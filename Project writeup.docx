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3DC836A5" w14:textId="77777777" w:rsidR="0022505B" w:rsidRDefault="0022505B" w:rsidP="0022505B">
      <w:pPr>
        <w:rPr>
          <w:ins w:id="3" w:author="Michael Bell" w:date="2013-05-06T18:38:00Z"/>
        </w:rPr>
      </w:pPr>
      <w:ins w:id="4" w:author="Michael Bell" w:date="2013-05-06T18:38:00Z">
        <w:r>
          <w:t>Mr Thomas has a lobby where people wait before meeting him,. As this would be where potential clients would find themselves waiting for meetings with him and his staff it would be good to have something to entertain potential clients while they wait, which at the moment they don’t have.</w:t>
        </w:r>
      </w:ins>
    </w:p>
    <w:p w14:paraId="44E53800" w14:textId="77777777" w:rsidR="0022505B" w:rsidRDefault="0022505B" w:rsidP="0022505B">
      <w:pPr>
        <w:rPr>
          <w:ins w:id="5" w:author="Michael Bell" w:date="2013-05-06T18:38:00Z"/>
        </w:rPr>
      </w:pPr>
      <w:ins w:id="6" w:author="Michael Bell" w:date="2013-05-06T18:38:00Z">
        <w:r>
          <w:t>Providing something interesting to entertain has several advantages:</w:t>
        </w:r>
      </w:ins>
    </w:p>
    <w:p w14:paraId="28A22C99" w14:textId="77777777" w:rsidR="0022505B" w:rsidRDefault="0022505B" w:rsidP="0022505B">
      <w:pPr>
        <w:pStyle w:val="ListParagraph"/>
        <w:numPr>
          <w:ilvl w:val="0"/>
          <w:numId w:val="1"/>
        </w:numPr>
        <w:rPr>
          <w:ins w:id="7" w:author="Michael Bell" w:date="2013-05-06T18:38:00Z"/>
        </w:rPr>
      </w:pPr>
      <w:ins w:id="8" w:author="Michael Bell" w:date="2013-05-06T18:38:00Z">
        <w:r>
          <w:t>It prevents potential clients from getting bored and so keeps their mood light for the meeting ahead which can increase the chances of success</w:t>
        </w:r>
      </w:ins>
    </w:p>
    <w:p w14:paraId="70959FD4" w14:textId="77777777" w:rsidR="0022505B" w:rsidRDefault="0022505B" w:rsidP="0022505B">
      <w:pPr>
        <w:pStyle w:val="ListParagraph"/>
        <w:numPr>
          <w:ilvl w:val="0"/>
          <w:numId w:val="1"/>
        </w:numPr>
        <w:rPr>
          <w:ins w:id="9" w:author="Michael Bell" w:date="2013-05-06T18:38:00Z"/>
        </w:rPr>
      </w:pPr>
      <w:ins w:id="10" w:author="Michael Bell" w:date="2013-05-06T18:38:00Z">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ins>
    </w:p>
    <w:p w14:paraId="709A70C3" w14:textId="5F4E73B1" w:rsidR="00B742BF" w:rsidDel="0022505B" w:rsidRDefault="00AE2F23" w:rsidP="00B742BF">
      <w:pPr>
        <w:rPr>
          <w:del w:id="11" w:author="Michael Bell" w:date="2013-05-06T18:38:00Z"/>
        </w:rPr>
      </w:pPr>
      <w:del w:id="12" w:author="Michael Bell" w:date="2013-05-06T18:38:00Z">
        <w:r w:rsidDel="0022505B">
          <w:delText>Mr</w:delText>
        </w:r>
        <w:r w:rsidR="00AB3EF4" w:rsidDel="0022505B">
          <w:delText xml:space="preserve"> Thomas has a lobby where people wait before meeting him, as this would be where potential clients would find themselves waiting for </w:delText>
        </w:r>
        <w:r w:rsidR="00006C86" w:rsidDel="0022505B">
          <w:delText xml:space="preserve">meetings with him and his staff it would be good to have something to </w:delText>
        </w:r>
        <w:r w:rsidDel="0022505B">
          <w:delText>entertain</w:delText>
        </w:r>
        <w:r w:rsidR="00006C86" w:rsidDel="0022505B">
          <w:delText xml:space="preserve"> potential clients while they wait, which at the moment they don’t have.</w:delText>
        </w:r>
      </w:del>
    </w:p>
    <w:p w14:paraId="6FE4CA65" w14:textId="5FB92BB5" w:rsidR="00006C86" w:rsidDel="0022505B" w:rsidRDefault="00006C86" w:rsidP="00B742BF">
      <w:pPr>
        <w:rPr>
          <w:del w:id="13" w:author="Michael Bell" w:date="2013-05-06T18:38:00Z"/>
        </w:rPr>
      </w:pPr>
      <w:del w:id="14" w:author="Michael Bell" w:date="2013-05-06T18:38:00Z">
        <w:r w:rsidDel="0022505B">
          <w:delText>Providing something interesting to entertain has several advantages:</w:delText>
        </w:r>
      </w:del>
    </w:p>
    <w:p w14:paraId="373571B7" w14:textId="30101099" w:rsidR="00006C86" w:rsidDel="0022505B" w:rsidRDefault="00006C86" w:rsidP="00006C86">
      <w:pPr>
        <w:pStyle w:val="ListParagraph"/>
        <w:numPr>
          <w:ilvl w:val="0"/>
          <w:numId w:val="1"/>
        </w:numPr>
        <w:rPr>
          <w:del w:id="15" w:author="Michael Bell" w:date="2013-05-06T18:38:00Z"/>
        </w:rPr>
      </w:pPr>
      <w:del w:id="16" w:author="Michael Bell" w:date="2013-05-06T18:38:00Z">
        <w:r w:rsidDel="0022505B">
          <w:delText xml:space="preserve">It prevents potential clients from getting bored and so keeps their mood light for the </w:delText>
        </w:r>
        <w:r w:rsidR="00AE2F23" w:rsidDel="0022505B">
          <w:delText>meeting</w:delText>
        </w:r>
        <w:r w:rsidDel="0022505B">
          <w:delText xml:space="preserve"> ahead which can increase the chances of success</w:delText>
        </w:r>
      </w:del>
    </w:p>
    <w:p w14:paraId="1858380C" w14:textId="36F05A62" w:rsidR="00006C86" w:rsidDel="0022505B" w:rsidRDefault="00006C86" w:rsidP="00006C86">
      <w:pPr>
        <w:pStyle w:val="ListParagraph"/>
        <w:numPr>
          <w:ilvl w:val="0"/>
          <w:numId w:val="1"/>
        </w:numPr>
        <w:rPr>
          <w:del w:id="17" w:author="Michael Bell" w:date="2013-05-06T18:38:00Z"/>
        </w:rPr>
      </w:pPr>
      <w:del w:id="18" w:author="Michael Bell" w:date="2013-05-06T18:38:00Z">
        <w:r w:rsidDel="0022505B">
          <w:delText xml:space="preserve">It can display what the company is capable of or, if not created by the company, can </w:delText>
        </w:r>
        <w:r w:rsidR="00AE2F23" w:rsidDel="0022505B">
          <w:delText>imply</w:delText>
        </w:r>
        <w:r w:rsidDel="0022505B">
          <w:delText xml:space="preserve"> an ability to produce similar things or an interest in the particular subject matter. Again, this can increase the chances of a deal being struck as well as providing </w:delText>
        </w:r>
        <w:r w:rsidR="00AE2F23" w:rsidDel="0022505B">
          <w:delText>ideas for alternative products</w:delText>
        </w:r>
      </w:del>
    </w:p>
    <w:p w14:paraId="0B6AF18A" w14:textId="77777777" w:rsidR="00141CEC" w:rsidRDefault="00141CEC" w:rsidP="00141CEC">
      <w:pPr>
        <w:pStyle w:val="Heading2"/>
      </w:pPr>
      <w:bookmarkStart w:id="19" w:name="_Toc228847771"/>
      <w:r>
        <w:t>resources provided</w:t>
      </w:r>
      <w:bookmarkEnd w:id="19"/>
    </w:p>
    <w:p w14:paraId="6A00A42A" w14:textId="77777777" w:rsidR="0022505B" w:rsidRDefault="0022505B" w:rsidP="0022505B">
      <w:pPr>
        <w:rPr>
          <w:ins w:id="20" w:author="Michael Bell" w:date="2013-05-06T18:38:00Z"/>
        </w:rPr>
      </w:pPr>
      <w:ins w:id="21" w:author="Michael Bell" w:date="2013-05-06T18:38:00Z">
        <w:r>
          <w:t xml:space="preserve">In terms of what Mr Thomas is willing to provide me it would really just be some floor space and a power supply to use, being England this would be 230~240V(RMS) at 50Hz </w:t>
        </w:r>
      </w:ins>
    </w:p>
    <w:p w14:paraId="20C0F20F" w14:textId="59DF63B3" w:rsidR="00B742BF" w:rsidDel="0022505B" w:rsidRDefault="003E7F0B" w:rsidP="00B742BF">
      <w:pPr>
        <w:rPr>
          <w:del w:id="22" w:author="Michael Bell" w:date="2013-05-06T18:38:00Z"/>
        </w:rPr>
      </w:pPr>
      <w:del w:id="23" w:author="Michael Bell" w:date="2013-05-06T18:38:00Z">
        <w:r w:rsidDel="0022505B">
          <w:lastRenderedPageBreak/>
          <w:delText xml:space="preserve">In terms of what </w:delText>
        </w:r>
        <w:r w:rsidR="002479A1" w:rsidDel="0022505B">
          <w:delText>Mr</w:delText>
        </w:r>
        <w:r w:rsidDel="0022505B">
          <w:delText xml:space="preserve"> Thomas is willing to provide me</w:delText>
        </w:r>
        <w:r w:rsidR="00AB3EF4" w:rsidDel="0022505B">
          <w:delText xml:space="preserve"> it would really just be some floor space and a power supply to use, being England this would be 230~240V(</w:delText>
        </w:r>
        <w:r w:rsidR="0080142C" w:rsidDel="0022505B">
          <w:delText>RMS</w:delText>
        </w:r>
        <w:r w:rsidR="00AB3EF4" w:rsidDel="0022505B">
          <w:delText xml:space="preserve">) at 50Hz </w:delText>
        </w:r>
      </w:del>
    </w:p>
    <w:p w14:paraId="2512E266" w14:textId="77777777" w:rsidR="00141CEC" w:rsidRDefault="00141CEC" w:rsidP="00141CEC">
      <w:pPr>
        <w:pStyle w:val="Heading2"/>
      </w:pPr>
      <w:bookmarkStart w:id="24" w:name="_Toc228847772"/>
      <w:r>
        <w:t>further steps</w:t>
      </w:r>
      <w:bookmarkEnd w:id="24"/>
    </w:p>
    <w:p w14:paraId="25EC7499" w14:textId="77777777" w:rsidR="0022505B" w:rsidRDefault="0022505B" w:rsidP="0022505B">
      <w:pPr>
        <w:rPr>
          <w:ins w:id="25" w:author="Michael Bell" w:date="2013-05-06T18:39:00Z"/>
        </w:rPr>
      </w:pPr>
      <w:ins w:id="26" w:author="Michael Bell" w:date="2013-05-06T18:39:00Z">
        <w:r>
          <w:t>Having gathered a bit of information I arranged a meeting with Mr Thomas, in conversation I asked him some questions about the project, I noted down some basic points based on the responses to the questions:</w:t>
        </w:r>
      </w:ins>
    </w:p>
    <w:p w14:paraId="7B41DB75" w14:textId="77777777" w:rsidR="0022505B" w:rsidRDefault="0022505B" w:rsidP="0022505B">
      <w:pPr>
        <w:pStyle w:val="ListParagraph"/>
        <w:numPr>
          <w:ilvl w:val="0"/>
          <w:numId w:val="5"/>
        </w:numPr>
        <w:rPr>
          <w:ins w:id="27" w:author="Michael Bell" w:date="2013-05-06T18:39:00Z"/>
        </w:rPr>
      </w:pPr>
      <w:ins w:id="28" w:author="Michael Bell" w:date="2013-05-06T18:39:00Z">
        <w:r>
          <w:t>We decided to call the project Beltrac</w:t>
        </w:r>
      </w:ins>
    </w:p>
    <w:p w14:paraId="288D1B74" w14:textId="77777777" w:rsidR="0022505B" w:rsidRDefault="0022505B" w:rsidP="0022505B">
      <w:pPr>
        <w:pStyle w:val="ListParagraph"/>
        <w:numPr>
          <w:ilvl w:val="0"/>
          <w:numId w:val="5"/>
        </w:numPr>
        <w:rPr>
          <w:ins w:id="29" w:author="Michael Bell" w:date="2013-05-06T18:39:00Z"/>
        </w:rPr>
      </w:pPr>
      <w:ins w:id="30" w:author="Michael Bell" w:date="2013-05-06T18:39:00Z">
        <w:r>
          <w:t>Beltrak will be on a static platform (no wheels)</w:t>
        </w:r>
      </w:ins>
    </w:p>
    <w:p w14:paraId="48630609" w14:textId="77777777" w:rsidR="0022505B" w:rsidRDefault="0022505B" w:rsidP="0022505B">
      <w:pPr>
        <w:pStyle w:val="ListParagraph"/>
        <w:numPr>
          <w:ilvl w:val="0"/>
          <w:numId w:val="5"/>
        </w:numPr>
        <w:rPr>
          <w:ins w:id="31" w:author="Michael Bell" w:date="2013-05-06T18:39:00Z"/>
        </w:rPr>
      </w:pPr>
      <w:ins w:id="32" w:author="Michael Bell" w:date="2013-05-06T18:39:00Z">
        <w:r>
          <w:t>Beltrak will be a loop</w:t>
        </w:r>
      </w:ins>
    </w:p>
    <w:p w14:paraId="19EB5965" w14:textId="77777777" w:rsidR="0022505B" w:rsidRDefault="0022505B" w:rsidP="0022505B">
      <w:pPr>
        <w:pStyle w:val="ListParagraph"/>
        <w:numPr>
          <w:ilvl w:val="0"/>
          <w:numId w:val="5"/>
        </w:numPr>
        <w:rPr>
          <w:ins w:id="33" w:author="Michael Bell" w:date="2013-05-06T18:39:00Z"/>
        </w:rPr>
      </w:pPr>
      <w:ins w:id="34" w:author="Michael Bell" w:date="2013-05-06T18:39:00Z">
        <w:r>
          <w:t>Beltrak will have a cleaning train which dusts the track when switched on</w:t>
        </w:r>
      </w:ins>
    </w:p>
    <w:p w14:paraId="74D12E29" w14:textId="77777777" w:rsidR="0022505B" w:rsidRDefault="0022505B" w:rsidP="0022505B">
      <w:pPr>
        <w:pStyle w:val="ListParagraph"/>
        <w:numPr>
          <w:ilvl w:val="0"/>
          <w:numId w:val="5"/>
        </w:numPr>
        <w:rPr>
          <w:ins w:id="35" w:author="Michael Bell" w:date="2013-05-06T18:39:00Z"/>
        </w:rPr>
      </w:pPr>
      <w:ins w:id="36" w:author="Michael Bell" w:date="2013-05-06T18:39:00Z">
        <w:r>
          <w:t xml:space="preserve">Beltrak will have a standard train which can be controlled </w:t>
        </w:r>
      </w:ins>
    </w:p>
    <w:p w14:paraId="17E4DD1F" w14:textId="77777777" w:rsidR="0022505B" w:rsidRDefault="0022505B" w:rsidP="0022505B">
      <w:pPr>
        <w:pStyle w:val="ListParagraph"/>
        <w:numPr>
          <w:ilvl w:val="0"/>
          <w:numId w:val="5"/>
        </w:numPr>
        <w:rPr>
          <w:ins w:id="37" w:author="Michael Bell" w:date="2013-05-06T18:39:00Z"/>
        </w:rPr>
      </w:pPr>
      <w:ins w:id="38" w:author="Michael Bell" w:date="2013-05-06T18:39:00Z">
        <w:r>
          <w:t>Beltrak will have a small display with a simple menu system</w:t>
        </w:r>
      </w:ins>
    </w:p>
    <w:p w14:paraId="4203BC6A" w14:textId="77777777" w:rsidR="0022505B" w:rsidRDefault="0022505B" w:rsidP="0022505B">
      <w:pPr>
        <w:pStyle w:val="ListParagraph"/>
        <w:numPr>
          <w:ilvl w:val="0"/>
          <w:numId w:val="5"/>
        </w:numPr>
        <w:rPr>
          <w:ins w:id="39" w:author="Michael Bell" w:date="2013-05-06T18:39:00Z"/>
        </w:rPr>
      </w:pPr>
      <w:ins w:id="40" w:author="Michael Bell" w:date="2013-05-06T18:39:00Z">
        <w:r>
          <w:t>Beltrak will have automated points that can change to navigate the train to its destination</w:t>
        </w:r>
      </w:ins>
    </w:p>
    <w:p w14:paraId="245FF34B" w14:textId="77777777" w:rsidR="0022505B" w:rsidRDefault="0022505B" w:rsidP="0022505B">
      <w:pPr>
        <w:pStyle w:val="ListParagraph"/>
        <w:numPr>
          <w:ilvl w:val="0"/>
          <w:numId w:val="5"/>
        </w:numPr>
        <w:rPr>
          <w:ins w:id="41" w:author="Michael Bell" w:date="2013-05-06T18:39:00Z"/>
        </w:rPr>
      </w:pPr>
      <w:ins w:id="42" w:author="Michael Bell" w:date="2013-05-06T18:39:00Z">
        <w:r>
          <w:t>Beltrak will have sensors on the track to detect the location of the train</w:t>
        </w:r>
      </w:ins>
    </w:p>
    <w:p w14:paraId="10055459" w14:textId="77777777" w:rsidR="0022505B" w:rsidRDefault="0022505B" w:rsidP="0022505B">
      <w:pPr>
        <w:pStyle w:val="ListParagraph"/>
        <w:numPr>
          <w:ilvl w:val="0"/>
          <w:numId w:val="5"/>
        </w:numPr>
        <w:rPr>
          <w:ins w:id="43" w:author="Michael Bell" w:date="2013-05-06T18:39:00Z"/>
        </w:rPr>
      </w:pPr>
      <w:ins w:id="44" w:author="Michael Bell" w:date="2013-05-06T18:39:00Z">
        <w:r>
          <w:t>Beltrak will have an integrated circuit breaker to protect the train from surges and from the control board supplying to much current</w:t>
        </w:r>
      </w:ins>
    </w:p>
    <w:p w14:paraId="3781947A" w14:textId="77777777" w:rsidR="0022505B" w:rsidRDefault="0022505B" w:rsidP="0022505B">
      <w:pPr>
        <w:pStyle w:val="ListParagraph"/>
        <w:numPr>
          <w:ilvl w:val="0"/>
          <w:numId w:val="5"/>
        </w:numPr>
        <w:rPr>
          <w:ins w:id="45" w:author="Michael Bell" w:date="2013-05-06T18:39:00Z"/>
        </w:rPr>
      </w:pPr>
      <w:ins w:id="46" w:author="Michael Bell" w:date="2013-05-06T18:39:00Z">
        <w:r>
          <w:t>Beltrak will have an easy to use interface that requires no pre instruction (though a manual will be provided</w:t>
        </w:r>
      </w:ins>
    </w:p>
    <w:p w14:paraId="0129E45D" w14:textId="77777777" w:rsidR="0022505B" w:rsidRDefault="0022505B" w:rsidP="0022505B">
      <w:pPr>
        <w:rPr>
          <w:ins w:id="47" w:author="Michael Bell" w:date="2013-05-06T18:39:00Z"/>
        </w:rPr>
      </w:pPr>
      <w:ins w:id="48" w:author="Michael Bell" w:date="2013-05-06T18:39:00Z">
        <w:r>
          <w:t>Of course, this alone is not enough to create a requirement specification but the information discussed is a good start as well as an opportunity to get to know Mr Thomas a bit better.</w:t>
        </w:r>
      </w:ins>
    </w:p>
    <w:p w14:paraId="60841854" w14:textId="19CC8D05" w:rsidR="00141CEC" w:rsidDel="0022505B" w:rsidRDefault="00922539" w:rsidP="00B742BF">
      <w:pPr>
        <w:rPr>
          <w:del w:id="49" w:author="Michael Bell" w:date="2013-05-06T18:39:00Z"/>
        </w:rPr>
      </w:pPr>
      <w:del w:id="50" w:author="Michael Bell" w:date="2013-05-06T18:39:00Z">
        <w:r w:rsidDel="0022505B">
          <w:delText>Having gathered a bit of information I arranged a meeting with Mr Thomas</w:delText>
        </w:r>
        <w:r w:rsidR="0039076D" w:rsidDel="0022505B">
          <w:delText>, in conversation I asked him some questions about the project, I noted down some basic points based on</w:delText>
        </w:r>
        <w:r w:rsidR="003E7F0B" w:rsidDel="0022505B">
          <w:delText xml:space="preserve"> the responses to the questions:</w:delText>
        </w:r>
      </w:del>
    </w:p>
    <w:p w14:paraId="46A62DF9" w14:textId="574AAED7" w:rsidR="00B57408" w:rsidDel="0022505B" w:rsidRDefault="00B57408" w:rsidP="00B57408">
      <w:pPr>
        <w:pStyle w:val="ListParagraph"/>
        <w:numPr>
          <w:ilvl w:val="0"/>
          <w:numId w:val="5"/>
        </w:numPr>
        <w:rPr>
          <w:del w:id="51" w:author="Michael Bell" w:date="2013-05-06T18:39:00Z"/>
        </w:rPr>
      </w:pPr>
      <w:del w:id="52" w:author="Michael Bell" w:date="2013-05-06T18:39:00Z">
        <w:r w:rsidDel="0022505B">
          <w:delText>We decided to call the project Beltrac</w:delText>
        </w:r>
      </w:del>
    </w:p>
    <w:p w14:paraId="703E9307" w14:textId="2AB17F28" w:rsidR="0039076D" w:rsidDel="0022505B" w:rsidRDefault="00B57408" w:rsidP="00B57408">
      <w:pPr>
        <w:pStyle w:val="ListParagraph"/>
        <w:numPr>
          <w:ilvl w:val="0"/>
          <w:numId w:val="5"/>
        </w:numPr>
        <w:rPr>
          <w:del w:id="53" w:author="Michael Bell" w:date="2013-05-06T18:39:00Z"/>
        </w:rPr>
      </w:pPr>
      <w:del w:id="54" w:author="Michael Bell" w:date="2013-05-06T18:39:00Z">
        <w:r w:rsidDel="0022505B">
          <w:delText>Beltrak will be on a static platform</w:delText>
        </w:r>
        <w:r w:rsidR="0039076D" w:rsidDel="0022505B">
          <w:delText xml:space="preserve"> (no wheels)</w:delText>
        </w:r>
      </w:del>
    </w:p>
    <w:p w14:paraId="2B9B7120" w14:textId="0AF8A1A8" w:rsidR="0039076D" w:rsidDel="0022505B" w:rsidRDefault="00B57408" w:rsidP="00B57408">
      <w:pPr>
        <w:pStyle w:val="ListParagraph"/>
        <w:numPr>
          <w:ilvl w:val="0"/>
          <w:numId w:val="5"/>
        </w:numPr>
        <w:rPr>
          <w:del w:id="55" w:author="Michael Bell" w:date="2013-05-06T18:39:00Z"/>
        </w:rPr>
      </w:pPr>
      <w:del w:id="56" w:author="Michael Bell" w:date="2013-05-06T18:39:00Z">
        <w:r w:rsidDel="0022505B">
          <w:delText>Beltrak will be</w:delText>
        </w:r>
        <w:r w:rsidR="0039076D" w:rsidDel="0022505B">
          <w:delText xml:space="preserve"> a loop</w:delText>
        </w:r>
      </w:del>
    </w:p>
    <w:p w14:paraId="054F9C97" w14:textId="63D40346" w:rsidR="0039076D" w:rsidDel="0022505B" w:rsidRDefault="00B57408" w:rsidP="00B57408">
      <w:pPr>
        <w:pStyle w:val="ListParagraph"/>
        <w:numPr>
          <w:ilvl w:val="0"/>
          <w:numId w:val="5"/>
        </w:numPr>
        <w:rPr>
          <w:del w:id="57" w:author="Michael Bell" w:date="2013-05-06T18:39:00Z"/>
        </w:rPr>
      </w:pPr>
      <w:del w:id="58" w:author="Michael Bell" w:date="2013-05-06T18:39:00Z">
        <w:r w:rsidDel="0022505B">
          <w:delText>Beltrak will have</w:delText>
        </w:r>
        <w:r w:rsidR="0039076D" w:rsidDel="0022505B">
          <w:delText xml:space="preserve"> a cleaning train which dusts the track when switched on</w:delText>
        </w:r>
      </w:del>
    </w:p>
    <w:p w14:paraId="5A36F6AA" w14:textId="112B7C15" w:rsidR="0039076D" w:rsidDel="0022505B" w:rsidRDefault="00B57408" w:rsidP="00B57408">
      <w:pPr>
        <w:pStyle w:val="ListParagraph"/>
        <w:numPr>
          <w:ilvl w:val="0"/>
          <w:numId w:val="5"/>
        </w:numPr>
        <w:rPr>
          <w:del w:id="59" w:author="Michael Bell" w:date="2013-05-06T18:39:00Z"/>
        </w:rPr>
      </w:pPr>
      <w:del w:id="60" w:author="Michael Bell" w:date="2013-05-06T18:39:00Z">
        <w:r w:rsidDel="0022505B">
          <w:delText>Beltrak will have</w:delText>
        </w:r>
        <w:r w:rsidR="0039076D" w:rsidDel="0022505B">
          <w:delText xml:space="preserve"> a standard train which can be controlled </w:delText>
        </w:r>
      </w:del>
    </w:p>
    <w:p w14:paraId="09A1BF3D" w14:textId="4C43ECBF" w:rsidR="0039076D" w:rsidDel="0022505B" w:rsidRDefault="0039076D" w:rsidP="00B57408">
      <w:pPr>
        <w:pStyle w:val="ListParagraph"/>
        <w:numPr>
          <w:ilvl w:val="0"/>
          <w:numId w:val="5"/>
        </w:numPr>
        <w:rPr>
          <w:del w:id="61" w:author="Michael Bell" w:date="2013-05-06T18:39:00Z"/>
        </w:rPr>
      </w:pPr>
      <w:del w:id="62" w:author="Michael Bell" w:date="2013-05-06T18:39:00Z">
        <w:r w:rsidDel="0022505B">
          <w:delText>Beltrak will have a small display with a simple menu system</w:delText>
        </w:r>
      </w:del>
    </w:p>
    <w:p w14:paraId="1D3234B8" w14:textId="4826C1CF" w:rsidR="0039076D" w:rsidDel="0022505B" w:rsidRDefault="0039076D" w:rsidP="00B57408">
      <w:pPr>
        <w:pStyle w:val="ListParagraph"/>
        <w:numPr>
          <w:ilvl w:val="0"/>
          <w:numId w:val="5"/>
        </w:numPr>
        <w:rPr>
          <w:del w:id="63" w:author="Michael Bell" w:date="2013-05-06T18:39:00Z"/>
        </w:rPr>
      </w:pPr>
      <w:del w:id="64" w:author="Michael Bell" w:date="2013-05-06T18:39:00Z">
        <w:r w:rsidDel="0022505B">
          <w:delText xml:space="preserve">Beltrak will have automated points that can change to navigate the </w:delText>
        </w:r>
        <w:r w:rsidR="002479A1" w:rsidDel="0022505B">
          <w:delText>train to</w:delText>
        </w:r>
        <w:r w:rsidDel="0022505B">
          <w:delText xml:space="preserve"> its destination</w:delText>
        </w:r>
      </w:del>
    </w:p>
    <w:p w14:paraId="2A1D3B1B" w14:textId="408F8B75" w:rsidR="0039076D" w:rsidDel="0022505B" w:rsidRDefault="0039076D" w:rsidP="00B57408">
      <w:pPr>
        <w:pStyle w:val="ListParagraph"/>
        <w:numPr>
          <w:ilvl w:val="0"/>
          <w:numId w:val="5"/>
        </w:numPr>
        <w:rPr>
          <w:del w:id="65" w:author="Michael Bell" w:date="2013-05-06T18:39:00Z"/>
        </w:rPr>
      </w:pPr>
      <w:del w:id="66" w:author="Michael Bell" w:date="2013-05-06T18:39:00Z">
        <w:r w:rsidDel="0022505B">
          <w:delText>Beltrak will have sensors on the track to detect the location of the train</w:delText>
        </w:r>
      </w:del>
    </w:p>
    <w:p w14:paraId="3E71407E" w14:textId="4E7331C8" w:rsidR="0039076D" w:rsidDel="0022505B" w:rsidRDefault="0039076D" w:rsidP="00B57408">
      <w:pPr>
        <w:pStyle w:val="ListParagraph"/>
        <w:numPr>
          <w:ilvl w:val="0"/>
          <w:numId w:val="5"/>
        </w:numPr>
        <w:rPr>
          <w:del w:id="67" w:author="Michael Bell" w:date="2013-05-06T18:39:00Z"/>
        </w:rPr>
      </w:pPr>
      <w:del w:id="68" w:author="Michael Bell" w:date="2013-05-06T18:39:00Z">
        <w:r w:rsidDel="0022505B">
          <w:delText xml:space="preserve">Beltrak will have an integrated </w:delText>
        </w:r>
        <w:r w:rsidR="002479A1" w:rsidDel="0022505B">
          <w:delText>circuit</w:delText>
        </w:r>
        <w:r w:rsidDel="0022505B">
          <w:delText xml:space="preserve"> breaker to protect the train from surges and from the control board supplying to much current</w:delText>
        </w:r>
      </w:del>
    </w:p>
    <w:p w14:paraId="19C3F8C5" w14:textId="6008279D" w:rsidR="00B57408" w:rsidDel="0022505B" w:rsidRDefault="0039076D" w:rsidP="00B57408">
      <w:pPr>
        <w:pStyle w:val="ListParagraph"/>
        <w:numPr>
          <w:ilvl w:val="0"/>
          <w:numId w:val="5"/>
        </w:numPr>
        <w:rPr>
          <w:del w:id="69" w:author="Michael Bell" w:date="2013-05-06T18:39:00Z"/>
        </w:rPr>
      </w:pPr>
      <w:del w:id="70" w:author="Michael Bell" w:date="2013-05-06T18:39:00Z">
        <w:r w:rsidDel="0022505B">
          <w:delText>Beltrak will have an easy to use interface that requires no pre instruction (though a manual will be provided</w:delText>
        </w:r>
      </w:del>
    </w:p>
    <w:p w14:paraId="0E2B4CA0" w14:textId="1210B495" w:rsidR="000959A3" w:rsidDel="0022505B" w:rsidRDefault="00AE2F23" w:rsidP="000959A3">
      <w:pPr>
        <w:rPr>
          <w:del w:id="71" w:author="Michael Bell" w:date="2013-05-06T18:39:00Z"/>
        </w:rPr>
      </w:pPr>
      <w:del w:id="72" w:author="Michael Bell" w:date="2013-05-06T18:39:00Z">
        <w:r w:rsidDel="0022505B">
          <w:delText xml:space="preserve">Of course, this alone is not enough to create a requirement specification but the information discussed is a good start as well as an </w:delText>
        </w:r>
        <w:r w:rsidR="002479A1" w:rsidDel="0022505B">
          <w:delText>opportunity</w:delText>
        </w:r>
        <w:r w:rsidDel="0022505B">
          <w:delText xml:space="preserve"> to get to know Mr Thomas a bit better.</w:delText>
        </w:r>
      </w:del>
    </w:p>
    <w:p w14:paraId="2E274C4D" w14:textId="77777777" w:rsidR="000959A3" w:rsidRDefault="000959A3">
      <w:r>
        <w:br w:type="page"/>
      </w:r>
    </w:p>
    <w:p w14:paraId="34A6E5F6" w14:textId="77777777" w:rsidR="0039076D" w:rsidRDefault="000959A3" w:rsidP="000959A3">
      <w:pPr>
        <w:pStyle w:val="Heading1"/>
      </w:pPr>
      <w:bookmarkStart w:id="73" w:name="_Toc228847773"/>
      <w:r>
        <w:lastRenderedPageBreak/>
        <w:t>Investigation and analysis</w:t>
      </w:r>
      <w:bookmarkEnd w:id="73"/>
    </w:p>
    <w:p w14:paraId="01D0ECDB" w14:textId="77777777" w:rsidR="000959A3" w:rsidRDefault="000959A3" w:rsidP="000959A3">
      <w:pPr>
        <w:pStyle w:val="Heading2"/>
      </w:pPr>
      <w:bookmarkStart w:id="74" w:name="_Toc228847774"/>
      <w:r>
        <w:t>asertaining the user requirements</w:t>
      </w:r>
      <w:bookmarkEnd w:id="74"/>
    </w:p>
    <w:p w14:paraId="471B42E8" w14:textId="77777777" w:rsidR="000959A3" w:rsidRDefault="00F11C75" w:rsidP="00F11C75">
      <w:pPr>
        <w:pStyle w:val="Heading3"/>
      </w:pPr>
      <w:bookmarkStart w:id="75" w:name="_Toc228847775"/>
      <w:commentRangeStart w:id="76"/>
      <w:r>
        <w:t>Talking to the user</w:t>
      </w:r>
      <w:commentRangeEnd w:id="76"/>
      <w:r w:rsidR="004F22F1">
        <w:rPr>
          <w:rStyle w:val="CommentReference"/>
          <w:caps w:val="0"/>
          <w:color w:val="auto"/>
        </w:rPr>
        <w:commentReference w:id="76"/>
      </w:r>
      <w:bookmarkEnd w:id="75"/>
    </w:p>
    <w:p w14:paraId="0E379001" w14:textId="77777777" w:rsidR="0022505B" w:rsidRDefault="0022505B" w:rsidP="0022505B">
      <w:pPr>
        <w:rPr>
          <w:ins w:id="77" w:author="Michael Bell" w:date="2013-05-06T18:39:00Z"/>
        </w:rPr>
      </w:pPr>
      <w:ins w:id="78" w:author="Michael Bell" w:date="2013-05-06T18:39:00Z">
        <w:r>
          <w:t>To begin the whole project process I began by emailing Mr. Thomas with a brief explanation of what I am looking to do:</w:t>
        </w:r>
      </w:ins>
    </w:p>
    <w:p w14:paraId="15377156" w14:textId="77777777" w:rsidR="0022505B" w:rsidRPr="00F11C75" w:rsidRDefault="0022505B" w:rsidP="0022505B">
      <w:pPr>
        <w:pStyle w:val="IntenseQuote"/>
        <w:rPr>
          <w:ins w:id="79" w:author="Michael Bell" w:date="2013-05-06T18:39:00Z"/>
          <w:rStyle w:val="Emphasis"/>
        </w:rPr>
      </w:pPr>
      <w:ins w:id="80" w:author="Michael Bell" w:date="2013-05-06T18:39:00Z">
        <w:r>
          <w:rPr>
            <w:rStyle w:val="Emphasis"/>
          </w:rPr>
          <w:t xml:space="preserve">Dear Mr Thomas, </w:t>
        </w:r>
      </w:ins>
    </w:p>
    <w:p w14:paraId="0B03BD6C" w14:textId="77777777" w:rsidR="0022505B" w:rsidRPr="00F11C75" w:rsidRDefault="0022505B" w:rsidP="0022505B">
      <w:pPr>
        <w:pStyle w:val="IntenseQuote"/>
        <w:rPr>
          <w:ins w:id="81" w:author="Michael Bell" w:date="2013-05-06T18:39:00Z"/>
          <w:rStyle w:val="Emphasis"/>
        </w:rPr>
      </w:pPr>
      <w:ins w:id="82" w:author="Michael Bell" w:date="2013-05-06T18:39:00Z">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ins>
    </w:p>
    <w:p w14:paraId="29868F29" w14:textId="77777777" w:rsidR="0022505B" w:rsidRPr="00F11C75" w:rsidRDefault="0022505B" w:rsidP="0022505B">
      <w:pPr>
        <w:pStyle w:val="IntenseQuote"/>
        <w:rPr>
          <w:ins w:id="83" w:author="Michael Bell" w:date="2013-05-06T18:39:00Z"/>
          <w:rStyle w:val="Emphasis"/>
        </w:rPr>
      </w:pPr>
      <w:ins w:id="84" w:author="Michael Bell" w:date="2013-05-06T18:39:00Z">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ins>
    </w:p>
    <w:p w14:paraId="2A2ED0D7" w14:textId="77777777" w:rsidR="0022505B" w:rsidRPr="00F11C75" w:rsidRDefault="0022505B" w:rsidP="0022505B">
      <w:pPr>
        <w:pStyle w:val="IntenseQuote"/>
        <w:rPr>
          <w:ins w:id="85" w:author="Michael Bell" w:date="2013-05-06T18:39:00Z"/>
          <w:rStyle w:val="Emphasis"/>
        </w:rPr>
      </w:pPr>
      <w:ins w:id="86" w:author="Michael Bell" w:date="2013-05-06T18:39:00Z">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ins>
    </w:p>
    <w:p w14:paraId="610EA3BE" w14:textId="77777777" w:rsidR="0022505B" w:rsidRPr="00F11C75" w:rsidRDefault="0022505B" w:rsidP="0022505B">
      <w:pPr>
        <w:pStyle w:val="IntenseQuote"/>
        <w:rPr>
          <w:ins w:id="87" w:author="Michael Bell" w:date="2013-05-06T18:39:00Z"/>
          <w:rStyle w:val="Emphasis"/>
        </w:rPr>
      </w:pPr>
      <w:ins w:id="88" w:author="Michael Bell" w:date="2013-05-06T18:39:00Z">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ins>
    </w:p>
    <w:p w14:paraId="09AC8F7C" w14:textId="77777777" w:rsidR="0022505B" w:rsidRPr="00F11C75" w:rsidRDefault="0022505B" w:rsidP="0022505B">
      <w:pPr>
        <w:pStyle w:val="IntenseQuote"/>
        <w:rPr>
          <w:ins w:id="89" w:author="Michael Bell" w:date="2013-05-06T18:39:00Z"/>
          <w:rStyle w:val="Emphasis"/>
        </w:rPr>
      </w:pPr>
      <w:ins w:id="90" w:author="Michael Bell" w:date="2013-05-06T18:39:00Z">
        <w:r w:rsidRPr="00F11C75">
          <w:rPr>
            <w:rStyle w:val="Emphasis"/>
          </w:rPr>
          <w:t xml:space="preserve">Should you have any questions I </w:t>
        </w:r>
        <w:r>
          <w:rPr>
            <w:rStyle w:val="Emphasis"/>
          </w:rPr>
          <w:t>would be happy to indulge them,</w:t>
        </w:r>
      </w:ins>
    </w:p>
    <w:p w14:paraId="3C094B42" w14:textId="77777777" w:rsidR="0022505B" w:rsidRPr="00F11C75" w:rsidRDefault="0022505B" w:rsidP="0022505B">
      <w:pPr>
        <w:pStyle w:val="IntenseQuote"/>
        <w:rPr>
          <w:ins w:id="91" w:author="Michael Bell" w:date="2013-05-06T18:39:00Z"/>
          <w:rStyle w:val="Emphasis"/>
        </w:rPr>
      </w:pPr>
      <w:ins w:id="92" w:author="Michael Bell" w:date="2013-05-06T18:39:00Z">
        <w:r w:rsidRPr="00F11C75">
          <w:rPr>
            <w:rStyle w:val="Emphasis"/>
          </w:rPr>
          <w:t>Michael Bell</w:t>
        </w:r>
      </w:ins>
    </w:p>
    <w:p w14:paraId="7BE2A4B5" w14:textId="46A6F5FC" w:rsidR="00F11C75" w:rsidDel="0022505B" w:rsidRDefault="00F11C75" w:rsidP="00F11C75">
      <w:pPr>
        <w:rPr>
          <w:del w:id="93" w:author="Michael Bell" w:date="2013-05-06T18:39:00Z"/>
        </w:rPr>
      </w:pPr>
      <w:del w:id="94" w:author="Michael Bell" w:date="2013-05-06T18:39:00Z">
        <w:r w:rsidDel="0022505B">
          <w:delText xml:space="preserve">To begin the whole project process I began by emailing </w:delText>
        </w:r>
        <w:r w:rsidR="002479A1" w:rsidDel="0022505B">
          <w:delText>mgr.</w:delText>
        </w:r>
        <w:r w:rsidDel="0022505B">
          <w:delText xml:space="preserve"> Thomas with a brief explanation of what I am looking to do:</w:delText>
        </w:r>
      </w:del>
    </w:p>
    <w:p w14:paraId="40D5B036" w14:textId="63F917CF" w:rsidR="00F11C75" w:rsidRPr="00F11C75" w:rsidDel="0022505B" w:rsidRDefault="00FB40DE" w:rsidP="00FB40DE">
      <w:pPr>
        <w:pStyle w:val="IntenseQuote"/>
        <w:rPr>
          <w:del w:id="95" w:author="Michael Bell" w:date="2013-05-06T18:39:00Z"/>
          <w:rStyle w:val="Emphasis"/>
        </w:rPr>
      </w:pPr>
      <w:del w:id="96" w:author="Michael Bell" w:date="2013-05-06T18:39:00Z">
        <w:r w:rsidDel="0022505B">
          <w:rPr>
            <w:rStyle w:val="Emphasis"/>
          </w:rPr>
          <w:delText xml:space="preserve">Dear MR Thomas, </w:delText>
        </w:r>
      </w:del>
    </w:p>
    <w:p w14:paraId="60D5D637" w14:textId="7ADBE5B3" w:rsidR="00F11C75" w:rsidRPr="00F11C75" w:rsidDel="0022505B" w:rsidRDefault="00F11C75" w:rsidP="004F22F1">
      <w:pPr>
        <w:pStyle w:val="IntenseQuote"/>
        <w:rPr>
          <w:del w:id="97" w:author="Michael Bell" w:date="2013-05-06T18:39:00Z"/>
          <w:rStyle w:val="Emphasis"/>
        </w:rPr>
      </w:pPr>
      <w:del w:id="98" w:author="Michael Bell" w:date="2013-05-06T18:39:00Z">
        <w:r w:rsidRPr="00F11C75" w:rsidDel="0022505B">
          <w:rPr>
            <w:rStyle w:val="Emphasis"/>
          </w:rPr>
          <w:delText xml:space="preserve">I am an A-level student looking to produce a computing project, I am aware that this may not be the first time you have received a request like this, as my teacher Alan informs me that you </w:delText>
        </w:r>
        <w:r w:rsidR="00FB40DE" w:rsidDel="0022505B">
          <w:rPr>
            <w:rStyle w:val="Emphasis"/>
          </w:rPr>
          <w:delText xml:space="preserve">often act as a client for projects, </w:delText>
        </w:r>
        <w:r w:rsidRPr="00F11C75" w:rsidDel="0022505B">
          <w:rPr>
            <w:rStyle w:val="Emphasis"/>
          </w:rPr>
          <w:delText>despite this I hope you will be willing to review my proposal as I am confident in its merit, particularly to someone with such a vast appreciation of complicated el</w:delText>
        </w:r>
        <w:r w:rsidR="00FB40DE" w:rsidDel="0022505B">
          <w:rPr>
            <w:rStyle w:val="Emphasis"/>
          </w:rPr>
          <w:delText>ectronic nick-nacks</w:delText>
        </w:r>
        <w:r w:rsidR="004F22F1" w:rsidDel="0022505B">
          <w:rPr>
            <w:rStyle w:val="Emphasis"/>
          </w:rPr>
          <w:delText>.</w:delText>
        </w:r>
      </w:del>
    </w:p>
    <w:p w14:paraId="0687EA94" w14:textId="020A881A" w:rsidR="00F11C75" w:rsidRPr="00F11C75" w:rsidDel="0022505B" w:rsidRDefault="00F11C75" w:rsidP="004F22F1">
      <w:pPr>
        <w:pStyle w:val="IntenseQuote"/>
        <w:rPr>
          <w:del w:id="99" w:author="Michael Bell" w:date="2013-05-06T18:39:00Z"/>
          <w:rStyle w:val="Emphasis"/>
        </w:rPr>
      </w:pPr>
      <w:del w:id="100" w:author="Michael Bell" w:date="2013-05-06T18:39:00Z">
        <w:r w:rsidRPr="00F11C75" w:rsidDel="0022505B">
          <w:rPr>
            <w:rStyle w:val="Emphasis"/>
          </w:rPr>
          <w:delTex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delText>
        </w:r>
        <w:r w:rsidR="004F22F1" w:rsidDel="0022505B">
          <w:rPr>
            <w:rStyle w:val="Emphasis"/>
          </w:rPr>
          <w:delText>o B with minimal loss of limbs.</w:delText>
        </w:r>
      </w:del>
    </w:p>
    <w:p w14:paraId="273EE724" w14:textId="6BCC3166" w:rsidR="00F11C75" w:rsidRPr="00F11C75" w:rsidDel="0022505B" w:rsidRDefault="00F11C75" w:rsidP="004F22F1">
      <w:pPr>
        <w:pStyle w:val="IntenseQuote"/>
        <w:rPr>
          <w:del w:id="101" w:author="Michael Bell" w:date="2013-05-06T18:39:00Z"/>
          <w:rStyle w:val="Emphasis"/>
        </w:rPr>
      </w:pPr>
      <w:del w:id="102" w:author="Michael Bell" w:date="2013-05-06T18:39:00Z">
        <w:r w:rsidRPr="00F11C75" w:rsidDel="0022505B">
          <w:rPr>
            <w:rStyle w:val="Emphasis"/>
          </w:rPr>
          <w:delTex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delText>
        </w:r>
        <w:r w:rsidR="004F22F1" w:rsidDel="0022505B">
          <w:rPr>
            <w:rStyle w:val="Emphasis"/>
          </w:rPr>
          <w:delText>nally for the full experience).</w:delText>
        </w:r>
      </w:del>
    </w:p>
    <w:p w14:paraId="33360C79" w14:textId="04D908FA" w:rsidR="00F11C75" w:rsidRPr="00F11C75" w:rsidDel="0022505B" w:rsidRDefault="002479A1" w:rsidP="004F22F1">
      <w:pPr>
        <w:pStyle w:val="IntenseQuote"/>
        <w:rPr>
          <w:del w:id="103" w:author="Michael Bell" w:date="2013-05-06T18:39:00Z"/>
          <w:rStyle w:val="Emphasis"/>
        </w:rPr>
      </w:pPr>
      <w:del w:id="104" w:author="Michael Bell" w:date="2013-05-06T18:39:00Z">
        <w:r w:rsidRPr="00F11C75" w:rsidDel="0022505B">
          <w:rPr>
            <w:rStyle w:val="Emphasis"/>
          </w:rPr>
          <w:delText>You</w:delText>
        </w:r>
        <w:r w:rsidR="00F11C75" w:rsidRPr="00F11C75" w:rsidDel="0022505B">
          <w:rPr>
            <w:rStyle w:val="Emphasis"/>
          </w:rPr>
          <w:delText xml:space="preserve"> are probably wandering what this project could possibly do for you but picture this, the world industry is changing, for all you know your company may go into "railway related work" someday and it would certainly be swell to have a fully automated model railway </w:delText>
        </w:r>
        <w:r w:rsidR="004F22F1" w:rsidDel="0022505B">
          <w:rPr>
            <w:rStyle w:val="Emphasis"/>
          </w:rPr>
          <w:delText>to entertain waiting clients</w:delText>
        </w:r>
      </w:del>
    </w:p>
    <w:p w14:paraId="3B8940DE" w14:textId="38E5074F" w:rsidR="00F11C75" w:rsidRPr="00F11C75" w:rsidDel="0022505B" w:rsidRDefault="00F11C75" w:rsidP="004F22F1">
      <w:pPr>
        <w:pStyle w:val="IntenseQuote"/>
        <w:rPr>
          <w:del w:id="105" w:author="Michael Bell" w:date="2013-05-06T18:39:00Z"/>
          <w:rStyle w:val="Emphasis"/>
        </w:rPr>
      </w:pPr>
      <w:del w:id="106" w:author="Michael Bell" w:date="2013-05-06T18:39:00Z">
        <w:r w:rsidRPr="00F11C75" w:rsidDel="0022505B">
          <w:rPr>
            <w:rStyle w:val="Emphasis"/>
          </w:rPr>
          <w:delText xml:space="preserve">Should you have any questions I </w:delText>
        </w:r>
        <w:r w:rsidR="004F22F1" w:rsidDel="0022505B">
          <w:rPr>
            <w:rStyle w:val="Emphasis"/>
          </w:rPr>
          <w:delText>would be happy to indulge them,</w:delText>
        </w:r>
      </w:del>
    </w:p>
    <w:p w14:paraId="1B8A665C" w14:textId="45562788" w:rsidR="00F11C75" w:rsidRPr="00F11C75" w:rsidDel="0022505B" w:rsidRDefault="00F11C75" w:rsidP="00F11C75">
      <w:pPr>
        <w:pStyle w:val="IntenseQuote"/>
        <w:rPr>
          <w:del w:id="107" w:author="Michael Bell" w:date="2013-05-06T18:39:00Z"/>
          <w:rStyle w:val="Emphasis"/>
        </w:rPr>
      </w:pPr>
      <w:del w:id="108" w:author="Michael Bell" w:date="2013-05-06T18:39:00Z">
        <w:r w:rsidRPr="00F11C75" w:rsidDel="0022505B">
          <w:rPr>
            <w:rStyle w:val="Emphasis"/>
          </w:rPr>
          <w:delText>Michael Bell</w:delText>
        </w:r>
      </w:del>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ins w:id="109" w:author="Michael Bell" w:date="2013-05-06T18:40:00Z"/>
          <w:rStyle w:val="Emphasis"/>
        </w:rPr>
      </w:pPr>
      <w:ins w:id="110" w:author="Michael Bell" w:date="2013-05-06T18:40:00Z">
        <w:r w:rsidRPr="004F22F1">
          <w:rPr>
            <w:rStyle w:val="Emphasis"/>
          </w:rPr>
          <w:lastRenderedPageBreak/>
          <w:t>Hello Michael</w:t>
        </w:r>
      </w:ins>
    </w:p>
    <w:p w14:paraId="192DA449" w14:textId="77777777" w:rsidR="0022505B" w:rsidRPr="004F22F1" w:rsidRDefault="0022505B" w:rsidP="0022505B">
      <w:pPr>
        <w:pStyle w:val="IntenseQuote"/>
        <w:rPr>
          <w:ins w:id="111" w:author="Michael Bell" w:date="2013-05-06T18:40:00Z"/>
          <w:rStyle w:val="Emphasis"/>
        </w:rPr>
      </w:pPr>
      <w:ins w:id="112" w:author="Michael Bell" w:date="2013-05-06T18:40:00Z">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ins>
    </w:p>
    <w:p w14:paraId="07044303" w14:textId="77777777" w:rsidR="0022505B" w:rsidRPr="004F22F1" w:rsidRDefault="0022505B" w:rsidP="0022505B">
      <w:pPr>
        <w:pStyle w:val="IntenseQuote"/>
        <w:rPr>
          <w:ins w:id="113" w:author="Michael Bell" w:date="2013-05-06T18:40:00Z"/>
          <w:rStyle w:val="Emphasis"/>
        </w:rPr>
      </w:pPr>
      <w:ins w:id="114" w:author="Michael Bell" w:date="2013-05-06T18:40:00Z">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ins>
    </w:p>
    <w:p w14:paraId="498B904C" w14:textId="77777777" w:rsidR="0022505B" w:rsidRPr="004F22F1" w:rsidRDefault="0022505B" w:rsidP="0022505B">
      <w:pPr>
        <w:pStyle w:val="IntenseQuote"/>
        <w:rPr>
          <w:ins w:id="115" w:author="Michael Bell" w:date="2013-05-06T18:40:00Z"/>
          <w:rStyle w:val="Emphasis"/>
        </w:rPr>
      </w:pPr>
      <w:ins w:id="116" w:author="Michael Bell" w:date="2013-05-06T18:40:00Z">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ins>
    </w:p>
    <w:p w14:paraId="0A2B9505" w14:textId="77777777" w:rsidR="0022505B" w:rsidRPr="004F22F1" w:rsidRDefault="0022505B" w:rsidP="0022505B">
      <w:pPr>
        <w:pStyle w:val="IntenseQuote"/>
        <w:rPr>
          <w:ins w:id="117" w:author="Michael Bell" w:date="2013-05-06T18:40:00Z"/>
          <w:rStyle w:val="Emphasis"/>
        </w:rPr>
      </w:pPr>
      <w:ins w:id="118" w:author="Michael Bell" w:date="2013-05-06T18:40:00Z">
        <w:r w:rsidRPr="004F22F1">
          <w:rPr>
            <w:rStyle w:val="Emphasis"/>
          </w:rPr>
          <w:t>Cheers</w:t>
        </w:r>
      </w:ins>
    </w:p>
    <w:p w14:paraId="45009963" w14:textId="77777777" w:rsidR="0022505B" w:rsidRDefault="0022505B" w:rsidP="0022505B">
      <w:pPr>
        <w:pStyle w:val="IntenseQuote"/>
        <w:rPr>
          <w:ins w:id="119" w:author="Michael Bell" w:date="2013-05-06T18:40:00Z"/>
          <w:rStyle w:val="Emphasis"/>
        </w:rPr>
      </w:pPr>
      <w:ins w:id="120" w:author="Michael Bell" w:date="2013-05-06T18:40:00Z">
        <w:r w:rsidRPr="004F22F1">
          <w:rPr>
            <w:rStyle w:val="Emphasis"/>
          </w:rPr>
          <w:t>-John</w:t>
        </w:r>
      </w:ins>
    </w:p>
    <w:p w14:paraId="1106A156" w14:textId="6BEC433F" w:rsidR="004F22F1" w:rsidRPr="004F22F1" w:rsidDel="0022505B" w:rsidRDefault="004F22F1" w:rsidP="004F22F1">
      <w:pPr>
        <w:pStyle w:val="IntenseQuote"/>
        <w:rPr>
          <w:del w:id="121" w:author="Michael Bell" w:date="2013-05-06T18:40:00Z"/>
          <w:rStyle w:val="Emphasis"/>
        </w:rPr>
      </w:pPr>
      <w:del w:id="122" w:author="Michael Bell" w:date="2013-05-06T18:40:00Z">
        <w:r w:rsidRPr="004F22F1" w:rsidDel="0022505B">
          <w:rPr>
            <w:rStyle w:val="Emphasis"/>
          </w:rPr>
          <w:delText>Hello Michael</w:delText>
        </w:r>
      </w:del>
    </w:p>
    <w:p w14:paraId="4668137E" w14:textId="2BB69E3D" w:rsidR="004F22F1" w:rsidRPr="004F22F1" w:rsidDel="0022505B" w:rsidRDefault="004F22F1" w:rsidP="004F22F1">
      <w:pPr>
        <w:pStyle w:val="IntenseQuote"/>
        <w:rPr>
          <w:del w:id="123" w:author="Michael Bell" w:date="2013-05-06T18:40:00Z"/>
          <w:rStyle w:val="Emphasis"/>
        </w:rPr>
      </w:pPr>
      <w:del w:id="124" w:author="Michael Bell" w:date="2013-05-06T18:40:00Z">
        <w:r w:rsidRPr="004F22F1" w:rsidDel="0022505B">
          <w:rPr>
            <w:rStyle w:val="Emphasis"/>
          </w:rPr>
          <w:delTex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delText>
        </w:r>
        <w:r w:rsidDel="0022505B">
          <w:rPr>
            <w:rStyle w:val="Emphasis"/>
          </w:rPr>
          <w:delText xml:space="preserve"> significant control component.</w:delText>
        </w:r>
      </w:del>
    </w:p>
    <w:p w14:paraId="21C0ABE8" w14:textId="2303C784" w:rsidR="004F22F1" w:rsidRPr="004F22F1" w:rsidDel="0022505B" w:rsidRDefault="004F22F1" w:rsidP="004F22F1">
      <w:pPr>
        <w:pStyle w:val="IntenseQuote"/>
        <w:rPr>
          <w:del w:id="125" w:author="Michael Bell" w:date="2013-05-06T18:40:00Z"/>
          <w:rStyle w:val="Emphasis"/>
        </w:rPr>
      </w:pPr>
      <w:del w:id="126" w:author="Michael Bell" w:date="2013-05-06T18:40:00Z">
        <w:r w:rsidRPr="004F22F1" w:rsidDel="0022505B">
          <w:rPr>
            <w:rStyle w:val="Emphasis"/>
          </w:rPr>
          <w:delTex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delText>
        </w:r>
        <w:r w:rsidR="002479A1" w:rsidRPr="004F22F1" w:rsidDel="0022505B">
          <w:rPr>
            <w:rStyle w:val="Emphasis"/>
          </w:rPr>
          <w:delText>analogue</w:delText>
        </w:r>
        <w:r w:rsidRPr="004F22F1" w:rsidDel="0022505B">
          <w:rPr>
            <w:rStyle w:val="Emphasis"/>
          </w:rPr>
          <w:delText xml:space="preserve"> </w:delText>
        </w:r>
        <w:r w:rsidDel="0022505B">
          <w:rPr>
            <w:rStyle w:val="Emphasis"/>
          </w:rPr>
          <w:delText>and digital inputs and outputs.</w:delText>
        </w:r>
      </w:del>
    </w:p>
    <w:p w14:paraId="778FA2AB" w14:textId="2179B91F" w:rsidR="004F22F1" w:rsidRPr="004F22F1" w:rsidDel="0022505B" w:rsidRDefault="004F22F1" w:rsidP="004F22F1">
      <w:pPr>
        <w:pStyle w:val="IntenseQuote"/>
        <w:rPr>
          <w:del w:id="127" w:author="Michael Bell" w:date="2013-05-06T18:40:00Z"/>
          <w:rStyle w:val="Emphasis"/>
        </w:rPr>
      </w:pPr>
      <w:del w:id="128" w:author="Michael Bell" w:date="2013-05-06T18:40:00Z">
        <w:r w:rsidRPr="004F22F1" w:rsidDel="0022505B">
          <w:rPr>
            <w:rStyle w:val="Emphasis"/>
          </w:rPr>
          <w:delText>Alan has asked me to look at one of his other students' projects this year too - perhaps the two of you could get together and come down to meet us so</w:delText>
        </w:r>
        <w:r w:rsidDel="0022505B">
          <w:rPr>
            <w:rStyle w:val="Emphasis"/>
          </w:rPr>
          <w:delText>me time in the next week or so.</w:delText>
        </w:r>
      </w:del>
    </w:p>
    <w:p w14:paraId="5C606D96" w14:textId="3214AD2B" w:rsidR="004F22F1" w:rsidRPr="004F22F1" w:rsidDel="0022505B" w:rsidRDefault="004F22F1" w:rsidP="004F22F1">
      <w:pPr>
        <w:pStyle w:val="IntenseQuote"/>
        <w:rPr>
          <w:del w:id="129" w:author="Michael Bell" w:date="2013-05-06T18:40:00Z"/>
          <w:rStyle w:val="Emphasis"/>
        </w:rPr>
      </w:pPr>
      <w:del w:id="130" w:author="Michael Bell" w:date="2013-05-06T18:40:00Z">
        <w:r w:rsidRPr="004F22F1" w:rsidDel="0022505B">
          <w:rPr>
            <w:rStyle w:val="Emphasis"/>
          </w:rPr>
          <w:delText>Cheers</w:delText>
        </w:r>
      </w:del>
    </w:p>
    <w:p w14:paraId="7A58E9E2" w14:textId="74B0D1A2" w:rsidR="004F22F1" w:rsidDel="0022505B" w:rsidRDefault="004F22F1" w:rsidP="004F22F1">
      <w:pPr>
        <w:pStyle w:val="IntenseQuote"/>
        <w:rPr>
          <w:del w:id="131" w:author="Michael Bell" w:date="2013-05-06T18:40:00Z"/>
          <w:rStyle w:val="Emphasis"/>
        </w:rPr>
      </w:pPr>
      <w:del w:id="132" w:author="Michael Bell" w:date="2013-05-06T18:40:00Z">
        <w:r w:rsidRPr="004F22F1" w:rsidDel="0022505B">
          <w:rPr>
            <w:rStyle w:val="Emphasis"/>
          </w:rPr>
          <w:delText>-John</w:delText>
        </w:r>
      </w:del>
    </w:p>
    <w:p w14:paraId="40116D80" w14:textId="77777777" w:rsidR="00F261E8" w:rsidRDefault="00F261E8" w:rsidP="00C93315"/>
    <w:p w14:paraId="67F95BE2" w14:textId="77777777" w:rsidR="0022505B" w:rsidRPr="00F612D5" w:rsidRDefault="0022505B" w:rsidP="0022505B">
      <w:pPr>
        <w:rPr>
          <w:ins w:id="133" w:author="Michael Bell" w:date="2013-05-06T18:40:00Z"/>
        </w:rPr>
      </w:pPr>
      <w:ins w:id="134" w:author="Michael Bell" w:date="2013-05-06T18:40:00Z">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ins>
    </w:p>
    <w:p w14:paraId="6446D28D" w14:textId="77777777" w:rsidR="0022505B" w:rsidRPr="00B37B9A" w:rsidRDefault="0022505B" w:rsidP="0022505B">
      <w:pPr>
        <w:pStyle w:val="ListParagraph"/>
        <w:numPr>
          <w:ilvl w:val="0"/>
          <w:numId w:val="3"/>
        </w:numPr>
        <w:rPr>
          <w:ins w:id="135" w:author="Michael Bell" w:date="2013-05-06T18:40:00Z"/>
          <w:color w:val="7030A0"/>
        </w:rPr>
      </w:pPr>
      <w:ins w:id="136" w:author="Michael Bell" w:date="2013-05-06T18:40:00Z">
        <w:r w:rsidRPr="00B37B9A">
          <w:rPr>
            <w:color w:val="7030A0"/>
          </w:rPr>
          <w:t>Would you like an interface to control the train and if so what would be your preference on what it is? LCD, computer program etc.</w:t>
        </w:r>
      </w:ins>
    </w:p>
    <w:p w14:paraId="0C08692E" w14:textId="77777777" w:rsidR="0022505B" w:rsidRPr="00B37B9A" w:rsidRDefault="0022505B" w:rsidP="0022505B">
      <w:pPr>
        <w:pStyle w:val="ListParagraph"/>
        <w:numPr>
          <w:ilvl w:val="1"/>
          <w:numId w:val="3"/>
        </w:numPr>
        <w:rPr>
          <w:ins w:id="137" w:author="Michael Bell" w:date="2013-05-06T18:40:00Z"/>
          <w:color w:val="632423"/>
        </w:rPr>
      </w:pPr>
      <w:ins w:id="138" w:author="Michael Bell" w:date="2013-05-06T18:40:00Z">
        <w:r w:rsidRPr="00B37B9A">
          <w:rPr>
            <w:color w:val="632423"/>
          </w:rPr>
          <w:t>An LCD interfa</w:t>
        </w:r>
        <w:r>
          <w:rPr>
            <w:color w:val="632423"/>
          </w:rPr>
          <w:t>ce is fine, how many characters? How many lines? Colour or bow</w:t>
        </w:r>
        <w:r w:rsidRPr="00B37B9A">
          <w:rPr>
            <w:color w:val="632423"/>
          </w:rPr>
          <w:t>?</w:t>
        </w:r>
      </w:ins>
    </w:p>
    <w:p w14:paraId="39B7CA26" w14:textId="77777777" w:rsidR="0022505B" w:rsidRDefault="0022505B" w:rsidP="0022505B">
      <w:pPr>
        <w:pStyle w:val="ListParagraph"/>
        <w:numPr>
          <w:ilvl w:val="2"/>
          <w:numId w:val="3"/>
        </w:numPr>
        <w:rPr>
          <w:ins w:id="139" w:author="Michael Bell" w:date="2013-05-06T18:40:00Z"/>
          <w:color w:val="7030A0"/>
        </w:rPr>
      </w:pPr>
      <w:ins w:id="140" w:author="Michael Bell" w:date="2013-05-06T18:40:00Z">
        <w:r w:rsidRPr="00B37B9A">
          <w:rPr>
            <w:color w:val="7030A0"/>
          </w:rPr>
          <w:t>It would have 2 lines probably about 20 chars each</w:t>
        </w:r>
      </w:ins>
    </w:p>
    <w:p w14:paraId="5AD2F5BC" w14:textId="77777777" w:rsidR="0022505B" w:rsidRDefault="0022505B" w:rsidP="0022505B">
      <w:pPr>
        <w:pStyle w:val="ListParagraph"/>
        <w:numPr>
          <w:ilvl w:val="3"/>
          <w:numId w:val="3"/>
        </w:numPr>
        <w:rPr>
          <w:ins w:id="141" w:author="Michael Bell" w:date="2013-05-06T18:40:00Z"/>
          <w:color w:val="632423"/>
        </w:rPr>
      </w:pPr>
      <w:ins w:id="142" w:author="Michael Bell" w:date="2013-05-06T18:40:00Z">
        <w:r w:rsidRPr="005E32A3">
          <w:rPr>
            <w:color w:val="632423"/>
          </w:rPr>
          <w:t>That's fine, but you'll need to specify exactly what's going to appear on each of the lines. I suggest for simplicity that you try to adopt a menu structure, but maybe you have other ideas.</w:t>
        </w:r>
      </w:ins>
    </w:p>
    <w:p w14:paraId="6A2A16A5" w14:textId="77777777" w:rsidR="0022505B" w:rsidRPr="00627657" w:rsidRDefault="0022505B" w:rsidP="0022505B">
      <w:pPr>
        <w:pStyle w:val="ListParagraph"/>
        <w:numPr>
          <w:ilvl w:val="4"/>
          <w:numId w:val="3"/>
        </w:numPr>
        <w:rPr>
          <w:ins w:id="143" w:author="Michael Bell" w:date="2013-05-06T18:40:00Z"/>
          <w:color w:val="7030A0"/>
        </w:rPr>
      </w:pPr>
      <w:ins w:id="144" w:author="Michael Bell" w:date="2013-05-06T18:40:00Z">
        <w:r w:rsidRPr="00627657">
          <w:rPr>
            <w:color w:val="7030A0"/>
          </w:rPr>
          <w:t>No, a menu structure sounds good to me</w:t>
        </w:r>
      </w:ins>
    </w:p>
    <w:p w14:paraId="6BB3A09D" w14:textId="77777777" w:rsidR="0022505B" w:rsidRPr="00B37B9A" w:rsidRDefault="0022505B" w:rsidP="0022505B">
      <w:pPr>
        <w:pStyle w:val="ListParagraph"/>
        <w:numPr>
          <w:ilvl w:val="1"/>
          <w:numId w:val="3"/>
        </w:numPr>
        <w:rPr>
          <w:ins w:id="145" w:author="Michael Bell" w:date="2013-05-06T18:40:00Z"/>
          <w:color w:val="632423"/>
        </w:rPr>
      </w:pPr>
      <w:ins w:id="146" w:author="Michael Bell" w:date="2013-05-06T18:40:00Z">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ins>
    </w:p>
    <w:p w14:paraId="65259DB8" w14:textId="77777777" w:rsidR="0022505B" w:rsidRDefault="0022505B" w:rsidP="0022505B">
      <w:pPr>
        <w:pStyle w:val="ListParagraph"/>
        <w:numPr>
          <w:ilvl w:val="2"/>
          <w:numId w:val="3"/>
        </w:numPr>
        <w:rPr>
          <w:ins w:id="147" w:author="Michael Bell" w:date="2013-05-06T18:40:00Z"/>
          <w:color w:val="7030A0"/>
        </w:rPr>
      </w:pPr>
      <w:ins w:id="148" w:author="Michael Bell" w:date="2013-05-06T18:40:00Z">
        <w:r>
          <w:rPr>
            <w:color w:val="7030A0"/>
          </w:rPr>
          <w:t>The LCD</w:t>
        </w:r>
        <w:r w:rsidRPr="00B37B9A">
          <w:rPr>
            <w:color w:val="7030A0"/>
          </w:rPr>
          <w:t xml:space="preserve"> I had in mind is quite easy to program, it is designed specifically for the Arduino board and operating it is as easy as sending it a string of text</w:t>
        </w:r>
      </w:ins>
    </w:p>
    <w:p w14:paraId="6F209141" w14:textId="77777777" w:rsidR="0022505B" w:rsidRDefault="0022505B" w:rsidP="0022505B">
      <w:pPr>
        <w:pStyle w:val="ListParagraph"/>
        <w:numPr>
          <w:ilvl w:val="3"/>
          <w:numId w:val="3"/>
        </w:numPr>
        <w:rPr>
          <w:ins w:id="149" w:author="Michael Bell" w:date="2013-05-06T18:40:00Z"/>
          <w:color w:val="632423"/>
        </w:rPr>
      </w:pPr>
      <w:ins w:id="150" w:author="Michael Bell" w:date="2013-05-06T18:40:00Z">
        <w:r w:rsidRPr="005E32A3">
          <w:rPr>
            <w:color w:val="632423"/>
          </w:rPr>
          <w:t>Sounds good - is it colour?</w:t>
        </w:r>
      </w:ins>
    </w:p>
    <w:p w14:paraId="4F715CA7" w14:textId="77777777" w:rsidR="0022505B" w:rsidRPr="00627657" w:rsidRDefault="0022505B" w:rsidP="0022505B">
      <w:pPr>
        <w:pStyle w:val="ListParagraph"/>
        <w:numPr>
          <w:ilvl w:val="4"/>
          <w:numId w:val="3"/>
        </w:numPr>
        <w:rPr>
          <w:ins w:id="151" w:author="Michael Bell" w:date="2013-05-06T18:40:00Z"/>
          <w:color w:val="7030A0"/>
        </w:rPr>
      </w:pPr>
      <w:ins w:id="152" w:author="Michael Bell" w:date="2013-05-06T18:40:00Z">
        <w:r w:rsidRPr="00627657">
          <w:rPr>
            <w:color w:val="7030A0"/>
          </w:rPr>
          <w:t>No its just 2 lines of black and white characters</w:t>
        </w:r>
      </w:ins>
    </w:p>
    <w:p w14:paraId="4AFC5E31" w14:textId="77777777" w:rsidR="0022505B" w:rsidRPr="00B37B9A" w:rsidRDefault="0022505B" w:rsidP="0022505B">
      <w:pPr>
        <w:pStyle w:val="ListParagraph"/>
        <w:numPr>
          <w:ilvl w:val="1"/>
          <w:numId w:val="3"/>
        </w:numPr>
        <w:rPr>
          <w:ins w:id="153" w:author="Michael Bell" w:date="2013-05-06T18:40:00Z"/>
          <w:color w:val="632423"/>
        </w:rPr>
      </w:pPr>
      <w:ins w:id="154" w:author="Michael Bell" w:date="2013-05-06T18:40:00Z">
        <w:r w:rsidRPr="00B37B9A">
          <w:rPr>
            <w:color w:val="632423"/>
          </w:rPr>
          <w:lastRenderedPageBreak/>
          <w:t>Clearly we need to agree on what the user interface is going to allow us to do - that will require quite a bit of discussion.</w:t>
        </w:r>
      </w:ins>
    </w:p>
    <w:p w14:paraId="4EB64A60" w14:textId="77777777" w:rsidR="0022505B" w:rsidRDefault="0022505B" w:rsidP="0022505B">
      <w:pPr>
        <w:pStyle w:val="ListParagraph"/>
        <w:numPr>
          <w:ilvl w:val="2"/>
          <w:numId w:val="3"/>
        </w:numPr>
        <w:rPr>
          <w:ins w:id="155" w:author="Michael Bell" w:date="2013-05-06T18:40:00Z"/>
          <w:color w:val="7030A0"/>
        </w:rPr>
      </w:pPr>
      <w:ins w:id="156" w:author="Michael Bell" w:date="2013-05-06T18:40:00Z">
        <w:r w:rsidRPr="00B37B9A">
          <w:rPr>
            <w:color w:val="7030A0"/>
          </w:rPr>
          <w:t>I know you want it to allow selection of a destination, and to initiate the cleaning train, what el</w:t>
        </w:r>
        <w:r>
          <w:rPr>
            <w:color w:val="7030A0"/>
          </w:rPr>
          <w:t>s</w:t>
        </w:r>
        <w:r w:rsidRPr="00B37B9A">
          <w:rPr>
            <w:color w:val="7030A0"/>
          </w:rPr>
          <w:t>e would you like it to do?</w:t>
        </w:r>
      </w:ins>
    </w:p>
    <w:p w14:paraId="42503724" w14:textId="77777777" w:rsidR="0022505B" w:rsidRPr="005E32A3" w:rsidRDefault="0022505B" w:rsidP="0022505B">
      <w:pPr>
        <w:pStyle w:val="ListParagraph"/>
        <w:numPr>
          <w:ilvl w:val="3"/>
          <w:numId w:val="3"/>
        </w:numPr>
        <w:rPr>
          <w:ins w:id="157" w:author="Michael Bell" w:date="2013-05-06T18:40:00Z"/>
          <w:color w:val="632423"/>
        </w:rPr>
      </w:pPr>
      <w:ins w:id="158" w:author="Michael Bell" w:date="2013-05-06T18:40:00Z">
        <w:r>
          <w:rPr>
            <w:rStyle w:val="CommentReference"/>
          </w:rPr>
          <w:commentReference w:id="159"/>
        </w:r>
      </w:ins>
    </w:p>
    <w:p w14:paraId="1A6039FF" w14:textId="77777777" w:rsidR="0022505B" w:rsidRPr="00B37B9A" w:rsidRDefault="0022505B" w:rsidP="0022505B">
      <w:pPr>
        <w:pStyle w:val="ListParagraph"/>
        <w:numPr>
          <w:ilvl w:val="0"/>
          <w:numId w:val="3"/>
        </w:numPr>
        <w:rPr>
          <w:ins w:id="160" w:author="Michael Bell" w:date="2013-05-06T18:40:00Z"/>
          <w:color w:val="7030A0"/>
        </w:rPr>
      </w:pPr>
      <w:ins w:id="161" w:author="Michael Bell" w:date="2013-05-06T18:40:00Z">
        <w:r w:rsidRPr="00B37B9A">
          <w:rPr>
            <w:color w:val="7030A0"/>
          </w:rPr>
          <w:t>The track needs to be cleaned regularly as dust can damage the trains, would you like to clean it yourself or have a second train that cleans the track at regular intervals?</w:t>
        </w:r>
      </w:ins>
    </w:p>
    <w:p w14:paraId="789D9DE9" w14:textId="77777777" w:rsidR="0022505B" w:rsidRPr="00B37B9A" w:rsidRDefault="0022505B" w:rsidP="0022505B">
      <w:pPr>
        <w:pStyle w:val="ListParagraph"/>
        <w:numPr>
          <w:ilvl w:val="1"/>
          <w:numId w:val="3"/>
        </w:numPr>
        <w:rPr>
          <w:ins w:id="162" w:author="Michael Bell" w:date="2013-05-06T18:40:00Z"/>
          <w:color w:val="632423"/>
        </w:rPr>
      </w:pPr>
      <w:ins w:id="163" w:author="Michael Bell" w:date="2013-05-06T18:40:00Z">
        <w:r w:rsidRPr="00B37B9A">
          <w:rPr>
            <w:color w:val="632423"/>
          </w:rPr>
          <w:t>A secondary train is an excellent idea. Perhaps it could appear at various intervals? It would be nice to control this from the user interface, i.e. set intervals, initiate cleaning and so on.</w:t>
        </w:r>
      </w:ins>
    </w:p>
    <w:p w14:paraId="51BFEF47" w14:textId="77777777" w:rsidR="0022505B" w:rsidRDefault="0022505B" w:rsidP="0022505B">
      <w:pPr>
        <w:pStyle w:val="ListParagraph"/>
        <w:numPr>
          <w:ilvl w:val="2"/>
          <w:numId w:val="3"/>
        </w:numPr>
        <w:rPr>
          <w:ins w:id="164" w:author="Michael Bell" w:date="2013-05-06T18:40:00Z"/>
          <w:color w:val="7030A0"/>
        </w:rPr>
      </w:pPr>
      <w:ins w:id="165" w:author="Michael Bell" w:date="2013-05-06T18:40:00Z">
        <w:r w:rsidRPr="00B37B9A">
          <w:rPr>
            <w:color w:val="7030A0"/>
          </w:rPr>
          <w:t>That’s fine though I should say that the abrasive pads on the bottom of the train must be changed by hand when they get clogged up with dust</w:t>
        </w:r>
      </w:ins>
    </w:p>
    <w:p w14:paraId="4B4B458B" w14:textId="77777777" w:rsidR="0022505B" w:rsidRPr="007220BB" w:rsidRDefault="0022505B" w:rsidP="0022505B">
      <w:pPr>
        <w:pStyle w:val="ListParagraph"/>
        <w:numPr>
          <w:ilvl w:val="3"/>
          <w:numId w:val="3"/>
        </w:numPr>
        <w:rPr>
          <w:ins w:id="166" w:author="Michael Bell" w:date="2013-05-06T18:40:00Z"/>
          <w:color w:val="632423"/>
        </w:rPr>
      </w:pPr>
      <w:ins w:id="167" w:author="Michael Bell" w:date="2013-05-06T18:40:00Z">
        <w:r w:rsidRPr="007220BB">
          <w:rPr>
            <w:color w:val="632423"/>
          </w:rPr>
          <w:t>OK - that's something that we can organise on a regular basis.</w:t>
        </w:r>
      </w:ins>
    </w:p>
    <w:p w14:paraId="21B7BBAA" w14:textId="77777777" w:rsidR="0022505B" w:rsidRPr="00B37B9A" w:rsidRDefault="0022505B" w:rsidP="0022505B">
      <w:pPr>
        <w:pStyle w:val="ListParagraph"/>
        <w:numPr>
          <w:ilvl w:val="0"/>
          <w:numId w:val="3"/>
        </w:numPr>
        <w:rPr>
          <w:ins w:id="168" w:author="Michael Bell" w:date="2013-05-06T18:40:00Z"/>
          <w:color w:val="7030A0"/>
        </w:rPr>
      </w:pPr>
      <w:ins w:id="169" w:author="Michael Bell" w:date="2013-05-06T18:40:00Z">
        <w:r w:rsidRPr="00B37B9A">
          <w:rPr>
            <w:color w:val="7030A0"/>
          </w:rPr>
          <w:t>Would you like the train system to turn itself on and off at set times? E.g. Running only during office hours</w:t>
        </w:r>
      </w:ins>
    </w:p>
    <w:p w14:paraId="20A73E41" w14:textId="77777777" w:rsidR="0022505B" w:rsidRPr="00B37B9A" w:rsidRDefault="0022505B" w:rsidP="0022505B">
      <w:pPr>
        <w:pStyle w:val="ListParagraph"/>
        <w:numPr>
          <w:ilvl w:val="1"/>
          <w:numId w:val="3"/>
        </w:numPr>
        <w:rPr>
          <w:ins w:id="170" w:author="Michael Bell" w:date="2013-05-06T18:40:00Z"/>
          <w:color w:val="632423"/>
        </w:rPr>
      </w:pPr>
      <w:ins w:id="171" w:author="Michael Bell" w:date="2013-05-06T18:40:00Z">
        <w:r w:rsidRPr="00B37B9A">
          <w:rPr>
            <w:color w:val="632423"/>
          </w:rPr>
          <w:t>An automatic mode is an excellent idea - again a variety of scenarios chosen from the user interface would be good.</w:t>
        </w:r>
      </w:ins>
    </w:p>
    <w:p w14:paraId="4B0C00C1" w14:textId="77777777" w:rsidR="0022505B" w:rsidRPr="00B37B9A" w:rsidRDefault="0022505B" w:rsidP="0022505B">
      <w:pPr>
        <w:pStyle w:val="ListParagraph"/>
        <w:numPr>
          <w:ilvl w:val="0"/>
          <w:numId w:val="3"/>
        </w:numPr>
        <w:rPr>
          <w:ins w:id="172" w:author="Michael Bell" w:date="2013-05-06T18:40:00Z"/>
          <w:color w:val="7030A0"/>
        </w:rPr>
      </w:pPr>
      <w:ins w:id="173" w:author="Michael Bell" w:date="2013-05-06T18:40:00Z">
        <w:r w:rsidRPr="00B37B9A">
          <w:rPr>
            <w:color w:val="7030A0"/>
          </w:rPr>
          <w:t>Would you like the primary train to (in automatic mode) run itself to a schedule or pick stations at random</w:t>
        </w:r>
      </w:ins>
    </w:p>
    <w:p w14:paraId="2685CE59" w14:textId="77777777" w:rsidR="0022505B" w:rsidRPr="00B37B9A" w:rsidRDefault="0022505B" w:rsidP="0022505B">
      <w:pPr>
        <w:pStyle w:val="ListParagraph"/>
        <w:numPr>
          <w:ilvl w:val="1"/>
          <w:numId w:val="3"/>
        </w:numPr>
        <w:rPr>
          <w:ins w:id="174" w:author="Michael Bell" w:date="2013-05-06T18:40:00Z"/>
          <w:color w:val="632423"/>
        </w:rPr>
      </w:pPr>
      <w:ins w:id="175" w:author="Michael Bell" w:date="2013-05-06T18:40:00Z">
        <w:r w:rsidRPr="00B37B9A">
          <w:rPr>
            <w:color w:val="632423"/>
          </w:rPr>
          <w:t>Both, set by the user interface.</w:t>
        </w:r>
      </w:ins>
    </w:p>
    <w:p w14:paraId="7649E4D3" w14:textId="77777777" w:rsidR="0022505B" w:rsidRPr="00B37B9A" w:rsidRDefault="0022505B" w:rsidP="0022505B">
      <w:pPr>
        <w:pStyle w:val="ListParagraph"/>
        <w:numPr>
          <w:ilvl w:val="0"/>
          <w:numId w:val="3"/>
        </w:numPr>
        <w:rPr>
          <w:ins w:id="176" w:author="Michael Bell" w:date="2013-05-06T18:40:00Z"/>
          <w:color w:val="7030A0"/>
        </w:rPr>
      </w:pPr>
      <w:ins w:id="177" w:author="Michael Bell" w:date="2013-05-06T18:40:00Z">
        <w:r w:rsidRPr="00B37B9A">
          <w:rPr>
            <w:color w:val="7030A0"/>
          </w:rPr>
          <w:t>How many stops would you like?</w:t>
        </w:r>
      </w:ins>
    </w:p>
    <w:p w14:paraId="0BDC7136" w14:textId="77777777" w:rsidR="0022505B" w:rsidRPr="00B37B9A" w:rsidRDefault="0022505B" w:rsidP="0022505B">
      <w:pPr>
        <w:pStyle w:val="ListParagraph"/>
        <w:numPr>
          <w:ilvl w:val="1"/>
          <w:numId w:val="3"/>
        </w:numPr>
        <w:rPr>
          <w:ins w:id="178" w:author="Michael Bell" w:date="2013-05-06T18:40:00Z"/>
          <w:color w:val="632423"/>
        </w:rPr>
      </w:pPr>
      <w:ins w:id="179" w:author="Michael Bell" w:date="2013-05-06T18:40:00Z">
        <w:r w:rsidRPr="00B37B9A">
          <w:rPr>
            <w:color w:val="632423"/>
          </w:rPr>
          <w:t>How many can we have?</w:t>
        </w:r>
      </w:ins>
    </w:p>
    <w:p w14:paraId="22EFD027" w14:textId="77777777" w:rsidR="0022505B" w:rsidRDefault="0022505B" w:rsidP="0022505B">
      <w:pPr>
        <w:pStyle w:val="ListParagraph"/>
        <w:numPr>
          <w:ilvl w:val="2"/>
          <w:numId w:val="3"/>
        </w:numPr>
        <w:rPr>
          <w:ins w:id="180" w:author="Michael Bell" w:date="2013-05-06T18:40:00Z"/>
          <w:color w:val="7030A0"/>
        </w:rPr>
      </w:pPr>
      <w:ins w:id="181" w:author="Michael Bell" w:date="2013-05-06T18:40:00Z">
        <w:r w:rsidRPr="00B37B9A">
          <w:rPr>
            <w:color w:val="7030A0"/>
          </w:rPr>
          <w:t>I would say about 5 would be a good idea</w:t>
        </w:r>
      </w:ins>
    </w:p>
    <w:p w14:paraId="65113019" w14:textId="77777777" w:rsidR="0022505B" w:rsidRPr="007220BB" w:rsidRDefault="0022505B" w:rsidP="0022505B">
      <w:pPr>
        <w:pStyle w:val="ListParagraph"/>
        <w:numPr>
          <w:ilvl w:val="3"/>
          <w:numId w:val="3"/>
        </w:numPr>
        <w:rPr>
          <w:ins w:id="182" w:author="Michael Bell" w:date="2013-05-06T18:40:00Z"/>
          <w:color w:val="632423"/>
        </w:rPr>
      </w:pPr>
      <w:ins w:id="183" w:author="Michael Bell" w:date="2013-05-06T18:40:00Z">
        <w:r w:rsidRPr="007220BB">
          <w:rPr>
            <w:color w:val="632423"/>
            <w:sz w:val="20"/>
            <w:szCs w:val="20"/>
          </w:rPr>
          <w:t>OK.</w:t>
        </w:r>
      </w:ins>
    </w:p>
    <w:p w14:paraId="5F6F174E" w14:textId="77777777" w:rsidR="0022505B" w:rsidRPr="00B37B9A" w:rsidRDefault="0022505B" w:rsidP="0022505B">
      <w:pPr>
        <w:pStyle w:val="ListParagraph"/>
        <w:numPr>
          <w:ilvl w:val="0"/>
          <w:numId w:val="3"/>
        </w:numPr>
        <w:rPr>
          <w:ins w:id="184" w:author="Michael Bell" w:date="2013-05-06T18:40:00Z"/>
          <w:color w:val="7030A0"/>
        </w:rPr>
      </w:pPr>
      <w:ins w:id="185" w:author="Michael Bell" w:date="2013-05-06T18:40:00Z">
        <w:r w:rsidRPr="00B37B9A">
          <w:rPr>
            <w:color w:val="7030A0"/>
          </w:rPr>
          <w:t>Would you like the trains to move relatively quickly or slowly?</w:t>
        </w:r>
      </w:ins>
    </w:p>
    <w:p w14:paraId="43DDFE93" w14:textId="77777777" w:rsidR="0022505B" w:rsidRPr="00B37B9A" w:rsidRDefault="0022505B" w:rsidP="0022505B">
      <w:pPr>
        <w:pStyle w:val="ListParagraph"/>
        <w:numPr>
          <w:ilvl w:val="1"/>
          <w:numId w:val="3"/>
        </w:numPr>
        <w:rPr>
          <w:ins w:id="186" w:author="Michael Bell" w:date="2013-05-06T18:40:00Z"/>
          <w:color w:val="632423"/>
        </w:rPr>
      </w:pPr>
      <w:ins w:id="187" w:author="Michael Bell" w:date="2013-05-06T18:40:00Z">
        <w:r w:rsidRPr="00B37B9A">
          <w:rPr>
            <w:color w:val="632423"/>
          </w:rPr>
          <w:t>Various speeds - sometimes fast, sometimes slow, again set by the user interface - scripted would be good.</w:t>
        </w:r>
      </w:ins>
    </w:p>
    <w:p w14:paraId="367C352E" w14:textId="77777777" w:rsidR="0022505B" w:rsidRPr="00B37B9A" w:rsidRDefault="0022505B" w:rsidP="0022505B">
      <w:pPr>
        <w:pStyle w:val="ListParagraph"/>
        <w:numPr>
          <w:ilvl w:val="2"/>
          <w:numId w:val="3"/>
        </w:numPr>
        <w:rPr>
          <w:ins w:id="188" w:author="Michael Bell" w:date="2013-05-06T18:40:00Z"/>
          <w:color w:val="7030A0"/>
        </w:rPr>
      </w:pPr>
      <w:ins w:id="189" w:author="Michael Bell" w:date="2013-05-06T18:40:00Z">
        <w:r w:rsidRPr="00B37B9A">
          <w:rPr>
            <w:color w:val="7030A0"/>
          </w:rPr>
          <w:t>Ok I will</w:t>
        </w:r>
      </w:ins>
    </w:p>
    <w:p w14:paraId="5610EF24" w14:textId="77777777" w:rsidR="0022505B" w:rsidRPr="00B37B9A" w:rsidRDefault="0022505B" w:rsidP="0022505B">
      <w:pPr>
        <w:pStyle w:val="ListParagraph"/>
        <w:numPr>
          <w:ilvl w:val="0"/>
          <w:numId w:val="3"/>
        </w:numPr>
        <w:rPr>
          <w:ins w:id="190" w:author="Michael Bell" w:date="2013-05-06T18:40:00Z"/>
          <w:color w:val="7030A0"/>
        </w:rPr>
      </w:pPr>
      <w:ins w:id="191" w:author="Michael Bell" w:date="2013-05-06T18:40:00Z">
        <w:r w:rsidRPr="00B37B9A">
          <w:rPr>
            <w:color w:val="7030A0"/>
          </w:rPr>
          <w:t>Would you like elec</w:t>
        </w:r>
        <w:r>
          <w:rPr>
            <w:color w:val="7030A0"/>
          </w:rPr>
          <w:t>tronic signals on the track? Eg</w:t>
        </w:r>
        <w:r w:rsidRPr="00B37B9A">
          <w:rPr>
            <w:color w:val="7030A0"/>
          </w:rPr>
          <w:t>. Lights, semaphores etc.</w:t>
        </w:r>
      </w:ins>
    </w:p>
    <w:p w14:paraId="62B31237" w14:textId="77777777" w:rsidR="0022505B" w:rsidRPr="00B37B9A" w:rsidRDefault="0022505B" w:rsidP="0022505B">
      <w:pPr>
        <w:pStyle w:val="ListParagraph"/>
        <w:numPr>
          <w:ilvl w:val="1"/>
          <w:numId w:val="3"/>
        </w:numPr>
        <w:rPr>
          <w:ins w:id="192" w:author="Michael Bell" w:date="2013-05-06T18:40:00Z"/>
          <w:color w:val="632423"/>
        </w:rPr>
      </w:pPr>
      <w:ins w:id="193" w:author="Michael Bell" w:date="2013-05-06T18:40:00Z">
        <w:r w:rsidRPr="00B37B9A">
          <w:rPr>
            <w:color w:val="632423"/>
          </w:rPr>
          <w:t>Definitely.</w:t>
        </w:r>
      </w:ins>
    </w:p>
    <w:p w14:paraId="0ACEB587" w14:textId="77777777" w:rsidR="0022505B" w:rsidRPr="00B37B9A" w:rsidRDefault="0022505B" w:rsidP="0022505B">
      <w:pPr>
        <w:pStyle w:val="ListParagraph"/>
        <w:numPr>
          <w:ilvl w:val="1"/>
          <w:numId w:val="3"/>
        </w:numPr>
        <w:rPr>
          <w:ins w:id="194" w:author="Michael Bell" w:date="2013-05-06T18:40:00Z"/>
          <w:color w:val="632423"/>
        </w:rPr>
      </w:pPr>
      <w:ins w:id="195" w:author="Michael Bell" w:date="2013-05-06T18:40:00Z">
        <w:r w:rsidRPr="00B37B9A">
          <w:rPr>
            <w:color w:val="632423"/>
          </w:rPr>
          <w:t>Can I please see some diagrams of how you're planning on laying out the track? Do you have any photographs? It would be good to get a really good idea of how big and complicated the system is.</w:t>
        </w:r>
      </w:ins>
    </w:p>
    <w:p w14:paraId="3716C4F3" w14:textId="77777777" w:rsidR="0022505B" w:rsidRDefault="0022505B" w:rsidP="0022505B">
      <w:pPr>
        <w:pStyle w:val="ListParagraph"/>
        <w:numPr>
          <w:ilvl w:val="2"/>
          <w:numId w:val="3"/>
        </w:numPr>
        <w:rPr>
          <w:ins w:id="196" w:author="Michael Bell" w:date="2013-05-06T18:40:00Z"/>
          <w:color w:val="7030A0"/>
        </w:rPr>
      </w:pPr>
      <w:ins w:id="197" w:author="Michael Bell" w:date="2013-05-06T18:40:00Z">
        <w:r w:rsidRPr="00B37B9A">
          <w:rPr>
            <w:color w:val="7030A0"/>
          </w:rPr>
          <w:t>I will have lots of time to do that this weekend</w:t>
        </w:r>
      </w:ins>
    </w:p>
    <w:p w14:paraId="7F8E6DFF" w14:textId="77777777" w:rsidR="0022505B" w:rsidRDefault="0022505B" w:rsidP="0022505B">
      <w:pPr>
        <w:pStyle w:val="ListParagraph"/>
        <w:numPr>
          <w:ilvl w:val="3"/>
          <w:numId w:val="3"/>
        </w:numPr>
        <w:rPr>
          <w:ins w:id="198" w:author="Michael Bell" w:date="2013-05-06T18:40:00Z"/>
          <w:color w:val="632423"/>
        </w:rPr>
      </w:pPr>
      <w:ins w:id="199" w:author="Michael Bell" w:date="2013-05-06T18:40:00Z">
        <w:r w:rsidRPr="007220BB">
          <w:rPr>
            <w:color w:val="632423"/>
          </w:rPr>
          <w:t>Could I see some please?</w:t>
        </w:r>
      </w:ins>
    </w:p>
    <w:p w14:paraId="161EDA08" w14:textId="77777777" w:rsidR="0022505B" w:rsidRPr="00627657" w:rsidRDefault="0022505B" w:rsidP="0022505B">
      <w:pPr>
        <w:pStyle w:val="ListParagraph"/>
        <w:numPr>
          <w:ilvl w:val="4"/>
          <w:numId w:val="3"/>
        </w:numPr>
        <w:rPr>
          <w:ins w:id="200" w:author="Michael Bell" w:date="2013-05-06T18:40:00Z"/>
          <w:color w:val="7030A0"/>
        </w:rPr>
      </w:pPr>
      <w:ins w:id="201" w:author="Michael Bell" w:date="2013-05-06T18:40:00Z">
        <w:r w:rsidRPr="00627657">
          <w:rPr>
            <w:color w:val="7030A0"/>
          </w:rPr>
          <w:t>I will send you some pictures ASAP</w:t>
        </w:r>
      </w:ins>
    </w:p>
    <w:p w14:paraId="389F2B44" w14:textId="77777777" w:rsidR="0022505B" w:rsidRPr="00B37B9A" w:rsidRDefault="0022505B" w:rsidP="0022505B">
      <w:pPr>
        <w:pStyle w:val="ListParagraph"/>
        <w:numPr>
          <w:ilvl w:val="1"/>
          <w:numId w:val="3"/>
        </w:numPr>
        <w:rPr>
          <w:ins w:id="202" w:author="Michael Bell" w:date="2013-05-06T18:40:00Z"/>
          <w:color w:val="632423"/>
        </w:rPr>
      </w:pPr>
      <w:ins w:id="203" w:author="Michael Bell" w:date="2013-05-06T18:40:00Z">
        <w:r w:rsidRPr="00B37B9A">
          <w:rPr>
            <w:color w:val="632423"/>
          </w:rPr>
          <w:t>What are your thoughts on user interface functionality?</w:t>
        </w:r>
      </w:ins>
    </w:p>
    <w:p w14:paraId="4D4B98AF" w14:textId="77777777" w:rsidR="0022505B" w:rsidRPr="00B37B9A" w:rsidRDefault="0022505B" w:rsidP="0022505B">
      <w:pPr>
        <w:pStyle w:val="ListParagraph"/>
        <w:numPr>
          <w:ilvl w:val="2"/>
          <w:numId w:val="3"/>
        </w:numPr>
        <w:rPr>
          <w:ins w:id="204" w:author="Michael Bell" w:date="2013-05-06T18:40:00Z"/>
          <w:color w:val="7030A0"/>
        </w:rPr>
      </w:pPr>
      <w:ins w:id="205" w:author="Michael Bell" w:date="2013-05-06T18:40:00Z">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ins>
    </w:p>
    <w:p w14:paraId="682D4844" w14:textId="77777777" w:rsidR="0022505B" w:rsidRPr="00B37B9A" w:rsidRDefault="0022505B" w:rsidP="0022505B">
      <w:pPr>
        <w:pStyle w:val="ListParagraph"/>
        <w:numPr>
          <w:ilvl w:val="2"/>
          <w:numId w:val="3"/>
        </w:numPr>
        <w:rPr>
          <w:ins w:id="206" w:author="Michael Bell" w:date="2013-05-06T18:40:00Z"/>
          <w:color w:val="7030A0"/>
        </w:rPr>
      </w:pPr>
      <w:ins w:id="207" w:author="Michael Bell" w:date="2013-05-06T18:40:00Z">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ins>
    </w:p>
    <w:p w14:paraId="2C3A389D" w14:textId="77777777" w:rsidR="0022505B" w:rsidRDefault="0022505B" w:rsidP="0022505B">
      <w:pPr>
        <w:pStyle w:val="ListParagraph"/>
        <w:numPr>
          <w:ilvl w:val="2"/>
          <w:numId w:val="3"/>
        </w:numPr>
        <w:rPr>
          <w:ins w:id="208" w:author="Michael Bell" w:date="2013-05-06T18:40:00Z"/>
          <w:color w:val="7030A0"/>
        </w:rPr>
      </w:pPr>
      <w:ins w:id="209" w:author="Michael Bell" w:date="2013-05-06T18:40:00Z">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ins>
    </w:p>
    <w:p w14:paraId="509AA5B1" w14:textId="77777777" w:rsidR="0022505B" w:rsidRPr="007220BB" w:rsidRDefault="0022505B" w:rsidP="0022505B">
      <w:pPr>
        <w:pStyle w:val="ListParagraph"/>
        <w:numPr>
          <w:ilvl w:val="3"/>
          <w:numId w:val="3"/>
        </w:numPr>
        <w:rPr>
          <w:ins w:id="210" w:author="Michael Bell" w:date="2013-05-06T18:40:00Z"/>
          <w:color w:val="632423"/>
        </w:rPr>
      </w:pPr>
      <w:ins w:id="211" w:author="Michael Bell" w:date="2013-05-06T18:40:00Z">
        <w:r w:rsidRPr="007220BB">
          <w:rPr>
            <w:color w:val="632423"/>
          </w:rPr>
          <w:t>That sounds fine.</w:t>
        </w:r>
        <w:r>
          <w:rPr>
            <w:color w:val="632423"/>
          </w:rPr>
          <w:t xml:space="preserve"> </w:t>
        </w:r>
      </w:ins>
    </w:p>
    <w:p w14:paraId="57D35C27" w14:textId="77777777" w:rsidR="0022505B" w:rsidRPr="00B37B9A" w:rsidRDefault="0022505B" w:rsidP="0022505B">
      <w:pPr>
        <w:pStyle w:val="ListParagraph"/>
        <w:numPr>
          <w:ilvl w:val="1"/>
          <w:numId w:val="3"/>
        </w:numPr>
        <w:rPr>
          <w:ins w:id="212" w:author="Michael Bell" w:date="2013-05-06T18:40:00Z"/>
          <w:color w:val="632423"/>
        </w:rPr>
      </w:pPr>
      <w:ins w:id="213" w:author="Michael Bell" w:date="2013-05-06T18:40:00Z">
        <w:r w:rsidRPr="00B37B9A">
          <w:rPr>
            <w:color w:val="632423"/>
          </w:rPr>
          <w:lastRenderedPageBreak/>
          <w:t>What are you planning to use as your control hardware? I know that Leo is thinking seriously about using an Arduino board - are you going down the same route or do you have some alternatives in mind?</w:t>
        </w:r>
      </w:ins>
    </w:p>
    <w:p w14:paraId="628330BD" w14:textId="77777777" w:rsidR="0022505B" w:rsidRDefault="0022505B" w:rsidP="0022505B">
      <w:pPr>
        <w:pStyle w:val="ListParagraph"/>
        <w:numPr>
          <w:ilvl w:val="2"/>
          <w:numId w:val="3"/>
        </w:numPr>
        <w:rPr>
          <w:ins w:id="214" w:author="Michael Bell" w:date="2013-05-06T18:40:00Z"/>
          <w:color w:val="7030A0"/>
        </w:rPr>
      </w:pPr>
      <w:ins w:id="215" w:author="Michael Bell" w:date="2013-05-06T18:40:00Z">
        <w:r w:rsidRPr="00B37B9A">
          <w:rPr>
            <w:color w:val="7030A0"/>
          </w:rPr>
          <w:t>Same route</w:t>
        </w:r>
      </w:ins>
    </w:p>
    <w:p w14:paraId="77A29EA3" w14:textId="5DF1A411" w:rsidR="00C93315" w:rsidRPr="00F612D5" w:rsidDel="0022505B" w:rsidRDefault="0022505B" w:rsidP="0022505B">
      <w:pPr>
        <w:rPr>
          <w:del w:id="216" w:author="Michael Bell" w:date="2013-05-06T18:40:00Z"/>
        </w:rPr>
      </w:pPr>
      <w:ins w:id="217" w:author="Michael Bell" w:date="2013-05-06T18:40:00Z">
        <w:r>
          <w:t>During this conversation Mr Thomas requested some pictures of a basic track layout and the train so I captured these images and sent them to him:</w:t>
        </w:r>
      </w:ins>
      <w:del w:id="218" w:author="Michael Bell" w:date="2013-05-06T18:40:00Z">
        <w:r w:rsidR="00C93315" w:rsidDel="0022505B">
          <w:delText xml:space="preserve">After this we began an exchange in which </w:delText>
        </w:r>
        <w:r w:rsidR="002479A1" w:rsidDel="0022505B">
          <w:delText>I sent Mr</w:delText>
        </w:r>
        <w:r w:rsidR="00F261E8" w:rsidDel="0022505B">
          <w:delText xml:space="preserve"> Thomas a series of questions and he replied with answers to each question, though not the original format, for readability I have separated out each question and the responses given to it. My questions / responses are written in </w:delText>
        </w:r>
        <w:r w:rsidR="00F261E8" w:rsidDel="0022505B">
          <w:rPr>
            <w:color w:val="7030A0"/>
          </w:rPr>
          <w:delText xml:space="preserve">Lilac </w:delText>
        </w:r>
        <w:r w:rsidR="00F261E8" w:rsidDel="0022505B">
          <w:delText xml:space="preserve">and </w:delText>
        </w:r>
        <w:r w:rsidR="002479A1" w:rsidDel="0022505B">
          <w:delText>Mr</w:delText>
        </w:r>
        <w:r w:rsidR="00F261E8" w:rsidDel="0022505B">
          <w:delText xml:space="preserve"> </w:delText>
        </w:r>
        <w:r w:rsidR="002479A1" w:rsidDel="0022505B">
          <w:delText>Thomas’s</w:delText>
        </w:r>
        <w:r w:rsidR="00F261E8" w:rsidDel="0022505B">
          <w:delText xml:space="preserve"> are written in </w:delText>
        </w:r>
        <w:r w:rsidR="00F261E8" w:rsidDel="0022505B">
          <w:rPr>
            <w:color w:val="632423" w:themeColor="accent2" w:themeShade="80"/>
          </w:rPr>
          <w:delText>brown</w:delText>
        </w:r>
        <w:r w:rsidR="00F612D5" w:rsidDel="0022505B">
          <w:delText>,</w:delText>
        </w:r>
      </w:del>
    </w:p>
    <w:p w14:paraId="34ACDCEF" w14:textId="3DB7178F" w:rsidR="00F261E8" w:rsidRPr="00B37B9A" w:rsidDel="0022505B" w:rsidRDefault="00F261E8" w:rsidP="00F261E8">
      <w:pPr>
        <w:pStyle w:val="ListParagraph"/>
        <w:numPr>
          <w:ilvl w:val="0"/>
          <w:numId w:val="3"/>
        </w:numPr>
        <w:rPr>
          <w:del w:id="219" w:author="Michael Bell" w:date="2013-05-06T18:40:00Z"/>
          <w:color w:val="7030A0"/>
        </w:rPr>
      </w:pPr>
      <w:del w:id="220" w:author="Michael Bell" w:date="2013-05-06T18:40:00Z">
        <w:r w:rsidRPr="00B37B9A" w:rsidDel="0022505B">
          <w:rPr>
            <w:color w:val="7030A0"/>
          </w:rPr>
          <w:delText>Would you like an interface to control the train and if so what would be your preference on what it is? LCD, computer program etc.</w:delText>
        </w:r>
      </w:del>
    </w:p>
    <w:p w14:paraId="66A49144" w14:textId="4C876716" w:rsidR="00F612D5" w:rsidRPr="00B37B9A" w:rsidDel="0022505B" w:rsidRDefault="00F261E8" w:rsidP="00F261E8">
      <w:pPr>
        <w:pStyle w:val="ListParagraph"/>
        <w:numPr>
          <w:ilvl w:val="1"/>
          <w:numId w:val="3"/>
        </w:numPr>
        <w:rPr>
          <w:del w:id="221" w:author="Michael Bell" w:date="2013-05-06T18:40:00Z"/>
          <w:color w:val="632423" w:themeColor="accent2" w:themeShade="80"/>
        </w:rPr>
      </w:pPr>
      <w:del w:id="222" w:author="Michael Bell" w:date="2013-05-06T18:40:00Z">
        <w:r w:rsidRPr="00B37B9A" w:rsidDel="0022505B">
          <w:rPr>
            <w:color w:val="632423" w:themeColor="accent2" w:themeShade="80"/>
          </w:rPr>
          <w:delText>An LCD interfa</w:delText>
        </w:r>
        <w:r w:rsidR="00B57408" w:rsidDel="0022505B">
          <w:rPr>
            <w:color w:val="632423" w:themeColor="accent2" w:themeShade="80"/>
          </w:rPr>
          <w:delText xml:space="preserve">ce is fine, how many characters? </w:delText>
        </w:r>
        <w:r w:rsidR="002479A1" w:rsidDel="0022505B">
          <w:rPr>
            <w:color w:val="632423" w:themeColor="accent2" w:themeShade="80"/>
          </w:rPr>
          <w:delText>How</w:delText>
        </w:r>
        <w:r w:rsidR="00B57408" w:rsidDel="0022505B">
          <w:rPr>
            <w:color w:val="632423" w:themeColor="accent2" w:themeShade="80"/>
          </w:rPr>
          <w:delText xml:space="preserve"> many lines? </w:delText>
        </w:r>
        <w:r w:rsidR="002479A1" w:rsidDel="0022505B">
          <w:rPr>
            <w:color w:val="632423" w:themeColor="accent2" w:themeShade="80"/>
          </w:rPr>
          <w:delText>Colour</w:delText>
        </w:r>
        <w:r w:rsidR="00B57408" w:rsidDel="0022505B">
          <w:rPr>
            <w:color w:val="632423" w:themeColor="accent2" w:themeShade="80"/>
          </w:rPr>
          <w:delText xml:space="preserve"> or </w:delText>
        </w:r>
        <w:r w:rsidR="002479A1" w:rsidDel="0022505B">
          <w:rPr>
            <w:color w:val="632423" w:themeColor="accent2" w:themeShade="80"/>
          </w:rPr>
          <w:delText>bow</w:delText>
        </w:r>
        <w:r w:rsidRPr="00B37B9A" w:rsidDel="0022505B">
          <w:rPr>
            <w:color w:val="632423" w:themeColor="accent2" w:themeShade="80"/>
          </w:rPr>
          <w:delText>?</w:delText>
        </w:r>
      </w:del>
    </w:p>
    <w:p w14:paraId="5265D2BE" w14:textId="3CC06318" w:rsidR="00F612D5" w:rsidDel="0022505B" w:rsidRDefault="00F612D5" w:rsidP="00F612D5">
      <w:pPr>
        <w:pStyle w:val="ListParagraph"/>
        <w:numPr>
          <w:ilvl w:val="2"/>
          <w:numId w:val="3"/>
        </w:numPr>
        <w:rPr>
          <w:del w:id="223" w:author="Michael Bell" w:date="2013-05-06T18:40:00Z"/>
          <w:color w:val="7030A0"/>
        </w:rPr>
      </w:pPr>
      <w:del w:id="224" w:author="Michael Bell" w:date="2013-05-06T18:40:00Z">
        <w:r w:rsidRPr="00B37B9A" w:rsidDel="0022505B">
          <w:rPr>
            <w:color w:val="7030A0"/>
          </w:rPr>
          <w:delText>It would have 2 lines probably about 20 chars each</w:delText>
        </w:r>
      </w:del>
    </w:p>
    <w:p w14:paraId="27529239" w14:textId="1FF2D338" w:rsidR="005E32A3" w:rsidDel="0022505B" w:rsidRDefault="005E32A3" w:rsidP="005E32A3">
      <w:pPr>
        <w:pStyle w:val="ListParagraph"/>
        <w:numPr>
          <w:ilvl w:val="3"/>
          <w:numId w:val="3"/>
        </w:numPr>
        <w:rPr>
          <w:del w:id="225" w:author="Michael Bell" w:date="2013-05-06T18:40:00Z"/>
          <w:color w:val="632423" w:themeColor="accent2" w:themeShade="80"/>
        </w:rPr>
      </w:pPr>
      <w:del w:id="226" w:author="Michael Bell" w:date="2013-05-06T18:40:00Z">
        <w:r w:rsidRPr="005E32A3" w:rsidDel="0022505B">
          <w:rPr>
            <w:color w:val="632423" w:themeColor="accent2" w:themeShade="80"/>
          </w:rPr>
          <w:delText>That's fine, but you'll need to specify exactly what's going to appear on each of the lines. I suggest for simplicity that you try to adopt a menu structure, but maybe you have other ideas.</w:delText>
        </w:r>
      </w:del>
    </w:p>
    <w:p w14:paraId="25C06E53" w14:textId="419DDF57" w:rsidR="00627657" w:rsidRPr="00627657" w:rsidDel="0022505B" w:rsidRDefault="00627657" w:rsidP="00627657">
      <w:pPr>
        <w:pStyle w:val="ListParagraph"/>
        <w:numPr>
          <w:ilvl w:val="4"/>
          <w:numId w:val="3"/>
        </w:numPr>
        <w:rPr>
          <w:del w:id="227" w:author="Michael Bell" w:date="2013-05-06T18:40:00Z"/>
          <w:color w:val="7030A0"/>
        </w:rPr>
      </w:pPr>
      <w:del w:id="228" w:author="Michael Bell" w:date="2013-05-06T18:40:00Z">
        <w:r w:rsidRPr="00627657" w:rsidDel="0022505B">
          <w:rPr>
            <w:color w:val="7030A0"/>
          </w:rPr>
          <w:delText>No, a menu structure sounds good to me</w:delText>
        </w:r>
      </w:del>
    </w:p>
    <w:p w14:paraId="625522EB" w14:textId="59D0B449" w:rsidR="00F612D5" w:rsidRPr="00B37B9A" w:rsidDel="0022505B" w:rsidRDefault="00F261E8" w:rsidP="00F261E8">
      <w:pPr>
        <w:pStyle w:val="ListParagraph"/>
        <w:numPr>
          <w:ilvl w:val="1"/>
          <w:numId w:val="3"/>
        </w:numPr>
        <w:rPr>
          <w:del w:id="229" w:author="Michael Bell" w:date="2013-05-06T18:40:00Z"/>
          <w:color w:val="632423" w:themeColor="accent2" w:themeShade="80"/>
        </w:rPr>
      </w:pPr>
      <w:del w:id="230" w:author="Michael Bell" w:date="2013-05-06T18:40:00Z">
        <w:r w:rsidRPr="00B37B9A" w:rsidDel="0022505B">
          <w:rPr>
            <w:color w:val="632423" w:themeColor="accent2" w:themeShade="80"/>
          </w:rPr>
          <w:delTex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delText>
        </w:r>
      </w:del>
    </w:p>
    <w:p w14:paraId="7729771F" w14:textId="05939B18" w:rsidR="00F612D5" w:rsidDel="0022505B" w:rsidRDefault="002479A1" w:rsidP="00F612D5">
      <w:pPr>
        <w:pStyle w:val="ListParagraph"/>
        <w:numPr>
          <w:ilvl w:val="2"/>
          <w:numId w:val="3"/>
        </w:numPr>
        <w:rPr>
          <w:del w:id="231" w:author="Michael Bell" w:date="2013-05-06T18:40:00Z"/>
          <w:color w:val="7030A0"/>
        </w:rPr>
      </w:pPr>
      <w:del w:id="232" w:author="Michael Bell" w:date="2013-05-06T18:40:00Z">
        <w:r w:rsidDel="0022505B">
          <w:rPr>
            <w:color w:val="7030A0"/>
          </w:rPr>
          <w:delText>The LCD</w:delText>
        </w:r>
        <w:r w:rsidR="00F612D5" w:rsidRPr="00B37B9A" w:rsidDel="0022505B">
          <w:rPr>
            <w:color w:val="7030A0"/>
          </w:rPr>
          <w:delText xml:space="preserve"> </w:delText>
        </w:r>
        <w:r w:rsidRPr="00B37B9A" w:rsidDel="0022505B">
          <w:rPr>
            <w:color w:val="7030A0"/>
          </w:rPr>
          <w:delText>I</w:delText>
        </w:r>
        <w:r w:rsidR="00F612D5" w:rsidRPr="00B37B9A" w:rsidDel="0022505B">
          <w:rPr>
            <w:color w:val="7030A0"/>
          </w:rPr>
          <w:delText xml:space="preserve"> had in mind is quite easy to program, it is designed </w:delText>
        </w:r>
        <w:r w:rsidRPr="00B37B9A" w:rsidDel="0022505B">
          <w:rPr>
            <w:color w:val="7030A0"/>
          </w:rPr>
          <w:delText>specifically</w:delText>
        </w:r>
        <w:r w:rsidR="00F612D5" w:rsidRPr="00B37B9A" w:rsidDel="0022505B">
          <w:rPr>
            <w:color w:val="7030A0"/>
          </w:rPr>
          <w:delText xml:space="preserve"> for the </w:delText>
        </w:r>
        <w:r w:rsidRPr="00B37B9A" w:rsidDel="0022505B">
          <w:rPr>
            <w:color w:val="7030A0"/>
          </w:rPr>
          <w:delText>Arduino</w:delText>
        </w:r>
        <w:r w:rsidR="00F612D5" w:rsidRPr="00B37B9A" w:rsidDel="0022505B">
          <w:rPr>
            <w:color w:val="7030A0"/>
          </w:rPr>
          <w:delText xml:space="preserve"> board and operating it is as easy as sending it a string of text</w:delText>
        </w:r>
      </w:del>
    </w:p>
    <w:p w14:paraId="0CCBD3BB" w14:textId="34919243" w:rsidR="005E32A3" w:rsidDel="0022505B" w:rsidRDefault="005E32A3" w:rsidP="005E32A3">
      <w:pPr>
        <w:pStyle w:val="ListParagraph"/>
        <w:numPr>
          <w:ilvl w:val="3"/>
          <w:numId w:val="3"/>
        </w:numPr>
        <w:rPr>
          <w:del w:id="233" w:author="Michael Bell" w:date="2013-05-06T18:40:00Z"/>
          <w:color w:val="632423" w:themeColor="accent2" w:themeShade="80"/>
        </w:rPr>
      </w:pPr>
      <w:del w:id="234" w:author="Michael Bell" w:date="2013-05-06T18:40:00Z">
        <w:r w:rsidRPr="005E32A3" w:rsidDel="0022505B">
          <w:rPr>
            <w:color w:val="632423" w:themeColor="accent2" w:themeShade="80"/>
          </w:rPr>
          <w:delText>Sounds good - is it colour?</w:delText>
        </w:r>
      </w:del>
    </w:p>
    <w:p w14:paraId="02865CF7" w14:textId="4FA4EF27" w:rsidR="00627657" w:rsidRPr="00627657" w:rsidDel="0022505B" w:rsidRDefault="00627657" w:rsidP="00627657">
      <w:pPr>
        <w:pStyle w:val="ListParagraph"/>
        <w:numPr>
          <w:ilvl w:val="4"/>
          <w:numId w:val="3"/>
        </w:numPr>
        <w:rPr>
          <w:del w:id="235" w:author="Michael Bell" w:date="2013-05-06T18:40:00Z"/>
          <w:color w:val="7030A0"/>
        </w:rPr>
      </w:pPr>
      <w:del w:id="236" w:author="Michael Bell" w:date="2013-05-06T18:40:00Z">
        <w:r w:rsidRPr="00627657" w:rsidDel="0022505B">
          <w:rPr>
            <w:color w:val="7030A0"/>
          </w:rPr>
          <w:delText>No its just 2 lines of black and white characters</w:delText>
        </w:r>
      </w:del>
    </w:p>
    <w:p w14:paraId="77A933C3" w14:textId="05778AB5" w:rsidR="00F261E8" w:rsidRPr="00B37B9A" w:rsidDel="0022505B" w:rsidRDefault="00F261E8" w:rsidP="00F612D5">
      <w:pPr>
        <w:pStyle w:val="ListParagraph"/>
        <w:numPr>
          <w:ilvl w:val="1"/>
          <w:numId w:val="3"/>
        </w:numPr>
        <w:rPr>
          <w:del w:id="237" w:author="Michael Bell" w:date="2013-05-06T18:40:00Z"/>
          <w:color w:val="632423" w:themeColor="accent2" w:themeShade="80"/>
        </w:rPr>
      </w:pPr>
      <w:del w:id="238" w:author="Michael Bell" w:date="2013-05-06T18:40:00Z">
        <w:r w:rsidRPr="00B37B9A" w:rsidDel="0022505B">
          <w:rPr>
            <w:color w:val="632423" w:themeColor="accent2" w:themeShade="80"/>
          </w:rPr>
          <w:delText>Clearly we need to agree on what the user interface is going to allow us to do - that will require quite a bit of discussion.</w:delText>
        </w:r>
      </w:del>
    </w:p>
    <w:p w14:paraId="3133BD59" w14:textId="1A676CC0" w:rsidR="00F612D5" w:rsidDel="0022505B" w:rsidRDefault="00F612D5" w:rsidP="00F612D5">
      <w:pPr>
        <w:pStyle w:val="ListParagraph"/>
        <w:numPr>
          <w:ilvl w:val="2"/>
          <w:numId w:val="3"/>
        </w:numPr>
        <w:rPr>
          <w:del w:id="239" w:author="Michael Bell" w:date="2013-05-06T18:40:00Z"/>
          <w:color w:val="7030A0"/>
        </w:rPr>
      </w:pPr>
      <w:del w:id="240" w:author="Michael Bell" w:date="2013-05-06T18:40:00Z">
        <w:r w:rsidRPr="00B37B9A" w:rsidDel="0022505B">
          <w:rPr>
            <w:color w:val="7030A0"/>
          </w:rPr>
          <w:delText>I know you want it to allow selection of a destination, and to initiate the cleaning train, what el</w:delText>
        </w:r>
        <w:r w:rsidR="00627657" w:rsidDel="0022505B">
          <w:rPr>
            <w:color w:val="7030A0"/>
          </w:rPr>
          <w:delText>s</w:delText>
        </w:r>
        <w:r w:rsidRPr="00B37B9A" w:rsidDel="0022505B">
          <w:rPr>
            <w:color w:val="7030A0"/>
          </w:rPr>
          <w:delText>e would you like it to do?</w:delText>
        </w:r>
      </w:del>
    </w:p>
    <w:p w14:paraId="28F3D354" w14:textId="4A76CA77" w:rsidR="005E32A3" w:rsidRPr="005E32A3" w:rsidDel="0022505B" w:rsidRDefault="005E32A3" w:rsidP="005E32A3">
      <w:pPr>
        <w:pStyle w:val="ListParagraph"/>
        <w:numPr>
          <w:ilvl w:val="3"/>
          <w:numId w:val="3"/>
        </w:numPr>
        <w:rPr>
          <w:del w:id="241" w:author="Michael Bell" w:date="2013-05-06T18:40:00Z"/>
          <w:color w:val="632423" w:themeColor="accent2" w:themeShade="80"/>
        </w:rPr>
      </w:pPr>
      <w:del w:id="242" w:author="Michael Bell" w:date="2013-05-06T18:40:00Z">
        <w:r w:rsidDel="0022505B">
          <w:rPr>
            <w:rStyle w:val="CommentReference"/>
          </w:rPr>
          <w:commentReference w:id="243"/>
        </w:r>
      </w:del>
    </w:p>
    <w:p w14:paraId="2CFF08BF" w14:textId="4A422719" w:rsidR="00F261E8" w:rsidRPr="00B37B9A" w:rsidDel="0022505B" w:rsidRDefault="00F261E8" w:rsidP="00F261E8">
      <w:pPr>
        <w:pStyle w:val="ListParagraph"/>
        <w:numPr>
          <w:ilvl w:val="0"/>
          <w:numId w:val="3"/>
        </w:numPr>
        <w:rPr>
          <w:del w:id="244" w:author="Michael Bell" w:date="2013-05-06T18:40:00Z"/>
          <w:color w:val="7030A0"/>
        </w:rPr>
      </w:pPr>
      <w:del w:id="245" w:author="Michael Bell" w:date="2013-05-06T18:40:00Z">
        <w:r w:rsidRPr="00B37B9A" w:rsidDel="0022505B">
          <w:rPr>
            <w:color w:val="7030A0"/>
          </w:rPr>
          <w:delText>The track needs to be cleaned regularly as dust can damage the trains, would you like to clean it yourself or have a second train that cleans the track at regular intervals?</w:delText>
        </w:r>
      </w:del>
    </w:p>
    <w:p w14:paraId="4EFF48F3" w14:textId="4D19D2E1" w:rsidR="00F261E8" w:rsidRPr="00B37B9A" w:rsidDel="0022505B" w:rsidRDefault="00F261E8" w:rsidP="00F261E8">
      <w:pPr>
        <w:pStyle w:val="ListParagraph"/>
        <w:numPr>
          <w:ilvl w:val="1"/>
          <w:numId w:val="3"/>
        </w:numPr>
        <w:rPr>
          <w:del w:id="246" w:author="Michael Bell" w:date="2013-05-06T18:40:00Z"/>
          <w:color w:val="632423" w:themeColor="accent2" w:themeShade="80"/>
        </w:rPr>
      </w:pPr>
      <w:del w:id="247" w:author="Michael Bell" w:date="2013-05-06T18:40:00Z">
        <w:r w:rsidRPr="00B37B9A" w:rsidDel="0022505B">
          <w:rPr>
            <w:color w:val="632423" w:themeColor="accent2" w:themeShade="80"/>
          </w:rPr>
          <w:delText xml:space="preserve">A secondary train is an excellent idea. Perhaps it could appear at various </w:delText>
        </w:r>
        <w:r w:rsidR="002479A1" w:rsidRPr="00B37B9A" w:rsidDel="0022505B">
          <w:rPr>
            <w:color w:val="632423" w:themeColor="accent2" w:themeShade="80"/>
          </w:rPr>
          <w:delText xml:space="preserve">intervals? </w:delText>
        </w:r>
        <w:r w:rsidRPr="00B37B9A" w:rsidDel="0022505B">
          <w:rPr>
            <w:color w:val="632423" w:themeColor="accent2" w:themeShade="80"/>
          </w:rPr>
          <w:delText>It would be nice to control this from the user interface, i.e. set intervals, initiate cleaning and so on.</w:delText>
        </w:r>
      </w:del>
    </w:p>
    <w:p w14:paraId="329E69A5" w14:textId="10EAA90C" w:rsidR="00B37B9A" w:rsidDel="0022505B" w:rsidRDefault="002479A1" w:rsidP="00B37B9A">
      <w:pPr>
        <w:pStyle w:val="ListParagraph"/>
        <w:numPr>
          <w:ilvl w:val="2"/>
          <w:numId w:val="3"/>
        </w:numPr>
        <w:rPr>
          <w:del w:id="248" w:author="Michael Bell" w:date="2013-05-06T18:40:00Z"/>
          <w:color w:val="7030A0"/>
        </w:rPr>
      </w:pPr>
      <w:del w:id="249" w:author="Michael Bell" w:date="2013-05-06T18:40:00Z">
        <w:r w:rsidRPr="00B37B9A" w:rsidDel="0022505B">
          <w:rPr>
            <w:color w:val="7030A0"/>
          </w:rPr>
          <w:delText>That’s</w:delText>
        </w:r>
        <w:r w:rsidR="00B37B9A" w:rsidRPr="00B37B9A" w:rsidDel="0022505B">
          <w:rPr>
            <w:color w:val="7030A0"/>
          </w:rPr>
          <w:delText xml:space="preserve"> fine though </w:delText>
        </w:r>
        <w:r w:rsidRPr="00B37B9A" w:rsidDel="0022505B">
          <w:rPr>
            <w:color w:val="7030A0"/>
          </w:rPr>
          <w:delText>I</w:delText>
        </w:r>
        <w:r w:rsidR="00B37B9A" w:rsidRPr="00B37B9A" w:rsidDel="0022505B">
          <w:rPr>
            <w:color w:val="7030A0"/>
          </w:rPr>
          <w:delText xml:space="preserve"> should say that the abrasive pads on the bottom of the train must be changed by hand when they get clogged up with dust</w:delText>
        </w:r>
      </w:del>
    </w:p>
    <w:p w14:paraId="0247B0D8" w14:textId="1563EF41" w:rsidR="007220BB" w:rsidRPr="007220BB" w:rsidDel="0022505B" w:rsidRDefault="007220BB" w:rsidP="007220BB">
      <w:pPr>
        <w:pStyle w:val="ListParagraph"/>
        <w:numPr>
          <w:ilvl w:val="3"/>
          <w:numId w:val="3"/>
        </w:numPr>
        <w:rPr>
          <w:del w:id="250" w:author="Michael Bell" w:date="2013-05-06T18:40:00Z"/>
          <w:color w:val="632423" w:themeColor="accent2" w:themeShade="80"/>
        </w:rPr>
      </w:pPr>
      <w:del w:id="251" w:author="Michael Bell" w:date="2013-05-06T18:40:00Z">
        <w:r w:rsidRPr="007220BB" w:rsidDel="0022505B">
          <w:rPr>
            <w:color w:val="632423" w:themeColor="accent2" w:themeShade="80"/>
          </w:rPr>
          <w:delText>OK - that's something that we can organise on a regular basis.</w:delText>
        </w:r>
      </w:del>
    </w:p>
    <w:p w14:paraId="1357F00A" w14:textId="3AB96FF7" w:rsidR="00F261E8" w:rsidRPr="00B37B9A" w:rsidDel="0022505B" w:rsidRDefault="00F261E8" w:rsidP="00F261E8">
      <w:pPr>
        <w:pStyle w:val="ListParagraph"/>
        <w:numPr>
          <w:ilvl w:val="0"/>
          <w:numId w:val="3"/>
        </w:numPr>
        <w:rPr>
          <w:del w:id="252" w:author="Michael Bell" w:date="2013-05-06T18:40:00Z"/>
          <w:color w:val="7030A0"/>
        </w:rPr>
      </w:pPr>
      <w:del w:id="253" w:author="Michael Bell" w:date="2013-05-06T18:40:00Z">
        <w:r w:rsidRPr="00B37B9A" w:rsidDel="0022505B">
          <w:rPr>
            <w:color w:val="7030A0"/>
          </w:rPr>
          <w:delText xml:space="preserve">Would you like the train system to turn itself on and off at set times? </w:delText>
        </w:r>
        <w:r w:rsidR="002479A1" w:rsidRPr="00B37B9A" w:rsidDel="0022505B">
          <w:rPr>
            <w:color w:val="7030A0"/>
          </w:rPr>
          <w:delText>E.g.</w:delText>
        </w:r>
        <w:r w:rsidRPr="00B37B9A" w:rsidDel="0022505B">
          <w:rPr>
            <w:color w:val="7030A0"/>
          </w:rPr>
          <w:delText xml:space="preserve"> Running only during office hours</w:delText>
        </w:r>
      </w:del>
    </w:p>
    <w:p w14:paraId="2FA07180" w14:textId="35DE4B1E" w:rsidR="00F261E8" w:rsidRPr="00B37B9A" w:rsidDel="0022505B" w:rsidRDefault="00F261E8" w:rsidP="00F261E8">
      <w:pPr>
        <w:pStyle w:val="ListParagraph"/>
        <w:numPr>
          <w:ilvl w:val="1"/>
          <w:numId w:val="3"/>
        </w:numPr>
        <w:rPr>
          <w:del w:id="254" w:author="Michael Bell" w:date="2013-05-06T18:40:00Z"/>
          <w:color w:val="632423" w:themeColor="accent2" w:themeShade="80"/>
        </w:rPr>
      </w:pPr>
      <w:del w:id="255" w:author="Michael Bell" w:date="2013-05-06T18:40:00Z">
        <w:r w:rsidRPr="00B37B9A" w:rsidDel="0022505B">
          <w:rPr>
            <w:color w:val="632423" w:themeColor="accent2" w:themeShade="80"/>
          </w:rPr>
          <w:delText>An automatic mode is an excellent idea - again a variety of scenarios chosen from the user interface would be good.</w:delText>
        </w:r>
      </w:del>
    </w:p>
    <w:p w14:paraId="392EF904" w14:textId="4C0F6ECC" w:rsidR="00F261E8" w:rsidRPr="00B37B9A" w:rsidDel="0022505B" w:rsidRDefault="00F261E8" w:rsidP="00F261E8">
      <w:pPr>
        <w:pStyle w:val="ListParagraph"/>
        <w:numPr>
          <w:ilvl w:val="0"/>
          <w:numId w:val="3"/>
        </w:numPr>
        <w:rPr>
          <w:del w:id="256" w:author="Michael Bell" w:date="2013-05-06T18:40:00Z"/>
          <w:color w:val="7030A0"/>
        </w:rPr>
      </w:pPr>
      <w:del w:id="257" w:author="Michael Bell" w:date="2013-05-06T18:40:00Z">
        <w:r w:rsidRPr="00B37B9A" w:rsidDel="0022505B">
          <w:rPr>
            <w:color w:val="7030A0"/>
          </w:rPr>
          <w:delText xml:space="preserve">Would you like the primary train to (in automatic mode) run itself to a </w:delText>
        </w:r>
        <w:r w:rsidR="002479A1" w:rsidRPr="00B37B9A" w:rsidDel="0022505B">
          <w:rPr>
            <w:color w:val="7030A0"/>
          </w:rPr>
          <w:delText>schedule</w:delText>
        </w:r>
        <w:r w:rsidRPr="00B37B9A" w:rsidDel="0022505B">
          <w:rPr>
            <w:color w:val="7030A0"/>
          </w:rPr>
          <w:delText xml:space="preserve"> or pick stations at random</w:delText>
        </w:r>
      </w:del>
    </w:p>
    <w:p w14:paraId="5A13ED29" w14:textId="071A7775" w:rsidR="00F261E8" w:rsidRPr="00B37B9A" w:rsidDel="0022505B" w:rsidRDefault="00F261E8" w:rsidP="00F261E8">
      <w:pPr>
        <w:pStyle w:val="ListParagraph"/>
        <w:numPr>
          <w:ilvl w:val="1"/>
          <w:numId w:val="3"/>
        </w:numPr>
        <w:rPr>
          <w:del w:id="258" w:author="Michael Bell" w:date="2013-05-06T18:40:00Z"/>
          <w:color w:val="632423" w:themeColor="accent2" w:themeShade="80"/>
        </w:rPr>
      </w:pPr>
      <w:del w:id="259" w:author="Michael Bell" w:date="2013-05-06T18:40:00Z">
        <w:r w:rsidRPr="00B37B9A" w:rsidDel="0022505B">
          <w:rPr>
            <w:color w:val="632423" w:themeColor="accent2" w:themeShade="80"/>
          </w:rPr>
          <w:delText>Both, set by the user interface.</w:delText>
        </w:r>
      </w:del>
    </w:p>
    <w:p w14:paraId="497E2E83" w14:textId="58199249" w:rsidR="00F261E8" w:rsidRPr="00B37B9A" w:rsidDel="0022505B" w:rsidRDefault="00F261E8" w:rsidP="00F261E8">
      <w:pPr>
        <w:pStyle w:val="ListParagraph"/>
        <w:numPr>
          <w:ilvl w:val="0"/>
          <w:numId w:val="3"/>
        </w:numPr>
        <w:rPr>
          <w:del w:id="260" w:author="Michael Bell" w:date="2013-05-06T18:40:00Z"/>
          <w:color w:val="7030A0"/>
        </w:rPr>
      </w:pPr>
      <w:del w:id="261" w:author="Michael Bell" w:date="2013-05-06T18:40:00Z">
        <w:r w:rsidRPr="00B37B9A" w:rsidDel="0022505B">
          <w:rPr>
            <w:color w:val="7030A0"/>
          </w:rPr>
          <w:delText>How many stops would you like?</w:delText>
        </w:r>
      </w:del>
    </w:p>
    <w:p w14:paraId="08CB31A8" w14:textId="4186191E" w:rsidR="00F261E8" w:rsidRPr="00B37B9A" w:rsidDel="0022505B" w:rsidRDefault="00F261E8" w:rsidP="00F261E8">
      <w:pPr>
        <w:pStyle w:val="ListParagraph"/>
        <w:numPr>
          <w:ilvl w:val="1"/>
          <w:numId w:val="3"/>
        </w:numPr>
        <w:rPr>
          <w:del w:id="262" w:author="Michael Bell" w:date="2013-05-06T18:40:00Z"/>
          <w:color w:val="632423" w:themeColor="accent2" w:themeShade="80"/>
        </w:rPr>
      </w:pPr>
      <w:del w:id="263" w:author="Michael Bell" w:date="2013-05-06T18:40:00Z">
        <w:r w:rsidRPr="00B37B9A" w:rsidDel="0022505B">
          <w:rPr>
            <w:color w:val="632423" w:themeColor="accent2" w:themeShade="80"/>
          </w:rPr>
          <w:delText xml:space="preserve">How many can we </w:delText>
        </w:r>
        <w:r w:rsidR="002479A1" w:rsidRPr="00B37B9A" w:rsidDel="0022505B">
          <w:rPr>
            <w:color w:val="632423" w:themeColor="accent2" w:themeShade="80"/>
          </w:rPr>
          <w:delText>have?</w:delText>
        </w:r>
      </w:del>
    </w:p>
    <w:p w14:paraId="763CBA3E" w14:textId="1E69F025" w:rsidR="00B37B9A" w:rsidDel="0022505B" w:rsidRDefault="00B37B9A" w:rsidP="00B37B9A">
      <w:pPr>
        <w:pStyle w:val="ListParagraph"/>
        <w:numPr>
          <w:ilvl w:val="2"/>
          <w:numId w:val="3"/>
        </w:numPr>
        <w:rPr>
          <w:del w:id="264" w:author="Michael Bell" w:date="2013-05-06T18:40:00Z"/>
          <w:color w:val="7030A0"/>
        </w:rPr>
      </w:pPr>
      <w:del w:id="265" w:author="Michael Bell" w:date="2013-05-06T18:40:00Z">
        <w:r w:rsidRPr="00B37B9A" w:rsidDel="0022505B">
          <w:rPr>
            <w:color w:val="7030A0"/>
          </w:rPr>
          <w:delText>I would say about 5 would be a good idea</w:delText>
        </w:r>
      </w:del>
    </w:p>
    <w:p w14:paraId="12C1CFEB" w14:textId="4D8FFCF9" w:rsidR="007220BB" w:rsidRPr="007220BB" w:rsidDel="0022505B" w:rsidRDefault="007220BB" w:rsidP="007220BB">
      <w:pPr>
        <w:pStyle w:val="ListParagraph"/>
        <w:numPr>
          <w:ilvl w:val="3"/>
          <w:numId w:val="3"/>
        </w:numPr>
        <w:rPr>
          <w:del w:id="266" w:author="Michael Bell" w:date="2013-05-06T18:40:00Z"/>
          <w:color w:val="632423" w:themeColor="accent2" w:themeShade="80"/>
        </w:rPr>
      </w:pPr>
      <w:del w:id="267" w:author="Michael Bell" w:date="2013-05-06T18:40:00Z">
        <w:r w:rsidRPr="007220BB" w:rsidDel="0022505B">
          <w:rPr>
            <w:color w:val="632423" w:themeColor="accent2" w:themeShade="80"/>
            <w:sz w:val="20"/>
            <w:szCs w:val="20"/>
          </w:rPr>
          <w:delText>OK.</w:delText>
        </w:r>
      </w:del>
    </w:p>
    <w:p w14:paraId="3052135C" w14:textId="6ACADF74" w:rsidR="00F261E8" w:rsidRPr="00B37B9A" w:rsidDel="0022505B" w:rsidRDefault="00F261E8" w:rsidP="00F261E8">
      <w:pPr>
        <w:pStyle w:val="ListParagraph"/>
        <w:numPr>
          <w:ilvl w:val="0"/>
          <w:numId w:val="3"/>
        </w:numPr>
        <w:rPr>
          <w:del w:id="268" w:author="Michael Bell" w:date="2013-05-06T18:40:00Z"/>
          <w:color w:val="7030A0"/>
        </w:rPr>
      </w:pPr>
      <w:del w:id="269" w:author="Michael Bell" w:date="2013-05-06T18:40:00Z">
        <w:r w:rsidRPr="00B37B9A" w:rsidDel="0022505B">
          <w:rPr>
            <w:color w:val="7030A0"/>
          </w:rPr>
          <w:delText xml:space="preserve">Would you like the trains to move </w:delText>
        </w:r>
        <w:r w:rsidR="002479A1" w:rsidRPr="00B37B9A" w:rsidDel="0022505B">
          <w:rPr>
            <w:color w:val="7030A0"/>
          </w:rPr>
          <w:delText>relatively</w:delText>
        </w:r>
        <w:r w:rsidRPr="00B37B9A" w:rsidDel="0022505B">
          <w:rPr>
            <w:color w:val="7030A0"/>
          </w:rPr>
          <w:delText xml:space="preserve"> quickly or slowly?</w:delText>
        </w:r>
      </w:del>
    </w:p>
    <w:p w14:paraId="57BD719C" w14:textId="03EB6712" w:rsidR="00F261E8" w:rsidRPr="00B37B9A" w:rsidDel="0022505B" w:rsidRDefault="00F261E8" w:rsidP="00F261E8">
      <w:pPr>
        <w:pStyle w:val="ListParagraph"/>
        <w:numPr>
          <w:ilvl w:val="1"/>
          <w:numId w:val="3"/>
        </w:numPr>
        <w:rPr>
          <w:del w:id="270" w:author="Michael Bell" w:date="2013-05-06T18:40:00Z"/>
          <w:color w:val="632423" w:themeColor="accent2" w:themeShade="80"/>
        </w:rPr>
      </w:pPr>
      <w:del w:id="271" w:author="Michael Bell" w:date="2013-05-06T18:40:00Z">
        <w:r w:rsidRPr="00B37B9A" w:rsidDel="0022505B">
          <w:rPr>
            <w:color w:val="632423" w:themeColor="accent2" w:themeShade="80"/>
          </w:rPr>
          <w:delText>Various speeds - sometimes fast, sometimes slow, again set by the user interface - scripted would be good.</w:delText>
        </w:r>
      </w:del>
    </w:p>
    <w:p w14:paraId="19BC4890" w14:textId="20E2FEEA" w:rsidR="00B37B9A" w:rsidRPr="00B37B9A" w:rsidDel="0022505B" w:rsidRDefault="00B37B9A" w:rsidP="00B37B9A">
      <w:pPr>
        <w:pStyle w:val="ListParagraph"/>
        <w:numPr>
          <w:ilvl w:val="2"/>
          <w:numId w:val="3"/>
        </w:numPr>
        <w:rPr>
          <w:del w:id="272" w:author="Michael Bell" w:date="2013-05-06T18:40:00Z"/>
          <w:color w:val="7030A0"/>
        </w:rPr>
      </w:pPr>
      <w:del w:id="273" w:author="Michael Bell" w:date="2013-05-06T18:40:00Z">
        <w:r w:rsidRPr="00B37B9A" w:rsidDel="0022505B">
          <w:rPr>
            <w:color w:val="7030A0"/>
          </w:rPr>
          <w:delText xml:space="preserve">Ok </w:delText>
        </w:r>
        <w:r w:rsidR="002479A1" w:rsidRPr="00B37B9A" w:rsidDel="0022505B">
          <w:rPr>
            <w:color w:val="7030A0"/>
          </w:rPr>
          <w:delText>I</w:delText>
        </w:r>
        <w:r w:rsidRPr="00B37B9A" w:rsidDel="0022505B">
          <w:rPr>
            <w:color w:val="7030A0"/>
          </w:rPr>
          <w:delText xml:space="preserve"> will</w:delText>
        </w:r>
      </w:del>
    </w:p>
    <w:p w14:paraId="67387C73" w14:textId="2B684181" w:rsidR="00F261E8" w:rsidRPr="00B37B9A" w:rsidDel="0022505B" w:rsidRDefault="00F261E8" w:rsidP="00F261E8">
      <w:pPr>
        <w:pStyle w:val="ListParagraph"/>
        <w:numPr>
          <w:ilvl w:val="0"/>
          <w:numId w:val="3"/>
        </w:numPr>
        <w:rPr>
          <w:del w:id="274" w:author="Michael Bell" w:date="2013-05-06T18:40:00Z"/>
          <w:color w:val="7030A0"/>
        </w:rPr>
      </w:pPr>
      <w:del w:id="275" w:author="Michael Bell" w:date="2013-05-06T18:40:00Z">
        <w:r w:rsidRPr="00B37B9A" w:rsidDel="0022505B">
          <w:rPr>
            <w:color w:val="7030A0"/>
          </w:rPr>
          <w:delText xml:space="preserve">Would you like electronic signals on the track? </w:delText>
        </w:r>
        <w:r w:rsidR="002479A1" w:rsidRPr="00B37B9A" w:rsidDel="0022505B">
          <w:rPr>
            <w:color w:val="7030A0"/>
          </w:rPr>
          <w:delText>Egg</w:delText>
        </w:r>
        <w:r w:rsidRPr="00B37B9A" w:rsidDel="0022505B">
          <w:rPr>
            <w:color w:val="7030A0"/>
          </w:rPr>
          <w:delText>. Lights, semaphores etc.</w:delText>
        </w:r>
      </w:del>
    </w:p>
    <w:p w14:paraId="7D0B3432" w14:textId="441528A6" w:rsidR="00F261E8" w:rsidRPr="00B37B9A" w:rsidDel="0022505B" w:rsidRDefault="00F612D5" w:rsidP="00F261E8">
      <w:pPr>
        <w:pStyle w:val="ListParagraph"/>
        <w:numPr>
          <w:ilvl w:val="1"/>
          <w:numId w:val="3"/>
        </w:numPr>
        <w:rPr>
          <w:del w:id="276" w:author="Michael Bell" w:date="2013-05-06T18:40:00Z"/>
          <w:color w:val="632423" w:themeColor="accent2" w:themeShade="80"/>
        </w:rPr>
      </w:pPr>
      <w:del w:id="277" w:author="Michael Bell" w:date="2013-05-06T18:40:00Z">
        <w:r w:rsidRPr="00B37B9A" w:rsidDel="0022505B">
          <w:rPr>
            <w:color w:val="632423" w:themeColor="accent2" w:themeShade="80"/>
          </w:rPr>
          <w:delText>Definitely.</w:delText>
        </w:r>
      </w:del>
    </w:p>
    <w:p w14:paraId="31DE5C00" w14:textId="6D5E060A" w:rsidR="00B37B9A" w:rsidRPr="00B37B9A" w:rsidDel="0022505B" w:rsidRDefault="00F612D5" w:rsidP="00B37B9A">
      <w:pPr>
        <w:pStyle w:val="ListParagraph"/>
        <w:numPr>
          <w:ilvl w:val="1"/>
          <w:numId w:val="3"/>
        </w:numPr>
        <w:rPr>
          <w:del w:id="278" w:author="Michael Bell" w:date="2013-05-06T18:40:00Z"/>
          <w:color w:val="632423" w:themeColor="accent2" w:themeShade="80"/>
        </w:rPr>
      </w:pPr>
      <w:del w:id="279" w:author="Michael Bell" w:date="2013-05-06T18:40:00Z">
        <w:r w:rsidRPr="00B37B9A" w:rsidDel="0022505B">
          <w:rPr>
            <w:color w:val="632423" w:themeColor="accent2" w:themeShade="80"/>
          </w:rPr>
          <w:delText>Can I please see some diagrams of how you're planning on laying out the track? Do you have any photographs? It would be good to get a really good idea of how big and complicated the system is.</w:delText>
        </w:r>
      </w:del>
    </w:p>
    <w:p w14:paraId="3A7C2CF7" w14:textId="58F08379" w:rsidR="00B37B9A" w:rsidDel="0022505B" w:rsidRDefault="00B37B9A" w:rsidP="00B37B9A">
      <w:pPr>
        <w:pStyle w:val="ListParagraph"/>
        <w:numPr>
          <w:ilvl w:val="2"/>
          <w:numId w:val="3"/>
        </w:numPr>
        <w:rPr>
          <w:del w:id="280" w:author="Michael Bell" w:date="2013-05-06T18:40:00Z"/>
          <w:color w:val="7030A0"/>
        </w:rPr>
      </w:pPr>
      <w:del w:id="281" w:author="Michael Bell" w:date="2013-05-06T18:40:00Z">
        <w:r w:rsidRPr="00B37B9A" w:rsidDel="0022505B">
          <w:rPr>
            <w:color w:val="7030A0"/>
          </w:rPr>
          <w:delText>I will have lots of time to do that this weekend</w:delText>
        </w:r>
      </w:del>
    </w:p>
    <w:p w14:paraId="48D5C5B7" w14:textId="002C36B1" w:rsidR="007220BB" w:rsidDel="0022505B" w:rsidRDefault="007220BB" w:rsidP="007220BB">
      <w:pPr>
        <w:pStyle w:val="ListParagraph"/>
        <w:numPr>
          <w:ilvl w:val="3"/>
          <w:numId w:val="3"/>
        </w:numPr>
        <w:rPr>
          <w:del w:id="282" w:author="Michael Bell" w:date="2013-05-06T18:40:00Z"/>
          <w:color w:val="632423" w:themeColor="accent2" w:themeShade="80"/>
        </w:rPr>
      </w:pPr>
      <w:del w:id="283" w:author="Michael Bell" w:date="2013-05-06T18:40:00Z">
        <w:r w:rsidRPr="007220BB" w:rsidDel="0022505B">
          <w:rPr>
            <w:color w:val="632423" w:themeColor="accent2" w:themeShade="80"/>
          </w:rPr>
          <w:delText xml:space="preserve">Could I see some </w:delText>
        </w:r>
        <w:r w:rsidR="002479A1" w:rsidRPr="007220BB" w:rsidDel="0022505B">
          <w:rPr>
            <w:color w:val="632423" w:themeColor="accent2" w:themeShade="80"/>
          </w:rPr>
          <w:delText>please?</w:delText>
        </w:r>
      </w:del>
    </w:p>
    <w:p w14:paraId="4C0EC9FB" w14:textId="3B3AC68B" w:rsidR="00627657" w:rsidRPr="00627657" w:rsidDel="0022505B" w:rsidRDefault="00627657" w:rsidP="00627657">
      <w:pPr>
        <w:pStyle w:val="ListParagraph"/>
        <w:numPr>
          <w:ilvl w:val="4"/>
          <w:numId w:val="3"/>
        </w:numPr>
        <w:rPr>
          <w:del w:id="284" w:author="Michael Bell" w:date="2013-05-06T18:40:00Z"/>
          <w:color w:val="7030A0"/>
        </w:rPr>
      </w:pPr>
      <w:del w:id="285" w:author="Michael Bell" w:date="2013-05-06T18:40:00Z">
        <w:r w:rsidRPr="00627657" w:rsidDel="0022505B">
          <w:rPr>
            <w:color w:val="7030A0"/>
          </w:rPr>
          <w:delText>I will send you some pictures ASAP</w:delText>
        </w:r>
      </w:del>
    </w:p>
    <w:p w14:paraId="6E678D7A" w14:textId="58DF9CB6" w:rsidR="00F612D5" w:rsidRPr="00B37B9A" w:rsidDel="0022505B" w:rsidRDefault="00F612D5" w:rsidP="00B37B9A">
      <w:pPr>
        <w:pStyle w:val="ListParagraph"/>
        <w:numPr>
          <w:ilvl w:val="1"/>
          <w:numId w:val="3"/>
        </w:numPr>
        <w:rPr>
          <w:del w:id="286" w:author="Michael Bell" w:date="2013-05-06T18:40:00Z"/>
          <w:color w:val="632423" w:themeColor="accent2" w:themeShade="80"/>
        </w:rPr>
      </w:pPr>
      <w:del w:id="287" w:author="Michael Bell" w:date="2013-05-06T18:40:00Z">
        <w:r w:rsidRPr="00B37B9A" w:rsidDel="0022505B">
          <w:rPr>
            <w:color w:val="632423" w:themeColor="accent2" w:themeShade="80"/>
          </w:rPr>
          <w:delText>What are your thoughts on user interface functionality?</w:delText>
        </w:r>
      </w:del>
    </w:p>
    <w:p w14:paraId="15AB85B9" w14:textId="7D771B73" w:rsidR="00B37B9A" w:rsidRPr="00B37B9A" w:rsidDel="0022505B" w:rsidRDefault="00B37B9A" w:rsidP="00B37B9A">
      <w:pPr>
        <w:pStyle w:val="ListParagraph"/>
        <w:numPr>
          <w:ilvl w:val="2"/>
          <w:numId w:val="3"/>
        </w:numPr>
        <w:rPr>
          <w:del w:id="288" w:author="Michael Bell" w:date="2013-05-06T18:40:00Z"/>
          <w:color w:val="7030A0"/>
        </w:rPr>
      </w:pPr>
      <w:del w:id="289" w:author="Michael Bell" w:date="2013-05-06T18:40:00Z">
        <w:r w:rsidRPr="00B37B9A" w:rsidDel="0022505B">
          <w:rPr>
            <w:color w:val="7030A0"/>
          </w:rPr>
          <w:delText xml:space="preserve">I think that there should be a manual and automatic mode, the modes could be switched by a switch or a key, in automatic mode the screen displays the name of the </w:delText>
        </w:r>
        <w:r w:rsidR="002479A1" w:rsidRPr="00B37B9A" w:rsidDel="0022505B">
          <w:rPr>
            <w:color w:val="7030A0"/>
          </w:rPr>
          <w:delText>program</w:delText>
        </w:r>
        <w:r w:rsidRPr="00B37B9A" w:rsidDel="0022505B">
          <w:rPr>
            <w:color w:val="7030A0"/>
          </w:rPr>
          <w:delText xml:space="preserve"> on the top line and what the train is currently doing </w:delText>
        </w:r>
        <w:r w:rsidR="002479A1" w:rsidRPr="00B37B9A" w:rsidDel="0022505B">
          <w:rPr>
            <w:color w:val="7030A0"/>
          </w:rPr>
          <w:delText>e.g.</w:delText>
        </w:r>
        <w:r w:rsidRPr="00B37B9A" w:rsidDel="0022505B">
          <w:rPr>
            <w:color w:val="7030A0"/>
          </w:rPr>
          <w:delText xml:space="preserve"> "Awaiting Right Ahead" or "slowing for stop in block 1"</w:delText>
        </w:r>
      </w:del>
    </w:p>
    <w:p w14:paraId="7035BC2E" w14:textId="75F08E4F" w:rsidR="00B37B9A" w:rsidRPr="00B37B9A" w:rsidDel="0022505B" w:rsidRDefault="00B37B9A" w:rsidP="00B37B9A">
      <w:pPr>
        <w:pStyle w:val="ListParagraph"/>
        <w:numPr>
          <w:ilvl w:val="2"/>
          <w:numId w:val="3"/>
        </w:numPr>
        <w:rPr>
          <w:del w:id="290" w:author="Michael Bell" w:date="2013-05-06T18:40:00Z"/>
          <w:color w:val="7030A0"/>
        </w:rPr>
      </w:pPr>
      <w:del w:id="291" w:author="Michael Bell" w:date="2013-05-06T18:40:00Z">
        <w:r w:rsidRPr="00B37B9A" w:rsidDel="0022505B">
          <w:rPr>
            <w:color w:val="7030A0"/>
          </w:rPr>
          <w:delText xml:space="preserve">In manual mode the program would have a simple menu </w:delText>
        </w:r>
        <w:r w:rsidR="002479A1" w:rsidRPr="00B37B9A" w:rsidDel="0022505B">
          <w:rPr>
            <w:color w:val="7030A0"/>
          </w:rPr>
          <w:delText>structure</w:delText>
        </w:r>
        <w:r w:rsidRPr="00B37B9A" w:rsidDel="0022505B">
          <w:rPr>
            <w:color w:val="7030A0"/>
          </w:rPr>
          <w:delText xml:space="preserve"> allowing options like, setting what the train does in automatic mode, picking the next station for the train to reach, initiating cleaning, setting on and off times and checking that the track is clear.</w:delText>
        </w:r>
      </w:del>
    </w:p>
    <w:p w14:paraId="588136D5" w14:textId="5BCD5953" w:rsidR="00B37B9A" w:rsidDel="0022505B" w:rsidRDefault="00B37B9A" w:rsidP="00B37B9A">
      <w:pPr>
        <w:pStyle w:val="ListParagraph"/>
        <w:numPr>
          <w:ilvl w:val="2"/>
          <w:numId w:val="3"/>
        </w:numPr>
        <w:rPr>
          <w:del w:id="292" w:author="Michael Bell" w:date="2013-05-06T18:40:00Z"/>
          <w:color w:val="7030A0"/>
        </w:rPr>
      </w:pPr>
      <w:del w:id="293" w:author="Michael Bell" w:date="2013-05-06T18:40:00Z">
        <w:r w:rsidRPr="00B37B9A" w:rsidDel="0022505B">
          <w:rPr>
            <w:color w:val="7030A0"/>
          </w:rPr>
          <w:delText xml:space="preserve">When in automatic mode, customers could interface with the train using large colourful </w:delText>
        </w:r>
        <w:r w:rsidR="002479A1" w:rsidRPr="00B37B9A" w:rsidDel="0022505B">
          <w:rPr>
            <w:color w:val="7030A0"/>
          </w:rPr>
          <w:delText>illuminated</w:delText>
        </w:r>
        <w:r w:rsidRPr="00B37B9A" w:rsidDel="0022505B">
          <w:rPr>
            <w:color w:val="7030A0"/>
          </w:rPr>
          <w:delText xml:space="preserve"> buttons rather than a </w:delText>
        </w:r>
        <w:r w:rsidR="002479A1" w:rsidRPr="00B37B9A" w:rsidDel="0022505B">
          <w:rPr>
            <w:color w:val="7030A0"/>
          </w:rPr>
          <w:delText>boring</w:delText>
        </w:r>
        <w:r w:rsidRPr="00B37B9A" w:rsidDel="0022505B">
          <w:rPr>
            <w:color w:val="7030A0"/>
          </w:rPr>
          <w:delText xml:space="preserve"> looking </w:delText>
        </w:r>
        <w:r w:rsidR="002479A1" w:rsidDel="0022505B">
          <w:rPr>
            <w:color w:val="7030A0"/>
          </w:rPr>
          <w:delText>LCD</w:delText>
        </w:r>
        <w:r w:rsidRPr="00B37B9A" w:rsidDel="0022505B">
          <w:rPr>
            <w:color w:val="7030A0"/>
          </w:rPr>
          <w:delText xml:space="preserve"> display with options like "go" "stop now" "stop at next station" etc.</w:delText>
        </w:r>
      </w:del>
    </w:p>
    <w:p w14:paraId="7021689C" w14:textId="0F820561" w:rsidR="007220BB" w:rsidRPr="007220BB" w:rsidDel="0022505B" w:rsidRDefault="007220BB" w:rsidP="00B42005">
      <w:pPr>
        <w:pStyle w:val="ListParagraph"/>
        <w:numPr>
          <w:ilvl w:val="3"/>
          <w:numId w:val="3"/>
        </w:numPr>
        <w:rPr>
          <w:del w:id="294" w:author="Michael Bell" w:date="2013-05-06T18:40:00Z"/>
          <w:color w:val="632423" w:themeColor="accent2" w:themeShade="80"/>
        </w:rPr>
      </w:pPr>
      <w:del w:id="295" w:author="Michael Bell" w:date="2013-05-06T18:40:00Z">
        <w:r w:rsidRPr="007220BB" w:rsidDel="0022505B">
          <w:rPr>
            <w:color w:val="632423" w:themeColor="accent2" w:themeShade="80"/>
          </w:rPr>
          <w:delText>That sounds fine.</w:delText>
        </w:r>
        <w:r w:rsidR="00B42005" w:rsidDel="0022505B">
          <w:rPr>
            <w:color w:val="632423" w:themeColor="accent2" w:themeShade="80"/>
          </w:rPr>
          <w:delText xml:space="preserve"> </w:delText>
        </w:r>
      </w:del>
    </w:p>
    <w:p w14:paraId="4CB723B4" w14:textId="48F75074" w:rsidR="00F612D5" w:rsidRPr="00B37B9A" w:rsidDel="0022505B" w:rsidRDefault="00F612D5" w:rsidP="00B37B9A">
      <w:pPr>
        <w:pStyle w:val="ListParagraph"/>
        <w:numPr>
          <w:ilvl w:val="1"/>
          <w:numId w:val="3"/>
        </w:numPr>
        <w:rPr>
          <w:del w:id="296" w:author="Michael Bell" w:date="2013-05-06T18:40:00Z"/>
          <w:color w:val="632423" w:themeColor="accent2" w:themeShade="80"/>
        </w:rPr>
      </w:pPr>
      <w:del w:id="297" w:author="Michael Bell" w:date="2013-05-06T18:40:00Z">
        <w:r w:rsidRPr="00B37B9A" w:rsidDel="0022505B">
          <w:rPr>
            <w:color w:val="632423" w:themeColor="accent2" w:themeShade="80"/>
          </w:rPr>
          <w:delText xml:space="preserve">What are you planning to use as your control hardware? I know that Leo is thinking seriously about using an </w:delText>
        </w:r>
        <w:r w:rsidR="002479A1" w:rsidRPr="00B37B9A" w:rsidDel="0022505B">
          <w:rPr>
            <w:color w:val="632423" w:themeColor="accent2" w:themeShade="80"/>
          </w:rPr>
          <w:delText>Arduino</w:delText>
        </w:r>
        <w:r w:rsidRPr="00B37B9A" w:rsidDel="0022505B">
          <w:rPr>
            <w:color w:val="632423" w:themeColor="accent2" w:themeShade="80"/>
          </w:rPr>
          <w:delText xml:space="preserve"> board - are you going down the same route or do you have some alternatives in </w:delText>
        </w:r>
        <w:r w:rsidR="002479A1" w:rsidRPr="00B37B9A" w:rsidDel="0022505B">
          <w:rPr>
            <w:color w:val="632423" w:themeColor="accent2" w:themeShade="80"/>
          </w:rPr>
          <w:delText>mind?</w:delText>
        </w:r>
      </w:del>
    </w:p>
    <w:p w14:paraId="28E1941F" w14:textId="00EE9C37" w:rsidR="00B37B9A" w:rsidDel="0022505B" w:rsidRDefault="00B37B9A" w:rsidP="00B37B9A">
      <w:pPr>
        <w:pStyle w:val="ListParagraph"/>
        <w:numPr>
          <w:ilvl w:val="2"/>
          <w:numId w:val="3"/>
        </w:numPr>
        <w:rPr>
          <w:del w:id="298" w:author="Michael Bell" w:date="2013-05-06T18:40:00Z"/>
          <w:color w:val="7030A0"/>
        </w:rPr>
      </w:pPr>
      <w:del w:id="299" w:author="Michael Bell" w:date="2013-05-06T18:40:00Z">
        <w:r w:rsidRPr="00B37B9A" w:rsidDel="0022505B">
          <w:rPr>
            <w:color w:val="7030A0"/>
          </w:rPr>
          <w:delText>Same route</w:delText>
        </w:r>
      </w:del>
    </w:p>
    <w:p w14:paraId="70FC3A08" w14:textId="6A8769F9" w:rsidR="00523706" w:rsidRDefault="00523706" w:rsidP="00523706">
      <w:del w:id="300" w:author="Michael Bell" w:date="2013-05-06T18:40:00Z">
        <w:r w:rsidDel="0022505B">
          <w:delText xml:space="preserve">During this conversation </w:delText>
        </w:r>
        <w:r w:rsidR="002479A1" w:rsidDel="0022505B">
          <w:delText>Mr</w:delText>
        </w:r>
        <w:r w:rsidDel="0022505B">
          <w:delText xml:space="preserve"> Thomas requested some pictures of a basic track layout and the train so I captured these images and sent them to him:</w:delText>
        </w:r>
      </w:del>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ins w:id="301" w:author="Michael Bell" w:date="2013-05-06T18:41:00Z"/>
          <w:rStyle w:val="Emphasis"/>
        </w:rPr>
      </w:pPr>
      <w:ins w:id="302" w:author="Michael Bell" w:date="2013-05-06T18:41:00Z">
        <w:r w:rsidRPr="00313842">
          <w:rPr>
            <w:rStyle w:val="Emphasis"/>
          </w:rPr>
          <w:t>Thanks for these - I assume that the image of the track is the track you'd like to use. If so, it looks good but I'd like to understand what functionality you are thinking of including. By which I mean things like,</w:t>
        </w:r>
      </w:ins>
    </w:p>
    <w:p w14:paraId="10EA67EE" w14:textId="77777777" w:rsidR="0022505B" w:rsidRPr="00313842" w:rsidRDefault="0022505B" w:rsidP="0022505B">
      <w:pPr>
        <w:pStyle w:val="IntenseQuote"/>
        <w:rPr>
          <w:ins w:id="303" w:author="Michael Bell" w:date="2013-05-06T18:41:00Z"/>
          <w:rStyle w:val="Emphasis"/>
        </w:rPr>
      </w:pPr>
      <w:ins w:id="304" w:author="Michael Bell" w:date="2013-05-06T18:41:00Z">
        <w:r w:rsidRPr="00313842">
          <w:rPr>
            <w:rStyle w:val="Emphasis"/>
          </w:rPr>
          <w:lastRenderedPageBreak/>
          <w:t>What is the function of the</w:t>
        </w:r>
        <w:r>
          <w:rPr>
            <w:rStyle w:val="Emphasis"/>
          </w:rPr>
          <w:t xml:space="preserve"> `orphan' pieces in the centre?</w:t>
        </w:r>
      </w:ins>
    </w:p>
    <w:p w14:paraId="0BA1BE27" w14:textId="77777777" w:rsidR="0022505B" w:rsidRPr="00313842" w:rsidRDefault="0022505B" w:rsidP="0022505B">
      <w:pPr>
        <w:pStyle w:val="IntenseQuote"/>
        <w:rPr>
          <w:ins w:id="305" w:author="Michael Bell" w:date="2013-05-06T18:41:00Z"/>
          <w:rStyle w:val="Emphasis"/>
        </w:rPr>
      </w:pPr>
      <w:ins w:id="306" w:author="Michael Bell" w:date="2013-05-06T18:41:00Z">
        <w:r w:rsidRPr="00313842">
          <w:rPr>
            <w:rStyle w:val="Emphasis"/>
          </w:rPr>
          <w:t>How many sen</w:t>
        </w:r>
        <w:r>
          <w:rPr>
            <w:rStyle w:val="Emphasis"/>
          </w:rPr>
          <w:t>sors are you planning on using?</w:t>
        </w:r>
      </w:ins>
    </w:p>
    <w:p w14:paraId="5708837B" w14:textId="77777777" w:rsidR="0022505B" w:rsidRPr="00313842" w:rsidRDefault="0022505B" w:rsidP="0022505B">
      <w:pPr>
        <w:pStyle w:val="IntenseQuote"/>
        <w:rPr>
          <w:ins w:id="307" w:author="Michael Bell" w:date="2013-05-06T18:41:00Z"/>
          <w:rStyle w:val="Emphasis"/>
        </w:rPr>
      </w:pPr>
      <w:ins w:id="308" w:author="Michael Bell" w:date="2013-05-06T18:41:00Z">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ins>
    </w:p>
    <w:p w14:paraId="7CA8F10D" w14:textId="77777777" w:rsidR="0022505B" w:rsidRPr="00313842" w:rsidRDefault="0022505B" w:rsidP="0022505B">
      <w:pPr>
        <w:pStyle w:val="IntenseQuote"/>
        <w:rPr>
          <w:ins w:id="309" w:author="Michael Bell" w:date="2013-05-06T18:41:00Z"/>
          <w:rStyle w:val="Emphasis"/>
        </w:rPr>
      </w:pPr>
      <w:ins w:id="310" w:author="Michael Bell" w:date="2013-05-06T18:41:00Z">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ins>
    </w:p>
    <w:p w14:paraId="78348B16" w14:textId="77777777" w:rsidR="0022505B" w:rsidRPr="00313842" w:rsidRDefault="0022505B" w:rsidP="0022505B">
      <w:pPr>
        <w:pStyle w:val="IntenseQuote"/>
        <w:rPr>
          <w:ins w:id="311" w:author="Michael Bell" w:date="2013-05-06T18:41:00Z"/>
          <w:rStyle w:val="Emphasis"/>
        </w:rPr>
      </w:pPr>
      <w:ins w:id="312" w:author="Michael Bell" w:date="2013-05-06T18:41:00Z">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ins>
    </w:p>
    <w:p w14:paraId="12C8C581" w14:textId="77777777" w:rsidR="0022505B" w:rsidRPr="00313842" w:rsidRDefault="0022505B" w:rsidP="0022505B">
      <w:pPr>
        <w:pStyle w:val="IntenseQuote"/>
        <w:rPr>
          <w:ins w:id="313" w:author="Michael Bell" w:date="2013-05-06T18:41:00Z"/>
          <w:rStyle w:val="Emphasis"/>
        </w:rPr>
      </w:pPr>
      <w:ins w:id="314" w:author="Michael Bell" w:date="2013-05-06T18:41:00Z">
        <w:r w:rsidRPr="00313842">
          <w:rPr>
            <w:rStyle w:val="Emphasis"/>
          </w:rPr>
          <w:t>Thanks</w:t>
        </w:r>
      </w:ins>
    </w:p>
    <w:p w14:paraId="3B4D98BD" w14:textId="77777777" w:rsidR="0022505B" w:rsidRDefault="0022505B" w:rsidP="0022505B">
      <w:pPr>
        <w:pStyle w:val="IntenseQuote"/>
        <w:rPr>
          <w:ins w:id="315" w:author="Michael Bell" w:date="2013-05-06T18:41:00Z"/>
          <w:rStyle w:val="Emphasis"/>
        </w:rPr>
      </w:pPr>
      <w:ins w:id="316" w:author="Michael Bell" w:date="2013-05-06T18:41:00Z">
        <w:r w:rsidRPr="00313842">
          <w:rPr>
            <w:rStyle w:val="Emphasis"/>
          </w:rPr>
          <w:t>-John</w:t>
        </w:r>
      </w:ins>
    </w:p>
    <w:p w14:paraId="16E5D272" w14:textId="34503D0E" w:rsidR="00313842" w:rsidRPr="00313842" w:rsidDel="0022505B" w:rsidRDefault="00313842" w:rsidP="00313842">
      <w:pPr>
        <w:pStyle w:val="IntenseQuote"/>
        <w:rPr>
          <w:del w:id="317" w:author="Michael Bell" w:date="2013-05-06T18:41:00Z"/>
          <w:rStyle w:val="Emphasis"/>
        </w:rPr>
      </w:pPr>
      <w:del w:id="318" w:author="Michael Bell" w:date="2013-05-06T18:41:00Z">
        <w:r w:rsidRPr="00313842" w:rsidDel="0022505B">
          <w:rPr>
            <w:rStyle w:val="Emphasis"/>
          </w:rPr>
          <w:delText>Thanks for these - I assume that the image of the track is the track you'd like to use. If so, it looks good but I'd like to understand what functionality you are thinking of including. By which I mean things like,</w:delText>
        </w:r>
      </w:del>
    </w:p>
    <w:p w14:paraId="09C72B2C" w14:textId="43E2E8A4" w:rsidR="00313842" w:rsidRPr="00313842" w:rsidDel="0022505B" w:rsidRDefault="002479A1" w:rsidP="00313842">
      <w:pPr>
        <w:pStyle w:val="IntenseQuote"/>
        <w:rPr>
          <w:del w:id="319" w:author="Michael Bell" w:date="2013-05-06T18:41:00Z"/>
          <w:rStyle w:val="Emphasis"/>
        </w:rPr>
      </w:pPr>
      <w:del w:id="320" w:author="Michael Bell" w:date="2013-05-06T18:41:00Z">
        <w:r w:rsidRPr="00313842" w:rsidDel="0022505B">
          <w:rPr>
            <w:rStyle w:val="Emphasis"/>
          </w:rPr>
          <w:delText>What</w:delText>
        </w:r>
        <w:r w:rsidR="00313842" w:rsidRPr="00313842" w:rsidDel="0022505B">
          <w:rPr>
            <w:rStyle w:val="Emphasis"/>
          </w:rPr>
          <w:delText xml:space="preserve"> is the function of the</w:delText>
        </w:r>
        <w:r w:rsidR="00313842" w:rsidDel="0022505B">
          <w:rPr>
            <w:rStyle w:val="Emphasis"/>
          </w:rPr>
          <w:delText xml:space="preserve"> `orphan' pieces in the centre?</w:delText>
        </w:r>
      </w:del>
    </w:p>
    <w:p w14:paraId="38CFDC99" w14:textId="21CF5034" w:rsidR="00313842" w:rsidRPr="00313842" w:rsidDel="0022505B" w:rsidRDefault="002479A1" w:rsidP="00313842">
      <w:pPr>
        <w:pStyle w:val="IntenseQuote"/>
        <w:rPr>
          <w:del w:id="321" w:author="Michael Bell" w:date="2013-05-06T18:41:00Z"/>
          <w:rStyle w:val="Emphasis"/>
        </w:rPr>
      </w:pPr>
      <w:del w:id="322" w:author="Michael Bell" w:date="2013-05-06T18:41:00Z">
        <w:r w:rsidRPr="00313842" w:rsidDel="0022505B">
          <w:rPr>
            <w:rStyle w:val="Emphasis"/>
          </w:rPr>
          <w:delText>How</w:delText>
        </w:r>
        <w:r w:rsidR="00313842" w:rsidRPr="00313842" w:rsidDel="0022505B">
          <w:rPr>
            <w:rStyle w:val="Emphasis"/>
          </w:rPr>
          <w:delText xml:space="preserve"> many sen</w:delText>
        </w:r>
        <w:r w:rsidR="00313842" w:rsidDel="0022505B">
          <w:rPr>
            <w:rStyle w:val="Emphasis"/>
          </w:rPr>
          <w:delText>sors are you planning on using?</w:delText>
        </w:r>
      </w:del>
    </w:p>
    <w:p w14:paraId="194EBA78" w14:textId="3934D82D" w:rsidR="00313842" w:rsidRPr="00313842" w:rsidDel="0022505B" w:rsidRDefault="002479A1" w:rsidP="00313842">
      <w:pPr>
        <w:pStyle w:val="IntenseQuote"/>
        <w:rPr>
          <w:del w:id="323" w:author="Michael Bell" w:date="2013-05-06T18:41:00Z"/>
          <w:rStyle w:val="Emphasis"/>
        </w:rPr>
      </w:pPr>
      <w:del w:id="324" w:author="Michael Bell" w:date="2013-05-06T18:41:00Z">
        <w:r w:rsidRPr="00313842" w:rsidDel="0022505B">
          <w:rPr>
            <w:rStyle w:val="Emphasis"/>
          </w:rPr>
          <w:delText>How</w:delText>
        </w:r>
        <w:r w:rsidR="00313842" w:rsidRPr="00313842" w:rsidDel="0022505B">
          <w:rPr>
            <w:rStyle w:val="Emphasis"/>
          </w:rPr>
          <w:delText xml:space="preserve"> many points are there in </w:delText>
        </w:r>
        <w:r w:rsidRPr="00313842" w:rsidDel="0022505B">
          <w:rPr>
            <w:rStyle w:val="Emphasis"/>
          </w:rPr>
          <w:delText>total? Presumably</w:delText>
        </w:r>
        <w:r w:rsidR="00313842" w:rsidRPr="00313842" w:rsidDel="0022505B">
          <w:rPr>
            <w:rStyle w:val="Emphasis"/>
          </w:rPr>
          <w:delText xml:space="preserve"> you're intending to control the movement of the train by modifying the position of the points and controlling the speed and the direction of the train - that</w:delText>
        </w:r>
        <w:r w:rsidR="00313842" w:rsidDel="0022505B">
          <w:rPr>
            <w:rStyle w:val="Emphasis"/>
          </w:rPr>
          <w:delText xml:space="preserve"> should do everything you want.</w:delText>
        </w:r>
      </w:del>
    </w:p>
    <w:p w14:paraId="7C543BBF" w14:textId="362DAB5C" w:rsidR="00313842" w:rsidRPr="00313842" w:rsidDel="0022505B" w:rsidRDefault="00313842" w:rsidP="00313842">
      <w:pPr>
        <w:pStyle w:val="IntenseQuote"/>
        <w:rPr>
          <w:del w:id="325" w:author="Michael Bell" w:date="2013-05-06T18:41:00Z"/>
          <w:rStyle w:val="Emphasis"/>
        </w:rPr>
      </w:pPr>
      <w:del w:id="326" w:author="Michael Bell" w:date="2013-05-06T18:41:00Z">
        <w:r w:rsidRPr="00313842" w:rsidDel="0022505B">
          <w:rPr>
            <w:rStyle w:val="Emphasis"/>
          </w:rPr>
          <w:delText>You mentioned a `cleaning' train. Presumably that will sit somewhere off the main track and move out into the central section when required, at which point presumably the train itself will have to move elsewhere - all of which will again presumably b</w:delText>
        </w:r>
        <w:r w:rsidDel="0022505B">
          <w:rPr>
            <w:rStyle w:val="Emphasis"/>
          </w:rPr>
          <w:delText>e under microprocessor control?</w:delText>
        </w:r>
      </w:del>
    </w:p>
    <w:p w14:paraId="46850A65" w14:textId="7F946152" w:rsidR="00313842" w:rsidRPr="00313842" w:rsidDel="0022505B" w:rsidRDefault="00313842" w:rsidP="00313842">
      <w:pPr>
        <w:pStyle w:val="IntenseQuote"/>
        <w:rPr>
          <w:del w:id="327" w:author="Michael Bell" w:date="2013-05-06T18:41:00Z"/>
          <w:rStyle w:val="Emphasis"/>
        </w:rPr>
      </w:pPr>
      <w:del w:id="328" w:author="Michael Bell" w:date="2013-05-06T18:41:00Z">
        <w:r w:rsidRPr="00313842" w:rsidDel="0022505B">
          <w:rPr>
            <w:rStyle w:val="Emphasis"/>
          </w:rPr>
          <w:delTex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delText>
        </w:r>
        <w:r w:rsidDel="0022505B">
          <w:rPr>
            <w:rStyle w:val="Emphasis"/>
          </w:rPr>
          <w:delText>ake up some of our foyer space.</w:delText>
        </w:r>
      </w:del>
    </w:p>
    <w:p w14:paraId="78EC8FD7" w14:textId="7A667EAC" w:rsidR="00313842" w:rsidRPr="00313842" w:rsidDel="0022505B" w:rsidRDefault="00313842" w:rsidP="00313842">
      <w:pPr>
        <w:pStyle w:val="IntenseQuote"/>
        <w:rPr>
          <w:del w:id="329" w:author="Michael Bell" w:date="2013-05-06T18:41:00Z"/>
          <w:rStyle w:val="Emphasis"/>
        </w:rPr>
      </w:pPr>
      <w:del w:id="330" w:author="Michael Bell" w:date="2013-05-06T18:41:00Z">
        <w:r w:rsidRPr="00313842" w:rsidDel="0022505B">
          <w:rPr>
            <w:rStyle w:val="Emphasis"/>
          </w:rPr>
          <w:delText>Thanks</w:delText>
        </w:r>
      </w:del>
    </w:p>
    <w:p w14:paraId="2657326E" w14:textId="7EF82683" w:rsidR="00313842" w:rsidDel="0022505B" w:rsidRDefault="00313842" w:rsidP="00313842">
      <w:pPr>
        <w:pStyle w:val="IntenseQuote"/>
        <w:rPr>
          <w:del w:id="331" w:author="Michael Bell" w:date="2013-05-06T18:41:00Z"/>
          <w:rStyle w:val="Emphasis"/>
        </w:rPr>
      </w:pPr>
      <w:del w:id="332" w:author="Michael Bell" w:date="2013-05-06T18:41:00Z">
        <w:r w:rsidRPr="00313842" w:rsidDel="0022505B">
          <w:rPr>
            <w:rStyle w:val="Emphasis"/>
          </w:rPr>
          <w:delText>-John</w:delText>
        </w:r>
      </w:del>
    </w:p>
    <w:p w14:paraId="0CFD8427" w14:textId="77777777" w:rsidR="00897AB6" w:rsidRDefault="00897AB6" w:rsidP="00897AB6"/>
    <w:p w14:paraId="288D9061" w14:textId="77777777" w:rsidR="0022505B" w:rsidRDefault="0022505B" w:rsidP="0022505B">
      <w:pPr>
        <w:rPr>
          <w:ins w:id="333" w:author="Michael Bell" w:date="2013-05-06T18:41:00Z"/>
        </w:rPr>
      </w:pPr>
      <w:ins w:id="334" w:author="Michael Bell" w:date="2013-05-06T18:41:00Z">
        <w:r>
          <w:t>On receiving this I hastened to complete a draft requirement specification as it was clear that it would provide him with a good idea of what I was going for while at the same time nearing us closer too the final signing.</w:t>
        </w:r>
      </w:ins>
    </w:p>
    <w:p w14:paraId="74C379B9" w14:textId="14CD4FBA" w:rsidR="00897AB6" w:rsidDel="0022505B" w:rsidRDefault="0022505B" w:rsidP="00897AB6">
      <w:pPr>
        <w:rPr>
          <w:del w:id="335" w:author="Michael Bell" w:date="2013-05-06T18:41:00Z"/>
        </w:rPr>
      </w:pPr>
      <w:ins w:id="336" w:author="Michael Bell" w:date="2013-05-06T18:41:00Z">
        <w:r>
          <w:t>Said specification is shown below.</w:t>
        </w:r>
      </w:ins>
      <w:del w:id="337" w:author="Michael Bell" w:date="2013-05-06T18:41:00Z">
        <w:r w:rsidR="00897AB6" w:rsidDel="0022505B">
          <w:delText>On receiving this I hastened to complete a draft requirement specification as it was clear that it would provide him with a good idea of what I was going for while at the same time nearing us closer too the final signing.</w:delText>
        </w:r>
      </w:del>
    </w:p>
    <w:p w14:paraId="247129B0" w14:textId="4DBEB75F" w:rsidR="00897AB6" w:rsidRDefault="00897AB6" w:rsidP="00897AB6">
      <w:del w:id="338" w:author="Michael Bell" w:date="2013-05-06T18:41:00Z">
        <w:r w:rsidDel="0022505B">
          <w:delText>Said specification is shown below.</w:delText>
        </w:r>
      </w:del>
      <w:r>
        <w:br w:type="page"/>
      </w:r>
    </w:p>
    <w:p w14:paraId="35A64720" w14:textId="77777777" w:rsidR="0022505B" w:rsidRDefault="0022505B" w:rsidP="0022505B">
      <w:pPr>
        <w:pStyle w:val="Heading2"/>
        <w:rPr>
          <w:ins w:id="339" w:author="Michael Bell" w:date="2013-05-06T18:41:00Z"/>
        </w:rPr>
      </w:pPr>
      <w:bookmarkStart w:id="340" w:name="_Toc228847776"/>
      <w:ins w:id="341" w:author="Michael Bell" w:date="2013-05-06T18:41:00Z">
        <w:r>
          <w:lastRenderedPageBreak/>
          <w:t>requirements specification</w:t>
        </w:r>
      </w:ins>
    </w:p>
    <w:p w14:paraId="4703746F" w14:textId="77777777" w:rsidR="0022505B" w:rsidRDefault="0022505B" w:rsidP="0022505B">
      <w:pPr>
        <w:pStyle w:val="Heading3"/>
        <w:rPr>
          <w:ins w:id="342" w:author="Michael Bell" w:date="2013-05-06T18:41:00Z"/>
        </w:rPr>
      </w:pPr>
      <w:ins w:id="343" w:author="Michael Bell" w:date="2013-05-06T18:41:00Z">
        <w:r>
          <w:t>1.0</w:t>
        </w:r>
      </w:ins>
    </w:p>
    <w:p w14:paraId="6A96B00C" w14:textId="77777777" w:rsidR="0022505B" w:rsidRDefault="0022505B" w:rsidP="0022505B">
      <w:pPr>
        <w:pStyle w:val="Heading4"/>
        <w:rPr>
          <w:ins w:id="344" w:author="Michael Bell" w:date="2013-05-06T18:41:00Z"/>
        </w:rPr>
      </w:pPr>
      <w:ins w:id="345" w:author="Michael Bell" w:date="2013-05-06T18:41:00Z">
        <w:r>
          <w:t>user requirements</w:t>
        </w:r>
      </w:ins>
    </w:p>
    <w:p w14:paraId="31ECA184" w14:textId="77777777" w:rsidR="0022505B" w:rsidRDefault="0022505B" w:rsidP="0022505B">
      <w:pPr>
        <w:pStyle w:val="ListParagraph"/>
        <w:numPr>
          <w:ilvl w:val="0"/>
          <w:numId w:val="6"/>
        </w:numPr>
        <w:rPr>
          <w:ins w:id="346" w:author="Michael Bell" w:date="2013-05-06T18:41:00Z"/>
        </w:rPr>
      </w:pPr>
      <w:ins w:id="347" w:author="Michael Bell" w:date="2013-05-06T18:41:00Z">
        <w:r>
          <w:t>The user should be able to select a manual or automatic mode</w:t>
        </w:r>
      </w:ins>
    </w:p>
    <w:p w14:paraId="5DFD00AB" w14:textId="77777777" w:rsidR="0022505B" w:rsidRDefault="0022505B" w:rsidP="0022505B">
      <w:pPr>
        <w:pStyle w:val="ListParagraph"/>
        <w:numPr>
          <w:ilvl w:val="1"/>
          <w:numId w:val="6"/>
        </w:numPr>
        <w:rPr>
          <w:ins w:id="348" w:author="Michael Bell" w:date="2013-05-06T18:41:00Z"/>
        </w:rPr>
      </w:pPr>
      <w:ins w:id="349" w:author="Michael Bell" w:date="2013-05-06T18:41:00Z">
        <w:r>
          <w:t>In manual mode the next destination of the train can be chosen</w:t>
        </w:r>
      </w:ins>
    </w:p>
    <w:p w14:paraId="4E0F9768" w14:textId="77777777" w:rsidR="0022505B" w:rsidRDefault="0022505B" w:rsidP="0022505B">
      <w:pPr>
        <w:pStyle w:val="ListParagraph"/>
        <w:numPr>
          <w:ilvl w:val="1"/>
          <w:numId w:val="6"/>
        </w:numPr>
        <w:rPr>
          <w:ins w:id="350" w:author="Michael Bell" w:date="2013-05-06T18:41:00Z"/>
        </w:rPr>
      </w:pPr>
      <w:ins w:id="351" w:author="Michael Bell" w:date="2013-05-06T18:41:00Z">
        <w:r>
          <w:t>In automatic mode the train goes to either random or sequential stations until stopped</w:t>
        </w:r>
      </w:ins>
    </w:p>
    <w:p w14:paraId="47305137" w14:textId="77777777" w:rsidR="0022505B" w:rsidRDefault="0022505B" w:rsidP="0022505B">
      <w:pPr>
        <w:pStyle w:val="ListParagraph"/>
        <w:numPr>
          <w:ilvl w:val="0"/>
          <w:numId w:val="6"/>
        </w:numPr>
        <w:rPr>
          <w:ins w:id="352" w:author="Michael Bell" w:date="2013-05-06T18:41:00Z"/>
        </w:rPr>
      </w:pPr>
      <w:ins w:id="353" w:author="Michael Bell" w:date="2013-05-06T18:41:00Z">
        <w:r>
          <w:t>The user should be presented with a simple display that  can be controlled using directional arrows and a confirm button</w:t>
        </w:r>
      </w:ins>
    </w:p>
    <w:p w14:paraId="23A87C0E" w14:textId="77777777" w:rsidR="0022505B" w:rsidRDefault="0022505B" w:rsidP="0022505B">
      <w:pPr>
        <w:pStyle w:val="Heading4"/>
        <w:rPr>
          <w:ins w:id="354" w:author="Michael Bell" w:date="2013-05-06T18:41:00Z"/>
        </w:rPr>
      </w:pPr>
      <w:ins w:id="355" w:author="Michael Bell" w:date="2013-05-06T18:41:00Z">
        <w:r>
          <w:t>hardware requirements</w:t>
        </w:r>
      </w:ins>
    </w:p>
    <w:p w14:paraId="11ABED18" w14:textId="77777777" w:rsidR="0022505B" w:rsidRDefault="0022505B" w:rsidP="0022505B">
      <w:pPr>
        <w:pStyle w:val="ListParagraph"/>
        <w:numPr>
          <w:ilvl w:val="0"/>
          <w:numId w:val="7"/>
        </w:numPr>
        <w:rPr>
          <w:ins w:id="356" w:author="Michael Bell" w:date="2013-05-06T18:41:00Z"/>
        </w:rPr>
      </w:pPr>
      <w:ins w:id="357" w:author="Michael Bell" w:date="2013-05-06T18:41:00Z">
        <w:r>
          <w:t>There should be a small train (00 gauge) which is controlled by a microcontroller with The user interface attached</w:t>
        </w:r>
      </w:ins>
    </w:p>
    <w:p w14:paraId="0BB37A8D" w14:textId="77777777" w:rsidR="0022505B" w:rsidRDefault="0022505B" w:rsidP="0022505B">
      <w:pPr>
        <w:pStyle w:val="ListParagraph"/>
        <w:numPr>
          <w:ilvl w:val="0"/>
          <w:numId w:val="7"/>
        </w:numPr>
        <w:rPr>
          <w:ins w:id="358" w:author="Michael Bell" w:date="2013-05-06T18:41:00Z"/>
        </w:rPr>
      </w:pPr>
      <w:ins w:id="359" w:author="Michael Bell" w:date="2013-05-06T18:41:00Z">
        <w:r>
          <w:t>The train should travel at multiple speeds and stop at multiple stations with points used to provide multiple possible routes</w:t>
        </w:r>
      </w:ins>
    </w:p>
    <w:p w14:paraId="7F713BF9" w14:textId="77777777" w:rsidR="0022505B" w:rsidRDefault="0022505B" w:rsidP="0022505B">
      <w:pPr>
        <w:pStyle w:val="ListParagraph"/>
        <w:numPr>
          <w:ilvl w:val="0"/>
          <w:numId w:val="7"/>
        </w:numPr>
        <w:rPr>
          <w:ins w:id="360" w:author="Michael Bell" w:date="2013-05-06T18:41:00Z"/>
        </w:rPr>
      </w:pPr>
      <w:ins w:id="361" w:author="Michael Bell" w:date="2013-05-06T18:41:00Z">
        <w:r>
          <w:t>Sensors on the track or the train should detect its location and this information should be used to manoeuvre the train</w:t>
        </w:r>
      </w:ins>
    </w:p>
    <w:p w14:paraId="3616CDF9" w14:textId="77777777" w:rsidR="0022505B" w:rsidRDefault="0022505B" w:rsidP="0022505B">
      <w:pPr>
        <w:pStyle w:val="ListParagraph"/>
        <w:numPr>
          <w:ilvl w:val="0"/>
          <w:numId w:val="7"/>
        </w:numPr>
        <w:rPr>
          <w:ins w:id="362" w:author="Michael Bell" w:date="2013-05-06T18:41:00Z"/>
        </w:rPr>
      </w:pPr>
      <w:ins w:id="363" w:author="Michael Bell" w:date="2013-05-06T18:41:00Z">
        <w:r>
          <w:t>The maximum voltage of the train should never be exceeded</w:t>
        </w:r>
      </w:ins>
    </w:p>
    <w:p w14:paraId="23E88F84" w14:textId="77777777" w:rsidR="0022505B" w:rsidRDefault="0022505B" w:rsidP="0022505B">
      <w:pPr>
        <w:pStyle w:val="ListParagraph"/>
        <w:numPr>
          <w:ilvl w:val="0"/>
          <w:numId w:val="7"/>
        </w:numPr>
        <w:rPr>
          <w:ins w:id="364" w:author="Michael Bell" w:date="2013-05-06T18:41:00Z"/>
        </w:rPr>
      </w:pPr>
      <w:ins w:id="365" w:author="Michael Bell" w:date="2013-05-06T18:41:00Z">
        <w:r>
          <w:t>The train should appear to gain or loose speed smoothly</w:t>
        </w:r>
      </w:ins>
    </w:p>
    <w:p w14:paraId="2BD68E6D" w14:textId="77777777" w:rsidR="0022505B" w:rsidRDefault="0022505B" w:rsidP="0022505B">
      <w:pPr>
        <w:pStyle w:val="ListParagraph"/>
        <w:numPr>
          <w:ilvl w:val="0"/>
          <w:numId w:val="7"/>
        </w:numPr>
        <w:rPr>
          <w:ins w:id="366" w:author="Michael Bell" w:date="2013-05-06T18:41:00Z"/>
        </w:rPr>
      </w:pPr>
      <w:ins w:id="367" w:author="Michael Bell" w:date="2013-05-06T18:41:00Z">
        <w:r>
          <w:t>The tracks should be able to isolate a siding so that the train on it can be held, allowing a different train a turn on the tracks</w:t>
        </w:r>
      </w:ins>
    </w:p>
    <w:p w14:paraId="6122AC69" w14:textId="77777777" w:rsidR="0022505B" w:rsidRDefault="0022505B" w:rsidP="0022505B">
      <w:pPr>
        <w:pStyle w:val="ListParagraph"/>
        <w:numPr>
          <w:ilvl w:val="0"/>
          <w:numId w:val="7"/>
        </w:numPr>
        <w:rPr>
          <w:ins w:id="368" w:author="Michael Bell" w:date="2013-05-06T18:41:00Z"/>
        </w:rPr>
      </w:pPr>
      <w:ins w:id="369" w:author="Michael Bell" w:date="2013-05-06T18:41:00Z">
        <w:r>
          <w:t>The train should be able to travel forwards and backwards at equal maximum speeds</w:t>
        </w:r>
      </w:ins>
    </w:p>
    <w:p w14:paraId="0A3D168F" w14:textId="77777777" w:rsidR="0022505B" w:rsidRDefault="0022505B" w:rsidP="0022505B">
      <w:pPr>
        <w:pStyle w:val="ListParagraph"/>
        <w:numPr>
          <w:ilvl w:val="0"/>
          <w:numId w:val="7"/>
        </w:numPr>
        <w:rPr>
          <w:ins w:id="370" w:author="Michael Bell" w:date="2013-05-06T18:41:00Z"/>
        </w:rPr>
      </w:pPr>
      <w:ins w:id="371" w:author="Michael Bell" w:date="2013-05-06T18:41:00Z">
        <w:r>
          <w:t>The layout should be designed that if the train is moved forward that no mater where it is it will always trigger a sensor on its journey</w:t>
        </w:r>
      </w:ins>
    </w:p>
    <w:p w14:paraId="64971A54" w14:textId="77777777" w:rsidR="0022505B" w:rsidRDefault="0022505B" w:rsidP="0022505B">
      <w:pPr>
        <w:pStyle w:val="ListParagraph"/>
        <w:numPr>
          <w:ilvl w:val="0"/>
          <w:numId w:val="7"/>
        </w:numPr>
        <w:rPr>
          <w:ins w:id="372" w:author="Michael Bell" w:date="2013-05-06T18:41:00Z"/>
        </w:rPr>
      </w:pPr>
      <w:ins w:id="373" w:author="Michael Bell" w:date="2013-05-06T18:41:00Z">
        <w:r>
          <w:t>Fail safes such as circuit breakers should be in place to protect the train and the equipment</w:t>
        </w:r>
      </w:ins>
    </w:p>
    <w:p w14:paraId="13D9F311" w14:textId="77777777" w:rsidR="0022505B" w:rsidRDefault="0022505B" w:rsidP="0022505B">
      <w:pPr>
        <w:pStyle w:val="Heading4"/>
        <w:rPr>
          <w:ins w:id="374" w:author="Michael Bell" w:date="2013-05-06T18:41:00Z"/>
        </w:rPr>
      </w:pPr>
      <w:ins w:id="375" w:author="Michael Bell" w:date="2013-05-06T18:41:00Z">
        <w:r>
          <w:t>software requirements</w:t>
        </w:r>
      </w:ins>
    </w:p>
    <w:p w14:paraId="2B4E91E4" w14:textId="77777777" w:rsidR="0022505B" w:rsidRDefault="0022505B" w:rsidP="0022505B">
      <w:pPr>
        <w:pStyle w:val="ListParagraph"/>
        <w:numPr>
          <w:ilvl w:val="0"/>
          <w:numId w:val="8"/>
        </w:numPr>
        <w:rPr>
          <w:ins w:id="376" w:author="Michael Bell" w:date="2013-05-06T18:41:00Z"/>
        </w:rPr>
      </w:pPr>
      <w:ins w:id="377" w:author="Michael Bell" w:date="2013-05-06T18:41:00Z">
        <w:r>
          <w:t>The microcontroller should be able to recognise the location of the train and act accordingly</w:t>
        </w:r>
      </w:ins>
    </w:p>
    <w:p w14:paraId="003FB2F2" w14:textId="77777777" w:rsidR="0022505B" w:rsidRDefault="0022505B" w:rsidP="0022505B">
      <w:pPr>
        <w:pStyle w:val="ListParagraph"/>
        <w:numPr>
          <w:ilvl w:val="0"/>
          <w:numId w:val="8"/>
        </w:numPr>
        <w:rPr>
          <w:ins w:id="378" w:author="Michael Bell" w:date="2013-05-06T18:41:00Z"/>
        </w:rPr>
      </w:pPr>
      <w:ins w:id="379" w:author="Michael Bell" w:date="2013-05-06T18:41:00Z">
        <w:r>
          <w:t>It should anticipate the possibility that a sensor has failed and should be able to act if the sensors are not called in sequence</w:t>
        </w:r>
      </w:ins>
    </w:p>
    <w:p w14:paraId="26C09C99" w14:textId="77777777" w:rsidR="0022505B" w:rsidRDefault="0022505B" w:rsidP="0022505B">
      <w:pPr>
        <w:pStyle w:val="ListParagraph"/>
        <w:numPr>
          <w:ilvl w:val="0"/>
          <w:numId w:val="8"/>
        </w:numPr>
        <w:rPr>
          <w:ins w:id="380" w:author="Michael Bell" w:date="2013-05-06T18:41:00Z"/>
        </w:rPr>
      </w:pPr>
      <w:ins w:id="381" w:author="Michael Bell" w:date="2013-05-06T18:41:00Z">
        <w:r>
          <w:t>The software should be able to plot a route from any station to any station</w:t>
        </w:r>
      </w:ins>
    </w:p>
    <w:p w14:paraId="46445347" w14:textId="77777777" w:rsidR="0022505B" w:rsidRDefault="0022505B" w:rsidP="0022505B">
      <w:pPr>
        <w:pStyle w:val="ListParagraph"/>
        <w:numPr>
          <w:ilvl w:val="0"/>
          <w:numId w:val="8"/>
        </w:numPr>
        <w:rPr>
          <w:ins w:id="382" w:author="Michael Bell" w:date="2013-05-06T18:41:00Z"/>
        </w:rPr>
      </w:pPr>
      <w:ins w:id="383" w:author="Michael Bell" w:date="2013-05-06T18:41:00Z">
        <w:r>
          <w:t>The software should be able to activate a cleaning train at any time to clean all the tracks and it should be able to manage the activation of both this and the main train by isolating sidings</w:t>
        </w:r>
      </w:ins>
    </w:p>
    <w:p w14:paraId="463BADC6" w14:textId="77777777" w:rsidR="0022505B" w:rsidRDefault="0022505B" w:rsidP="0022505B">
      <w:pPr>
        <w:pStyle w:val="ListParagraph"/>
        <w:numPr>
          <w:ilvl w:val="0"/>
          <w:numId w:val="8"/>
        </w:numPr>
        <w:rPr>
          <w:ins w:id="384" w:author="Michael Bell" w:date="2013-05-06T18:41:00Z"/>
        </w:rPr>
      </w:pPr>
      <w:ins w:id="385" w:author="Michael Bell" w:date="2013-05-06T18:41:00Z">
        <w:r>
          <w:t>The software should be able to reascertain the location of the train in case of a power failure by moving it forward until it triggers a sensor</w:t>
        </w:r>
      </w:ins>
    </w:p>
    <w:p w14:paraId="7A865CBE" w14:textId="77777777" w:rsidR="0022505B" w:rsidRDefault="0022505B" w:rsidP="0022505B">
      <w:pPr>
        <w:pStyle w:val="ListParagraph"/>
        <w:numPr>
          <w:ilvl w:val="0"/>
          <w:numId w:val="8"/>
        </w:numPr>
        <w:rPr>
          <w:ins w:id="386" w:author="Michael Bell" w:date="2013-05-06T18:41:00Z"/>
        </w:rPr>
      </w:pPr>
      <w:ins w:id="387" w:author="Michael Bell" w:date="2013-05-06T18:41:00Z">
        <w:r>
          <w:t>The software must not perform any actions that could damage the train or any other equipment</w:t>
        </w:r>
      </w:ins>
    </w:p>
    <w:p w14:paraId="0FA0E0BC" w14:textId="77777777" w:rsidR="0022505B" w:rsidRDefault="0022505B" w:rsidP="0022505B">
      <w:pPr>
        <w:rPr>
          <w:ins w:id="388" w:author="Michael Bell" w:date="2013-05-06T18:41:00Z"/>
        </w:rPr>
      </w:pPr>
      <w:ins w:id="389" w:author="Michael Bell" w:date="2013-05-06T18:41:00Z">
        <w:r>
          <w:t>After completing this, MR. Thomas added some things and made some changes which left me with a draft of version 1.1, he read this version and gave it his approval so I printed it out and we both signed it, thus completing the requirements of the project.</w:t>
        </w:r>
      </w:ins>
    </w:p>
    <w:p w14:paraId="29DA3B94" w14:textId="77777777" w:rsidR="0022505B" w:rsidRDefault="0022505B" w:rsidP="0022505B">
      <w:pPr>
        <w:rPr>
          <w:ins w:id="390" w:author="Michael Bell" w:date="2013-05-06T18:41:00Z"/>
        </w:rPr>
      </w:pPr>
      <w:ins w:id="391" w:author="Michael Bell" w:date="2013-05-06T18:41:00Z">
        <w:r>
          <w:t>The final specification is included below. At his request it contains some examples of what the final project will look like and how it will behave.</w:t>
        </w:r>
      </w:ins>
    </w:p>
    <w:p w14:paraId="39F12AAD" w14:textId="77777777" w:rsidR="0022505B" w:rsidRDefault="0022505B" w:rsidP="0022505B">
      <w:pPr>
        <w:pStyle w:val="Title"/>
        <w:rPr>
          <w:ins w:id="392" w:author="Michael Bell" w:date="2013-05-06T18:43:00Z"/>
        </w:rPr>
      </w:pPr>
      <w:ins w:id="393" w:author="Michael Bell" w:date="2013-05-06T18:43:00Z">
        <w:r>
          <w:lastRenderedPageBreak/>
          <w:t>Requirement specification</w:t>
        </w:r>
      </w:ins>
    </w:p>
    <w:p w14:paraId="73FF120D" w14:textId="77777777" w:rsidR="0022505B" w:rsidRDefault="0022505B" w:rsidP="0022505B">
      <w:pPr>
        <w:pStyle w:val="Heading4"/>
        <w:rPr>
          <w:ins w:id="394" w:author="Michael Bell" w:date="2013-05-06T18:43:00Z"/>
        </w:rPr>
      </w:pPr>
      <w:ins w:id="395" w:author="Michael Bell" w:date="2013-05-06T18:43:00Z">
        <w:r>
          <w:t>user requirements</w:t>
        </w:r>
      </w:ins>
    </w:p>
    <w:p w14:paraId="1B646972" w14:textId="77777777" w:rsidR="0022505B" w:rsidRDefault="0022505B" w:rsidP="0022505B">
      <w:pPr>
        <w:pStyle w:val="ListParagraph"/>
        <w:numPr>
          <w:ilvl w:val="0"/>
          <w:numId w:val="11"/>
        </w:numPr>
        <w:rPr>
          <w:ins w:id="396" w:author="Michael Bell" w:date="2013-05-06T18:43:00Z"/>
        </w:rPr>
      </w:pPr>
      <w:ins w:id="397" w:author="Michael Bell" w:date="2013-05-06T18:43:00Z">
        <w:r>
          <w:t>The user should be able to select a manual or automatic mode.</w:t>
        </w:r>
      </w:ins>
    </w:p>
    <w:p w14:paraId="762E0377" w14:textId="77777777" w:rsidR="0022505B" w:rsidRDefault="0022505B" w:rsidP="0022505B">
      <w:pPr>
        <w:pStyle w:val="ListParagraph"/>
        <w:numPr>
          <w:ilvl w:val="1"/>
          <w:numId w:val="11"/>
        </w:numPr>
        <w:rPr>
          <w:ins w:id="398" w:author="Michael Bell" w:date="2013-05-06T18:43:00Z"/>
        </w:rPr>
      </w:pPr>
      <w:ins w:id="399" w:author="Michael Bell" w:date="2013-05-06T18:43:00Z">
        <w:r>
          <w:t>In manual mode the next destination of the train can be chosen.</w:t>
        </w:r>
      </w:ins>
    </w:p>
    <w:p w14:paraId="5E47F041" w14:textId="77777777" w:rsidR="0022505B" w:rsidRDefault="0022505B" w:rsidP="0022505B">
      <w:pPr>
        <w:pStyle w:val="ListParagraph"/>
        <w:numPr>
          <w:ilvl w:val="1"/>
          <w:numId w:val="11"/>
        </w:numPr>
        <w:rPr>
          <w:ins w:id="400" w:author="Michael Bell" w:date="2013-05-06T18:43:00Z"/>
        </w:rPr>
      </w:pPr>
      <w:ins w:id="401" w:author="Michael Bell" w:date="2013-05-06T18:43:00Z">
        <w:r>
          <w:t>In automatic mode the train goes to either random or sequential stations until stopped.</w:t>
        </w:r>
      </w:ins>
    </w:p>
    <w:p w14:paraId="08D8C98E" w14:textId="77777777" w:rsidR="0022505B" w:rsidRDefault="0022505B" w:rsidP="0022505B">
      <w:pPr>
        <w:pStyle w:val="ListParagraph"/>
        <w:numPr>
          <w:ilvl w:val="0"/>
          <w:numId w:val="11"/>
        </w:numPr>
        <w:rPr>
          <w:ins w:id="402" w:author="Michael Bell" w:date="2013-05-06T18:43:00Z"/>
        </w:rPr>
      </w:pPr>
      <w:ins w:id="403" w:author="Michael Bell" w:date="2013-05-06T18:43:00Z">
        <w:r>
          <w:t>The user should be presented with a simple display that can be controlled using directional arrows and a confirm button.</w:t>
        </w:r>
      </w:ins>
    </w:p>
    <w:p w14:paraId="7FB8FB30" w14:textId="77777777" w:rsidR="0022505B" w:rsidRDefault="0022505B" w:rsidP="0022505B">
      <w:pPr>
        <w:pStyle w:val="Heading4"/>
        <w:rPr>
          <w:ins w:id="404" w:author="Michael Bell" w:date="2013-05-06T18:43:00Z"/>
        </w:rPr>
      </w:pPr>
      <w:ins w:id="405" w:author="Michael Bell" w:date="2013-05-06T18:43:00Z">
        <w:r>
          <w:t>hardware requirements</w:t>
        </w:r>
      </w:ins>
    </w:p>
    <w:p w14:paraId="76895FE3" w14:textId="77777777" w:rsidR="0022505B" w:rsidRDefault="0022505B" w:rsidP="0022505B">
      <w:pPr>
        <w:pStyle w:val="ListParagraph"/>
        <w:numPr>
          <w:ilvl w:val="0"/>
          <w:numId w:val="12"/>
        </w:numPr>
        <w:rPr>
          <w:ins w:id="406" w:author="Michael Bell" w:date="2013-05-06T18:43:00Z"/>
        </w:rPr>
      </w:pPr>
      <w:ins w:id="407" w:author="Michael Bell" w:date="2013-05-06T18:43:00Z">
        <w:r>
          <w:t>There should be a small train (00 gauge) which is controlled by a microcontroller with the user interface attached.</w:t>
        </w:r>
      </w:ins>
    </w:p>
    <w:p w14:paraId="0F30869F" w14:textId="77777777" w:rsidR="0022505B" w:rsidRDefault="0022505B" w:rsidP="0022505B">
      <w:pPr>
        <w:pStyle w:val="ListParagraph"/>
        <w:numPr>
          <w:ilvl w:val="0"/>
          <w:numId w:val="12"/>
        </w:numPr>
        <w:rPr>
          <w:ins w:id="408" w:author="Michael Bell" w:date="2013-05-06T18:43:00Z"/>
        </w:rPr>
      </w:pPr>
      <w:ins w:id="409" w:author="Michael Bell" w:date="2013-05-06T18:43:00Z">
        <w:r>
          <w:t>The train should travel at multiple speeds and stop at multiple stations with points used to provide multiple possible routes.</w:t>
        </w:r>
      </w:ins>
    </w:p>
    <w:p w14:paraId="53A93EAD" w14:textId="77777777" w:rsidR="0022505B" w:rsidRDefault="0022505B" w:rsidP="0022505B">
      <w:pPr>
        <w:pStyle w:val="ListParagraph"/>
        <w:numPr>
          <w:ilvl w:val="0"/>
          <w:numId w:val="12"/>
        </w:numPr>
        <w:rPr>
          <w:ins w:id="410" w:author="Michael Bell" w:date="2013-05-06T18:43:00Z"/>
        </w:rPr>
      </w:pPr>
      <w:ins w:id="411" w:author="Michael Bell" w:date="2013-05-06T18:43:00Z">
        <w:r>
          <w:t>Sensors on the track or the train should detect its location and this information should be used to manoeuvre the train.</w:t>
        </w:r>
      </w:ins>
    </w:p>
    <w:p w14:paraId="1ED6668A" w14:textId="77777777" w:rsidR="0022505B" w:rsidRDefault="0022505B" w:rsidP="0022505B">
      <w:pPr>
        <w:pStyle w:val="ListParagraph"/>
        <w:numPr>
          <w:ilvl w:val="0"/>
          <w:numId w:val="12"/>
        </w:numPr>
        <w:rPr>
          <w:ins w:id="412" w:author="Michael Bell" w:date="2013-05-06T18:43:00Z"/>
        </w:rPr>
      </w:pPr>
      <w:ins w:id="413" w:author="Michael Bell" w:date="2013-05-06T18:43:00Z">
        <w:r>
          <w:t>The maximum voltage of the train should never be exceeded.</w:t>
        </w:r>
      </w:ins>
    </w:p>
    <w:p w14:paraId="222880FE" w14:textId="77777777" w:rsidR="0022505B" w:rsidRDefault="0022505B" w:rsidP="0022505B">
      <w:pPr>
        <w:pStyle w:val="ListParagraph"/>
        <w:numPr>
          <w:ilvl w:val="0"/>
          <w:numId w:val="12"/>
        </w:numPr>
        <w:rPr>
          <w:ins w:id="414" w:author="Michael Bell" w:date="2013-05-06T18:43:00Z"/>
        </w:rPr>
      </w:pPr>
      <w:ins w:id="415" w:author="Michael Bell" w:date="2013-05-06T18:43:00Z">
        <w:r>
          <w:t>The train should appear to gain or lose speed smoothly.</w:t>
        </w:r>
      </w:ins>
    </w:p>
    <w:p w14:paraId="06E96758" w14:textId="77777777" w:rsidR="0022505B" w:rsidRDefault="0022505B" w:rsidP="0022505B">
      <w:pPr>
        <w:pStyle w:val="ListParagraph"/>
        <w:numPr>
          <w:ilvl w:val="0"/>
          <w:numId w:val="12"/>
        </w:numPr>
        <w:rPr>
          <w:ins w:id="416" w:author="Michael Bell" w:date="2013-05-06T18:43:00Z"/>
        </w:rPr>
      </w:pPr>
      <w:ins w:id="417" w:author="Michael Bell" w:date="2013-05-06T18:43:00Z">
        <w:r>
          <w:t>The tracks should be able to isolate a siding so that the train on it can be held, allowing a different train a turn on the tracks.</w:t>
        </w:r>
      </w:ins>
    </w:p>
    <w:p w14:paraId="432E50FE" w14:textId="77777777" w:rsidR="0022505B" w:rsidRDefault="0022505B" w:rsidP="0022505B">
      <w:pPr>
        <w:pStyle w:val="ListParagraph"/>
        <w:numPr>
          <w:ilvl w:val="0"/>
          <w:numId w:val="12"/>
        </w:numPr>
        <w:rPr>
          <w:ins w:id="418" w:author="Michael Bell" w:date="2013-05-06T18:43:00Z"/>
        </w:rPr>
      </w:pPr>
      <w:ins w:id="419" w:author="Michael Bell" w:date="2013-05-06T18:43:00Z">
        <w:r>
          <w:t>The train should be able to travel forwards and backwards at equal maximum speeds.</w:t>
        </w:r>
      </w:ins>
    </w:p>
    <w:p w14:paraId="62E5F8B0" w14:textId="77777777" w:rsidR="0022505B" w:rsidRDefault="0022505B" w:rsidP="0022505B">
      <w:pPr>
        <w:pStyle w:val="ListParagraph"/>
        <w:numPr>
          <w:ilvl w:val="0"/>
          <w:numId w:val="12"/>
        </w:numPr>
        <w:rPr>
          <w:ins w:id="420" w:author="Michael Bell" w:date="2013-05-06T18:43:00Z"/>
        </w:rPr>
      </w:pPr>
      <w:ins w:id="421" w:author="Michael Bell" w:date="2013-05-06T18:43:00Z">
        <w:r>
          <w:t>The layout should be designed that if the train is moved forward that no matter where it is it will always trigger a sensor on its journey.</w:t>
        </w:r>
      </w:ins>
    </w:p>
    <w:p w14:paraId="2B825EAA" w14:textId="77777777" w:rsidR="0022505B" w:rsidRDefault="0022505B" w:rsidP="0022505B">
      <w:pPr>
        <w:pStyle w:val="ListParagraph"/>
        <w:numPr>
          <w:ilvl w:val="0"/>
          <w:numId w:val="12"/>
        </w:numPr>
        <w:rPr>
          <w:ins w:id="422" w:author="Michael Bell" w:date="2013-05-06T18:43:00Z"/>
        </w:rPr>
      </w:pPr>
      <w:ins w:id="423" w:author="Michael Bell" w:date="2013-05-06T18:43:00Z">
        <w:r>
          <w:t>Fail safes such as circuit breakers should be in place to protect the train and the equipment.</w:t>
        </w:r>
      </w:ins>
    </w:p>
    <w:p w14:paraId="43767AB9" w14:textId="77777777" w:rsidR="0022505B" w:rsidRDefault="0022505B" w:rsidP="0022505B">
      <w:pPr>
        <w:pStyle w:val="Heading4"/>
        <w:rPr>
          <w:ins w:id="424" w:author="Michael Bell" w:date="2013-05-06T18:43:00Z"/>
        </w:rPr>
      </w:pPr>
      <w:ins w:id="425" w:author="Michael Bell" w:date="2013-05-06T18:43:00Z">
        <w:r>
          <w:t>software requirements</w:t>
        </w:r>
      </w:ins>
    </w:p>
    <w:p w14:paraId="334ED251" w14:textId="77777777" w:rsidR="0022505B" w:rsidRDefault="0022505B" w:rsidP="0022505B">
      <w:pPr>
        <w:pStyle w:val="ListParagraph"/>
        <w:numPr>
          <w:ilvl w:val="0"/>
          <w:numId w:val="13"/>
        </w:numPr>
        <w:rPr>
          <w:ins w:id="426" w:author="Michael Bell" w:date="2013-05-06T18:43:00Z"/>
        </w:rPr>
      </w:pPr>
      <w:ins w:id="427" w:author="Michael Bell" w:date="2013-05-06T18:43:00Z">
        <w:r>
          <w:t>The microcontroller should be able to recognise the location of the train and act accordingly.</w:t>
        </w:r>
      </w:ins>
    </w:p>
    <w:p w14:paraId="71E72F5C" w14:textId="77777777" w:rsidR="0022505B" w:rsidRDefault="0022505B" w:rsidP="0022505B">
      <w:pPr>
        <w:pStyle w:val="ListParagraph"/>
        <w:numPr>
          <w:ilvl w:val="0"/>
          <w:numId w:val="13"/>
        </w:numPr>
        <w:rPr>
          <w:ins w:id="428" w:author="Michael Bell" w:date="2013-05-06T18:43:00Z"/>
        </w:rPr>
      </w:pPr>
      <w:ins w:id="429" w:author="Michael Bell" w:date="2013-05-06T18:43:00Z">
        <w:r>
          <w:t>It should anticipate the possibility that a sensor has failed and should be able to act if the sensors are not called in sequence.</w:t>
        </w:r>
      </w:ins>
    </w:p>
    <w:p w14:paraId="4D10D6A1" w14:textId="77777777" w:rsidR="0022505B" w:rsidRDefault="0022505B" w:rsidP="0022505B">
      <w:pPr>
        <w:pStyle w:val="ListParagraph"/>
        <w:numPr>
          <w:ilvl w:val="0"/>
          <w:numId w:val="13"/>
        </w:numPr>
        <w:rPr>
          <w:ins w:id="430" w:author="Michael Bell" w:date="2013-05-06T18:43:00Z"/>
        </w:rPr>
      </w:pPr>
      <w:ins w:id="431" w:author="Michael Bell" w:date="2013-05-06T18:43:00Z">
        <w:r>
          <w:t>The software should be able to plot a route from any station to any station.</w:t>
        </w:r>
      </w:ins>
    </w:p>
    <w:p w14:paraId="1A06C238" w14:textId="77777777" w:rsidR="0022505B" w:rsidRDefault="0022505B" w:rsidP="0022505B">
      <w:pPr>
        <w:pStyle w:val="ListParagraph"/>
        <w:numPr>
          <w:ilvl w:val="0"/>
          <w:numId w:val="13"/>
        </w:numPr>
        <w:rPr>
          <w:ins w:id="432" w:author="Michael Bell" w:date="2013-05-06T18:43:00Z"/>
        </w:rPr>
      </w:pPr>
      <w:ins w:id="433" w:author="Michael Bell" w:date="2013-05-06T18:43:00Z">
        <w:r>
          <w:t>The software should be able to activate a cleaning train at any time to clean all the tracks and it should be able to manage the activation of both this and the main train by isolating sidings.</w:t>
        </w:r>
      </w:ins>
    </w:p>
    <w:p w14:paraId="1055AF1F" w14:textId="77777777" w:rsidR="0022505B" w:rsidRDefault="0022505B" w:rsidP="0022505B">
      <w:pPr>
        <w:pStyle w:val="ListParagraph"/>
        <w:numPr>
          <w:ilvl w:val="0"/>
          <w:numId w:val="13"/>
        </w:numPr>
        <w:rPr>
          <w:ins w:id="434" w:author="Michael Bell" w:date="2013-05-06T18:43:00Z"/>
        </w:rPr>
      </w:pPr>
      <w:ins w:id="435" w:author="Michael Bell" w:date="2013-05-06T18:43:00Z">
        <w:r>
          <w:t>The software should be able to reascertain the location of the train in case of a power failure by moving it forward until it triggers a sensor.</w:t>
        </w:r>
      </w:ins>
    </w:p>
    <w:p w14:paraId="422BE465" w14:textId="77777777" w:rsidR="0022505B" w:rsidRDefault="0022505B" w:rsidP="0022505B">
      <w:pPr>
        <w:pStyle w:val="ListParagraph"/>
        <w:numPr>
          <w:ilvl w:val="0"/>
          <w:numId w:val="13"/>
        </w:numPr>
        <w:rPr>
          <w:ins w:id="436" w:author="Michael Bell" w:date="2013-05-06T18:43:00Z"/>
        </w:rPr>
      </w:pPr>
      <w:ins w:id="437" w:author="Michael Bell" w:date="2013-05-06T18:43:00Z">
        <w:r>
          <w:t>The software must not perform any actions that could damage the train or any other equipment.</w:t>
        </w:r>
      </w:ins>
    </w:p>
    <w:p w14:paraId="28E5D002" w14:textId="77777777" w:rsidR="0022505B" w:rsidRDefault="0022505B" w:rsidP="0022505B">
      <w:pPr>
        <w:rPr>
          <w:ins w:id="438" w:author="Michael Bell" w:date="2013-05-06T18:43:00Z"/>
        </w:rPr>
      </w:pPr>
      <w:ins w:id="439" w:author="Michael Bell" w:date="2013-05-06T18:43:00Z">
        <w:r>
          <w:br w:type="page"/>
        </w:r>
      </w:ins>
    </w:p>
    <w:p w14:paraId="1369A3FD" w14:textId="77777777" w:rsidR="0022505B" w:rsidRDefault="0022505B" w:rsidP="0022505B">
      <w:pPr>
        <w:rPr>
          <w:ins w:id="440" w:author="Michael Bell" w:date="2013-05-06T18:43:00Z"/>
        </w:rPr>
      </w:pPr>
      <w:ins w:id="441" w:author="Michael Bell" w:date="2013-05-06T18:43:00Z">
        <w:r>
          <w:lastRenderedPageBreak/>
          <w:t>To help in understanding these requirements a few examples are provided below,</w:t>
        </w:r>
      </w:ins>
    </w:p>
    <w:p w14:paraId="1256EC42" w14:textId="4DD7204B" w:rsidR="000959A3" w:rsidDel="0022505B" w:rsidRDefault="00160FDA" w:rsidP="000959A3">
      <w:pPr>
        <w:pStyle w:val="Heading2"/>
        <w:rPr>
          <w:del w:id="442" w:author="Michael Bell" w:date="2013-05-06T18:41:00Z"/>
        </w:rPr>
      </w:pPr>
      <w:del w:id="443" w:author="Michael Bell" w:date="2013-05-06T18:41:00Z">
        <w:r w:rsidDel="0022505B">
          <w:delText>requirements sp</w:delText>
        </w:r>
        <w:r w:rsidR="009878E5" w:rsidDel="0022505B">
          <w:delText>ecification</w:delText>
        </w:r>
        <w:bookmarkEnd w:id="340"/>
      </w:del>
    </w:p>
    <w:p w14:paraId="2BB26357" w14:textId="50FEB9DB" w:rsidR="00A30F35" w:rsidDel="0022505B" w:rsidRDefault="00A30F35" w:rsidP="00A30F35">
      <w:pPr>
        <w:pStyle w:val="Heading3"/>
        <w:rPr>
          <w:del w:id="444" w:author="Michael Bell" w:date="2013-05-06T18:41:00Z"/>
        </w:rPr>
      </w:pPr>
      <w:bookmarkStart w:id="445" w:name="_Toc228847777"/>
      <w:del w:id="446" w:author="Michael Bell" w:date="2013-05-06T18:41:00Z">
        <w:r w:rsidDel="0022505B">
          <w:delText>1.0</w:delText>
        </w:r>
        <w:bookmarkEnd w:id="445"/>
      </w:del>
    </w:p>
    <w:p w14:paraId="7599BF64" w14:textId="572CF3E1" w:rsidR="00A30F35" w:rsidDel="0022505B" w:rsidRDefault="00A30F35" w:rsidP="00A30F35">
      <w:pPr>
        <w:pStyle w:val="Heading4"/>
        <w:rPr>
          <w:del w:id="447" w:author="Michael Bell" w:date="2013-05-06T18:41:00Z"/>
        </w:rPr>
      </w:pPr>
      <w:del w:id="448" w:author="Michael Bell" w:date="2013-05-06T18:41:00Z">
        <w:r w:rsidDel="0022505B">
          <w:delText>user requirements</w:delText>
        </w:r>
      </w:del>
    </w:p>
    <w:p w14:paraId="265067C6" w14:textId="7294D919" w:rsidR="00A30F35" w:rsidDel="0022505B" w:rsidRDefault="00A30F35" w:rsidP="00A30F35">
      <w:pPr>
        <w:pStyle w:val="ListParagraph"/>
        <w:numPr>
          <w:ilvl w:val="0"/>
          <w:numId w:val="6"/>
        </w:numPr>
        <w:rPr>
          <w:del w:id="449" w:author="Michael Bell" w:date="2013-05-06T18:41:00Z"/>
        </w:rPr>
      </w:pPr>
      <w:del w:id="450" w:author="Michael Bell" w:date="2013-05-06T18:41:00Z">
        <w:r w:rsidDel="0022505B">
          <w:delText>The user should be able to select a manual or automatic mode</w:delText>
        </w:r>
      </w:del>
    </w:p>
    <w:p w14:paraId="75A9E7ED" w14:textId="655E27C7" w:rsidR="00A30F35" w:rsidDel="0022505B" w:rsidRDefault="00A30F35" w:rsidP="00A30F35">
      <w:pPr>
        <w:pStyle w:val="ListParagraph"/>
        <w:numPr>
          <w:ilvl w:val="1"/>
          <w:numId w:val="6"/>
        </w:numPr>
        <w:rPr>
          <w:del w:id="451" w:author="Michael Bell" w:date="2013-05-06T18:41:00Z"/>
        </w:rPr>
      </w:pPr>
      <w:del w:id="452" w:author="Michael Bell" w:date="2013-05-06T18:41:00Z">
        <w:r w:rsidDel="0022505B">
          <w:delText xml:space="preserve">In manual mode the </w:delText>
        </w:r>
        <w:r w:rsidR="001D6727" w:rsidDel="0022505B">
          <w:delText>next destination of the train can be chosen</w:delText>
        </w:r>
      </w:del>
    </w:p>
    <w:p w14:paraId="12335680" w14:textId="02CF9AEB" w:rsidR="001D6727" w:rsidDel="0022505B" w:rsidRDefault="001D6727" w:rsidP="00A30F35">
      <w:pPr>
        <w:pStyle w:val="ListParagraph"/>
        <w:numPr>
          <w:ilvl w:val="1"/>
          <w:numId w:val="6"/>
        </w:numPr>
        <w:rPr>
          <w:del w:id="453" w:author="Michael Bell" w:date="2013-05-06T18:41:00Z"/>
        </w:rPr>
      </w:pPr>
      <w:del w:id="454" w:author="Michael Bell" w:date="2013-05-06T18:41:00Z">
        <w:r w:rsidDel="0022505B">
          <w:delText xml:space="preserve">In automatic mode the train goes to either random or sequential stations until </w:delText>
        </w:r>
        <w:r w:rsidR="002479A1" w:rsidDel="0022505B">
          <w:delText>stopped</w:delText>
        </w:r>
      </w:del>
    </w:p>
    <w:p w14:paraId="568A3973" w14:textId="7176E23D" w:rsidR="000769EE" w:rsidDel="0022505B" w:rsidRDefault="000769EE" w:rsidP="000769EE">
      <w:pPr>
        <w:pStyle w:val="ListParagraph"/>
        <w:numPr>
          <w:ilvl w:val="0"/>
          <w:numId w:val="6"/>
        </w:numPr>
        <w:rPr>
          <w:del w:id="455" w:author="Michael Bell" w:date="2013-05-06T18:41:00Z"/>
        </w:rPr>
      </w:pPr>
      <w:del w:id="456" w:author="Michael Bell" w:date="2013-05-06T18:41:00Z">
        <w:r w:rsidDel="0022505B">
          <w:delText>The user should be presented with a simple display that  can be controlled using directional arrows and a confirm button</w:delText>
        </w:r>
      </w:del>
    </w:p>
    <w:p w14:paraId="0FCADF86" w14:textId="78D23931" w:rsidR="00A30F35" w:rsidDel="0022505B" w:rsidRDefault="00A30F35" w:rsidP="00A30F35">
      <w:pPr>
        <w:pStyle w:val="Heading4"/>
        <w:rPr>
          <w:del w:id="457" w:author="Michael Bell" w:date="2013-05-06T18:41:00Z"/>
        </w:rPr>
      </w:pPr>
      <w:del w:id="458" w:author="Michael Bell" w:date="2013-05-06T18:41:00Z">
        <w:r w:rsidDel="0022505B">
          <w:delText>hardware requirements</w:delText>
        </w:r>
      </w:del>
    </w:p>
    <w:p w14:paraId="74EDDCFC" w14:textId="48583EB6" w:rsidR="00A30F35" w:rsidDel="0022505B" w:rsidRDefault="00D40D48" w:rsidP="00D40D48">
      <w:pPr>
        <w:pStyle w:val="ListParagraph"/>
        <w:numPr>
          <w:ilvl w:val="0"/>
          <w:numId w:val="7"/>
        </w:numPr>
        <w:rPr>
          <w:del w:id="459" w:author="Michael Bell" w:date="2013-05-06T18:41:00Z"/>
        </w:rPr>
      </w:pPr>
      <w:del w:id="460" w:author="Michael Bell" w:date="2013-05-06T18:41:00Z">
        <w:r w:rsidDel="0022505B">
          <w:delText xml:space="preserve">there should be a small train (00 </w:delText>
        </w:r>
        <w:r w:rsidR="002479A1" w:rsidDel="0022505B">
          <w:delText>gauge</w:delText>
        </w:r>
        <w:r w:rsidDel="0022505B">
          <w:delText xml:space="preserve">) which is controlled by a microcontroller with the user </w:delText>
        </w:r>
        <w:r w:rsidR="002479A1" w:rsidDel="0022505B">
          <w:delText>interface</w:delText>
        </w:r>
        <w:r w:rsidDel="0022505B">
          <w:delText xml:space="preserve"> attached</w:delText>
        </w:r>
      </w:del>
    </w:p>
    <w:p w14:paraId="6443B06C" w14:textId="7C6AA188" w:rsidR="00D40D48" w:rsidDel="0022505B" w:rsidRDefault="00D40D48" w:rsidP="00D40D48">
      <w:pPr>
        <w:pStyle w:val="ListParagraph"/>
        <w:numPr>
          <w:ilvl w:val="0"/>
          <w:numId w:val="7"/>
        </w:numPr>
        <w:rPr>
          <w:del w:id="461" w:author="Michael Bell" w:date="2013-05-06T18:41:00Z"/>
        </w:rPr>
      </w:pPr>
      <w:del w:id="462" w:author="Michael Bell" w:date="2013-05-06T18:41:00Z">
        <w:r w:rsidDel="0022505B">
          <w:delText>the train should travel at multiple speeds and stop at multiple stations with points used to provide multiple possible routes</w:delText>
        </w:r>
      </w:del>
    </w:p>
    <w:p w14:paraId="13D40943" w14:textId="21C3E14F" w:rsidR="00D40D48" w:rsidDel="0022505B" w:rsidRDefault="00D40D48" w:rsidP="00D40D48">
      <w:pPr>
        <w:pStyle w:val="ListParagraph"/>
        <w:numPr>
          <w:ilvl w:val="0"/>
          <w:numId w:val="7"/>
        </w:numPr>
        <w:rPr>
          <w:del w:id="463" w:author="Michael Bell" w:date="2013-05-06T18:41:00Z"/>
        </w:rPr>
      </w:pPr>
      <w:del w:id="464" w:author="Michael Bell" w:date="2013-05-06T18:41:00Z">
        <w:r w:rsidDel="0022505B">
          <w:delText>sensors on the track or the train should detect its location and this information should be used to manuver the train</w:delText>
        </w:r>
      </w:del>
    </w:p>
    <w:p w14:paraId="487403A4" w14:textId="333E2949" w:rsidR="00D40D48" w:rsidDel="0022505B" w:rsidRDefault="00D40D48" w:rsidP="00D40D48">
      <w:pPr>
        <w:pStyle w:val="ListParagraph"/>
        <w:numPr>
          <w:ilvl w:val="0"/>
          <w:numId w:val="7"/>
        </w:numPr>
        <w:rPr>
          <w:del w:id="465" w:author="Michael Bell" w:date="2013-05-06T18:41:00Z"/>
        </w:rPr>
      </w:pPr>
      <w:del w:id="466" w:author="Michael Bell" w:date="2013-05-06T18:41:00Z">
        <w:r w:rsidDel="0022505B">
          <w:delText xml:space="preserve">the maximum voltage of the train should never be </w:delText>
        </w:r>
        <w:r w:rsidR="002479A1" w:rsidDel="0022505B">
          <w:delText>exceeded</w:delText>
        </w:r>
      </w:del>
    </w:p>
    <w:p w14:paraId="25BC7C2D" w14:textId="72C2AF35" w:rsidR="00D40D48" w:rsidDel="0022505B" w:rsidRDefault="00D40D48" w:rsidP="00D40D48">
      <w:pPr>
        <w:pStyle w:val="ListParagraph"/>
        <w:numPr>
          <w:ilvl w:val="0"/>
          <w:numId w:val="7"/>
        </w:numPr>
        <w:rPr>
          <w:del w:id="467" w:author="Michael Bell" w:date="2013-05-06T18:41:00Z"/>
        </w:rPr>
      </w:pPr>
      <w:del w:id="468" w:author="Michael Bell" w:date="2013-05-06T18:41:00Z">
        <w:r w:rsidDel="0022505B">
          <w:delText>the train should appear to gain or loose speed smoothly</w:delText>
        </w:r>
      </w:del>
    </w:p>
    <w:p w14:paraId="4AF49CC5" w14:textId="1021172F" w:rsidR="00D40D48" w:rsidDel="0022505B" w:rsidRDefault="00D40D48" w:rsidP="00D40D48">
      <w:pPr>
        <w:pStyle w:val="ListParagraph"/>
        <w:numPr>
          <w:ilvl w:val="0"/>
          <w:numId w:val="7"/>
        </w:numPr>
        <w:rPr>
          <w:del w:id="469" w:author="Michael Bell" w:date="2013-05-06T18:41:00Z"/>
        </w:rPr>
      </w:pPr>
      <w:del w:id="470" w:author="Michael Bell" w:date="2013-05-06T18:41:00Z">
        <w:r w:rsidDel="0022505B">
          <w:delText xml:space="preserve">the </w:delText>
        </w:r>
        <w:r w:rsidR="003E25BC" w:rsidDel="0022505B">
          <w:delText xml:space="preserve">tracks should be able to isolate a </w:delText>
        </w:r>
        <w:r w:rsidR="002479A1" w:rsidDel="0022505B">
          <w:delText>siding</w:delText>
        </w:r>
        <w:r w:rsidR="003E25BC" w:rsidDel="0022505B">
          <w:delText xml:space="preserve"> so that the train on it can be held, allowing a different train a turn on the tracks</w:delText>
        </w:r>
      </w:del>
    </w:p>
    <w:p w14:paraId="252F03EA" w14:textId="20C5A468" w:rsidR="00E20C75" w:rsidDel="0022505B" w:rsidRDefault="00E20C75" w:rsidP="00D40D48">
      <w:pPr>
        <w:pStyle w:val="ListParagraph"/>
        <w:numPr>
          <w:ilvl w:val="0"/>
          <w:numId w:val="7"/>
        </w:numPr>
        <w:rPr>
          <w:del w:id="471" w:author="Michael Bell" w:date="2013-05-06T18:41:00Z"/>
        </w:rPr>
      </w:pPr>
      <w:del w:id="472" w:author="Michael Bell" w:date="2013-05-06T18:41:00Z">
        <w:r w:rsidDel="0022505B">
          <w:delText>the train should be able to travel forwards and backwards at equal maximum speeds</w:delText>
        </w:r>
      </w:del>
    </w:p>
    <w:p w14:paraId="17B5F363" w14:textId="5940E0A1" w:rsidR="00E20C75" w:rsidDel="0022505B" w:rsidRDefault="00E20C75" w:rsidP="00D40D48">
      <w:pPr>
        <w:pStyle w:val="ListParagraph"/>
        <w:numPr>
          <w:ilvl w:val="0"/>
          <w:numId w:val="7"/>
        </w:numPr>
        <w:rPr>
          <w:del w:id="473" w:author="Michael Bell" w:date="2013-05-06T18:41:00Z"/>
        </w:rPr>
      </w:pPr>
      <w:del w:id="474" w:author="Michael Bell" w:date="2013-05-06T18:41:00Z">
        <w:r w:rsidDel="0022505B">
          <w:delText>the layout should be designed that if the train is moved forward that no mater where it is it will always trigger a sensor on its journey</w:delText>
        </w:r>
      </w:del>
    </w:p>
    <w:p w14:paraId="3A46EC77" w14:textId="4B1D3703" w:rsidR="00A639DB" w:rsidDel="0022505B" w:rsidRDefault="002479A1" w:rsidP="00D40D48">
      <w:pPr>
        <w:pStyle w:val="ListParagraph"/>
        <w:numPr>
          <w:ilvl w:val="0"/>
          <w:numId w:val="7"/>
        </w:numPr>
        <w:rPr>
          <w:del w:id="475" w:author="Michael Bell" w:date="2013-05-06T18:41:00Z"/>
        </w:rPr>
      </w:pPr>
      <w:del w:id="476" w:author="Michael Bell" w:date="2013-05-06T18:41:00Z">
        <w:r w:rsidDel="0022505B">
          <w:delText>fail safes</w:delText>
        </w:r>
        <w:r w:rsidR="00A639DB" w:rsidDel="0022505B">
          <w:delText xml:space="preserve"> such as circuit breakers should be in place to protect the train and the equipment</w:delText>
        </w:r>
      </w:del>
    </w:p>
    <w:p w14:paraId="4DEA605B" w14:textId="3AD45B30" w:rsidR="00A30F35" w:rsidDel="0022505B" w:rsidRDefault="00A30F35" w:rsidP="00A30F35">
      <w:pPr>
        <w:pStyle w:val="Heading4"/>
        <w:rPr>
          <w:del w:id="477" w:author="Michael Bell" w:date="2013-05-06T18:41:00Z"/>
        </w:rPr>
      </w:pPr>
      <w:del w:id="478" w:author="Michael Bell" w:date="2013-05-06T18:41:00Z">
        <w:r w:rsidDel="0022505B">
          <w:delText>software requirements</w:delText>
        </w:r>
      </w:del>
    </w:p>
    <w:p w14:paraId="337F55B5" w14:textId="44DE0AA4" w:rsidR="00A30F35" w:rsidDel="0022505B" w:rsidRDefault="00E20C75" w:rsidP="00E20C75">
      <w:pPr>
        <w:pStyle w:val="ListParagraph"/>
        <w:numPr>
          <w:ilvl w:val="0"/>
          <w:numId w:val="8"/>
        </w:numPr>
        <w:rPr>
          <w:del w:id="479" w:author="Michael Bell" w:date="2013-05-06T18:41:00Z"/>
        </w:rPr>
      </w:pPr>
      <w:del w:id="480" w:author="Michael Bell" w:date="2013-05-06T18:41:00Z">
        <w:r w:rsidDel="0022505B">
          <w:delText>The microcontroller should be able to recognise the location of the train and act accordingly</w:delText>
        </w:r>
      </w:del>
    </w:p>
    <w:p w14:paraId="3707C1A5" w14:textId="7CD1BF93" w:rsidR="00E20C75" w:rsidDel="0022505B" w:rsidRDefault="00E20C75" w:rsidP="00E20C75">
      <w:pPr>
        <w:pStyle w:val="ListParagraph"/>
        <w:numPr>
          <w:ilvl w:val="0"/>
          <w:numId w:val="8"/>
        </w:numPr>
        <w:rPr>
          <w:del w:id="481" w:author="Michael Bell" w:date="2013-05-06T18:41:00Z"/>
        </w:rPr>
      </w:pPr>
      <w:del w:id="482" w:author="Michael Bell" w:date="2013-05-06T18:41:00Z">
        <w:r w:rsidDel="0022505B">
          <w:delText>It should anticipate the possibility that a sensor has failed and should be able to act if the sensors are not called in sequence</w:delText>
        </w:r>
      </w:del>
    </w:p>
    <w:p w14:paraId="3F9C95F5" w14:textId="15AF5315" w:rsidR="00E20C75" w:rsidDel="0022505B" w:rsidRDefault="00E20C75" w:rsidP="00E20C75">
      <w:pPr>
        <w:pStyle w:val="ListParagraph"/>
        <w:numPr>
          <w:ilvl w:val="0"/>
          <w:numId w:val="8"/>
        </w:numPr>
        <w:rPr>
          <w:del w:id="483" w:author="Michael Bell" w:date="2013-05-06T18:41:00Z"/>
        </w:rPr>
      </w:pPr>
      <w:del w:id="484" w:author="Michael Bell" w:date="2013-05-06T18:41:00Z">
        <w:r w:rsidDel="0022505B">
          <w:delText>The software should be able to plot a route from any station to any station</w:delText>
        </w:r>
      </w:del>
    </w:p>
    <w:p w14:paraId="7531A8A0" w14:textId="2C8DADC7" w:rsidR="00E20C75" w:rsidDel="0022505B" w:rsidRDefault="00E20C75" w:rsidP="00E20C75">
      <w:pPr>
        <w:pStyle w:val="ListParagraph"/>
        <w:numPr>
          <w:ilvl w:val="0"/>
          <w:numId w:val="8"/>
        </w:numPr>
        <w:rPr>
          <w:del w:id="485" w:author="Michael Bell" w:date="2013-05-06T18:41:00Z"/>
        </w:rPr>
      </w:pPr>
      <w:del w:id="486" w:author="Michael Bell" w:date="2013-05-06T18:41:00Z">
        <w:r w:rsidDel="0022505B">
          <w:delText>The software should be able to activate a cleaning train at any time to clean all the tracks and it should be able to manage the activation of both this and the main train by isolating sidings</w:delText>
        </w:r>
      </w:del>
    </w:p>
    <w:p w14:paraId="0D1EED0D" w14:textId="6760BF27" w:rsidR="00E20C75" w:rsidDel="0022505B" w:rsidRDefault="00E20C75" w:rsidP="00E20C75">
      <w:pPr>
        <w:pStyle w:val="ListParagraph"/>
        <w:numPr>
          <w:ilvl w:val="0"/>
          <w:numId w:val="8"/>
        </w:numPr>
        <w:rPr>
          <w:del w:id="487" w:author="Michael Bell" w:date="2013-05-06T18:41:00Z"/>
        </w:rPr>
      </w:pPr>
      <w:del w:id="488" w:author="Michael Bell" w:date="2013-05-06T18:41:00Z">
        <w:r w:rsidDel="0022505B">
          <w:delText xml:space="preserve">The software should be able to reacertain the location of the train in case of a power failure by </w:delText>
        </w:r>
        <w:r w:rsidR="002479A1" w:rsidDel="0022505B">
          <w:delText>moving</w:delText>
        </w:r>
        <w:r w:rsidDel="0022505B">
          <w:delText xml:space="preserve"> it forward </w:delText>
        </w:r>
        <w:r w:rsidR="002479A1" w:rsidDel="0022505B">
          <w:delText>until</w:delText>
        </w:r>
        <w:r w:rsidDel="0022505B">
          <w:delText xml:space="preserve"> it </w:delText>
        </w:r>
        <w:r w:rsidR="002479A1" w:rsidDel="0022505B">
          <w:delText>triggers</w:delText>
        </w:r>
        <w:r w:rsidDel="0022505B">
          <w:delText xml:space="preserve"> a sensor</w:delText>
        </w:r>
      </w:del>
    </w:p>
    <w:p w14:paraId="7678C6FD" w14:textId="5C5A3636" w:rsidR="00AA6E28" w:rsidDel="0022505B" w:rsidRDefault="00A639DB" w:rsidP="00AA6E28">
      <w:pPr>
        <w:pStyle w:val="ListParagraph"/>
        <w:numPr>
          <w:ilvl w:val="0"/>
          <w:numId w:val="8"/>
        </w:numPr>
        <w:rPr>
          <w:del w:id="489" w:author="Michael Bell" w:date="2013-05-06T18:41:00Z"/>
        </w:rPr>
      </w:pPr>
      <w:del w:id="490" w:author="Michael Bell" w:date="2013-05-06T18:41:00Z">
        <w:r w:rsidDel="0022505B">
          <w:delText>The software must not perform any actions that could damage the train or any other equipment</w:delText>
        </w:r>
      </w:del>
    </w:p>
    <w:p w14:paraId="1276CBC1" w14:textId="1D36F852" w:rsidR="00AA6E28" w:rsidDel="0022505B" w:rsidRDefault="00AA6E28" w:rsidP="00AA6E28">
      <w:pPr>
        <w:rPr>
          <w:del w:id="491" w:author="Michael Bell" w:date="2013-05-06T18:41:00Z"/>
        </w:rPr>
      </w:pPr>
      <w:del w:id="492" w:author="Michael Bell" w:date="2013-05-06T18:41:00Z">
        <w:r w:rsidDel="0022505B">
          <w:delTex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delText>
        </w:r>
        <w:r w:rsidR="00897AB6" w:rsidDel="0022505B">
          <w:delText xml:space="preserve"> At his request it contains some examples of what the final project will look like and how it will behave.</w:delText>
        </w:r>
      </w:del>
    </w:p>
    <w:p w14:paraId="727357B1" w14:textId="60E11317" w:rsidR="00AA6E28" w:rsidDel="0022505B" w:rsidRDefault="00AA6E28">
      <w:pPr>
        <w:rPr>
          <w:del w:id="493" w:author="Michael Bell" w:date="2013-05-06T18:41:00Z"/>
        </w:rPr>
      </w:pPr>
      <w:del w:id="494" w:author="Michael Bell" w:date="2013-05-06T18:41:00Z">
        <w:r w:rsidDel="0022505B">
          <w:br w:type="page"/>
        </w:r>
      </w:del>
    </w:p>
    <w:p w14:paraId="4DF8246D" w14:textId="5145230C" w:rsidR="00AA6E28" w:rsidDel="0022505B" w:rsidRDefault="00AA6E28" w:rsidP="00AA6E28">
      <w:pPr>
        <w:pStyle w:val="Title"/>
        <w:rPr>
          <w:del w:id="495" w:author="Michael Bell" w:date="2013-05-06T18:43:00Z"/>
        </w:rPr>
      </w:pPr>
      <w:del w:id="496" w:author="Michael Bell" w:date="2013-05-06T18:43:00Z">
        <w:r w:rsidDel="0022505B">
          <w:delText>Requirement specification</w:delText>
        </w:r>
      </w:del>
    </w:p>
    <w:p w14:paraId="439A3EA4" w14:textId="645E540E" w:rsidR="00AA6E28" w:rsidDel="0022505B" w:rsidRDefault="00AA6E28" w:rsidP="00AA6E28">
      <w:pPr>
        <w:pStyle w:val="Heading4"/>
        <w:rPr>
          <w:del w:id="497" w:author="Michael Bell" w:date="2013-05-06T18:43:00Z"/>
        </w:rPr>
      </w:pPr>
      <w:del w:id="498" w:author="Michael Bell" w:date="2013-05-06T18:43:00Z">
        <w:r w:rsidDel="0022505B">
          <w:delText>user requirements</w:delText>
        </w:r>
      </w:del>
    </w:p>
    <w:p w14:paraId="0F61F9A4" w14:textId="4938EA41" w:rsidR="00AA6E28" w:rsidDel="0022505B" w:rsidRDefault="00AA6E28" w:rsidP="00897AB6">
      <w:pPr>
        <w:pStyle w:val="ListParagraph"/>
        <w:numPr>
          <w:ilvl w:val="0"/>
          <w:numId w:val="11"/>
        </w:numPr>
        <w:rPr>
          <w:del w:id="499" w:author="Michael Bell" w:date="2013-05-06T18:43:00Z"/>
        </w:rPr>
      </w:pPr>
      <w:del w:id="500" w:author="Michael Bell" w:date="2013-05-06T18:43:00Z">
        <w:r w:rsidDel="0022505B">
          <w:delText>The user should be able to select a manual or automatic mode.</w:delText>
        </w:r>
      </w:del>
    </w:p>
    <w:p w14:paraId="3CB2B6CF" w14:textId="277FACDC" w:rsidR="00AA6E28" w:rsidDel="0022505B" w:rsidRDefault="00AA6E28" w:rsidP="00897AB6">
      <w:pPr>
        <w:pStyle w:val="ListParagraph"/>
        <w:numPr>
          <w:ilvl w:val="1"/>
          <w:numId w:val="11"/>
        </w:numPr>
        <w:rPr>
          <w:del w:id="501" w:author="Michael Bell" w:date="2013-05-06T18:43:00Z"/>
        </w:rPr>
      </w:pPr>
      <w:del w:id="502" w:author="Michael Bell" w:date="2013-05-06T18:43:00Z">
        <w:r w:rsidDel="0022505B">
          <w:delText>In manual mode the next destination of the train can be chosen.</w:delText>
        </w:r>
      </w:del>
    </w:p>
    <w:p w14:paraId="2F1BFFD0" w14:textId="68174751" w:rsidR="00AA6E28" w:rsidDel="0022505B" w:rsidRDefault="00AA6E28" w:rsidP="00897AB6">
      <w:pPr>
        <w:pStyle w:val="ListParagraph"/>
        <w:numPr>
          <w:ilvl w:val="1"/>
          <w:numId w:val="11"/>
        </w:numPr>
        <w:rPr>
          <w:del w:id="503" w:author="Michael Bell" w:date="2013-05-06T18:43:00Z"/>
        </w:rPr>
      </w:pPr>
      <w:del w:id="504" w:author="Michael Bell" w:date="2013-05-06T18:43:00Z">
        <w:r w:rsidDel="0022505B">
          <w:delText>In automatic mode the train goes to either random or sequential stations until stopped.</w:delText>
        </w:r>
      </w:del>
    </w:p>
    <w:p w14:paraId="60319585" w14:textId="0C5EFF63" w:rsidR="00AA6E28" w:rsidDel="0022505B" w:rsidRDefault="00AA6E28" w:rsidP="00897AB6">
      <w:pPr>
        <w:pStyle w:val="ListParagraph"/>
        <w:numPr>
          <w:ilvl w:val="0"/>
          <w:numId w:val="11"/>
        </w:numPr>
        <w:rPr>
          <w:del w:id="505" w:author="Michael Bell" w:date="2013-05-06T18:43:00Z"/>
        </w:rPr>
      </w:pPr>
      <w:del w:id="506" w:author="Michael Bell" w:date="2013-05-06T18:43:00Z">
        <w:r w:rsidDel="0022505B">
          <w:delText>The user should be presented with a simple display that can be controlled using directional arrows and a confirm button.</w:delText>
        </w:r>
      </w:del>
    </w:p>
    <w:p w14:paraId="6941E9AD" w14:textId="337826F9" w:rsidR="00AA6E28" w:rsidDel="0022505B" w:rsidRDefault="00AA6E28" w:rsidP="00AA6E28">
      <w:pPr>
        <w:pStyle w:val="Heading4"/>
        <w:rPr>
          <w:del w:id="507" w:author="Michael Bell" w:date="2013-05-06T18:43:00Z"/>
        </w:rPr>
      </w:pPr>
      <w:del w:id="508" w:author="Michael Bell" w:date="2013-05-06T18:43:00Z">
        <w:r w:rsidDel="0022505B">
          <w:delText>hardware requirements</w:delText>
        </w:r>
      </w:del>
    </w:p>
    <w:p w14:paraId="20AE944D" w14:textId="237BE62A" w:rsidR="00AA6E28" w:rsidDel="0022505B" w:rsidRDefault="00AA6E28" w:rsidP="00897AB6">
      <w:pPr>
        <w:pStyle w:val="ListParagraph"/>
        <w:numPr>
          <w:ilvl w:val="0"/>
          <w:numId w:val="12"/>
        </w:numPr>
        <w:rPr>
          <w:del w:id="509" w:author="Michael Bell" w:date="2013-05-06T18:43:00Z"/>
        </w:rPr>
      </w:pPr>
      <w:del w:id="510" w:author="Michael Bell" w:date="2013-05-06T18:43:00Z">
        <w:r w:rsidDel="0022505B">
          <w:delText>There should be a small train (00 gauge) which is controlled by a microcontroller with the user interface attached.</w:delText>
        </w:r>
      </w:del>
    </w:p>
    <w:p w14:paraId="647C0A83" w14:textId="369E8302" w:rsidR="00AA6E28" w:rsidDel="0022505B" w:rsidRDefault="00AA6E28" w:rsidP="00897AB6">
      <w:pPr>
        <w:pStyle w:val="ListParagraph"/>
        <w:numPr>
          <w:ilvl w:val="0"/>
          <w:numId w:val="12"/>
        </w:numPr>
        <w:rPr>
          <w:del w:id="511" w:author="Michael Bell" w:date="2013-05-06T18:43:00Z"/>
        </w:rPr>
      </w:pPr>
      <w:del w:id="512" w:author="Michael Bell" w:date="2013-05-06T18:43:00Z">
        <w:r w:rsidDel="0022505B">
          <w:delText>The train should travel at multiple speeds and stop at multiple stations with points used to provide multiple possible routes.</w:delText>
        </w:r>
      </w:del>
    </w:p>
    <w:p w14:paraId="05AC3ACE" w14:textId="7A14A403" w:rsidR="00AA6E28" w:rsidDel="0022505B" w:rsidRDefault="00AA6E28" w:rsidP="00897AB6">
      <w:pPr>
        <w:pStyle w:val="ListParagraph"/>
        <w:numPr>
          <w:ilvl w:val="0"/>
          <w:numId w:val="12"/>
        </w:numPr>
        <w:rPr>
          <w:del w:id="513" w:author="Michael Bell" w:date="2013-05-06T18:43:00Z"/>
        </w:rPr>
      </w:pPr>
      <w:del w:id="514" w:author="Michael Bell" w:date="2013-05-06T18:43:00Z">
        <w:r w:rsidDel="0022505B">
          <w:delText>Sensors on the track or the train should detect its location and this information should be used to manoeuvre the train.</w:delText>
        </w:r>
      </w:del>
    </w:p>
    <w:p w14:paraId="3B58A3F0" w14:textId="04E50174" w:rsidR="00AA6E28" w:rsidDel="0022505B" w:rsidRDefault="00AA6E28" w:rsidP="00897AB6">
      <w:pPr>
        <w:pStyle w:val="ListParagraph"/>
        <w:numPr>
          <w:ilvl w:val="0"/>
          <w:numId w:val="12"/>
        </w:numPr>
        <w:rPr>
          <w:del w:id="515" w:author="Michael Bell" w:date="2013-05-06T18:43:00Z"/>
        </w:rPr>
      </w:pPr>
      <w:del w:id="516" w:author="Michael Bell" w:date="2013-05-06T18:43:00Z">
        <w:r w:rsidDel="0022505B">
          <w:delText>The maximum voltage of the train should never be exceeded.</w:delText>
        </w:r>
      </w:del>
    </w:p>
    <w:p w14:paraId="52960361" w14:textId="128D422A" w:rsidR="00AA6E28" w:rsidDel="0022505B" w:rsidRDefault="00AA6E28" w:rsidP="00897AB6">
      <w:pPr>
        <w:pStyle w:val="ListParagraph"/>
        <w:numPr>
          <w:ilvl w:val="0"/>
          <w:numId w:val="12"/>
        </w:numPr>
        <w:rPr>
          <w:del w:id="517" w:author="Michael Bell" w:date="2013-05-06T18:43:00Z"/>
        </w:rPr>
      </w:pPr>
      <w:del w:id="518" w:author="Michael Bell" w:date="2013-05-06T18:43:00Z">
        <w:r w:rsidDel="0022505B">
          <w:delText>The train should appear to gain or lose speed smoothly.</w:delText>
        </w:r>
      </w:del>
    </w:p>
    <w:p w14:paraId="600C8E3B" w14:textId="502FF224" w:rsidR="00AA6E28" w:rsidDel="0022505B" w:rsidRDefault="00AA6E28" w:rsidP="00897AB6">
      <w:pPr>
        <w:pStyle w:val="ListParagraph"/>
        <w:numPr>
          <w:ilvl w:val="0"/>
          <w:numId w:val="12"/>
        </w:numPr>
        <w:rPr>
          <w:del w:id="519" w:author="Michael Bell" w:date="2013-05-06T18:43:00Z"/>
        </w:rPr>
      </w:pPr>
      <w:del w:id="520" w:author="Michael Bell" w:date="2013-05-06T18:43:00Z">
        <w:r w:rsidDel="0022505B">
          <w:delText>The tracks should be able to isolate a siding so that the train on it can be held, allowing a different train a turn on the tracks.</w:delText>
        </w:r>
      </w:del>
    </w:p>
    <w:p w14:paraId="5CB96026" w14:textId="5A692159" w:rsidR="00AA6E28" w:rsidDel="0022505B" w:rsidRDefault="00AA6E28" w:rsidP="00897AB6">
      <w:pPr>
        <w:pStyle w:val="ListParagraph"/>
        <w:numPr>
          <w:ilvl w:val="0"/>
          <w:numId w:val="12"/>
        </w:numPr>
        <w:rPr>
          <w:del w:id="521" w:author="Michael Bell" w:date="2013-05-06T18:43:00Z"/>
        </w:rPr>
      </w:pPr>
      <w:del w:id="522" w:author="Michael Bell" w:date="2013-05-06T18:43:00Z">
        <w:r w:rsidDel="0022505B">
          <w:delText>The train should be able to travel forwards and backwards at equal maximum speeds.</w:delText>
        </w:r>
      </w:del>
    </w:p>
    <w:p w14:paraId="4EAA6F2A" w14:textId="1228656F" w:rsidR="00AA6E28" w:rsidDel="0022505B" w:rsidRDefault="00AA6E28" w:rsidP="00897AB6">
      <w:pPr>
        <w:pStyle w:val="ListParagraph"/>
        <w:numPr>
          <w:ilvl w:val="0"/>
          <w:numId w:val="12"/>
        </w:numPr>
        <w:rPr>
          <w:del w:id="523" w:author="Michael Bell" w:date="2013-05-06T18:43:00Z"/>
        </w:rPr>
      </w:pPr>
      <w:del w:id="524" w:author="Michael Bell" w:date="2013-05-06T18:43:00Z">
        <w:r w:rsidDel="0022505B">
          <w:delText>The layout should be designed that if the train is moved forward that no matter where it is it will always trigger a sensor on its journey.</w:delText>
        </w:r>
      </w:del>
    </w:p>
    <w:p w14:paraId="7B778488" w14:textId="32C7FBB6" w:rsidR="00AA6E28" w:rsidDel="0022505B" w:rsidRDefault="00AA6E28" w:rsidP="00897AB6">
      <w:pPr>
        <w:pStyle w:val="ListParagraph"/>
        <w:numPr>
          <w:ilvl w:val="0"/>
          <w:numId w:val="12"/>
        </w:numPr>
        <w:rPr>
          <w:del w:id="525" w:author="Michael Bell" w:date="2013-05-06T18:43:00Z"/>
        </w:rPr>
      </w:pPr>
      <w:del w:id="526" w:author="Michael Bell" w:date="2013-05-06T18:43:00Z">
        <w:r w:rsidDel="0022505B">
          <w:delText>Fail safes such as circuit breakers should be in place to protect the train and the equipment.</w:delText>
        </w:r>
      </w:del>
    </w:p>
    <w:p w14:paraId="33245349" w14:textId="3D104B49" w:rsidR="00AA6E28" w:rsidDel="0022505B" w:rsidRDefault="00AA6E28" w:rsidP="00AA6E28">
      <w:pPr>
        <w:pStyle w:val="Heading4"/>
        <w:rPr>
          <w:del w:id="527" w:author="Michael Bell" w:date="2013-05-06T18:43:00Z"/>
        </w:rPr>
      </w:pPr>
      <w:del w:id="528" w:author="Michael Bell" w:date="2013-05-06T18:43:00Z">
        <w:r w:rsidDel="0022505B">
          <w:delText>software requirements</w:delText>
        </w:r>
      </w:del>
    </w:p>
    <w:p w14:paraId="139BF75B" w14:textId="683E2798" w:rsidR="00AA6E28" w:rsidDel="0022505B" w:rsidRDefault="00AA6E28" w:rsidP="00897AB6">
      <w:pPr>
        <w:pStyle w:val="ListParagraph"/>
        <w:numPr>
          <w:ilvl w:val="0"/>
          <w:numId w:val="13"/>
        </w:numPr>
        <w:rPr>
          <w:del w:id="529" w:author="Michael Bell" w:date="2013-05-06T18:43:00Z"/>
        </w:rPr>
      </w:pPr>
      <w:del w:id="530" w:author="Michael Bell" w:date="2013-05-06T18:43:00Z">
        <w:r w:rsidDel="0022505B">
          <w:delText>The microcontroller should be able to recognise the location of the train and act accordingly.</w:delText>
        </w:r>
      </w:del>
    </w:p>
    <w:p w14:paraId="616D1DBF" w14:textId="3381D473" w:rsidR="00AA6E28" w:rsidDel="0022505B" w:rsidRDefault="00AA6E28" w:rsidP="00897AB6">
      <w:pPr>
        <w:pStyle w:val="ListParagraph"/>
        <w:numPr>
          <w:ilvl w:val="0"/>
          <w:numId w:val="13"/>
        </w:numPr>
        <w:rPr>
          <w:del w:id="531" w:author="Michael Bell" w:date="2013-05-06T18:43:00Z"/>
        </w:rPr>
      </w:pPr>
      <w:del w:id="532" w:author="Michael Bell" w:date="2013-05-06T18:43:00Z">
        <w:r w:rsidDel="0022505B">
          <w:delText>It should anticipate the possibility that a sensor has failed and should be able to act if the sensors are not called in sequence.</w:delText>
        </w:r>
      </w:del>
    </w:p>
    <w:p w14:paraId="321B115D" w14:textId="63642B67" w:rsidR="00AA6E28" w:rsidDel="0022505B" w:rsidRDefault="00AA6E28" w:rsidP="00897AB6">
      <w:pPr>
        <w:pStyle w:val="ListParagraph"/>
        <w:numPr>
          <w:ilvl w:val="0"/>
          <w:numId w:val="13"/>
        </w:numPr>
        <w:rPr>
          <w:del w:id="533" w:author="Michael Bell" w:date="2013-05-06T18:43:00Z"/>
        </w:rPr>
      </w:pPr>
      <w:del w:id="534" w:author="Michael Bell" w:date="2013-05-06T18:43:00Z">
        <w:r w:rsidDel="0022505B">
          <w:delText>The software should be able to plot a route from any station to any station.</w:delText>
        </w:r>
      </w:del>
    </w:p>
    <w:p w14:paraId="5375E29E" w14:textId="14E2069B" w:rsidR="00AA6E28" w:rsidDel="0022505B" w:rsidRDefault="00AA6E28" w:rsidP="00897AB6">
      <w:pPr>
        <w:pStyle w:val="ListParagraph"/>
        <w:numPr>
          <w:ilvl w:val="0"/>
          <w:numId w:val="13"/>
        </w:numPr>
        <w:rPr>
          <w:del w:id="535" w:author="Michael Bell" w:date="2013-05-06T18:43:00Z"/>
        </w:rPr>
      </w:pPr>
      <w:del w:id="536" w:author="Michael Bell" w:date="2013-05-06T18:43:00Z">
        <w:r w:rsidDel="0022505B">
          <w:delText>The software should be able to activate a cleaning train at any time to clean all the tracks and it should be able to manage the activation of both this and the main train by isolating sidings.</w:delText>
        </w:r>
      </w:del>
    </w:p>
    <w:p w14:paraId="6C83AC53" w14:textId="0C50286B" w:rsidR="00AA6E28" w:rsidDel="0022505B" w:rsidRDefault="00AA6E28" w:rsidP="00897AB6">
      <w:pPr>
        <w:pStyle w:val="ListParagraph"/>
        <w:numPr>
          <w:ilvl w:val="0"/>
          <w:numId w:val="13"/>
        </w:numPr>
        <w:rPr>
          <w:del w:id="537" w:author="Michael Bell" w:date="2013-05-06T18:43:00Z"/>
        </w:rPr>
      </w:pPr>
      <w:del w:id="538" w:author="Michael Bell" w:date="2013-05-06T18:43:00Z">
        <w:r w:rsidDel="0022505B">
          <w:delText>The software should be able to reascertain the location of the train in case of a power failure by moving it forward until it triggers a sensor.</w:delText>
        </w:r>
      </w:del>
    </w:p>
    <w:p w14:paraId="1276DFB2" w14:textId="7A2B3702" w:rsidR="00AA6E28" w:rsidDel="0022505B" w:rsidRDefault="00AA6E28" w:rsidP="00897AB6">
      <w:pPr>
        <w:pStyle w:val="ListParagraph"/>
        <w:numPr>
          <w:ilvl w:val="0"/>
          <w:numId w:val="13"/>
        </w:numPr>
        <w:rPr>
          <w:del w:id="539" w:author="Michael Bell" w:date="2013-05-06T18:43:00Z"/>
        </w:rPr>
      </w:pPr>
      <w:del w:id="540" w:author="Michael Bell" w:date="2013-05-06T18:43:00Z">
        <w:r w:rsidDel="0022505B">
          <w:delText>The software must not perform any actions that could damage the train or any other equipment.</w:delText>
        </w:r>
      </w:del>
    </w:p>
    <w:p w14:paraId="757066BC" w14:textId="66EA3306" w:rsidR="00AA6E28" w:rsidDel="0022505B" w:rsidRDefault="00AA6E28" w:rsidP="00AA6E28">
      <w:pPr>
        <w:rPr>
          <w:del w:id="541" w:author="Michael Bell" w:date="2013-05-06T18:43:00Z"/>
        </w:rPr>
      </w:pPr>
      <w:del w:id="542" w:author="Michael Bell" w:date="2013-05-06T18:43:00Z">
        <w:r w:rsidDel="0022505B">
          <w:br w:type="page"/>
        </w:r>
      </w:del>
    </w:p>
    <w:p w14:paraId="7422278A" w14:textId="3CB6553F" w:rsidR="00AA6E28" w:rsidDel="0022505B" w:rsidRDefault="00AA6E28" w:rsidP="00AA6E28">
      <w:pPr>
        <w:rPr>
          <w:del w:id="543" w:author="Michael Bell" w:date="2013-05-06T18:43:00Z"/>
        </w:rPr>
      </w:pPr>
      <w:del w:id="544" w:author="Michael Bell" w:date="2013-05-06T18:43:00Z">
        <w:r w:rsidDel="0022505B">
          <w:delText>To help in understanding these requirements a few examples are provided below,</w:delText>
        </w:r>
      </w:del>
    </w:p>
    <w:p w14:paraId="5D53D30A" w14:textId="77777777" w:rsidR="00AA6E28" w:rsidRDefault="00AA6E28" w:rsidP="00AA6E28">
      <w:pPr>
        <w:pStyle w:val="Heading1"/>
      </w:pPr>
      <w:bookmarkStart w:id="545" w:name="_Toc228847778"/>
      <w:r>
        <w:t>Examples of outputs</w:t>
      </w:r>
      <w:bookmarkEnd w:id="545"/>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et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3Z33fa0hQ7NKAzzQh7y69LEH7DfLhnDjOLnsMeCnf4SGVQJtOeKFkZ&#10;9/NP8ojHKEFLyRY7IKf+x5o5QYn6ojFkH/tD9CgJ6TIcnQ1wccea5bFGr6tLg9brY+NZno4RH1R3&#10;lM5Uj1hX8+gVKqY5fOc0dMfL0GwmrDsu5vMEwpqwLNzoheXRdKxSbLSH+pE52w5KwIjdmm5bsOmr&#10;eWmw8aU283UwskzDFIluWG0LgBWT+rVdh3GHHd8T6rC0Z7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9eVettgIAAPwF&#10;AAAOAAAAAAAAAAAAAAAAAC4CAABkcnMvZTJvRG9jLnhtbFBLAQItABQABgAIAAAAIQD/Itj03QAA&#10;AAQBAAAPAAAAAAAAAAAAAAAAABAFAABkcnMvZG93bnJldi54bWxQSwUGAAAAAAQABADzAAAAGgYA&#10;AAAA&#10;" fillcolor="#d6e3bc [1302]" strokeweight="6pt">
                      <v:textbox>
                        <w:txbxContent>
                          <w:p w14:paraId="48399AD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14A85A8B" w:rsidR="0022505B" w:rsidRDefault="0022505B" w:rsidP="0022505B">
            <w:pPr>
              <w:rPr>
                <w:ins w:id="546" w:author="Michael Bell" w:date="2013-05-06T18:43:00Z"/>
                <w:noProof/>
                <w:lang w:eastAsia="en-GB"/>
              </w:rPr>
            </w:pPr>
            <w:ins w:id="547" w:author="Michael Bell" w:date="2013-05-06T18:43:00Z">
              <w:r w:rsidRPr="00955378">
                <w:t>This would be the starting screen, we need to wait while the system moves the active train onto a sensor</w:t>
              </w:r>
            </w:ins>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oJ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P2B1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M17oJtgIAAPwF&#10;AAAOAAAAAAAAAAAAAAAAAC4CAABkcnMvZTJvRG9jLnhtbFBLAQItABQABgAIAAAAIQD/Itj03QAA&#10;AAQBAAAPAAAAAAAAAAAAAAAAABAFAABkcnMvZG93bnJldi54bWxQSwUGAAAAAAQABADzAAAAGgYA&#10;AAAA&#10;" fillcolor="#d6e3bc [1302]" strokeweight="6pt">
                      <v:textbox>
                        <w:txbxContent>
                          <w:p w14:paraId="59FCB48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ins w:id="548" w:author="Michael Bell" w:date="2013-05-06T18:43:00Z"/>
                <w:noProof/>
                <w:lang w:eastAsia="en-GB"/>
              </w:rPr>
            </w:pPr>
            <w:ins w:id="549" w:author="Michael Bell" w:date="2013-05-06T18:43:00Z">
              <w:r w:rsidRPr="00955378">
                <w:t>This would then show while the cleaning train travels the whole track, dusting the tracks, we need to wait a little longer…</w:t>
              </w:r>
            </w:ins>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KF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2Kd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oPc4To0jHig+qO&#10;0pnqEetqEb1CxTSH75yG7ngRms2EdcfFYpFAWBOWhWt9b3k0HasUG+2hfmTOtoMSMGI3ptsWbPZq&#10;XhpsfKnNYh2MLNMwRaIbVtsCYMWkfm3XYdxhx/eEOizt+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RMzKFtgIAAPwF&#10;AAAOAAAAAAAAAAAAAAAAAC4CAABkcnMvZTJvRG9jLnhtbFBLAQItABQABgAIAAAAIQD/Itj03QAA&#10;AAQBAAAPAAAAAAAAAAAAAAAAABAFAABkcnMvZG93bnJldi54bWxQSwUGAAAAAAQABADzAAAAGgYA&#10;AAAA&#10;" fillcolor="#d6e3bc [1302]" strokeweight="6pt">
                      <v:textbox>
                        <w:txbxContent>
                          <w:p w14:paraId="042102C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18D9F955" w:rsidR="0022505B" w:rsidRDefault="0022505B" w:rsidP="0022505B">
            <w:pPr>
              <w:rPr>
                <w:ins w:id="550" w:author="Michael Bell" w:date="2013-05-06T18:43:00Z"/>
                <w:noProof/>
                <w:lang w:eastAsia="en-GB"/>
              </w:rPr>
            </w:pPr>
            <w:ins w:id="551" w:author="Michael Bell" w:date="2013-05-06T18:43:00Z">
              <w:r w:rsidRPr="00955378">
                <w:t>This would be the welcome screen, lets press enter</w:t>
              </w:r>
            </w:ins>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o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Q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W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CdwGKLcCAAD8&#10;BQAADgAAAAAAAAAAAAAAAAAuAgAAZHJzL2Uyb0RvYy54bWxQSwECLQAUAAYACAAAACEA/yLY9N0A&#10;AAAEAQAADwAAAAAAAAAAAAAAAAARBQAAZHJzL2Rvd25yZXYueG1sUEsFBgAAAAAEAAQA8wAAABsG&#10;AAAAAA==&#10;" fillcolor="#d6e3bc [1302]" strokeweight="6pt">
                      <v:textbox>
                        <w:txbxContent>
                          <w:p w14:paraId="44082F5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7D3EDE3C" w:rsidR="0022505B" w:rsidRDefault="0022505B" w:rsidP="0022505B">
            <w:pPr>
              <w:rPr>
                <w:ins w:id="552" w:author="Michael Bell" w:date="2013-05-06T18:43:00Z"/>
                <w:noProof/>
                <w:lang w:eastAsia="en-GB"/>
              </w:rPr>
            </w:pPr>
            <w:ins w:id="553" w:author="Michael Bell" w:date="2013-05-06T18:43:00Z">
              <w:r w:rsidRPr="00955378">
                <w:t>This is the first page of the main menu, lets choose manual mode by pressing down</w:t>
              </w:r>
            </w:ins>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6k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Rol7YDl6bYoQGdaUbYW35VgvBr5sMdc5hZ9Bz2ULjFRyqDMpn2RMnK&#10;uJ9/kkc8RglaSrbYATn1P9bMCUrUF40h+9gfoUdJSJfR+HSAizvWLI81el1dGLReHxvP8nSM+KC6&#10;o3SmesS6WkSvUDHN4TunoTtehGYzYd1xsVgkENaEZeFa31seTccqxUZ7qB+Zs+2gBIzYjem2BZu9&#10;mpcGG19qs1gHI8s0TJHohtW2AFgxqV/bdRh32PE9oQ5Le/4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UOI6ktgIAAPwF&#10;AAAOAAAAAAAAAAAAAAAAAC4CAABkcnMvZTJvRG9jLnhtbFBLAQItABQABgAIAAAAIQD/Itj03QAA&#10;AAQBAAAPAAAAAAAAAAAAAAAAABAFAABkcnMvZG93bnJldi54bWxQSwUGAAAAAAQABADzAAAAGgYA&#10;AAAA&#10;" fillcolor="#d6e3bc [1302]" strokeweight="6pt">
                      <v:textbox>
                        <w:txbxContent>
                          <w:p w14:paraId="5A6B7624"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6FE09204" w:rsidR="0022505B" w:rsidRDefault="0022505B" w:rsidP="0022505B">
            <w:pPr>
              <w:rPr>
                <w:ins w:id="554" w:author="Michael Bell" w:date="2013-05-06T18:43:00Z"/>
                <w:noProof/>
                <w:lang w:eastAsia="en-GB"/>
              </w:rPr>
            </w:pPr>
            <w:ins w:id="555" w:author="Michael Bell" w:date="2013-05-06T18:43:00Z">
              <w:r w:rsidRPr="00955378">
                <w:t>And press enter when we have it</w:t>
              </w:r>
            </w:ins>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pW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u00KVrcCAAD8&#10;BQAADgAAAAAAAAAAAAAAAAAuAgAAZHJzL2Uyb0RvYy54bWxQSwECLQAUAAYACAAAACEA/yLY9N0A&#10;AAAEAQAADwAAAAAAAAAAAAAAAAARBQAAZHJzL2Rvd25yZXYueG1sUEsFBgAAAAAEAAQA8wAAABsG&#10;AAAAAA==&#10;" fillcolor="#d6e3bc [1302]" strokeweight="6pt">
                      <v:textbox>
                        <w:txbxContent>
                          <w:p w14:paraId="5F12FF3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154E84CA" w:rsidR="0022505B" w:rsidRDefault="0022505B" w:rsidP="0022505B">
            <w:pPr>
              <w:rPr>
                <w:ins w:id="556" w:author="Michael Bell" w:date="2013-05-06T18:43:00Z"/>
                <w:noProof/>
                <w:lang w:eastAsia="en-GB"/>
              </w:rPr>
            </w:pPr>
            <w:ins w:id="557" w:author="Michael Bell" w:date="2013-05-06T18:43:00Z">
              <w:r w:rsidRPr="00955378">
                <w:t>Ok so we don’t like the idea of going to Hawkhaven so let’s press down and choose a different destination</w:t>
              </w:r>
            </w:ins>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La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qmC2rcCAAD8&#10;BQAADgAAAAAAAAAAAAAAAAAuAgAAZHJzL2Uyb0RvYy54bWxQSwECLQAUAAYACAAAACEA/yLY9N0A&#10;AAAEAQAADwAAAAAAAAAAAAAAAAARBQAAZHJzL2Rvd25yZXYueG1sUEsFBgAAAAAEAAQA8wAAABsG&#10;AAAAAA==&#10;" fillcolor="#d6e3bc [1302]" strokeweight="6pt">
                      <v:textbox>
                        <w:txbxContent>
                          <w:p w14:paraId="5A2A8312"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0048EB11" w:rsidR="0022505B" w:rsidRDefault="0022505B" w:rsidP="0022505B">
            <w:pPr>
              <w:rPr>
                <w:ins w:id="558" w:author="Michael Bell" w:date="2013-05-06T18:43:00Z"/>
                <w:noProof/>
                <w:lang w:eastAsia="en-GB"/>
              </w:rPr>
            </w:pPr>
            <w:ins w:id="559" w:author="Michael Bell" w:date="2013-05-06T18:43:00Z">
              <w:r w:rsidRPr="00955378">
                <w:t>Ok so Ryelock seems nice, lets press enter and send the train there</w:t>
              </w:r>
            </w:ins>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5r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Un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A8p+a7cCAAD8&#10;BQAADgAAAAAAAAAAAAAAAAAuAgAAZHJzL2Uyb0RvYy54bWxQSwECLQAUAAYACAAAACEA/yLY9N0A&#10;AAAEAQAADwAAAAAAAAAAAAAAAAARBQAAZHJzL2Rvd25yZXYueG1sUEsFBgAAAAAEAAQA8wAAABsG&#10;AAAAAA==&#10;" fillcolor="#d6e3bc [1302]" strokeweight="6pt">
                      <v:textbox>
                        <w:txbxContent>
                          <w:p w14:paraId="3EB335A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086E88B4" w:rsidR="0022505B" w:rsidRDefault="0022505B" w:rsidP="0022505B">
            <w:pPr>
              <w:rPr>
                <w:ins w:id="560" w:author="Michael Bell" w:date="2013-05-06T18:43:00Z"/>
                <w:noProof/>
                <w:lang w:eastAsia="en-GB"/>
              </w:rPr>
            </w:pPr>
            <w:ins w:id="561" w:author="Michael Bell" w:date="2013-05-06T18:43:00Z">
              <w:r w:rsidRPr="00955378">
                <w:t>(the words ‘train active’ will flash) let’s let the train arrive</w:t>
              </w:r>
            </w:ins>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bnuAIAAPw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" fillcolor="#d6e3bc [1302]" strokeweight="6pt">
                      <v:textbox>
                        <w:txbxContent>
                          <w:p w14:paraId="23EFC03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137F043D" w:rsidR="0022505B" w:rsidRDefault="0022505B" w:rsidP="0022505B">
            <w:pPr>
              <w:rPr>
                <w:ins w:id="562" w:author="Michael Bell" w:date="2013-05-06T18:43:00Z"/>
                <w:noProof/>
                <w:lang w:eastAsia="en-GB"/>
              </w:rPr>
            </w:pPr>
            <w:ins w:id="563" w:author="Michael Bell" w:date="2013-05-06T18:43:00Z">
              <w:r w:rsidRPr="00955378">
                <w:t>We did it! The train is safely at Ryelock, if we press enter we can start again and send the train somewhere else</w:t>
              </w:r>
            </w:ins>
          </w:p>
        </w:tc>
      </w:tr>
    </w:tbl>
    <w:p w14:paraId="6CA67A6B" w14:textId="77777777" w:rsidR="00AA6E28" w:rsidRDefault="00AA6E28" w:rsidP="00AA6E28">
      <w:r>
        <w:br w:type="page"/>
      </w:r>
    </w:p>
    <w:p w14:paraId="49B33E27" w14:textId="77777777" w:rsidR="00AA6E28" w:rsidRDefault="00AA6E28" w:rsidP="00AA6E28">
      <w:pPr>
        <w:pStyle w:val="Heading1"/>
      </w:pPr>
      <w:bookmarkStart w:id="564" w:name="_Toc228847779"/>
      <w:r>
        <w:lastRenderedPageBreak/>
        <w:t>thaughts about layout</w:t>
      </w:r>
      <w:bookmarkEnd w:id="564"/>
    </w:p>
    <w:p w14:paraId="7C642B91" w14:textId="77777777" w:rsidR="00AA6E28" w:rsidRDefault="00AA6E28" w:rsidP="00AA6E28">
      <w:pPr>
        <w:pStyle w:val="Heading2"/>
      </w:pPr>
      <w:bookmarkStart w:id="565" w:name="_Toc228847780"/>
      <w:r>
        <w:t>Track Layout</w:t>
      </w:r>
      <w:bookmarkEnd w:id="565"/>
    </w:p>
    <w:p w14:paraId="65C980AD" w14:textId="77777777" w:rsidR="0022505B" w:rsidRDefault="0022505B" w:rsidP="0022505B">
      <w:pPr>
        <w:rPr>
          <w:ins w:id="566" w:author="Michael Bell" w:date="2013-05-06T18:44:00Z"/>
          <w:noProof/>
          <w:lang w:eastAsia="en-GB"/>
        </w:rPr>
      </w:pPr>
      <w:ins w:id="567" w:author="Michael Bell" w:date="2013-05-06T18:44:00Z">
        <w:r>
          <w:rPr>
            <w:noProof/>
            <w:lang w:eastAsia="en-GB"/>
          </w:rPr>
          <w:t>This is my suggestion for the preliminary layout for the track.</w:t>
        </w:r>
      </w:ins>
    </w:p>
    <w:p w14:paraId="29E84BDE" w14:textId="3FBD8CA6" w:rsidR="00AA6E28" w:rsidDel="0022505B" w:rsidRDefault="00AA6E28" w:rsidP="00AA6E28">
      <w:pPr>
        <w:rPr>
          <w:del w:id="568" w:author="Michael Bell" w:date="2013-05-06T18:44:00Z"/>
          <w:noProof/>
          <w:lang w:eastAsia="en-GB"/>
        </w:rPr>
      </w:pPr>
      <w:del w:id="569" w:author="Michael Bell" w:date="2013-05-06T18:44:00Z">
        <w:r w:rsidDel="0022505B">
          <w:rPr>
            <w:noProof/>
            <w:lang w:eastAsia="en-GB"/>
          </w:rPr>
          <w:delText>This is my sugestion for the preliminary layout for the track.</w:delText>
        </w:r>
      </w:del>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pPr>
        <w:rPr>
          <w:ins w:id="570" w:author="Michael Bell" w:date="2013-05-06T18:44:00Z"/>
        </w:rPr>
      </w:pPr>
      <w:ins w:id="571" w:author="Michael Bell" w:date="2013-05-06T18:44:00Z">
        <w:r>
          <w:t>This is the preliminary layout for the track -  it looks a lot like this picture although when the picture was taken the central hub was facing the other way, and this had to be changed so that the train would always trip a sensor by moving forwards.</w:t>
        </w:r>
      </w:ins>
    </w:p>
    <w:p w14:paraId="187B33E4" w14:textId="77777777" w:rsidR="0022505B" w:rsidRDefault="0022505B" w:rsidP="0022505B">
      <w:pPr>
        <w:rPr>
          <w:ins w:id="572" w:author="Michael Bell" w:date="2013-05-06T18:44:00Z"/>
          <w:noProof/>
          <w:lang w:eastAsia="en-GB"/>
        </w:rPr>
      </w:pPr>
      <w:ins w:id="573" w:author="Michael Bell" w:date="2013-05-06T18:44:00Z">
        <w:r>
          <w:t>The red bars are buffers and the green boxes are decorative level crossings.</w:t>
        </w:r>
        <w:r w:rsidRPr="00E848C3">
          <w:rPr>
            <w:noProof/>
            <w:lang w:eastAsia="en-GB"/>
          </w:rPr>
          <w:t xml:space="preserve"> </w:t>
        </w:r>
      </w:ins>
    </w:p>
    <w:p w14:paraId="49826C0C" w14:textId="77777777" w:rsidR="0022505B" w:rsidRDefault="0022505B" w:rsidP="0022505B">
      <w:pPr>
        <w:rPr>
          <w:ins w:id="574" w:author="Michael Bell" w:date="2013-05-06T18:44:00Z"/>
          <w:noProof/>
          <w:lang w:eastAsia="en-GB"/>
        </w:rPr>
      </w:pPr>
      <w:ins w:id="575" w:author="Michael Bell" w:date="2013-05-06T18:44:00Z">
        <w:r>
          <w:rPr>
            <w:noProof/>
            <w:lang w:eastAsia="en-GB"/>
          </w:rPr>
          <w:t>All the points are automated, there will be sensors at strategic locations although they aren’t in place yet.</w:t>
        </w:r>
      </w:ins>
    </w:p>
    <w:p w14:paraId="4051E463" w14:textId="6B71FA4A" w:rsidR="00AA6E28" w:rsidDel="0022505B" w:rsidRDefault="00AA6E28" w:rsidP="00AA6E28">
      <w:pPr>
        <w:rPr>
          <w:del w:id="576" w:author="Michael Bell" w:date="2013-05-06T18:44:00Z"/>
        </w:rPr>
      </w:pPr>
      <w:del w:id="577" w:author="Michael Bell" w:date="2013-05-06T18:44:00Z">
        <w:r w:rsidDel="0022505B">
          <w:delText xml:space="preserve">This is the preliminary layout for the track, it looks a lot like this picture although when the picture was taken the central hub was facing the other way, </w:delText>
        </w:r>
        <w:r w:rsidR="002479A1" w:rsidDel="0022505B">
          <w:delText>and this</w:delText>
        </w:r>
        <w:r w:rsidDel="0022505B">
          <w:delText xml:space="preserve"> had to be changed so that the train would always trip a sensor by moving forwards.</w:delText>
        </w:r>
      </w:del>
    </w:p>
    <w:p w14:paraId="20B386CE" w14:textId="3B91564C" w:rsidR="00AA6E28" w:rsidDel="0022505B" w:rsidRDefault="00AA6E28" w:rsidP="00AA6E28">
      <w:pPr>
        <w:rPr>
          <w:del w:id="578" w:author="Michael Bell" w:date="2013-05-06T18:44:00Z"/>
          <w:noProof/>
          <w:lang w:eastAsia="en-GB"/>
        </w:rPr>
      </w:pPr>
      <w:del w:id="579" w:author="Michael Bell" w:date="2013-05-06T18:44:00Z">
        <w:r w:rsidDel="0022505B">
          <w:delText>The red bars are buffers and the green boxes are decorative level crossings.</w:delText>
        </w:r>
        <w:r w:rsidRPr="00E848C3" w:rsidDel="0022505B">
          <w:rPr>
            <w:noProof/>
            <w:lang w:eastAsia="en-GB"/>
          </w:rPr>
          <w:delText xml:space="preserve"> </w:delText>
        </w:r>
      </w:del>
    </w:p>
    <w:p w14:paraId="22474256" w14:textId="45501693" w:rsidR="00AA6E28" w:rsidDel="0022505B" w:rsidRDefault="00AA6E28" w:rsidP="00AA6E28">
      <w:pPr>
        <w:rPr>
          <w:del w:id="580" w:author="Michael Bell" w:date="2013-05-06T18:44:00Z"/>
          <w:noProof/>
          <w:lang w:eastAsia="en-GB"/>
        </w:rPr>
      </w:pPr>
      <w:del w:id="581" w:author="Michael Bell" w:date="2013-05-06T18:44:00Z">
        <w:r w:rsidDel="0022505B">
          <w:rPr>
            <w:noProof/>
            <w:lang w:eastAsia="en-GB"/>
          </w:rPr>
          <w:delText>All the points are automated, there will be sensors at strategic locations although they arent in place yet.</w:delText>
        </w:r>
      </w:del>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ins w:id="582" w:author="Michael Bell" w:date="2013-05-06T18:45:00Z"/>
          <w:noProof/>
          <w:lang w:eastAsia="en-GB"/>
        </w:rPr>
      </w:pPr>
      <w:ins w:id="583" w:author="Michael Bell" w:date="2013-05-06T18:45:00Z">
        <w:r>
          <w:rPr>
            <w:noProof/>
            <w:lang w:eastAsia="en-GB"/>
          </w:rPr>
          <w:lastRenderedPageBreak/>
          <w:t>Though the top one would be my recommendation the folowing are possible alternatives:</w:t>
        </w:r>
      </w:ins>
    </w:p>
    <w:p w14:paraId="075E46BD" w14:textId="15AEC3C7" w:rsidR="00AA6E28" w:rsidDel="0022505B" w:rsidRDefault="00AA6E28" w:rsidP="00AA6E28">
      <w:pPr>
        <w:rPr>
          <w:del w:id="584" w:author="Michael Bell" w:date="2013-05-06T18:45:00Z"/>
          <w:noProof/>
          <w:lang w:eastAsia="en-GB"/>
        </w:rPr>
      </w:pPr>
      <w:del w:id="585" w:author="Michael Bell" w:date="2013-05-06T18:45:00Z">
        <w:r w:rsidDel="0022505B">
          <w:rPr>
            <w:noProof/>
            <w:lang w:eastAsia="en-GB"/>
          </w:rPr>
          <w:delText>Though the top one would be my recommendation the folowing are possible alternatives:</w:delText>
        </w:r>
      </w:del>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586" w:author="Michael Bell" w:date="2013-05-06T17:14:00Z"/>
        </w:rPr>
      </w:pPr>
      <w:bookmarkStart w:id="587" w:name="_Toc228847781"/>
      <w:r>
        <w:lastRenderedPageBreak/>
        <w:t>Nature of the solution</w:t>
      </w:r>
      <w:bookmarkEnd w:id="587"/>
    </w:p>
    <w:p w14:paraId="59528438" w14:textId="3DE0BCF8" w:rsidR="00606909" w:rsidRDefault="00606909" w:rsidP="00606909">
      <w:pPr>
        <w:pStyle w:val="Heading2"/>
        <w:rPr>
          <w:ins w:id="588" w:author="Michael Bell" w:date="2013-05-06T17:15:00Z"/>
        </w:rPr>
        <w:pPrChange w:id="589" w:author="Michael Bell" w:date="2013-05-06T17:15:00Z">
          <w:pPr>
            <w:pStyle w:val="Heading1"/>
          </w:pPr>
        </w:pPrChange>
      </w:pPr>
      <w:ins w:id="590" w:author="Michael Bell" w:date="2013-05-06T17:15:00Z">
        <w:r>
          <w:t>Design Objectives</w:t>
        </w:r>
      </w:ins>
    </w:p>
    <w:p w14:paraId="73C3E979" w14:textId="2AEAB72D" w:rsidR="00606909" w:rsidRDefault="00606909" w:rsidP="00606909">
      <w:pPr>
        <w:rPr>
          <w:ins w:id="591" w:author="Michael Bell" w:date="2013-05-06T17:15:00Z"/>
        </w:rPr>
        <w:pPrChange w:id="592" w:author="Michael Bell" w:date="2013-05-06T17:15:00Z">
          <w:pPr>
            <w:pStyle w:val="Heading1"/>
          </w:pPr>
        </w:pPrChange>
      </w:pPr>
      <w:ins w:id="593" w:author="Michael Bell" w:date="2013-05-06T17:15:00Z">
        <w:r>
          <w:t>The</w:t>
        </w:r>
      </w:ins>
      <w:ins w:id="594" w:author="Michael Bell" w:date="2013-05-06T17:22:00Z">
        <w:r>
          <w:t xml:space="preserve"> basic</w:t>
        </w:r>
      </w:ins>
      <w:ins w:id="595" w:author="Michael Bell" w:date="2013-05-06T17:15:00Z">
        <w:r>
          <w:t xml:space="preserve"> objectives for the design are:</w:t>
        </w:r>
      </w:ins>
    </w:p>
    <w:p w14:paraId="71BE533A" w14:textId="69CB8AC2" w:rsidR="00606909" w:rsidRDefault="00606909" w:rsidP="00606909">
      <w:pPr>
        <w:pStyle w:val="ListParagraph"/>
        <w:numPr>
          <w:ilvl w:val="0"/>
          <w:numId w:val="14"/>
        </w:numPr>
        <w:rPr>
          <w:ins w:id="596" w:author="Michael Bell" w:date="2013-05-06T17:17:00Z"/>
        </w:rPr>
        <w:pPrChange w:id="597" w:author="Michael Bell" w:date="2013-05-06T17:15:00Z">
          <w:pPr>
            <w:pStyle w:val="Heading1"/>
          </w:pPr>
        </w:pPrChange>
      </w:pPr>
      <w:ins w:id="598" w:author="Michael Bell" w:date="2013-05-06T17:17:00Z">
        <w:r>
          <w:t>The device should be simple and easy to use</w:t>
        </w:r>
      </w:ins>
      <w:ins w:id="599" w:author="Michael Bell" w:date="2013-05-06T18:45:00Z">
        <w:r w:rsidR="0022505B">
          <w:t>.</w:t>
        </w:r>
      </w:ins>
    </w:p>
    <w:p w14:paraId="2DAA1D81" w14:textId="40971791" w:rsidR="00606909" w:rsidRDefault="00606909" w:rsidP="00606909">
      <w:pPr>
        <w:pStyle w:val="ListParagraph"/>
        <w:numPr>
          <w:ilvl w:val="0"/>
          <w:numId w:val="14"/>
        </w:numPr>
        <w:rPr>
          <w:ins w:id="600" w:author="Michael Bell" w:date="2013-05-06T17:17:00Z"/>
        </w:rPr>
        <w:pPrChange w:id="601" w:author="Michael Bell" w:date="2013-05-06T17:15:00Z">
          <w:pPr>
            <w:pStyle w:val="Heading1"/>
          </w:pPr>
        </w:pPrChange>
      </w:pPr>
      <w:ins w:id="602" w:author="Michael Bell" w:date="2013-05-06T17:17:00Z">
        <w:r>
          <w:t>It should control the train according to instructions given by the user</w:t>
        </w:r>
      </w:ins>
      <w:ins w:id="603" w:author="Michael Bell" w:date="2013-05-06T18:45:00Z">
        <w:r w:rsidR="0022505B">
          <w:t>.</w:t>
        </w:r>
      </w:ins>
    </w:p>
    <w:p w14:paraId="17DB40B3" w14:textId="7F6FDD27" w:rsidR="00606909" w:rsidRDefault="00606909" w:rsidP="00606909">
      <w:pPr>
        <w:pStyle w:val="ListParagraph"/>
        <w:numPr>
          <w:ilvl w:val="0"/>
          <w:numId w:val="14"/>
        </w:numPr>
        <w:rPr>
          <w:ins w:id="604" w:author="Michael Bell" w:date="2013-05-06T17:20:00Z"/>
        </w:rPr>
        <w:pPrChange w:id="605" w:author="Michael Bell" w:date="2013-05-06T17:15:00Z">
          <w:pPr>
            <w:pStyle w:val="Heading1"/>
          </w:pPr>
        </w:pPrChange>
      </w:pPr>
      <w:ins w:id="606" w:author="Michael Bell" w:date="2013-05-06T17:20:00Z">
        <w:r>
          <w:t>It should drive the train without needing any interference from the user</w:t>
        </w:r>
      </w:ins>
      <w:ins w:id="607" w:author="Michael Bell" w:date="2013-05-06T18:45:00Z">
        <w:r w:rsidR="0022505B">
          <w:t>.</w:t>
        </w:r>
      </w:ins>
    </w:p>
    <w:p w14:paraId="573D98B0" w14:textId="01842C50" w:rsidR="00606909" w:rsidRDefault="00606909" w:rsidP="00606909">
      <w:pPr>
        <w:pStyle w:val="ListParagraph"/>
        <w:numPr>
          <w:ilvl w:val="0"/>
          <w:numId w:val="14"/>
        </w:numPr>
        <w:rPr>
          <w:ins w:id="608" w:author="Michael Bell" w:date="2013-05-06T17:24:00Z"/>
        </w:rPr>
        <w:pPrChange w:id="609" w:author="Michael Bell" w:date="2013-05-06T17:15:00Z">
          <w:pPr>
            <w:pStyle w:val="Heading1"/>
          </w:pPr>
        </w:pPrChange>
      </w:pPr>
      <w:ins w:id="610" w:author="Michael Bell" w:date="2013-05-06T17:24:00Z">
        <w:r>
          <w:t xml:space="preserve">It should provide a user interface </w:t>
        </w:r>
      </w:ins>
      <w:ins w:id="611" w:author="Michael Bell" w:date="2013-05-06T18:45:00Z">
        <w:r w:rsidR="0022505B">
          <w:t>consisting</w:t>
        </w:r>
      </w:ins>
      <w:ins w:id="612" w:author="Michael Bell" w:date="2013-05-06T17:24:00Z">
        <w:r>
          <w:t xml:space="preserve"> of a display and some controls</w:t>
        </w:r>
      </w:ins>
      <w:ins w:id="613" w:author="Michael Bell" w:date="2013-05-06T18:45:00Z">
        <w:r w:rsidR="0022505B">
          <w:t>.</w:t>
        </w:r>
      </w:ins>
    </w:p>
    <w:p w14:paraId="61B6A4BD" w14:textId="46A4B860" w:rsidR="00606909" w:rsidRDefault="00606909" w:rsidP="00606909">
      <w:pPr>
        <w:pStyle w:val="ListParagraph"/>
        <w:numPr>
          <w:ilvl w:val="0"/>
          <w:numId w:val="14"/>
        </w:numPr>
        <w:rPr>
          <w:ins w:id="614" w:author="Michael Bell" w:date="2013-05-06T17:26:00Z"/>
        </w:rPr>
        <w:pPrChange w:id="615" w:author="Michael Bell" w:date="2013-05-06T17:15:00Z">
          <w:pPr>
            <w:pStyle w:val="Heading1"/>
          </w:pPr>
        </w:pPrChange>
      </w:pPr>
      <w:ins w:id="616" w:author="Michael Bell" w:date="2013-05-06T17:25:00Z">
        <w:r>
          <w:t xml:space="preserve">The code should be adaptable to </w:t>
        </w:r>
      </w:ins>
      <w:ins w:id="617" w:author="Michael Bell" w:date="2013-05-06T18:45:00Z">
        <w:r w:rsidR="0022505B">
          <w:t>different</w:t>
        </w:r>
      </w:ins>
      <w:ins w:id="618" w:author="Michael Bell" w:date="2013-05-06T17:25:00Z">
        <w:r>
          <w:t xml:space="preserve"> situations with little modification</w:t>
        </w:r>
      </w:ins>
      <w:ins w:id="619" w:author="Michael Bell" w:date="2013-05-06T18:45:00Z">
        <w:r w:rsidR="0022505B">
          <w:t>.</w:t>
        </w:r>
      </w:ins>
    </w:p>
    <w:p w14:paraId="427DB5EF" w14:textId="38422760" w:rsidR="00620F0E" w:rsidRPr="00606909" w:rsidRDefault="00620F0E" w:rsidP="00606909">
      <w:pPr>
        <w:pStyle w:val="ListParagraph"/>
        <w:numPr>
          <w:ilvl w:val="0"/>
          <w:numId w:val="14"/>
        </w:numPr>
        <w:rPr>
          <w:rPrChange w:id="620" w:author="Michael Bell" w:date="2013-05-06T17:15:00Z">
            <w:rPr/>
          </w:rPrChange>
        </w:rPr>
        <w:pPrChange w:id="621" w:author="Michael Bell" w:date="2013-05-06T17:15:00Z">
          <w:pPr>
            <w:pStyle w:val="Heading1"/>
          </w:pPr>
        </w:pPrChange>
      </w:pPr>
      <w:ins w:id="622" w:author="Michael Bell" w:date="2013-05-06T17:26:00Z">
        <w:r>
          <w:t xml:space="preserve">The user should not have to </w:t>
        </w:r>
      </w:ins>
      <w:ins w:id="623" w:author="Michael Bell" w:date="2013-05-06T18:45:00Z">
        <w:r w:rsidR="0022505B">
          <w:t>manually</w:t>
        </w:r>
      </w:ins>
      <w:ins w:id="624" w:author="Michael Bell" w:date="2013-05-06T17:26:00Z">
        <w:r>
          <w:t xml:space="preserve"> control the train</w:t>
        </w:r>
      </w:ins>
      <w:ins w:id="625" w:author="Michael Bell" w:date="2013-05-06T18:45:00Z">
        <w:r w:rsidR="0022505B">
          <w:t>.</w:t>
        </w:r>
      </w:ins>
    </w:p>
    <w:p w14:paraId="0FD2FED1" w14:textId="77777777" w:rsidR="00951F76" w:rsidRDefault="00951F76" w:rsidP="00951F76">
      <w:pPr>
        <w:pStyle w:val="Heading2"/>
      </w:pPr>
      <w:bookmarkStart w:id="626" w:name="_Toc228847782"/>
      <w:r>
        <w:t>Hardware</w:t>
      </w:r>
      <w:bookmarkEnd w:id="626"/>
    </w:p>
    <w:p w14:paraId="08C8483C" w14:textId="77777777" w:rsidR="0022505B" w:rsidRPr="00951F76" w:rsidRDefault="0022505B" w:rsidP="0022505B">
      <w:pPr>
        <w:pStyle w:val="Heading3"/>
        <w:rPr>
          <w:ins w:id="627" w:author="Michael Bell" w:date="2013-05-06T18:46:00Z"/>
        </w:rPr>
      </w:pPr>
      <w:bookmarkStart w:id="628" w:name="_Toc228847783"/>
      <w:ins w:id="629" w:author="Michael Bell" w:date="2013-05-06T18:46:00Z">
        <w:r>
          <w:t>Prototyping board</w:t>
        </w:r>
      </w:ins>
    </w:p>
    <w:p w14:paraId="2C86627B" w14:textId="395B90A1" w:rsidR="00951F76" w:rsidRPr="00951F76" w:rsidDel="0022505B" w:rsidRDefault="00951F76" w:rsidP="00951F76">
      <w:pPr>
        <w:pStyle w:val="Heading3"/>
        <w:rPr>
          <w:del w:id="630" w:author="Michael Bell" w:date="2013-05-06T18:46:00Z"/>
        </w:rPr>
      </w:pPr>
      <w:del w:id="631" w:author="Michael Bell" w:date="2013-05-06T18:46:00Z">
        <w:r w:rsidDel="0022505B">
          <w:delText>Prototypeing board</w:delText>
        </w:r>
        <w:bookmarkEnd w:id="628"/>
      </w:del>
    </w:p>
    <w:p w14:paraId="0E6811DC" w14:textId="54D970F3" w:rsidR="0022505B" w:rsidRDefault="0022505B" w:rsidP="0022505B">
      <w:pPr>
        <w:rPr>
          <w:ins w:id="632" w:author="Michael Bell" w:date="2013-05-06T18:46:00Z"/>
        </w:rPr>
      </w:pPr>
      <w:ins w:id="633" w:author="Michael Bell" w:date="2013-05-06T18:46:00Z">
        <w:r>
          <w:rPr>
            <w:noProof/>
            <w:lang w:eastAsia="en-GB"/>
          </w:rPr>
          <w:drawing>
            <wp:anchor distT="0" distB="0" distL="114300" distR="114300" simplePos="0" relativeHeight="251673600"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ins>
    </w:p>
    <w:p w14:paraId="4981DDB8" w14:textId="77777777" w:rsidR="0022505B" w:rsidRDefault="0022505B" w:rsidP="0022505B">
      <w:pPr>
        <w:rPr>
          <w:ins w:id="634" w:author="Michael Bell" w:date="2013-05-06T18:46:00Z"/>
        </w:rPr>
      </w:pPr>
      <w:ins w:id="635" w:author="Michael Bell" w:date="2013-05-06T18:46:00Z">
        <w:r>
          <w:t>This particular model (the Leonardo) is the first Arduino board to integrate the main processing and the USB processing onto one chip. It is just as effective as the other boards but a bit cheaper.</w:t>
        </w:r>
      </w:ins>
    </w:p>
    <w:p w14:paraId="1623A98C" w14:textId="15247F97" w:rsidR="0022505B" w:rsidRDefault="0022505B" w:rsidP="0022505B">
      <w:pPr>
        <w:rPr>
          <w:ins w:id="636" w:author="Michael Bell" w:date="2013-05-06T18:46:00Z"/>
          <w:noProof/>
          <w:lang w:eastAsia="en-GB"/>
        </w:rPr>
      </w:pPr>
      <w:ins w:id="637" w:author="Michael Bell" w:date="2013-05-06T18:46:00Z">
        <w:r>
          <w:rPr>
            <w:noProof/>
            <w:lang w:eastAsia="en-GB"/>
          </w:rPr>
          <w:drawing>
            <wp:anchor distT="0" distB="0" distL="114300" distR="114300" simplePos="0" relativeHeight="251674624"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ins>
    </w:p>
    <w:p w14:paraId="712C2132" w14:textId="77777777" w:rsidR="0022505B" w:rsidRDefault="0022505B" w:rsidP="0022505B">
      <w:pPr>
        <w:rPr>
          <w:ins w:id="638" w:author="Michael Bell" w:date="2013-05-06T18:46:00Z"/>
          <w:noProof/>
          <w:lang w:eastAsia="en-GB"/>
        </w:rPr>
      </w:pPr>
      <w:ins w:id="639" w:author="Michael Bell" w:date="2013-05-06T18:46:00Z">
        <w:r>
          <w:rPr>
            <w:noProof/>
            <w:lang w:eastAsia="en-GB"/>
          </w:rPr>
          <w:t>It also has digital inputs which can be used to receive information about the location of the train and send information to relays controling the points.</w:t>
        </w:r>
      </w:ins>
    </w:p>
    <w:p w14:paraId="450263FD" w14:textId="77777777" w:rsidR="0022505B" w:rsidRDefault="0022505B" w:rsidP="0022505B">
      <w:pPr>
        <w:rPr>
          <w:ins w:id="640" w:author="Michael Bell" w:date="2013-05-06T18:46:00Z"/>
          <w:noProof/>
          <w:lang w:eastAsia="en-GB"/>
        </w:rPr>
      </w:pPr>
      <w:ins w:id="641" w:author="Michael Bell" w:date="2013-05-06T18:46:00Z">
        <w:r>
          <w:rPr>
            <w:noProof/>
            <w:lang w:eastAsia="en-GB"/>
          </w:rPr>
          <w:t>Arduino uses an easy to grasp language and writing environment (depicted here) based on processing which was a beginners’ language created at MIT.</w:t>
        </w:r>
      </w:ins>
    </w:p>
    <w:p w14:paraId="3A7CD842" w14:textId="534719D4" w:rsidR="007E4E59" w:rsidDel="0022505B" w:rsidRDefault="00951F76">
      <w:pPr>
        <w:rPr>
          <w:del w:id="642" w:author="Michael Bell" w:date="2013-05-06T18:46:00Z"/>
        </w:rPr>
      </w:pPr>
      <w:del w:id="643" w:author="Michael Bell" w:date="2013-05-06T18:46:00Z">
        <w:r w:rsidDel="0022505B">
          <w:rPr>
            <w:noProof/>
            <w:lang w:eastAsia="en-GB"/>
          </w:rPr>
          <w:drawing>
            <wp:anchor distT="0" distB="0" distL="114300" distR="114300" simplePos="0" relativeHeight="25163827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rsidDel="0022505B">
          <w:delText xml:space="preserve">The design process began with choosing a </w:delText>
        </w:r>
        <w:r w:rsidR="002479A1" w:rsidDel="0022505B">
          <w:delText>prototyping</w:delText>
        </w:r>
        <w:r w:rsidR="00EB5458" w:rsidDel="0022505B">
          <w:delText xml:space="preserve"> board to use, I chose the Arduino Leonardo, </w:delText>
        </w:r>
        <w:r w:rsidR="007E4E59" w:rsidDel="0022505B">
          <w:delText>depicted here.</w:delText>
        </w:r>
      </w:del>
    </w:p>
    <w:p w14:paraId="62813211" w14:textId="6A059D55" w:rsidR="00183053" w:rsidDel="0022505B" w:rsidRDefault="007E4E59">
      <w:pPr>
        <w:rPr>
          <w:del w:id="644" w:author="Michael Bell" w:date="2013-05-06T18:46:00Z"/>
        </w:rPr>
      </w:pPr>
      <w:del w:id="645" w:author="Michael Bell" w:date="2013-05-06T18:46:00Z">
        <w:r w:rsidDel="0022505B">
          <w:delText xml:space="preserve">This particular </w:delText>
        </w:r>
        <w:r w:rsidR="002479A1" w:rsidDel="0022505B">
          <w:delText>model</w:delText>
        </w:r>
        <w:r w:rsidDel="0022505B">
          <w:delText xml:space="preserve"> (the Leonardo) is the first Arduino board to integrate the main processing and the </w:delText>
        </w:r>
        <w:r w:rsidR="002479A1" w:rsidDel="0022505B">
          <w:delText>USB</w:delText>
        </w:r>
        <w:r w:rsidDel="0022505B">
          <w:delText xml:space="preserve"> processing onto one chip, it is just as effective as the other boards but a bit </w:delText>
        </w:r>
        <w:r w:rsidR="002479A1" w:rsidDel="0022505B">
          <w:delText>cheaper</w:delText>
        </w:r>
      </w:del>
    </w:p>
    <w:p w14:paraId="116AAB11" w14:textId="4841D2F2" w:rsidR="007E4E59" w:rsidDel="0022505B" w:rsidRDefault="00963C06">
      <w:pPr>
        <w:rPr>
          <w:del w:id="646" w:author="Michael Bell" w:date="2013-05-06T18:46:00Z"/>
          <w:noProof/>
          <w:lang w:eastAsia="en-GB"/>
        </w:rPr>
      </w:pPr>
      <w:del w:id="647" w:author="Michael Bell" w:date="2013-05-06T18:46:00Z">
        <w:r w:rsidDel="0022505B">
          <w:rPr>
            <w:noProof/>
            <w:lang w:eastAsia="en-GB"/>
          </w:rPr>
          <w:drawing>
            <wp:anchor distT="0" distB="0" distL="114300" distR="114300" simplePos="0" relativeHeight="251639296"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rsidDel="0022505B">
          <w:delText xml:space="preserve">The idea behind getting a </w:delText>
        </w:r>
        <w:r w:rsidR="002479A1" w:rsidDel="0022505B">
          <w:delText>prototyping</w:delText>
        </w:r>
        <w:r w:rsidR="00183053" w:rsidDel="0022505B">
          <w:delText xml:space="preserve"> board is that it can easily be programmed</w:delText>
        </w:r>
        <w:r w:rsidR="007E4E59" w:rsidRPr="007E4E59" w:rsidDel="0022505B">
          <w:rPr>
            <w:noProof/>
            <w:lang w:eastAsia="en-GB"/>
          </w:rPr>
          <w:delText xml:space="preserve"> </w:delText>
        </w:r>
        <w:r w:rsidR="00183053" w:rsidDel="0022505B">
          <w:rPr>
            <w:noProof/>
            <w:lang w:eastAsia="en-GB"/>
          </w:rPr>
          <w:delText>to control the train (with the adition of the motor sheild) which I will cover later</w:delText>
        </w:r>
      </w:del>
    </w:p>
    <w:p w14:paraId="44316C70" w14:textId="47CDFD77" w:rsidR="00183053" w:rsidDel="0022505B" w:rsidRDefault="00183053">
      <w:pPr>
        <w:rPr>
          <w:del w:id="648" w:author="Michael Bell" w:date="2013-05-06T18:46:00Z"/>
          <w:noProof/>
          <w:lang w:eastAsia="en-GB"/>
        </w:rPr>
      </w:pPr>
      <w:del w:id="649" w:author="Michael Bell" w:date="2013-05-06T18:46:00Z">
        <w:r w:rsidDel="0022505B">
          <w:rPr>
            <w:noProof/>
            <w:lang w:eastAsia="en-GB"/>
          </w:rPr>
          <w:delText>It also has digital imputs which can be used to receive information about the location of the train</w:delText>
        </w:r>
        <w:r w:rsidR="00963C06" w:rsidDel="0022505B">
          <w:rPr>
            <w:noProof/>
            <w:lang w:eastAsia="en-GB"/>
          </w:rPr>
          <w:delText xml:space="preserve"> and send information to relays controling the points</w:delText>
        </w:r>
      </w:del>
    </w:p>
    <w:p w14:paraId="3719E68B" w14:textId="3D939B1B" w:rsidR="00963C06" w:rsidDel="0022505B" w:rsidRDefault="00963C06">
      <w:pPr>
        <w:rPr>
          <w:del w:id="650" w:author="Michael Bell" w:date="2013-05-06T18:46:00Z"/>
          <w:noProof/>
          <w:lang w:eastAsia="en-GB"/>
        </w:rPr>
      </w:pPr>
      <w:del w:id="651" w:author="Michael Bell" w:date="2013-05-06T18:46:00Z">
        <w:r w:rsidDel="0022505B">
          <w:rPr>
            <w:noProof/>
            <w:lang w:eastAsia="en-GB"/>
          </w:rPr>
          <w:delText>Arduino uses an easy to grasp language and writing environment (depicted here) based on processing which was a beginners language created at MIT</w:delText>
        </w:r>
      </w:del>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rPr>
          <w:ins w:id="652" w:author="Michael Bell" w:date="2013-05-06T18:46:00Z"/>
        </w:rPr>
      </w:pPr>
      <w:bookmarkStart w:id="653" w:name="_Toc228847784"/>
      <w:ins w:id="654" w:author="Michael Bell" w:date="2013-05-06T18:46:00Z">
        <w:r>
          <w:t>Motor Control Board</w:t>
        </w:r>
      </w:ins>
    </w:p>
    <w:p w14:paraId="33D68830" w14:textId="77777777" w:rsidR="0022505B" w:rsidRDefault="0022505B" w:rsidP="0022505B">
      <w:pPr>
        <w:rPr>
          <w:ins w:id="655" w:author="Michael Bell" w:date="2013-05-06T18:46:00Z"/>
        </w:rPr>
      </w:pPr>
      <w:ins w:id="656" w:author="Michael Bell" w:date="2013-05-06T18:46:00Z">
        <w:r>
          <w:t>As well as the Arduino board an additional piece of hardware is required to output to the motor as the Arduino board has no analogue outputs and can only go up to a potential difference of 9V which is not enough to power the train at its maximum speed (12V).</w:t>
        </w:r>
      </w:ins>
    </w:p>
    <w:p w14:paraId="483356E1" w14:textId="4D46200C" w:rsidR="0022505B" w:rsidRDefault="0022505B" w:rsidP="0022505B">
      <w:pPr>
        <w:rPr>
          <w:ins w:id="657" w:author="Michael Bell" w:date="2013-05-06T18:46:00Z"/>
        </w:rPr>
      </w:pPr>
      <w:ins w:id="658" w:author="Michael Bell" w:date="2013-05-06T18:46:00Z">
        <w:r>
          <w:rPr>
            <w:noProof/>
            <w:lang w:eastAsia="en-GB"/>
          </w:rPr>
          <w:lastRenderedPageBreak/>
          <w:drawing>
            <wp:anchor distT="0" distB="0" distL="114300" distR="114300" simplePos="0" relativeHeight="251676672"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ins>
    </w:p>
    <w:p w14:paraId="7498CD7A" w14:textId="77777777" w:rsidR="0022505B" w:rsidRDefault="0022505B" w:rsidP="0022505B">
      <w:pPr>
        <w:rPr>
          <w:ins w:id="659" w:author="Michael Bell" w:date="2013-05-06T18:46:00Z"/>
        </w:rPr>
      </w:pPr>
      <w:ins w:id="660" w:author="Michael Bell" w:date="2013-05-06T18:46:00Z">
        <w:r>
          <w:t>What it consists of is an input voltage terminal and two analogue motor outputs that can control the output voltage, direction and apply eddy current braking by opening a switch between the terminals.</w:t>
        </w:r>
      </w:ins>
    </w:p>
    <w:p w14:paraId="293CF2D9" w14:textId="22EF57E4" w:rsidR="00951F76" w:rsidDel="0022505B" w:rsidRDefault="00951F76" w:rsidP="00951F76">
      <w:pPr>
        <w:pStyle w:val="Heading3"/>
        <w:rPr>
          <w:del w:id="661" w:author="Michael Bell" w:date="2013-05-06T18:46:00Z"/>
        </w:rPr>
      </w:pPr>
      <w:del w:id="662" w:author="Michael Bell" w:date="2013-05-06T18:46:00Z">
        <w:r w:rsidDel="0022505B">
          <w:delText>Motor Control Board</w:delText>
        </w:r>
        <w:bookmarkEnd w:id="653"/>
      </w:del>
    </w:p>
    <w:p w14:paraId="223D2DD9" w14:textId="202DAE54" w:rsidR="00963C06" w:rsidDel="0022505B" w:rsidRDefault="00963C06">
      <w:pPr>
        <w:rPr>
          <w:del w:id="663" w:author="Michael Bell" w:date="2013-05-06T18:46:00Z"/>
        </w:rPr>
      </w:pPr>
      <w:del w:id="664" w:author="Michael Bell" w:date="2013-05-06T18:46:00Z">
        <w:r w:rsidDel="0022505B">
          <w:delText xml:space="preserve">As well as the </w:delText>
        </w:r>
        <w:r w:rsidR="002479A1" w:rsidDel="0022505B">
          <w:delText>Arduino</w:delText>
        </w:r>
        <w:r w:rsidDel="0022505B">
          <w:delText xml:space="preserve"> board an additional piece of hardware is required to output to the motor</w:delText>
        </w:r>
        <w:r w:rsidR="000A1A18" w:rsidDel="0022505B">
          <w:delText xml:space="preserve"> as the </w:delText>
        </w:r>
        <w:r w:rsidR="002479A1" w:rsidDel="0022505B">
          <w:delText>Arduino</w:delText>
        </w:r>
        <w:r w:rsidR="000A1A18" w:rsidDel="0022505B">
          <w:delText xml:space="preserve"> board has no analogue outputs and can only go up to a potential difference of 9V which is not enough to power the train at its maximum speed (12V).</w:delText>
        </w:r>
      </w:del>
    </w:p>
    <w:p w14:paraId="2014AE75" w14:textId="076BB855" w:rsidR="000A1A18" w:rsidDel="0022505B" w:rsidRDefault="000A1A18">
      <w:pPr>
        <w:rPr>
          <w:del w:id="665" w:author="Michael Bell" w:date="2013-05-06T18:46:00Z"/>
        </w:rPr>
      </w:pPr>
      <w:del w:id="666" w:author="Michael Bell" w:date="2013-05-06T18:46:00Z">
        <w:r w:rsidDel="0022505B">
          <w:rPr>
            <w:noProof/>
            <w:lang w:eastAsia="en-GB"/>
          </w:rPr>
          <w:drawing>
            <wp:anchor distT="0" distB="0" distL="114300" distR="114300" simplePos="0" relativeHeight="251640320"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There was only one clear choice for this, the Arduino motor shield (depicted here)</w:delText>
        </w:r>
      </w:del>
    </w:p>
    <w:p w14:paraId="54758310" w14:textId="3B7E0364" w:rsidR="000A1A18" w:rsidDel="0022505B" w:rsidRDefault="000A1A18">
      <w:pPr>
        <w:rPr>
          <w:del w:id="667" w:author="Michael Bell" w:date="2013-05-06T18:46:00Z"/>
        </w:rPr>
      </w:pPr>
      <w:del w:id="668" w:author="Michael Bell" w:date="2013-05-06T18:46:00Z">
        <w:r w:rsidDel="0022505B">
          <w:delText xml:space="preserve">What it </w:delText>
        </w:r>
        <w:r w:rsidR="002479A1" w:rsidDel="0022505B">
          <w:delText>consists</w:delText>
        </w:r>
        <w:r w:rsidDel="0022505B">
          <w:delText xml:space="preserve"> of is an </w:delText>
        </w:r>
        <w:r w:rsidR="002479A1" w:rsidDel="0022505B">
          <w:delText>impute</w:delText>
        </w:r>
        <w:r w:rsidDel="0022505B">
          <w:delText xml:space="preserve"> voltage terminal and two analogue motor outputs that can control the output voltage, direction and apply </w:delText>
        </w:r>
        <w:r w:rsidR="002479A1" w:rsidDel="0022505B">
          <w:delText>Eddie</w:delText>
        </w:r>
        <w:r w:rsidDel="0022505B">
          <w:delText xml:space="preserve"> current </w:delText>
        </w:r>
        <w:r w:rsidR="002479A1" w:rsidDel="0022505B">
          <w:delText>breaking</w:delText>
        </w:r>
        <w:r w:rsidDel="0022505B">
          <w:delText xml:space="preserve"> by opening a switch between the terminals.</w:delText>
        </w:r>
      </w:del>
    </w:p>
    <w:p w14:paraId="3B31DE5F" w14:textId="21A1C15B" w:rsidR="000A1A18" w:rsidDel="0022505B" w:rsidRDefault="000A1A18">
      <w:pPr>
        <w:rPr>
          <w:del w:id="669" w:author="Michael Bell" w:date="2013-05-06T18:46:00Z"/>
        </w:rPr>
      </w:pPr>
      <w:del w:id="670" w:author="Michael Bell" w:date="2013-05-06T18:46:00Z">
        <w:r w:rsidDel="0022505B">
          <w:delText xml:space="preserve">It is also very easy to use as it simply slots into the top of the </w:delText>
        </w:r>
        <w:r w:rsidR="002479A1" w:rsidDel="0022505B">
          <w:delText>Arduino</w:delText>
        </w:r>
        <w:r w:rsidDel="0022505B">
          <w:delText xml:space="preserve"> board</w:delText>
        </w:r>
        <w:r w:rsidR="009A164C" w:rsidDel="0022505B">
          <w:delText xml:space="preserve"> and can be controlled simply by writing to certain pins on the </w:delText>
        </w:r>
        <w:r w:rsidR="002479A1" w:rsidDel="0022505B">
          <w:delText>Arduino</w:delText>
        </w:r>
        <w:r w:rsidR="009A164C" w:rsidDel="0022505B">
          <w:delText xml:space="preserve"> board</w:delText>
        </w:r>
      </w:del>
    </w:p>
    <w:p w14:paraId="032CA906" w14:textId="77777777" w:rsidR="009A164C" w:rsidRDefault="009A164C"/>
    <w:p w14:paraId="13BE8E7A" w14:textId="77777777" w:rsidR="0022505B" w:rsidRDefault="0022505B" w:rsidP="0022505B">
      <w:pPr>
        <w:pStyle w:val="Heading3"/>
        <w:rPr>
          <w:ins w:id="671" w:author="Michael Bell" w:date="2013-05-06T18:46:00Z"/>
        </w:rPr>
      </w:pPr>
      <w:bookmarkStart w:id="672" w:name="_Toc228847785"/>
      <w:ins w:id="673" w:author="Michael Bell" w:date="2013-05-06T18:46:00Z">
        <w:r>
          <w:t>output display</w:t>
        </w:r>
      </w:ins>
    </w:p>
    <w:p w14:paraId="06CF9E2D" w14:textId="4A2A82CB" w:rsidR="0022505B" w:rsidRDefault="0022505B" w:rsidP="0022505B">
      <w:pPr>
        <w:rPr>
          <w:ins w:id="674" w:author="Michael Bell" w:date="2013-05-06T18:46:00Z"/>
        </w:rPr>
      </w:pPr>
      <w:ins w:id="675" w:author="Michael Bell" w:date="2013-05-06T18:46:00Z">
        <w:r>
          <w:rPr>
            <w:noProof/>
            <w:lang w:eastAsia="en-GB"/>
          </w:rPr>
          <w:drawing>
            <wp:anchor distT="0" distB="0" distL="114300" distR="114300" simplePos="0" relativeHeight="251678720"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ins>
    </w:p>
    <w:p w14:paraId="65F3CE61" w14:textId="77777777" w:rsidR="0022505B" w:rsidRDefault="0022505B" w:rsidP="0022505B">
      <w:pPr>
        <w:rPr>
          <w:ins w:id="676" w:author="Michael Bell" w:date="2013-05-06T18:46:00Z"/>
        </w:rPr>
      </w:pPr>
      <w:ins w:id="677" w:author="Michael Bell" w:date="2013-05-06T18:46:00Z">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ins>
    </w:p>
    <w:p w14:paraId="55415B9E" w14:textId="77777777" w:rsidR="0022505B" w:rsidRDefault="0022505B" w:rsidP="0022505B">
      <w:pPr>
        <w:rPr>
          <w:ins w:id="678" w:author="Michael Bell" w:date="2013-05-06T18:46:00Z"/>
        </w:rPr>
      </w:pPr>
      <w:ins w:id="679" w:author="Michael Bell" w:date="2013-05-06T18:46:00Z">
        <w:r>
          <w:t>Secondly, it has a backlight in a nice shade of blue which makes the display easy to read (the brightness of the backlight can even be controlled by the Arduino board).</w:t>
        </w:r>
      </w:ins>
    </w:p>
    <w:p w14:paraId="4764AA51" w14:textId="279A4C4C" w:rsidR="0022505B" w:rsidRDefault="0022505B" w:rsidP="0022505B">
      <w:pPr>
        <w:rPr>
          <w:ins w:id="680" w:author="Michael Bell" w:date="2013-05-06T18:46:00Z"/>
        </w:rPr>
      </w:pPr>
      <w:ins w:id="681" w:author="Michael Bell" w:date="2013-05-06T18:46:00Z">
        <w:r>
          <w:rPr>
            <w:noProof/>
            <w:lang w:eastAsia="en-GB"/>
          </w:rPr>
          <w:drawing>
            <wp:anchor distT="0" distB="0" distL="114300" distR="114300" simplePos="0" relativeHeight="251679744"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ins>
    </w:p>
    <w:p w14:paraId="635CFBBB" w14:textId="6B9D7C83" w:rsidR="00951F76" w:rsidDel="0022505B" w:rsidRDefault="00951F76" w:rsidP="00951F76">
      <w:pPr>
        <w:pStyle w:val="Heading3"/>
        <w:rPr>
          <w:del w:id="682" w:author="Michael Bell" w:date="2013-05-06T18:46:00Z"/>
        </w:rPr>
      </w:pPr>
      <w:del w:id="683" w:author="Michael Bell" w:date="2013-05-06T18:46:00Z">
        <w:r w:rsidDel="0022505B">
          <w:delText>output display</w:delText>
        </w:r>
        <w:bookmarkEnd w:id="672"/>
      </w:del>
    </w:p>
    <w:p w14:paraId="013229C1" w14:textId="70250EC2" w:rsidR="00951F76" w:rsidDel="0022505B" w:rsidRDefault="00951F76" w:rsidP="00951F76">
      <w:pPr>
        <w:rPr>
          <w:del w:id="684" w:author="Michael Bell" w:date="2013-05-06T18:46:00Z"/>
        </w:rPr>
      </w:pPr>
      <w:del w:id="685" w:author="Michael Bell" w:date="2013-05-06T18:46:00Z">
        <w:r w:rsidDel="0022505B">
          <w:rPr>
            <w:noProof/>
            <w:lang w:eastAsia="en-GB"/>
          </w:rPr>
          <w:drawing>
            <wp:anchor distT="0" distB="0" distL="114300" distR="114300" simplePos="0" relativeHeight="251641344"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rsidDel="0022505B">
          <w:delText xml:space="preserve">The final piece of hardware I needed to decide on was some sort of output, in the end I settled on the Fretronics LCD </w:delText>
        </w:r>
        <w:r w:rsidR="002479A1" w:rsidDel="0022505B">
          <w:delText>Shield</w:delText>
        </w:r>
        <w:r w:rsidDel="0022505B">
          <w:delText xml:space="preserve">, there </w:delText>
        </w:r>
        <w:r w:rsidR="002479A1" w:rsidDel="0022505B">
          <w:delText>were</w:delText>
        </w:r>
        <w:r w:rsidDel="0022505B">
          <w:delText xml:space="preserve"> many </w:delText>
        </w:r>
        <w:r w:rsidR="002479A1" w:rsidDel="0022505B">
          <w:delText>LCD</w:delText>
        </w:r>
        <w:r w:rsidDel="0022505B">
          <w:delText xml:space="preserve"> systems out there but this one stood out for several reasons.</w:delText>
        </w:r>
      </w:del>
    </w:p>
    <w:p w14:paraId="7C787C0B" w14:textId="5E91978A" w:rsidR="00951F76" w:rsidDel="0022505B" w:rsidRDefault="00951F76" w:rsidP="00951F76">
      <w:pPr>
        <w:rPr>
          <w:del w:id="686" w:author="Michael Bell" w:date="2013-05-06T18:46:00Z"/>
        </w:rPr>
      </w:pPr>
      <w:del w:id="687" w:author="Michael Bell" w:date="2013-05-06T18:46:00Z">
        <w:r w:rsidDel="0022505B">
          <w:delText xml:space="preserve">First off, it easily slots into the top of the motor shield, when the motor shield is slotted into the </w:delText>
        </w:r>
        <w:r w:rsidR="002479A1" w:rsidDel="0022505B">
          <w:delText>Arduino</w:delText>
        </w:r>
        <w:r w:rsidDel="0022505B">
          <w:delText xml:space="preserve"> board and </w:delText>
        </w:r>
        <w:r w:rsidR="002479A1" w:rsidDel="0022505B">
          <w:delText>interfacing</w:delText>
        </w:r>
        <w:r w:rsidDel="0022505B">
          <w:delText xml:space="preserve"> it is very easy as it uses a library built into </w:delText>
        </w:r>
        <w:r w:rsidR="002479A1" w:rsidDel="0022505B">
          <w:delText>Arduino</w:delText>
        </w:r>
        <w:r w:rsidDel="0022505B">
          <w:delText xml:space="preserve"> called “Liquid Crystal” and writing to it is as simple as setting the cursor in a defined location and then writing text to it in a line from that location</w:delText>
        </w:r>
        <w:r w:rsidR="00A4698F" w:rsidDel="0022505B">
          <w:delText>.</w:delText>
        </w:r>
      </w:del>
    </w:p>
    <w:p w14:paraId="353BB546" w14:textId="4A9A6FDF" w:rsidR="00951F76" w:rsidDel="0022505B" w:rsidRDefault="00951F76" w:rsidP="00951F76">
      <w:pPr>
        <w:rPr>
          <w:del w:id="688" w:author="Michael Bell" w:date="2013-05-06T18:46:00Z"/>
        </w:rPr>
      </w:pPr>
      <w:del w:id="689" w:author="Michael Bell" w:date="2013-05-06T18:46:00Z">
        <w:r w:rsidDel="0022505B">
          <w:delText>Secondly, it has a backlight in a nice shade of blue which makes the display easy to read</w:delText>
        </w:r>
        <w:r w:rsidR="00A4698F" w:rsidDel="0022505B">
          <w:delText xml:space="preserve"> (the brightness of the backlight can even be controlled by the </w:delText>
        </w:r>
        <w:r w:rsidR="002479A1" w:rsidDel="0022505B">
          <w:delText>Arduino</w:delText>
        </w:r>
        <w:r w:rsidR="00A4698F" w:rsidDel="0022505B">
          <w:delText xml:space="preserve"> board).</w:delText>
        </w:r>
      </w:del>
    </w:p>
    <w:p w14:paraId="4EA6066F" w14:textId="443EADBF" w:rsidR="00A4698F" w:rsidDel="0022505B" w:rsidRDefault="00A4698F" w:rsidP="00951F76">
      <w:pPr>
        <w:rPr>
          <w:del w:id="690" w:author="Michael Bell" w:date="2013-05-06T18:46:00Z"/>
        </w:rPr>
      </w:pPr>
      <w:del w:id="691" w:author="Michael Bell" w:date="2013-05-06T18:46:00Z">
        <w:r w:rsidDel="0022505B">
          <w:rPr>
            <w:noProof/>
            <w:lang w:eastAsia="en-GB"/>
          </w:rPr>
          <w:drawing>
            <wp:anchor distT="0" distB="0" distL="114300" distR="114300" simplePos="0" relativeHeight="251642368"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 xml:space="preserve">Thirdly the </w:delText>
        </w:r>
        <w:r w:rsidR="002479A1" w:rsidDel="0022505B">
          <w:delText>LCD</w:delText>
        </w:r>
        <w:r w:rsidDel="0022505B">
          <w:delTex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delText>
        </w:r>
      </w:del>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rPr>
          <w:ins w:id="692" w:author="Michael Bell" w:date="2013-05-06T18:48:00Z"/>
        </w:rPr>
      </w:pPr>
      <w:bookmarkStart w:id="693" w:name="_Toc228847786"/>
      <w:ins w:id="694" w:author="Michael Bell" w:date="2013-05-06T18:48:00Z">
        <w:r>
          <w:lastRenderedPageBreak/>
          <w:t>Track</w:t>
        </w:r>
      </w:ins>
    </w:p>
    <w:p w14:paraId="2DD8EEA4" w14:textId="0BBFE156" w:rsidR="0022505B" w:rsidRDefault="0022505B" w:rsidP="0022505B">
      <w:pPr>
        <w:rPr>
          <w:ins w:id="695" w:author="Michael Bell" w:date="2013-05-06T18:48:00Z"/>
        </w:rPr>
      </w:pPr>
      <w:ins w:id="696" w:author="Michael Bell" w:date="2013-05-06T18:48:00Z">
        <w:r>
          <w:rPr>
            <w:noProof/>
            <w:lang w:eastAsia="en-GB"/>
          </w:rPr>
          <w:drawing>
            <wp:anchor distT="0" distB="0" distL="114300" distR="114300" simplePos="0" relativeHeight="251668992"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ins>
    </w:p>
    <w:p w14:paraId="7647C9CA" w14:textId="109E81D4" w:rsidR="0022505B" w:rsidRDefault="0022505B" w:rsidP="0022505B">
      <w:pPr>
        <w:rPr>
          <w:ins w:id="697" w:author="Michael Bell" w:date="2013-05-06T18:48:00Z"/>
        </w:rPr>
      </w:pPr>
      <w:ins w:id="698" w:author="Michael Bell" w:date="2013-05-06T18:48:00Z">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Pr>
            <w:rStyle w:val="QuoteChar"/>
            <w:i w:val="0"/>
          </w:rPr>
          <w:t xml:space="preserve"> this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ins>
    </w:p>
    <w:p w14:paraId="3B153DC6" w14:textId="77777777" w:rsidR="0022505B" w:rsidRDefault="0022505B" w:rsidP="0022505B">
      <w:pPr>
        <w:pStyle w:val="ListParagraph"/>
        <w:numPr>
          <w:ilvl w:val="0"/>
          <w:numId w:val="10"/>
        </w:numPr>
        <w:rPr>
          <w:ins w:id="699" w:author="Michael Bell" w:date="2013-05-06T18:48:00Z"/>
        </w:rPr>
      </w:pPr>
      <w:ins w:id="700" w:author="Michael Bell" w:date="2013-05-06T18:48:00Z">
        <w:r>
          <w:lastRenderedPageBreak/>
          <w:t>Design a track layout where the train cannot run up against a buffer in a given direction and only oppose the direction when absolutely necessary, e.g. backing into a siding.</w:t>
        </w:r>
      </w:ins>
    </w:p>
    <w:p w14:paraId="38EFA448" w14:textId="77777777" w:rsidR="0022505B" w:rsidRDefault="0022505B" w:rsidP="0022505B">
      <w:pPr>
        <w:pStyle w:val="ListParagraph"/>
        <w:numPr>
          <w:ilvl w:val="0"/>
          <w:numId w:val="10"/>
        </w:numPr>
        <w:rPr>
          <w:ins w:id="701" w:author="Michael Bell" w:date="2013-05-06T18:48:00Z"/>
        </w:rPr>
      </w:pPr>
      <w:ins w:id="702" w:author="Michael Bell" w:date="2013-05-06T18:48:00Z">
        <w:r>
          <w:t>Program the board to recognise when a train has skipped a sensor by noticing that the sensor after the failed sensor has been tripped and then</w:t>
        </w:r>
      </w:ins>
    </w:p>
    <w:p w14:paraId="5C7E1F58" w14:textId="77777777" w:rsidR="0022505B" w:rsidRDefault="0022505B" w:rsidP="0022505B">
      <w:pPr>
        <w:pStyle w:val="ListParagraph"/>
        <w:numPr>
          <w:ilvl w:val="1"/>
          <w:numId w:val="10"/>
        </w:numPr>
        <w:rPr>
          <w:ins w:id="703" w:author="Michael Bell" w:date="2013-05-06T18:48:00Z"/>
        </w:rPr>
      </w:pPr>
      <w:ins w:id="704" w:author="Michael Bell" w:date="2013-05-06T18:48:00Z">
        <w:r>
          <w:t>Compensate by skipping to the instruction set on the next sensor</w:t>
        </w:r>
      </w:ins>
    </w:p>
    <w:p w14:paraId="6D854DDB" w14:textId="77777777" w:rsidR="0022505B" w:rsidRDefault="0022505B" w:rsidP="0022505B">
      <w:pPr>
        <w:pStyle w:val="ListParagraph"/>
        <w:numPr>
          <w:ilvl w:val="1"/>
          <w:numId w:val="10"/>
        </w:numPr>
        <w:rPr>
          <w:ins w:id="705" w:author="Michael Bell" w:date="2013-05-06T18:48:00Z"/>
        </w:rPr>
      </w:pPr>
      <w:ins w:id="706" w:author="Michael Bell" w:date="2013-05-06T18:48:00Z">
        <w:r>
          <w:t>Stop the train if it should have stopped at the previous sensor</w:t>
        </w:r>
      </w:ins>
    </w:p>
    <w:p w14:paraId="2E08B110" w14:textId="77777777" w:rsidR="0022505B" w:rsidRDefault="0022505B" w:rsidP="0022505B">
      <w:pPr>
        <w:pStyle w:val="ListParagraph"/>
        <w:numPr>
          <w:ilvl w:val="1"/>
          <w:numId w:val="10"/>
        </w:numPr>
        <w:rPr>
          <w:ins w:id="707" w:author="Michael Bell" w:date="2013-05-06T18:48:00Z"/>
        </w:rPr>
      </w:pPr>
      <w:ins w:id="708" w:author="Michael Bell" w:date="2013-05-06T18:48:00Z">
        <w:r>
          <w:t>Display an error message telling the user to replace the sensor</w:t>
        </w:r>
      </w:ins>
    </w:p>
    <w:p w14:paraId="1E7D78DF" w14:textId="77777777" w:rsidR="0022505B" w:rsidRDefault="0022505B" w:rsidP="0022505B">
      <w:pPr>
        <w:pStyle w:val="ListParagraph"/>
        <w:numPr>
          <w:ilvl w:val="0"/>
          <w:numId w:val="10"/>
        </w:numPr>
        <w:rPr>
          <w:ins w:id="709" w:author="Michael Bell" w:date="2013-05-06T18:48:00Z"/>
        </w:rPr>
      </w:pPr>
      <w:ins w:id="710" w:author="Michael Bell" w:date="2013-05-06T18:48:00Z">
        <w:r>
          <w:t>Program a failsafe into the board in which if the train has been travelling for a given time without tripping a sensor it stops and displays an error message.</w:t>
        </w:r>
      </w:ins>
    </w:p>
    <w:p w14:paraId="4E92D67B" w14:textId="40FD642C" w:rsidR="0022505B" w:rsidRDefault="0022505B" w:rsidP="0022505B">
      <w:pPr>
        <w:rPr>
          <w:ins w:id="711" w:author="Michael Bell" w:date="2013-05-06T18:48:00Z"/>
        </w:rPr>
      </w:pPr>
      <w:ins w:id="712" w:author="Michael Bell" w:date="2013-05-06T18:48:00Z">
        <w:r>
          <w:rPr>
            <w:noProof/>
            <w:lang w:eastAsia="en-GB"/>
          </w:rPr>
          <w:drawing>
            <wp:anchor distT="0" distB="0" distL="114300" distR="114300" simplePos="0" relativeHeight="251671040"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ins>
    </w:p>
    <w:p w14:paraId="723B13DB" w14:textId="77777777" w:rsidR="0022505B" w:rsidRDefault="0022505B" w:rsidP="0022505B">
      <w:pPr>
        <w:rPr>
          <w:ins w:id="713" w:author="Michael Bell" w:date="2013-05-06T18:48:00Z"/>
        </w:rPr>
      </w:pPr>
      <w:ins w:id="714" w:author="Michael Bell" w:date="2013-05-06T18:48:00Z">
        <w:r>
          <w:t>In all 3 the track is designed for the train to travel anticlockwise normally but all 3 could be reflected for the train to travel the other way</w:t>
        </w:r>
      </w:ins>
    </w:p>
    <w:p w14:paraId="5F75BD54" w14:textId="6F129487" w:rsidR="0022505B" w:rsidRDefault="0022505B" w:rsidP="0022505B">
      <w:pPr>
        <w:rPr>
          <w:ins w:id="715" w:author="Michael Bell" w:date="2013-05-06T18:48:00Z"/>
        </w:rPr>
      </w:pPr>
      <w:ins w:id="716" w:author="Michael Bell" w:date="2013-05-06T18:48:00Z">
        <w:r>
          <w:rPr>
            <w:noProof/>
            <w:lang w:eastAsia="en-GB"/>
          </w:rPr>
          <w:drawing>
            <wp:anchor distT="0" distB="0" distL="114300" distR="114300" simplePos="0" relativeHeight="251675136"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088"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ins>
    </w:p>
    <w:p w14:paraId="42ED3A9F" w14:textId="77777777" w:rsidR="0022505B" w:rsidRDefault="0022505B" w:rsidP="0022505B">
      <w:pPr>
        <w:rPr>
          <w:ins w:id="717" w:author="Michael Bell" w:date="2013-05-06T18:48:00Z"/>
        </w:rPr>
      </w:pPr>
      <w:ins w:id="718" w:author="Michael Bell" w:date="2013-05-06T18:48:00Z">
        <w:r>
          <w:br w:type="page"/>
        </w:r>
      </w:ins>
    </w:p>
    <w:p w14:paraId="21EED050" w14:textId="77777777" w:rsidR="0022505B" w:rsidRDefault="0022505B" w:rsidP="0022505B">
      <w:pPr>
        <w:pStyle w:val="Heading3"/>
        <w:rPr>
          <w:ins w:id="719" w:author="Michael Bell" w:date="2013-05-06T18:48:00Z"/>
        </w:rPr>
      </w:pPr>
      <w:ins w:id="720" w:author="Michael Bell" w:date="2013-05-06T18:48:00Z">
        <w:r>
          <w:lastRenderedPageBreak/>
          <w:t>Isolatable Sidings</w:t>
        </w:r>
      </w:ins>
    </w:p>
    <w:p w14:paraId="61BA4BC7" w14:textId="77777777" w:rsidR="0022505B" w:rsidRDefault="0022505B" w:rsidP="0022505B">
      <w:pPr>
        <w:rPr>
          <w:ins w:id="721" w:author="Michael Bell" w:date="2013-05-06T18:48:00Z"/>
        </w:rPr>
      </w:pPr>
      <w:ins w:id="722" w:author="Michael Bell" w:date="2013-05-06T18:48:00Z">
        <w:r>
          <w:t xml:space="preserve">Another important element of the design is controlling which of the two trains (the main train and the cleaning train) are active and which is waiting in a siding. </w:t>
        </w:r>
      </w:ins>
    </w:p>
    <w:p w14:paraId="42F9EC68" w14:textId="41591AD3" w:rsidR="0022505B" w:rsidRDefault="0022505B" w:rsidP="0022505B">
      <w:pPr>
        <w:rPr>
          <w:ins w:id="723" w:author="Michael Bell" w:date="2013-05-06T18:48:00Z"/>
        </w:rPr>
      </w:pPr>
      <w:ins w:id="724" w:author="Michael Bell" w:date="2013-05-06T18:48:00Z">
        <w:r>
          <w:rPr>
            <w:noProof/>
            <w:lang w:eastAsia="en-GB"/>
          </w:rPr>
          <w:drawing>
            <wp:anchor distT="0" distB="0" distL="114300" distR="114300" simplePos="0" relativeHeight="251677184"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ins>
    </w:p>
    <w:p w14:paraId="08EF26D4" w14:textId="60CF7418" w:rsidR="0022505B" w:rsidRDefault="0022505B" w:rsidP="0022505B">
      <w:pPr>
        <w:rPr>
          <w:ins w:id="725" w:author="Michael Bell" w:date="2013-05-06T18:48:00Z"/>
        </w:rPr>
      </w:pPr>
      <w:ins w:id="726" w:author="Michael Bell" w:date="2013-05-06T18:48:00Z">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ins>
    </w:p>
    <w:p w14:paraId="11A5B4E9" w14:textId="77777777" w:rsidR="0022505B" w:rsidRDefault="0022505B">
      <w:pPr>
        <w:rPr>
          <w:ins w:id="727" w:author="Michael Bell" w:date="2013-05-06T18:48:00Z"/>
        </w:rPr>
      </w:pPr>
      <w:ins w:id="728" w:author="Michael Bell" w:date="2013-05-06T18:48:00Z">
        <w:r>
          <w:br w:type="page"/>
        </w:r>
      </w:ins>
    </w:p>
    <w:p w14:paraId="02BE7D09" w14:textId="77777777" w:rsidR="0022505B" w:rsidRDefault="0022505B" w:rsidP="0022505B">
      <w:pPr>
        <w:rPr>
          <w:ins w:id="729" w:author="Michael Bell" w:date="2013-05-06T18:48:00Z"/>
        </w:rPr>
      </w:pPr>
    </w:p>
    <w:p w14:paraId="06D66D8C" w14:textId="77777777" w:rsidR="00340CA5" w:rsidRDefault="00340CA5" w:rsidP="00340CA5">
      <w:pPr>
        <w:pStyle w:val="Heading3"/>
        <w:rPr>
          <w:ins w:id="730" w:author="Michael Bell" w:date="2013-05-06T18:50:00Z"/>
        </w:rPr>
      </w:pPr>
      <w:ins w:id="731" w:author="Michael Bell" w:date="2013-05-06T18:50:00Z">
        <w:r>
          <w:t>Location detection</w:t>
        </w:r>
      </w:ins>
    </w:p>
    <w:p w14:paraId="6B354F5A" w14:textId="77777777" w:rsidR="00340CA5" w:rsidRDefault="00340CA5" w:rsidP="00340CA5">
      <w:pPr>
        <w:rPr>
          <w:ins w:id="732" w:author="Michael Bell" w:date="2013-05-06T18:50:00Z"/>
        </w:rPr>
      </w:pPr>
      <w:ins w:id="733" w:author="Michael Bell" w:date="2013-05-06T18:50:00Z">
        <w:r>
          <w:t>An important part of the design is deciding how to detect the location of the train on the tracks without interfering with, or risk derailing the train. I had many different options on how to do this which I will go through.</w:t>
        </w:r>
      </w:ins>
    </w:p>
    <w:p w14:paraId="77321213" w14:textId="6241D23A" w:rsidR="00340CA5" w:rsidRDefault="00340CA5" w:rsidP="00340CA5">
      <w:pPr>
        <w:rPr>
          <w:ins w:id="734" w:author="Michael Bell" w:date="2013-05-06T18:50:00Z"/>
        </w:rPr>
      </w:pPr>
      <w:ins w:id="735" w:author="Michael Bell" w:date="2013-05-06T18:50:00Z">
        <w:r>
          <w:rPr>
            <w:noProof/>
            <w:lang w:eastAsia="en-GB"/>
          </w:rPr>
          <mc:AlternateContent>
            <mc:Choice Requires="wps">
              <w:drawing>
                <wp:anchor distT="0" distB="0" distL="114300" distR="114300" simplePos="0" relativeHeight="251688960"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849D99C" id="Oval 72" o:spid="_x0000_s1026" style="position:absolute;margin-left:-184.15pt;margin-top:58.85pt;width:23.45pt;height:24.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87936"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ins>
    </w:p>
    <w:p w14:paraId="56EC4FC6" w14:textId="77777777" w:rsidR="00340CA5" w:rsidRDefault="00340CA5" w:rsidP="00340CA5">
      <w:pPr>
        <w:rPr>
          <w:ins w:id="736" w:author="Michael Bell" w:date="2013-05-06T18:50:00Z"/>
        </w:rPr>
      </w:pPr>
      <w:ins w:id="737" w:author="Michael Bell" w:date="2013-05-06T18:50:00Z">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ins>
    </w:p>
    <w:p w14:paraId="42BD35EC" w14:textId="77777777" w:rsidR="00340CA5" w:rsidRDefault="00340CA5" w:rsidP="00340CA5">
      <w:pPr>
        <w:rPr>
          <w:ins w:id="738" w:author="Michael Bell" w:date="2013-05-06T18:50:00Z"/>
        </w:rPr>
      </w:pPr>
      <w:ins w:id="739" w:author="Michael Bell" w:date="2013-05-06T18:50:00Z">
        <w:r>
          <w:t>The issue with using this on a much smaller scale is how fiddly and easily bent the metal bar that the rim touches would be if it was scaled down to 00 gauge (which is the track size), so this option isn’t really feasible.</w:t>
        </w:r>
      </w:ins>
    </w:p>
    <w:p w14:paraId="6FCA7426" w14:textId="77777777" w:rsidR="00340CA5" w:rsidRDefault="00340CA5" w:rsidP="00340CA5">
      <w:pPr>
        <w:rPr>
          <w:ins w:id="740" w:author="Michael Bell" w:date="2013-05-06T18:50:00Z"/>
        </w:rPr>
      </w:pPr>
    </w:p>
    <w:p w14:paraId="44D6D8B4" w14:textId="77777777" w:rsidR="00340CA5" w:rsidRDefault="00340CA5" w:rsidP="00340CA5">
      <w:pPr>
        <w:rPr>
          <w:ins w:id="741" w:author="Michael Bell" w:date="2013-05-06T18:50:00Z"/>
        </w:rPr>
      </w:pPr>
      <w:ins w:id="742" w:author="Michael Bell" w:date="2013-05-06T18:50:00Z">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ins>
    </w:p>
    <w:p w14:paraId="014457D2" w14:textId="77777777" w:rsidR="00340CA5" w:rsidRDefault="00340CA5" w:rsidP="00340CA5">
      <w:pPr>
        <w:rPr>
          <w:ins w:id="743" w:author="Michael Bell" w:date="2013-05-06T18:50:00Z"/>
        </w:rPr>
      </w:pPr>
    </w:p>
    <w:p w14:paraId="35E9D261" w14:textId="77777777" w:rsidR="00340CA5" w:rsidRDefault="00340CA5" w:rsidP="00340CA5">
      <w:pPr>
        <w:rPr>
          <w:ins w:id="744" w:author="Michael Bell" w:date="2013-05-06T18:50:00Z"/>
        </w:rPr>
      </w:pPr>
      <w:ins w:id="745" w:author="Michael Bell" w:date="2013-05-06T18:50:00Z">
        <w:r>
          <w:t xml:space="preserve">A third option is to use some kind of magnetic detection. These too are used on a grand scale. </w:t>
        </w:r>
        <w:commentRangeStart w:id="746"/>
        <w:r>
          <w:t>This box</w:t>
        </w:r>
        <w:commentRangeEnd w:id="746"/>
        <w:r>
          <w:rPr>
            <w:rStyle w:val="CommentReference"/>
          </w:rPr>
          <w:commentReference w:id="746"/>
        </w:r>
        <w:r>
          <w:t xml:space="preserve"> shown here is imaginatively called a magnet. It can detect when a train passes over it using magnetism as well as measure the speed of the train and tell the cab computer what the signal ahead is showing.</w:t>
        </w:r>
      </w:ins>
    </w:p>
    <w:p w14:paraId="6638AAD4" w14:textId="77777777" w:rsidR="00340CA5" w:rsidRDefault="00340CA5" w:rsidP="00340CA5">
      <w:pPr>
        <w:rPr>
          <w:ins w:id="747" w:author="Michael Bell" w:date="2013-05-06T18:50:00Z"/>
        </w:rPr>
      </w:pPr>
      <w:ins w:id="748" w:author="Michael Bell" w:date="2013-05-06T18:50:00Z">
        <w:r>
          <w:t>Realistically of course, we don’t need it to do anything more than detect the location of the train. But the idea of using magnetism appealed to me a lot so I did some research and discovered an easy way of using it to detect the location of the train.</w:t>
        </w:r>
      </w:ins>
    </w:p>
    <w:p w14:paraId="26FE7948" w14:textId="16EAAE1F" w:rsidR="00340CA5" w:rsidRDefault="00340CA5" w:rsidP="00340CA5">
      <w:pPr>
        <w:rPr>
          <w:ins w:id="749" w:author="Michael Bell" w:date="2013-05-06T18:50:00Z"/>
        </w:rPr>
      </w:pPr>
      <w:ins w:id="750" w:author="Michael Bell" w:date="2013-05-06T18:50:00Z">
        <w:r>
          <w:rPr>
            <w:noProof/>
            <w:lang w:eastAsia="en-GB"/>
          </w:rPr>
          <mc:AlternateContent>
            <mc:Choice Requires="wpg">
              <w:drawing>
                <wp:anchor distT="0" distB="0" distL="114300" distR="114300" simplePos="0" relativeHeight="251689984"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D4798E3" id="Group 68" o:spid="_x0000_s1026" style="position:absolute;margin-left:0;margin-top:1.75pt;width:113.45pt;height:112.6pt;z-index:2516899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w:t>
        </w:r>
        <w:r>
          <w:lastRenderedPageBreak/>
          <w:t>fit in the small gap between the track and the train. For these reasons I chose to use Hall Effect switches to locate the train.</w:t>
        </w:r>
      </w:ins>
    </w:p>
    <w:p w14:paraId="0B7F9913" w14:textId="73B4503C" w:rsidR="00340CA5" w:rsidRDefault="00340CA5" w:rsidP="00340CA5">
      <w:pPr>
        <w:rPr>
          <w:ins w:id="751" w:author="Michael Bell" w:date="2013-05-06T18:50:00Z"/>
        </w:rPr>
      </w:pPr>
      <w:ins w:id="752" w:author="Michael Bell" w:date="2013-05-06T18:50:00Z">
        <w:r>
          <w:rPr>
            <w:noProof/>
            <w:lang w:eastAsia="en-GB"/>
          </w:rPr>
          <w:drawing>
            <wp:anchor distT="0" distB="0" distL="114300" distR="114300" simplePos="0" relativeHeight="251691008"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ins>
    </w:p>
    <w:p w14:paraId="3920202E" w14:textId="4DA4B53C" w:rsidR="00340CA5" w:rsidRDefault="00340CA5" w:rsidP="00340CA5">
      <w:pPr>
        <w:rPr>
          <w:ins w:id="753" w:author="Michael Bell" w:date="2013-05-06T18:50:00Z"/>
          <w:noProof/>
          <w:lang w:eastAsia="en-GB"/>
        </w:rPr>
      </w:pPr>
      <w:ins w:id="754" w:author="Michael Bell" w:date="2013-05-06T18:50:00Z">
        <w:r>
          <w:rPr>
            <w:noProof/>
            <w:lang w:eastAsia="en-GB"/>
          </w:rPr>
          <w:drawing>
            <wp:anchor distT="0" distB="0" distL="114300" distR="114300" simplePos="0" relativeHeight="251692032"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ins>
    </w:p>
    <w:p w14:paraId="207F59FB" w14:textId="77777777" w:rsidR="00340CA5" w:rsidRDefault="00340CA5" w:rsidP="00340CA5">
      <w:pPr>
        <w:rPr>
          <w:ins w:id="755" w:author="Michael Bell" w:date="2013-05-06T18:50:00Z"/>
          <w:noProof/>
          <w:lang w:eastAsia="en-GB"/>
        </w:rPr>
      </w:pPr>
      <w:ins w:id="756" w:author="Michael Bell" w:date="2013-05-06T18:50:00Z">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757"/>
        <w:r>
          <w:rPr>
            <w:noProof/>
            <w:lang w:eastAsia="en-GB"/>
          </w:rPr>
          <w:t>shown below</w:t>
        </w:r>
        <w:commentRangeEnd w:id="757"/>
        <w:r>
          <w:rPr>
            <w:rStyle w:val="CommentReference"/>
          </w:rPr>
          <w:commentReference w:id="757"/>
        </w:r>
        <w:r>
          <w:rPr>
            <w:noProof/>
            <w:lang w:eastAsia="en-GB"/>
          </w:rPr>
          <w:t>:</w:t>
        </w:r>
      </w:ins>
    </w:p>
    <w:p w14:paraId="50ABC0C8" w14:textId="77777777" w:rsidR="00340CA5" w:rsidRDefault="00340CA5" w:rsidP="00340CA5">
      <w:pPr>
        <w:rPr>
          <w:ins w:id="758" w:author="Michael Bell" w:date="2013-05-06T18:50:00Z"/>
          <w:noProof/>
          <w:lang w:eastAsia="en-GB"/>
        </w:rPr>
      </w:pPr>
    </w:p>
    <w:p w14:paraId="680FA740" w14:textId="77777777" w:rsidR="00340CA5" w:rsidRDefault="00340CA5" w:rsidP="00340CA5">
      <w:pPr>
        <w:rPr>
          <w:ins w:id="759" w:author="Michael Bell" w:date="2013-05-06T18:50:00Z"/>
          <w:noProof/>
          <w:lang w:eastAsia="en-GB"/>
        </w:rPr>
      </w:pPr>
      <w:ins w:id="760" w:author="Michael Bell" w:date="2013-05-06T18:50:00Z">
        <w:r>
          <w:rPr>
            <w:noProof/>
            <w:lang w:eastAsia="en-GB"/>
          </w:rPr>
          <w:t>This can easily be adapted to be used in Beltrak.</w:t>
        </w:r>
      </w:ins>
    </w:p>
    <w:p w14:paraId="3B901FFC" w14:textId="77777777" w:rsidR="00340CA5" w:rsidRDefault="00340CA5" w:rsidP="00340CA5">
      <w:pPr>
        <w:rPr>
          <w:ins w:id="761" w:author="Michael Bell" w:date="2013-05-06T18:50:00Z"/>
          <w:noProof/>
          <w:lang w:eastAsia="en-GB"/>
        </w:rPr>
      </w:pPr>
      <w:ins w:id="762" w:author="Michael Bell" w:date="2013-05-06T18:50:00Z">
        <w:r>
          <w:rPr>
            <w:noProof/>
            <w:lang w:eastAsia="en-GB"/>
          </w:rPr>
          <w:t xml:space="preserve">The last phase in the design was to decide where to place the sensors on the track - </w:t>
        </w:r>
      </w:ins>
    </w:p>
    <w:p w14:paraId="2327E94E" w14:textId="1AFBD32F" w:rsidR="00340CA5" w:rsidRDefault="00340CA5" w:rsidP="00340CA5">
      <w:pPr>
        <w:rPr>
          <w:ins w:id="763" w:author="Michael Bell" w:date="2013-05-06T18:50:00Z"/>
          <w:noProof/>
          <w:lang w:eastAsia="en-GB"/>
        </w:rPr>
      </w:pPr>
      <w:ins w:id="764" w:author="Michael Bell" w:date="2013-05-06T18:50:00Z">
        <w:r>
          <w:rPr>
            <w:noProof/>
            <w:lang w:eastAsia="en-GB"/>
          </w:rPr>
          <w:lastRenderedPageBreak/>
          <w:drawing>
            <wp:anchor distT="0" distB="0" distL="114300" distR="114300" simplePos="0" relativeHeight="251693056"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ins>
    </w:p>
    <w:p w14:paraId="4D2E183F" w14:textId="77777777" w:rsidR="00340CA5" w:rsidRDefault="00340CA5" w:rsidP="00340CA5">
      <w:pPr>
        <w:rPr>
          <w:ins w:id="765" w:author="Michael Bell" w:date="2013-05-06T18:50:00Z"/>
          <w:noProof/>
          <w:lang w:eastAsia="en-GB"/>
        </w:rPr>
      </w:pPr>
    </w:p>
    <w:p w14:paraId="7C650A97" w14:textId="1A071342" w:rsidR="00340CA5" w:rsidRDefault="00340CA5" w:rsidP="00340CA5">
      <w:pPr>
        <w:pStyle w:val="Heading3"/>
        <w:rPr>
          <w:ins w:id="766" w:author="Michael Bell" w:date="2013-05-06T18:50:00Z"/>
          <w:noProof/>
          <w:lang w:eastAsia="en-GB"/>
        </w:rPr>
      </w:pPr>
      <w:ins w:id="767" w:author="Michael Bell" w:date="2013-05-06T18:50:00Z">
        <w:r>
          <w:rPr>
            <w:noProof/>
            <w:lang w:eastAsia="en-GB"/>
          </w:rPr>
          <w:drawing>
            <wp:anchor distT="0" distB="0" distL="114300" distR="114300" simplePos="0" relativeHeight="251694080"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ins>
    </w:p>
    <w:p w14:paraId="4B543DAA" w14:textId="77777777" w:rsidR="00340CA5" w:rsidRDefault="00340CA5" w:rsidP="00340CA5">
      <w:pPr>
        <w:rPr>
          <w:ins w:id="768" w:author="Michael Bell" w:date="2013-05-06T18:50:00Z"/>
          <w:noProof/>
          <w:lang w:eastAsia="en-GB"/>
        </w:rPr>
      </w:pPr>
      <w:ins w:id="769" w:author="Michael Bell" w:date="2013-05-06T18:50:00Z">
        <w:r>
          <w:rPr>
            <w:noProof/>
            <w:lang w:eastAsia="en-GB"/>
          </w:rPr>
          <w:t>In order to control where on the track the train goes it is not only necessary to control the speed and direction of the train, but it is also necessary to control the points.</w:t>
        </w:r>
      </w:ins>
    </w:p>
    <w:p w14:paraId="79CE7181" w14:textId="77777777" w:rsidR="00340CA5" w:rsidRDefault="00340CA5" w:rsidP="00340CA5">
      <w:pPr>
        <w:rPr>
          <w:ins w:id="770" w:author="Michael Bell" w:date="2013-05-06T18:50:00Z"/>
          <w:noProof/>
          <w:lang w:eastAsia="en-GB"/>
        </w:rPr>
      </w:pPr>
      <w:ins w:id="771" w:author="Michael Bell" w:date="2013-05-06T18:50:00Z">
        <w:r>
          <w:rPr>
            <w:noProof/>
            <w:lang w:eastAsia="en-GB"/>
          </w:rPr>
          <w:t>Hornby suplies point motors to be used to move points on manualy operated train sets, it is possible to control these using the arduino board as well.</w:t>
        </w:r>
      </w:ins>
    </w:p>
    <w:p w14:paraId="7FE55E64" w14:textId="77777777" w:rsidR="00340CA5" w:rsidRDefault="00340CA5" w:rsidP="00340CA5">
      <w:pPr>
        <w:rPr>
          <w:ins w:id="772" w:author="Michael Bell" w:date="2013-05-06T18:50:00Z"/>
          <w:noProof/>
          <w:lang w:eastAsia="en-GB"/>
        </w:rPr>
      </w:pPr>
      <w:ins w:id="773" w:author="Michael Bell" w:date="2013-05-06T18:50:00Z">
        <w:r>
          <w:rPr>
            <w:noProof/>
            <w:lang w:eastAsia="en-GB"/>
          </w:rPr>
          <w:t>My original idea for controling the points was to use the motor shield to suply the correct voltage to move the motor and to use a specialy created relay network to select the correct set of points to move.</w:t>
        </w:r>
      </w:ins>
    </w:p>
    <w:p w14:paraId="1D631E56" w14:textId="77777777" w:rsidR="00340CA5" w:rsidRDefault="00340CA5" w:rsidP="00340CA5">
      <w:pPr>
        <w:rPr>
          <w:ins w:id="774" w:author="Michael Bell" w:date="2013-05-06T18:50:00Z"/>
          <w:noProof/>
          <w:lang w:eastAsia="en-GB"/>
        </w:rPr>
      </w:pPr>
      <w:ins w:id="775" w:author="Michael Bell" w:date="2013-05-06T18:50:00Z">
        <w:r>
          <w:rPr>
            <w:noProof/>
            <w:lang w:eastAsia="en-GB"/>
          </w:rPr>
          <w:t xml:space="preserve">On the back of the boxes for the point motors it claims that the minimum potential diference for the point motor to move is </w:t>
        </w:r>
        <w:commentRangeStart w:id="776"/>
        <w:r>
          <w:rPr>
            <w:noProof/>
            <w:lang w:eastAsia="en-GB"/>
          </w:rPr>
          <w:t>12V DC</w:t>
        </w:r>
        <w:commentRangeEnd w:id="776"/>
        <w:r>
          <w:rPr>
            <w:rStyle w:val="CommentReference"/>
          </w:rPr>
          <w:commentReference w:id="776"/>
        </w:r>
        <w:r>
          <w:rPr>
            <w:noProof/>
            <w:lang w:eastAsia="en-GB"/>
          </w:rPr>
          <w:t xml:space="preserve"> which is conveniently the suply voltage for the train, supplied by the motor shield.</w:t>
        </w:r>
      </w:ins>
    </w:p>
    <w:p w14:paraId="7E8F9464" w14:textId="77777777" w:rsidR="00340CA5" w:rsidRDefault="00340CA5" w:rsidP="00340CA5">
      <w:pPr>
        <w:rPr>
          <w:ins w:id="777" w:author="Michael Bell" w:date="2013-05-06T18:50:00Z"/>
          <w:noProof/>
          <w:lang w:eastAsia="en-GB"/>
        </w:rPr>
      </w:pPr>
      <w:ins w:id="778" w:author="Michael Bell" w:date="2013-05-06T18:50:00Z">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ins>
    </w:p>
    <w:p w14:paraId="653CC7A6" w14:textId="77777777" w:rsidR="00340CA5" w:rsidRDefault="00340CA5" w:rsidP="00340CA5">
      <w:pPr>
        <w:rPr>
          <w:ins w:id="779" w:author="Michael Bell" w:date="2013-05-06T18:50:00Z"/>
          <w:noProof/>
          <w:lang w:eastAsia="en-GB"/>
        </w:rPr>
      </w:pPr>
      <w:ins w:id="780" w:author="Michael Bell" w:date="2013-05-06T18:50:00Z">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ins>
    </w:p>
    <w:p w14:paraId="67C406F1" w14:textId="77777777" w:rsidR="00340CA5" w:rsidRDefault="00340CA5" w:rsidP="00340CA5">
      <w:pPr>
        <w:rPr>
          <w:ins w:id="783" w:author="Michael Bell" w:date="2013-05-06T18:50:00Z"/>
          <w:noProof/>
          <w:lang w:eastAsia="en-GB"/>
        </w:rPr>
      </w:pPr>
      <w:ins w:id="784" w:author="Michael Bell" w:date="2013-05-06T18:50:00Z">
        <w:r>
          <w:rPr>
            <w:noProof/>
            <w:lang w:eastAsia="en-GB"/>
          </w:rPr>
          <w:br w:type="page"/>
        </w:r>
      </w:ins>
    </w:p>
    <w:p w14:paraId="664B2B02" w14:textId="77777777" w:rsidR="00340CA5" w:rsidRDefault="00340CA5" w:rsidP="00340CA5">
      <w:pPr>
        <w:rPr>
          <w:ins w:id="785" w:author="Michael Bell" w:date="2013-05-06T18:50:00Z"/>
          <w:noProof/>
          <w:lang w:eastAsia="en-GB"/>
        </w:rPr>
      </w:pPr>
      <w:ins w:id="786" w:author="Michael Bell" w:date="2013-05-06T18:50:00Z">
        <w:r>
          <w:rPr>
            <w:noProof/>
            <w:lang w:eastAsia="en-GB"/>
          </w:rPr>
          <w:lastRenderedPageBreak/>
          <w:t>This was my original design.</w:t>
        </w:r>
      </w:ins>
    </w:p>
    <w:p w14:paraId="6CBDD54C" w14:textId="77777777" w:rsidR="00340CA5" w:rsidRDefault="00340CA5" w:rsidP="00340CA5">
      <w:pPr>
        <w:rPr>
          <w:ins w:id="787" w:author="Michael Bell" w:date="2013-05-06T18:50:00Z"/>
          <w:noProof/>
          <w:lang w:eastAsia="en-GB"/>
        </w:rPr>
      </w:pPr>
      <w:ins w:id="788" w:author="Michael Bell" w:date="2013-05-06T18:50:00Z">
        <w:r>
          <w:rPr>
            <w:noProof/>
            <w:lang w:eastAsia="en-GB"/>
          </w:rPr>
          <w:object w:dxaOrig="4534" w:dyaOrig="3832" w14:anchorId="3E1DDA1F">
            <v:shape id="_x0000_i1028" type="#_x0000_t75" style="width:439.5pt;height:372pt" o:ole="">
              <v:imagedata r:id="rId43" o:title=""/>
            </v:shape>
            <o:OLEObject Type="Embed" ProgID="Visio.Drawing.11" ShapeID="_x0000_i1028" DrawAspect="Content" ObjectID="_1429371956" r:id="rId44"/>
          </w:object>
        </w:r>
        <w:r>
          <w:rPr>
            <w:noProof/>
            <w:lang w:eastAsia="en-GB"/>
          </w:rPr>
          <w:t xml:space="preserve"> </w:t>
        </w:r>
      </w:ins>
    </w:p>
    <w:p w14:paraId="49ACC230" w14:textId="77777777" w:rsidR="00340CA5" w:rsidRDefault="00340CA5" w:rsidP="00340CA5">
      <w:pPr>
        <w:rPr>
          <w:ins w:id="789" w:author="Michael Bell" w:date="2013-05-06T18:50:00Z"/>
          <w:noProof/>
          <w:lang w:eastAsia="en-GB"/>
        </w:rPr>
      </w:pPr>
      <w:ins w:id="790" w:author="Michael Bell" w:date="2013-05-06T18:50:00Z">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ins>
    </w:p>
    <w:p w14:paraId="03A295C4" w14:textId="77777777" w:rsidR="00340CA5" w:rsidRDefault="00340CA5" w:rsidP="00340CA5">
      <w:pPr>
        <w:rPr>
          <w:ins w:id="791" w:author="Michael Bell" w:date="2013-05-06T18:50:00Z"/>
          <w:noProof/>
          <w:lang w:eastAsia="en-GB"/>
        </w:rPr>
      </w:pPr>
      <w:ins w:id="792" w:author="Michael Bell" w:date="2013-05-06T18:50:00Z">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ins>
    </w:p>
    <w:p w14:paraId="0F582A04" w14:textId="77777777" w:rsidR="00340CA5" w:rsidRDefault="00340CA5" w:rsidP="00340CA5">
      <w:pPr>
        <w:rPr>
          <w:ins w:id="795" w:author="Michael Bell" w:date="2013-05-06T18:50:00Z"/>
          <w:noProof/>
          <w:lang w:eastAsia="en-GB"/>
        </w:rPr>
      </w:pPr>
      <w:ins w:id="796" w:author="Michael Bell" w:date="2013-05-06T18:50:00Z">
        <w:r>
          <w:rPr>
            <w:noProof/>
            <w:lang w:eastAsia="en-GB"/>
          </w:rPr>
          <w:t>The rectangular objects are the coils of relays. When they are supplied with the 5V from the board they close the switch adjacent to them, groundi</w:t>
        </w:r>
        <w:r>
          <w:t>ng the point they are atached t</w:t>
        </w:r>
        <w:r>
          <w:rPr>
            <w:noProof/>
            <w:lang w:eastAsia="en-GB"/>
          </w:rPr>
          <w:t>o, then a pulse of power is sent down either the + or – pins, theoreticaly flipping the points.</w:t>
        </w:r>
      </w:ins>
    </w:p>
    <w:p w14:paraId="44509C91" w14:textId="77777777" w:rsidR="00340CA5" w:rsidRDefault="00340CA5" w:rsidP="00340CA5">
      <w:pPr>
        <w:rPr>
          <w:ins w:id="797" w:author="Michael Bell" w:date="2013-05-06T18:50:00Z"/>
          <w:noProof/>
          <w:lang w:eastAsia="en-GB"/>
        </w:rPr>
      </w:pPr>
      <w:ins w:id="798" w:author="Michael Bell" w:date="2013-05-06T18:50:00Z">
        <w:r>
          <w:rPr>
            <w:noProof/>
            <w:lang w:eastAsia="en-GB"/>
          </w:rPr>
          <w:t>Preliminary testing however showed that this system would not do.</w:t>
        </w:r>
      </w:ins>
    </w:p>
    <w:p w14:paraId="63933A98" w14:textId="77777777" w:rsidR="00340CA5" w:rsidRDefault="00340CA5" w:rsidP="00340CA5">
      <w:pPr>
        <w:rPr>
          <w:ins w:id="799" w:author="Michael Bell" w:date="2013-05-06T18:50:00Z"/>
          <w:noProof/>
          <w:lang w:eastAsia="en-GB"/>
        </w:rPr>
      </w:pPr>
      <w:ins w:id="800" w:author="Michael Bell" w:date="2013-05-06T18:50:00Z">
        <w:r>
          <w:rPr>
            <w:noProof/>
            <w:lang w:eastAsia="en-GB"/>
          </w:rPr>
          <w:t>While the point motors would move correctly they did not move with enough force to move</w:t>
        </w:r>
        <w:r>
          <w:t xml:space="preserve"> the points. T</w:t>
        </w:r>
        <w:r>
          <w:rPr>
            <w:noProof/>
            <w:lang w:eastAsia="en-GB"/>
          </w:rPr>
          <w:t>his was most likley a combination of two factors;</w:t>
        </w:r>
      </w:ins>
    </w:p>
    <w:p w14:paraId="223BC3D8" w14:textId="77777777" w:rsidR="00340CA5" w:rsidRDefault="00340CA5" w:rsidP="00340CA5">
      <w:pPr>
        <w:rPr>
          <w:ins w:id="801" w:author="Michael Bell" w:date="2013-05-06T18:50:00Z"/>
          <w:noProof/>
          <w:lang w:eastAsia="en-GB"/>
        </w:rPr>
      </w:pPr>
      <w:ins w:id="802" w:author="Michael Bell" w:date="2013-05-06T18:50:00Z">
        <w:r>
          <w:rPr>
            <w:noProof/>
            <w:lang w:eastAsia="en-GB"/>
          </w:rPr>
          <w:lastRenderedPageBreak/>
          <w:t xml:space="preserve"> 1. The board actualy supplies about 11.9V which is under the minimum rating for the points, the maximum is 16V and so the points where moving at minimum capacity and</w:t>
        </w:r>
      </w:ins>
    </w:p>
    <w:p w14:paraId="69D4FB26" w14:textId="77777777" w:rsidR="00340CA5" w:rsidRDefault="00340CA5" w:rsidP="00340CA5">
      <w:pPr>
        <w:rPr>
          <w:ins w:id="803" w:author="Michael Bell" w:date="2013-05-06T18:50:00Z"/>
          <w:noProof/>
          <w:lang w:eastAsia="en-GB"/>
        </w:rPr>
      </w:pPr>
      <w:ins w:id="804" w:author="Michael Bell" w:date="2013-05-06T18:50:00Z">
        <w:r>
          <w:rPr>
            <w:noProof/>
            <w:lang w:eastAsia="en-GB"/>
          </w:rPr>
          <w:t>2. The points in my train set are old and slightly rusty and require more force to move than a brand new set.</w:t>
        </w:r>
      </w:ins>
    </w:p>
    <w:p w14:paraId="2AB3DE29" w14:textId="77777777" w:rsidR="00340CA5" w:rsidRDefault="00340CA5" w:rsidP="00340CA5">
      <w:pPr>
        <w:rPr>
          <w:ins w:id="805" w:author="Michael Bell" w:date="2013-05-06T18:50:00Z"/>
          <w:noProof/>
          <w:lang w:eastAsia="en-GB"/>
        </w:rPr>
      </w:pPr>
      <w:ins w:id="806" w:author="Michael Bell" w:date="2013-05-06T18:50:00Z">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ins>
    </w:p>
    <w:p w14:paraId="515EA050" w14:textId="77777777" w:rsidR="00340CA5" w:rsidRDefault="00340CA5" w:rsidP="00340CA5">
      <w:pPr>
        <w:rPr>
          <w:ins w:id="809" w:author="Michael Bell" w:date="2013-05-06T18:50:00Z"/>
          <w:noProof/>
          <w:lang w:eastAsia="en-GB"/>
        </w:rPr>
      </w:pPr>
      <w:ins w:id="810" w:author="Michael Bell" w:date="2013-05-06T18:50:00Z">
        <w:r>
          <w:rPr>
            <w:noProof/>
            <w:lang w:eastAsia="en-GB"/>
          </w:rPr>
          <w:t xml:space="preserve">This problem was overcome by adding an additional, </w:t>
        </w:r>
        <w:commentRangeStart w:id="811"/>
        <w:r>
          <w:rPr>
            <w:noProof/>
            <w:lang w:eastAsia="en-GB"/>
          </w:rPr>
          <w:t xml:space="preserve">larger relay </w:t>
        </w:r>
        <w:commentRangeEnd w:id="811"/>
        <w:r>
          <w:rPr>
            <w:rStyle w:val="CommentReference"/>
          </w:rPr>
          <w:commentReference w:id="811"/>
        </w:r>
        <w:r>
          <w:rPr>
            <w:noProof/>
            <w:lang w:eastAsia="en-GB"/>
          </w:rPr>
          <w:t>to the system which was connected to the terminals which where previously used to supply the points with their original 12V.</w:t>
        </w:r>
      </w:ins>
    </w:p>
    <w:p w14:paraId="3638F99A" w14:textId="77777777" w:rsidR="00340CA5" w:rsidRDefault="00340CA5" w:rsidP="00340CA5">
      <w:pPr>
        <w:rPr>
          <w:ins w:id="812" w:author="Michael Bell" w:date="2013-05-06T18:50:00Z"/>
          <w:noProof/>
          <w:lang w:eastAsia="en-GB"/>
        </w:rPr>
      </w:pPr>
      <w:ins w:id="813" w:author="Michael Bell" w:date="2013-05-06T18:50:00Z">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ins>
    </w:p>
    <w:p w14:paraId="42CC48EF" w14:textId="77777777" w:rsidR="00340CA5" w:rsidRDefault="00340CA5" w:rsidP="00340CA5">
      <w:pPr>
        <w:rPr>
          <w:ins w:id="816" w:author="Michael Bell" w:date="2013-05-06T18:50:00Z"/>
          <w:noProof/>
          <w:lang w:eastAsia="en-GB"/>
        </w:rPr>
      </w:pPr>
      <w:ins w:id="817" w:author="Michael Bell" w:date="2013-05-06T18:50:00Z">
        <w:r>
          <w:rPr>
            <w:noProof/>
            <w:lang w:eastAsia="en-GB"/>
          </w:rPr>
          <w:t>My chosen relay could switch curents up to 240V which was plenty given that it only needed to switch 14(ish)V.</w:t>
        </w:r>
      </w:ins>
    </w:p>
    <w:p w14:paraId="3216D74F" w14:textId="77777777" w:rsidR="00340CA5" w:rsidRDefault="00340CA5" w:rsidP="00340CA5">
      <w:pPr>
        <w:rPr>
          <w:ins w:id="818" w:author="Michael Bell" w:date="2013-05-06T18:50:00Z"/>
          <w:noProof/>
          <w:lang w:eastAsia="en-GB"/>
        </w:rPr>
      </w:pPr>
      <w:ins w:id="819" w:author="Michael Bell" w:date="2013-05-06T18:50:00Z">
        <w:r>
          <w:rPr>
            <w:noProof/>
            <w:lang w:eastAsia="en-GB"/>
          </w:rPr>
          <w:br w:type="page"/>
        </w:r>
      </w:ins>
    </w:p>
    <w:p w14:paraId="314ECD6A" w14:textId="77777777" w:rsidR="00340CA5" w:rsidRDefault="00340CA5" w:rsidP="00340CA5">
      <w:pPr>
        <w:rPr>
          <w:ins w:id="820" w:author="Michael Bell" w:date="2013-05-06T18:50:00Z"/>
          <w:noProof/>
          <w:lang w:eastAsia="en-GB"/>
        </w:rPr>
      </w:pPr>
      <w:ins w:id="821" w:author="Michael Bell" w:date="2013-05-06T18:50:00Z">
        <w:r>
          <w:rPr>
            <w:noProof/>
            <w:lang w:eastAsia="en-GB"/>
          </w:rPr>
          <w:lastRenderedPageBreak/>
          <w:t xml:space="preserve">With these factors taken into acount my new design took </w:t>
        </w:r>
        <w:commentRangeStart w:id="822"/>
        <w:r>
          <w:rPr>
            <w:noProof/>
            <w:lang w:eastAsia="en-GB"/>
          </w:rPr>
          <w:t>this</w:t>
        </w:r>
        <w:commentRangeEnd w:id="822"/>
        <w:r>
          <w:rPr>
            <w:rStyle w:val="CommentReference"/>
          </w:rPr>
          <w:commentReference w:id="822"/>
        </w:r>
        <w:r>
          <w:rPr>
            <w:noProof/>
            <w:lang w:eastAsia="en-GB"/>
          </w:rPr>
          <w:t xml:space="preserve"> form.</w:t>
        </w:r>
      </w:ins>
    </w:p>
    <w:p w14:paraId="372B1B93" w14:textId="77777777" w:rsidR="00340CA5" w:rsidRDefault="00340CA5" w:rsidP="00340CA5">
      <w:pPr>
        <w:rPr>
          <w:ins w:id="823" w:author="Michael Bell" w:date="2013-05-06T18:50:00Z"/>
          <w:noProof/>
          <w:lang w:eastAsia="en-GB"/>
        </w:rPr>
      </w:pPr>
      <w:ins w:id="824" w:author="Michael Bell" w:date="2013-05-06T18:50:00Z">
        <w:r>
          <w:rPr>
            <w:noProof/>
            <w:lang w:eastAsia="en-GB"/>
          </w:rPr>
          <w:object w:dxaOrig="4534" w:dyaOrig="5088" w14:anchorId="1A459D9F">
            <v:shape id="_x0000_i1029" type="#_x0000_t75" style="width:458.25pt;height:513.75pt" o:ole="">
              <v:imagedata r:id="rId45" o:title=""/>
            </v:shape>
            <o:OLEObject Type="Embed" ProgID="Visio.Drawing.11" ShapeID="_x0000_i1029" DrawAspect="Content" ObjectID="_1429371957" r:id="rId46"/>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ins>
    </w:p>
    <w:p w14:paraId="0BCD957F" w14:textId="77777777" w:rsidR="00340CA5" w:rsidRDefault="00340CA5" w:rsidP="00340CA5">
      <w:pPr>
        <w:rPr>
          <w:ins w:id="825" w:author="Michael Bell" w:date="2013-05-06T18:50:00Z"/>
          <w:noProof/>
          <w:lang w:eastAsia="en-GB"/>
        </w:rPr>
      </w:pPr>
      <w:ins w:id="826" w:author="Michael Bell" w:date="2013-05-06T18:50:00Z">
        <w:r>
          <w:rPr>
            <w:noProof/>
            <w:lang w:eastAsia="en-GB"/>
          </w:rPr>
          <w:t>Unfortunatly, this design also had a big flaw in it.</w:t>
        </w:r>
      </w:ins>
    </w:p>
    <w:p w14:paraId="68ECDA5D" w14:textId="77777777" w:rsidR="00340CA5" w:rsidRDefault="00340CA5" w:rsidP="00340CA5">
      <w:pPr>
        <w:rPr>
          <w:ins w:id="827" w:author="Michael Bell" w:date="2013-05-06T18:50:00Z"/>
          <w:noProof/>
          <w:lang w:eastAsia="en-GB"/>
        </w:rPr>
      </w:pPr>
      <w:ins w:id="828" w:author="Michael Bell" w:date="2013-05-06T18:50:00Z">
        <w:r>
          <w:rPr>
            <w:noProof/>
            <w:lang w:eastAsia="en-GB"/>
          </w:rPr>
          <w:t>I encountered the problem during the assembly of the track, after installing only one point motor the system worked perfectly, but, after installing an additional motor, and then another, the system stopped working.</w:t>
        </w:r>
      </w:ins>
    </w:p>
    <w:p w14:paraId="61820896" w14:textId="77777777" w:rsidR="00340CA5" w:rsidRDefault="00340CA5" w:rsidP="00340CA5">
      <w:pPr>
        <w:rPr>
          <w:ins w:id="829" w:author="Michael Bell" w:date="2013-05-06T18:50:00Z"/>
          <w:noProof/>
          <w:lang w:eastAsia="en-GB"/>
        </w:rPr>
      </w:pPr>
      <w:ins w:id="830" w:author="Michael Bell" w:date="2013-05-06T18:50:00Z">
        <w:r>
          <w:rPr>
            <w:noProof/>
            <w:lang w:eastAsia="en-GB"/>
          </w:rPr>
          <w:t>Instead of moving the points the selected motor buzzed and moved slightly but not enough and the other point motors jolted a tiny bit and moved a little.</w:t>
        </w:r>
      </w:ins>
    </w:p>
    <w:p w14:paraId="5490446C" w14:textId="77777777" w:rsidR="00340CA5" w:rsidRDefault="00340CA5" w:rsidP="00340CA5">
      <w:pPr>
        <w:rPr>
          <w:ins w:id="831" w:author="Michael Bell" w:date="2013-05-06T18:50:00Z"/>
          <w:noProof/>
          <w:lang w:eastAsia="en-GB"/>
        </w:rPr>
      </w:pPr>
      <w:ins w:id="832" w:author="Michael Bell" w:date="2013-05-06T18:50:00Z">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ins>
    </w:p>
    <w:p w14:paraId="3D9DCC96" w14:textId="77777777" w:rsidR="00340CA5" w:rsidRDefault="00340CA5" w:rsidP="00340CA5">
      <w:pPr>
        <w:rPr>
          <w:ins w:id="833" w:author="Michael Bell" w:date="2013-05-06T18:50:00Z"/>
          <w:noProof/>
          <w:lang w:eastAsia="en-GB"/>
        </w:rPr>
      </w:pPr>
      <w:ins w:id="834" w:author="Michael Bell" w:date="2013-05-06T18:50:00Z">
        <w:r>
          <w:rPr>
            <w:noProof/>
            <w:lang w:eastAsia="en-GB"/>
          </w:rPr>
          <w:object w:dxaOrig="1440" w:dyaOrig="1440" w14:anchorId="72DF12E2">
            <v:shape id="_x0000_s1060" type="#_x0000_t75" style="position:absolute;margin-left:0;margin-top:10.65pt;width:139.6pt;height:196.1pt;z-index:251695104">
              <v:imagedata r:id="rId47" o:title=""/>
              <w10:wrap type="square"/>
            </v:shape>
            <o:OLEObject Type="Embed" ProgID="Visio.Drawing.11" ShapeID="_x0000_s1060" DrawAspect="Content" ObjectID="_1429371966" r:id="rId48"/>
          </w:object>
        </w:r>
        <w:r>
          <w:rPr>
            <w:noProof/>
            <w:lang w:eastAsia="en-GB"/>
          </w:rPr>
          <w:t>This is the standard motor design.</w:t>
        </w:r>
      </w:ins>
    </w:p>
    <w:p w14:paraId="69BE58CD" w14:textId="77777777" w:rsidR="00340CA5" w:rsidRDefault="00340CA5" w:rsidP="00340CA5">
      <w:pPr>
        <w:rPr>
          <w:ins w:id="835" w:author="Michael Bell" w:date="2013-05-06T18:50:00Z"/>
          <w:noProof/>
          <w:lang w:eastAsia="en-GB"/>
        </w:rPr>
      </w:pPr>
      <w:ins w:id="836" w:author="Michael Bell" w:date="2013-05-06T18:50:00Z">
        <w:r>
          <w:rPr>
            <w:noProof/>
            <w:lang w:eastAsia="en-GB"/>
          </w:rPr>
          <w:t>When power is suplied into either power in + or power in – the coil nearest it produces magnetic flux, pulling the point bar towards it and moving the points.</w:t>
        </w:r>
      </w:ins>
    </w:p>
    <w:p w14:paraId="4661A729" w14:textId="77777777" w:rsidR="00340CA5" w:rsidRDefault="00340CA5" w:rsidP="00340CA5">
      <w:pPr>
        <w:rPr>
          <w:ins w:id="837" w:author="Michael Bell" w:date="2013-05-06T18:50:00Z"/>
          <w:noProof/>
          <w:lang w:eastAsia="en-GB"/>
        </w:rPr>
      </w:pPr>
      <w:ins w:id="838" w:author="Michael Bell" w:date="2013-05-06T18:50:00Z">
        <w:r>
          <w:rPr>
            <w:noProof/>
            <w:lang w:eastAsia="en-GB"/>
          </w:rPr>
          <w:t>In a stand alone system this works because the only route the curent can take is from the power pin too the ground.</w:t>
        </w:r>
      </w:ins>
    </w:p>
    <w:p w14:paraId="2B569EF2" w14:textId="77777777" w:rsidR="00340CA5" w:rsidRDefault="00340CA5" w:rsidP="00340CA5">
      <w:pPr>
        <w:rPr>
          <w:ins w:id="839" w:author="Michael Bell" w:date="2013-05-06T18:50:00Z"/>
          <w:noProof/>
          <w:lang w:eastAsia="en-GB"/>
        </w:rPr>
      </w:pPr>
      <w:ins w:id="840" w:author="Michael Bell" w:date="2013-05-06T18:50:00Z">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ins>
    </w:p>
    <w:p w14:paraId="351C7598" w14:textId="77777777" w:rsidR="00340CA5" w:rsidRDefault="00340CA5" w:rsidP="00340CA5">
      <w:pPr>
        <w:rPr>
          <w:ins w:id="841" w:author="Michael Bell" w:date="2013-05-06T18:50:00Z"/>
          <w:noProof/>
          <w:lang w:eastAsia="en-GB"/>
        </w:rPr>
      </w:pPr>
      <w:ins w:id="842" w:author="Michael Bell" w:date="2013-05-06T18:50:00Z">
        <w:r>
          <w:rPr>
            <w:noProof/>
            <w:lang w:eastAsia="en-GB"/>
          </w:rPr>
          <w:t>Once the problem was identified it was easy enough to find a solution.</w:t>
        </w:r>
      </w:ins>
    </w:p>
    <w:p w14:paraId="1FD80D3B" w14:textId="77777777" w:rsidR="00340CA5" w:rsidRDefault="00340CA5" w:rsidP="00340CA5">
      <w:pPr>
        <w:rPr>
          <w:ins w:id="843" w:author="Michael Bell" w:date="2013-05-06T18:50:00Z"/>
          <w:noProof/>
          <w:lang w:eastAsia="en-GB"/>
        </w:rPr>
      </w:pPr>
      <w:ins w:id="844" w:author="Michael Bell" w:date="2013-05-06T18:50:00Z">
        <w:r>
          <w:rPr>
            <w:noProof/>
            <w:lang w:eastAsia="en-GB"/>
          </w:rPr>
          <w:object w:dxaOrig="1440" w:dyaOrig="1440" w14:anchorId="72E45F03">
            <v:shape id="_x0000_s1061" type="#_x0000_t75" style="position:absolute;margin-left:0;margin-top:5.1pt;width:138.35pt;height:182.7pt;z-index:251696128">
              <v:imagedata r:id="rId49" o:title=""/>
              <w10:wrap type="square"/>
            </v:shape>
            <o:OLEObject Type="Embed" ProgID="Visio.Drawing.11" ShapeID="_x0000_s1061" DrawAspect="Content" ObjectID="_1429371967" r:id="rId50"/>
          </w:object>
        </w:r>
        <w:r>
          <w:rPr>
            <w:noProof/>
            <w:lang w:eastAsia="en-GB"/>
          </w:rPr>
          <w:t>This is my modified motor design.</w:t>
        </w:r>
      </w:ins>
    </w:p>
    <w:p w14:paraId="3E804F13" w14:textId="77777777" w:rsidR="00340CA5" w:rsidRDefault="00340CA5" w:rsidP="00340CA5">
      <w:pPr>
        <w:rPr>
          <w:ins w:id="845" w:author="Michael Bell" w:date="2013-05-06T18:50:00Z"/>
          <w:noProof/>
          <w:lang w:eastAsia="en-GB"/>
        </w:rPr>
      </w:pPr>
      <w:ins w:id="846" w:author="Michael Bell" w:date="2013-05-06T18:50:00Z">
        <w:r>
          <w:rPr>
            <w:noProof/>
            <w:lang w:eastAsia="en-GB"/>
          </w:rPr>
          <w:t>The problem is solved by using two diodes that face each other over the two coils.</w:t>
        </w:r>
      </w:ins>
    </w:p>
    <w:p w14:paraId="5B66600C" w14:textId="77777777" w:rsidR="00340CA5" w:rsidRDefault="00340CA5" w:rsidP="00340CA5">
      <w:pPr>
        <w:rPr>
          <w:ins w:id="847" w:author="Michael Bell" w:date="2013-05-06T18:50:00Z"/>
          <w:noProof/>
          <w:lang w:eastAsia="en-GB"/>
        </w:rPr>
      </w:pPr>
      <w:ins w:id="848" w:author="Michael Bell" w:date="2013-05-06T18:50:00Z">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ins>
    </w:p>
    <w:p w14:paraId="017F8587" w14:textId="77777777" w:rsidR="00340CA5" w:rsidRDefault="00340CA5" w:rsidP="00340CA5">
      <w:pPr>
        <w:rPr>
          <w:ins w:id="849" w:author="Michael Bell" w:date="2013-05-06T18:50:00Z"/>
          <w:noProof/>
          <w:lang w:eastAsia="en-GB"/>
        </w:rPr>
      </w:pPr>
      <w:ins w:id="850" w:author="Michael Bell" w:date="2013-05-06T18:50:00Z">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ins>
    </w:p>
    <w:p w14:paraId="1432455E" w14:textId="77777777" w:rsidR="00340CA5" w:rsidRDefault="00340CA5" w:rsidP="00340CA5">
      <w:pPr>
        <w:rPr>
          <w:ins w:id="851" w:author="Michael Bell" w:date="2013-05-06T18:50:00Z"/>
          <w:noProof/>
          <w:lang w:eastAsia="en-GB"/>
        </w:rPr>
      </w:pPr>
      <w:ins w:id="852" w:author="Michael Bell" w:date="2013-05-06T18:50:00Z">
        <w:r>
          <w:rPr>
            <w:noProof/>
            <w:lang w:eastAsia="en-GB"/>
          </w:rPr>
          <w:br w:type="page"/>
        </w:r>
      </w:ins>
    </w:p>
    <w:p w14:paraId="679BD8E6" w14:textId="77777777" w:rsidR="00340CA5" w:rsidRDefault="00340CA5" w:rsidP="00340CA5">
      <w:pPr>
        <w:rPr>
          <w:ins w:id="853" w:author="Michael Bell" w:date="2013-05-06T18:50:00Z"/>
          <w:noProof/>
          <w:lang w:eastAsia="en-GB"/>
        </w:rPr>
      </w:pPr>
      <w:ins w:id="854" w:author="Michael Bell" w:date="2013-05-06T18:50:00Z">
        <w:r>
          <w:rPr>
            <w:noProof/>
            <w:lang w:eastAsia="en-GB"/>
          </w:rPr>
          <w:lastRenderedPageBreak/>
          <w:t>With the addition of these diodes, this is the final design of the point motor circuits.</w:t>
        </w:r>
      </w:ins>
    </w:p>
    <w:p w14:paraId="5BC6E526" w14:textId="3A608FDD" w:rsidR="00EB5458" w:rsidDel="0022505B" w:rsidRDefault="00340CA5" w:rsidP="00340CA5">
      <w:pPr>
        <w:pStyle w:val="Heading3"/>
        <w:rPr>
          <w:del w:id="855" w:author="Michael Bell" w:date="2013-05-06T18:48:00Z"/>
        </w:rPr>
      </w:pPr>
      <w:ins w:id="856" w:author="Michael Bell" w:date="2013-05-06T18:50:00Z">
        <w:r>
          <w:rPr>
            <w:noProof/>
            <w:lang w:eastAsia="en-GB"/>
          </w:rPr>
          <w:object w:dxaOrig="5130" w:dyaOrig="5088" w14:anchorId="7BBCA5BD">
            <v:shape id="_x0000_i1030" type="#_x0000_t75" style="width:489.75pt;height:486pt" o:ole="">
              <v:imagedata r:id="rId51" o:title=""/>
            </v:shape>
            <o:OLEObject Type="Embed" ProgID="Visio.Drawing.11" ShapeID="_x0000_i1030" DrawAspect="Content" ObjectID="_1429371958" r:id="rId52"/>
          </w:object>
        </w:r>
        <w:r>
          <w:rPr>
            <w:noProof/>
            <w:lang w:eastAsia="en-GB"/>
          </w:rPr>
          <w:t>I am pleased to say that this new design works!</w:t>
        </w:r>
      </w:ins>
      <w:del w:id="857" w:author="Michael Bell" w:date="2013-05-06T18:48:00Z">
        <w:r w:rsidR="00A4698F" w:rsidDel="0022505B">
          <w:delText>Track</w:delText>
        </w:r>
        <w:bookmarkEnd w:id="693"/>
      </w:del>
    </w:p>
    <w:p w14:paraId="7851D238" w14:textId="06CCA062" w:rsidR="00A4698F" w:rsidDel="0022505B" w:rsidRDefault="00B63273" w:rsidP="00A4698F">
      <w:pPr>
        <w:rPr>
          <w:del w:id="858" w:author="Michael Bell" w:date="2013-05-06T18:48:00Z"/>
        </w:rPr>
      </w:pPr>
      <w:del w:id="859" w:author="Michael Bell" w:date="2013-05-06T18:48:00Z">
        <w:r w:rsidDel="0022505B">
          <w:rPr>
            <w:noProof/>
            <w:lang w:eastAsia="en-GB"/>
          </w:rPr>
          <w:drawing>
            <wp:anchor distT="0" distB="0" distL="114300" distR="114300" simplePos="0" relativeHeight="25164441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rsidDel="0022505B">
          <w:delTex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delText>
        </w:r>
      </w:del>
    </w:p>
    <w:p w14:paraId="75FAB25D" w14:textId="69A58923" w:rsidR="00D2172E" w:rsidDel="0022505B" w:rsidRDefault="00173793" w:rsidP="00173793">
      <w:pPr>
        <w:rPr>
          <w:del w:id="860" w:author="Michael Bell" w:date="2013-05-06T18:48:00Z"/>
        </w:rPr>
      </w:pPr>
      <w:del w:id="861" w:author="Michael Bell" w:date="2013-05-06T18:48:00Z">
        <w:r w:rsidDel="0022505B">
          <w:delText xml:space="preserve">Shown here is the basic layout that Hornby suggests using when constructing the track, however, the requirement specification dictates that </w:delText>
        </w:r>
        <w:r w:rsidRPr="00173793" w:rsidDel="0022505B">
          <w:rPr>
            <w:rStyle w:val="QuoteChar"/>
          </w:rPr>
          <w:delText>“the layout should be designed that if the train is moved forward that no mater where it is it will always trigger a sensor on its journey”</w:delText>
        </w:r>
        <w:r w:rsidDel="0022505B">
          <w:rPr>
            <w:rStyle w:val="QuoteChar"/>
          </w:rPr>
          <w:delText xml:space="preserve"> </w:delText>
        </w:r>
        <w:r w:rsidR="005B6B53" w:rsidDel="0022505B">
          <w:rPr>
            <w:rStyle w:val="QuoteChar"/>
            <w:i w:val="0"/>
          </w:rPr>
          <w:delText xml:space="preserve"> this is there for a good reason as I have illustrated below</w:delText>
        </w:r>
        <w:r w:rsidDel="0022505B">
          <w:delText>:</w:delText>
        </w:r>
        <w:r w:rsidR="00D2172E" w:rsidDel="0022505B">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rsidDel="0022505B">
          <w:delTex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delText>
        </w:r>
        <w:r w:rsidR="00D2172E" w:rsidDel="0022505B">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rsidDel="0022505B">
          <w:delText>The train can still end up in a red circle and therefore find itself in a similar situation of the board fails to realise where the train is so we need to do something to prevent this from happening. We have several options:</w:delText>
        </w:r>
      </w:del>
    </w:p>
    <w:p w14:paraId="2D999C16" w14:textId="17C44831" w:rsidR="00D2172E" w:rsidDel="0022505B" w:rsidRDefault="00D2172E" w:rsidP="00D2172E">
      <w:pPr>
        <w:pStyle w:val="ListParagraph"/>
        <w:numPr>
          <w:ilvl w:val="0"/>
          <w:numId w:val="10"/>
        </w:numPr>
        <w:rPr>
          <w:del w:id="862" w:author="Michael Bell" w:date="2013-05-06T18:48:00Z"/>
        </w:rPr>
      </w:pPr>
      <w:del w:id="863" w:author="Michael Bell" w:date="2013-05-06T18:48:00Z">
        <w:r w:rsidDel="0022505B">
          <w:delText>Design a track layout where the train cannot run up against a buffer in a given direction</w:delText>
        </w:r>
        <w:r w:rsidR="005B6B53" w:rsidDel="0022505B">
          <w:delText xml:space="preserve"> and only oppose the direction when </w:delText>
        </w:r>
        <w:r w:rsidR="002479A1" w:rsidDel="0022505B">
          <w:delText>absolutely</w:delText>
        </w:r>
        <w:r w:rsidR="005B6B53" w:rsidDel="0022505B">
          <w:delText xml:space="preserve"> necessary, </w:delText>
        </w:r>
        <w:r w:rsidR="002479A1" w:rsidDel="0022505B">
          <w:delText>e.g.</w:delText>
        </w:r>
        <w:r w:rsidR="005B6B53" w:rsidDel="0022505B">
          <w:delText xml:space="preserve"> </w:delText>
        </w:r>
        <w:r w:rsidR="002479A1" w:rsidDel="0022505B">
          <w:delText>backing</w:delText>
        </w:r>
        <w:r w:rsidR="005B6B53" w:rsidDel="0022505B">
          <w:delText xml:space="preserve"> into a siding.</w:delText>
        </w:r>
      </w:del>
    </w:p>
    <w:p w14:paraId="7905CD08" w14:textId="1D07ACBF" w:rsidR="00D2172E" w:rsidDel="0022505B" w:rsidRDefault="00D2172E" w:rsidP="00D2172E">
      <w:pPr>
        <w:pStyle w:val="ListParagraph"/>
        <w:numPr>
          <w:ilvl w:val="0"/>
          <w:numId w:val="10"/>
        </w:numPr>
        <w:rPr>
          <w:del w:id="864" w:author="Michael Bell" w:date="2013-05-06T18:48:00Z"/>
        </w:rPr>
      </w:pPr>
      <w:del w:id="865" w:author="Michael Bell" w:date="2013-05-06T18:48:00Z">
        <w:r w:rsidDel="0022505B">
          <w:delText xml:space="preserve">Program the board to recognise when a train has </w:delText>
        </w:r>
        <w:r w:rsidR="002479A1" w:rsidDel="0022505B">
          <w:delText>skipped</w:delText>
        </w:r>
        <w:r w:rsidDel="0022505B">
          <w:delText xml:space="preserve"> a sensor by noticing that the sensor after the failed sensor has been tripped and then</w:delText>
        </w:r>
      </w:del>
    </w:p>
    <w:p w14:paraId="6E97B253" w14:textId="20B8031E" w:rsidR="00D2172E" w:rsidDel="0022505B" w:rsidRDefault="00D2172E" w:rsidP="00D2172E">
      <w:pPr>
        <w:pStyle w:val="ListParagraph"/>
        <w:numPr>
          <w:ilvl w:val="1"/>
          <w:numId w:val="10"/>
        </w:numPr>
        <w:rPr>
          <w:del w:id="866" w:author="Michael Bell" w:date="2013-05-06T18:48:00Z"/>
        </w:rPr>
      </w:pPr>
      <w:del w:id="867" w:author="Michael Bell" w:date="2013-05-06T18:48:00Z">
        <w:r w:rsidDel="0022505B">
          <w:delText xml:space="preserve">Compensate by </w:delText>
        </w:r>
        <w:r w:rsidR="002479A1" w:rsidDel="0022505B">
          <w:delText>skipping</w:delText>
        </w:r>
        <w:r w:rsidDel="0022505B">
          <w:delText xml:space="preserve"> to the instruction set on the next sensor</w:delText>
        </w:r>
      </w:del>
    </w:p>
    <w:p w14:paraId="4CA11542" w14:textId="4DBA54CF" w:rsidR="00D2172E" w:rsidDel="0022505B" w:rsidRDefault="00D2172E" w:rsidP="00D2172E">
      <w:pPr>
        <w:pStyle w:val="ListParagraph"/>
        <w:numPr>
          <w:ilvl w:val="1"/>
          <w:numId w:val="10"/>
        </w:numPr>
        <w:rPr>
          <w:del w:id="868" w:author="Michael Bell" w:date="2013-05-06T18:48:00Z"/>
        </w:rPr>
      </w:pPr>
      <w:del w:id="869" w:author="Michael Bell" w:date="2013-05-06T18:48:00Z">
        <w:r w:rsidDel="0022505B">
          <w:delText xml:space="preserve">Stop the train if it should have </w:delText>
        </w:r>
        <w:r w:rsidR="002479A1" w:rsidDel="0022505B">
          <w:delText>stopped</w:delText>
        </w:r>
        <w:r w:rsidDel="0022505B">
          <w:delText xml:space="preserve"> at the previous sensor</w:delText>
        </w:r>
      </w:del>
    </w:p>
    <w:p w14:paraId="5AB96F99" w14:textId="00545A5A" w:rsidR="00D2172E" w:rsidDel="0022505B" w:rsidRDefault="00D2172E" w:rsidP="00D2172E">
      <w:pPr>
        <w:pStyle w:val="ListParagraph"/>
        <w:numPr>
          <w:ilvl w:val="1"/>
          <w:numId w:val="10"/>
        </w:numPr>
        <w:rPr>
          <w:del w:id="870" w:author="Michael Bell" w:date="2013-05-06T18:48:00Z"/>
        </w:rPr>
      </w:pPr>
      <w:del w:id="871" w:author="Michael Bell" w:date="2013-05-06T18:48:00Z">
        <w:r w:rsidDel="0022505B">
          <w:delText>Display an error message telling the user to replace the sensor</w:delText>
        </w:r>
      </w:del>
    </w:p>
    <w:p w14:paraId="16FB2CA2" w14:textId="648FE93C" w:rsidR="00D2172E" w:rsidDel="0022505B" w:rsidRDefault="00D2172E" w:rsidP="00D2172E">
      <w:pPr>
        <w:pStyle w:val="ListParagraph"/>
        <w:numPr>
          <w:ilvl w:val="0"/>
          <w:numId w:val="10"/>
        </w:numPr>
        <w:rPr>
          <w:del w:id="872" w:author="Michael Bell" w:date="2013-05-06T18:48:00Z"/>
        </w:rPr>
      </w:pPr>
      <w:del w:id="873" w:author="Michael Bell" w:date="2013-05-06T18:48:00Z">
        <w:r w:rsidDel="0022505B">
          <w:delText xml:space="preserve">Program a failsafe into the board in which if the train has been traveling for a given time without tripping a sensor it stops and </w:delText>
        </w:r>
        <w:r w:rsidR="002479A1" w:rsidDel="0022505B">
          <w:delText>displays</w:delText>
        </w:r>
        <w:r w:rsidDel="0022505B">
          <w:delText xml:space="preserve"> an error message</w:delText>
        </w:r>
        <w:r w:rsidR="005B6B53" w:rsidDel="0022505B">
          <w:delText>.</w:delText>
        </w:r>
      </w:del>
    </w:p>
    <w:p w14:paraId="3CEBF37B" w14:textId="15B2A456" w:rsidR="00377130" w:rsidDel="0022505B" w:rsidRDefault="0009431A" w:rsidP="00377130">
      <w:pPr>
        <w:rPr>
          <w:del w:id="874" w:author="Michael Bell" w:date="2013-05-06T18:48:00Z"/>
        </w:rPr>
      </w:pPr>
      <w:del w:id="875" w:author="Michael Bell" w:date="2013-05-06T18:48:00Z">
        <w:r w:rsidDel="0022505B">
          <w:rPr>
            <w:noProof/>
            <w:lang w:eastAsia="en-GB"/>
          </w:rPr>
          <w:drawing>
            <wp:anchor distT="0" distB="0" distL="114300" distR="114300" simplePos="0" relativeHeight="251646464"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rsidDel="0022505B">
          <w:delText>These are all good options so I will try to implement all 3, the combination should prevent this problem from ever happening, here are a few designs I have chosen that conform to point 1</w:delText>
        </w:r>
      </w:del>
    </w:p>
    <w:p w14:paraId="42E88B1A" w14:textId="07468059" w:rsidR="00F83EFB" w:rsidDel="0022505B" w:rsidRDefault="00377130">
      <w:pPr>
        <w:rPr>
          <w:del w:id="876" w:author="Michael Bell" w:date="2013-05-06T18:48:00Z"/>
        </w:rPr>
      </w:pPr>
      <w:del w:id="877" w:author="Michael Bell" w:date="2013-05-06T18:48:00Z">
        <w:r w:rsidDel="0022505B">
          <w:delText xml:space="preserve">In all </w:delText>
        </w:r>
        <w:r w:rsidR="00F83EFB" w:rsidDel="0022505B">
          <w:delText xml:space="preserve">3 the track is designed for the train to travel anticlockwise </w:delText>
        </w:r>
        <w:r w:rsidR="002479A1" w:rsidDel="0022505B">
          <w:delText>normally</w:delText>
        </w:r>
        <w:r w:rsidR="00F83EFB" w:rsidDel="0022505B">
          <w:delText xml:space="preserve"> but all 3 could be reflected for the train to travel the other way</w:delText>
        </w:r>
      </w:del>
    </w:p>
    <w:p w14:paraId="6E2D40FB" w14:textId="4D3D4A30" w:rsidR="00DD5403" w:rsidDel="0022505B" w:rsidRDefault="0009431A" w:rsidP="00DD5403">
      <w:pPr>
        <w:rPr>
          <w:del w:id="878" w:author="Michael Bell" w:date="2013-05-06T18:48:00Z"/>
        </w:rPr>
      </w:pPr>
      <w:del w:id="879" w:author="Michael Bell" w:date="2013-05-06T18:48:00Z">
        <w:r w:rsidDel="0022505B">
          <w:rPr>
            <w:noProof/>
            <w:lang w:eastAsia="en-GB"/>
          </w:rPr>
          <w:drawing>
            <wp:anchor distT="0" distB="0" distL="114300" distR="114300" simplePos="0" relativeHeight="251650560"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sidDel="0022505B">
          <w:rPr>
            <w:noProof/>
            <w:lang w:eastAsia="en-GB"/>
          </w:rPr>
          <w:drawing>
            <wp:anchor distT="0" distB="0" distL="114300" distR="114300" simplePos="0" relativeHeight="251648512"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The</w:delText>
        </w:r>
        <w:r w:rsidR="006A201E" w:rsidDel="0022505B">
          <w:delText xml:space="preserve"> issue with the lower two is that they both take up quite a bit of space</w:delText>
        </w:r>
        <w:r w:rsidDel="0022505B">
          <w:delText xml:space="preserve"> so I chose to go with the top design.</w:delText>
        </w:r>
      </w:del>
    </w:p>
    <w:p w14:paraId="5922C389" w14:textId="43540015" w:rsidR="005421F0" w:rsidDel="0022505B" w:rsidRDefault="005421F0">
      <w:pPr>
        <w:rPr>
          <w:del w:id="880" w:author="Michael Bell" w:date="2013-05-06T18:48:00Z"/>
        </w:rPr>
      </w:pPr>
      <w:del w:id="881" w:author="Michael Bell" w:date="2013-05-06T18:48:00Z">
        <w:r w:rsidDel="0022505B">
          <w:br w:type="page"/>
        </w:r>
      </w:del>
    </w:p>
    <w:p w14:paraId="25B43D68" w14:textId="08940E02" w:rsidR="005421F0" w:rsidDel="0022505B" w:rsidRDefault="005421F0" w:rsidP="005421F0">
      <w:pPr>
        <w:pStyle w:val="Heading3"/>
        <w:rPr>
          <w:del w:id="882" w:author="Michael Bell" w:date="2013-05-06T18:48:00Z"/>
        </w:rPr>
      </w:pPr>
      <w:bookmarkStart w:id="883" w:name="_Toc228847787"/>
      <w:del w:id="884" w:author="Michael Bell" w:date="2013-05-06T18:48:00Z">
        <w:r w:rsidDel="0022505B">
          <w:delText>Isolatable Sidings</w:delText>
        </w:r>
        <w:bookmarkEnd w:id="883"/>
      </w:del>
    </w:p>
    <w:p w14:paraId="0EA48212" w14:textId="32EA172D" w:rsidR="005421F0" w:rsidDel="0022505B" w:rsidRDefault="005421F0" w:rsidP="005421F0">
      <w:pPr>
        <w:rPr>
          <w:del w:id="885" w:author="Michael Bell" w:date="2013-05-06T18:48:00Z"/>
        </w:rPr>
      </w:pPr>
      <w:del w:id="886" w:author="Michael Bell" w:date="2013-05-06T18:48:00Z">
        <w:r w:rsidDel="0022505B">
          <w:delText xml:space="preserve">Another important element of the design is controlling which of the two trains (the main train and the cleaning train) are active and which is waiting in a siding. </w:delText>
        </w:r>
      </w:del>
    </w:p>
    <w:p w14:paraId="581EA45C" w14:textId="60EA18ED" w:rsidR="009A1920" w:rsidDel="0022505B" w:rsidRDefault="009A1920" w:rsidP="005421F0">
      <w:pPr>
        <w:rPr>
          <w:del w:id="887" w:author="Michael Bell" w:date="2013-05-06T18:48:00Z"/>
        </w:rPr>
      </w:pPr>
      <w:del w:id="888" w:author="Michael Bell" w:date="2013-05-06T18:48:00Z">
        <w:r w:rsidDel="0022505B">
          <w:rPr>
            <w:noProof/>
            <w:lang w:eastAsia="en-GB"/>
          </w:rPr>
          <w:drawing>
            <wp:anchor distT="0" distB="0" distL="114300" distR="114300" simplePos="0" relativeHeight="251665920"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rsidDel="0022505B">
          <w:delTex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delText>
        </w:r>
        <w:r w:rsidDel="0022505B">
          <w:delText>.</w:delText>
        </w:r>
      </w:del>
    </w:p>
    <w:p w14:paraId="2A9443A0" w14:textId="2510B064" w:rsidR="009A1920" w:rsidDel="0022505B" w:rsidRDefault="009A1920" w:rsidP="005421F0">
      <w:pPr>
        <w:rPr>
          <w:del w:id="889" w:author="Michael Bell" w:date="2013-05-06T18:48:00Z"/>
        </w:rPr>
      </w:pPr>
      <w:del w:id="890" w:author="Michael Bell" w:date="2013-05-06T18:48:00Z">
        <w:r w:rsidDel="0022505B">
          <w:delTex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delText>
        </w:r>
      </w:del>
    </w:p>
    <w:p w14:paraId="14F321AD" w14:textId="0C4BBE75" w:rsidR="00DD5403" w:rsidDel="0022505B" w:rsidRDefault="00DD5403" w:rsidP="005421F0">
      <w:pPr>
        <w:rPr>
          <w:del w:id="891" w:author="Michael Bell" w:date="2013-05-06T18:48:00Z"/>
        </w:rPr>
      </w:pPr>
      <w:del w:id="892" w:author="Michael Bell" w:date="2013-05-06T18:48:00Z">
        <w:r w:rsidDel="0022505B">
          <w:br w:type="page"/>
        </w:r>
      </w:del>
    </w:p>
    <w:p w14:paraId="4E5FA770" w14:textId="55241B30" w:rsidR="00DD5403" w:rsidDel="00340CA5" w:rsidRDefault="00DD5403" w:rsidP="00DD5403">
      <w:pPr>
        <w:pStyle w:val="Heading3"/>
        <w:rPr>
          <w:del w:id="893" w:author="Michael Bell" w:date="2013-05-06T18:50:00Z"/>
        </w:rPr>
      </w:pPr>
      <w:bookmarkStart w:id="894" w:name="_Toc228847788"/>
      <w:del w:id="895" w:author="Michael Bell" w:date="2013-05-06T18:50:00Z">
        <w:r w:rsidDel="00340CA5">
          <w:delText>Location detection</w:delText>
        </w:r>
        <w:bookmarkEnd w:id="894"/>
      </w:del>
    </w:p>
    <w:p w14:paraId="46A7595D" w14:textId="028CDF66" w:rsidR="007F1A52" w:rsidDel="00340CA5" w:rsidRDefault="00DD5403" w:rsidP="00DD5403">
      <w:pPr>
        <w:rPr>
          <w:del w:id="896" w:author="Michael Bell" w:date="2013-05-06T18:50:00Z"/>
        </w:rPr>
      </w:pPr>
      <w:del w:id="897" w:author="Michael Bell" w:date="2013-05-06T18:50:00Z">
        <w:r w:rsidDel="00340CA5">
          <w:delText>An important part of the design is deciding how to detect the location of the train on the tracks without interfering with, or risk derailing the train</w:delText>
        </w:r>
        <w:r w:rsidR="007F1A52" w:rsidDel="00340CA5">
          <w:delText>, I had many different options on how to do this which I will go through.</w:delText>
        </w:r>
      </w:del>
    </w:p>
    <w:p w14:paraId="1D1C3149" w14:textId="6805DFA5" w:rsidR="00751181" w:rsidDel="00340CA5" w:rsidRDefault="00751181" w:rsidP="00DD5403">
      <w:pPr>
        <w:rPr>
          <w:del w:id="898" w:author="Michael Bell" w:date="2013-05-06T18:50:00Z"/>
        </w:rPr>
      </w:pPr>
      <w:del w:id="899" w:author="Michael Bell" w:date="2013-05-06T18:50:00Z">
        <w:r w:rsidDel="00340CA5">
          <w:rPr>
            <w:noProof/>
            <w:lang w:eastAsia="en-GB"/>
          </w:rPr>
          <mc:AlternateContent>
            <mc:Choice Requires="wps">
              <w:drawing>
                <wp:anchor distT="0" distB="0" distL="114300" distR="114300" simplePos="0" relativeHeight="251652608"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EED5D5" id="Oval 20" o:spid="_x0000_s1026" style="position:absolute;margin-left:-184.15pt;margin-top:58.85pt;width:23.45pt;height:24.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sidDel="00340CA5">
          <w:rPr>
            <w:noProof/>
            <w:lang w:eastAsia="en-GB"/>
          </w:rPr>
          <w:drawing>
            <wp:anchor distT="0" distB="0" distL="114300" distR="114300" simplePos="0" relativeHeight="251651584"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rsidDel="00340CA5">
          <w:delText xml:space="preserve">The best place, in my opinion, to draw inspiration from is full scale railways themselves. The </w:delText>
        </w:r>
        <w:r w:rsidR="002479A1" w:rsidDel="00340CA5">
          <w:delText>simplest</w:delText>
        </w:r>
        <w:r w:rsidR="007F1A52" w:rsidDel="00340CA5">
          <w:delText xml:space="preserve"> and oldest viable method is using something called a </w:delText>
        </w:r>
        <w:r w:rsidR="00B006DB" w:rsidDel="00340CA5">
          <w:delText>treadle</w:delText>
        </w:r>
        <w:r w:rsidDel="00340CA5">
          <w:delText xml:space="preserve"> (shown here).</w:delText>
        </w:r>
      </w:del>
    </w:p>
    <w:p w14:paraId="5D9B7198" w14:textId="015113A6" w:rsidR="00751181" w:rsidDel="00340CA5" w:rsidRDefault="00751181" w:rsidP="00DD5403">
      <w:pPr>
        <w:rPr>
          <w:del w:id="900" w:author="Michael Bell" w:date="2013-05-06T18:50:00Z"/>
        </w:rPr>
      </w:pPr>
      <w:del w:id="901" w:author="Michael Bell" w:date="2013-05-06T18:50:00Z">
        <w:r w:rsidDel="00340CA5">
          <w:delText xml:space="preserve">What happens is, the train passes over the treadle and the rim of the wheel presses the metal bar (highlighted). The bar is basically an electrical switch and when pressed down it sends a signal to a signal box. In the days before computers these where </w:delText>
        </w:r>
        <w:r w:rsidR="002479A1" w:rsidDel="00340CA5">
          <w:delText>widely</w:delText>
        </w:r>
        <w:r w:rsidDel="00340CA5">
          <w:delText xml:space="preserve"> used in combination with relays to control the signals and tell the signalman the position of the train.</w:delText>
        </w:r>
      </w:del>
    </w:p>
    <w:p w14:paraId="2F61B746" w14:textId="00DA628D" w:rsidR="007A76A1" w:rsidDel="00340CA5" w:rsidRDefault="00751181" w:rsidP="00DD5403">
      <w:pPr>
        <w:rPr>
          <w:del w:id="902" w:author="Michael Bell" w:date="2013-05-06T18:50:00Z"/>
        </w:rPr>
      </w:pPr>
      <w:del w:id="903" w:author="Michael Bell" w:date="2013-05-06T18:50:00Z">
        <w:r w:rsidDel="00340CA5">
          <w:delText xml:space="preserve">The issue with using this on a much smaller scale is how </w:delText>
        </w:r>
        <w:r w:rsidR="002479A1" w:rsidDel="00340CA5">
          <w:delText>fiddle</w:delText>
        </w:r>
        <w:r w:rsidDel="00340CA5">
          <w:delText xml:space="preserve"> and easily bent the </w:delText>
        </w:r>
        <w:r w:rsidR="00E920ED" w:rsidDel="00340CA5">
          <w:delText xml:space="preserve">metal bar </w:delText>
        </w:r>
        <w:r w:rsidR="009A1F28" w:rsidDel="00340CA5">
          <w:delText xml:space="preserve">that the rim touches would be if it was </w:delText>
        </w:r>
        <w:r w:rsidR="002479A1" w:rsidDel="00340CA5">
          <w:delText>scaled</w:delText>
        </w:r>
        <w:r w:rsidR="009A1F28" w:rsidDel="00340CA5">
          <w:delText xml:space="preserve"> down to 00 </w:delText>
        </w:r>
        <w:r w:rsidR="002479A1" w:rsidDel="00340CA5">
          <w:delText>gauge</w:delText>
        </w:r>
        <w:r w:rsidR="009A1F28" w:rsidDel="00340CA5">
          <w:delText xml:space="preserve"> which is the track size</w:delText>
        </w:r>
        <w:r w:rsidR="007A76A1" w:rsidDel="00340CA5">
          <w:delText xml:space="preserve"> so this option isn’t really feasible.</w:delText>
        </w:r>
      </w:del>
    </w:p>
    <w:p w14:paraId="52C0D737" w14:textId="5503596B" w:rsidR="007A76A1" w:rsidDel="00340CA5" w:rsidRDefault="007A76A1" w:rsidP="00DD5403">
      <w:pPr>
        <w:rPr>
          <w:del w:id="904" w:author="Michael Bell" w:date="2013-05-06T18:50:00Z"/>
        </w:rPr>
      </w:pPr>
    </w:p>
    <w:p w14:paraId="4B0D2A34" w14:textId="5EB030EE" w:rsidR="007A76A1" w:rsidDel="00340CA5" w:rsidRDefault="007A76A1" w:rsidP="00DD5403">
      <w:pPr>
        <w:rPr>
          <w:del w:id="905" w:author="Michael Bell" w:date="2013-05-06T18:50:00Z"/>
        </w:rPr>
      </w:pPr>
      <w:del w:id="906" w:author="Michael Bell" w:date="2013-05-06T18:50:00Z">
        <w:r w:rsidDel="00340CA5">
          <w:delTex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delText>
        </w:r>
      </w:del>
    </w:p>
    <w:p w14:paraId="5318E2D5" w14:textId="28520FE0" w:rsidR="007A76A1" w:rsidDel="00340CA5" w:rsidRDefault="007A76A1" w:rsidP="00DD5403">
      <w:pPr>
        <w:rPr>
          <w:del w:id="907" w:author="Michael Bell" w:date="2013-05-06T18:50:00Z"/>
        </w:rPr>
      </w:pPr>
    </w:p>
    <w:p w14:paraId="7CC2EC54" w14:textId="66F0C636" w:rsidR="00A75E62" w:rsidDel="00340CA5" w:rsidRDefault="007A76A1" w:rsidP="00DD5403">
      <w:pPr>
        <w:rPr>
          <w:del w:id="908" w:author="Michael Bell" w:date="2013-05-06T18:50:00Z"/>
        </w:rPr>
      </w:pPr>
      <w:del w:id="909" w:author="Michael Bell" w:date="2013-05-06T18:50:00Z">
        <w:r w:rsidDel="00340CA5">
          <w:delText>A third option is to use some kind of magnetic detection</w:delText>
        </w:r>
        <w:r w:rsidR="00A75E62" w:rsidDel="00340CA5">
          <w:delText xml:space="preserve">, these too are used on a grand scale. </w:delText>
        </w:r>
        <w:commentRangeStart w:id="910"/>
        <w:r w:rsidR="00A75E62" w:rsidDel="00340CA5">
          <w:delText>This box</w:delText>
        </w:r>
        <w:commentRangeEnd w:id="910"/>
        <w:r w:rsidR="00A75E62" w:rsidDel="00340CA5">
          <w:rPr>
            <w:rStyle w:val="CommentReference"/>
          </w:rPr>
          <w:commentReference w:id="910"/>
        </w:r>
        <w:r w:rsidR="00A75E62" w:rsidDel="00340CA5">
          <w:delText xml:space="preserve"> shown here is </w:delText>
        </w:r>
        <w:r w:rsidR="002479A1" w:rsidDel="00340CA5">
          <w:delText>imaginatively</w:delText>
        </w:r>
        <w:r w:rsidR="00A75E62" w:rsidDel="00340CA5">
          <w:delText xml:space="preserve"> called a magnet, it can detect when a train passes over it using </w:delText>
        </w:r>
        <w:r w:rsidR="002479A1" w:rsidDel="00340CA5">
          <w:delText>magnetism</w:delText>
        </w:r>
        <w:r w:rsidR="00A75E62" w:rsidDel="00340CA5">
          <w:delText xml:space="preserve"> as well as measure the speed of the train and tell the cab computer what the signal ahead is showing.</w:delText>
        </w:r>
      </w:del>
    </w:p>
    <w:p w14:paraId="5CF14262" w14:textId="594461CC" w:rsidR="00A75E62" w:rsidDel="00340CA5" w:rsidRDefault="002479A1" w:rsidP="00DD5403">
      <w:pPr>
        <w:rPr>
          <w:del w:id="911" w:author="Michael Bell" w:date="2013-05-06T18:50:00Z"/>
        </w:rPr>
      </w:pPr>
      <w:del w:id="912" w:author="Michael Bell" w:date="2013-05-06T18:50:00Z">
        <w:r w:rsidDel="00340CA5">
          <w:delText>Realistically</w:delText>
        </w:r>
        <w:r w:rsidR="00A75E62" w:rsidDel="00340CA5">
          <w:delText xml:space="preserve"> of course, we don’t need it to do anything more than detect the location of the train but the idea of using magnetism appealed to me a lot so I did some research and discovered an easy way of using it to detect the location of the train.</w:delText>
        </w:r>
      </w:del>
    </w:p>
    <w:p w14:paraId="2E8C8AC9" w14:textId="55F5B30A" w:rsidR="008A0AF0" w:rsidDel="00340CA5" w:rsidRDefault="00153882" w:rsidP="00DD5403">
      <w:pPr>
        <w:rPr>
          <w:del w:id="913" w:author="Michael Bell" w:date="2013-05-06T18:50:00Z"/>
        </w:rPr>
      </w:pPr>
      <w:del w:id="914" w:author="Michael Bell" w:date="2013-05-06T18:50:00Z">
        <w:r w:rsidDel="00340CA5">
          <w:rPr>
            <w:noProof/>
            <w:lang w:eastAsia="en-GB"/>
          </w:rPr>
          <mc:AlternateContent>
            <mc:Choice Requires="wpg">
              <w:drawing>
                <wp:anchor distT="0" distB="0" distL="114300" distR="114300" simplePos="0" relativeHeight="251653632"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F9BBD" id="Group 26" o:spid="_x0000_s1026" style="position:absolute;margin-left:0;margin-top:1.75pt;width:113.45pt;height:112.6pt;z-index:251653632"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rsidDel="00340CA5">
          <w:delText xml:space="preserve">This is a </w:delText>
        </w:r>
        <w:r w:rsidR="002479A1" w:rsidDel="00340CA5">
          <w:delText>Hall Effect</w:delText>
        </w:r>
        <w:r w:rsidR="00A75E62" w:rsidDel="00340CA5">
          <w:delTex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delText>
        </w:r>
        <w:r w:rsidR="002479A1" w:rsidDel="00340CA5">
          <w:delText>prototyping</w:delText>
        </w:r>
        <w:r w:rsidR="00A75E62" w:rsidDel="00340CA5">
          <w:delText xml:space="preserve"> board every time a train passed over them, allowing the board to keep track of which block (a given section of track</w:delText>
        </w:r>
        <w:r w:rsidR="008A0AF0" w:rsidDel="00340CA5">
          <w:delText>)</w:delText>
        </w:r>
        <w:r w:rsidR="00A75E62" w:rsidDel="00340CA5">
          <w:delText xml:space="preserve"> the train is in</w:delText>
        </w:r>
        <w:r w:rsidR="008A0AF0" w:rsidDel="00340CA5">
          <w:delText xml:space="preserve"> without ever touching the train or interfering with the current through the train. Not only that but they are tiny and so easily fit in the small gap between the track and the train. For these reasons I chose to use </w:delText>
        </w:r>
        <w:r w:rsidR="002479A1" w:rsidDel="00340CA5">
          <w:delText>Hall Effect</w:delText>
        </w:r>
        <w:r w:rsidR="008A0AF0" w:rsidDel="00340CA5">
          <w:delText xml:space="preserve"> switches to locate the train.</w:delText>
        </w:r>
      </w:del>
    </w:p>
    <w:p w14:paraId="60B50B0C" w14:textId="6BD146DD" w:rsidR="008A0AF0" w:rsidDel="00340CA5" w:rsidRDefault="00153882" w:rsidP="00DD5403">
      <w:pPr>
        <w:rPr>
          <w:del w:id="915" w:author="Michael Bell" w:date="2013-05-06T18:50:00Z"/>
        </w:rPr>
      </w:pPr>
      <w:del w:id="916" w:author="Michael Bell" w:date="2013-05-06T18:50:00Z">
        <w:r w:rsidDel="00340CA5">
          <w:rPr>
            <w:noProof/>
            <w:lang w:eastAsia="en-GB"/>
          </w:rPr>
          <w:drawing>
            <wp:anchor distT="0" distB="0" distL="114300" distR="114300" simplePos="0" relativeHeight="251661824"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53">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rsidDel="00340CA5">
          <w:delTex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delText>
        </w:r>
        <w:r w:rsidR="002479A1" w:rsidDel="00340CA5">
          <w:delText>permanent</w:delText>
        </w:r>
        <w:r w:rsidR="008A0AF0" w:rsidDel="00340CA5">
          <w:delText xml:space="preserve"> magnets” the next </w:delText>
        </w:r>
        <w:r w:rsidR="002479A1" w:rsidDel="00340CA5">
          <w:delText>thought</w:delText>
        </w:r>
        <w:r w:rsidR="008A0AF0" w:rsidDel="00340CA5">
          <w:delText xml:space="preserve"> is always “</w:delText>
        </w:r>
        <w:r w:rsidR="002479A1" w:rsidDel="00340CA5">
          <w:delText>Neodymium</w:delText>
        </w:r>
        <w:r w:rsidR="008A0AF0" w:rsidDel="00340CA5">
          <w:delText xml:space="preserve">” a rare earth metal which when used in an alloy with </w:delText>
        </w:r>
        <w:r w:rsidDel="00340CA5">
          <w:delText>iron and boron</w:delText>
        </w:r>
        <w:r w:rsidR="008A0AF0" w:rsidDel="00340CA5">
          <w:delText xml:space="preserve"> produces extremely powerful magnets</w:delText>
        </w:r>
        <w:r w:rsidDel="00340CA5">
          <w:delText xml:space="preserve">, these magnets are </w:delText>
        </w:r>
        <w:r w:rsidR="002479A1" w:rsidDel="00340CA5">
          <w:delText>usually</w:delText>
        </w:r>
        <w:r w:rsidDel="00340CA5">
          <w:delText xml:space="preserve"> quite expensive but as I needed them to be small they wouldn’t cost that much, show in an image of the magnets I have chosen, they are 3mm thick, perfect for attaching to the train (there is a gap of about 7mm between it and the track)</w:delText>
        </w:r>
      </w:del>
    </w:p>
    <w:p w14:paraId="1C75B6E2" w14:textId="674F6A16" w:rsidR="00F247CA" w:rsidDel="00340CA5" w:rsidRDefault="00944E58" w:rsidP="00DD5403">
      <w:pPr>
        <w:rPr>
          <w:del w:id="917" w:author="Michael Bell" w:date="2013-05-06T18:50:00Z"/>
          <w:noProof/>
          <w:lang w:eastAsia="en-GB"/>
        </w:rPr>
      </w:pPr>
      <w:del w:id="918" w:author="Michael Bell" w:date="2013-05-06T18:50:00Z">
        <w:r w:rsidDel="00340CA5">
          <w:rPr>
            <w:noProof/>
            <w:lang w:eastAsia="en-GB"/>
          </w:rPr>
          <w:drawing>
            <wp:anchor distT="0" distB="0" distL="114300" distR="114300" simplePos="0" relativeHeight="251662848"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rsidDel="00340CA5">
          <w:delText xml:space="preserve">After deciding to use the </w:delText>
        </w:r>
        <w:r w:rsidDel="00340CA5">
          <w:delText>Hall Effect</w:delText>
        </w:r>
        <w:r w:rsidR="00F247CA" w:rsidDel="00340CA5">
          <w:delText xml:space="preserve"> switches I then had to decide how to receive information from them with the </w:delText>
        </w:r>
        <w:r w:rsidR="002479A1" w:rsidDel="00340CA5">
          <w:delText>prototyping</w:delText>
        </w:r>
        <w:r w:rsidR="00F247CA" w:rsidDel="00340CA5">
          <w:delText xml:space="preserve"> board</w:delText>
        </w:r>
        <w:r w:rsidDel="00340CA5">
          <w:delText xml:space="preserve">, this was important because there wouldn’t be enough inputs on the board to receive data from each sensor </w:delText>
        </w:r>
        <w:r w:rsidR="002479A1" w:rsidDel="00340CA5">
          <w:delText>individually</w:delText>
        </w:r>
        <w:r w:rsidDel="00340CA5">
          <w:delText xml:space="preserve">, luckily though, I could draw inspiration from the </w:delText>
        </w:r>
        <w:r w:rsidR="002479A1" w:rsidDel="00340CA5">
          <w:delText>open source</w:delText>
        </w:r>
        <w:r w:rsidDel="00340CA5">
          <w:delText xml:space="preserve"> design of the </w:delText>
        </w:r>
        <w:r w:rsidR="002479A1" w:rsidDel="00340CA5">
          <w:delText>LCD</w:delText>
        </w:r>
        <w:r w:rsidDel="00340CA5">
          <w:delText xml:space="preserve"> display, which took the inputs from 5 different buttons but only used one analogue input plug to do it. Here is the section of the schematic showing how it worked.</w:delText>
        </w:r>
        <w:r w:rsidRPr="00944E58" w:rsidDel="00340CA5">
          <w:rPr>
            <w:noProof/>
            <w:lang w:eastAsia="en-GB"/>
          </w:rPr>
          <w:delText xml:space="preserve"> </w:delText>
        </w:r>
      </w:del>
    </w:p>
    <w:p w14:paraId="6AF5C8AD" w14:textId="21DCA96F" w:rsidR="00572BDE" w:rsidDel="00340CA5" w:rsidRDefault="00572BDE" w:rsidP="00DD5403">
      <w:pPr>
        <w:rPr>
          <w:del w:id="919" w:author="Michael Bell" w:date="2013-05-06T18:50:00Z"/>
          <w:noProof/>
          <w:lang w:eastAsia="en-GB"/>
        </w:rPr>
      </w:pPr>
      <w:del w:id="920" w:author="Michael Bell" w:date="2013-05-06T18:50:00Z">
        <w:r w:rsidDel="00340CA5">
          <w:rPr>
            <w:noProof/>
            <w:lang w:eastAsia="en-GB"/>
          </w:rPr>
          <w:delText xml:space="preserve">The idea is that it outputs a different voltage depending on which button is pressed, all I had to do was replace the buttons with the hall effect switches and read the analogue pin to find out which switch is being pressed, the code to do this is </w:delText>
        </w:r>
        <w:commentRangeStart w:id="921"/>
        <w:r w:rsidDel="00340CA5">
          <w:rPr>
            <w:noProof/>
            <w:lang w:eastAsia="en-GB"/>
          </w:rPr>
          <w:delText>shown below</w:delText>
        </w:r>
        <w:commentRangeEnd w:id="921"/>
        <w:r w:rsidDel="00340CA5">
          <w:rPr>
            <w:rStyle w:val="CommentReference"/>
          </w:rPr>
          <w:commentReference w:id="921"/>
        </w:r>
        <w:r w:rsidDel="00340CA5">
          <w:rPr>
            <w:noProof/>
            <w:lang w:eastAsia="en-GB"/>
          </w:rPr>
          <w:delText>:</w:delText>
        </w:r>
      </w:del>
    </w:p>
    <w:p w14:paraId="7220871C" w14:textId="295CDA6C" w:rsidR="00572BDE" w:rsidDel="00340CA5" w:rsidRDefault="00572BDE" w:rsidP="00DD5403">
      <w:pPr>
        <w:rPr>
          <w:del w:id="922" w:author="Michael Bell" w:date="2013-05-06T18:50:00Z"/>
          <w:noProof/>
          <w:lang w:eastAsia="en-GB"/>
        </w:rPr>
      </w:pPr>
    </w:p>
    <w:p w14:paraId="64EC3D86" w14:textId="6D921EB0" w:rsidR="00CD5742" w:rsidDel="00340CA5" w:rsidRDefault="00572BDE" w:rsidP="00DD5403">
      <w:pPr>
        <w:rPr>
          <w:del w:id="923" w:author="Michael Bell" w:date="2013-05-06T18:50:00Z"/>
          <w:noProof/>
          <w:lang w:eastAsia="en-GB"/>
        </w:rPr>
      </w:pPr>
      <w:del w:id="924" w:author="Michael Bell" w:date="2013-05-06T18:50:00Z">
        <w:r w:rsidDel="00340CA5">
          <w:rPr>
            <w:noProof/>
            <w:lang w:eastAsia="en-GB"/>
          </w:rPr>
          <w:delText>This can easily be adapted to be used in Beltrak.</w:delText>
        </w:r>
      </w:del>
    </w:p>
    <w:p w14:paraId="56011D5D" w14:textId="1E517B0D" w:rsidR="000D15AA" w:rsidDel="00340CA5" w:rsidRDefault="00741DA5">
      <w:pPr>
        <w:rPr>
          <w:del w:id="925" w:author="Michael Bell" w:date="2013-05-06T18:50:00Z"/>
          <w:noProof/>
          <w:lang w:eastAsia="en-GB"/>
        </w:rPr>
      </w:pPr>
      <w:del w:id="926" w:author="Michael Bell" w:date="2013-05-06T18:50:00Z">
        <w:r w:rsidDel="00340CA5">
          <w:rPr>
            <w:noProof/>
            <w:lang w:eastAsia="en-GB"/>
          </w:rPr>
          <w:delText>The last phase in the design was to decide where to place the sensors on the track</w:delText>
        </w:r>
      </w:del>
    </w:p>
    <w:p w14:paraId="30A3A066" w14:textId="29A2B4C6" w:rsidR="00DA1957" w:rsidDel="00340CA5" w:rsidRDefault="00506F9F">
      <w:pPr>
        <w:rPr>
          <w:del w:id="927" w:author="Michael Bell" w:date="2013-05-06T18:50:00Z"/>
          <w:noProof/>
          <w:lang w:eastAsia="en-GB"/>
        </w:rPr>
      </w:pPr>
      <w:del w:id="928" w:author="Michael Bell" w:date="2013-05-06T18:50:00Z">
        <w:r w:rsidDel="00340CA5">
          <w:rPr>
            <w:noProof/>
            <w:lang w:eastAsia="en-GB"/>
          </w:rPr>
          <w:drawing>
            <wp:anchor distT="0" distB="0" distL="114300" distR="114300" simplePos="0" relativeHeight="251663872"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sidDel="00340CA5">
          <w:rPr>
            <w:noProof/>
            <w:lang w:eastAsia="en-GB"/>
          </w:rPr>
          <w:delText>In this image the purple bars represent stations, the green track is an isolatable siding and the red dots are sensors.</w:delText>
        </w:r>
      </w:del>
    </w:p>
    <w:p w14:paraId="7B65E6E4" w14:textId="61FDD935" w:rsidR="00DA1957" w:rsidDel="00340CA5" w:rsidRDefault="00DA1957">
      <w:pPr>
        <w:rPr>
          <w:del w:id="929" w:author="Michael Bell" w:date="2013-05-06T18:50:00Z"/>
          <w:noProof/>
          <w:lang w:eastAsia="en-GB"/>
        </w:rPr>
      </w:pPr>
    </w:p>
    <w:p w14:paraId="0F57B536" w14:textId="4BF91FB6" w:rsidR="00DA1957" w:rsidDel="00340CA5" w:rsidRDefault="001109D0" w:rsidP="00DA1957">
      <w:pPr>
        <w:pStyle w:val="Heading3"/>
        <w:rPr>
          <w:del w:id="930" w:author="Michael Bell" w:date="2013-05-06T18:50:00Z"/>
          <w:noProof/>
          <w:lang w:eastAsia="en-GB"/>
        </w:rPr>
      </w:pPr>
      <w:bookmarkStart w:id="931" w:name="_Toc228847789"/>
      <w:del w:id="932" w:author="Michael Bell" w:date="2013-05-06T18:50:00Z">
        <w:r w:rsidDel="00340CA5">
          <w:rPr>
            <w:noProof/>
            <w:lang w:eastAsia="en-GB"/>
          </w:rPr>
          <w:drawing>
            <wp:anchor distT="0" distB="0" distL="114300" distR="114300" simplePos="0" relativeHeight="251666944"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sidDel="00340CA5">
          <w:rPr>
            <w:noProof/>
            <w:lang w:eastAsia="en-GB"/>
          </w:rPr>
          <w:delText>Point Control</w:delText>
        </w:r>
        <w:bookmarkEnd w:id="931"/>
      </w:del>
    </w:p>
    <w:p w14:paraId="62AF55DB" w14:textId="75B84A0F" w:rsidR="006D14B1" w:rsidDel="00340CA5" w:rsidRDefault="00DA1957" w:rsidP="00DA1957">
      <w:pPr>
        <w:rPr>
          <w:del w:id="933" w:author="Michael Bell" w:date="2013-05-06T18:50:00Z"/>
          <w:noProof/>
          <w:lang w:eastAsia="en-GB"/>
        </w:rPr>
      </w:pPr>
      <w:del w:id="934" w:author="Michael Bell" w:date="2013-05-06T18:50:00Z">
        <w:r w:rsidDel="00340CA5">
          <w:rPr>
            <w:noProof/>
            <w:lang w:eastAsia="en-GB"/>
          </w:rPr>
          <w:delText xml:space="preserve">In order to control where on the track the train goes it is not only necessary to control the speed and direction of the train it is also </w:delText>
        </w:r>
        <w:r w:rsidR="006D14B1" w:rsidDel="00340CA5">
          <w:rPr>
            <w:noProof/>
            <w:lang w:eastAsia="en-GB"/>
          </w:rPr>
          <w:delText>necessary to control the points.</w:delText>
        </w:r>
      </w:del>
    </w:p>
    <w:p w14:paraId="73F4D9B8" w14:textId="64439FFF" w:rsidR="003E1D09" w:rsidDel="00340CA5" w:rsidRDefault="006D14B1" w:rsidP="00DA1957">
      <w:pPr>
        <w:rPr>
          <w:del w:id="935" w:author="Michael Bell" w:date="2013-05-06T18:50:00Z"/>
          <w:noProof/>
          <w:lang w:eastAsia="en-GB"/>
        </w:rPr>
      </w:pPr>
      <w:del w:id="936" w:author="Michael Bell" w:date="2013-05-06T18:50:00Z">
        <w:r w:rsidDel="00340CA5">
          <w:rPr>
            <w:noProof/>
            <w:lang w:eastAsia="en-GB"/>
          </w:rPr>
          <w:delText>Hornby suplies point motors to be used to move points on manualy operated train sets, it is possible to control these using the arduino board as well.</w:delText>
        </w:r>
      </w:del>
    </w:p>
    <w:p w14:paraId="71647EE1" w14:textId="115DECCE" w:rsidR="003E1D09" w:rsidDel="00340CA5" w:rsidRDefault="003E1D09" w:rsidP="00DA1957">
      <w:pPr>
        <w:rPr>
          <w:del w:id="937" w:author="Michael Bell" w:date="2013-05-06T18:50:00Z"/>
          <w:noProof/>
          <w:lang w:eastAsia="en-GB"/>
        </w:rPr>
      </w:pPr>
      <w:del w:id="938" w:author="Michael Bell" w:date="2013-05-06T18:50:00Z">
        <w:r w:rsidDel="00340CA5">
          <w:rPr>
            <w:noProof/>
            <w:lang w:eastAsia="en-GB"/>
          </w:rPr>
          <w:delText>My original idea for controling the points was to use the motor sheild to suply the correct voltage to move the motor and to use a specialy created relay network to select the correct set of points to move</w:delText>
        </w:r>
      </w:del>
    </w:p>
    <w:p w14:paraId="6C02D4C8" w14:textId="6AA06605" w:rsidR="00E443E8" w:rsidDel="00340CA5" w:rsidRDefault="003E1D09" w:rsidP="00DA1957">
      <w:pPr>
        <w:rPr>
          <w:del w:id="939" w:author="Michael Bell" w:date="2013-05-06T18:50:00Z"/>
          <w:noProof/>
          <w:lang w:eastAsia="en-GB"/>
        </w:rPr>
      </w:pPr>
      <w:del w:id="940" w:author="Michael Bell" w:date="2013-05-06T18:50:00Z">
        <w:r w:rsidDel="00340CA5">
          <w:rPr>
            <w:noProof/>
            <w:lang w:eastAsia="en-GB"/>
          </w:rPr>
          <w:delText xml:space="preserve">On the back of the boxes for the point motors it claims that the minimum potential diference for the point motor to move is </w:delText>
        </w:r>
        <w:commentRangeStart w:id="941"/>
        <w:r w:rsidDel="00340CA5">
          <w:rPr>
            <w:noProof/>
            <w:lang w:eastAsia="en-GB"/>
          </w:rPr>
          <w:delText>12V DC</w:delText>
        </w:r>
        <w:commentRangeEnd w:id="941"/>
        <w:r w:rsidR="00E443E8" w:rsidDel="00340CA5">
          <w:rPr>
            <w:rStyle w:val="CommentReference"/>
          </w:rPr>
          <w:commentReference w:id="941"/>
        </w:r>
        <w:r w:rsidR="00E443E8" w:rsidDel="00340CA5">
          <w:rPr>
            <w:noProof/>
            <w:lang w:eastAsia="en-GB"/>
          </w:rPr>
          <w:delText xml:space="preserve"> which is conveniently the suply voltage for the train, supplied by the motor sheild.</w:delText>
        </w:r>
      </w:del>
    </w:p>
    <w:p w14:paraId="00581933" w14:textId="334F4F95" w:rsidR="00E443E8" w:rsidDel="00340CA5" w:rsidRDefault="00E443E8" w:rsidP="00DA1957">
      <w:pPr>
        <w:rPr>
          <w:del w:id="942" w:author="Michael Bell" w:date="2013-05-06T18:50:00Z"/>
          <w:noProof/>
          <w:lang w:eastAsia="en-GB"/>
        </w:rPr>
      </w:pPr>
      <w:del w:id="943" w:author="Michael Bell" w:date="2013-05-06T18:50:00Z">
        <w:r w:rsidDel="00340CA5">
          <w:rPr>
            <w:noProof/>
            <w:lang w:eastAsia="en-GB"/>
          </w:rPr>
          <w:delText xml:space="preserve">Knowing this I set about producing a system whereby multiple sets of points can be controled independently using the same output from the motor sheild (as there are only two and the first is used to control the train). </w:delText>
        </w:r>
      </w:del>
    </w:p>
    <w:p w14:paraId="7B3547C0" w14:textId="593556B6" w:rsidR="00E443E8" w:rsidDel="00340CA5" w:rsidRDefault="00E443E8" w:rsidP="00DA1957">
      <w:pPr>
        <w:rPr>
          <w:del w:id="944" w:author="Michael Bell" w:date="2013-05-06T18:50:00Z"/>
          <w:noProof/>
          <w:lang w:eastAsia="en-GB"/>
        </w:rPr>
      </w:pPr>
      <w:del w:id="945" w:author="Michael Bell" w:date="2013-05-06T18:50:00Z">
        <w:r w:rsidDel="00340CA5">
          <w:rPr>
            <w:noProof/>
            <w:lang w:eastAsia="en-GB"/>
          </w:rPr>
          <w:delText>My idea was to use a set of relays</w:delText>
        </w:r>
        <w:r w:rsidDel="00340CA5">
          <w:rPr>
            <w:rStyle w:val="FootnoteReference"/>
            <w:noProof/>
            <w:lang w:eastAsia="en-GB"/>
          </w:rPr>
          <w:footnoteReference w:id="5"/>
        </w:r>
        <w:r w:rsidDel="00340CA5">
          <w:rPr>
            <w:noProof/>
            <w:lang w:eastAsia="en-GB"/>
          </w:rPr>
          <w:delText xml:space="preserve"> which where switched using the digital outputs from the main arduino board to control which points receive the power suplied by the motor sheild.</w:delText>
        </w:r>
      </w:del>
    </w:p>
    <w:p w14:paraId="320F9E0A" w14:textId="6E4C66B8" w:rsidR="00581A89" w:rsidDel="00340CA5" w:rsidRDefault="00581A89">
      <w:pPr>
        <w:rPr>
          <w:del w:id="948" w:author="Michael Bell" w:date="2013-05-06T18:50:00Z"/>
          <w:noProof/>
          <w:lang w:eastAsia="en-GB"/>
        </w:rPr>
      </w:pPr>
      <w:del w:id="949" w:author="Michael Bell" w:date="2013-05-06T18:50:00Z">
        <w:r w:rsidDel="00340CA5">
          <w:rPr>
            <w:noProof/>
            <w:lang w:eastAsia="en-GB"/>
          </w:rPr>
          <w:br w:type="page"/>
        </w:r>
      </w:del>
    </w:p>
    <w:p w14:paraId="2A118EC2" w14:textId="1A219886" w:rsidR="00581A89" w:rsidDel="00340CA5" w:rsidRDefault="00E443E8" w:rsidP="00DA1957">
      <w:pPr>
        <w:rPr>
          <w:del w:id="950" w:author="Michael Bell" w:date="2013-05-06T18:50:00Z"/>
          <w:noProof/>
          <w:lang w:eastAsia="en-GB"/>
        </w:rPr>
      </w:pPr>
      <w:del w:id="951" w:author="Michael Bell" w:date="2013-05-06T18:50:00Z">
        <w:r w:rsidDel="00340CA5">
          <w:rPr>
            <w:noProof/>
            <w:lang w:eastAsia="en-GB"/>
          </w:rPr>
          <w:delText>This was my original design.</w:delText>
        </w:r>
      </w:del>
    </w:p>
    <w:p w14:paraId="6AB46CE4" w14:textId="2E0F5A02" w:rsidR="00E443E8" w:rsidDel="00340CA5" w:rsidRDefault="00581A89" w:rsidP="00DA1957">
      <w:pPr>
        <w:rPr>
          <w:del w:id="952" w:author="Michael Bell" w:date="2013-05-06T18:50:00Z"/>
          <w:noProof/>
          <w:lang w:eastAsia="en-GB"/>
        </w:rPr>
      </w:pPr>
      <w:del w:id="953" w:author="Michael Bell" w:date="2013-05-06T18:50:00Z">
        <w:r w:rsidDel="00340CA5">
          <w:rPr>
            <w:noProof/>
            <w:lang w:eastAsia="en-GB"/>
          </w:rPr>
          <w:object w:dxaOrig="4534" w:dyaOrig="3832" w14:anchorId="1B01AB33">
            <v:shape id="_x0000_i1025" type="#_x0000_t75" style="width:441pt;height:372.75pt" o:ole="">
              <v:imagedata r:id="rId43" o:title=""/>
            </v:shape>
            <o:OLEObject Type="Embed" ProgID="Visio.Drawing.11" ShapeID="_x0000_i1025" DrawAspect="Content" ObjectID="_1429371959" r:id="rId54"/>
          </w:object>
        </w:r>
        <w:r w:rsidR="00E443E8" w:rsidDel="00340CA5">
          <w:rPr>
            <w:noProof/>
            <w:lang w:eastAsia="en-GB"/>
          </w:rPr>
          <w:delText xml:space="preserve"> </w:delText>
        </w:r>
      </w:del>
    </w:p>
    <w:p w14:paraId="6436964B" w14:textId="6930F16F" w:rsidR="00E443E8" w:rsidDel="00340CA5" w:rsidRDefault="00581A89" w:rsidP="00DA1957">
      <w:pPr>
        <w:rPr>
          <w:del w:id="954" w:author="Michael Bell" w:date="2013-05-06T18:50:00Z"/>
          <w:noProof/>
          <w:lang w:eastAsia="en-GB"/>
        </w:rPr>
      </w:pPr>
      <w:del w:id="955" w:author="Michael Bell" w:date="2013-05-06T18:50:00Z">
        <w:r w:rsidDel="00340CA5">
          <w:rPr>
            <w:noProof/>
            <w:lang w:eastAsia="en-GB"/>
          </w:rPr>
          <w:delText>The point motor (as shown on the previous page</w:delText>
        </w:r>
        <w:r w:rsidR="00E443E8" w:rsidDel="00340CA5">
          <w:rPr>
            <w:noProof/>
            <w:lang w:eastAsia="en-GB"/>
          </w:rPr>
          <w:delTex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delText>
        </w:r>
      </w:del>
    </w:p>
    <w:p w14:paraId="0C93ED63" w14:textId="6A41184B" w:rsidR="00581A89" w:rsidDel="00340CA5" w:rsidRDefault="00581A89" w:rsidP="00DA1957">
      <w:pPr>
        <w:rPr>
          <w:del w:id="956" w:author="Michael Bell" w:date="2013-05-06T18:50:00Z"/>
          <w:noProof/>
          <w:lang w:eastAsia="en-GB"/>
        </w:rPr>
      </w:pPr>
      <w:del w:id="957" w:author="Michael Bell" w:date="2013-05-06T18:50:00Z">
        <w:r w:rsidDel="00340CA5">
          <w:rPr>
            <w:noProof/>
            <w:lang w:eastAsia="en-GB"/>
          </w:rPr>
          <w:delText>In the diagram the arrows at the bottom represent the pins on the arduino board and motor sheild, when pulled HIGH</w:delText>
        </w:r>
        <w:r w:rsidDel="00340CA5">
          <w:rPr>
            <w:rStyle w:val="FootnoteReference"/>
            <w:noProof/>
            <w:lang w:eastAsia="en-GB"/>
          </w:rPr>
          <w:footnoteReference w:id="6"/>
        </w:r>
        <w:r w:rsidDel="00340CA5">
          <w:rPr>
            <w:noProof/>
            <w:lang w:eastAsia="en-GB"/>
          </w:rPr>
          <w:delText xml:space="preserve"> the point control pins suply 5V and the point power pins suply 12V.</w:delText>
        </w:r>
      </w:del>
    </w:p>
    <w:p w14:paraId="57CC0D93" w14:textId="291FE6F0" w:rsidR="00581A89" w:rsidDel="00340CA5" w:rsidRDefault="00581A89" w:rsidP="00DA1957">
      <w:pPr>
        <w:rPr>
          <w:del w:id="960" w:author="Michael Bell" w:date="2013-05-06T18:50:00Z"/>
          <w:noProof/>
          <w:lang w:eastAsia="en-GB"/>
        </w:rPr>
      </w:pPr>
      <w:del w:id="961" w:author="Michael Bell" w:date="2013-05-06T18:50:00Z">
        <w:r w:rsidDel="00340CA5">
          <w:rPr>
            <w:noProof/>
            <w:lang w:eastAsia="en-GB"/>
          </w:rPr>
          <w:delText>The rectangular objects are the coils of relays, when they are suplied with the 5V from the board they close the switch ajacent to them</w:delText>
        </w:r>
        <w:r w:rsidR="00C44F45" w:rsidDel="00340CA5">
          <w:rPr>
            <w:noProof/>
            <w:lang w:eastAsia="en-GB"/>
          </w:rPr>
          <w:delText>, grounding the point they are atached too, then a pulse of power is sent down either the + or – pins, theoreticaly flipping the points</w:delText>
        </w:r>
        <w:r w:rsidR="00584962" w:rsidDel="00340CA5">
          <w:rPr>
            <w:noProof/>
            <w:lang w:eastAsia="en-GB"/>
          </w:rPr>
          <w:delText>.</w:delText>
        </w:r>
      </w:del>
    </w:p>
    <w:p w14:paraId="1376C21F" w14:textId="47EB5DE7" w:rsidR="00E443E8" w:rsidDel="00340CA5" w:rsidRDefault="00E443E8" w:rsidP="00DA1957">
      <w:pPr>
        <w:rPr>
          <w:del w:id="962" w:author="Michael Bell" w:date="2013-05-06T18:50:00Z"/>
          <w:noProof/>
          <w:lang w:eastAsia="en-GB"/>
        </w:rPr>
      </w:pPr>
      <w:del w:id="963" w:author="Michael Bell" w:date="2013-05-06T18:50:00Z">
        <w:r w:rsidDel="00340CA5">
          <w:rPr>
            <w:noProof/>
            <w:lang w:eastAsia="en-GB"/>
          </w:rPr>
          <w:delText>Preliminary testing however showed that this system would not do.</w:delText>
        </w:r>
      </w:del>
    </w:p>
    <w:p w14:paraId="0B864171" w14:textId="154FDBB3" w:rsidR="00E443E8" w:rsidDel="00340CA5" w:rsidRDefault="00E443E8" w:rsidP="00DA1957">
      <w:pPr>
        <w:rPr>
          <w:del w:id="964" w:author="Michael Bell" w:date="2013-05-06T18:50:00Z"/>
          <w:noProof/>
          <w:lang w:eastAsia="en-GB"/>
        </w:rPr>
      </w:pPr>
      <w:del w:id="965" w:author="Michael Bell" w:date="2013-05-06T18:50:00Z">
        <w:r w:rsidDel="00340CA5">
          <w:rPr>
            <w:noProof/>
            <w:lang w:eastAsia="en-GB"/>
          </w:rPr>
          <w:delTex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delText>
        </w:r>
      </w:del>
    </w:p>
    <w:p w14:paraId="5E6F81B3" w14:textId="1F270049" w:rsidR="00056D41" w:rsidDel="00340CA5" w:rsidRDefault="00E443E8" w:rsidP="00DA1957">
      <w:pPr>
        <w:rPr>
          <w:del w:id="966" w:author="Michael Bell" w:date="2013-05-06T18:50:00Z"/>
          <w:noProof/>
          <w:lang w:eastAsia="en-GB"/>
        </w:rPr>
      </w:pPr>
      <w:del w:id="967" w:author="Michael Bell" w:date="2013-05-06T18:50:00Z">
        <w:r w:rsidDel="00340CA5">
          <w:rPr>
            <w:noProof/>
            <w:lang w:eastAsia="en-GB"/>
          </w:rPr>
          <w:delText>My solution to this problem was to suply a higher voltage to the points, unfortunatly this threw up an aditional problem as no part of the arduino system will accept a voltage over 12V</w:delText>
        </w:r>
        <w:r w:rsidR="00056D41" w:rsidDel="00340CA5">
          <w:rPr>
            <w:rStyle w:val="FootnoteReference"/>
            <w:noProof/>
            <w:lang w:eastAsia="en-GB"/>
          </w:rPr>
          <w:footnoteReference w:id="7"/>
        </w:r>
        <w:r w:rsidR="00056D41" w:rsidDel="00340CA5">
          <w:rPr>
            <w:noProof/>
            <w:lang w:eastAsia="en-GB"/>
          </w:rPr>
          <w:delText xml:space="preserve"> without risking serious, ireprable damage to the system.</w:delText>
        </w:r>
      </w:del>
    </w:p>
    <w:p w14:paraId="4B20E94C" w14:textId="6F1F5305" w:rsidR="00056D41" w:rsidDel="00340CA5" w:rsidRDefault="00056D41" w:rsidP="00DA1957">
      <w:pPr>
        <w:rPr>
          <w:del w:id="970" w:author="Michael Bell" w:date="2013-05-06T18:50:00Z"/>
          <w:noProof/>
          <w:lang w:eastAsia="en-GB"/>
        </w:rPr>
      </w:pPr>
      <w:del w:id="971" w:author="Michael Bell" w:date="2013-05-06T18:50:00Z">
        <w:r w:rsidDel="00340CA5">
          <w:rPr>
            <w:noProof/>
            <w:lang w:eastAsia="en-GB"/>
          </w:rPr>
          <w:delText xml:space="preserve">This problem was overcome by adding an aditional, </w:delText>
        </w:r>
        <w:commentRangeStart w:id="972"/>
        <w:r w:rsidDel="00340CA5">
          <w:rPr>
            <w:noProof/>
            <w:lang w:eastAsia="en-GB"/>
          </w:rPr>
          <w:delText xml:space="preserve">larger relay </w:delText>
        </w:r>
        <w:commentRangeEnd w:id="972"/>
        <w:r w:rsidDel="00340CA5">
          <w:rPr>
            <w:rStyle w:val="CommentReference"/>
          </w:rPr>
          <w:commentReference w:id="972"/>
        </w:r>
        <w:r w:rsidDel="00340CA5">
          <w:rPr>
            <w:noProof/>
            <w:lang w:eastAsia="en-GB"/>
          </w:rPr>
          <w:delText>to the system which was connected to the terminals which where previously used to suply the points with their original 12V.</w:delText>
        </w:r>
      </w:del>
    </w:p>
    <w:p w14:paraId="052C5DDB" w14:textId="5B7D99AF" w:rsidR="00E56AB6" w:rsidDel="00340CA5" w:rsidRDefault="00056D41" w:rsidP="001032E8">
      <w:pPr>
        <w:rPr>
          <w:del w:id="973" w:author="Michael Bell" w:date="2013-05-06T18:50:00Z"/>
          <w:noProof/>
          <w:lang w:eastAsia="en-GB"/>
        </w:rPr>
      </w:pPr>
      <w:del w:id="974" w:author="Michael Bell" w:date="2013-05-06T18:50:00Z">
        <w:r w:rsidDel="00340CA5">
          <w:rPr>
            <w:noProof/>
            <w:lang w:eastAsia="en-GB"/>
          </w:rPr>
          <w:delText xml:space="preserve">This kind of relay was called a “single pole, double throw” </w:delText>
        </w:r>
        <w:r w:rsidR="001032E8" w:rsidDel="00340CA5">
          <w:rPr>
            <w:noProof/>
            <w:lang w:eastAsia="en-GB"/>
          </w:rPr>
          <w:delText>which can chose between two different current outputs</w:delText>
        </w:r>
        <w:r w:rsidR="00E56AB6" w:rsidDel="00340CA5">
          <w:rPr>
            <w:noProof/>
            <w:lang w:eastAsia="en-GB"/>
          </w:rPr>
          <w:delText>.</w:delText>
        </w:r>
        <w:r w:rsidDel="00340CA5">
          <w:rPr>
            <w:rStyle w:val="FootnoteReference"/>
            <w:noProof/>
            <w:lang w:eastAsia="en-GB"/>
          </w:rPr>
          <w:footnoteReference w:id="8"/>
        </w:r>
        <w:r w:rsidR="008B26B9" w:rsidDel="00340CA5">
          <w:rPr>
            <w:noProof/>
            <w:lang w:eastAsia="en-GB"/>
          </w:rPr>
          <w:delText xml:space="preserve"> </w:delText>
        </w:r>
        <w:r w:rsidR="001032E8" w:rsidDel="00340CA5">
          <w:rPr>
            <w:noProof/>
            <w:lang w:eastAsia="en-GB"/>
          </w:rPr>
          <w:delText xml:space="preserve">Using this ment that either the point power + suply could be on or the point power - </w:delText>
        </w:r>
        <w:r w:rsidR="008B26B9" w:rsidDel="00340CA5">
          <w:rPr>
            <w:noProof/>
            <w:lang w:eastAsia="en-GB"/>
          </w:rPr>
          <w:delText>suply could be on meaning that the position of this relay could be used to select a direction to move the points.</w:delText>
        </w:r>
      </w:del>
    </w:p>
    <w:p w14:paraId="39D011FC" w14:textId="7C7DB96B" w:rsidR="00E56AB6" w:rsidDel="00340CA5" w:rsidRDefault="00E56AB6" w:rsidP="00DA1957">
      <w:pPr>
        <w:rPr>
          <w:del w:id="977" w:author="Michael Bell" w:date="2013-05-06T18:50:00Z"/>
          <w:noProof/>
          <w:lang w:eastAsia="en-GB"/>
        </w:rPr>
      </w:pPr>
      <w:del w:id="978" w:author="Michael Bell" w:date="2013-05-06T18:50:00Z">
        <w:r w:rsidDel="00340CA5">
          <w:rPr>
            <w:noProof/>
            <w:lang w:eastAsia="en-GB"/>
          </w:rPr>
          <w:delText>My chosen relay could switch curents up to 240V which was plenty given that it only needed to switch 14(ish)V.</w:delText>
        </w:r>
      </w:del>
    </w:p>
    <w:p w14:paraId="2F3BAE6D" w14:textId="7E3F3ED2" w:rsidR="001032E8" w:rsidDel="00340CA5" w:rsidRDefault="001032E8">
      <w:pPr>
        <w:rPr>
          <w:del w:id="979" w:author="Michael Bell" w:date="2013-05-06T18:50:00Z"/>
          <w:noProof/>
          <w:lang w:eastAsia="en-GB"/>
        </w:rPr>
      </w:pPr>
      <w:del w:id="980" w:author="Michael Bell" w:date="2013-05-06T18:50:00Z">
        <w:r w:rsidDel="00340CA5">
          <w:rPr>
            <w:noProof/>
            <w:lang w:eastAsia="en-GB"/>
          </w:rPr>
          <w:br w:type="page"/>
        </w:r>
      </w:del>
    </w:p>
    <w:p w14:paraId="61F750D4" w14:textId="52D5B5C2" w:rsidR="00E56AB6" w:rsidDel="00340CA5" w:rsidRDefault="00E56AB6" w:rsidP="00DA1957">
      <w:pPr>
        <w:rPr>
          <w:del w:id="981" w:author="Michael Bell" w:date="2013-05-06T18:50:00Z"/>
          <w:noProof/>
          <w:lang w:eastAsia="en-GB"/>
        </w:rPr>
      </w:pPr>
      <w:del w:id="982" w:author="Michael Bell" w:date="2013-05-06T18:50:00Z">
        <w:r w:rsidDel="00340CA5">
          <w:rPr>
            <w:noProof/>
            <w:lang w:eastAsia="en-GB"/>
          </w:rPr>
          <w:delText xml:space="preserve">With these factors taken into acount my new design took </w:delText>
        </w:r>
        <w:commentRangeStart w:id="983"/>
        <w:r w:rsidDel="00340CA5">
          <w:rPr>
            <w:noProof/>
            <w:lang w:eastAsia="en-GB"/>
          </w:rPr>
          <w:delText>this</w:delText>
        </w:r>
        <w:commentRangeEnd w:id="983"/>
        <w:r w:rsidDel="00340CA5">
          <w:rPr>
            <w:rStyle w:val="CommentReference"/>
          </w:rPr>
          <w:commentReference w:id="983"/>
        </w:r>
        <w:r w:rsidDel="00340CA5">
          <w:rPr>
            <w:noProof/>
            <w:lang w:eastAsia="en-GB"/>
          </w:rPr>
          <w:delText xml:space="preserve"> form.</w:delText>
        </w:r>
      </w:del>
    </w:p>
    <w:p w14:paraId="1F9F5D32" w14:textId="6E468492" w:rsidR="001032E8" w:rsidDel="00340CA5" w:rsidRDefault="001032E8" w:rsidP="00DA1957">
      <w:pPr>
        <w:rPr>
          <w:del w:id="984" w:author="Michael Bell" w:date="2013-05-06T18:50:00Z"/>
          <w:noProof/>
          <w:lang w:eastAsia="en-GB"/>
        </w:rPr>
      </w:pPr>
      <w:del w:id="985" w:author="Michael Bell" w:date="2013-05-06T18:50:00Z">
        <w:r w:rsidDel="00340CA5">
          <w:rPr>
            <w:noProof/>
            <w:lang w:eastAsia="en-GB"/>
          </w:rPr>
          <w:object w:dxaOrig="4534" w:dyaOrig="5088" w14:anchorId="6C0F407B">
            <v:shape id="_x0000_i1026" type="#_x0000_t75" style="width:459pt;height:513.75pt" o:ole="">
              <v:imagedata r:id="rId45" o:title=""/>
            </v:shape>
            <o:OLEObject Type="Embed" ProgID="Visio.Drawing.11" ShapeID="_x0000_i1026" DrawAspect="Content" ObjectID="_1429371960" r:id="rId55"/>
          </w:object>
        </w:r>
        <w:r w:rsidDel="00340CA5">
          <w:rPr>
            <w:noProof/>
            <w:lang w:eastAsia="en-GB"/>
          </w:rPr>
          <w:delText>The new relay has been added to the design at the bottom as well as the AC suply from the original point motor suply. This was something I was originaly not planning on using but as it also output the 12V DC for the train to run on it turned out to be quite convenient.</w:delText>
        </w:r>
      </w:del>
    </w:p>
    <w:p w14:paraId="3C5046B1" w14:textId="42E89511" w:rsidR="001032E8" w:rsidDel="00340CA5" w:rsidRDefault="001032E8" w:rsidP="00DA1957">
      <w:pPr>
        <w:rPr>
          <w:del w:id="986" w:author="Michael Bell" w:date="2013-05-06T18:50:00Z"/>
          <w:noProof/>
          <w:lang w:eastAsia="en-GB"/>
        </w:rPr>
      </w:pPr>
      <w:del w:id="987" w:author="Michael Bell" w:date="2013-05-06T18:50:00Z">
        <w:r w:rsidDel="00340CA5">
          <w:rPr>
            <w:noProof/>
            <w:lang w:eastAsia="en-GB"/>
          </w:rPr>
          <w:delText>Unfortunatly, this design also had a big flaw in it.</w:delText>
        </w:r>
      </w:del>
    </w:p>
    <w:p w14:paraId="2929EEB1" w14:textId="6FAB848A" w:rsidR="001032E8" w:rsidDel="00340CA5" w:rsidRDefault="001032E8" w:rsidP="00DA1957">
      <w:pPr>
        <w:rPr>
          <w:del w:id="988" w:author="Michael Bell" w:date="2013-05-06T18:50:00Z"/>
          <w:noProof/>
          <w:lang w:eastAsia="en-GB"/>
        </w:rPr>
      </w:pPr>
      <w:del w:id="989" w:author="Michael Bell" w:date="2013-05-06T18:50:00Z">
        <w:r w:rsidDel="00340CA5">
          <w:rPr>
            <w:noProof/>
            <w:lang w:eastAsia="en-GB"/>
          </w:rPr>
          <w:delText>I encountered the problem during the assembly of the track, after installing only one point motor the system worked perfectly, but, after installing an aditional motor, and then another, the system stopped working.</w:delText>
        </w:r>
      </w:del>
    </w:p>
    <w:p w14:paraId="4D852BA3" w14:textId="3F17DCB3" w:rsidR="001032E8" w:rsidDel="00340CA5" w:rsidRDefault="001032E8" w:rsidP="00DA1957">
      <w:pPr>
        <w:rPr>
          <w:del w:id="990" w:author="Michael Bell" w:date="2013-05-06T18:50:00Z"/>
          <w:noProof/>
          <w:lang w:eastAsia="en-GB"/>
        </w:rPr>
      </w:pPr>
      <w:del w:id="991" w:author="Michael Bell" w:date="2013-05-06T18:50:00Z">
        <w:r w:rsidDel="00340CA5">
          <w:rPr>
            <w:noProof/>
            <w:lang w:eastAsia="en-GB"/>
          </w:rPr>
          <w:delText>Instead of moveing the points the selected motor buzzed and moved slightly but not enough and the other point motors jolted a tiny bit and moved a little.</w:delText>
        </w:r>
      </w:del>
    </w:p>
    <w:p w14:paraId="4B152B53" w14:textId="330D752E" w:rsidR="001032E8" w:rsidDel="00340CA5" w:rsidRDefault="001032E8" w:rsidP="00DA1957">
      <w:pPr>
        <w:rPr>
          <w:del w:id="992" w:author="Michael Bell" w:date="2013-05-06T18:50:00Z"/>
          <w:noProof/>
          <w:lang w:eastAsia="en-GB"/>
        </w:rPr>
      </w:pPr>
      <w:del w:id="993" w:author="Michael Bell" w:date="2013-05-06T18:50:00Z">
        <w:r w:rsidDel="00340CA5">
          <w:rPr>
            <w:noProof/>
            <w:lang w:eastAsia="en-GB"/>
          </w:rPr>
          <w:delText>This lead me to believe that the point motors where all grounded instead of just the selected one but after testing the grounds with a multimeter this was disproved</w:delText>
        </w:r>
        <w:r w:rsidR="0091711B" w:rsidDel="00340CA5">
          <w:rPr>
            <w:noProof/>
            <w:lang w:eastAsia="en-GB"/>
          </w:rPr>
          <w:delText>, it took many hours of pondering but I eventualy discovered the problem which was not so much in my design but more in the way the point motors worked and to understand this problem we will have to look inside a motor.</w:delText>
        </w:r>
      </w:del>
    </w:p>
    <w:p w14:paraId="73F454EB" w14:textId="2CEFF2DD" w:rsidR="0091711B" w:rsidDel="00340CA5" w:rsidRDefault="008B221E" w:rsidP="00DA1957">
      <w:pPr>
        <w:rPr>
          <w:del w:id="994" w:author="Michael Bell" w:date="2013-05-06T18:50:00Z"/>
          <w:noProof/>
          <w:lang w:eastAsia="en-GB"/>
        </w:rPr>
      </w:pPr>
      <w:del w:id="995" w:author="Michael Bell" w:date="2013-05-06T18:50:00Z">
        <w:r w:rsidDel="00340CA5">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7" o:title=""/>
              <w10:wrap type="square"/>
            </v:shape>
            <o:OLEObject Type="Embed" ProgID="Visio.Drawing.11" ShapeID="_x0000_s1030" DrawAspect="Content" ObjectID="_1429371968" r:id="rId56"/>
          </w:object>
        </w:r>
        <w:r w:rsidR="0091711B" w:rsidDel="00340CA5">
          <w:rPr>
            <w:noProof/>
            <w:lang w:eastAsia="en-GB"/>
          </w:rPr>
          <w:delText>This is the standard motor design.</w:delText>
        </w:r>
      </w:del>
    </w:p>
    <w:p w14:paraId="465CBB6C" w14:textId="0C44E413" w:rsidR="007D32BD" w:rsidDel="00340CA5" w:rsidRDefault="007D32BD" w:rsidP="00DA1957">
      <w:pPr>
        <w:rPr>
          <w:del w:id="996" w:author="Michael Bell" w:date="2013-05-06T18:50:00Z"/>
          <w:noProof/>
          <w:lang w:eastAsia="en-GB"/>
        </w:rPr>
      </w:pPr>
      <w:del w:id="997" w:author="Michael Bell" w:date="2013-05-06T18:50:00Z">
        <w:r w:rsidDel="00340CA5">
          <w:rPr>
            <w:noProof/>
            <w:lang w:eastAsia="en-GB"/>
          </w:rPr>
          <w:delText>When power is suplied into either power in + or power in – the coil nearest it produces magnetic flux, pulling the point bar towards it and moveing the points.</w:delText>
        </w:r>
      </w:del>
    </w:p>
    <w:p w14:paraId="4A6230FF" w14:textId="5BE27928" w:rsidR="007D32BD" w:rsidDel="00340CA5" w:rsidRDefault="007D32BD" w:rsidP="00DA1957">
      <w:pPr>
        <w:rPr>
          <w:del w:id="998" w:author="Michael Bell" w:date="2013-05-06T18:50:00Z"/>
          <w:noProof/>
          <w:lang w:eastAsia="en-GB"/>
        </w:rPr>
      </w:pPr>
      <w:del w:id="999" w:author="Michael Bell" w:date="2013-05-06T18:50:00Z">
        <w:r w:rsidDel="00340CA5">
          <w:rPr>
            <w:noProof/>
            <w:lang w:eastAsia="en-GB"/>
          </w:rPr>
          <w:delText>In a stand alone system this works because the only route the curent can take is from the power pin too the ground.</w:delText>
        </w:r>
      </w:del>
    </w:p>
    <w:p w14:paraId="392C506E" w14:textId="7B539832" w:rsidR="007D32BD" w:rsidDel="00340CA5" w:rsidRDefault="007D32BD" w:rsidP="00DA1957">
      <w:pPr>
        <w:rPr>
          <w:del w:id="1000" w:author="Michael Bell" w:date="2013-05-06T18:50:00Z"/>
          <w:noProof/>
          <w:lang w:eastAsia="en-GB"/>
        </w:rPr>
      </w:pPr>
      <w:del w:id="1001" w:author="Michael Bell" w:date="2013-05-06T18:50:00Z">
        <w:r w:rsidDel="00340CA5">
          <w:rPr>
            <w:noProof/>
            <w:lang w:eastAsia="en-GB"/>
          </w:rPr>
          <w:delTex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delText>
        </w:r>
      </w:del>
    </w:p>
    <w:p w14:paraId="4969EBB7" w14:textId="5102A163" w:rsidR="007D32BD" w:rsidDel="00340CA5" w:rsidRDefault="007D32BD" w:rsidP="00DA1957">
      <w:pPr>
        <w:rPr>
          <w:del w:id="1002" w:author="Michael Bell" w:date="2013-05-06T18:50:00Z"/>
          <w:noProof/>
          <w:lang w:eastAsia="en-GB"/>
        </w:rPr>
      </w:pPr>
      <w:del w:id="1003" w:author="Michael Bell" w:date="2013-05-06T18:50:00Z">
        <w:r w:rsidDel="00340CA5">
          <w:rPr>
            <w:noProof/>
            <w:lang w:eastAsia="en-GB"/>
          </w:rPr>
          <w:delText>Once the problem was identified it was easy enough to find a solution.</w:delText>
        </w:r>
      </w:del>
    </w:p>
    <w:p w14:paraId="48D78D6F" w14:textId="3ABA312A" w:rsidR="007D32BD" w:rsidDel="00340CA5" w:rsidRDefault="008B221E" w:rsidP="00DA1957">
      <w:pPr>
        <w:rPr>
          <w:del w:id="1004" w:author="Michael Bell" w:date="2013-05-06T18:50:00Z"/>
          <w:noProof/>
          <w:lang w:eastAsia="en-GB"/>
        </w:rPr>
      </w:pPr>
      <w:del w:id="1005" w:author="Michael Bell" w:date="2013-05-06T18:50:00Z">
        <w:r w:rsidDel="00340CA5">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49" o:title=""/>
              <w10:wrap type="square"/>
            </v:shape>
            <o:OLEObject Type="Embed" ProgID="Visio.Drawing.11" ShapeID="_x0000_s1031" DrawAspect="Content" ObjectID="_1429371969" r:id="rId57"/>
          </w:object>
        </w:r>
        <w:r w:rsidR="007D32BD" w:rsidDel="00340CA5">
          <w:rPr>
            <w:noProof/>
            <w:lang w:eastAsia="en-GB"/>
          </w:rPr>
          <w:delText>This is my modified motor design.</w:delText>
        </w:r>
      </w:del>
    </w:p>
    <w:p w14:paraId="05193E8D" w14:textId="13FCECB4" w:rsidR="00AA0351" w:rsidDel="00340CA5" w:rsidRDefault="00AA0351" w:rsidP="00DA1957">
      <w:pPr>
        <w:rPr>
          <w:del w:id="1006" w:author="Michael Bell" w:date="2013-05-06T18:50:00Z"/>
          <w:noProof/>
          <w:lang w:eastAsia="en-GB"/>
        </w:rPr>
      </w:pPr>
      <w:del w:id="1007" w:author="Michael Bell" w:date="2013-05-06T18:50:00Z">
        <w:r w:rsidDel="00340CA5">
          <w:rPr>
            <w:noProof/>
            <w:lang w:eastAsia="en-GB"/>
          </w:rPr>
          <w:delText>The problem is solved by using two diodes that face eachoter over the two coils.</w:delText>
        </w:r>
      </w:del>
    </w:p>
    <w:p w14:paraId="348166FD" w14:textId="60044F60" w:rsidR="00AA0351" w:rsidDel="00340CA5" w:rsidRDefault="00AA0351" w:rsidP="00DA1957">
      <w:pPr>
        <w:rPr>
          <w:del w:id="1008" w:author="Michael Bell" w:date="2013-05-06T18:50:00Z"/>
          <w:noProof/>
          <w:lang w:eastAsia="en-GB"/>
        </w:rPr>
      </w:pPr>
      <w:del w:id="1009" w:author="Michael Bell" w:date="2013-05-06T18:50:00Z">
        <w:r w:rsidDel="00340CA5">
          <w:rPr>
            <w:noProof/>
            <w:lang w:eastAsia="en-GB"/>
          </w:rPr>
          <w:delText>Diodes only allow curent to flow in one direction. When an AC suply (which is what we are dealing with here) is atached to one it takes out one of the two directions which the AC suply alternates between (as it normaly goes in both directions).</w:delText>
        </w:r>
      </w:del>
    </w:p>
    <w:p w14:paraId="38EEDD17" w14:textId="298DA0E3" w:rsidR="00AA0351" w:rsidDel="00340CA5" w:rsidRDefault="00AA0351" w:rsidP="00DA1957">
      <w:pPr>
        <w:rPr>
          <w:del w:id="1010" w:author="Michael Bell" w:date="2013-05-06T18:50:00Z"/>
          <w:noProof/>
          <w:lang w:eastAsia="en-GB"/>
        </w:rPr>
      </w:pPr>
      <w:del w:id="1011" w:author="Michael Bell" w:date="2013-05-06T18:50:00Z">
        <w:r w:rsidDel="00340CA5">
          <w:rPr>
            <w:noProof/>
            <w:lang w:eastAsia="en-GB"/>
          </w:rPr>
          <w:delTex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delText>
        </w:r>
      </w:del>
    </w:p>
    <w:p w14:paraId="75A5A76A" w14:textId="3961F191" w:rsidR="00AA0351" w:rsidDel="00340CA5" w:rsidRDefault="00AA0351">
      <w:pPr>
        <w:rPr>
          <w:del w:id="1012" w:author="Michael Bell" w:date="2013-05-06T18:50:00Z"/>
          <w:noProof/>
          <w:lang w:eastAsia="en-GB"/>
        </w:rPr>
      </w:pPr>
      <w:del w:id="1013" w:author="Michael Bell" w:date="2013-05-06T18:50:00Z">
        <w:r w:rsidDel="00340CA5">
          <w:rPr>
            <w:noProof/>
            <w:lang w:eastAsia="en-GB"/>
          </w:rPr>
          <w:br w:type="page"/>
        </w:r>
      </w:del>
    </w:p>
    <w:p w14:paraId="1B8CC358" w14:textId="7D7D297E" w:rsidR="00AA0351" w:rsidDel="00340CA5" w:rsidRDefault="00AA0351" w:rsidP="00DA1957">
      <w:pPr>
        <w:rPr>
          <w:del w:id="1014" w:author="Michael Bell" w:date="2013-05-06T18:50:00Z"/>
          <w:noProof/>
          <w:lang w:eastAsia="en-GB"/>
        </w:rPr>
      </w:pPr>
      <w:del w:id="1015" w:author="Michael Bell" w:date="2013-05-06T18:50:00Z">
        <w:r w:rsidDel="00340CA5">
          <w:rPr>
            <w:noProof/>
            <w:lang w:eastAsia="en-GB"/>
          </w:rPr>
          <w:delText>With the adition of these diodes, this is the final design of the point motor circuits.</w:delText>
        </w:r>
      </w:del>
    </w:p>
    <w:p w14:paraId="03D050E8" w14:textId="4F0B0BDF" w:rsidR="001D11CD" w:rsidRDefault="00AA0351" w:rsidP="00DA1957">
      <w:pPr>
        <w:rPr>
          <w:noProof/>
          <w:lang w:eastAsia="en-GB"/>
        </w:rPr>
      </w:pPr>
      <w:del w:id="1016" w:author="Michael Bell" w:date="2013-05-06T18:50:00Z">
        <w:r w:rsidDel="00340CA5">
          <w:rPr>
            <w:noProof/>
            <w:lang w:eastAsia="en-GB"/>
          </w:rPr>
          <w:object w:dxaOrig="5130" w:dyaOrig="5088" w14:anchorId="1B876979">
            <v:shape id="_x0000_i1027" type="#_x0000_t75" style="width:492pt;height:488.25pt" o:ole="">
              <v:imagedata r:id="rId51" o:title=""/>
            </v:shape>
            <o:OLEObject Type="Embed" ProgID="Visio.Drawing.11" ShapeID="_x0000_i1027" DrawAspect="Content" ObjectID="_1429371961" r:id="rId58"/>
          </w:object>
        </w:r>
        <w:r w:rsidDel="00340CA5">
          <w:rPr>
            <w:noProof/>
            <w:lang w:eastAsia="en-GB"/>
          </w:rPr>
          <w:delText>I am pleased to say that this new design works!</w:delText>
        </w:r>
      </w:del>
      <w:r w:rsidR="001D11CD">
        <w:rPr>
          <w:noProof/>
          <w:lang w:eastAsia="en-GB"/>
        </w:rPr>
        <w:br w:type="page"/>
      </w:r>
    </w:p>
    <w:p w14:paraId="52249E8B" w14:textId="77777777" w:rsidR="00340CA5" w:rsidRDefault="00340CA5" w:rsidP="00340CA5">
      <w:pPr>
        <w:pStyle w:val="Heading2"/>
        <w:rPr>
          <w:ins w:id="1017" w:author="Michael Bell" w:date="2013-05-06T18:53:00Z"/>
        </w:rPr>
      </w:pPr>
      <w:bookmarkStart w:id="1018" w:name="_Toc228847790"/>
      <w:ins w:id="1019" w:author="Michael Bell" w:date="2013-05-06T18:53:00Z">
        <w:r>
          <w:lastRenderedPageBreak/>
          <w:t>Software</w:t>
        </w:r>
      </w:ins>
    </w:p>
    <w:p w14:paraId="61E31CF3" w14:textId="77777777" w:rsidR="00340CA5" w:rsidRDefault="00340CA5" w:rsidP="00340CA5">
      <w:pPr>
        <w:pStyle w:val="Heading3"/>
        <w:rPr>
          <w:ins w:id="1020" w:author="Michael Bell" w:date="2013-05-06T18:53:00Z"/>
        </w:rPr>
      </w:pPr>
      <w:ins w:id="1021" w:author="Michael Bell" w:date="2013-05-06T18:53:00Z">
        <w:r>
          <w:t>Design Objectives</w:t>
        </w:r>
      </w:ins>
    </w:p>
    <w:p w14:paraId="60DA8A0A" w14:textId="77777777" w:rsidR="00340CA5" w:rsidRDefault="00340CA5" w:rsidP="00340CA5">
      <w:pPr>
        <w:rPr>
          <w:ins w:id="1022" w:author="Michael Bell" w:date="2013-05-06T18:53:00Z"/>
        </w:rPr>
      </w:pPr>
      <w:ins w:id="1023" w:author="Michael Bell" w:date="2013-05-06T18:53:00Z">
        <w:r>
          <w:t>After much deliberation I decided to program the Arduino board to run as a finite state machine.</w:t>
        </w:r>
      </w:ins>
    </w:p>
    <w:p w14:paraId="3AEE93D3" w14:textId="77777777" w:rsidR="00340CA5" w:rsidRDefault="00340CA5" w:rsidP="00340CA5">
      <w:pPr>
        <w:rPr>
          <w:ins w:id="1024" w:author="Michael Bell" w:date="2013-05-06T18:53:00Z"/>
        </w:rPr>
      </w:pPr>
      <w:ins w:id="1025" w:author="Michael Bell" w:date="2013-05-06T18:53:00Z">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 .</w:t>
        </w:r>
      </w:ins>
    </w:p>
    <w:p w14:paraId="6DA9D898" w14:textId="77777777" w:rsidR="00340CA5" w:rsidRDefault="00340CA5" w:rsidP="00340CA5">
      <w:pPr>
        <w:rPr>
          <w:ins w:id="1026" w:author="Michael Bell" w:date="2013-05-06T18:53:00Z"/>
        </w:rPr>
      </w:pPr>
      <w:ins w:id="1027" w:author="Michael Bell" w:date="2013-05-06T18:53:00Z">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ins>
    </w:p>
    <w:p w14:paraId="27E74258" w14:textId="77777777" w:rsidR="00340CA5" w:rsidRDefault="00340CA5" w:rsidP="00340CA5">
      <w:pPr>
        <w:rPr>
          <w:ins w:id="1028" w:author="Michael Bell" w:date="2013-05-06T18:53:00Z"/>
        </w:rPr>
      </w:pPr>
    </w:p>
    <w:p w14:paraId="6DE8FF03" w14:textId="77777777" w:rsidR="00340CA5" w:rsidRDefault="00340CA5" w:rsidP="00340CA5">
      <w:pPr>
        <w:rPr>
          <w:ins w:id="1029" w:author="Michael Bell" w:date="2013-05-06T18:53:00Z"/>
        </w:rPr>
      </w:pPr>
      <w:ins w:id="1030" w:author="Michael Bell" w:date="2013-05-06T18:53:00Z">
        <w:r>
          <w:t>I have also decided on using a simple menu structure for the LCD display that resembles a tree with branches:</w:t>
        </w:r>
      </w:ins>
    </w:p>
    <w:p w14:paraId="1E8BF626" w14:textId="77777777" w:rsidR="00340CA5" w:rsidRDefault="00340CA5" w:rsidP="00340CA5">
      <w:pPr>
        <w:rPr>
          <w:ins w:id="1031" w:author="Michael Bell" w:date="2013-05-06T18:53:00Z"/>
        </w:rPr>
      </w:pPr>
      <w:ins w:id="1032" w:author="Michael Bell" w:date="2013-05-06T18:53:00Z">
        <w:r>
          <w:rPr>
            <w:noProof/>
            <w:lang w:eastAsia="en-GB"/>
          </w:rPr>
          <w:object w:dxaOrig="1440" w:dyaOrig="1440" w14:anchorId="130CECEF">
            <v:shape id="_x0000_s1070" type="#_x0000_t75" style="position:absolute;margin-left:0;margin-top:2.35pt;width:205.85pt;height:202.95pt;z-index:251698176">
              <v:imagedata r:id="rId59" o:title=""/>
              <w10:wrap type="square"/>
            </v:shape>
            <o:OLEObject Type="Embed" ProgID="Visio.Drawing.11" ShapeID="_x0000_s1070" DrawAspect="Content" ObjectID="_1429371970" r:id="rId60"/>
          </w:object>
        </w:r>
        <w:r>
          <w:t>Navigation through this system should be easy enough, the arrow keys navigate the paths and the select key chooses the final option.</w:t>
        </w:r>
      </w:ins>
    </w:p>
    <w:p w14:paraId="7A6EE48C" w14:textId="77777777" w:rsidR="00340CA5" w:rsidRDefault="00340CA5" w:rsidP="00340CA5">
      <w:pPr>
        <w:rPr>
          <w:ins w:id="1033" w:author="Michael Bell" w:date="2013-05-06T18:53:00Z"/>
        </w:rPr>
      </w:pPr>
      <w:ins w:id="1034" w:author="Michael Bell" w:date="2013-05-06T18:53:00Z">
        <w:r>
          <w:t>This method was outlined in the requirement specification and I still believe it to be the best way of providing a menu within the constraints provided, that is to say, a 16 by 2 LCD display with 4 arrow keys and a select button.</w:t>
        </w:r>
      </w:ins>
    </w:p>
    <w:p w14:paraId="7E720903" w14:textId="4FA025C7" w:rsidR="00572BDE" w:rsidDel="00340CA5" w:rsidRDefault="00340CA5" w:rsidP="00CD5742">
      <w:pPr>
        <w:pStyle w:val="Heading2"/>
        <w:rPr>
          <w:del w:id="1035" w:author="Michael Bell" w:date="2013-05-06T18:53:00Z"/>
        </w:rPr>
      </w:pPr>
      <w:ins w:id="1036" w:author="Michael Bell" w:date="2013-05-06T18:53:00Z">
        <w:r>
          <w:t>There will also be certain other screens displayed, for example when it’s starting up a loading screen might be displayed and when the train is running a progress screen might be displayed.</w:t>
        </w:r>
      </w:ins>
      <w:del w:id="1037" w:author="Michael Bell" w:date="2013-05-06T18:53:00Z">
        <w:r w:rsidR="00CD5742" w:rsidDel="00340CA5">
          <w:delText>Software</w:delText>
        </w:r>
        <w:bookmarkEnd w:id="1018"/>
      </w:del>
    </w:p>
    <w:p w14:paraId="77D0A40F" w14:textId="25DAF877" w:rsidR="00CD5742" w:rsidDel="00340CA5" w:rsidRDefault="00CD5742" w:rsidP="00CD5742">
      <w:pPr>
        <w:pStyle w:val="Heading3"/>
        <w:rPr>
          <w:del w:id="1038" w:author="Michael Bell" w:date="2013-05-06T18:53:00Z"/>
        </w:rPr>
      </w:pPr>
      <w:bookmarkStart w:id="1039" w:name="_Toc228847791"/>
      <w:del w:id="1040" w:author="Michael Bell" w:date="2013-05-06T18:53:00Z">
        <w:r w:rsidDel="00340CA5">
          <w:delText>Design Objectives</w:delText>
        </w:r>
        <w:bookmarkEnd w:id="1039"/>
      </w:del>
    </w:p>
    <w:p w14:paraId="1A32C9EA" w14:textId="7BA5685E" w:rsidR="00D91890" w:rsidDel="00340CA5" w:rsidRDefault="00D91890">
      <w:pPr>
        <w:rPr>
          <w:del w:id="1041" w:author="Michael Bell" w:date="2013-05-06T18:53:00Z"/>
        </w:rPr>
      </w:pPr>
      <w:del w:id="1042" w:author="Michael Bell" w:date="2013-05-06T18:53:00Z">
        <w:r w:rsidDel="00340CA5">
          <w:delText xml:space="preserve">After much deliberation I decided to program the </w:delText>
        </w:r>
        <w:r w:rsidR="002479A1" w:rsidDel="00340CA5">
          <w:delText>Arduino</w:delText>
        </w:r>
        <w:r w:rsidDel="00340CA5">
          <w:delText xml:space="preserve"> board to run as a finite state machine.</w:delText>
        </w:r>
      </w:del>
    </w:p>
    <w:p w14:paraId="2978D03B" w14:textId="49EF0956" w:rsidR="00F82808" w:rsidDel="00340CA5" w:rsidRDefault="00D91890">
      <w:pPr>
        <w:rPr>
          <w:del w:id="1043" w:author="Michael Bell" w:date="2013-05-06T18:53:00Z"/>
        </w:rPr>
      </w:pPr>
      <w:del w:id="1044" w:author="Michael Bell" w:date="2013-05-06T18:53:00Z">
        <w:r w:rsidDel="00340CA5">
          <w:delText>This means that the machine will be in a fixed state, for example, speeding up, and is programed to move into another state when a certain triggering condition is met for example “reached maximum speed”</w:delText>
        </w:r>
        <w:r w:rsidR="004F5F9C" w:rsidDel="00340CA5">
          <w:delText xml:space="preserve"> at which point it would switch into a different state </w:delText>
        </w:r>
        <w:r w:rsidR="002479A1" w:rsidDel="00340CA5">
          <w:delText>e.g.</w:delText>
        </w:r>
        <w:r w:rsidR="004F5F9C" w:rsidDel="00340CA5">
          <w:delText xml:space="preserve"> </w:delText>
        </w:r>
        <w:r w:rsidR="00F82808" w:rsidDel="00340CA5">
          <w:delText xml:space="preserve">“traveling at constant speed” </w:delText>
        </w:r>
      </w:del>
    </w:p>
    <w:p w14:paraId="1AD92015" w14:textId="03D3E9F4" w:rsidR="00F82808" w:rsidDel="00340CA5" w:rsidRDefault="00F82808">
      <w:pPr>
        <w:rPr>
          <w:del w:id="1045" w:author="Michael Bell" w:date="2013-05-06T18:53:00Z"/>
        </w:rPr>
      </w:pPr>
      <w:del w:id="1046" w:author="Michael Bell" w:date="2013-05-06T18:53:00Z">
        <w:r w:rsidDel="00340CA5">
          <w:delText xml:space="preserve">This has several important advantages, most of all the fact that the requirements for changing state can be programmed into an array, the array can be edited to allow for changes in sensor positions or track </w:delText>
        </w:r>
        <w:r w:rsidR="002479A1" w:rsidDel="00340CA5">
          <w:delText>arrangements</w:delText>
        </w:r>
        <w:r w:rsidDel="00340CA5">
          <w:delText xml:space="preserve"> without having to change the base code. This means that the software could potentially work for any track arrangement simply by reprograming the array. It also saves writing out the code repeatedly for </w:delText>
        </w:r>
        <w:r w:rsidR="002479A1" w:rsidDel="00340CA5">
          <w:delText>different</w:delText>
        </w:r>
        <w:r w:rsidDel="00340CA5">
          <w:delText xml:space="preserve"> conditions as the array makes the code adaptable</w:delText>
        </w:r>
      </w:del>
    </w:p>
    <w:p w14:paraId="16B08565" w14:textId="73C2F6E6" w:rsidR="00F82808" w:rsidDel="00340CA5" w:rsidRDefault="00F82808">
      <w:pPr>
        <w:rPr>
          <w:del w:id="1047" w:author="Michael Bell" w:date="2013-05-06T18:53:00Z"/>
        </w:rPr>
      </w:pPr>
    </w:p>
    <w:p w14:paraId="0CFA3D46" w14:textId="4C7C84F8" w:rsidR="007738CA" w:rsidDel="00340CA5" w:rsidRDefault="00F82808">
      <w:pPr>
        <w:rPr>
          <w:del w:id="1048" w:author="Michael Bell" w:date="2013-05-06T18:53:00Z"/>
        </w:rPr>
      </w:pPr>
      <w:del w:id="1049" w:author="Michael Bell" w:date="2013-05-06T18:53:00Z">
        <w:r w:rsidDel="00340CA5">
          <w:delText>I have also decided on using a simple menu structure</w:delText>
        </w:r>
        <w:r w:rsidR="004D4E84" w:rsidDel="00340CA5">
          <w:delText xml:space="preserve"> for the LCD display that </w:delText>
        </w:r>
        <w:r w:rsidR="00EE7BF0" w:rsidDel="00340CA5">
          <w:delText>resembles</w:delText>
        </w:r>
        <w:r w:rsidR="004D4E84" w:rsidDel="00340CA5">
          <w:delText xml:space="preserve"> a tree with branches</w:delText>
        </w:r>
        <w:r w:rsidR="007738CA" w:rsidDel="00340CA5">
          <w:delText>:</w:delText>
        </w:r>
      </w:del>
    </w:p>
    <w:p w14:paraId="770D6824" w14:textId="144E26DF" w:rsidR="007738CA" w:rsidDel="00340CA5" w:rsidRDefault="008B221E">
      <w:pPr>
        <w:rPr>
          <w:del w:id="1050" w:author="Michael Bell" w:date="2013-05-06T18:53:00Z"/>
        </w:rPr>
      </w:pPr>
      <w:del w:id="1051" w:author="Michael Bell" w:date="2013-05-06T18:53:00Z">
        <w:r w:rsidDel="00340CA5">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9" o:title=""/>
              <w10:wrap type="square"/>
            </v:shape>
            <o:OLEObject Type="Embed" ProgID="Visio.Drawing.11" ShapeID="_x0000_s1026" DrawAspect="Content" ObjectID="_1429371971" r:id="rId61"/>
          </w:object>
        </w:r>
        <w:r w:rsidR="007738CA" w:rsidDel="00340CA5">
          <w:delText xml:space="preserve">Navigation through this system should be easy enough, the arrow keys </w:delText>
        </w:r>
        <w:r w:rsidR="00EE7BF0" w:rsidDel="00340CA5">
          <w:delText>navigate</w:delText>
        </w:r>
        <w:r w:rsidR="007738CA" w:rsidDel="00340CA5">
          <w:delText xml:space="preserve"> the paths and the select key chooses the final option.</w:delText>
        </w:r>
      </w:del>
    </w:p>
    <w:p w14:paraId="58611261" w14:textId="3B2D2B5A" w:rsidR="007738CA" w:rsidDel="00340CA5" w:rsidRDefault="007738CA">
      <w:pPr>
        <w:rPr>
          <w:del w:id="1052" w:author="Michael Bell" w:date="2013-05-06T18:53:00Z"/>
        </w:rPr>
      </w:pPr>
      <w:del w:id="1053" w:author="Michael Bell" w:date="2013-05-06T18:53:00Z">
        <w:r w:rsidDel="00340CA5">
          <w:delText xml:space="preserve">This method was outlined in the requirement specification and I still believe it to be the best way of providing a menu within the constraints provided, that is to say, a 16 by 2 </w:delText>
        </w:r>
        <w:r w:rsidR="002479A1" w:rsidDel="00340CA5">
          <w:delText>LCD</w:delText>
        </w:r>
        <w:r w:rsidDel="00340CA5">
          <w:delText xml:space="preserve"> display with 4 arrow keys and a select button.</w:delText>
        </w:r>
      </w:del>
    </w:p>
    <w:p w14:paraId="1F0B0342" w14:textId="019A2F15" w:rsidR="00CD5742" w:rsidRDefault="007738CA">
      <w:del w:id="1054" w:author="Michael Bell" w:date="2013-05-06T18:53:00Z">
        <w:r w:rsidDel="00340CA5">
          <w:delText xml:space="preserve">There will also be </w:delText>
        </w:r>
        <w:r w:rsidR="002479A1" w:rsidDel="00340CA5">
          <w:delText>certain</w:delText>
        </w:r>
        <w:r w:rsidDel="00340CA5">
          <w:delText xml:space="preserve"> other screens displayed, for example when </w:delText>
        </w:r>
        <w:r w:rsidR="0080142C" w:rsidDel="00340CA5">
          <w:delText>it’s</w:delText>
        </w:r>
        <w:r w:rsidDel="00340CA5">
          <w:delText xml:space="preserve"> starting up a loading screen might be displayed and when the train is running a progress screen might be displayed.</w:delText>
        </w:r>
      </w:del>
      <w:r w:rsidR="00CD5742">
        <w:br w:type="page"/>
      </w:r>
    </w:p>
    <w:p w14:paraId="50AA4E9D" w14:textId="77777777" w:rsidR="00340CA5" w:rsidRDefault="00340CA5" w:rsidP="00340CA5">
      <w:pPr>
        <w:pStyle w:val="Heading3"/>
        <w:rPr>
          <w:ins w:id="1055" w:author="Michael Bell" w:date="2013-05-06T18:53:00Z"/>
        </w:rPr>
      </w:pPr>
      <w:bookmarkStart w:id="1056" w:name="_Toc228847792"/>
      <w:ins w:id="1057" w:author="Michael Bell" w:date="2013-05-06T18:53:00Z">
        <w:r>
          <w:lastRenderedPageBreak/>
          <w:t>Processes and modules</w:t>
        </w:r>
      </w:ins>
    </w:p>
    <w:p w14:paraId="3096ACAF" w14:textId="77777777" w:rsidR="00340CA5" w:rsidRDefault="00340CA5" w:rsidP="00340CA5">
      <w:pPr>
        <w:pStyle w:val="Heading4"/>
        <w:rPr>
          <w:ins w:id="1058" w:author="Michael Bell" w:date="2013-05-06T18:53:00Z"/>
        </w:rPr>
      </w:pPr>
      <w:ins w:id="1059" w:author="Michael Bell" w:date="2013-05-06T18:53:00Z">
        <w:r>
          <w:t>Overall Process</w:t>
        </w:r>
      </w:ins>
    </w:p>
    <w:p w14:paraId="1F6B92A3" w14:textId="77777777" w:rsidR="00340CA5" w:rsidRDefault="00340CA5" w:rsidP="00340CA5">
      <w:pPr>
        <w:rPr>
          <w:ins w:id="1060" w:author="Michael Bell" w:date="2013-05-06T18:53:00Z"/>
        </w:rPr>
      </w:pPr>
      <w:ins w:id="1061" w:author="Michael Bell" w:date="2013-05-06T18:53:00Z">
        <w:r>
          <w:rPr>
            <w:noProof/>
            <w:lang w:eastAsia="en-GB"/>
          </w:rPr>
          <w:object w:dxaOrig="1440" w:dyaOrig="1440" w14:anchorId="782B00AD">
            <v:shape id="_x0000_s1071" type="#_x0000_t75" style="position:absolute;margin-left:19.95pt;margin-top:4.1pt;width:415.45pt;height:74.5pt;z-index:251700224">
              <v:imagedata r:id="rId62" o:title=""/>
              <w10:wrap type="square"/>
            </v:shape>
            <o:OLEObject Type="Embed" ProgID="Visio.Drawing.11" ShapeID="_x0000_s1071" DrawAspect="Content" ObjectID="_1429371972" r:id="rId63"/>
          </w:object>
        </w:r>
        <w:r>
          <w:t>This is the full process for the Beltrac software, the process is looped over and over again, endlessly from power on to power off. The code (and therefore the design) can be divided into these 3 logical sections.</w:t>
        </w:r>
      </w:ins>
    </w:p>
    <w:p w14:paraId="7CE5419E" w14:textId="77777777" w:rsidR="00340CA5" w:rsidRDefault="00340CA5" w:rsidP="00340CA5">
      <w:pPr>
        <w:rPr>
          <w:ins w:id="1062" w:author="Michael Bell" w:date="2013-05-06T18:53:00Z"/>
        </w:rPr>
      </w:pPr>
      <w:ins w:id="1063" w:author="Michael Bell" w:date="2013-05-06T18:53:00Z">
        <w:r>
          <w:t>In the arduino environment you start with a main file containing two functions, setup() and loop(). Setup is run once when the system starts and loop is run repeatedly until power off.</w:t>
        </w:r>
      </w:ins>
    </w:p>
    <w:p w14:paraId="02133267" w14:textId="77777777" w:rsidR="00340CA5" w:rsidRDefault="00340CA5" w:rsidP="00340CA5">
      <w:pPr>
        <w:rPr>
          <w:ins w:id="1064" w:author="Michael Bell" w:date="2013-05-06T18:53:00Z"/>
        </w:rPr>
      </w:pPr>
      <w:ins w:id="1065" w:author="Michael Bell" w:date="2013-05-06T18:53:00Z">
        <w:r>
          <w:t>Before dividing up these sections I had to create something to fill setup.  This took the form of 3 functions purely for initialising variables. They are shown below.</w:t>
        </w:r>
      </w:ins>
    </w:p>
    <w:p w14:paraId="35815164" w14:textId="77777777" w:rsidR="00340CA5" w:rsidRDefault="00340CA5" w:rsidP="00340CA5">
      <w:pPr>
        <w:rPr>
          <w:ins w:id="1066" w:author="Michael Bell" w:date="2013-05-06T18:53:00Z"/>
        </w:rPr>
      </w:pPr>
    </w:p>
    <w:p w14:paraId="3D1C371B" w14:textId="77777777" w:rsidR="00340CA5" w:rsidRDefault="00340CA5" w:rsidP="00340CA5">
      <w:pPr>
        <w:rPr>
          <w:ins w:id="1067" w:author="Michael Bell" w:date="2013-05-06T18:53:00Z"/>
        </w:rPr>
      </w:pPr>
      <w:ins w:id="1068" w:author="Michael Bell" w:date="2013-05-06T18:53:00Z">
        <w:r>
          <w:object w:dxaOrig="6377" w:dyaOrig="2636" w14:anchorId="24C5D70F">
            <v:shape id="_x0000_i1033" type="#_x0000_t75" style="width:252pt;height:105.75pt" o:ole="">
              <v:imagedata r:id="rId64" o:title=""/>
            </v:shape>
            <o:OLEObject Type="Embed" ProgID="Visio.Drawing.11" ShapeID="_x0000_i1033" DrawAspect="Content" ObjectID="_1429371962" r:id="rId65"/>
          </w:object>
        </w:r>
      </w:ins>
    </w:p>
    <w:p w14:paraId="7E7AE61D" w14:textId="77777777" w:rsidR="00340CA5" w:rsidRDefault="00340CA5" w:rsidP="00340CA5">
      <w:pPr>
        <w:rPr>
          <w:ins w:id="1069" w:author="Michael Bell" w:date="2013-05-06T18:53:00Z"/>
        </w:rPr>
      </w:pPr>
      <w:ins w:id="1070" w:author="Michael Bell" w:date="2013-05-06T18:53:00Z">
        <w:r>
          <w:t>After running these the board then runs loop() which consists of the following functions.</w:t>
        </w:r>
      </w:ins>
    </w:p>
    <w:p w14:paraId="4BDAE889" w14:textId="77777777" w:rsidR="00340CA5" w:rsidRDefault="00340CA5" w:rsidP="00340CA5">
      <w:pPr>
        <w:rPr>
          <w:ins w:id="1071" w:author="Michael Bell" w:date="2013-05-06T18:53:00Z"/>
        </w:rPr>
      </w:pPr>
      <w:ins w:id="1072" w:author="Michael Bell" w:date="2013-05-06T18:53:00Z">
        <w:r>
          <w:object w:dxaOrig="13577" w:dyaOrig="4336" w14:anchorId="54D83363">
            <v:shape id="_x0000_i1034" type="#_x0000_t75" style="width:495.75pt;height:156pt" o:ole="">
              <v:imagedata r:id="rId66" o:title=""/>
            </v:shape>
            <o:OLEObject Type="Embed" ProgID="Visio.Drawing.11" ShapeID="_x0000_i1034" DrawAspect="Content" ObjectID="_1429371963" r:id="rId67"/>
          </w:object>
        </w:r>
      </w:ins>
    </w:p>
    <w:p w14:paraId="0488C3A9" w14:textId="2FAD0D84" w:rsidR="00CD5742" w:rsidDel="00340CA5" w:rsidRDefault="00340CA5" w:rsidP="00340CA5">
      <w:pPr>
        <w:pStyle w:val="Heading3"/>
        <w:rPr>
          <w:del w:id="1073" w:author="Michael Bell" w:date="2013-05-06T18:53:00Z"/>
        </w:rPr>
      </w:pPr>
      <w:ins w:id="1074" w:author="Michael Bell" w:date="2013-05-06T18:53:00Z">
        <w:r>
          <w:t>All of these functions combined make up the program.</w:t>
        </w:r>
        <w:r>
          <w:br w:type="page"/>
        </w:r>
      </w:ins>
      <w:del w:id="1075" w:author="Michael Bell" w:date="2013-05-06T18:53:00Z">
        <w:r w:rsidR="00CD5742" w:rsidDel="00340CA5">
          <w:lastRenderedPageBreak/>
          <w:delText>Processes and modules</w:delText>
        </w:r>
        <w:bookmarkEnd w:id="1056"/>
      </w:del>
    </w:p>
    <w:p w14:paraId="0DC6E537" w14:textId="5A51B274" w:rsidR="006247BE" w:rsidDel="00340CA5" w:rsidRDefault="006247BE" w:rsidP="006247BE">
      <w:pPr>
        <w:pStyle w:val="Heading4"/>
        <w:rPr>
          <w:del w:id="1076" w:author="Michael Bell" w:date="2013-05-06T18:53:00Z"/>
        </w:rPr>
      </w:pPr>
      <w:del w:id="1077" w:author="Michael Bell" w:date="2013-05-06T18:53:00Z">
        <w:r w:rsidDel="00340CA5">
          <w:delText>Overall Process</w:delText>
        </w:r>
      </w:del>
    </w:p>
    <w:p w14:paraId="22543903" w14:textId="477B067C" w:rsidR="00B755C1" w:rsidDel="00340CA5" w:rsidRDefault="008B221E" w:rsidP="006247BE">
      <w:pPr>
        <w:rPr>
          <w:del w:id="1078" w:author="Michael Bell" w:date="2013-05-06T18:53:00Z"/>
        </w:rPr>
      </w:pPr>
      <w:del w:id="1079" w:author="Michael Bell" w:date="2013-05-06T18:53:00Z">
        <w:r w:rsidDel="00340CA5">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62" o:title=""/>
              <w10:wrap type="square"/>
            </v:shape>
            <o:OLEObject Type="Embed" ProgID="Visio.Drawing.11" ShapeID="_x0000_s1027" DrawAspect="Content" ObjectID="_1429371973" r:id="rId68"/>
          </w:object>
        </w:r>
        <w:r w:rsidR="006247BE" w:rsidDel="00340CA5">
          <w:delText>This is the full process for the Beltrac software, the process is looped over and over again, endlessly from power on to power off.</w:delText>
        </w:r>
        <w:r w:rsidR="00B755C1" w:rsidDel="00340CA5">
          <w:delText xml:space="preserve"> The code (and therefore the design) can be </w:delText>
        </w:r>
        <w:r w:rsidR="0080142C" w:rsidDel="00340CA5">
          <w:delText>divided</w:delText>
        </w:r>
        <w:r w:rsidR="00B755C1" w:rsidDel="00340CA5">
          <w:delText xml:space="preserve"> into these 3</w:delText>
        </w:r>
        <w:r w:rsidR="005050B4" w:rsidDel="00340CA5">
          <w:delText xml:space="preserve"> logical</w:delText>
        </w:r>
        <w:r w:rsidR="00B755C1" w:rsidDel="00340CA5">
          <w:delText xml:space="preserve"> sections.</w:delText>
        </w:r>
      </w:del>
    </w:p>
    <w:p w14:paraId="6BB045E3" w14:textId="0EED6B61" w:rsidR="005050B4" w:rsidDel="00340CA5" w:rsidRDefault="005050B4" w:rsidP="006247BE">
      <w:pPr>
        <w:rPr>
          <w:del w:id="1080" w:author="Michael Bell" w:date="2013-05-06T18:53:00Z"/>
        </w:rPr>
      </w:pPr>
      <w:del w:id="1081" w:author="Michael Bell" w:date="2013-05-06T18:53:00Z">
        <w:r w:rsidDel="00340CA5">
          <w:delText>In the arduino environment you start with a main file containing two functions, setup() and loop(). Setup is run once when the system starts and loop is run repeatedly until power off.</w:delText>
        </w:r>
      </w:del>
    </w:p>
    <w:p w14:paraId="57DC9BD2" w14:textId="54D5C7B8" w:rsidR="005050B4" w:rsidDel="00340CA5" w:rsidRDefault="005050B4" w:rsidP="006247BE">
      <w:pPr>
        <w:rPr>
          <w:del w:id="1082" w:author="Michael Bell" w:date="2013-05-06T18:53:00Z"/>
        </w:rPr>
      </w:pPr>
      <w:del w:id="1083" w:author="Michael Bell" w:date="2013-05-06T18:53:00Z">
        <w:r w:rsidDel="00340CA5">
          <w:delText>Before deviding up these sections I had to create something to fill setup which took the form of 3 functions purely for initialiseing variables they are shown below.</w:delText>
        </w:r>
      </w:del>
    </w:p>
    <w:p w14:paraId="73EBC8F4" w14:textId="285BC9F8" w:rsidR="005050B4" w:rsidDel="00340CA5" w:rsidRDefault="005050B4" w:rsidP="006247BE">
      <w:pPr>
        <w:rPr>
          <w:del w:id="1084" w:author="Michael Bell" w:date="2013-05-06T18:53:00Z"/>
        </w:rPr>
      </w:pPr>
    </w:p>
    <w:p w14:paraId="7C022C60" w14:textId="53B84E06" w:rsidR="005050B4" w:rsidDel="00340CA5" w:rsidRDefault="005050B4">
      <w:pPr>
        <w:rPr>
          <w:del w:id="1085" w:author="Michael Bell" w:date="2013-05-06T18:53:00Z"/>
        </w:rPr>
      </w:pPr>
      <w:del w:id="1086" w:author="Michael Bell" w:date="2013-05-06T18:53:00Z">
        <w:r w:rsidDel="00340CA5">
          <w:object w:dxaOrig="6377" w:dyaOrig="2636" w14:anchorId="3D22D2EA">
            <v:shape id="_x0000_i1031" type="#_x0000_t75" style="width:253.5pt;height:105.75pt" o:ole="">
              <v:imagedata r:id="rId64" o:title=""/>
            </v:shape>
            <o:OLEObject Type="Embed" ProgID="Visio.Drawing.11" ShapeID="_x0000_i1031" DrawAspect="Content" ObjectID="_1429371964" r:id="rId69"/>
          </w:object>
        </w:r>
      </w:del>
    </w:p>
    <w:p w14:paraId="754587A6" w14:textId="60961C76" w:rsidR="005050B4" w:rsidDel="00340CA5" w:rsidRDefault="005050B4">
      <w:pPr>
        <w:rPr>
          <w:del w:id="1087" w:author="Michael Bell" w:date="2013-05-06T18:53:00Z"/>
        </w:rPr>
      </w:pPr>
      <w:del w:id="1088" w:author="Michael Bell" w:date="2013-05-06T18:53:00Z">
        <w:r w:rsidDel="00340CA5">
          <w:delText>After running these the board then runs loop() which concists of the following functions.</w:delText>
        </w:r>
      </w:del>
    </w:p>
    <w:p w14:paraId="55D56C3F" w14:textId="5542DBF6" w:rsidR="005050B4" w:rsidDel="00340CA5" w:rsidRDefault="005050B4">
      <w:pPr>
        <w:rPr>
          <w:del w:id="1089" w:author="Michael Bell" w:date="2013-05-06T18:53:00Z"/>
        </w:rPr>
      </w:pPr>
      <w:del w:id="1090" w:author="Michael Bell" w:date="2013-05-06T18:53:00Z">
        <w:r w:rsidDel="00340CA5">
          <w:object w:dxaOrig="13577" w:dyaOrig="4336" w14:anchorId="1DD539C1">
            <v:shape id="_x0000_i1032" type="#_x0000_t75" style="width:495.75pt;height:157.5pt" o:ole="">
              <v:imagedata r:id="rId66" o:title=""/>
            </v:shape>
            <o:OLEObject Type="Embed" ProgID="Visio.Drawing.11" ShapeID="_x0000_i1032" DrawAspect="Content" ObjectID="_1429371965" r:id="rId70"/>
          </w:object>
        </w:r>
      </w:del>
    </w:p>
    <w:p w14:paraId="141BED40" w14:textId="0FF9AB3D" w:rsidR="005050B4" w:rsidDel="00340CA5" w:rsidRDefault="005050B4">
      <w:pPr>
        <w:rPr>
          <w:del w:id="1091" w:author="Michael Bell" w:date="2013-05-06T18:53:00Z"/>
        </w:rPr>
      </w:pPr>
      <w:del w:id="1092" w:author="Michael Bell" w:date="2013-05-06T18:53:00Z">
        <w:r w:rsidDel="00340CA5">
          <w:delText>All of these functions combined make up the program</w:delText>
        </w:r>
        <w:r w:rsidDel="00340CA5">
          <w:br w:type="page"/>
        </w:r>
      </w:del>
    </w:p>
    <w:p w14:paraId="2F507229" w14:textId="6D18890F" w:rsidR="00CD5742" w:rsidRDefault="00CD5742" w:rsidP="00361728"/>
    <w:p w14:paraId="3C38642A" w14:textId="77777777" w:rsidR="00CD5742" w:rsidRDefault="00CD5742" w:rsidP="009933FE">
      <w:pPr>
        <w:pStyle w:val="Heading3"/>
        <w:tabs>
          <w:tab w:val="left" w:pos="3261"/>
        </w:tabs>
      </w:pPr>
      <w:bookmarkStart w:id="1093" w:name="_Toc228847793"/>
      <w:commentRangeStart w:id="1094"/>
      <w:r>
        <w:t>Data Structures</w:t>
      </w:r>
      <w:bookmarkEnd w:id="1093"/>
      <w:commentRangeEnd w:id="1094"/>
      <w:r w:rsidR="007F083D">
        <w:rPr>
          <w:rStyle w:val="CommentReference"/>
          <w:caps w:val="0"/>
          <w:color w:val="auto"/>
        </w:rPr>
        <w:commentReference w:id="1094"/>
      </w:r>
    </w:p>
    <w:p w14:paraId="5A676DDB" w14:textId="77777777" w:rsidR="0015458D" w:rsidRDefault="00D0235E" w:rsidP="00EE7BF0">
      <w:pPr>
        <w:pStyle w:val="Heading4"/>
      </w:pPr>
      <w:r>
        <w:t>Menu Structure Array</w:t>
      </w:r>
    </w:p>
    <w:p w14:paraId="52C03A30" w14:textId="77777777" w:rsidR="00340CA5" w:rsidRDefault="00340CA5" w:rsidP="00340CA5">
      <w:pPr>
        <w:rPr>
          <w:ins w:id="1095" w:author="Michael Bell" w:date="2013-05-06T18:55:00Z"/>
        </w:rPr>
      </w:pPr>
      <w:ins w:id="1096" w:author="Michael Bell" w:date="2013-05-06T18:55:00Z">
        <w:r>
          <w:t>The menu structure array is a 3 dimensional array in which the text for the display and the sectional instructions are stored based on their position in the structure, as shown here:</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pPr>
        <w:rPr>
          <w:ins w:id="1097" w:author="Michael Bell" w:date="2013-05-06T18:55:00Z"/>
        </w:rPr>
      </w:pPr>
      <w:ins w:id="1098" w:author="Michael Bell" w:date="2013-05-06T18:55:00Z">
        <w:r>
          <w:t xml:space="preserve">This table shows the contents of [][][0] (the first line of text) and [][][1] (the second line of text). </w:t>
        </w:r>
      </w:ins>
    </w:p>
    <w:p w14:paraId="059AC9D5" w14:textId="77777777" w:rsidR="00340CA5" w:rsidRDefault="00340CA5" w:rsidP="00340CA5">
      <w:pPr>
        <w:rPr>
          <w:ins w:id="1099" w:author="Michael Bell" w:date="2013-05-06T18:55:00Z"/>
        </w:rPr>
      </w:pPr>
      <w:ins w:id="1100" w:author="Michael Bell" w:date="2013-05-06T18:55:00Z">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ins>
    </w:p>
    <w:p w14:paraId="1E3D9CBD" w14:textId="77777777" w:rsidR="00340CA5" w:rsidRPr="00D0235E" w:rsidRDefault="00340CA5" w:rsidP="00340CA5">
      <w:pPr>
        <w:rPr>
          <w:ins w:id="1101" w:author="Michael Bell" w:date="2013-05-06T18:55:00Z"/>
        </w:rPr>
      </w:pPr>
      <w:ins w:id="1102" w:author="Michael Bell" w:date="2013-05-06T18:55:00Z">
        <w:r>
          <w:t>This is a rough outline of the array as the full version would be much more complicated.</w:t>
        </w:r>
      </w:ins>
    </w:p>
    <w:p w14:paraId="626CB709" w14:textId="77777777" w:rsidR="00340CA5" w:rsidRPr="00CD5742" w:rsidRDefault="00340CA5" w:rsidP="00340CA5">
      <w:pPr>
        <w:pStyle w:val="Heading4"/>
        <w:rPr>
          <w:ins w:id="1103" w:author="Michael Bell" w:date="2013-05-06T18:55:00Z"/>
        </w:rPr>
      </w:pPr>
      <w:ins w:id="1104" w:author="Michael Bell" w:date="2013-05-06T18:55:00Z">
        <w:r>
          <w:t>Switching Conditions</w:t>
        </w:r>
      </w:ins>
    </w:p>
    <w:p w14:paraId="7FB6C88E" w14:textId="77777777" w:rsidR="00340CA5" w:rsidRDefault="00340CA5" w:rsidP="00340CA5">
      <w:pPr>
        <w:rPr>
          <w:ins w:id="1105" w:author="Michael Bell" w:date="2013-05-06T18:55:00Z"/>
        </w:rPr>
      </w:pPr>
      <w:ins w:id="1106" w:author="Michael Bell" w:date="2013-05-06T18:55:00Z">
        <w:r>
          <w:t>The conditions for switching between different states will be defined by a three dimensional array containing encoded conditions.</w:t>
        </w:r>
      </w:ins>
    </w:p>
    <w:p w14:paraId="2238EC32" w14:textId="77777777" w:rsidR="00340CA5" w:rsidRDefault="00340CA5" w:rsidP="00340CA5">
      <w:pPr>
        <w:rPr>
          <w:ins w:id="1107" w:author="Michael Bell" w:date="2013-05-06T18:55:00Z"/>
        </w:rPr>
      </w:pPr>
      <w:ins w:id="1108" w:author="Michael Bell" w:date="2013-05-06T18:55:00Z">
        <w:r>
          <w:t>The idea behind this is that when the board initiates a journey it looks up the conditions in the array where they are stored for a particular destination or action.</w:t>
        </w:r>
      </w:ins>
    </w:p>
    <w:p w14:paraId="7CC9F055" w14:textId="77777777" w:rsidR="00340CA5" w:rsidRDefault="00340CA5" w:rsidP="00340CA5">
      <w:pPr>
        <w:rPr>
          <w:ins w:id="1109" w:author="Michael Bell" w:date="2013-05-06T18:55:00Z"/>
        </w:rPr>
      </w:pPr>
      <w:ins w:id="1110" w:author="Michael Bell" w:date="2013-05-06T18:55:00Z">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ins>
    </w:p>
    <w:p w14:paraId="6A15F998" w14:textId="77777777" w:rsidR="00340CA5" w:rsidRDefault="00340CA5" w:rsidP="00340CA5">
      <w:pPr>
        <w:rPr>
          <w:ins w:id="1111" w:author="Michael Bell" w:date="2013-05-06T18:55:00Z"/>
        </w:rPr>
      </w:pPr>
      <w:ins w:id="1112" w:author="Michael Bell" w:date="2013-05-06T18:55:00Z">
        <w:r>
          <w:t>The second dimension contains the position in the instruction set for example [x][0][x] is the first instruction, [x][4][x] is the fifth instruction.</w:t>
        </w:r>
      </w:ins>
    </w:p>
    <w:p w14:paraId="68151ADA" w14:textId="77777777" w:rsidR="00340CA5" w:rsidRDefault="00340CA5" w:rsidP="00340CA5">
      <w:pPr>
        <w:rPr>
          <w:ins w:id="1113" w:author="Michael Bell" w:date="2013-05-06T18:55:00Z"/>
        </w:rPr>
      </w:pPr>
      <w:ins w:id="1114" w:author="Michael Bell" w:date="2013-05-06T18:55:00Z">
        <w:r>
          <w:t xml:space="preserve">In the third dimension, position [0] is the condition, [1] is the value of that condition,  [2] is the state to change to when hitting that condition, [3] is the value of that state, for example: </w:t>
        </w:r>
      </w:ins>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620F0E">
      <w:pPr>
        <w:rPr>
          <w:ins w:id="1115" w:author="Michael Bell" w:date="2013-05-06T17:29:00Z"/>
        </w:rPr>
        <w:pPrChange w:id="1116" w:author="Michael Bell" w:date="2013-05-06T17:28:00Z">
          <w:pPr>
            <w:pStyle w:val="Heading1"/>
          </w:pPr>
        </w:pPrChange>
      </w:pPr>
    </w:p>
    <w:p w14:paraId="30B18880" w14:textId="77777777" w:rsidR="00620F0E" w:rsidRDefault="00620F0E" w:rsidP="00620F0E">
      <w:pPr>
        <w:rPr>
          <w:ins w:id="1117" w:author="Michael Bell" w:date="2013-05-06T17:29:00Z"/>
        </w:rPr>
        <w:pPrChange w:id="1118" w:author="Michael Bell" w:date="2013-05-06T17:28:00Z">
          <w:pPr>
            <w:pStyle w:val="Heading1"/>
          </w:pPr>
        </w:pPrChange>
      </w:pPr>
    </w:p>
    <w:p w14:paraId="25CE7210" w14:textId="6DBA8165" w:rsidR="00620F0E" w:rsidRDefault="00620F0E" w:rsidP="00620F0E">
      <w:pPr>
        <w:rPr>
          <w:ins w:id="1119" w:author="Michael Bell" w:date="2013-05-06T17:28:00Z"/>
        </w:rPr>
        <w:pPrChange w:id="1120" w:author="Michael Bell" w:date="2013-05-06T17:28:00Z">
          <w:pPr>
            <w:pStyle w:val="Heading1"/>
          </w:pPr>
        </w:pPrChange>
      </w:pPr>
      <w:ins w:id="1121" w:author="Michael Bell" w:date="2013-05-06T17:29:00Z">
        <w:r>
          <w:t xml:space="preserve">These </w:t>
        </w:r>
        <w:r w:rsidR="00340CA5">
          <w:t xml:space="preserve">designs where showed to </w:t>
        </w:r>
      </w:ins>
      <w:ins w:id="1122" w:author="Michael Bell" w:date="2013-05-06T18:54:00Z">
        <w:r w:rsidR="00340CA5">
          <w:t>Mr</w:t>
        </w:r>
      </w:ins>
      <w:ins w:id="1123" w:author="Michael Bell" w:date="2013-05-06T17:29:00Z">
        <w:r>
          <w:t xml:space="preserve"> Thomas who signed below to confirm that </w:t>
        </w:r>
      </w:ins>
      <w:ins w:id="1124" w:author="Michael Bell" w:date="2013-05-06T18:54:00Z">
        <w:r w:rsidR="00340CA5">
          <w:t>they were</w:t>
        </w:r>
      </w:ins>
      <w:ins w:id="1125" w:author="Michael Bell" w:date="2013-05-06T17:29:00Z">
        <w:r>
          <w:t xml:space="preserve"> satisfying.</w:t>
        </w:r>
      </w:ins>
    </w:p>
    <w:p w14:paraId="5815C1E9" w14:textId="1209D4A3" w:rsidR="00620F0E" w:rsidRDefault="00620F0E" w:rsidP="00620F0E">
      <w:pPr>
        <w:rPr>
          <w:ins w:id="1126" w:author="Michael Bell" w:date="2013-05-06T17:28:00Z"/>
        </w:rPr>
        <w:pPrChange w:id="1127" w:author="Michael Bell" w:date="2013-05-06T17:28:00Z">
          <w:pPr>
            <w:pStyle w:val="Heading1"/>
          </w:pPr>
        </w:pPrChange>
      </w:pPr>
      <w:ins w:id="1128" w:author="Michael Bell" w:date="2013-05-06T17:28:00Z">
        <w:r>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ins>
    </w:p>
    <w:p w14:paraId="1989F4A6" w14:textId="77777777" w:rsidR="00F7776F" w:rsidRDefault="00DD5403" w:rsidP="00F7776F">
      <w:pPr>
        <w:pStyle w:val="Heading1"/>
      </w:pPr>
      <w:r w:rsidRPr="00620F0E">
        <w:rPr>
          <w:rPrChange w:id="1129" w:author="Michael Bell" w:date="2013-05-06T17:28:00Z">
            <w:rPr/>
          </w:rPrChange>
        </w:rPr>
        <w:br w:type="page"/>
      </w:r>
      <w:bookmarkStart w:id="1130" w:name="_Toc228847794"/>
      <w:r w:rsidR="00F7776F">
        <w:lastRenderedPageBreak/>
        <w:t>Algorithms</w:t>
      </w:r>
      <w:bookmarkEnd w:id="1130"/>
    </w:p>
    <w:p w14:paraId="099BDADB" w14:textId="77777777" w:rsidR="00B36FFD" w:rsidRPr="002B649F" w:rsidRDefault="00B36FFD" w:rsidP="00B36FFD">
      <w:pPr>
        <w:pStyle w:val="Heading4"/>
      </w:pPr>
      <w:r>
        <w:t>Update Screen</w:t>
      </w:r>
    </w:p>
    <w:p w14:paraId="3B27B1F1" w14:textId="77777777" w:rsidR="00B36FFD" w:rsidRDefault="008B221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71" o:title=""/>
            <w10:wrap type="square"/>
          </v:shape>
          <o:OLEObject Type="Embed" ProgID="Visio.Drawing.11" ShapeID="_x0000_s1034" DrawAspect="Content" ObjectID="_1429371974" r:id="rId72"/>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340CA5" w:rsidP="00340CA5">
      <w:pPr>
        <w:rPr>
          <w:ins w:id="1131" w:author="Michael Bell" w:date="2013-05-06T18:56:00Z"/>
        </w:rPr>
      </w:pPr>
      <w:ins w:id="1132" w:author="Michael Bell" w:date="2013-05-06T18:56:00Z">
        <w:r>
          <w:rPr>
            <w:noProof/>
            <w:lang w:eastAsia="en-GB"/>
          </w:rPr>
          <w:lastRenderedPageBreak/>
          <w:object w:dxaOrig="1440" w:dyaOrig="1440" w14:anchorId="4C6CE8E7">
            <v:shape id="_x0000_s1072" type="#_x0000_t75" style="position:absolute;margin-left:0;margin-top:0;width:217.35pt;height:5in;z-index:251702272">
              <v:imagedata r:id="rId73" o:title=""/>
              <w10:wrap type="square"/>
            </v:shape>
            <o:OLEObject Type="Embed" ProgID="Visio.Drawing.11" ShapeID="_x0000_s1072" DrawAspect="Content" ObjectID="_1429371975" r:id="rId74"/>
          </w:object>
        </w:r>
        <w:r>
          <w:t>Shown here is the “run position check” mentioned in the previous algorithm.</w:t>
        </w:r>
      </w:ins>
    </w:p>
    <w:p w14:paraId="7CE22EBB" w14:textId="7E0D7926" w:rsidR="00B36FFD" w:rsidDel="00340CA5" w:rsidRDefault="00340CA5" w:rsidP="00340CA5">
      <w:pPr>
        <w:rPr>
          <w:del w:id="1133" w:author="Michael Bell" w:date="2013-05-06T18:56:00Z"/>
        </w:rPr>
      </w:pPr>
      <w:ins w:id="1134" w:author="Michael Bell" w:date="2013-05-06T18:56:00Z">
        <w:r>
          <w:t>As outlined in the hardware design, the hardware for the buttons and the sensors is roughly the same, it is a network of resistors that outputs a different voltage depending on which button is pressed or which sensor is triggered</w:t>
        </w:r>
      </w:ins>
      <w:del w:id="1135" w:author="Michael Bell" w:date="2013-05-06T18:56:00Z">
        <w:r w:rsidR="008B221E" w:rsidDel="00340CA5">
          <w:rPr>
            <w:noProof/>
          </w:rPr>
          <w:object w:dxaOrig="1440" w:dyaOrig="1440" w14:anchorId="7E886FE4">
            <v:shape id="_x0000_s1035" type="#_x0000_t75" style="position:absolute;margin-left:0;margin-top:0;width:217.35pt;height:5in;z-index:251671552;mso-position-horizontal-relative:text;mso-position-vertical-relative:text">
              <v:imagedata r:id="rId73" o:title=""/>
              <w10:wrap type="square"/>
            </v:shape>
            <o:OLEObject Type="Embed" ProgID="Visio.Drawing.11" ShapeID="_x0000_s1035" DrawAspect="Content" ObjectID="_1429371976" r:id="rId75"/>
          </w:object>
        </w:r>
        <w:r w:rsidR="00B36FFD" w:rsidDel="00340CA5">
          <w:delText>Shown here is the “run position check” mentioned in the previous algorithm.</w:delText>
        </w:r>
      </w:del>
    </w:p>
    <w:p w14:paraId="2278394F" w14:textId="62680AA3" w:rsidR="00F7776F" w:rsidRDefault="00B36FFD" w:rsidP="00B36FFD">
      <w:del w:id="1136" w:author="Michael Bell" w:date="2013-05-06T18:56:00Z">
        <w:r w:rsidDel="00340CA5">
          <w:delText>As outlined in the hardware design, the hardware for the buttons and the sensors is roughly the same, it is a network of resistors that outputs a different voltage depending on which button is pressed or which sensor is triggered</w:delText>
        </w:r>
      </w:del>
      <w:r w:rsidR="00F7776F">
        <w:br w:type="page"/>
      </w:r>
    </w:p>
    <w:p w14:paraId="4C9F0282" w14:textId="7A9E070D" w:rsidR="00B36FFD" w:rsidRDefault="00B36FFD" w:rsidP="00B36FFD"/>
    <w:p w14:paraId="522F04B7" w14:textId="1A794624" w:rsidR="002E4C56" w:rsidDel="00340CA5" w:rsidRDefault="00F7776F" w:rsidP="00F7776F">
      <w:pPr>
        <w:pStyle w:val="Heading1"/>
        <w:rPr>
          <w:del w:id="1137" w:author="Michael Bell" w:date="2013-05-06T18:56:00Z"/>
        </w:rPr>
      </w:pPr>
      <w:bookmarkStart w:id="1138" w:name="_Toc228847795"/>
      <w:del w:id="1139" w:author="Michael Bell" w:date="2013-05-06T18:56:00Z">
        <w:r w:rsidDel="00340CA5">
          <w:delText>Test Strategy</w:delText>
        </w:r>
        <w:bookmarkEnd w:id="1138"/>
      </w:del>
    </w:p>
    <w:p w14:paraId="5D1EFC0E" w14:textId="2D9D1D55" w:rsidR="005467B9" w:rsidDel="00340CA5" w:rsidRDefault="005467B9" w:rsidP="002E4C56">
      <w:pPr>
        <w:rPr>
          <w:del w:id="1140" w:author="Michael Bell" w:date="2013-05-06T18:56:00Z"/>
        </w:rPr>
      </w:pPr>
      <w:del w:id="1141" w:author="Michael Bell" w:date="2013-05-06T18:56:00Z">
        <w:r w:rsidDel="00340CA5">
          <w:delText xml:space="preserve">Beltrak has two interfaces that need to be tested, one of them is the </w:delText>
        </w:r>
        <w:r w:rsidR="00A04BFF" w:rsidDel="00340CA5">
          <w:delText>interface</w:delText>
        </w:r>
        <w:r w:rsidDel="00340CA5">
          <w:delText xml:space="preserve"> and the other is the train on the track.</w:delText>
        </w:r>
      </w:del>
    </w:p>
    <w:p w14:paraId="17B122B9" w14:textId="7F7B1BBE" w:rsidR="005467B9" w:rsidDel="00340CA5" w:rsidRDefault="005467B9" w:rsidP="005467B9">
      <w:pPr>
        <w:pStyle w:val="Heading3"/>
        <w:rPr>
          <w:del w:id="1142" w:author="Michael Bell" w:date="2013-05-06T18:56:00Z"/>
        </w:rPr>
      </w:pPr>
      <w:del w:id="1143" w:author="Michael Bell" w:date="2013-05-06T18:56:00Z">
        <w:r w:rsidDel="00340CA5">
          <w:delText>interface testing</w:delText>
        </w:r>
      </w:del>
    </w:p>
    <w:p w14:paraId="0C1EC091" w14:textId="419F6036" w:rsidR="005467B9" w:rsidDel="00340CA5" w:rsidRDefault="005467B9" w:rsidP="002E4C56">
      <w:pPr>
        <w:rPr>
          <w:del w:id="1144" w:author="Michael Bell" w:date="2013-05-06T18:56:00Z"/>
        </w:rPr>
      </w:pPr>
      <w:del w:id="1145" w:author="Michael Bell" w:date="2013-05-06T18:56:00Z">
        <w:r w:rsidDel="00340CA5">
          <w:delText>The interface must be tested to ensure that it can be correctly navigated by the end user and that each option it presends, when selected, does as it says.</w:delText>
        </w:r>
      </w:del>
    </w:p>
    <w:p w14:paraId="7D7735E4" w14:textId="1A3ADF52" w:rsidR="00FB41EA" w:rsidDel="00340CA5" w:rsidRDefault="00FB41EA" w:rsidP="00FB41EA">
      <w:pPr>
        <w:pStyle w:val="Heading4"/>
        <w:rPr>
          <w:del w:id="1146" w:author="Michael Bell" w:date="2013-05-06T18:56:00Z"/>
        </w:rPr>
      </w:pPr>
      <w:del w:id="1147" w:author="Michael Bell" w:date="2013-05-06T18:56:00Z">
        <w:r w:rsidDel="00340CA5">
          <w:delText>navigation Through Options testing</w:delText>
        </w:r>
      </w:del>
    </w:p>
    <w:p w14:paraId="1FB855C9" w14:textId="77D1D6C1" w:rsidR="00FB41EA" w:rsidDel="00340CA5" w:rsidRDefault="00FB41EA" w:rsidP="00FB41EA">
      <w:pPr>
        <w:rPr>
          <w:del w:id="1148" w:author="Michael Bell" w:date="2013-05-06T18:56:00Z"/>
        </w:rPr>
      </w:pPr>
      <w:del w:id="1149" w:author="Michael Bell" w:date="2013-05-06T18:56:00Z">
        <w:r w:rsidDel="00340CA5">
          <w:delText>This testing is to ensure that the user can navigate through all possible options on the menu without getting stuck or revealing any item that is not intended to be displayed, for example a hash or tilde.</w:delText>
        </w:r>
        <w:r w:rsidR="0030087F" w:rsidDel="00340CA5">
          <w:delText xml:space="preserve"> </w:delText>
        </w:r>
        <w:r w:rsidDel="00340CA5">
          <w:delText xml:space="preserve">When performing these tests the tester must move from the </w:delText>
        </w:r>
        <w:r w:rsidR="0020369E" w:rsidDel="00340CA5">
          <w:delText>start of the menu to the item displayed and then move back to the beginning again</w:delText>
        </w:r>
        <w:r w:rsidR="00B35BA6" w:rsidDel="00340CA5">
          <w:delText xml:space="preserve"> by continuously pressing the back button</w:delText>
        </w:r>
        <w:r w:rsidR="0020369E" w:rsidDel="00340CA5">
          <w:delText>, this ensures that not only can the object be reached but that all other objects can be reached as well.</w:delText>
        </w:r>
      </w:del>
    </w:p>
    <w:p w14:paraId="31AF3CB4" w14:textId="77777777" w:rsidR="00340CA5" w:rsidRDefault="00340CA5" w:rsidP="00340CA5">
      <w:pPr>
        <w:pStyle w:val="Heading1"/>
        <w:rPr>
          <w:ins w:id="1150" w:author="Michael Bell" w:date="2013-05-06T18:56:00Z"/>
        </w:rPr>
      </w:pPr>
      <w:ins w:id="1151" w:author="Michael Bell" w:date="2013-05-06T18:56:00Z">
        <w:r>
          <w:t>Test Strategy</w:t>
        </w:r>
      </w:ins>
    </w:p>
    <w:p w14:paraId="2AB8889A" w14:textId="77777777" w:rsidR="00340CA5" w:rsidRDefault="00340CA5" w:rsidP="00340CA5">
      <w:pPr>
        <w:rPr>
          <w:ins w:id="1152" w:author="Michael Bell" w:date="2013-05-06T18:56:00Z"/>
        </w:rPr>
      </w:pPr>
      <w:ins w:id="1153" w:author="Michael Bell" w:date="2013-05-06T18:56:00Z">
        <w:r>
          <w:t>Beltrak has two interfaces that need to be tested, one of them is the interface and the other is the train on the track.</w:t>
        </w:r>
      </w:ins>
    </w:p>
    <w:p w14:paraId="045D532A" w14:textId="77777777" w:rsidR="00340CA5" w:rsidRDefault="00340CA5" w:rsidP="00340CA5">
      <w:pPr>
        <w:pStyle w:val="Heading3"/>
        <w:rPr>
          <w:ins w:id="1154" w:author="Michael Bell" w:date="2013-05-06T18:56:00Z"/>
        </w:rPr>
      </w:pPr>
      <w:ins w:id="1155" w:author="Michael Bell" w:date="2013-05-06T18:56:00Z">
        <w:r>
          <w:t>interface testing</w:t>
        </w:r>
      </w:ins>
    </w:p>
    <w:p w14:paraId="0B4C3639" w14:textId="77777777" w:rsidR="00340CA5" w:rsidRDefault="00340CA5" w:rsidP="00340CA5">
      <w:pPr>
        <w:rPr>
          <w:ins w:id="1156" w:author="Michael Bell" w:date="2013-05-06T18:56:00Z"/>
        </w:rPr>
      </w:pPr>
      <w:ins w:id="1157" w:author="Michael Bell" w:date="2013-05-06T18:56:00Z">
        <w:r>
          <w:t>The interface must be tested to ensure that it can be correctly navigated by the end user and that each option it presents, when selected, does as it says.</w:t>
        </w:r>
      </w:ins>
    </w:p>
    <w:p w14:paraId="05C8D285" w14:textId="77777777" w:rsidR="00340CA5" w:rsidRDefault="00340CA5" w:rsidP="00340CA5">
      <w:pPr>
        <w:pStyle w:val="Heading4"/>
        <w:rPr>
          <w:ins w:id="1158" w:author="Michael Bell" w:date="2013-05-06T18:56:00Z"/>
        </w:rPr>
      </w:pPr>
      <w:ins w:id="1159" w:author="Michael Bell" w:date="2013-05-06T18:56:00Z">
        <w:r>
          <w:t>navigation Through Options testing</w:t>
        </w:r>
      </w:ins>
    </w:p>
    <w:p w14:paraId="0440F96F" w14:textId="77777777" w:rsidR="00340CA5" w:rsidRDefault="00340CA5" w:rsidP="00340CA5">
      <w:pPr>
        <w:rPr>
          <w:ins w:id="1160" w:author="Michael Bell" w:date="2013-05-06T18:56:00Z"/>
        </w:rPr>
      </w:pPr>
      <w:ins w:id="1161" w:author="Michael Bell" w:date="2013-05-06T18:56:00Z">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rPr>
          <w:ins w:id="1162" w:author="Michael Bell" w:date="2013-05-06T18:56:00Z"/>
        </w:trPr>
        <w:tc>
          <w:tcPr>
            <w:tcW w:w="3080" w:type="dxa"/>
            <w:shd w:val="clear" w:color="auto" w:fill="F2DBDB"/>
          </w:tcPr>
          <w:p w14:paraId="4BADC4E1" w14:textId="77777777" w:rsidR="00340CA5" w:rsidRPr="00955378" w:rsidRDefault="00340CA5" w:rsidP="00340CA5">
            <w:pPr>
              <w:spacing w:after="0" w:line="240" w:lineRule="auto"/>
              <w:rPr>
                <w:ins w:id="1163" w:author="Michael Bell" w:date="2013-05-06T18:56:00Z"/>
              </w:rPr>
            </w:pPr>
            <w:ins w:id="1164" w:author="Michael Bell" w:date="2013-05-06T18:56:00Z">
              <w:r w:rsidRPr="00955378">
                <w:t>Object</w:t>
              </w:r>
            </w:ins>
          </w:p>
        </w:tc>
        <w:tc>
          <w:tcPr>
            <w:tcW w:w="3081" w:type="dxa"/>
            <w:shd w:val="clear" w:color="auto" w:fill="F2DBDB"/>
          </w:tcPr>
          <w:p w14:paraId="6466D65C" w14:textId="77777777" w:rsidR="00340CA5" w:rsidRPr="00955378" w:rsidRDefault="00340CA5" w:rsidP="00340CA5">
            <w:pPr>
              <w:spacing w:after="0" w:line="240" w:lineRule="auto"/>
              <w:rPr>
                <w:ins w:id="1165" w:author="Michael Bell" w:date="2013-05-06T18:56:00Z"/>
              </w:rPr>
            </w:pPr>
            <w:ins w:id="1166" w:author="Michael Bell" w:date="2013-05-06T18:56:00Z">
              <w:r w:rsidRPr="00955378">
                <w:t>Can be reached</w:t>
              </w:r>
            </w:ins>
          </w:p>
        </w:tc>
        <w:tc>
          <w:tcPr>
            <w:tcW w:w="3081" w:type="dxa"/>
            <w:shd w:val="clear" w:color="auto" w:fill="F2DBDB"/>
          </w:tcPr>
          <w:p w14:paraId="583A7378" w14:textId="77777777" w:rsidR="00340CA5" w:rsidRPr="00955378" w:rsidRDefault="00340CA5" w:rsidP="00340CA5">
            <w:pPr>
              <w:spacing w:after="0" w:line="240" w:lineRule="auto"/>
              <w:rPr>
                <w:ins w:id="1167" w:author="Michael Bell" w:date="2013-05-06T18:56:00Z"/>
              </w:rPr>
            </w:pPr>
            <w:ins w:id="1168" w:author="Michael Bell" w:date="2013-05-06T18:56:00Z">
              <w:r w:rsidRPr="00955378">
                <w:t>Can return to menu</w:t>
              </w:r>
            </w:ins>
          </w:p>
        </w:tc>
      </w:tr>
      <w:tr w:rsidR="00340CA5" w:rsidRPr="00955378" w14:paraId="4270B64C" w14:textId="77777777" w:rsidTr="00340CA5">
        <w:trPr>
          <w:ins w:id="1169" w:author="Michael Bell" w:date="2013-05-06T18:56:00Z"/>
        </w:trPr>
        <w:tc>
          <w:tcPr>
            <w:tcW w:w="3080" w:type="dxa"/>
            <w:shd w:val="clear" w:color="auto" w:fill="F2DBDB"/>
          </w:tcPr>
          <w:p w14:paraId="424CE4E9" w14:textId="77777777" w:rsidR="00340CA5" w:rsidRPr="00955378" w:rsidRDefault="00340CA5" w:rsidP="00340CA5">
            <w:pPr>
              <w:spacing w:after="0" w:line="240" w:lineRule="auto"/>
              <w:rPr>
                <w:ins w:id="1170" w:author="Michael Bell" w:date="2013-05-06T18:56:00Z"/>
              </w:rPr>
            </w:pPr>
            <w:ins w:id="1171" w:author="Michael Bell" w:date="2013-05-06T18:56:00Z">
              <w:r w:rsidRPr="00955378">
                <w:t>Destination: Hawkhaven</w:t>
              </w:r>
            </w:ins>
          </w:p>
        </w:tc>
        <w:tc>
          <w:tcPr>
            <w:tcW w:w="3081" w:type="dxa"/>
          </w:tcPr>
          <w:p w14:paraId="1AF69B2F" w14:textId="77777777" w:rsidR="00340CA5" w:rsidRPr="00955378" w:rsidRDefault="00340CA5" w:rsidP="00340CA5">
            <w:pPr>
              <w:spacing w:after="0" w:line="240" w:lineRule="auto"/>
              <w:rPr>
                <w:ins w:id="1172" w:author="Michael Bell" w:date="2013-05-06T18:56:00Z"/>
              </w:rPr>
            </w:pPr>
          </w:p>
        </w:tc>
        <w:tc>
          <w:tcPr>
            <w:tcW w:w="3081" w:type="dxa"/>
          </w:tcPr>
          <w:p w14:paraId="01AC1A11" w14:textId="77777777" w:rsidR="00340CA5" w:rsidRPr="00955378" w:rsidRDefault="00340CA5" w:rsidP="00340CA5">
            <w:pPr>
              <w:spacing w:after="0" w:line="240" w:lineRule="auto"/>
              <w:rPr>
                <w:ins w:id="1173" w:author="Michael Bell" w:date="2013-05-06T18:56:00Z"/>
              </w:rPr>
            </w:pPr>
          </w:p>
        </w:tc>
      </w:tr>
      <w:tr w:rsidR="00340CA5" w:rsidRPr="00955378" w14:paraId="3F9A6E17" w14:textId="77777777" w:rsidTr="00340CA5">
        <w:trPr>
          <w:ins w:id="1174" w:author="Michael Bell" w:date="2013-05-06T18:56:00Z"/>
        </w:trPr>
        <w:tc>
          <w:tcPr>
            <w:tcW w:w="3080" w:type="dxa"/>
            <w:shd w:val="clear" w:color="auto" w:fill="F2DBDB"/>
          </w:tcPr>
          <w:p w14:paraId="790E5D52" w14:textId="77777777" w:rsidR="00340CA5" w:rsidRPr="00955378" w:rsidRDefault="00340CA5" w:rsidP="00340CA5">
            <w:pPr>
              <w:spacing w:after="0" w:line="240" w:lineRule="auto"/>
              <w:rPr>
                <w:ins w:id="1175" w:author="Michael Bell" w:date="2013-05-06T18:56:00Z"/>
              </w:rPr>
            </w:pPr>
            <w:ins w:id="1176" w:author="Michael Bell" w:date="2013-05-06T18:56:00Z">
              <w:r w:rsidRPr="00955378">
                <w:t>Destination: Remilo</w:t>
              </w:r>
            </w:ins>
          </w:p>
        </w:tc>
        <w:tc>
          <w:tcPr>
            <w:tcW w:w="3081" w:type="dxa"/>
          </w:tcPr>
          <w:p w14:paraId="371F1038" w14:textId="77777777" w:rsidR="00340CA5" w:rsidRPr="00955378" w:rsidRDefault="00340CA5" w:rsidP="00340CA5">
            <w:pPr>
              <w:spacing w:after="0" w:line="240" w:lineRule="auto"/>
              <w:rPr>
                <w:ins w:id="1177" w:author="Michael Bell" w:date="2013-05-06T18:56:00Z"/>
              </w:rPr>
            </w:pPr>
          </w:p>
        </w:tc>
        <w:tc>
          <w:tcPr>
            <w:tcW w:w="3081" w:type="dxa"/>
          </w:tcPr>
          <w:p w14:paraId="3DBE10E1" w14:textId="77777777" w:rsidR="00340CA5" w:rsidRPr="00955378" w:rsidRDefault="00340CA5" w:rsidP="00340CA5">
            <w:pPr>
              <w:spacing w:after="0" w:line="240" w:lineRule="auto"/>
              <w:rPr>
                <w:ins w:id="1178" w:author="Michael Bell" w:date="2013-05-06T18:56:00Z"/>
              </w:rPr>
            </w:pPr>
          </w:p>
        </w:tc>
      </w:tr>
      <w:tr w:rsidR="00340CA5" w:rsidRPr="00955378" w14:paraId="5A0D0326" w14:textId="77777777" w:rsidTr="00340CA5">
        <w:trPr>
          <w:ins w:id="1179" w:author="Michael Bell" w:date="2013-05-06T18:56:00Z"/>
        </w:trPr>
        <w:tc>
          <w:tcPr>
            <w:tcW w:w="3080" w:type="dxa"/>
            <w:shd w:val="clear" w:color="auto" w:fill="F2DBDB"/>
          </w:tcPr>
          <w:p w14:paraId="227E46D8" w14:textId="77777777" w:rsidR="00340CA5" w:rsidRPr="00955378" w:rsidRDefault="00340CA5" w:rsidP="00340CA5">
            <w:pPr>
              <w:spacing w:after="0" w:line="240" w:lineRule="auto"/>
              <w:rPr>
                <w:ins w:id="1180" w:author="Michael Bell" w:date="2013-05-06T18:56:00Z"/>
              </w:rPr>
            </w:pPr>
            <w:ins w:id="1181" w:author="Michael Bell" w:date="2013-05-06T18:56:00Z">
              <w:r w:rsidRPr="00955378">
                <w:t>Destination: Allantown</w:t>
              </w:r>
            </w:ins>
          </w:p>
        </w:tc>
        <w:tc>
          <w:tcPr>
            <w:tcW w:w="3081" w:type="dxa"/>
          </w:tcPr>
          <w:p w14:paraId="617081D1" w14:textId="77777777" w:rsidR="00340CA5" w:rsidRPr="00955378" w:rsidRDefault="00340CA5" w:rsidP="00340CA5">
            <w:pPr>
              <w:spacing w:after="0" w:line="240" w:lineRule="auto"/>
              <w:rPr>
                <w:ins w:id="1182" w:author="Michael Bell" w:date="2013-05-06T18:56:00Z"/>
              </w:rPr>
            </w:pPr>
          </w:p>
        </w:tc>
        <w:tc>
          <w:tcPr>
            <w:tcW w:w="3081" w:type="dxa"/>
          </w:tcPr>
          <w:p w14:paraId="3431155B" w14:textId="77777777" w:rsidR="00340CA5" w:rsidRPr="00955378" w:rsidRDefault="00340CA5" w:rsidP="00340CA5">
            <w:pPr>
              <w:spacing w:after="0" w:line="240" w:lineRule="auto"/>
              <w:rPr>
                <w:ins w:id="1183" w:author="Michael Bell" w:date="2013-05-06T18:56:00Z"/>
              </w:rPr>
            </w:pPr>
          </w:p>
        </w:tc>
      </w:tr>
      <w:tr w:rsidR="00340CA5" w:rsidRPr="00955378" w14:paraId="6D84EABD" w14:textId="77777777" w:rsidTr="00340CA5">
        <w:trPr>
          <w:ins w:id="1184" w:author="Michael Bell" w:date="2013-05-06T18:56:00Z"/>
        </w:trPr>
        <w:tc>
          <w:tcPr>
            <w:tcW w:w="3080" w:type="dxa"/>
            <w:shd w:val="clear" w:color="auto" w:fill="F2DBDB"/>
          </w:tcPr>
          <w:p w14:paraId="403EA065" w14:textId="77777777" w:rsidR="00340CA5" w:rsidRPr="00955378" w:rsidRDefault="00340CA5" w:rsidP="00340CA5">
            <w:pPr>
              <w:spacing w:after="0" w:line="240" w:lineRule="auto"/>
              <w:rPr>
                <w:ins w:id="1185" w:author="Michael Bell" w:date="2013-05-06T18:56:00Z"/>
              </w:rPr>
            </w:pPr>
            <w:ins w:id="1186" w:author="Michael Bell" w:date="2013-05-06T18:56:00Z">
              <w:r w:rsidRPr="00955378">
                <w:t>Destination: Gregville</w:t>
              </w:r>
            </w:ins>
          </w:p>
        </w:tc>
        <w:tc>
          <w:tcPr>
            <w:tcW w:w="3081" w:type="dxa"/>
          </w:tcPr>
          <w:p w14:paraId="3D9C297E" w14:textId="77777777" w:rsidR="00340CA5" w:rsidRPr="00955378" w:rsidRDefault="00340CA5" w:rsidP="00340CA5">
            <w:pPr>
              <w:spacing w:after="0" w:line="240" w:lineRule="auto"/>
              <w:rPr>
                <w:ins w:id="1187" w:author="Michael Bell" w:date="2013-05-06T18:56:00Z"/>
              </w:rPr>
            </w:pPr>
          </w:p>
        </w:tc>
        <w:tc>
          <w:tcPr>
            <w:tcW w:w="3081" w:type="dxa"/>
          </w:tcPr>
          <w:p w14:paraId="2AF0A8B5" w14:textId="77777777" w:rsidR="00340CA5" w:rsidRPr="00955378" w:rsidRDefault="00340CA5" w:rsidP="00340CA5">
            <w:pPr>
              <w:spacing w:after="0" w:line="240" w:lineRule="auto"/>
              <w:rPr>
                <w:ins w:id="1188" w:author="Michael Bell" w:date="2013-05-06T18:56:00Z"/>
              </w:rPr>
            </w:pPr>
          </w:p>
        </w:tc>
      </w:tr>
      <w:tr w:rsidR="00340CA5" w:rsidRPr="00955378" w14:paraId="55349623" w14:textId="77777777" w:rsidTr="00340CA5">
        <w:trPr>
          <w:ins w:id="1189" w:author="Michael Bell" w:date="2013-05-06T18:56:00Z"/>
        </w:trPr>
        <w:tc>
          <w:tcPr>
            <w:tcW w:w="3080" w:type="dxa"/>
            <w:shd w:val="clear" w:color="auto" w:fill="F2DBDB"/>
          </w:tcPr>
          <w:p w14:paraId="1F2E3D56" w14:textId="77777777" w:rsidR="00340CA5" w:rsidRPr="00955378" w:rsidRDefault="00340CA5" w:rsidP="00340CA5">
            <w:pPr>
              <w:spacing w:after="0" w:line="240" w:lineRule="auto"/>
              <w:rPr>
                <w:ins w:id="1190" w:author="Michael Bell" w:date="2013-05-06T18:56:00Z"/>
              </w:rPr>
            </w:pPr>
            <w:ins w:id="1191" w:author="Michael Bell" w:date="2013-05-06T18:56:00Z">
              <w:r w:rsidRPr="00955378">
                <w:t>Destination: Leovetticutte</w:t>
              </w:r>
            </w:ins>
          </w:p>
        </w:tc>
        <w:tc>
          <w:tcPr>
            <w:tcW w:w="3081" w:type="dxa"/>
          </w:tcPr>
          <w:p w14:paraId="4BF3DCA4" w14:textId="77777777" w:rsidR="00340CA5" w:rsidRPr="00955378" w:rsidRDefault="00340CA5" w:rsidP="00340CA5">
            <w:pPr>
              <w:spacing w:after="0" w:line="240" w:lineRule="auto"/>
              <w:rPr>
                <w:ins w:id="1192" w:author="Michael Bell" w:date="2013-05-06T18:56:00Z"/>
              </w:rPr>
            </w:pPr>
          </w:p>
        </w:tc>
        <w:tc>
          <w:tcPr>
            <w:tcW w:w="3081" w:type="dxa"/>
          </w:tcPr>
          <w:p w14:paraId="65645598" w14:textId="77777777" w:rsidR="00340CA5" w:rsidRPr="00955378" w:rsidRDefault="00340CA5" w:rsidP="00340CA5">
            <w:pPr>
              <w:spacing w:after="0" w:line="240" w:lineRule="auto"/>
              <w:rPr>
                <w:ins w:id="1193" w:author="Michael Bell" w:date="2013-05-06T18:56:00Z"/>
              </w:rPr>
            </w:pPr>
          </w:p>
        </w:tc>
      </w:tr>
      <w:tr w:rsidR="00340CA5" w:rsidRPr="00955378" w14:paraId="7247FCD5" w14:textId="77777777" w:rsidTr="00340CA5">
        <w:trPr>
          <w:ins w:id="1194" w:author="Michael Bell" w:date="2013-05-06T18:56:00Z"/>
        </w:trPr>
        <w:tc>
          <w:tcPr>
            <w:tcW w:w="3080" w:type="dxa"/>
            <w:shd w:val="clear" w:color="auto" w:fill="F2DBDB"/>
          </w:tcPr>
          <w:p w14:paraId="5D70A876" w14:textId="77777777" w:rsidR="00340CA5" w:rsidRPr="00955378" w:rsidRDefault="00340CA5" w:rsidP="00340CA5">
            <w:pPr>
              <w:spacing w:after="0" w:line="240" w:lineRule="auto"/>
              <w:rPr>
                <w:ins w:id="1195" w:author="Michael Bell" w:date="2013-05-06T18:56:00Z"/>
              </w:rPr>
            </w:pPr>
            <w:ins w:id="1196" w:author="Michael Bell" w:date="2013-05-06T18:56:00Z">
              <w:r w:rsidRPr="00955378">
                <w:t>Destination: Regantra</w:t>
              </w:r>
            </w:ins>
          </w:p>
        </w:tc>
        <w:tc>
          <w:tcPr>
            <w:tcW w:w="3081" w:type="dxa"/>
          </w:tcPr>
          <w:p w14:paraId="45FB9859" w14:textId="77777777" w:rsidR="00340CA5" w:rsidRPr="00955378" w:rsidRDefault="00340CA5" w:rsidP="00340CA5">
            <w:pPr>
              <w:spacing w:after="0" w:line="240" w:lineRule="auto"/>
              <w:rPr>
                <w:ins w:id="1197" w:author="Michael Bell" w:date="2013-05-06T18:56:00Z"/>
              </w:rPr>
            </w:pPr>
          </w:p>
        </w:tc>
        <w:tc>
          <w:tcPr>
            <w:tcW w:w="3081" w:type="dxa"/>
          </w:tcPr>
          <w:p w14:paraId="6010743C" w14:textId="77777777" w:rsidR="00340CA5" w:rsidRPr="00955378" w:rsidRDefault="00340CA5" w:rsidP="00340CA5">
            <w:pPr>
              <w:spacing w:after="0" w:line="240" w:lineRule="auto"/>
              <w:rPr>
                <w:ins w:id="1198" w:author="Michael Bell" w:date="2013-05-06T18:56:00Z"/>
              </w:rPr>
            </w:pPr>
          </w:p>
        </w:tc>
      </w:tr>
      <w:tr w:rsidR="00340CA5" w:rsidRPr="00955378" w14:paraId="37D19D75" w14:textId="77777777" w:rsidTr="00340CA5">
        <w:trPr>
          <w:ins w:id="1199" w:author="Michael Bell" w:date="2013-05-06T18:56:00Z"/>
        </w:trPr>
        <w:tc>
          <w:tcPr>
            <w:tcW w:w="3080" w:type="dxa"/>
            <w:shd w:val="clear" w:color="auto" w:fill="F2DBDB"/>
          </w:tcPr>
          <w:p w14:paraId="4EBB6BD1" w14:textId="77777777" w:rsidR="00340CA5" w:rsidRPr="00955378" w:rsidRDefault="00340CA5" w:rsidP="00340CA5">
            <w:pPr>
              <w:spacing w:after="0" w:line="240" w:lineRule="auto"/>
              <w:rPr>
                <w:ins w:id="1200" w:author="Michael Bell" w:date="2013-05-06T18:56:00Z"/>
              </w:rPr>
            </w:pPr>
            <w:ins w:id="1201" w:author="Michael Bell" w:date="2013-05-06T18:56:00Z">
              <w:r w:rsidRPr="00955378">
                <w:t>Destination: Vancoville</w:t>
              </w:r>
            </w:ins>
          </w:p>
        </w:tc>
        <w:tc>
          <w:tcPr>
            <w:tcW w:w="3081" w:type="dxa"/>
          </w:tcPr>
          <w:p w14:paraId="07241542" w14:textId="77777777" w:rsidR="00340CA5" w:rsidRPr="00955378" w:rsidRDefault="00340CA5" w:rsidP="00340CA5">
            <w:pPr>
              <w:spacing w:after="0" w:line="240" w:lineRule="auto"/>
              <w:rPr>
                <w:ins w:id="1202" w:author="Michael Bell" w:date="2013-05-06T18:56:00Z"/>
              </w:rPr>
            </w:pPr>
          </w:p>
        </w:tc>
        <w:tc>
          <w:tcPr>
            <w:tcW w:w="3081" w:type="dxa"/>
          </w:tcPr>
          <w:p w14:paraId="0E5040C6" w14:textId="77777777" w:rsidR="00340CA5" w:rsidRPr="00955378" w:rsidRDefault="00340CA5" w:rsidP="00340CA5">
            <w:pPr>
              <w:spacing w:after="0" w:line="240" w:lineRule="auto"/>
              <w:rPr>
                <w:ins w:id="1203" w:author="Michael Bell" w:date="2013-05-06T18:56:00Z"/>
              </w:rPr>
            </w:pPr>
          </w:p>
        </w:tc>
      </w:tr>
      <w:tr w:rsidR="00340CA5" w:rsidRPr="00955378" w14:paraId="3E474AE2" w14:textId="77777777" w:rsidTr="00340CA5">
        <w:trPr>
          <w:ins w:id="1204" w:author="Michael Bell" w:date="2013-05-06T18:56:00Z"/>
        </w:trPr>
        <w:tc>
          <w:tcPr>
            <w:tcW w:w="3080" w:type="dxa"/>
            <w:shd w:val="clear" w:color="auto" w:fill="F2DBDB"/>
          </w:tcPr>
          <w:p w14:paraId="7F926DD0" w14:textId="77777777" w:rsidR="00340CA5" w:rsidRPr="00955378" w:rsidRDefault="00340CA5" w:rsidP="00340CA5">
            <w:pPr>
              <w:spacing w:after="0" w:line="240" w:lineRule="auto"/>
              <w:rPr>
                <w:ins w:id="1205" w:author="Michael Bell" w:date="2013-05-06T18:56:00Z"/>
              </w:rPr>
            </w:pPr>
            <w:ins w:id="1206" w:author="Michael Bell" w:date="2013-05-06T18:56:00Z">
              <w:r w:rsidRPr="00955378">
                <w:t>Setting: Top Speed</w:t>
              </w:r>
            </w:ins>
          </w:p>
        </w:tc>
        <w:tc>
          <w:tcPr>
            <w:tcW w:w="3081" w:type="dxa"/>
          </w:tcPr>
          <w:p w14:paraId="2F8BBC60" w14:textId="77777777" w:rsidR="00340CA5" w:rsidRPr="00955378" w:rsidRDefault="00340CA5" w:rsidP="00340CA5">
            <w:pPr>
              <w:spacing w:after="0" w:line="240" w:lineRule="auto"/>
              <w:rPr>
                <w:ins w:id="1207" w:author="Michael Bell" w:date="2013-05-06T18:56:00Z"/>
              </w:rPr>
            </w:pPr>
          </w:p>
        </w:tc>
        <w:tc>
          <w:tcPr>
            <w:tcW w:w="3081" w:type="dxa"/>
          </w:tcPr>
          <w:p w14:paraId="1EC67370" w14:textId="77777777" w:rsidR="00340CA5" w:rsidRPr="00955378" w:rsidRDefault="00340CA5" w:rsidP="00340CA5">
            <w:pPr>
              <w:spacing w:after="0" w:line="240" w:lineRule="auto"/>
              <w:rPr>
                <w:ins w:id="1208" w:author="Michael Bell" w:date="2013-05-06T18:56:00Z"/>
              </w:rPr>
            </w:pPr>
          </w:p>
        </w:tc>
      </w:tr>
      <w:tr w:rsidR="00340CA5" w:rsidRPr="00955378" w14:paraId="397EB0FF" w14:textId="77777777" w:rsidTr="00340CA5">
        <w:trPr>
          <w:ins w:id="1209" w:author="Michael Bell" w:date="2013-05-06T18:56:00Z"/>
        </w:trPr>
        <w:tc>
          <w:tcPr>
            <w:tcW w:w="3080" w:type="dxa"/>
            <w:shd w:val="clear" w:color="auto" w:fill="F2DBDB"/>
          </w:tcPr>
          <w:p w14:paraId="5010869C" w14:textId="77777777" w:rsidR="00340CA5" w:rsidRPr="00955378" w:rsidRDefault="00340CA5" w:rsidP="00340CA5">
            <w:pPr>
              <w:spacing w:after="0" w:line="240" w:lineRule="auto"/>
              <w:rPr>
                <w:ins w:id="1210" w:author="Michael Bell" w:date="2013-05-06T18:56:00Z"/>
              </w:rPr>
            </w:pPr>
            <w:ins w:id="1211" w:author="Michael Bell" w:date="2013-05-06T18:56:00Z">
              <w:r w:rsidRPr="00955378">
                <w:t>Setting: Backlight</w:t>
              </w:r>
            </w:ins>
          </w:p>
        </w:tc>
        <w:tc>
          <w:tcPr>
            <w:tcW w:w="3081" w:type="dxa"/>
          </w:tcPr>
          <w:p w14:paraId="2508E597" w14:textId="77777777" w:rsidR="00340CA5" w:rsidRPr="00955378" w:rsidRDefault="00340CA5" w:rsidP="00340CA5">
            <w:pPr>
              <w:spacing w:after="0" w:line="240" w:lineRule="auto"/>
              <w:rPr>
                <w:ins w:id="1212" w:author="Michael Bell" w:date="2013-05-06T18:56:00Z"/>
              </w:rPr>
            </w:pPr>
          </w:p>
        </w:tc>
        <w:tc>
          <w:tcPr>
            <w:tcW w:w="3081" w:type="dxa"/>
          </w:tcPr>
          <w:p w14:paraId="615CA04E" w14:textId="77777777" w:rsidR="00340CA5" w:rsidRPr="00955378" w:rsidRDefault="00340CA5" w:rsidP="00340CA5">
            <w:pPr>
              <w:spacing w:after="0" w:line="240" w:lineRule="auto"/>
              <w:rPr>
                <w:ins w:id="1213" w:author="Michael Bell" w:date="2013-05-06T18:56:00Z"/>
              </w:rPr>
            </w:pPr>
          </w:p>
        </w:tc>
      </w:tr>
    </w:tbl>
    <w:p w14:paraId="4C58E640" w14:textId="77777777" w:rsidR="00340CA5" w:rsidRDefault="00340CA5" w:rsidP="00340CA5">
      <w:pPr>
        <w:pStyle w:val="Heading4"/>
        <w:rPr>
          <w:ins w:id="1214" w:author="Michael Bell" w:date="2013-05-06T18:56:00Z"/>
        </w:rPr>
      </w:pPr>
    </w:p>
    <w:p w14:paraId="09860743" w14:textId="77777777" w:rsidR="00340CA5" w:rsidRDefault="00340CA5" w:rsidP="00340CA5">
      <w:pPr>
        <w:pStyle w:val="Heading4"/>
        <w:rPr>
          <w:ins w:id="1215" w:author="Michael Bell" w:date="2013-05-06T18:56:00Z"/>
        </w:rPr>
      </w:pPr>
      <w:ins w:id="1216" w:author="Michael Bell" w:date="2013-05-06T18:56:00Z">
        <w:r>
          <w:t>Selection of Options testing</w:t>
        </w:r>
      </w:ins>
    </w:p>
    <w:p w14:paraId="75D138EE" w14:textId="77777777" w:rsidR="00340CA5" w:rsidRDefault="00340CA5" w:rsidP="00340CA5">
      <w:pPr>
        <w:rPr>
          <w:ins w:id="1217" w:author="Michael Bell" w:date="2013-05-06T18:56:00Z"/>
        </w:rPr>
      </w:pPr>
      <w:ins w:id="1218" w:author="Michael Bell" w:date="2013-05-06T18:56:00Z">
        <w:r>
          <w:t>This testing ensures that when the enter button is pressed the selected option is activated if it is intended to and nothing happens if it is not. If it was intended to perform a function then it must perform the correct function to pass.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rPr>
          <w:ins w:id="1219" w:author="Michael Bell" w:date="2013-05-06T18:56:00Z"/>
        </w:trPr>
        <w:tc>
          <w:tcPr>
            <w:tcW w:w="3080" w:type="dxa"/>
            <w:shd w:val="clear" w:color="auto" w:fill="F2DBDB"/>
          </w:tcPr>
          <w:p w14:paraId="7681E703" w14:textId="77777777" w:rsidR="00340CA5" w:rsidRPr="00955378" w:rsidRDefault="00340CA5" w:rsidP="00340CA5">
            <w:pPr>
              <w:spacing w:after="0" w:line="240" w:lineRule="auto"/>
              <w:rPr>
                <w:ins w:id="1220" w:author="Michael Bell" w:date="2013-05-06T18:56:00Z"/>
              </w:rPr>
            </w:pPr>
            <w:ins w:id="1221" w:author="Michael Bell" w:date="2013-05-06T18:56:00Z">
              <w:r w:rsidRPr="00955378">
                <w:t>Object</w:t>
              </w:r>
            </w:ins>
          </w:p>
        </w:tc>
        <w:tc>
          <w:tcPr>
            <w:tcW w:w="3081" w:type="dxa"/>
            <w:shd w:val="clear" w:color="auto" w:fill="F2DBDB"/>
          </w:tcPr>
          <w:p w14:paraId="7088554C" w14:textId="77777777" w:rsidR="00340CA5" w:rsidRPr="00955378" w:rsidRDefault="00340CA5" w:rsidP="00340CA5">
            <w:pPr>
              <w:spacing w:after="0" w:line="240" w:lineRule="auto"/>
              <w:rPr>
                <w:ins w:id="1222" w:author="Michael Bell" w:date="2013-05-06T18:56:00Z"/>
              </w:rPr>
            </w:pPr>
            <w:ins w:id="1223" w:author="Michael Bell" w:date="2013-05-06T18:56:00Z">
              <w:r w:rsidRPr="00955378">
                <w:t>Expected Result</w:t>
              </w:r>
            </w:ins>
          </w:p>
        </w:tc>
        <w:tc>
          <w:tcPr>
            <w:tcW w:w="3081" w:type="dxa"/>
            <w:shd w:val="clear" w:color="auto" w:fill="F2DBDB"/>
          </w:tcPr>
          <w:p w14:paraId="393D4483" w14:textId="77777777" w:rsidR="00340CA5" w:rsidRPr="00955378" w:rsidRDefault="00340CA5" w:rsidP="00340CA5">
            <w:pPr>
              <w:spacing w:after="0" w:line="240" w:lineRule="auto"/>
              <w:rPr>
                <w:ins w:id="1224" w:author="Michael Bell" w:date="2013-05-06T18:56:00Z"/>
              </w:rPr>
            </w:pPr>
            <w:ins w:id="1225" w:author="Michael Bell" w:date="2013-05-06T18:56:00Z">
              <w:r w:rsidRPr="00955378">
                <w:t>Result Met</w:t>
              </w:r>
            </w:ins>
          </w:p>
        </w:tc>
      </w:tr>
      <w:tr w:rsidR="00340CA5" w:rsidRPr="00955378" w14:paraId="30920918" w14:textId="77777777" w:rsidTr="00340CA5">
        <w:trPr>
          <w:ins w:id="1226" w:author="Michael Bell" w:date="2013-05-06T18:56:00Z"/>
        </w:trPr>
        <w:tc>
          <w:tcPr>
            <w:tcW w:w="3080" w:type="dxa"/>
            <w:shd w:val="clear" w:color="auto" w:fill="F2DBDB"/>
          </w:tcPr>
          <w:p w14:paraId="30D65C7F" w14:textId="77777777" w:rsidR="00340CA5" w:rsidRPr="00955378" w:rsidRDefault="00340CA5" w:rsidP="00340CA5">
            <w:pPr>
              <w:spacing w:after="0" w:line="240" w:lineRule="auto"/>
              <w:rPr>
                <w:ins w:id="1227" w:author="Michael Bell" w:date="2013-05-06T18:56:00Z"/>
              </w:rPr>
            </w:pPr>
            <w:ins w:id="1228" w:author="Michael Bell" w:date="2013-05-06T18:56:00Z">
              <w:r w:rsidRPr="00955378">
                <w:t>Welcome Page</w:t>
              </w:r>
            </w:ins>
          </w:p>
        </w:tc>
        <w:tc>
          <w:tcPr>
            <w:tcW w:w="3081" w:type="dxa"/>
            <w:shd w:val="clear" w:color="auto" w:fill="F2DBDB"/>
          </w:tcPr>
          <w:p w14:paraId="2AA73CE5" w14:textId="77777777" w:rsidR="00340CA5" w:rsidRPr="00955378" w:rsidRDefault="00340CA5" w:rsidP="00340CA5">
            <w:pPr>
              <w:spacing w:after="0" w:line="240" w:lineRule="auto"/>
              <w:rPr>
                <w:ins w:id="1229" w:author="Michael Bell" w:date="2013-05-06T18:56:00Z"/>
              </w:rPr>
            </w:pPr>
            <w:ins w:id="1230" w:author="Michael Bell" w:date="2013-05-06T18:56:00Z">
              <w:r w:rsidRPr="00955378">
                <w:t>-</w:t>
              </w:r>
            </w:ins>
          </w:p>
        </w:tc>
        <w:tc>
          <w:tcPr>
            <w:tcW w:w="3081" w:type="dxa"/>
          </w:tcPr>
          <w:p w14:paraId="6CD7DEFA" w14:textId="77777777" w:rsidR="00340CA5" w:rsidRPr="00955378" w:rsidRDefault="00340CA5" w:rsidP="00340CA5">
            <w:pPr>
              <w:spacing w:after="0" w:line="240" w:lineRule="auto"/>
              <w:rPr>
                <w:ins w:id="1231" w:author="Michael Bell" w:date="2013-05-06T18:56:00Z"/>
              </w:rPr>
            </w:pPr>
          </w:p>
        </w:tc>
      </w:tr>
      <w:tr w:rsidR="00340CA5" w:rsidRPr="00955378" w14:paraId="6537F2A5" w14:textId="77777777" w:rsidTr="00340CA5">
        <w:trPr>
          <w:ins w:id="1232" w:author="Michael Bell" w:date="2013-05-06T18:56:00Z"/>
        </w:trPr>
        <w:tc>
          <w:tcPr>
            <w:tcW w:w="3080" w:type="dxa"/>
            <w:shd w:val="clear" w:color="auto" w:fill="F2DBDB"/>
          </w:tcPr>
          <w:p w14:paraId="6D73A353" w14:textId="77777777" w:rsidR="00340CA5" w:rsidRPr="00955378" w:rsidRDefault="00340CA5" w:rsidP="00340CA5">
            <w:pPr>
              <w:spacing w:after="0" w:line="240" w:lineRule="auto"/>
              <w:rPr>
                <w:ins w:id="1233" w:author="Michael Bell" w:date="2013-05-06T18:56:00Z"/>
              </w:rPr>
            </w:pPr>
            <w:ins w:id="1234" w:author="Michael Bell" w:date="2013-05-06T18:56:00Z">
              <w:r w:rsidRPr="00955378">
                <w:t>Destination</w:t>
              </w:r>
            </w:ins>
          </w:p>
        </w:tc>
        <w:tc>
          <w:tcPr>
            <w:tcW w:w="3081" w:type="dxa"/>
            <w:shd w:val="clear" w:color="auto" w:fill="F2DBDB"/>
          </w:tcPr>
          <w:p w14:paraId="084D9D8B" w14:textId="77777777" w:rsidR="00340CA5" w:rsidRPr="00955378" w:rsidRDefault="00340CA5" w:rsidP="00340CA5">
            <w:pPr>
              <w:spacing w:after="0" w:line="240" w:lineRule="auto"/>
              <w:rPr>
                <w:ins w:id="1235" w:author="Michael Bell" w:date="2013-05-06T18:56:00Z"/>
              </w:rPr>
            </w:pPr>
            <w:ins w:id="1236" w:author="Michael Bell" w:date="2013-05-06T18:56:00Z">
              <w:r w:rsidRPr="00955378">
                <w:t>-</w:t>
              </w:r>
            </w:ins>
          </w:p>
        </w:tc>
        <w:tc>
          <w:tcPr>
            <w:tcW w:w="3081" w:type="dxa"/>
          </w:tcPr>
          <w:p w14:paraId="24A190AD" w14:textId="77777777" w:rsidR="00340CA5" w:rsidRPr="00955378" w:rsidRDefault="00340CA5" w:rsidP="00340CA5">
            <w:pPr>
              <w:spacing w:after="0" w:line="240" w:lineRule="auto"/>
              <w:rPr>
                <w:ins w:id="1237" w:author="Michael Bell" w:date="2013-05-06T18:56:00Z"/>
              </w:rPr>
            </w:pPr>
          </w:p>
        </w:tc>
      </w:tr>
      <w:tr w:rsidR="00340CA5" w:rsidRPr="00955378" w14:paraId="0E0AFBE7" w14:textId="77777777" w:rsidTr="00340CA5">
        <w:trPr>
          <w:ins w:id="1238" w:author="Michael Bell" w:date="2013-05-06T18:56:00Z"/>
        </w:trPr>
        <w:tc>
          <w:tcPr>
            <w:tcW w:w="3080" w:type="dxa"/>
            <w:shd w:val="clear" w:color="auto" w:fill="F2DBDB"/>
          </w:tcPr>
          <w:p w14:paraId="2E648DD1" w14:textId="77777777" w:rsidR="00340CA5" w:rsidRPr="00955378" w:rsidRDefault="00340CA5" w:rsidP="00340CA5">
            <w:pPr>
              <w:spacing w:after="0" w:line="240" w:lineRule="auto"/>
              <w:rPr>
                <w:ins w:id="1239" w:author="Michael Bell" w:date="2013-05-06T18:56:00Z"/>
              </w:rPr>
            </w:pPr>
            <w:ins w:id="1240" w:author="Michael Bell" w:date="2013-05-06T18:56:00Z">
              <w:r w:rsidRPr="00955378">
                <w:t>Destination: Hawkhaven</w:t>
              </w:r>
            </w:ins>
          </w:p>
        </w:tc>
        <w:tc>
          <w:tcPr>
            <w:tcW w:w="3081" w:type="dxa"/>
            <w:shd w:val="clear" w:color="auto" w:fill="F2DBDB"/>
          </w:tcPr>
          <w:p w14:paraId="62A157A7" w14:textId="77777777" w:rsidR="00340CA5" w:rsidRPr="00955378" w:rsidRDefault="00340CA5" w:rsidP="00340CA5">
            <w:pPr>
              <w:spacing w:after="0" w:line="240" w:lineRule="auto"/>
              <w:rPr>
                <w:ins w:id="1241" w:author="Michael Bell" w:date="2013-05-06T18:56:00Z"/>
              </w:rPr>
            </w:pPr>
            <w:ins w:id="1242" w:author="Michael Bell" w:date="2013-05-06T18:56:00Z">
              <w:r w:rsidRPr="00955378">
                <w:t>Select Instruction Set 1</w:t>
              </w:r>
            </w:ins>
          </w:p>
        </w:tc>
        <w:tc>
          <w:tcPr>
            <w:tcW w:w="3081" w:type="dxa"/>
          </w:tcPr>
          <w:p w14:paraId="62AC7B81" w14:textId="77777777" w:rsidR="00340CA5" w:rsidRPr="00955378" w:rsidRDefault="00340CA5" w:rsidP="00340CA5">
            <w:pPr>
              <w:spacing w:after="0" w:line="240" w:lineRule="auto"/>
              <w:rPr>
                <w:ins w:id="1243" w:author="Michael Bell" w:date="2013-05-06T18:56:00Z"/>
              </w:rPr>
            </w:pPr>
          </w:p>
        </w:tc>
      </w:tr>
      <w:tr w:rsidR="00340CA5" w:rsidRPr="00955378" w14:paraId="5619C45B" w14:textId="77777777" w:rsidTr="00340CA5">
        <w:trPr>
          <w:ins w:id="1244" w:author="Michael Bell" w:date="2013-05-06T18:56:00Z"/>
        </w:trPr>
        <w:tc>
          <w:tcPr>
            <w:tcW w:w="3080" w:type="dxa"/>
            <w:shd w:val="clear" w:color="auto" w:fill="F2DBDB"/>
          </w:tcPr>
          <w:p w14:paraId="566E7FF1" w14:textId="77777777" w:rsidR="00340CA5" w:rsidRPr="00955378" w:rsidRDefault="00340CA5" w:rsidP="00340CA5">
            <w:pPr>
              <w:spacing w:after="0" w:line="240" w:lineRule="auto"/>
              <w:rPr>
                <w:ins w:id="1245" w:author="Michael Bell" w:date="2013-05-06T18:56:00Z"/>
              </w:rPr>
            </w:pPr>
            <w:ins w:id="1246" w:author="Michael Bell" w:date="2013-05-06T18:56:00Z">
              <w:r w:rsidRPr="00955378">
                <w:t>Destination: Remilo</w:t>
              </w:r>
            </w:ins>
          </w:p>
        </w:tc>
        <w:tc>
          <w:tcPr>
            <w:tcW w:w="3081" w:type="dxa"/>
            <w:shd w:val="clear" w:color="auto" w:fill="F2DBDB"/>
          </w:tcPr>
          <w:p w14:paraId="682F3523" w14:textId="77777777" w:rsidR="00340CA5" w:rsidRPr="00955378" w:rsidRDefault="00340CA5" w:rsidP="00340CA5">
            <w:pPr>
              <w:spacing w:after="0" w:line="240" w:lineRule="auto"/>
              <w:rPr>
                <w:ins w:id="1247" w:author="Michael Bell" w:date="2013-05-06T18:56:00Z"/>
              </w:rPr>
            </w:pPr>
            <w:ins w:id="1248" w:author="Michael Bell" w:date="2013-05-06T18:56:00Z">
              <w:r w:rsidRPr="00955378">
                <w:t>Select Instruction Set 2</w:t>
              </w:r>
            </w:ins>
          </w:p>
        </w:tc>
        <w:tc>
          <w:tcPr>
            <w:tcW w:w="3081" w:type="dxa"/>
          </w:tcPr>
          <w:p w14:paraId="761671D4" w14:textId="77777777" w:rsidR="00340CA5" w:rsidRPr="00955378" w:rsidRDefault="00340CA5" w:rsidP="00340CA5">
            <w:pPr>
              <w:spacing w:after="0" w:line="240" w:lineRule="auto"/>
              <w:rPr>
                <w:ins w:id="1249" w:author="Michael Bell" w:date="2013-05-06T18:56:00Z"/>
              </w:rPr>
            </w:pPr>
          </w:p>
        </w:tc>
      </w:tr>
      <w:tr w:rsidR="00340CA5" w:rsidRPr="00955378" w14:paraId="2E5A738F" w14:textId="77777777" w:rsidTr="00340CA5">
        <w:trPr>
          <w:ins w:id="1250" w:author="Michael Bell" w:date="2013-05-06T18:56:00Z"/>
        </w:trPr>
        <w:tc>
          <w:tcPr>
            <w:tcW w:w="3080" w:type="dxa"/>
            <w:shd w:val="clear" w:color="auto" w:fill="F2DBDB"/>
          </w:tcPr>
          <w:p w14:paraId="358EB817" w14:textId="77777777" w:rsidR="00340CA5" w:rsidRPr="00955378" w:rsidRDefault="00340CA5" w:rsidP="00340CA5">
            <w:pPr>
              <w:spacing w:after="0" w:line="240" w:lineRule="auto"/>
              <w:rPr>
                <w:ins w:id="1251" w:author="Michael Bell" w:date="2013-05-06T18:56:00Z"/>
              </w:rPr>
            </w:pPr>
            <w:ins w:id="1252" w:author="Michael Bell" w:date="2013-05-06T18:56:00Z">
              <w:r w:rsidRPr="00955378">
                <w:t>Destination: Allantown</w:t>
              </w:r>
            </w:ins>
          </w:p>
        </w:tc>
        <w:tc>
          <w:tcPr>
            <w:tcW w:w="3081" w:type="dxa"/>
            <w:shd w:val="clear" w:color="auto" w:fill="F2DBDB"/>
          </w:tcPr>
          <w:p w14:paraId="3F392CD0" w14:textId="77777777" w:rsidR="00340CA5" w:rsidRPr="00955378" w:rsidRDefault="00340CA5" w:rsidP="00340CA5">
            <w:pPr>
              <w:spacing w:after="0" w:line="240" w:lineRule="auto"/>
              <w:rPr>
                <w:ins w:id="1253" w:author="Michael Bell" w:date="2013-05-06T18:56:00Z"/>
              </w:rPr>
            </w:pPr>
            <w:ins w:id="1254" w:author="Michael Bell" w:date="2013-05-06T18:56:00Z">
              <w:r w:rsidRPr="00955378">
                <w:t>Select Instruction Set 3</w:t>
              </w:r>
            </w:ins>
          </w:p>
        </w:tc>
        <w:tc>
          <w:tcPr>
            <w:tcW w:w="3081" w:type="dxa"/>
          </w:tcPr>
          <w:p w14:paraId="0F78F4F7" w14:textId="77777777" w:rsidR="00340CA5" w:rsidRPr="00955378" w:rsidRDefault="00340CA5" w:rsidP="00340CA5">
            <w:pPr>
              <w:spacing w:after="0" w:line="240" w:lineRule="auto"/>
              <w:rPr>
                <w:ins w:id="1255" w:author="Michael Bell" w:date="2013-05-06T18:56:00Z"/>
              </w:rPr>
            </w:pPr>
          </w:p>
        </w:tc>
      </w:tr>
      <w:tr w:rsidR="00340CA5" w:rsidRPr="00955378" w14:paraId="361C82E4" w14:textId="77777777" w:rsidTr="00340CA5">
        <w:trPr>
          <w:ins w:id="1256" w:author="Michael Bell" w:date="2013-05-06T18:56:00Z"/>
        </w:trPr>
        <w:tc>
          <w:tcPr>
            <w:tcW w:w="3080" w:type="dxa"/>
            <w:shd w:val="clear" w:color="auto" w:fill="F2DBDB"/>
          </w:tcPr>
          <w:p w14:paraId="5F1007E5" w14:textId="77777777" w:rsidR="00340CA5" w:rsidRPr="00955378" w:rsidRDefault="00340CA5" w:rsidP="00340CA5">
            <w:pPr>
              <w:spacing w:after="0" w:line="240" w:lineRule="auto"/>
              <w:rPr>
                <w:ins w:id="1257" w:author="Michael Bell" w:date="2013-05-06T18:56:00Z"/>
              </w:rPr>
            </w:pPr>
            <w:ins w:id="1258" w:author="Michael Bell" w:date="2013-05-06T18:56:00Z">
              <w:r w:rsidRPr="00955378">
                <w:t>Destination: Gregville</w:t>
              </w:r>
            </w:ins>
          </w:p>
        </w:tc>
        <w:tc>
          <w:tcPr>
            <w:tcW w:w="3081" w:type="dxa"/>
            <w:shd w:val="clear" w:color="auto" w:fill="F2DBDB"/>
          </w:tcPr>
          <w:p w14:paraId="050BB8F5" w14:textId="77777777" w:rsidR="00340CA5" w:rsidRPr="00955378" w:rsidRDefault="00340CA5" w:rsidP="00340CA5">
            <w:pPr>
              <w:spacing w:after="0" w:line="240" w:lineRule="auto"/>
              <w:rPr>
                <w:ins w:id="1259" w:author="Michael Bell" w:date="2013-05-06T18:56:00Z"/>
              </w:rPr>
            </w:pPr>
            <w:ins w:id="1260" w:author="Michael Bell" w:date="2013-05-06T18:56:00Z">
              <w:r w:rsidRPr="00955378">
                <w:t>Select Instruction Set 4</w:t>
              </w:r>
            </w:ins>
          </w:p>
        </w:tc>
        <w:tc>
          <w:tcPr>
            <w:tcW w:w="3081" w:type="dxa"/>
          </w:tcPr>
          <w:p w14:paraId="2DC33D89" w14:textId="77777777" w:rsidR="00340CA5" w:rsidRPr="00955378" w:rsidRDefault="00340CA5" w:rsidP="00340CA5">
            <w:pPr>
              <w:spacing w:after="0" w:line="240" w:lineRule="auto"/>
              <w:rPr>
                <w:ins w:id="1261" w:author="Michael Bell" w:date="2013-05-06T18:56:00Z"/>
              </w:rPr>
            </w:pPr>
          </w:p>
        </w:tc>
      </w:tr>
      <w:tr w:rsidR="00340CA5" w:rsidRPr="00955378" w14:paraId="603554DE" w14:textId="77777777" w:rsidTr="00340CA5">
        <w:trPr>
          <w:ins w:id="1262" w:author="Michael Bell" w:date="2013-05-06T18:56:00Z"/>
        </w:trPr>
        <w:tc>
          <w:tcPr>
            <w:tcW w:w="3080" w:type="dxa"/>
            <w:shd w:val="clear" w:color="auto" w:fill="F2DBDB"/>
          </w:tcPr>
          <w:p w14:paraId="7ED641A9" w14:textId="77777777" w:rsidR="00340CA5" w:rsidRPr="00955378" w:rsidRDefault="00340CA5" w:rsidP="00340CA5">
            <w:pPr>
              <w:spacing w:after="0" w:line="240" w:lineRule="auto"/>
              <w:rPr>
                <w:ins w:id="1263" w:author="Michael Bell" w:date="2013-05-06T18:56:00Z"/>
              </w:rPr>
            </w:pPr>
            <w:ins w:id="1264" w:author="Michael Bell" w:date="2013-05-06T18:56:00Z">
              <w:r w:rsidRPr="00955378">
                <w:t>Destination: Leovetticutte</w:t>
              </w:r>
            </w:ins>
          </w:p>
        </w:tc>
        <w:tc>
          <w:tcPr>
            <w:tcW w:w="3081" w:type="dxa"/>
            <w:shd w:val="clear" w:color="auto" w:fill="F2DBDB"/>
          </w:tcPr>
          <w:p w14:paraId="7CA1F29E" w14:textId="77777777" w:rsidR="00340CA5" w:rsidRPr="00955378" w:rsidRDefault="00340CA5" w:rsidP="00340CA5">
            <w:pPr>
              <w:spacing w:after="0" w:line="240" w:lineRule="auto"/>
              <w:rPr>
                <w:ins w:id="1265" w:author="Michael Bell" w:date="2013-05-06T18:56:00Z"/>
              </w:rPr>
            </w:pPr>
            <w:ins w:id="1266" w:author="Michael Bell" w:date="2013-05-06T18:56:00Z">
              <w:r w:rsidRPr="00955378">
                <w:t>Select Instruction Set 5</w:t>
              </w:r>
            </w:ins>
          </w:p>
        </w:tc>
        <w:tc>
          <w:tcPr>
            <w:tcW w:w="3081" w:type="dxa"/>
          </w:tcPr>
          <w:p w14:paraId="6BE58BE9" w14:textId="77777777" w:rsidR="00340CA5" w:rsidRPr="00955378" w:rsidRDefault="00340CA5" w:rsidP="00340CA5">
            <w:pPr>
              <w:spacing w:after="0" w:line="240" w:lineRule="auto"/>
              <w:rPr>
                <w:ins w:id="1267" w:author="Michael Bell" w:date="2013-05-06T18:56:00Z"/>
              </w:rPr>
            </w:pPr>
          </w:p>
        </w:tc>
      </w:tr>
      <w:tr w:rsidR="00340CA5" w:rsidRPr="00955378" w14:paraId="6C8C887B" w14:textId="77777777" w:rsidTr="00340CA5">
        <w:trPr>
          <w:ins w:id="1268" w:author="Michael Bell" w:date="2013-05-06T18:56:00Z"/>
        </w:trPr>
        <w:tc>
          <w:tcPr>
            <w:tcW w:w="3080" w:type="dxa"/>
            <w:shd w:val="clear" w:color="auto" w:fill="F2DBDB"/>
          </w:tcPr>
          <w:p w14:paraId="79059FC9" w14:textId="77777777" w:rsidR="00340CA5" w:rsidRPr="00955378" w:rsidRDefault="00340CA5" w:rsidP="00340CA5">
            <w:pPr>
              <w:spacing w:after="0" w:line="240" w:lineRule="auto"/>
              <w:rPr>
                <w:ins w:id="1269" w:author="Michael Bell" w:date="2013-05-06T18:56:00Z"/>
              </w:rPr>
            </w:pPr>
            <w:ins w:id="1270" w:author="Michael Bell" w:date="2013-05-06T18:56:00Z">
              <w:r w:rsidRPr="00955378">
                <w:t>Destination: Regantra</w:t>
              </w:r>
            </w:ins>
          </w:p>
        </w:tc>
        <w:tc>
          <w:tcPr>
            <w:tcW w:w="3081" w:type="dxa"/>
            <w:shd w:val="clear" w:color="auto" w:fill="F2DBDB"/>
          </w:tcPr>
          <w:p w14:paraId="67CFEBBC" w14:textId="77777777" w:rsidR="00340CA5" w:rsidRPr="00955378" w:rsidRDefault="00340CA5" w:rsidP="00340CA5">
            <w:pPr>
              <w:spacing w:after="0" w:line="240" w:lineRule="auto"/>
              <w:rPr>
                <w:ins w:id="1271" w:author="Michael Bell" w:date="2013-05-06T18:56:00Z"/>
              </w:rPr>
            </w:pPr>
            <w:ins w:id="1272" w:author="Michael Bell" w:date="2013-05-06T18:56:00Z">
              <w:r w:rsidRPr="00955378">
                <w:t>Select Instruction Set 6</w:t>
              </w:r>
            </w:ins>
          </w:p>
        </w:tc>
        <w:tc>
          <w:tcPr>
            <w:tcW w:w="3081" w:type="dxa"/>
          </w:tcPr>
          <w:p w14:paraId="2E93861B" w14:textId="77777777" w:rsidR="00340CA5" w:rsidRPr="00955378" w:rsidRDefault="00340CA5" w:rsidP="00340CA5">
            <w:pPr>
              <w:spacing w:after="0" w:line="240" w:lineRule="auto"/>
              <w:rPr>
                <w:ins w:id="1273" w:author="Michael Bell" w:date="2013-05-06T18:56:00Z"/>
              </w:rPr>
            </w:pPr>
          </w:p>
        </w:tc>
      </w:tr>
      <w:tr w:rsidR="00340CA5" w:rsidRPr="00955378" w14:paraId="38E9B322" w14:textId="77777777" w:rsidTr="00340CA5">
        <w:trPr>
          <w:ins w:id="1274" w:author="Michael Bell" w:date="2013-05-06T18:56:00Z"/>
        </w:trPr>
        <w:tc>
          <w:tcPr>
            <w:tcW w:w="3080" w:type="dxa"/>
            <w:shd w:val="clear" w:color="auto" w:fill="F2DBDB"/>
          </w:tcPr>
          <w:p w14:paraId="665CCC3E" w14:textId="77777777" w:rsidR="00340CA5" w:rsidRPr="00955378" w:rsidRDefault="00340CA5" w:rsidP="00340CA5">
            <w:pPr>
              <w:spacing w:after="0" w:line="240" w:lineRule="auto"/>
              <w:rPr>
                <w:ins w:id="1275" w:author="Michael Bell" w:date="2013-05-06T18:56:00Z"/>
              </w:rPr>
            </w:pPr>
            <w:ins w:id="1276" w:author="Michael Bell" w:date="2013-05-06T18:56:00Z">
              <w:r w:rsidRPr="00955378">
                <w:t>Destination: Vancoville</w:t>
              </w:r>
            </w:ins>
          </w:p>
        </w:tc>
        <w:tc>
          <w:tcPr>
            <w:tcW w:w="3081" w:type="dxa"/>
            <w:shd w:val="clear" w:color="auto" w:fill="F2DBDB"/>
          </w:tcPr>
          <w:p w14:paraId="11146694" w14:textId="77777777" w:rsidR="00340CA5" w:rsidRPr="00955378" w:rsidRDefault="00340CA5" w:rsidP="00340CA5">
            <w:pPr>
              <w:spacing w:after="0" w:line="240" w:lineRule="auto"/>
              <w:rPr>
                <w:ins w:id="1277" w:author="Michael Bell" w:date="2013-05-06T18:56:00Z"/>
              </w:rPr>
            </w:pPr>
            <w:ins w:id="1278" w:author="Michael Bell" w:date="2013-05-06T18:56:00Z">
              <w:r w:rsidRPr="00955378">
                <w:t>Select Instruction Set 7</w:t>
              </w:r>
            </w:ins>
          </w:p>
        </w:tc>
        <w:tc>
          <w:tcPr>
            <w:tcW w:w="3081" w:type="dxa"/>
          </w:tcPr>
          <w:p w14:paraId="56AFFF80" w14:textId="77777777" w:rsidR="00340CA5" w:rsidRPr="00955378" w:rsidRDefault="00340CA5" w:rsidP="00340CA5">
            <w:pPr>
              <w:spacing w:after="0" w:line="240" w:lineRule="auto"/>
              <w:rPr>
                <w:ins w:id="1279" w:author="Michael Bell" w:date="2013-05-06T18:56:00Z"/>
              </w:rPr>
            </w:pPr>
          </w:p>
        </w:tc>
      </w:tr>
      <w:tr w:rsidR="00340CA5" w:rsidRPr="00955378" w14:paraId="0AC38FFA" w14:textId="77777777" w:rsidTr="00340CA5">
        <w:trPr>
          <w:ins w:id="1280" w:author="Michael Bell" w:date="2013-05-06T18:56:00Z"/>
        </w:trPr>
        <w:tc>
          <w:tcPr>
            <w:tcW w:w="3080" w:type="dxa"/>
            <w:shd w:val="clear" w:color="auto" w:fill="F2DBDB"/>
          </w:tcPr>
          <w:p w14:paraId="7889ECD3" w14:textId="77777777" w:rsidR="00340CA5" w:rsidRPr="00955378" w:rsidRDefault="00340CA5" w:rsidP="00340CA5">
            <w:pPr>
              <w:spacing w:after="0" w:line="240" w:lineRule="auto"/>
              <w:rPr>
                <w:ins w:id="1281" w:author="Michael Bell" w:date="2013-05-06T18:56:00Z"/>
              </w:rPr>
            </w:pPr>
            <w:ins w:id="1282" w:author="Michael Bell" w:date="2013-05-06T18:56:00Z">
              <w:r w:rsidRPr="00955378">
                <w:t>Settings</w:t>
              </w:r>
            </w:ins>
          </w:p>
        </w:tc>
        <w:tc>
          <w:tcPr>
            <w:tcW w:w="3081" w:type="dxa"/>
            <w:shd w:val="clear" w:color="auto" w:fill="F2DBDB"/>
          </w:tcPr>
          <w:p w14:paraId="5E4F53CF" w14:textId="77777777" w:rsidR="00340CA5" w:rsidRPr="00955378" w:rsidRDefault="00340CA5" w:rsidP="00340CA5">
            <w:pPr>
              <w:spacing w:after="0" w:line="240" w:lineRule="auto"/>
              <w:rPr>
                <w:ins w:id="1283" w:author="Michael Bell" w:date="2013-05-06T18:56:00Z"/>
              </w:rPr>
            </w:pPr>
            <w:ins w:id="1284" w:author="Michael Bell" w:date="2013-05-06T18:56:00Z">
              <w:r w:rsidRPr="00955378">
                <w:t>-</w:t>
              </w:r>
            </w:ins>
          </w:p>
        </w:tc>
        <w:tc>
          <w:tcPr>
            <w:tcW w:w="3081" w:type="dxa"/>
          </w:tcPr>
          <w:p w14:paraId="244F2177" w14:textId="77777777" w:rsidR="00340CA5" w:rsidRPr="00955378" w:rsidRDefault="00340CA5" w:rsidP="00340CA5">
            <w:pPr>
              <w:spacing w:after="0" w:line="240" w:lineRule="auto"/>
              <w:rPr>
                <w:ins w:id="1285" w:author="Michael Bell" w:date="2013-05-06T18:56:00Z"/>
              </w:rPr>
            </w:pPr>
          </w:p>
        </w:tc>
      </w:tr>
      <w:tr w:rsidR="00340CA5" w:rsidRPr="00955378" w14:paraId="29F38C19" w14:textId="77777777" w:rsidTr="00340CA5">
        <w:trPr>
          <w:ins w:id="1286" w:author="Michael Bell" w:date="2013-05-06T18:56:00Z"/>
        </w:trPr>
        <w:tc>
          <w:tcPr>
            <w:tcW w:w="3080" w:type="dxa"/>
            <w:shd w:val="clear" w:color="auto" w:fill="F2DBDB"/>
          </w:tcPr>
          <w:p w14:paraId="0B7710B6" w14:textId="77777777" w:rsidR="00340CA5" w:rsidRPr="00955378" w:rsidRDefault="00340CA5" w:rsidP="00340CA5">
            <w:pPr>
              <w:spacing w:after="0" w:line="240" w:lineRule="auto"/>
              <w:rPr>
                <w:ins w:id="1287" w:author="Michael Bell" w:date="2013-05-06T18:56:00Z"/>
              </w:rPr>
            </w:pPr>
            <w:ins w:id="1288" w:author="Michael Bell" w:date="2013-05-06T18:56:00Z">
              <w:r w:rsidRPr="00955378">
                <w:t>Setting: Top Speed</w:t>
              </w:r>
            </w:ins>
          </w:p>
        </w:tc>
        <w:tc>
          <w:tcPr>
            <w:tcW w:w="3081" w:type="dxa"/>
            <w:shd w:val="clear" w:color="auto" w:fill="F2DBDB"/>
          </w:tcPr>
          <w:p w14:paraId="71C8D401" w14:textId="77777777" w:rsidR="00340CA5" w:rsidRPr="00955378" w:rsidRDefault="00340CA5" w:rsidP="00340CA5">
            <w:pPr>
              <w:spacing w:after="0" w:line="240" w:lineRule="auto"/>
              <w:rPr>
                <w:ins w:id="1289" w:author="Michael Bell" w:date="2013-05-06T18:56:00Z"/>
              </w:rPr>
            </w:pPr>
            <w:ins w:id="1290" w:author="Michael Bell" w:date="2013-05-06T18:56:00Z">
              <w:r w:rsidRPr="00955378">
                <w:t>Open Speed Selector</w:t>
              </w:r>
            </w:ins>
          </w:p>
        </w:tc>
        <w:tc>
          <w:tcPr>
            <w:tcW w:w="3081" w:type="dxa"/>
          </w:tcPr>
          <w:p w14:paraId="407A2BEA" w14:textId="77777777" w:rsidR="00340CA5" w:rsidRPr="00955378" w:rsidRDefault="00340CA5" w:rsidP="00340CA5">
            <w:pPr>
              <w:spacing w:after="0" w:line="240" w:lineRule="auto"/>
              <w:rPr>
                <w:ins w:id="1291" w:author="Michael Bell" w:date="2013-05-06T18:56:00Z"/>
              </w:rPr>
            </w:pPr>
          </w:p>
        </w:tc>
      </w:tr>
      <w:tr w:rsidR="00340CA5" w:rsidRPr="00955378" w14:paraId="231A44CD" w14:textId="77777777" w:rsidTr="00340CA5">
        <w:trPr>
          <w:ins w:id="1292" w:author="Michael Bell" w:date="2013-05-06T18:56:00Z"/>
        </w:trPr>
        <w:tc>
          <w:tcPr>
            <w:tcW w:w="3080" w:type="dxa"/>
            <w:shd w:val="clear" w:color="auto" w:fill="F2DBDB"/>
          </w:tcPr>
          <w:p w14:paraId="7F52579F" w14:textId="77777777" w:rsidR="00340CA5" w:rsidRPr="00955378" w:rsidRDefault="00340CA5" w:rsidP="00340CA5">
            <w:pPr>
              <w:spacing w:after="0" w:line="240" w:lineRule="auto"/>
              <w:rPr>
                <w:ins w:id="1293" w:author="Michael Bell" w:date="2013-05-06T18:56:00Z"/>
              </w:rPr>
            </w:pPr>
            <w:ins w:id="1294" w:author="Michael Bell" w:date="2013-05-06T18:56:00Z">
              <w:r w:rsidRPr="00955378">
                <w:t>Setting: Backlight</w:t>
              </w:r>
            </w:ins>
          </w:p>
        </w:tc>
        <w:tc>
          <w:tcPr>
            <w:tcW w:w="3081" w:type="dxa"/>
            <w:shd w:val="clear" w:color="auto" w:fill="F2DBDB"/>
          </w:tcPr>
          <w:p w14:paraId="14F865FA" w14:textId="77777777" w:rsidR="00340CA5" w:rsidRPr="00955378" w:rsidRDefault="00340CA5" w:rsidP="00340CA5">
            <w:pPr>
              <w:spacing w:after="0" w:line="240" w:lineRule="auto"/>
              <w:rPr>
                <w:ins w:id="1295" w:author="Michael Bell" w:date="2013-05-06T18:56:00Z"/>
              </w:rPr>
            </w:pPr>
            <w:ins w:id="1296" w:author="Michael Bell" w:date="2013-05-06T18:56:00Z">
              <w:r w:rsidRPr="00955378">
                <w:t>Open Backlight Setter</w:t>
              </w:r>
            </w:ins>
          </w:p>
        </w:tc>
        <w:tc>
          <w:tcPr>
            <w:tcW w:w="3081" w:type="dxa"/>
          </w:tcPr>
          <w:p w14:paraId="186CDB00" w14:textId="77777777" w:rsidR="00340CA5" w:rsidRPr="00955378" w:rsidRDefault="00340CA5" w:rsidP="00340CA5">
            <w:pPr>
              <w:spacing w:after="0" w:line="240" w:lineRule="auto"/>
              <w:rPr>
                <w:ins w:id="1297" w:author="Michael Bell" w:date="2013-05-06T18:56: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rsidDel="00340CA5" w14:paraId="3066AE62" w14:textId="6162612C" w:rsidTr="00E9169B">
        <w:trPr>
          <w:del w:id="1298" w:author="Michael Bell" w:date="2013-05-06T18:56:00Z"/>
        </w:trPr>
        <w:tc>
          <w:tcPr>
            <w:tcW w:w="3080" w:type="dxa"/>
            <w:shd w:val="clear" w:color="auto" w:fill="F2DBDB" w:themeFill="accent2" w:themeFillTint="33"/>
          </w:tcPr>
          <w:p w14:paraId="3D48065E" w14:textId="482894F6" w:rsidR="00E9169B" w:rsidDel="00340CA5" w:rsidRDefault="00E9169B" w:rsidP="00FB41EA">
            <w:pPr>
              <w:rPr>
                <w:del w:id="1299" w:author="Michael Bell" w:date="2013-05-06T18:56:00Z"/>
              </w:rPr>
            </w:pPr>
            <w:del w:id="1300" w:author="Michael Bell" w:date="2013-05-06T18:56:00Z">
              <w:r w:rsidDel="00340CA5">
                <w:delText>Object</w:delText>
              </w:r>
            </w:del>
          </w:p>
        </w:tc>
        <w:tc>
          <w:tcPr>
            <w:tcW w:w="3081" w:type="dxa"/>
            <w:shd w:val="clear" w:color="auto" w:fill="F2DBDB" w:themeFill="accent2" w:themeFillTint="33"/>
          </w:tcPr>
          <w:p w14:paraId="0F290A36" w14:textId="57E77C1B" w:rsidR="00E9169B" w:rsidDel="00340CA5" w:rsidRDefault="00E9169B" w:rsidP="00FB41EA">
            <w:pPr>
              <w:rPr>
                <w:del w:id="1301" w:author="Michael Bell" w:date="2013-05-06T18:56:00Z"/>
              </w:rPr>
            </w:pPr>
            <w:del w:id="1302" w:author="Michael Bell" w:date="2013-05-06T18:56:00Z">
              <w:r w:rsidDel="00340CA5">
                <w:delText>Can be reached</w:delText>
              </w:r>
            </w:del>
          </w:p>
        </w:tc>
        <w:tc>
          <w:tcPr>
            <w:tcW w:w="3081" w:type="dxa"/>
            <w:shd w:val="clear" w:color="auto" w:fill="F2DBDB" w:themeFill="accent2" w:themeFillTint="33"/>
          </w:tcPr>
          <w:p w14:paraId="347966BA" w14:textId="6690F05F" w:rsidR="00E9169B" w:rsidDel="00340CA5" w:rsidRDefault="00E9169B" w:rsidP="00FB41EA">
            <w:pPr>
              <w:rPr>
                <w:del w:id="1303" w:author="Michael Bell" w:date="2013-05-06T18:56:00Z"/>
              </w:rPr>
            </w:pPr>
            <w:del w:id="1304" w:author="Michael Bell" w:date="2013-05-06T18:56:00Z">
              <w:r w:rsidDel="00340CA5">
                <w:delText>Can return to menu</w:delText>
              </w:r>
            </w:del>
          </w:p>
        </w:tc>
      </w:tr>
      <w:tr w:rsidR="00E9169B" w:rsidDel="00340CA5" w14:paraId="52423D0C" w14:textId="590B2246" w:rsidTr="00E9169B">
        <w:trPr>
          <w:del w:id="1305" w:author="Michael Bell" w:date="2013-05-06T18:56:00Z"/>
        </w:trPr>
        <w:tc>
          <w:tcPr>
            <w:tcW w:w="3080" w:type="dxa"/>
            <w:shd w:val="clear" w:color="auto" w:fill="F2DBDB" w:themeFill="accent2" w:themeFillTint="33"/>
          </w:tcPr>
          <w:p w14:paraId="6E3CC402" w14:textId="1636CE12" w:rsidR="00E9169B" w:rsidDel="00340CA5" w:rsidRDefault="00E9169B" w:rsidP="00FB41EA">
            <w:pPr>
              <w:rPr>
                <w:del w:id="1306" w:author="Michael Bell" w:date="2013-05-06T18:56:00Z"/>
              </w:rPr>
            </w:pPr>
            <w:del w:id="1307" w:author="Michael Bell" w:date="2013-05-06T18:56:00Z">
              <w:r w:rsidDel="00340CA5">
                <w:delText>Destination: Hawkhaven</w:delText>
              </w:r>
            </w:del>
          </w:p>
        </w:tc>
        <w:tc>
          <w:tcPr>
            <w:tcW w:w="3081" w:type="dxa"/>
          </w:tcPr>
          <w:p w14:paraId="2C387BD6" w14:textId="4F8C5065" w:rsidR="00E9169B" w:rsidDel="00340CA5" w:rsidRDefault="00E9169B" w:rsidP="00FB41EA">
            <w:pPr>
              <w:rPr>
                <w:del w:id="1308" w:author="Michael Bell" w:date="2013-05-06T18:56:00Z"/>
              </w:rPr>
            </w:pPr>
          </w:p>
        </w:tc>
        <w:tc>
          <w:tcPr>
            <w:tcW w:w="3081" w:type="dxa"/>
          </w:tcPr>
          <w:p w14:paraId="0DF38501" w14:textId="54F513F3" w:rsidR="00E9169B" w:rsidDel="00340CA5" w:rsidRDefault="00E9169B" w:rsidP="00FB41EA">
            <w:pPr>
              <w:rPr>
                <w:del w:id="1309" w:author="Michael Bell" w:date="2013-05-06T18:56:00Z"/>
              </w:rPr>
            </w:pPr>
          </w:p>
        </w:tc>
      </w:tr>
      <w:tr w:rsidR="00E9169B" w:rsidDel="00340CA5" w14:paraId="75ED4110" w14:textId="05684ECD" w:rsidTr="00E9169B">
        <w:trPr>
          <w:del w:id="1310" w:author="Michael Bell" w:date="2013-05-06T18:56:00Z"/>
        </w:trPr>
        <w:tc>
          <w:tcPr>
            <w:tcW w:w="3080" w:type="dxa"/>
            <w:shd w:val="clear" w:color="auto" w:fill="F2DBDB" w:themeFill="accent2" w:themeFillTint="33"/>
          </w:tcPr>
          <w:p w14:paraId="00F4E3AC" w14:textId="1B2EBED5" w:rsidR="00E9169B" w:rsidDel="00340CA5" w:rsidRDefault="00E9169B" w:rsidP="00FB41EA">
            <w:pPr>
              <w:rPr>
                <w:del w:id="1311" w:author="Michael Bell" w:date="2013-05-06T18:56:00Z"/>
              </w:rPr>
            </w:pPr>
            <w:del w:id="1312" w:author="Michael Bell" w:date="2013-05-06T18:56:00Z">
              <w:r w:rsidDel="00340CA5">
                <w:delText>Destination: Remilo</w:delText>
              </w:r>
            </w:del>
          </w:p>
        </w:tc>
        <w:tc>
          <w:tcPr>
            <w:tcW w:w="3081" w:type="dxa"/>
          </w:tcPr>
          <w:p w14:paraId="4DCEF6BB" w14:textId="6B5BBE54" w:rsidR="00E9169B" w:rsidDel="00340CA5" w:rsidRDefault="00E9169B" w:rsidP="00FB41EA">
            <w:pPr>
              <w:rPr>
                <w:del w:id="1313" w:author="Michael Bell" w:date="2013-05-06T18:56:00Z"/>
              </w:rPr>
            </w:pPr>
          </w:p>
        </w:tc>
        <w:tc>
          <w:tcPr>
            <w:tcW w:w="3081" w:type="dxa"/>
          </w:tcPr>
          <w:p w14:paraId="17DC3516" w14:textId="39A18B43" w:rsidR="00E9169B" w:rsidDel="00340CA5" w:rsidRDefault="00E9169B" w:rsidP="00FB41EA">
            <w:pPr>
              <w:rPr>
                <w:del w:id="1314" w:author="Michael Bell" w:date="2013-05-06T18:56:00Z"/>
              </w:rPr>
            </w:pPr>
          </w:p>
        </w:tc>
      </w:tr>
      <w:tr w:rsidR="00E9169B" w:rsidDel="00340CA5" w14:paraId="44C8F323" w14:textId="4C4FF4E3" w:rsidTr="00E9169B">
        <w:trPr>
          <w:del w:id="1315" w:author="Michael Bell" w:date="2013-05-06T18:56:00Z"/>
        </w:trPr>
        <w:tc>
          <w:tcPr>
            <w:tcW w:w="3080" w:type="dxa"/>
            <w:shd w:val="clear" w:color="auto" w:fill="F2DBDB" w:themeFill="accent2" w:themeFillTint="33"/>
          </w:tcPr>
          <w:p w14:paraId="552C57DE" w14:textId="0DA3D090" w:rsidR="00E9169B" w:rsidDel="00340CA5" w:rsidRDefault="00E9169B" w:rsidP="00FB41EA">
            <w:pPr>
              <w:rPr>
                <w:del w:id="1316" w:author="Michael Bell" w:date="2013-05-06T18:56:00Z"/>
              </w:rPr>
            </w:pPr>
            <w:del w:id="1317" w:author="Michael Bell" w:date="2013-05-06T18:56:00Z">
              <w:r w:rsidDel="00340CA5">
                <w:delText>Destination: Allantown</w:delText>
              </w:r>
            </w:del>
          </w:p>
        </w:tc>
        <w:tc>
          <w:tcPr>
            <w:tcW w:w="3081" w:type="dxa"/>
          </w:tcPr>
          <w:p w14:paraId="2133CC99" w14:textId="6084DFBB" w:rsidR="00E9169B" w:rsidDel="00340CA5" w:rsidRDefault="00E9169B" w:rsidP="00FB41EA">
            <w:pPr>
              <w:rPr>
                <w:del w:id="1318" w:author="Michael Bell" w:date="2013-05-06T18:56:00Z"/>
              </w:rPr>
            </w:pPr>
          </w:p>
        </w:tc>
        <w:tc>
          <w:tcPr>
            <w:tcW w:w="3081" w:type="dxa"/>
          </w:tcPr>
          <w:p w14:paraId="5B3CC11A" w14:textId="6487E458" w:rsidR="00E9169B" w:rsidDel="00340CA5" w:rsidRDefault="00E9169B" w:rsidP="00FB41EA">
            <w:pPr>
              <w:rPr>
                <w:del w:id="1319" w:author="Michael Bell" w:date="2013-05-06T18:56:00Z"/>
              </w:rPr>
            </w:pPr>
          </w:p>
        </w:tc>
      </w:tr>
      <w:tr w:rsidR="00E9169B" w:rsidDel="00340CA5" w14:paraId="24E859A2" w14:textId="1F4C4CB4" w:rsidTr="00E9169B">
        <w:trPr>
          <w:del w:id="1320" w:author="Michael Bell" w:date="2013-05-06T18:56:00Z"/>
        </w:trPr>
        <w:tc>
          <w:tcPr>
            <w:tcW w:w="3080" w:type="dxa"/>
            <w:shd w:val="clear" w:color="auto" w:fill="F2DBDB" w:themeFill="accent2" w:themeFillTint="33"/>
          </w:tcPr>
          <w:p w14:paraId="5EAA6AE3" w14:textId="12A9CB59" w:rsidR="00E9169B" w:rsidDel="00340CA5" w:rsidRDefault="00E9169B" w:rsidP="00FB41EA">
            <w:pPr>
              <w:rPr>
                <w:del w:id="1321" w:author="Michael Bell" w:date="2013-05-06T18:56:00Z"/>
              </w:rPr>
            </w:pPr>
            <w:del w:id="1322" w:author="Michael Bell" w:date="2013-05-06T18:56:00Z">
              <w:r w:rsidDel="00340CA5">
                <w:delText>Destination:</w:delText>
              </w:r>
              <w:r w:rsidR="00256B27" w:rsidDel="00340CA5">
                <w:delText xml:space="preserve"> Gregville</w:delText>
              </w:r>
            </w:del>
          </w:p>
        </w:tc>
        <w:tc>
          <w:tcPr>
            <w:tcW w:w="3081" w:type="dxa"/>
          </w:tcPr>
          <w:p w14:paraId="4AD37AAE" w14:textId="16EAD0D4" w:rsidR="00E9169B" w:rsidDel="00340CA5" w:rsidRDefault="00E9169B" w:rsidP="00FB41EA">
            <w:pPr>
              <w:rPr>
                <w:del w:id="1323" w:author="Michael Bell" w:date="2013-05-06T18:56:00Z"/>
              </w:rPr>
            </w:pPr>
          </w:p>
        </w:tc>
        <w:tc>
          <w:tcPr>
            <w:tcW w:w="3081" w:type="dxa"/>
          </w:tcPr>
          <w:p w14:paraId="2E16347D" w14:textId="495A1108" w:rsidR="00E9169B" w:rsidDel="00340CA5" w:rsidRDefault="00E9169B" w:rsidP="00FB41EA">
            <w:pPr>
              <w:rPr>
                <w:del w:id="1324" w:author="Michael Bell" w:date="2013-05-06T18:56:00Z"/>
              </w:rPr>
            </w:pPr>
          </w:p>
        </w:tc>
      </w:tr>
      <w:tr w:rsidR="00256B27" w:rsidDel="00340CA5" w14:paraId="5E591135" w14:textId="6520250F" w:rsidTr="00E9169B">
        <w:trPr>
          <w:del w:id="1325" w:author="Michael Bell" w:date="2013-05-06T18:56:00Z"/>
        </w:trPr>
        <w:tc>
          <w:tcPr>
            <w:tcW w:w="3080" w:type="dxa"/>
            <w:shd w:val="clear" w:color="auto" w:fill="F2DBDB" w:themeFill="accent2" w:themeFillTint="33"/>
          </w:tcPr>
          <w:p w14:paraId="1B5450FC" w14:textId="4D276557" w:rsidR="00256B27" w:rsidDel="00340CA5" w:rsidRDefault="00256B27" w:rsidP="00FB41EA">
            <w:pPr>
              <w:rPr>
                <w:del w:id="1326" w:author="Michael Bell" w:date="2013-05-06T18:56:00Z"/>
              </w:rPr>
            </w:pPr>
            <w:del w:id="1327" w:author="Michael Bell" w:date="2013-05-06T18:56:00Z">
              <w:r w:rsidDel="00340CA5">
                <w:delText>Destination: Leovetticutte</w:delText>
              </w:r>
            </w:del>
          </w:p>
        </w:tc>
        <w:tc>
          <w:tcPr>
            <w:tcW w:w="3081" w:type="dxa"/>
          </w:tcPr>
          <w:p w14:paraId="0CB3853A" w14:textId="7B678D2C" w:rsidR="00256B27" w:rsidDel="00340CA5" w:rsidRDefault="00256B27" w:rsidP="00FB41EA">
            <w:pPr>
              <w:rPr>
                <w:del w:id="1328" w:author="Michael Bell" w:date="2013-05-06T18:56:00Z"/>
              </w:rPr>
            </w:pPr>
          </w:p>
        </w:tc>
        <w:tc>
          <w:tcPr>
            <w:tcW w:w="3081" w:type="dxa"/>
          </w:tcPr>
          <w:p w14:paraId="5E0AC5F4" w14:textId="4E9FD7A1" w:rsidR="00256B27" w:rsidDel="00340CA5" w:rsidRDefault="00256B27" w:rsidP="00FB41EA">
            <w:pPr>
              <w:rPr>
                <w:del w:id="1329" w:author="Michael Bell" w:date="2013-05-06T18:56:00Z"/>
              </w:rPr>
            </w:pPr>
          </w:p>
        </w:tc>
      </w:tr>
      <w:tr w:rsidR="00256B27" w:rsidDel="00340CA5" w14:paraId="0809A120" w14:textId="3C8B2FEA" w:rsidTr="00E9169B">
        <w:trPr>
          <w:del w:id="1330" w:author="Michael Bell" w:date="2013-05-06T18:56:00Z"/>
        </w:trPr>
        <w:tc>
          <w:tcPr>
            <w:tcW w:w="3080" w:type="dxa"/>
            <w:shd w:val="clear" w:color="auto" w:fill="F2DBDB" w:themeFill="accent2" w:themeFillTint="33"/>
          </w:tcPr>
          <w:p w14:paraId="474313EC" w14:textId="1D3AAE08" w:rsidR="00256B27" w:rsidDel="00340CA5" w:rsidRDefault="00256B27" w:rsidP="00FB41EA">
            <w:pPr>
              <w:rPr>
                <w:del w:id="1331" w:author="Michael Bell" w:date="2013-05-06T18:56:00Z"/>
              </w:rPr>
            </w:pPr>
            <w:del w:id="1332" w:author="Michael Bell" w:date="2013-05-06T18:56:00Z">
              <w:r w:rsidDel="00340CA5">
                <w:delText>Destination: Regantra</w:delText>
              </w:r>
            </w:del>
          </w:p>
        </w:tc>
        <w:tc>
          <w:tcPr>
            <w:tcW w:w="3081" w:type="dxa"/>
          </w:tcPr>
          <w:p w14:paraId="73601115" w14:textId="6F332CDD" w:rsidR="00256B27" w:rsidDel="00340CA5" w:rsidRDefault="00256B27" w:rsidP="00FB41EA">
            <w:pPr>
              <w:rPr>
                <w:del w:id="1333" w:author="Michael Bell" w:date="2013-05-06T18:56:00Z"/>
              </w:rPr>
            </w:pPr>
          </w:p>
        </w:tc>
        <w:tc>
          <w:tcPr>
            <w:tcW w:w="3081" w:type="dxa"/>
          </w:tcPr>
          <w:p w14:paraId="477C565A" w14:textId="194D10D3" w:rsidR="00256B27" w:rsidDel="00340CA5" w:rsidRDefault="00256B27" w:rsidP="00FB41EA">
            <w:pPr>
              <w:rPr>
                <w:del w:id="1334" w:author="Michael Bell" w:date="2013-05-06T18:56:00Z"/>
              </w:rPr>
            </w:pPr>
          </w:p>
        </w:tc>
      </w:tr>
      <w:tr w:rsidR="00256B27" w:rsidDel="00340CA5" w14:paraId="17F32399" w14:textId="38E13E89" w:rsidTr="00E9169B">
        <w:trPr>
          <w:del w:id="1335" w:author="Michael Bell" w:date="2013-05-06T18:56:00Z"/>
        </w:trPr>
        <w:tc>
          <w:tcPr>
            <w:tcW w:w="3080" w:type="dxa"/>
            <w:shd w:val="clear" w:color="auto" w:fill="F2DBDB" w:themeFill="accent2" w:themeFillTint="33"/>
          </w:tcPr>
          <w:p w14:paraId="5D8943C6" w14:textId="42BA05DD" w:rsidR="00256B27" w:rsidDel="00340CA5" w:rsidRDefault="00256B27" w:rsidP="00FB41EA">
            <w:pPr>
              <w:rPr>
                <w:del w:id="1336" w:author="Michael Bell" w:date="2013-05-06T18:56:00Z"/>
              </w:rPr>
            </w:pPr>
            <w:del w:id="1337" w:author="Michael Bell" w:date="2013-05-06T18:56:00Z">
              <w:r w:rsidDel="00340CA5">
                <w:delText>Destination: Vancoville</w:delText>
              </w:r>
            </w:del>
          </w:p>
        </w:tc>
        <w:tc>
          <w:tcPr>
            <w:tcW w:w="3081" w:type="dxa"/>
          </w:tcPr>
          <w:p w14:paraId="75F9F617" w14:textId="757FD1AA" w:rsidR="00256B27" w:rsidDel="00340CA5" w:rsidRDefault="00256B27" w:rsidP="00FB41EA">
            <w:pPr>
              <w:rPr>
                <w:del w:id="1338" w:author="Michael Bell" w:date="2013-05-06T18:56:00Z"/>
              </w:rPr>
            </w:pPr>
          </w:p>
        </w:tc>
        <w:tc>
          <w:tcPr>
            <w:tcW w:w="3081" w:type="dxa"/>
          </w:tcPr>
          <w:p w14:paraId="1162D787" w14:textId="439B538E" w:rsidR="00256B27" w:rsidDel="00340CA5" w:rsidRDefault="00256B27" w:rsidP="00FB41EA">
            <w:pPr>
              <w:rPr>
                <w:del w:id="1339" w:author="Michael Bell" w:date="2013-05-06T18:56:00Z"/>
              </w:rPr>
            </w:pPr>
          </w:p>
        </w:tc>
      </w:tr>
      <w:tr w:rsidR="00256B27" w:rsidDel="00340CA5" w14:paraId="65206F86" w14:textId="45953DFB" w:rsidTr="00E9169B">
        <w:trPr>
          <w:del w:id="1340" w:author="Michael Bell" w:date="2013-05-06T18:56:00Z"/>
        </w:trPr>
        <w:tc>
          <w:tcPr>
            <w:tcW w:w="3080" w:type="dxa"/>
            <w:shd w:val="clear" w:color="auto" w:fill="F2DBDB" w:themeFill="accent2" w:themeFillTint="33"/>
          </w:tcPr>
          <w:p w14:paraId="699F118E" w14:textId="3428E057" w:rsidR="00256B27" w:rsidDel="00340CA5" w:rsidRDefault="00256B27" w:rsidP="00FB41EA">
            <w:pPr>
              <w:rPr>
                <w:del w:id="1341" w:author="Michael Bell" w:date="2013-05-06T18:56:00Z"/>
              </w:rPr>
            </w:pPr>
            <w:del w:id="1342" w:author="Michael Bell" w:date="2013-05-06T18:56:00Z">
              <w:r w:rsidDel="00340CA5">
                <w:delText>Setting: Top Speed</w:delText>
              </w:r>
            </w:del>
          </w:p>
        </w:tc>
        <w:tc>
          <w:tcPr>
            <w:tcW w:w="3081" w:type="dxa"/>
          </w:tcPr>
          <w:p w14:paraId="16715AB7" w14:textId="1F3349E4" w:rsidR="00256B27" w:rsidDel="00340CA5" w:rsidRDefault="00256B27" w:rsidP="00FB41EA">
            <w:pPr>
              <w:rPr>
                <w:del w:id="1343" w:author="Michael Bell" w:date="2013-05-06T18:56:00Z"/>
              </w:rPr>
            </w:pPr>
          </w:p>
        </w:tc>
        <w:tc>
          <w:tcPr>
            <w:tcW w:w="3081" w:type="dxa"/>
          </w:tcPr>
          <w:p w14:paraId="15B1E810" w14:textId="0DA672F8" w:rsidR="00256B27" w:rsidDel="00340CA5" w:rsidRDefault="00256B27" w:rsidP="00FB41EA">
            <w:pPr>
              <w:rPr>
                <w:del w:id="1344" w:author="Michael Bell" w:date="2013-05-06T18:56:00Z"/>
              </w:rPr>
            </w:pPr>
          </w:p>
        </w:tc>
      </w:tr>
      <w:tr w:rsidR="00256B27" w:rsidDel="00340CA5" w14:paraId="372AF18D" w14:textId="19D3CBAA" w:rsidTr="00E9169B">
        <w:trPr>
          <w:del w:id="1345" w:author="Michael Bell" w:date="2013-05-06T18:56:00Z"/>
        </w:trPr>
        <w:tc>
          <w:tcPr>
            <w:tcW w:w="3080" w:type="dxa"/>
            <w:shd w:val="clear" w:color="auto" w:fill="F2DBDB" w:themeFill="accent2" w:themeFillTint="33"/>
          </w:tcPr>
          <w:p w14:paraId="69FA06BC" w14:textId="09778E45" w:rsidR="00256B27" w:rsidDel="00340CA5" w:rsidRDefault="00256B27" w:rsidP="00FB41EA">
            <w:pPr>
              <w:rPr>
                <w:del w:id="1346" w:author="Michael Bell" w:date="2013-05-06T18:56:00Z"/>
              </w:rPr>
            </w:pPr>
            <w:del w:id="1347" w:author="Michael Bell" w:date="2013-05-06T18:56:00Z">
              <w:r w:rsidDel="00340CA5">
                <w:delText>Setting: Backlight</w:delText>
              </w:r>
            </w:del>
          </w:p>
        </w:tc>
        <w:tc>
          <w:tcPr>
            <w:tcW w:w="3081" w:type="dxa"/>
          </w:tcPr>
          <w:p w14:paraId="37E145D2" w14:textId="4A999680" w:rsidR="00256B27" w:rsidDel="00340CA5" w:rsidRDefault="00256B27" w:rsidP="00FB41EA">
            <w:pPr>
              <w:rPr>
                <w:del w:id="1348" w:author="Michael Bell" w:date="2013-05-06T18:56:00Z"/>
              </w:rPr>
            </w:pPr>
          </w:p>
        </w:tc>
        <w:tc>
          <w:tcPr>
            <w:tcW w:w="3081" w:type="dxa"/>
          </w:tcPr>
          <w:p w14:paraId="584055DD" w14:textId="012F9780" w:rsidR="00256B27" w:rsidDel="00340CA5" w:rsidRDefault="00256B27" w:rsidP="00FB41EA">
            <w:pPr>
              <w:rPr>
                <w:del w:id="1349" w:author="Michael Bell" w:date="2013-05-06T18:56:00Z"/>
              </w:rPr>
            </w:pPr>
          </w:p>
        </w:tc>
      </w:tr>
    </w:tbl>
    <w:p w14:paraId="00CC46AA" w14:textId="6D38FB25" w:rsidR="0030087F" w:rsidDel="00340CA5" w:rsidRDefault="0030087F" w:rsidP="00256B27">
      <w:pPr>
        <w:pStyle w:val="Heading4"/>
        <w:rPr>
          <w:del w:id="1350" w:author="Michael Bell" w:date="2013-05-06T18:56:00Z"/>
        </w:rPr>
      </w:pPr>
    </w:p>
    <w:p w14:paraId="299CF3A5" w14:textId="3E079D3C" w:rsidR="00256B27" w:rsidDel="00340CA5" w:rsidRDefault="00256B27" w:rsidP="00256B27">
      <w:pPr>
        <w:pStyle w:val="Heading4"/>
        <w:rPr>
          <w:del w:id="1351" w:author="Michael Bell" w:date="2013-05-06T18:56:00Z"/>
        </w:rPr>
      </w:pPr>
      <w:del w:id="1352" w:author="Michael Bell" w:date="2013-05-06T18:56:00Z">
        <w:r w:rsidDel="00340CA5">
          <w:delText>Selection of Options testing</w:delText>
        </w:r>
      </w:del>
    </w:p>
    <w:p w14:paraId="27C93EFB" w14:textId="1B345661" w:rsidR="00256B27" w:rsidDel="00340CA5" w:rsidRDefault="004A58AB" w:rsidP="00256B27">
      <w:pPr>
        <w:rPr>
          <w:del w:id="1353" w:author="Michael Bell" w:date="2013-05-06T18:56:00Z"/>
        </w:rPr>
      </w:pPr>
      <w:del w:id="1354" w:author="Michael Bell" w:date="2013-05-06T18:56:00Z">
        <w:r w:rsidDel="00340CA5">
          <w:delText>This testing ensures that when the enter button is pressed the selected option is activated if it is intended to and nothing happens if it is not</w:delText>
        </w:r>
        <w:r w:rsidR="00A04BFF" w:rsidDel="00340CA5">
          <w:delText>. If it was intended to perform a function then it must perform the correct function to pass.</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rsidDel="00340CA5" w14:paraId="49D3A19E" w14:textId="31812E56" w:rsidTr="00AC424E">
        <w:trPr>
          <w:del w:id="1355" w:author="Michael Bell" w:date="2013-05-06T18:56:00Z"/>
        </w:trPr>
        <w:tc>
          <w:tcPr>
            <w:tcW w:w="3080" w:type="dxa"/>
            <w:shd w:val="clear" w:color="auto" w:fill="F2DBDB" w:themeFill="accent2" w:themeFillTint="33"/>
          </w:tcPr>
          <w:p w14:paraId="088C1B98" w14:textId="41E29A2F" w:rsidR="00AC424E" w:rsidDel="00340CA5" w:rsidRDefault="00AC424E" w:rsidP="00256B27">
            <w:pPr>
              <w:rPr>
                <w:del w:id="1356" w:author="Michael Bell" w:date="2013-05-06T18:56:00Z"/>
              </w:rPr>
            </w:pPr>
            <w:del w:id="1357" w:author="Michael Bell" w:date="2013-05-06T18:56:00Z">
              <w:r w:rsidDel="00340CA5">
                <w:delText>Object</w:delText>
              </w:r>
            </w:del>
          </w:p>
        </w:tc>
        <w:tc>
          <w:tcPr>
            <w:tcW w:w="3081" w:type="dxa"/>
            <w:shd w:val="clear" w:color="auto" w:fill="F2DBDB" w:themeFill="accent2" w:themeFillTint="33"/>
          </w:tcPr>
          <w:p w14:paraId="020B443B" w14:textId="2D41D9D6" w:rsidR="00AC424E" w:rsidDel="00340CA5" w:rsidRDefault="00AC424E" w:rsidP="00256B27">
            <w:pPr>
              <w:rPr>
                <w:del w:id="1358" w:author="Michael Bell" w:date="2013-05-06T18:56:00Z"/>
              </w:rPr>
            </w:pPr>
            <w:del w:id="1359" w:author="Michael Bell" w:date="2013-05-06T18:56:00Z">
              <w:r w:rsidDel="00340CA5">
                <w:delText>Expected Result</w:delText>
              </w:r>
            </w:del>
          </w:p>
        </w:tc>
        <w:tc>
          <w:tcPr>
            <w:tcW w:w="3081" w:type="dxa"/>
            <w:shd w:val="clear" w:color="auto" w:fill="F2DBDB" w:themeFill="accent2" w:themeFillTint="33"/>
          </w:tcPr>
          <w:p w14:paraId="05452CC8" w14:textId="524EBBA3" w:rsidR="00AC424E" w:rsidDel="00340CA5" w:rsidRDefault="00AC424E" w:rsidP="00256B27">
            <w:pPr>
              <w:rPr>
                <w:del w:id="1360" w:author="Michael Bell" w:date="2013-05-06T18:56:00Z"/>
              </w:rPr>
            </w:pPr>
            <w:del w:id="1361" w:author="Michael Bell" w:date="2013-05-06T18:56:00Z">
              <w:r w:rsidDel="00340CA5">
                <w:delText>Result Met</w:delText>
              </w:r>
            </w:del>
          </w:p>
        </w:tc>
      </w:tr>
      <w:tr w:rsidR="00AC424E" w:rsidDel="00340CA5" w14:paraId="45654B0C" w14:textId="759A6B1E" w:rsidTr="00AC424E">
        <w:trPr>
          <w:del w:id="1362" w:author="Michael Bell" w:date="2013-05-06T18:56:00Z"/>
        </w:trPr>
        <w:tc>
          <w:tcPr>
            <w:tcW w:w="3080" w:type="dxa"/>
            <w:shd w:val="clear" w:color="auto" w:fill="F2DBDB" w:themeFill="accent2" w:themeFillTint="33"/>
          </w:tcPr>
          <w:p w14:paraId="43C53647" w14:textId="43DB7614" w:rsidR="00AC424E" w:rsidDel="00340CA5" w:rsidRDefault="00AC424E" w:rsidP="00256B27">
            <w:pPr>
              <w:rPr>
                <w:del w:id="1363" w:author="Michael Bell" w:date="2013-05-06T18:56:00Z"/>
              </w:rPr>
            </w:pPr>
            <w:del w:id="1364" w:author="Michael Bell" w:date="2013-05-06T18:56:00Z">
              <w:r w:rsidDel="00340CA5">
                <w:delText>Welcome Page</w:delText>
              </w:r>
            </w:del>
          </w:p>
        </w:tc>
        <w:tc>
          <w:tcPr>
            <w:tcW w:w="3081" w:type="dxa"/>
            <w:shd w:val="clear" w:color="auto" w:fill="F2DBDB" w:themeFill="accent2" w:themeFillTint="33"/>
          </w:tcPr>
          <w:p w14:paraId="7FC02D76" w14:textId="554DB920" w:rsidR="00AC424E" w:rsidDel="00340CA5" w:rsidRDefault="00AC424E" w:rsidP="00256B27">
            <w:pPr>
              <w:rPr>
                <w:del w:id="1365" w:author="Michael Bell" w:date="2013-05-06T18:56:00Z"/>
              </w:rPr>
            </w:pPr>
            <w:del w:id="1366" w:author="Michael Bell" w:date="2013-05-06T18:56:00Z">
              <w:r w:rsidDel="00340CA5">
                <w:delText>-</w:delText>
              </w:r>
            </w:del>
          </w:p>
        </w:tc>
        <w:tc>
          <w:tcPr>
            <w:tcW w:w="3081" w:type="dxa"/>
          </w:tcPr>
          <w:p w14:paraId="0A9D08BF" w14:textId="21C3F4FE" w:rsidR="00AC424E" w:rsidDel="00340CA5" w:rsidRDefault="00AC424E" w:rsidP="00256B27">
            <w:pPr>
              <w:rPr>
                <w:del w:id="1367" w:author="Michael Bell" w:date="2013-05-06T18:56:00Z"/>
              </w:rPr>
            </w:pPr>
          </w:p>
        </w:tc>
      </w:tr>
      <w:tr w:rsidR="00AC424E" w:rsidDel="00340CA5" w14:paraId="3B754D5A" w14:textId="33AD87F2" w:rsidTr="00AC424E">
        <w:trPr>
          <w:del w:id="1368" w:author="Michael Bell" w:date="2013-05-06T18:56:00Z"/>
        </w:trPr>
        <w:tc>
          <w:tcPr>
            <w:tcW w:w="3080" w:type="dxa"/>
            <w:shd w:val="clear" w:color="auto" w:fill="F2DBDB" w:themeFill="accent2" w:themeFillTint="33"/>
          </w:tcPr>
          <w:p w14:paraId="6FC27822" w14:textId="400C5C9A" w:rsidR="00AC424E" w:rsidDel="00340CA5" w:rsidRDefault="00AC424E" w:rsidP="00256B27">
            <w:pPr>
              <w:rPr>
                <w:del w:id="1369" w:author="Michael Bell" w:date="2013-05-06T18:56:00Z"/>
              </w:rPr>
            </w:pPr>
            <w:del w:id="1370" w:author="Michael Bell" w:date="2013-05-06T18:56:00Z">
              <w:r w:rsidDel="00340CA5">
                <w:delText>Destination</w:delText>
              </w:r>
            </w:del>
          </w:p>
        </w:tc>
        <w:tc>
          <w:tcPr>
            <w:tcW w:w="3081" w:type="dxa"/>
            <w:shd w:val="clear" w:color="auto" w:fill="F2DBDB" w:themeFill="accent2" w:themeFillTint="33"/>
          </w:tcPr>
          <w:p w14:paraId="12879DFA" w14:textId="35495FC8" w:rsidR="00AC424E" w:rsidDel="00340CA5" w:rsidRDefault="00AC424E" w:rsidP="00256B27">
            <w:pPr>
              <w:rPr>
                <w:del w:id="1371" w:author="Michael Bell" w:date="2013-05-06T18:56:00Z"/>
              </w:rPr>
            </w:pPr>
            <w:del w:id="1372" w:author="Michael Bell" w:date="2013-05-06T18:56:00Z">
              <w:r w:rsidDel="00340CA5">
                <w:delText>-</w:delText>
              </w:r>
            </w:del>
          </w:p>
        </w:tc>
        <w:tc>
          <w:tcPr>
            <w:tcW w:w="3081" w:type="dxa"/>
          </w:tcPr>
          <w:p w14:paraId="77C42967" w14:textId="5AEC3B58" w:rsidR="00AC424E" w:rsidDel="00340CA5" w:rsidRDefault="00AC424E" w:rsidP="00256B27">
            <w:pPr>
              <w:rPr>
                <w:del w:id="1373" w:author="Michael Bell" w:date="2013-05-06T18:56:00Z"/>
              </w:rPr>
            </w:pPr>
          </w:p>
        </w:tc>
      </w:tr>
      <w:tr w:rsidR="00AC424E" w:rsidDel="00340CA5" w14:paraId="7C2D5FCA" w14:textId="660F9BBE" w:rsidTr="00AC424E">
        <w:trPr>
          <w:del w:id="1374" w:author="Michael Bell" w:date="2013-05-06T18:56:00Z"/>
        </w:trPr>
        <w:tc>
          <w:tcPr>
            <w:tcW w:w="3080" w:type="dxa"/>
            <w:shd w:val="clear" w:color="auto" w:fill="F2DBDB" w:themeFill="accent2" w:themeFillTint="33"/>
          </w:tcPr>
          <w:p w14:paraId="6794329A" w14:textId="234514C0" w:rsidR="00AC424E" w:rsidDel="00340CA5" w:rsidRDefault="00AC424E" w:rsidP="00AC424E">
            <w:pPr>
              <w:rPr>
                <w:del w:id="1375" w:author="Michael Bell" w:date="2013-05-06T18:56:00Z"/>
              </w:rPr>
            </w:pPr>
            <w:del w:id="1376" w:author="Michael Bell" w:date="2013-05-06T18:56:00Z">
              <w:r w:rsidDel="00340CA5">
                <w:delText>Destination: Hawkhaven</w:delText>
              </w:r>
            </w:del>
          </w:p>
        </w:tc>
        <w:tc>
          <w:tcPr>
            <w:tcW w:w="3081" w:type="dxa"/>
            <w:shd w:val="clear" w:color="auto" w:fill="F2DBDB" w:themeFill="accent2" w:themeFillTint="33"/>
          </w:tcPr>
          <w:p w14:paraId="3B662A38" w14:textId="3FC6989A" w:rsidR="00AC424E" w:rsidDel="00340CA5" w:rsidRDefault="00AC424E" w:rsidP="00AC424E">
            <w:pPr>
              <w:rPr>
                <w:del w:id="1377" w:author="Michael Bell" w:date="2013-05-06T18:56:00Z"/>
              </w:rPr>
            </w:pPr>
            <w:del w:id="1378" w:author="Michael Bell" w:date="2013-05-06T18:56:00Z">
              <w:r w:rsidDel="00340CA5">
                <w:delText>Select Instruction Set 1</w:delText>
              </w:r>
            </w:del>
          </w:p>
        </w:tc>
        <w:tc>
          <w:tcPr>
            <w:tcW w:w="3081" w:type="dxa"/>
          </w:tcPr>
          <w:p w14:paraId="596E6BE0" w14:textId="40D9293B" w:rsidR="00AC424E" w:rsidDel="00340CA5" w:rsidRDefault="00AC424E" w:rsidP="00AC424E">
            <w:pPr>
              <w:rPr>
                <w:del w:id="1379" w:author="Michael Bell" w:date="2013-05-06T18:56:00Z"/>
              </w:rPr>
            </w:pPr>
          </w:p>
        </w:tc>
      </w:tr>
      <w:tr w:rsidR="00AC424E" w:rsidDel="00340CA5" w14:paraId="0C3CBF99" w14:textId="18275187" w:rsidTr="00AC424E">
        <w:trPr>
          <w:del w:id="1380" w:author="Michael Bell" w:date="2013-05-06T18:56:00Z"/>
        </w:trPr>
        <w:tc>
          <w:tcPr>
            <w:tcW w:w="3080" w:type="dxa"/>
            <w:shd w:val="clear" w:color="auto" w:fill="F2DBDB" w:themeFill="accent2" w:themeFillTint="33"/>
          </w:tcPr>
          <w:p w14:paraId="1DBE4F5D" w14:textId="7FD6A3A8" w:rsidR="00AC424E" w:rsidDel="00340CA5" w:rsidRDefault="00AC424E" w:rsidP="00AC424E">
            <w:pPr>
              <w:rPr>
                <w:del w:id="1381" w:author="Michael Bell" w:date="2013-05-06T18:56:00Z"/>
              </w:rPr>
            </w:pPr>
            <w:del w:id="1382" w:author="Michael Bell" w:date="2013-05-06T18:56:00Z">
              <w:r w:rsidDel="00340CA5">
                <w:delText>Destination: Remilo</w:delText>
              </w:r>
            </w:del>
          </w:p>
        </w:tc>
        <w:tc>
          <w:tcPr>
            <w:tcW w:w="3081" w:type="dxa"/>
            <w:shd w:val="clear" w:color="auto" w:fill="F2DBDB" w:themeFill="accent2" w:themeFillTint="33"/>
          </w:tcPr>
          <w:p w14:paraId="28F76493" w14:textId="685169DA" w:rsidR="00AC424E" w:rsidDel="00340CA5" w:rsidRDefault="00AC424E" w:rsidP="00AC424E">
            <w:pPr>
              <w:rPr>
                <w:del w:id="1383" w:author="Michael Bell" w:date="2013-05-06T18:56:00Z"/>
              </w:rPr>
            </w:pPr>
            <w:del w:id="1384" w:author="Michael Bell" w:date="2013-05-06T18:56:00Z">
              <w:r w:rsidDel="00340CA5">
                <w:delText>Select Instruction Set 2</w:delText>
              </w:r>
            </w:del>
          </w:p>
        </w:tc>
        <w:tc>
          <w:tcPr>
            <w:tcW w:w="3081" w:type="dxa"/>
          </w:tcPr>
          <w:p w14:paraId="35DA2150" w14:textId="1656B9EC" w:rsidR="00AC424E" w:rsidDel="00340CA5" w:rsidRDefault="00AC424E" w:rsidP="00AC424E">
            <w:pPr>
              <w:rPr>
                <w:del w:id="1385" w:author="Michael Bell" w:date="2013-05-06T18:56:00Z"/>
              </w:rPr>
            </w:pPr>
          </w:p>
        </w:tc>
      </w:tr>
      <w:tr w:rsidR="00AC424E" w:rsidDel="00340CA5" w14:paraId="4D0EAD7D" w14:textId="00436382" w:rsidTr="00AC424E">
        <w:trPr>
          <w:del w:id="1386" w:author="Michael Bell" w:date="2013-05-06T18:56:00Z"/>
        </w:trPr>
        <w:tc>
          <w:tcPr>
            <w:tcW w:w="3080" w:type="dxa"/>
            <w:shd w:val="clear" w:color="auto" w:fill="F2DBDB" w:themeFill="accent2" w:themeFillTint="33"/>
          </w:tcPr>
          <w:p w14:paraId="670AF236" w14:textId="376F63C3" w:rsidR="00AC424E" w:rsidDel="00340CA5" w:rsidRDefault="00AC424E" w:rsidP="00AC424E">
            <w:pPr>
              <w:rPr>
                <w:del w:id="1387" w:author="Michael Bell" w:date="2013-05-06T18:56:00Z"/>
              </w:rPr>
            </w:pPr>
            <w:del w:id="1388" w:author="Michael Bell" w:date="2013-05-06T18:56:00Z">
              <w:r w:rsidDel="00340CA5">
                <w:delText>Destination: Allantown</w:delText>
              </w:r>
            </w:del>
          </w:p>
        </w:tc>
        <w:tc>
          <w:tcPr>
            <w:tcW w:w="3081" w:type="dxa"/>
            <w:shd w:val="clear" w:color="auto" w:fill="F2DBDB" w:themeFill="accent2" w:themeFillTint="33"/>
          </w:tcPr>
          <w:p w14:paraId="29FAFFF3" w14:textId="475300C3" w:rsidR="00AC424E" w:rsidDel="00340CA5" w:rsidRDefault="00AC424E" w:rsidP="00AC424E">
            <w:pPr>
              <w:rPr>
                <w:del w:id="1389" w:author="Michael Bell" w:date="2013-05-06T18:56:00Z"/>
              </w:rPr>
            </w:pPr>
            <w:del w:id="1390" w:author="Michael Bell" w:date="2013-05-06T18:56:00Z">
              <w:r w:rsidDel="00340CA5">
                <w:delText>Select Instruction Set 3</w:delText>
              </w:r>
            </w:del>
          </w:p>
        </w:tc>
        <w:tc>
          <w:tcPr>
            <w:tcW w:w="3081" w:type="dxa"/>
          </w:tcPr>
          <w:p w14:paraId="1D39CA32" w14:textId="56511946" w:rsidR="00AC424E" w:rsidDel="00340CA5" w:rsidRDefault="00AC424E" w:rsidP="00AC424E">
            <w:pPr>
              <w:rPr>
                <w:del w:id="1391" w:author="Michael Bell" w:date="2013-05-06T18:56:00Z"/>
              </w:rPr>
            </w:pPr>
          </w:p>
        </w:tc>
      </w:tr>
      <w:tr w:rsidR="00AC424E" w:rsidDel="00340CA5" w14:paraId="2446F894" w14:textId="15B4EF08" w:rsidTr="00AC424E">
        <w:trPr>
          <w:del w:id="1392" w:author="Michael Bell" w:date="2013-05-06T18:56:00Z"/>
        </w:trPr>
        <w:tc>
          <w:tcPr>
            <w:tcW w:w="3080" w:type="dxa"/>
            <w:shd w:val="clear" w:color="auto" w:fill="F2DBDB" w:themeFill="accent2" w:themeFillTint="33"/>
          </w:tcPr>
          <w:p w14:paraId="778F3E8D" w14:textId="344D13DF" w:rsidR="00AC424E" w:rsidDel="00340CA5" w:rsidRDefault="00AC424E" w:rsidP="00AC424E">
            <w:pPr>
              <w:rPr>
                <w:del w:id="1393" w:author="Michael Bell" w:date="2013-05-06T18:56:00Z"/>
              </w:rPr>
            </w:pPr>
            <w:del w:id="1394" w:author="Michael Bell" w:date="2013-05-06T18:56:00Z">
              <w:r w:rsidDel="00340CA5">
                <w:delText>Destination: Gregville</w:delText>
              </w:r>
            </w:del>
          </w:p>
        </w:tc>
        <w:tc>
          <w:tcPr>
            <w:tcW w:w="3081" w:type="dxa"/>
            <w:shd w:val="clear" w:color="auto" w:fill="F2DBDB" w:themeFill="accent2" w:themeFillTint="33"/>
          </w:tcPr>
          <w:p w14:paraId="4D5FA8A0" w14:textId="0C001AD9" w:rsidR="00AC424E" w:rsidDel="00340CA5" w:rsidRDefault="00AC424E" w:rsidP="00AC424E">
            <w:pPr>
              <w:rPr>
                <w:del w:id="1395" w:author="Michael Bell" w:date="2013-05-06T18:56:00Z"/>
              </w:rPr>
            </w:pPr>
            <w:del w:id="1396" w:author="Michael Bell" w:date="2013-05-06T18:56:00Z">
              <w:r w:rsidDel="00340CA5">
                <w:delText>Select Instruction Set 4</w:delText>
              </w:r>
            </w:del>
          </w:p>
        </w:tc>
        <w:tc>
          <w:tcPr>
            <w:tcW w:w="3081" w:type="dxa"/>
          </w:tcPr>
          <w:p w14:paraId="69D4D046" w14:textId="7B12A79B" w:rsidR="00AC424E" w:rsidDel="00340CA5" w:rsidRDefault="00AC424E" w:rsidP="00AC424E">
            <w:pPr>
              <w:rPr>
                <w:del w:id="1397" w:author="Michael Bell" w:date="2013-05-06T18:56:00Z"/>
              </w:rPr>
            </w:pPr>
          </w:p>
        </w:tc>
      </w:tr>
      <w:tr w:rsidR="00AC424E" w:rsidDel="00340CA5" w14:paraId="4F94CA1E" w14:textId="2B9EDBFE" w:rsidTr="00AC424E">
        <w:trPr>
          <w:del w:id="1398" w:author="Michael Bell" w:date="2013-05-06T18:56:00Z"/>
        </w:trPr>
        <w:tc>
          <w:tcPr>
            <w:tcW w:w="3080" w:type="dxa"/>
            <w:shd w:val="clear" w:color="auto" w:fill="F2DBDB" w:themeFill="accent2" w:themeFillTint="33"/>
          </w:tcPr>
          <w:p w14:paraId="0F031B46" w14:textId="5942B3FC" w:rsidR="00AC424E" w:rsidDel="00340CA5" w:rsidRDefault="00AC424E" w:rsidP="00AC424E">
            <w:pPr>
              <w:rPr>
                <w:del w:id="1399" w:author="Michael Bell" w:date="2013-05-06T18:56:00Z"/>
              </w:rPr>
            </w:pPr>
            <w:del w:id="1400" w:author="Michael Bell" w:date="2013-05-06T18:56:00Z">
              <w:r w:rsidDel="00340CA5">
                <w:delText>Destination: Leovetticutte</w:delText>
              </w:r>
            </w:del>
          </w:p>
        </w:tc>
        <w:tc>
          <w:tcPr>
            <w:tcW w:w="3081" w:type="dxa"/>
            <w:shd w:val="clear" w:color="auto" w:fill="F2DBDB" w:themeFill="accent2" w:themeFillTint="33"/>
          </w:tcPr>
          <w:p w14:paraId="053A11AB" w14:textId="6EFFBF95" w:rsidR="00AC424E" w:rsidDel="00340CA5" w:rsidRDefault="00AC424E" w:rsidP="00AC424E">
            <w:pPr>
              <w:rPr>
                <w:del w:id="1401" w:author="Michael Bell" w:date="2013-05-06T18:56:00Z"/>
              </w:rPr>
            </w:pPr>
            <w:del w:id="1402" w:author="Michael Bell" w:date="2013-05-06T18:56:00Z">
              <w:r w:rsidDel="00340CA5">
                <w:delText>Select Instruction Set 5</w:delText>
              </w:r>
            </w:del>
          </w:p>
        </w:tc>
        <w:tc>
          <w:tcPr>
            <w:tcW w:w="3081" w:type="dxa"/>
          </w:tcPr>
          <w:p w14:paraId="1FC47A4E" w14:textId="6465ACB1" w:rsidR="00AC424E" w:rsidDel="00340CA5" w:rsidRDefault="00AC424E" w:rsidP="00AC424E">
            <w:pPr>
              <w:rPr>
                <w:del w:id="1403" w:author="Michael Bell" w:date="2013-05-06T18:56:00Z"/>
              </w:rPr>
            </w:pPr>
          </w:p>
        </w:tc>
      </w:tr>
      <w:tr w:rsidR="00AC424E" w:rsidDel="00340CA5" w14:paraId="239FDF73" w14:textId="1CC96C44" w:rsidTr="00AC424E">
        <w:trPr>
          <w:del w:id="1404" w:author="Michael Bell" w:date="2013-05-06T18:56:00Z"/>
        </w:trPr>
        <w:tc>
          <w:tcPr>
            <w:tcW w:w="3080" w:type="dxa"/>
            <w:shd w:val="clear" w:color="auto" w:fill="F2DBDB" w:themeFill="accent2" w:themeFillTint="33"/>
          </w:tcPr>
          <w:p w14:paraId="472DDA36" w14:textId="086A6303" w:rsidR="00AC424E" w:rsidDel="00340CA5" w:rsidRDefault="00AC424E" w:rsidP="00AC424E">
            <w:pPr>
              <w:rPr>
                <w:del w:id="1405" w:author="Michael Bell" w:date="2013-05-06T18:56:00Z"/>
              </w:rPr>
            </w:pPr>
            <w:del w:id="1406" w:author="Michael Bell" w:date="2013-05-06T18:56:00Z">
              <w:r w:rsidDel="00340CA5">
                <w:delText>Destination: Regantra</w:delText>
              </w:r>
            </w:del>
          </w:p>
        </w:tc>
        <w:tc>
          <w:tcPr>
            <w:tcW w:w="3081" w:type="dxa"/>
            <w:shd w:val="clear" w:color="auto" w:fill="F2DBDB" w:themeFill="accent2" w:themeFillTint="33"/>
          </w:tcPr>
          <w:p w14:paraId="4519336A" w14:textId="675707E5" w:rsidR="00AC424E" w:rsidDel="00340CA5" w:rsidRDefault="00AC424E" w:rsidP="00AC424E">
            <w:pPr>
              <w:rPr>
                <w:del w:id="1407" w:author="Michael Bell" w:date="2013-05-06T18:56:00Z"/>
              </w:rPr>
            </w:pPr>
            <w:del w:id="1408" w:author="Michael Bell" w:date="2013-05-06T18:56:00Z">
              <w:r w:rsidDel="00340CA5">
                <w:delText>Select Instruction Set 6</w:delText>
              </w:r>
            </w:del>
          </w:p>
        </w:tc>
        <w:tc>
          <w:tcPr>
            <w:tcW w:w="3081" w:type="dxa"/>
          </w:tcPr>
          <w:p w14:paraId="72D655A0" w14:textId="10D6D581" w:rsidR="00AC424E" w:rsidDel="00340CA5" w:rsidRDefault="00AC424E" w:rsidP="00AC424E">
            <w:pPr>
              <w:rPr>
                <w:del w:id="1409" w:author="Michael Bell" w:date="2013-05-06T18:56:00Z"/>
              </w:rPr>
            </w:pPr>
          </w:p>
        </w:tc>
      </w:tr>
      <w:tr w:rsidR="00AC424E" w:rsidDel="00340CA5" w14:paraId="6331B705" w14:textId="2B061F1E" w:rsidTr="00AC424E">
        <w:trPr>
          <w:del w:id="1410" w:author="Michael Bell" w:date="2013-05-06T18:56:00Z"/>
        </w:trPr>
        <w:tc>
          <w:tcPr>
            <w:tcW w:w="3080" w:type="dxa"/>
            <w:shd w:val="clear" w:color="auto" w:fill="F2DBDB" w:themeFill="accent2" w:themeFillTint="33"/>
          </w:tcPr>
          <w:p w14:paraId="3FBDC05D" w14:textId="764B1B3B" w:rsidR="00AC424E" w:rsidDel="00340CA5" w:rsidRDefault="00AC424E" w:rsidP="00AC424E">
            <w:pPr>
              <w:rPr>
                <w:del w:id="1411" w:author="Michael Bell" w:date="2013-05-06T18:56:00Z"/>
              </w:rPr>
            </w:pPr>
            <w:del w:id="1412" w:author="Michael Bell" w:date="2013-05-06T18:56:00Z">
              <w:r w:rsidDel="00340CA5">
                <w:delText>Destination: Vancoville</w:delText>
              </w:r>
            </w:del>
          </w:p>
        </w:tc>
        <w:tc>
          <w:tcPr>
            <w:tcW w:w="3081" w:type="dxa"/>
            <w:shd w:val="clear" w:color="auto" w:fill="F2DBDB" w:themeFill="accent2" w:themeFillTint="33"/>
          </w:tcPr>
          <w:p w14:paraId="6D8981D4" w14:textId="3A609EEB" w:rsidR="00AC424E" w:rsidDel="00340CA5" w:rsidRDefault="00AC424E" w:rsidP="00AC424E">
            <w:pPr>
              <w:rPr>
                <w:del w:id="1413" w:author="Michael Bell" w:date="2013-05-06T18:56:00Z"/>
              </w:rPr>
            </w:pPr>
            <w:del w:id="1414" w:author="Michael Bell" w:date="2013-05-06T18:56:00Z">
              <w:r w:rsidDel="00340CA5">
                <w:delText>Select Instruction Set 7</w:delText>
              </w:r>
            </w:del>
          </w:p>
        </w:tc>
        <w:tc>
          <w:tcPr>
            <w:tcW w:w="3081" w:type="dxa"/>
          </w:tcPr>
          <w:p w14:paraId="4F469E3F" w14:textId="27BD7A36" w:rsidR="00AC424E" w:rsidDel="00340CA5" w:rsidRDefault="00AC424E" w:rsidP="00AC424E">
            <w:pPr>
              <w:rPr>
                <w:del w:id="1415" w:author="Michael Bell" w:date="2013-05-06T18:56:00Z"/>
              </w:rPr>
            </w:pPr>
          </w:p>
        </w:tc>
      </w:tr>
      <w:tr w:rsidR="00AC424E" w:rsidDel="00340CA5" w14:paraId="16D5FC0D" w14:textId="57FD6E54" w:rsidTr="00AC424E">
        <w:trPr>
          <w:del w:id="1416" w:author="Michael Bell" w:date="2013-05-06T18:56:00Z"/>
        </w:trPr>
        <w:tc>
          <w:tcPr>
            <w:tcW w:w="3080" w:type="dxa"/>
            <w:shd w:val="clear" w:color="auto" w:fill="F2DBDB" w:themeFill="accent2" w:themeFillTint="33"/>
          </w:tcPr>
          <w:p w14:paraId="778C6CFD" w14:textId="24E48FE7" w:rsidR="00AC424E" w:rsidDel="00340CA5" w:rsidRDefault="00AC424E" w:rsidP="00AC424E">
            <w:pPr>
              <w:rPr>
                <w:del w:id="1417" w:author="Michael Bell" w:date="2013-05-06T18:56:00Z"/>
              </w:rPr>
            </w:pPr>
            <w:del w:id="1418" w:author="Michael Bell" w:date="2013-05-06T18:56:00Z">
              <w:r w:rsidDel="00340CA5">
                <w:delText>Settings</w:delText>
              </w:r>
            </w:del>
          </w:p>
        </w:tc>
        <w:tc>
          <w:tcPr>
            <w:tcW w:w="3081" w:type="dxa"/>
            <w:shd w:val="clear" w:color="auto" w:fill="F2DBDB" w:themeFill="accent2" w:themeFillTint="33"/>
          </w:tcPr>
          <w:p w14:paraId="613E1327" w14:textId="6F7147C3" w:rsidR="00AC424E" w:rsidDel="00340CA5" w:rsidRDefault="00AC424E" w:rsidP="00AC424E">
            <w:pPr>
              <w:rPr>
                <w:del w:id="1419" w:author="Michael Bell" w:date="2013-05-06T18:56:00Z"/>
              </w:rPr>
            </w:pPr>
            <w:del w:id="1420" w:author="Michael Bell" w:date="2013-05-06T18:56:00Z">
              <w:r w:rsidDel="00340CA5">
                <w:delText>-</w:delText>
              </w:r>
            </w:del>
          </w:p>
        </w:tc>
        <w:tc>
          <w:tcPr>
            <w:tcW w:w="3081" w:type="dxa"/>
          </w:tcPr>
          <w:p w14:paraId="2571B914" w14:textId="67DB028B" w:rsidR="00AC424E" w:rsidDel="00340CA5" w:rsidRDefault="00AC424E" w:rsidP="00AC424E">
            <w:pPr>
              <w:rPr>
                <w:del w:id="1421" w:author="Michael Bell" w:date="2013-05-06T18:56:00Z"/>
              </w:rPr>
            </w:pPr>
          </w:p>
        </w:tc>
      </w:tr>
      <w:tr w:rsidR="00AC424E" w:rsidDel="00340CA5" w14:paraId="12502C72" w14:textId="4334646E" w:rsidTr="00AC424E">
        <w:trPr>
          <w:del w:id="1422" w:author="Michael Bell" w:date="2013-05-06T18:56:00Z"/>
        </w:trPr>
        <w:tc>
          <w:tcPr>
            <w:tcW w:w="3080" w:type="dxa"/>
            <w:shd w:val="clear" w:color="auto" w:fill="F2DBDB" w:themeFill="accent2" w:themeFillTint="33"/>
          </w:tcPr>
          <w:p w14:paraId="4BAE73A9" w14:textId="307E7292" w:rsidR="00AC424E" w:rsidDel="00340CA5" w:rsidRDefault="00AC424E" w:rsidP="00AC424E">
            <w:pPr>
              <w:rPr>
                <w:del w:id="1423" w:author="Michael Bell" w:date="2013-05-06T18:56:00Z"/>
              </w:rPr>
            </w:pPr>
            <w:del w:id="1424" w:author="Michael Bell" w:date="2013-05-06T18:56:00Z">
              <w:r w:rsidDel="00340CA5">
                <w:delText>Setting: Top Speed</w:delText>
              </w:r>
            </w:del>
          </w:p>
        </w:tc>
        <w:tc>
          <w:tcPr>
            <w:tcW w:w="3081" w:type="dxa"/>
            <w:shd w:val="clear" w:color="auto" w:fill="F2DBDB" w:themeFill="accent2" w:themeFillTint="33"/>
          </w:tcPr>
          <w:p w14:paraId="7E97EE89" w14:textId="7DFE0DA6" w:rsidR="00AC424E" w:rsidDel="00340CA5" w:rsidRDefault="00AC424E" w:rsidP="00AC424E">
            <w:pPr>
              <w:rPr>
                <w:del w:id="1425" w:author="Michael Bell" w:date="2013-05-06T18:56:00Z"/>
              </w:rPr>
            </w:pPr>
            <w:del w:id="1426" w:author="Michael Bell" w:date="2013-05-06T18:56:00Z">
              <w:r w:rsidDel="00340CA5">
                <w:delText>Open Speed Selector</w:delText>
              </w:r>
            </w:del>
          </w:p>
        </w:tc>
        <w:tc>
          <w:tcPr>
            <w:tcW w:w="3081" w:type="dxa"/>
          </w:tcPr>
          <w:p w14:paraId="25A6FD4D" w14:textId="165E8581" w:rsidR="00AC424E" w:rsidDel="00340CA5" w:rsidRDefault="00AC424E" w:rsidP="00AC424E">
            <w:pPr>
              <w:rPr>
                <w:del w:id="1427" w:author="Michael Bell" w:date="2013-05-06T18:56:00Z"/>
              </w:rPr>
            </w:pPr>
          </w:p>
        </w:tc>
      </w:tr>
      <w:tr w:rsidR="00AC424E" w:rsidDel="00340CA5" w14:paraId="0997203C" w14:textId="615FC256" w:rsidTr="00AC424E">
        <w:trPr>
          <w:del w:id="1428" w:author="Michael Bell" w:date="2013-05-06T18:56:00Z"/>
        </w:trPr>
        <w:tc>
          <w:tcPr>
            <w:tcW w:w="3080" w:type="dxa"/>
            <w:shd w:val="clear" w:color="auto" w:fill="F2DBDB" w:themeFill="accent2" w:themeFillTint="33"/>
          </w:tcPr>
          <w:p w14:paraId="292225B4" w14:textId="4BFD9D23" w:rsidR="00AC424E" w:rsidDel="00340CA5" w:rsidRDefault="00AC424E" w:rsidP="00AC424E">
            <w:pPr>
              <w:rPr>
                <w:del w:id="1429" w:author="Michael Bell" w:date="2013-05-06T18:56:00Z"/>
              </w:rPr>
            </w:pPr>
            <w:del w:id="1430" w:author="Michael Bell" w:date="2013-05-06T18:56:00Z">
              <w:r w:rsidDel="00340CA5">
                <w:delText>Setting: Backlight</w:delText>
              </w:r>
            </w:del>
          </w:p>
        </w:tc>
        <w:tc>
          <w:tcPr>
            <w:tcW w:w="3081" w:type="dxa"/>
            <w:shd w:val="clear" w:color="auto" w:fill="F2DBDB" w:themeFill="accent2" w:themeFillTint="33"/>
          </w:tcPr>
          <w:p w14:paraId="1E0D4595" w14:textId="5B822500" w:rsidR="00AC424E" w:rsidDel="00340CA5" w:rsidRDefault="00AC424E" w:rsidP="00AC424E">
            <w:pPr>
              <w:rPr>
                <w:del w:id="1431" w:author="Michael Bell" w:date="2013-05-06T18:56:00Z"/>
              </w:rPr>
            </w:pPr>
            <w:del w:id="1432" w:author="Michael Bell" w:date="2013-05-06T18:56:00Z">
              <w:r w:rsidDel="00340CA5">
                <w:delText>Open Backlight Setter</w:delText>
              </w:r>
            </w:del>
          </w:p>
        </w:tc>
        <w:tc>
          <w:tcPr>
            <w:tcW w:w="3081" w:type="dxa"/>
          </w:tcPr>
          <w:p w14:paraId="7E331AC6" w14:textId="2AD2504F" w:rsidR="00AC424E" w:rsidDel="00340CA5" w:rsidRDefault="00AC424E" w:rsidP="00AC424E">
            <w:pPr>
              <w:rPr>
                <w:del w:id="1433" w:author="Michael Bell" w:date="2013-05-06T18:56:00Z"/>
              </w:rPr>
            </w:pPr>
          </w:p>
        </w:tc>
      </w:tr>
    </w:tbl>
    <w:p w14:paraId="4DBB2ACA" w14:textId="77777777" w:rsidR="00A04BFF" w:rsidRDefault="00A04BFF" w:rsidP="00256B27"/>
    <w:p w14:paraId="6E81FCDF" w14:textId="0B931235" w:rsidR="00256B27" w:rsidDel="00340CA5" w:rsidRDefault="004A58AB" w:rsidP="00256B27">
      <w:pPr>
        <w:pStyle w:val="Heading4"/>
        <w:rPr>
          <w:del w:id="1434" w:author="Michael Bell" w:date="2013-05-06T18:57:00Z"/>
        </w:rPr>
      </w:pPr>
      <w:del w:id="1435" w:author="Michael Bell" w:date="2013-05-06T18:57:00Z">
        <w:r w:rsidDel="00340CA5">
          <w:lastRenderedPageBreak/>
          <w:delText>Navigation Boundr</w:delText>
        </w:r>
        <w:r w:rsidR="00256B27" w:rsidDel="00340CA5">
          <w:delText>y testing</w:delText>
        </w:r>
      </w:del>
    </w:p>
    <w:p w14:paraId="06288563" w14:textId="46FEC0DE" w:rsidR="00B35BA6" w:rsidDel="00340CA5" w:rsidRDefault="00B35BA6" w:rsidP="00B35BA6">
      <w:pPr>
        <w:rPr>
          <w:del w:id="1436" w:author="Michael Bell" w:date="2013-05-06T18:57:00Z"/>
        </w:rPr>
      </w:pPr>
      <w:del w:id="1437" w:author="Michael Bell" w:date="2013-05-06T18:57:00Z">
        <w:r w:rsidDel="00340CA5">
          <w:delText>This testing is to ensure that the selector never goes out of bounds at any point, it lists an item to be selected before the test begins and then an arrow key to press along with what is expected to happen,</w:delText>
        </w:r>
        <w:r w:rsidR="008E0DFA" w:rsidDel="00340CA5">
          <w:delText xml:space="preserve"> the test is passed if</w:delText>
        </w:r>
        <w:r w:rsidDel="00340CA5">
          <w:delText xml:space="preserve"> the expected action </w:delText>
        </w:r>
        <w:r w:rsidR="008E0DFA" w:rsidDel="00340CA5">
          <w:delText>happens.</w:delText>
        </w:r>
      </w:del>
    </w:p>
    <w:p w14:paraId="6784E59B" w14:textId="77777777" w:rsidR="00340CA5" w:rsidRDefault="00340CA5" w:rsidP="00340CA5">
      <w:pPr>
        <w:pStyle w:val="Heading4"/>
        <w:rPr>
          <w:ins w:id="1438" w:author="Michael Bell" w:date="2013-05-06T18:57:00Z"/>
        </w:rPr>
      </w:pPr>
      <w:ins w:id="1439" w:author="Michael Bell" w:date="2013-05-06T18:57:00Z">
        <w:r>
          <w:t>Navigation Boundry testing</w:t>
        </w:r>
      </w:ins>
    </w:p>
    <w:p w14:paraId="70694D89" w14:textId="77777777" w:rsidR="00340CA5" w:rsidRDefault="00340CA5" w:rsidP="00340CA5">
      <w:pPr>
        <w:rPr>
          <w:ins w:id="1440" w:author="Michael Bell" w:date="2013-05-06T18:57:00Z"/>
        </w:rPr>
      </w:pPr>
      <w:ins w:id="1441" w:author="Michael Bell" w:date="2013-05-06T18:57:00Z">
        <w:r>
          <w:t>This testing is to ensure that the selector never goes out of bounds at any point. It lists an item to be selected before the test begins and then an arrow key to press, along with what is expected to happen The test is passed if the expected action happens.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rPr>
          <w:ins w:id="1442" w:author="Michael Bell" w:date="2013-05-06T18:57:00Z"/>
        </w:trPr>
        <w:tc>
          <w:tcPr>
            <w:tcW w:w="2310" w:type="dxa"/>
            <w:shd w:val="clear" w:color="auto" w:fill="F2DBDB"/>
          </w:tcPr>
          <w:p w14:paraId="12D085FF" w14:textId="77777777" w:rsidR="00340CA5" w:rsidRPr="00955378" w:rsidRDefault="00340CA5" w:rsidP="00340CA5">
            <w:pPr>
              <w:spacing w:after="0" w:line="240" w:lineRule="auto"/>
              <w:rPr>
                <w:ins w:id="1443" w:author="Michael Bell" w:date="2013-05-06T18:57:00Z"/>
              </w:rPr>
            </w:pPr>
            <w:ins w:id="1444" w:author="Michael Bell" w:date="2013-05-06T18:57:00Z">
              <w:r w:rsidRPr="00955378">
                <w:t>Object</w:t>
              </w:r>
            </w:ins>
          </w:p>
        </w:tc>
        <w:tc>
          <w:tcPr>
            <w:tcW w:w="2310" w:type="dxa"/>
            <w:shd w:val="clear" w:color="auto" w:fill="F2DBDB"/>
          </w:tcPr>
          <w:p w14:paraId="64B1399D" w14:textId="77777777" w:rsidR="00340CA5" w:rsidRPr="00955378" w:rsidRDefault="00340CA5" w:rsidP="00340CA5">
            <w:pPr>
              <w:spacing w:after="0" w:line="240" w:lineRule="auto"/>
              <w:rPr>
                <w:ins w:id="1445" w:author="Michael Bell" w:date="2013-05-06T18:57:00Z"/>
              </w:rPr>
            </w:pPr>
            <w:ins w:id="1446" w:author="Michael Bell" w:date="2013-05-06T18:57:00Z">
              <w:r w:rsidRPr="00955378">
                <w:t>Direction</w:t>
              </w:r>
            </w:ins>
          </w:p>
        </w:tc>
        <w:tc>
          <w:tcPr>
            <w:tcW w:w="2311" w:type="dxa"/>
            <w:shd w:val="clear" w:color="auto" w:fill="F2DBDB"/>
          </w:tcPr>
          <w:p w14:paraId="7DFC1BCA" w14:textId="77777777" w:rsidR="00340CA5" w:rsidRPr="00955378" w:rsidRDefault="00340CA5" w:rsidP="00340CA5">
            <w:pPr>
              <w:spacing w:after="0" w:line="240" w:lineRule="auto"/>
              <w:rPr>
                <w:ins w:id="1447" w:author="Michael Bell" w:date="2013-05-06T18:57:00Z"/>
              </w:rPr>
            </w:pPr>
            <w:ins w:id="1448" w:author="Michael Bell" w:date="2013-05-06T18:57:00Z">
              <w:r w:rsidRPr="00955378">
                <w:t>Expected Result</w:t>
              </w:r>
            </w:ins>
          </w:p>
        </w:tc>
        <w:tc>
          <w:tcPr>
            <w:tcW w:w="2311" w:type="dxa"/>
            <w:shd w:val="clear" w:color="auto" w:fill="F2DBDB"/>
          </w:tcPr>
          <w:p w14:paraId="4BC319D4" w14:textId="77777777" w:rsidR="00340CA5" w:rsidRPr="00955378" w:rsidRDefault="00340CA5" w:rsidP="00340CA5">
            <w:pPr>
              <w:spacing w:after="0" w:line="240" w:lineRule="auto"/>
              <w:rPr>
                <w:ins w:id="1449" w:author="Michael Bell" w:date="2013-05-06T18:57:00Z"/>
              </w:rPr>
            </w:pPr>
            <w:ins w:id="1450" w:author="Michael Bell" w:date="2013-05-06T18:57:00Z">
              <w:r w:rsidRPr="00955378">
                <w:t>Result Met</w:t>
              </w:r>
            </w:ins>
          </w:p>
        </w:tc>
      </w:tr>
      <w:tr w:rsidR="00340CA5" w:rsidRPr="00955378" w14:paraId="3C9AB89D" w14:textId="77777777" w:rsidTr="00340CA5">
        <w:trPr>
          <w:ins w:id="1451" w:author="Michael Bell" w:date="2013-05-06T18:57:00Z"/>
        </w:trPr>
        <w:tc>
          <w:tcPr>
            <w:tcW w:w="2310" w:type="dxa"/>
            <w:shd w:val="clear" w:color="auto" w:fill="F2DBDB"/>
          </w:tcPr>
          <w:p w14:paraId="496048DD" w14:textId="77777777" w:rsidR="00340CA5" w:rsidRPr="00955378" w:rsidRDefault="00340CA5" w:rsidP="00340CA5">
            <w:pPr>
              <w:spacing w:after="0" w:line="240" w:lineRule="auto"/>
              <w:rPr>
                <w:ins w:id="1452" w:author="Michael Bell" w:date="2013-05-06T18:57:00Z"/>
              </w:rPr>
            </w:pPr>
            <w:ins w:id="1453" w:author="Michael Bell" w:date="2013-05-06T18:57:00Z">
              <w:r w:rsidRPr="00955378">
                <w:t>Welcome page</w:t>
              </w:r>
            </w:ins>
          </w:p>
        </w:tc>
        <w:tc>
          <w:tcPr>
            <w:tcW w:w="2310" w:type="dxa"/>
            <w:shd w:val="clear" w:color="auto" w:fill="F2DBDB"/>
          </w:tcPr>
          <w:p w14:paraId="0DD82A9E" w14:textId="77777777" w:rsidR="00340CA5" w:rsidRPr="00955378" w:rsidRDefault="00340CA5" w:rsidP="00340CA5">
            <w:pPr>
              <w:spacing w:after="0" w:line="240" w:lineRule="auto"/>
              <w:rPr>
                <w:ins w:id="1454" w:author="Michael Bell" w:date="2013-05-06T18:57:00Z"/>
              </w:rPr>
            </w:pPr>
            <w:ins w:id="1455" w:author="Michael Bell" w:date="2013-05-06T18:57:00Z">
              <w:r w:rsidRPr="00955378">
                <w:t>Up</w:t>
              </w:r>
            </w:ins>
          </w:p>
        </w:tc>
        <w:tc>
          <w:tcPr>
            <w:tcW w:w="2311" w:type="dxa"/>
            <w:shd w:val="clear" w:color="auto" w:fill="F2DBDB"/>
          </w:tcPr>
          <w:p w14:paraId="38E7AB31" w14:textId="77777777" w:rsidR="00340CA5" w:rsidRPr="00955378" w:rsidRDefault="00340CA5" w:rsidP="00340CA5">
            <w:pPr>
              <w:spacing w:after="0" w:line="240" w:lineRule="auto"/>
              <w:rPr>
                <w:ins w:id="1456" w:author="Michael Bell" w:date="2013-05-06T18:57:00Z"/>
              </w:rPr>
            </w:pPr>
            <w:ins w:id="1457" w:author="Michael Bell" w:date="2013-05-06T18:57:00Z">
              <w:r w:rsidRPr="00955378">
                <w:t>-</w:t>
              </w:r>
            </w:ins>
          </w:p>
        </w:tc>
        <w:tc>
          <w:tcPr>
            <w:tcW w:w="2311" w:type="dxa"/>
          </w:tcPr>
          <w:p w14:paraId="2A9F4EB1" w14:textId="77777777" w:rsidR="00340CA5" w:rsidRPr="00955378" w:rsidRDefault="00340CA5" w:rsidP="00340CA5">
            <w:pPr>
              <w:spacing w:after="0" w:line="240" w:lineRule="auto"/>
              <w:rPr>
                <w:ins w:id="1458" w:author="Michael Bell" w:date="2013-05-06T18:57:00Z"/>
              </w:rPr>
            </w:pPr>
          </w:p>
        </w:tc>
      </w:tr>
      <w:tr w:rsidR="00340CA5" w:rsidRPr="00955378" w14:paraId="5C02841D" w14:textId="77777777" w:rsidTr="00340CA5">
        <w:trPr>
          <w:ins w:id="1459" w:author="Michael Bell" w:date="2013-05-06T18:57:00Z"/>
        </w:trPr>
        <w:tc>
          <w:tcPr>
            <w:tcW w:w="2310" w:type="dxa"/>
            <w:shd w:val="clear" w:color="auto" w:fill="F2DBDB"/>
          </w:tcPr>
          <w:p w14:paraId="16A9307C" w14:textId="77777777" w:rsidR="00340CA5" w:rsidRPr="00955378" w:rsidRDefault="00340CA5" w:rsidP="00340CA5">
            <w:pPr>
              <w:spacing w:after="0" w:line="240" w:lineRule="auto"/>
              <w:rPr>
                <w:ins w:id="1460" w:author="Michael Bell" w:date="2013-05-06T18:57:00Z"/>
              </w:rPr>
            </w:pPr>
          </w:p>
        </w:tc>
        <w:tc>
          <w:tcPr>
            <w:tcW w:w="2310" w:type="dxa"/>
            <w:shd w:val="clear" w:color="auto" w:fill="F2DBDB"/>
          </w:tcPr>
          <w:p w14:paraId="73B5C987" w14:textId="77777777" w:rsidR="00340CA5" w:rsidRPr="00955378" w:rsidRDefault="00340CA5" w:rsidP="00340CA5">
            <w:pPr>
              <w:spacing w:after="0" w:line="240" w:lineRule="auto"/>
              <w:rPr>
                <w:ins w:id="1461" w:author="Michael Bell" w:date="2013-05-06T18:57:00Z"/>
              </w:rPr>
            </w:pPr>
            <w:ins w:id="1462" w:author="Michael Bell" w:date="2013-05-06T18:57:00Z">
              <w:r w:rsidRPr="00955378">
                <w:t>Down</w:t>
              </w:r>
            </w:ins>
          </w:p>
        </w:tc>
        <w:tc>
          <w:tcPr>
            <w:tcW w:w="2311" w:type="dxa"/>
            <w:shd w:val="clear" w:color="auto" w:fill="F2DBDB"/>
          </w:tcPr>
          <w:p w14:paraId="200140FF" w14:textId="77777777" w:rsidR="00340CA5" w:rsidRPr="00955378" w:rsidRDefault="00340CA5" w:rsidP="00340CA5">
            <w:pPr>
              <w:spacing w:after="0" w:line="240" w:lineRule="auto"/>
              <w:rPr>
                <w:ins w:id="1463" w:author="Michael Bell" w:date="2013-05-06T18:57:00Z"/>
              </w:rPr>
            </w:pPr>
            <w:ins w:id="1464" w:author="Michael Bell" w:date="2013-05-06T18:57:00Z">
              <w:r w:rsidRPr="00955378">
                <w:t>-</w:t>
              </w:r>
            </w:ins>
          </w:p>
        </w:tc>
        <w:tc>
          <w:tcPr>
            <w:tcW w:w="2311" w:type="dxa"/>
          </w:tcPr>
          <w:p w14:paraId="6B274157" w14:textId="77777777" w:rsidR="00340CA5" w:rsidRPr="00955378" w:rsidRDefault="00340CA5" w:rsidP="00340CA5">
            <w:pPr>
              <w:spacing w:after="0" w:line="240" w:lineRule="auto"/>
              <w:rPr>
                <w:ins w:id="1465" w:author="Michael Bell" w:date="2013-05-06T18:57:00Z"/>
              </w:rPr>
            </w:pPr>
          </w:p>
        </w:tc>
      </w:tr>
      <w:tr w:rsidR="00340CA5" w:rsidRPr="00955378" w14:paraId="7D0F64F5" w14:textId="77777777" w:rsidTr="00340CA5">
        <w:trPr>
          <w:ins w:id="1466" w:author="Michael Bell" w:date="2013-05-06T18:57:00Z"/>
        </w:trPr>
        <w:tc>
          <w:tcPr>
            <w:tcW w:w="2310" w:type="dxa"/>
            <w:shd w:val="clear" w:color="auto" w:fill="F2DBDB"/>
          </w:tcPr>
          <w:p w14:paraId="679340BF" w14:textId="77777777" w:rsidR="00340CA5" w:rsidRPr="00955378" w:rsidRDefault="00340CA5" w:rsidP="00340CA5">
            <w:pPr>
              <w:spacing w:after="0" w:line="240" w:lineRule="auto"/>
              <w:rPr>
                <w:ins w:id="1467" w:author="Michael Bell" w:date="2013-05-06T18:57:00Z"/>
              </w:rPr>
            </w:pPr>
          </w:p>
        </w:tc>
        <w:tc>
          <w:tcPr>
            <w:tcW w:w="2310" w:type="dxa"/>
            <w:shd w:val="clear" w:color="auto" w:fill="F2DBDB"/>
          </w:tcPr>
          <w:p w14:paraId="1727D507" w14:textId="77777777" w:rsidR="00340CA5" w:rsidRPr="00955378" w:rsidRDefault="00340CA5" w:rsidP="00340CA5">
            <w:pPr>
              <w:spacing w:after="0" w:line="240" w:lineRule="auto"/>
              <w:rPr>
                <w:ins w:id="1468" w:author="Michael Bell" w:date="2013-05-06T18:57:00Z"/>
              </w:rPr>
            </w:pPr>
            <w:ins w:id="1469" w:author="Michael Bell" w:date="2013-05-06T18:57:00Z">
              <w:r w:rsidRPr="00955378">
                <w:t>Left</w:t>
              </w:r>
            </w:ins>
          </w:p>
        </w:tc>
        <w:tc>
          <w:tcPr>
            <w:tcW w:w="2311" w:type="dxa"/>
            <w:shd w:val="clear" w:color="auto" w:fill="F2DBDB"/>
          </w:tcPr>
          <w:p w14:paraId="6E2427C2" w14:textId="77777777" w:rsidR="00340CA5" w:rsidRPr="00955378" w:rsidRDefault="00340CA5" w:rsidP="00340CA5">
            <w:pPr>
              <w:spacing w:after="0" w:line="240" w:lineRule="auto"/>
              <w:rPr>
                <w:ins w:id="1470" w:author="Michael Bell" w:date="2013-05-06T18:57:00Z"/>
              </w:rPr>
            </w:pPr>
            <w:ins w:id="1471" w:author="Michael Bell" w:date="2013-05-06T18:57:00Z">
              <w:r w:rsidRPr="00955378">
                <w:t>-</w:t>
              </w:r>
            </w:ins>
          </w:p>
        </w:tc>
        <w:tc>
          <w:tcPr>
            <w:tcW w:w="2311" w:type="dxa"/>
          </w:tcPr>
          <w:p w14:paraId="7C1642D8" w14:textId="77777777" w:rsidR="00340CA5" w:rsidRPr="00955378" w:rsidRDefault="00340CA5" w:rsidP="00340CA5">
            <w:pPr>
              <w:spacing w:after="0" w:line="240" w:lineRule="auto"/>
              <w:rPr>
                <w:ins w:id="1472" w:author="Michael Bell" w:date="2013-05-06T18:57:00Z"/>
              </w:rPr>
            </w:pPr>
          </w:p>
        </w:tc>
      </w:tr>
      <w:tr w:rsidR="00340CA5" w:rsidRPr="00955378" w14:paraId="4607608B" w14:textId="77777777" w:rsidTr="00340CA5">
        <w:trPr>
          <w:ins w:id="1473" w:author="Michael Bell" w:date="2013-05-06T18:57:00Z"/>
        </w:trPr>
        <w:tc>
          <w:tcPr>
            <w:tcW w:w="2310" w:type="dxa"/>
            <w:shd w:val="clear" w:color="auto" w:fill="F2DBDB"/>
          </w:tcPr>
          <w:p w14:paraId="52A0FB05" w14:textId="77777777" w:rsidR="00340CA5" w:rsidRPr="00955378" w:rsidRDefault="00340CA5" w:rsidP="00340CA5">
            <w:pPr>
              <w:spacing w:after="0" w:line="240" w:lineRule="auto"/>
              <w:rPr>
                <w:ins w:id="1474" w:author="Michael Bell" w:date="2013-05-06T18:57:00Z"/>
              </w:rPr>
            </w:pPr>
          </w:p>
        </w:tc>
        <w:tc>
          <w:tcPr>
            <w:tcW w:w="2310" w:type="dxa"/>
            <w:shd w:val="clear" w:color="auto" w:fill="F2DBDB"/>
          </w:tcPr>
          <w:p w14:paraId="04CADDF0" w14:textId="77777777" w:rsidR="00340CA5" w:rsidRPr="00955378" w:rsidRDefault="00340CA5" w:rsidP="00340CA5">
            <w:pPr>
              <w:spacing w:after="0" w:line="240" w:lineRule="auto"/>
              <w:rPr>
                <w:ins w:id="1475" w:author="Michael Bell" w:date="2013-05-06T18:57:00Z"/>
              </w:rPr>
            </w:pPr>
            <w:ins w:id="1476" w:author="Michael Bell" w:date="2013-05-06T18:57:00Z">
              <w:r w:rsidRPr="00955378">
                <w:t>Right</w:t>
              </w:r>
            </w:ins>
          </w:p>
        </w:tc>
        <w:tc>
          <w:tcPr>
            <w:tcW w:w="2311" w:type="dxa"/>
            <w:shd w:val="clear" w:color="auto" w:fill="F2DBDB"/>
          </w:tcPr>
          <w:p w14:paraId="75B101F9" w14:textId="77777777" w:rsidR="00340CA5" w:rsidRPr="00955378" w:rsidRDefault="00340CA5" w:rsidP="00340CA5">
            <w:pPr>
              <w:spacing w:after="0" w:line="240" w:lineRule="auto"/>
              <w:rPr>
                <w:ins w:id="1477" w:author="Michael Bell" w:date="2013-05-06T18:57:00Z"/>
              </w:rPr>
            </w:pPr>
            <w:ins w:id="1478" w:author="Michael Bell" w:date="2013-05-06T18:57:00Z">
              <w:r w:rsidRPr="00955378">
                <w:t>Destination</w:t>
              </w:r>
            </w:ins>
          </w:p>
        </w:tc>
        <w:tc>
          <w:tcPr>
            <w:tcW w:w="2311" w:type="dxa"/>
          </w:tcPr>
          <w:p w14:paraId="22A599BB" w14:textId="77777777" w:rsidR="00340CA5" w:rsidRPr="00955378" w:rsidRDefault="00340CA5" w:rsidP="00340CA5">
            <w:pPr>
              <w:spacing w:after="0" w:line="240" w:lineRule="auto"/>
              <w:rPr>
                <w:ins w:id="1479" w:author="Michael Bell" w:date="2013-05-06T18:57:00Z"/>
              </w:rPr>
            </w:pPr>
          </w:p>
        </w:tc>
      </w:tr>
      <w:tr w:rsidR="00340CA5" w:rsidRPr="00955378" w14:paraId="74BDFE92" w14:textId="77777777" w:rsidTr="00340CA5">
        <w:trPr>
          <w:ins w:id="1480" w:author="Michael Bell" w:date="2013-05-06T18:57:00Z"/>
        </w:trPr>
        <w:tc>
          <w:tcPr>
            <w:tcW w:w="2310" w:type="dxa"/>
            <w:shd w:val="clear" w:color="auto" w:fill="F2DBDB"/>
          </w:tcPr>
          <w:p w14:paraId="240F8486" w14:textId="77777777" w:rsidR="00340CA5" w:rsidRPr="00955378" w:rsidRDefault="00340CA5" w:rsidP="00340CA5">
            <w:pPr>
              <w:spacing w:after="0" w:line="240" w:lineRule="auto"/>
              <w:rPr>
                <w:ins w:id="1481" w:author="Michael Bell" w:date="2013-05-06T18:57:00Z"/>
              </w:rPr>
            </w:pPr>
            <w:ins w:id="1482" w:author="Michael Bell" w:date="2013-05-06T18:57:00Z">
              <w:r w:rsidRPr="00955378">
                <w:t>Destinations</w:t>
              </w:r>
            </w:ins>
          </w:p>
        </w:tc>
        <w:tc>
          <w:tcPr>
            <w:tcW w:w="2310" w:type="dxa"/>
            <w:shd w:val="clear" w:color="auto" w:fill="F2DBDB"/>
          </w:tcPr>
          <w:p w14:paraId="025BBBDC" w14:textId="77777777" w:rsidR="00340CA5" w:rsidRPr="00955378" w:rsidRDefault="00340CA5" w:rsidP="00340CA5">
            <w:pPr>
              <w:spacing w:after="0" w:line="240" w:lineRule="auto"/>
              <w:rPr>
                <w:ins w:id="1483" w:author="Michael Bell" w:date="2013-05-06T18:57:00Z"/>
              </w:rPr>
            </w:pPr>
            <w:ins w:id="1484" w:author="Michael Bell" w:date="2013-05-06T18:57:00Z">
              <w:r w:rsidRPr="00955378">
                <w:t>Up</w:t>
              </w:r>
            </w:ins>
          </w:p>
        </w:tc>
        <w:tc>
          <w:tcPr>
            <w:tcW w:w="2311" w:type="dxa"/>
            <w:shd w:val="clear" w:color="auto" w:fill="F2DBDB"/>
          </w:tcPr>
          <w:p w14:paraId="14429CB9" w14:textId="77777777" w:rsidR="00340CA5" w:rsidRPr="00955378" w:rsidRDefault="00340CA5" w:rsidP="00340CA5">
            <w:pPr>
              <w:spacing w:after="0" w:line="240" w:lineRule="auto"/>
              <w:rPr>
                <w:ins w:id="1485" w:author="Michael Bell" w:date="2013-05-06T18:57:00Z"/>
              </w:rPr>
            </w:pPr>
            <w:ins w:id="1486" w:author="Michael Bell" w:date="2013-05-06T18:57:00Z">
              <w:r w:rsidRPr="00955378">
                <w:t>-</w:t>
              </w:r>
            </w:ins>
          </w:p>
        </w:tc>
        <w:tc>
          <w:tcPr>
            <w:tcW w:w="2311" w:type="dxa"/>
          </w:tcPr>
          <w:p w14:paraId="5A8328B8" w14:textId="77777777" w:rsidR="00340CA5" w:rsidRPr="00955378" w:rsidRDefault="00340CA5" w:rsidP="00340CA5">
            <w:pPr>
              <w:spacing w:after="0" w:line="240" w:lineRule="auto"/>
              <w:rPr>
                <w:ins w:id="1487" w:author="Michael Bell" w:date="2013-05-06T18:57:00Z"/>
              </w:rPr>
            </w:pPr>
          </w:p>
        </w:tc>
      </w:tr>
      <w:tr w:rsidR="00340CA5" w:rsidRPr="00955378" w14:paraId="0A2D1F13" w14:textId="77777777" w:rsidTr="00340CA5">
        <w:trPr>
          <w:ins w:id="1488" w:author="Michael Bell" w:date="2013-05-06T18:57:00Z"/>
        </w:trPr>
        <w:tc>
          <w:tcPr>
            <w:tcW w:w="2310" w:type="dxa"/>
            <w:shd w:val="clear" w:color="auto" w:fill="F2DBDB"/>
          </w:tcPr>
          <w:p w14:paraId="37DC1E2D" w14:textId="77777777" w:rsidR="00340CA5" w:rsidRPr="00955378" w:rsidRDefault="00340CA5" w:rsidP="00340CA5">
            <w:pPr>
              <w:spacing w:after="0" w:line="240" w:lineRule="auto"/>
              <w:rPr>
                <w:ins w:id="1489" w:author="Michael Bell" w:date="2013-05-06T18:57:00Z"/>
              </w:rPr>
            </w:pPr>
          </w:p>
        </w:tc>
        <w:tc>
          <w:tcPr>
            <w:tcW w:w="2310" w:type="dxa"/>
            <w:shd w:val="clear" w:color="auto" w:fill="F2DBDB"/>
          </w:tcPr>
          <w:p w14:paraId="127E76FF" w14:textId="77777777" w:rsidR="00340CA5" w:rsidRPr="00955378" w:rsidRDefault="00340CA5" w:rsidP="00340CA5">
            <w:pPr>
              <w:spacing w:after="0" w:line="240" w:lineRule="auto"/>
              <w:rPr>
                <w:ins w:id="1490" w:author="Michael Bell" w:date="2013-05-06T18:57:00Z"/>
              </w:rPr>
            </w:pPr>
            <w:ins w:id="1491" w:author="Michael Bell" w:date="2013-05-06T18:57:00Z">
              <w:r w:rsidRPr="00955378">
                <w:t>Down</w:t>
              </w:r>
            </w:ins>
          </w:p>
        </w:tc>
        <w:tc>
          <w:tcPr>
            <w:tcW w:w="2311" w:type="dxa"/>
            <w:shd w:val="clear" w:color="auto" w:fill="F2DBDB"/>
          </w:tcPr>
          <w:p w14:paraId="18A7D587" w14:textId="77777777" w:rsidR="00340CA5" w:rsidRPr="00955378" w:rsidRDefault="00340CA5" w:rsidP="00340CA5">
            <w:pPr>
              <w:spacing w:after="0" w:line="240" w:lineRule="auto"/>
              <w:rPr>
                <w:ins w:id="1492" w:author="Michael Bell" w:date="2013-05-06T18:57:00Z"/>
              </w:rPr>
            </w:pPr>
            <w:ins w:id="1493" w:author="Michael Bell" w:date="2013-05-06T18:57:00Z">
              <w:r w:rsidRPr="00955378">
                <w:t>Settings</w:t>
              </w:r>
            </w:ins>
          </w:p>
        </w:tc>
        <w:tc>
          <w:tcPr>
            <w:tcW w:w="2311" w:type="dxa"/>
          </w:tcPr>
          <w:p w14:paraId="79B75B0E" w14:textId="77777777" w:rsidR="00340CA5" w:rsidRPr="00955378" w:rsidRDefault="00340CA5" w:rsidP="00340CA5">
            <w:pPr>
              <w:spacing w:after="0" w:line="240" w:lineRule="auto"/>
              <w:rPr>
                <w:ins w:id="1494" w:author="Michael Bell" w:date="2013-05-06T18:57:00Z"/>
              </w:rPr>
            </w:pPr>
          </w:p>
        </w:tc>
      </w:tr>
      <w:tr w:rsidR="00340CA5" w:rsidRPr="00955378" w14:paraId="57F59C7B" w14:textId="77777777" w:rsidTr="00340CA5">
        <w:trPr>
          <w:ins w:id="1495" w:author="Michael Bell" w:date="2013-05-06T18:57:00Z"/>
        </w:trPr>
        <w:tc>
          <w:tcPr>
            <w:tcW w:w="2310" w:type="dxa"/>
            <w:shd w:val="clear" w:color="auto" w:fill="F2DBDB"/>
          </w:tcPr>
          <w:p w14:paraId="000DE077" w14:textId="77777777" w:rsidR="00340CA5" w:rsidRPr="00955378" w:rsidRDefault="00340CA5" w:rsidP="00340CA5">
            <w:pPr>
              <w:spacing w:after="0" w:line="240" w:lineRule="auto"/>
              <w:rPr>
                <w:ins w:id="1496" w:author="Michael Bell" w:date="2013-05-06T18:57:00Z"/>
              </w:rPr>
            </w:pPr>
          </w:p>
        </w:tc>
        <w:tc>
          <w:tcPr>
            <w:tcW w:w="2310" w:type="dxa"/>
            <w:shd w:val="clear" w:color="auto" w:fill="F2DBDB"/>
          </w:tcPr>
          <w:p w14:paraId="2F68F06D" w14:textId="77777777" w:rsidR="00340CA5" w:rsidRPr="00955378" w:rsidRDefault="00340CA5" w:rsidP="00340CA5">
            <w:pPr>
              <w:spacing w:after="0" w:line="240" w:lineRule="auto"/>
              <w:rPr>
                <w:ins w:id="1497" w:author="Michael Bell" w:date="2013-05-06T18:57:00Z"/>
              </w:rPr>
            </w:pPr>
            <w:ins w:id="1498" w:author="Michael Bell" w:date="2013-05-06T18:57:00Z">
              <w:r w:rsidRPr="00955378">
                <w:t>Left</w:t>
              </w:r>
            </w:ins>
          </w:p>
        </w:tc>
        <w:tc>
          <w:tcPr>
            <w:tcW w:w="2311" w:type="dxa"/>
            <w:shd w:val="clear" w:color="auto" w:fill="F2DBDB"/>
          </w:tcPr>
          <w:p w14:paraId="67DC4C1B" w14:textId="77777777" w:rsidR="00340CA5" w:rsidRPr="00955378" w:rsidRDefault="00340CA5" w:rsidP="00340CA5">
            <w:pPr>
              <w:spacing w:after="0" w:line="240" w:lineRule="auto"/>
              <w:rPr>
                <w:ins w:id="1499" w:author="Michael Bell" w:date="2013-05-06T18:57:00Z"/>
              </w:rPr>
            </w:pPr>
            <w:ins w:id="1500" w:author="Michael Bell" w:date="2013-05-06T18:57:00Z">
              <w:r w:rsidRPr="00955378">
                <w:t>Welcome Page</w:t>
              </w:r>
            </w:ins>
          </w:p>
        </w:tc>
        <w:tc>
          <w:tcPr>
            <w:tcW w:w="2311" w:type="dxa"/>
          </w:tcPr>
          <w:p w14:paraId="09608C5E" w14:textId="77777777" w:rsidR="00340CA5" w:rsidRPr="00955378" w:rsidRDefault="00340CA5" w:rsidP="00340CA5">
            <w:pPr>
              <w:spacing w:after="0" w:line="240" w:lineRule="auto"/>
              <w:rPr>
                <w:ins w:id="1501" w:author="Michael Bell" w:date="2013-05-06T18:57:00Z"/>
              </w:rPr>
            </w:pPr>
          </w:p>
        </w:tc>
      </w:tr>
      <w:tr w:rsidR="00340CA5" w:rsidRPr="00955378" w14:paraId="636BE78B" w14:textId="77777777" w:rsidTr="00340CA5">
        <w:trPr>
          <w:ins w:id="1502" w:author="Michael Bell" w:date="2013-05-06T18:57:00Z"/>
        </w:trPr>
        <w:tc>
          <w:tcPr>
            <w:tcW w:w="2310" w:type="dxa"/>
            <w:shd w:val="clear" w:color="auto" w:fill="F2DBDB"/>
          </w:tcPr>
          <w:p w14:paraId="04810C94" w14:textId="77777777" w:rsidR="00340CA5" w:rsidRPr="00955378" w:rsidRDefault="00340CA5" w:rsidP="00340CA5">
            <w:pPr>
              <w:spacing w:after="0" w:line="240" w:lineRule="auto"/>
              <w:rPr>
                <w:ins w:id="1503" w:author="Michael Bell" w:date="2013-05-06T18:57:00Z"/>
              </w:rPr>
            </w:pPr>
          </w:p>
        </w:tc>
        <w:tc>
          <w:tcPr>
            <w:tcW w:w="2310" w:type="dxa"/>
            <w:shd w:val="clear" w:color="auto" w:fill="F2DBDB"/>
          </w:tcPr>
          <w:p w14:paraId="65CC40D6" w14:textId="77777777" w:rsidR="00340CA5" w:rsidRPr="00955378" w:rsidRDefault="00340CA5" w:rsidP="00340CA5">
            <w:pPr>
              <w:spacing w:after="0" w:line="240" w:lineRule="auto"/>
              <w:rPr>
                <w:ins w:id="1504" w:author="Michael Bell" w:date="2013-05-06T18:57:00Z"/>
              </w:rPr>
            </w:pPr>
            <w:ins w:id="1505" w:author="Michael Bell" w:date="2013-05-06T18:57:00Z">
              <w:r w:rsidRPr="00955378">
                <w:t>Right</w:t>
              </w:r>
            </w:ins>
          </w:p>
        </w:tc>
        <w:tc>
          <w:tcPr>
            <w:tcW w:w="2311" w:type="dxa"/>
            <w:shd w:val="clear" w:color="auto" w:fill="F2DBDB"/>
          </w:tcPr>
          <w:p w14:paraId="67E03EFC" w14:textId="77777777" w:rsidR="00340CA5" w:rsidRPr="00955378" w:rsidRDefault="00340CA5" w:rsidP="00340CA5">
            <w:pPr>
              <w:spacing w:after="0" w:line="240" w:lineRule="auto"/>
              <w:rPr>
                <w:ins w:id="1506" w:author="Michael Bell" w:date="2013-05-06T18:57:00Z"/>
              </w:rPr>
            </w:pPr>
            <w:ins w:id="1507" w:author="Michael Bell" w:date="2013-05-06T18:57:00Z">
              <w:r w:rsidRPr="00955378">
                <w:t>Hawkhaven</w:t>
              </w:r>
            </w:ins>
          </w:p>
        </w:tc>
        <w:tc>
          <w:tcPr>
            <w:tcW w:w="2311" w:type="dxa"/>
          </w:tcPr>
          <w:p w14:paraId="20DD434F" w14:textId="77777777" w:rsidR="00340CA5" w:rsidRPr="00955378" w:rsidRDefault="00340CA5" w:rsidP="00340CA5">
            <w:pPr>
              <w:spacing w:after="0" w:line="240" w:lineRule="auto"/>
              <w:rPr>
                <w:ins w:id="1508" w:author="Michael Bell" w:date="2013-05-06T18:57:00Z"/>
              </w:rPr>
            </w:pPr>
          </w:p>
        </w:tc>
      </w:tr>
      <w:tr w:rsidR="00340CA5" w:rsidRPr="00955378" w14:paraId="2522AEB7" w14:textId="77777777" w:rsidTr="00340CA5">
        <w:trPr>
          <w:ins w:id="1509" w:author="Michael Bell" w:date="2013-05-06T18:57:00Z"/>
        </w:trPr>
        <w:tc>
          <w:tcPr>
            <w:tcW w:w="2310" w:type="dxa"/>
            <w:shd w:val="clear" w:color="auto" w:fill="F2DBDB"/>
          </w:tcPr>
          <w:p w14:paraId="3D9EA207" w14:textId="77777777" w:rsidR="00340CA5" w:rsidRPr="00955378" w:rsidRDefault="00340CA5" w:rsidP="00340CA5">
            <w:pPr>
              <w:spacing w:after="0" w:line="240" w:lineRule="auto"/>
              <w:rPr>
                <w:ins w:id="1510" w:author="Michael Bell" w:date="2013-05-06T18:57:00Z"/>
              </w:rPr>
            </w:pPr>
            <w:ins w:id="1511" w:author="Michael Bell" w:date="2013-05-06T18:57:00Z">
              <w:r w:rsidRPr="00955378">
                <w:t>Settings</w:t>
              </w:r>
            </w:ins>
          </w:p>
        </w:tc>
        <w:tc>
          <w:tcPr>
            <w:tcW w:w="2310" w:type="dxa"/>
            <w:shd w:val="clear" w:color="auto" w:fill="F2DBDB"/>
          </w:tcPr>
          <w:p w14:paraId="09BABAEA" w14:textId="77777777" w:rsidR="00340CA5" w:rsidRPr="00955378" w:rsidRDefault="00340CA5" w:rsidP="00340CA5">
            <w:pPr>
              <w:spacing w:after="0" w:line="240" w:lineRule="auto"/>
              <w:rPr>
                <w:ins w:id="1512" w:author="Michael Bell" w:date="2013-05-06T18:57:00Z"/>
              </w:rPr>
            </w:pPr>
            <w:ins w:id="1513" w:author="Michael Bell" w:date="2013-05-06T18:57:00Z">
              <w:r w:rsidRPr="00955378">
                <w:t>Up</w:t>
              </w:r>
            </w:ins>
          </w:p>
        </w:tc>
        <w:tc>
          <w:tcPr>
            <w:tcW w:w="2311" w:type="dxa"/>
            <w:shd w:val="clear" w:color="auto" w:fill="F2DBDB"/>
          </w:tcPr>
          <w:p w14:paraId="5BA16AB6" w14:textId="77777777" w:rsidR="00340CA5" w:rsidRPr="00955378" w:rsidRDefault="00340CA5" w:rsidP="00340CA5">
            <w:pPr>
              <w:spacing w:after="0" w:line="240" w:lineRule="auto"/>
              <w:rPr>
                <w:ins w:id="1514" w:author="Michael Bell" w:date="2013-05-06T18:57:00Z"/>
              </w:rPr>
            </w:pPr>
            <w:ins w:id="1515" w:author="Michael Bell" w:date="2013-05-06T18:57:00Z">
              <w:r w:rsidRPr="00955378">
                <w:t>Destinations</w:t>
              </w:r>
            </w:ins>
          </w:p>
        </w:tc>
        <w:tc>
          <w:tcPr>
            <w:tcW w:w="2311" w:type="dxa"/>
          </w:tcPr>
          <w:p w14:paraId="5A87C1CD" w14:textId="77777777" w:rsidR="00340CA5" w:rsidRPr="00955378" w:rsidRDefault="00340CA5" w:rsidP="00340CA5">
            <w:pPr>
              <w:spacing w:after="0" w:line="240" w:lineRule="auto"/>
              <w:rPr>
                <w:ins w:id="1516" w:author="Michael Bell" w:date="2013-05-06T18:57:00Z"/>
              </w:rPr>
            </w:pPr>
          </w:p>
        </w:tc>
      </w:tr>
      <w:tr w:rsidR="00340CA5" w:rsidRPr="00955378" w14:paraId="6C64EAD0" w14:textId="77777777" w:rsidTr="00340CA5">
        <w:trPr>
          <w:ins w:id="1517" w:author="Michael Bell" w:date="2013-05-06T18:57:00Z"/>
        </w:trPr>
        <w:tc>
          <w:tcPr>
            <w:tcW w:w="2310" w:type="dxa"/>
            <w:shd w:val="clear" w:color="auto" w:fill="F2DBDB"/>
          </w:tcPr>
          <w:p w14:paraId="3E9562C5" w14:textId="77777777" w:rsidR="00340CA5" w:rsidRPr="00955378" w:rsidRDefault="00340CA5" w:rsidP="00340CA5">
            <w:pPr>
              <w:spacing w:after="0" w:line="240" w:lineRule="auto"/>
              <w:rPr>
                <w:ins w:id="1518" w:author="Michael Bell" w:date="2013-05-06T18:57:00Z"/>
              </w:rPr>
            </w:pPr>
          </w:p>
        </w:tc>
        <w:tc>
          <w:tcPr>
            <w:tcW w:w="2310" w:type="dxa"/>
            <w:shd w:val="clear" w:color="auto" w:fill="F2DBDB"/>
          </w:tcPr>
          <w:p w14:paraId="03FAF391" w14:textId="77777777" w:rsidR="00340CA5" w:rsidRPr="00955378" w:rsidRDefault="00340CA5" w:rsidP="00340CA5">
            <w:pPr>
              <w:spacing w:after="0" w:line="240" w:lineRule="auto"/>
              <w:rPr>
                <w:ins w:id="1519" w:author="Michael Bell" w:date="2013-05-06T18:57:00Z"/>
              </w:rPr>
            </w:pPr>
            <w:ins w:id="1520" w:author="Michael Bell" w:date="2013-05-06T18:57:00Z">
              <w:r w:rsidRPr="00955378">
                <w:t>Down</w:t>
              </w:r>
            </w:ins>
          </w:p>
        </w:tc>
        <w:tc>
          <w:tcPr>
            <w:tcW w:w="2311" w:type="dxa"/>
            <w:shd w:val="clear" w:color="auto" w:fill="F2DBDB"/>
          </w:tcPr>
          <w:p w14:paraId="4D5EA68A" w14:textId="77777777" w:rsidR="00340CA5" w:rsidRPr="00955378" w:rsidRDefault="00340CA5" w:rsidP="00340CA5">
            <w:pPr>
              <w:spacing w:after="0" w:line="240" w:lineRule="auto"/>
              <w:rPr>
                <w:ins w:id="1521" w:author="Michael Bell" w:date="2013-05-06T18:57:00Z"/>
              </w:rPr>
            </w:pPr>
            <w:ins w:id="1522" w:author="Michael Bell" w:date="2013-05-06T18:57:00Z">
              <w:r w:rsidRPr="00955378">
                <w:t>-</w:t>
              </w:r>
            </w:ins>
          </w:p>
        </w:tc>
        <w:tc>
          <w:tcPr>
            <w:tcW w:w="2311" w:type="dxa"/>
          </w:tcPr>
          <w:p w14:paraId="4327E40F" w14:textId="77777777" w:rsidR="00340CA5" w:rsidRPr="00955378" w:rsidRDefault="00340CA5" w:rsidP="00340CA5">
            <w:pPr>
              <w:spacing w:after="0" w:line="240" w:lineRule="auto"/>
              <w:rPr>
                <w:ins w:id="1523" w:author="Michael Bell" w:date="2013-05-06T18:57:00Z"/>
              </w:rPr>
            </w:pPr>
          </w:p>
        </w:tc>
      </w:tr>
      <w:tr w:rsidR="00340CA5" w:rsidRPr="00955378" w14:paraId="03BE14B3" w14:textId="77777777" w:rsidTr="00340CA5">
        <w:trPr>
          <w:ins w:id="1524" w:author="Michael Bell" w:date="2013-05-06T18:57:00Z"/>
        </w:trPr>
        <w:tc>
          <w:tcPr>
            <w:tcW w:w="2310" w:type="dxa"/>
            <w:shd w:val="clear" w:color="auto" w:fill="F2DBDB"/>
          </w:tcPr>
          <w:p w14:paraId="769125D2" w14:textId="77777777" w:rsidR="00340CA5" w:rsidRPr="00955378" w:rsidRDefault="00340CA5" w:rsidP="00340CA5">
            <w:pPr>
              <w:spacing w:after="0" w:line="240" w:lineRule="auto"/>
              <w:rPr>
                <w:ins w:id="1525" w:author="Michael Bell" w:date="2013-05-06T18:57:00Z"/>
              </w:rPr>
            </w:pPr>
          </w:p>
        </w:tc>
        <w:tc>
          <w:tcPr>
            <w:tcW w:w="2310" w:type="dxa"/>
            <w:shd w:val="clear" w:color="auto" w:fill="F2DBDB"/>
          </w:tcPr>
          <w:p w14:paraId="3964D7A9" w14:textId="77777777" w:rsidR="00340CA5" w:rsidRPr="00955378" w:rsidRDefault="00340CA5" w:rsidP="00340CA5">
            <w:pPr>
              <w:spacing w:after="0" w:line="240" w:lineRule="auto"/>
              <w:rPr>
                <w:ins w:id="1526" w:author="Michael Bell" w:date="2013-05-06T18:57:00Z"/>
              </w:rPr>
            </w:pPr>
            <w:ins w:id="1527" w:author="Michael Bell" w:date="2013-05-06T18:57:00Z">
              <w:r w:rsidRPr="00955378">
                <w:t>Left</w:t>
              </w:r>
            </w:ins>
          </w:p>
        </w:tc>
        <w:tc>
          <w:tcPr>
            <w:tcW w:w="2311" w:type="dxa"/>
            <w:shd w:val="clear" w:color="auto" w:fill="F2DBDB"/>
          </w:tcPr>
          <w:p w14:paraId="6CB2374C" w14:textId="77777777" w:rsidR="00340CA5" w:rsidRPr="00955378" w:rsidRDefault="00340CA5" w:rsidP="00340CA5">
            <w:pPr>
              <w:spacing w:after="0" w:line="240" w:lineRule="auto"/>
              <w:rPr>
                <w:ins w:id="1528" w:author="Michael Bell" w:date="2013-05-06T18:57:00Z"/>
              </w:rPr>
            </w:pPr>
            <w:ins w:id="1529" w:author="Michael Bell" w:date="2013-05-06T18:57:00Z">
              <w:r w:rsidRPr="00955378">
                <w:t>Welcome Page</w:t>
              </w:r>
            </w:ins>
          </w:p>
        </w:tc>
        <w:tc>
          <w:tcPr>
            <w:tcW w:w="2311" w:type="dxa"/>
          </w:tcPr>
          <w:p w14:paraId="0C0054B3" w14:textId="77777777" w:rsidR="00340CA5" w:rsidRPr="00955378" w:rsidRDefault="00340CA5" w:rsidP="00340CA5">
            <w:pPr>
              <w:spacing w:after="0" w:line="240" w:lineRule="auto"/>
              <w:rPr>
                <w:ins w:id="1530" w:author="Michael Bell" w:date="2013-05-06T18:57:00Z"/>
              </w:rPr>
            </w:pPr>
          </w:p>
        </w:tc>
      </w:tr>
      <w:tr w:rsidR="00340CA5" w:rsidRPr="00955378" w14:paraId="3F03F5B5" w14:textId="77777777" w:rsidTr="00340CA5">
        <w:trPr>
          <w:ins w:id="1531" w:author="Michael Bell" w:date="2013-05-06T18:57:00Z"/>
        </w:trPr>
        <w:tc>
          <w:tcPr>
            <w:tcW w:w="2310" w:type="dxa"/>
            <w:shd w:val="clear" w:color="auto" w:fill="F2DBDB"/>
          </w:tcPr>
          <w:p w14:paraId="2E2CB6F3" w14:textId="77777777" w:rsidR="00340CA5" w:rsidRPr="00955378" w:rsidRDefault="00340CA5" w:rsidP="00340CA5">
            <w:pPr>
              <w:spacing w:after="0" w:line="240" w:lineRule="auto"/>
              <w:rPr>
                <w:ins w:id="1532" w:author="Michael Bell" w:date="2013-05-06T18:57:00Z"/>
              </w:rPr>
            </w:pPr>
          </w:p>
        </w:tc>
        <w:tc>
          <w:tcPr>
            <w:tcW w:w="2310" w:type="dxa"/>
            <w:shd w:val="clear" w:color="auto" w:fill="F2DBDB"/>
          </w:tcPr>
          <w:p w14:paraId="04734A4B" w14:textId="77777777" w:rsidR="00340CA5" w:rsidRPr="00955378" w:rsidRDefault="00340CA5" w:rsidP="00340CA5">
            <w:pPr>
              <w:spacing w:after="0" w:line="240" w:lineRule="auto"/>
              <w:rPr>
                <w:ins w:id="1533" w:author="Michael Bell" w:date="2013-05-06T18:57:00Z"/>
              </w:rPr>
            </w:pPr>
            <w:ins w:id="1534" w:author="Michael Bell" w:date="2013-05-06T18:57:00Z">
              <w:r w:rsidRPr="00955378">
                <w:t>Right</w:t>
              </w:r>
            </w:ins>
          </w:p>
        </w:tc>
        <w:tc>
          <w:tcPr>
            <w:tcW w:w="2311" w:type="dxa"/>
            <w:shd w:val="clear" w:color="auto" w:fill="F2DBDB"/>
          </w:tcPr>
          <w:p w14:paraId="55F5D3B2" w14:textId="77777777" w:rsidR="00340CA5" w:rsidRPr="00955378" w:rsidRDefault="00340CA5" w:rsidP="00340CA5">
            <w:pPr>
              <w:spacing w:after="0" w:line="240" w:lineRule="auto"/>
              <w:rPr>
                <w:ins w:id="1535" w:author="Michael Bell" w:date="2013-05-06T18:57:00Z"/>
              </w:rPr>
            </w:pPr>
            <w:ins w:id="1536" w:author="Michael Bell" w:date="2013-05-06T18:57:00Z">
              <w:r w:rsidRPr="00955378">
                <w:t>Top Speed</w:t>
              </w:r>
            </w:ins>
          </w:p>
        </w:tc>
        <w:tc>
          <w:tcPr>
            <w:tcW w:w="2311" w:type="dxa"/>
          </w:tcPr>
          <w:p w14:paraId="52C73332" w14:textId="77777777" w:rsidR="00340CA5" w:rsidRPr="00955378" w:rsidRDefault="00340CA5" w:rsidP="00340CA5">
            <w:pPr>
              <w:spacing w:after="0" w:line="240" w:lineRule="auto"/>
              <w:rPr>
                <w:ins w:id="1537" w:author="Michael Bell" w:date="2013-05-06T18:57:00Z"/>
              </w:rPr>
            </w:pPr>
          </w:p>
        </w:tc>
      </w:tr>
      <w:tr w:rsidR="00340CA5" w:rsidRPr="00955378" w14:paraId="106D5596" w14:textId="77777777" w:rsidTr="00340CA5">
        <w:trPr>
          <w:ins w:id="1538" w:author="Michael Bell" w:date="2013-05-06T18:57:00Z"/>
        </w:trPr>
        <w:tc>
          <w:tcPr>
            <w:tcW w:w="2310" w:type="dxa"/>
            <w:shd w:val="clear" w:color="auto" w:fill="F2DBDB"/>
          </w:tcPr>
          <w:p w14:paraId="15F5F3DA" w14:textId="77777777" w:rsidR="00340CA5" w:rsidRPr="00955378" w:rsidRDefault="00340CA5" w:rsidP="00340CA5">
            <w:pPr>
              <w:spacing w:after="0" w:line="240" w:lineRule="auto"/>
              <w:rPr>
                <w:ins w:id="1539" w:author="Michael Bell" w:date="2013-05-06T18:57:00Z"/>
              </w:rPr>
            </w:pPr>
            <w:ins w:id="1540" w:author="Michael Bell" w:date="2013-05-06T18:57:00Z">
              <w:r w:rsidRPr="00955378">
                <w:t>Hawkhaven</w:t>
              </w:r>
            </w:ins>
          </w:p>
        </w:tc>
        <w:tc>
          <w:tcPr>
            <w:tcW w:w="2310" w:type="dxa"/>
            <w:shd w:val="clear" w:color="auto" w:fill="F2DBDB"/>
          </w:tcPr>
          <w:p w14:paraId="1798B688" w14:textId="77777777" w:rsidR="00340CA5" w:rsidRPr="00955378" w:rsidRDefault="00340CA5" w:rsidP="00340CA5">
            <w:pPr>
              <w:spacing w:after="0" w:line="240" w:lineRule="auto"/>
              <w:rPr>
                <w:ins w:id="1541" w:author="Michael Bell" w:date="2013-05-06T18:57:00Z"/>
              </w:rPr>
            </w:pPr>
            <w:ins w:id="1542" w:author="Michael Bell" w:date="2013-05-06T18:57:00Z">
              <w:r w:rsidRPr="00955378">
                <w:t>Up</w:t>
              </w:r>
            </w:ins>
          </w:p>
        </w:tc>
        <w:tc>
          <w:tcPr>
            <w:tcW w:w="2311" w:type="dxa"/>
            <w:shd w:val="clear" w:color="auto" w:fill="F2DBDB"/>
          </w:tcPr>
          <w:p w14:paraId="589F4C0F" w14:textId="77777777" w:rsidR="00340CA5" w:rsidRPr="00955378" w:rsidRDefault="00340CA5" w:rsidP="00340CA5">
            <w:pPr>
              <w:spacing w:after="0" w:line="240" w:lineRule="auto"/>
              <w:rPr>
                <w:ins w:id="1543" w:author="Michael Bell" w:date="2013-05-06T18:57:00Z"/>
              </w:rPr>
            </w:pPr>
            <w:ins w:id="1544" w:author="Michael Bell" w:date="2013-05-06T18:57:00Z">
              <w:r w:rsidRPr="00955378">
                <w:t>-</w:t>
              </w:r>
            </w:ins>
          </w:p>
        </w:tc>
        <w:tc>
          <w:tcPr>
            <w:tcW w:w="2311" w:type="dxa"/>
          </w:tcPr>
          <w:p w14:paraId="7235AE51" w14:textId="77777777" w:rsidR="00340CA5" w:rsidRPr="00955378" w:rsidRDefault="00340CA5" w:rsidP="00340CA5">
            <w:pPr>
              <w:spacing w:after="0" w:line="240" w:lineRule="auto"/>
              <w:rPr>
                <w:ins w:id="1545" w:author="Michael Bell" w:date="2013-05-06T18:57:00Z"/>
              </w:rPr>
            </w:pPr>
          </w:p>
        </w:tc>
      </w:tr>
      <w:tr w:rsidR="00340CA5" w:rsidRPr="00955378" w14:paraId="6DE6E579" w14:textId="77777777" w:rsidTr="00340CA5">
        <w:trPr>
          <w:ins w:id="1546" w:author="Michael Bell" w:date="2013-05-06T18:57:00Z"/>
        </w:trPr>
        <w:tc>
          <w:tcPr>
            <w:tcW w:w="2310" w:type="dxa"/>
            <w:shd w:val="clear" w:color="auto" w:fill="F2DBDB"/>
          </w:tcPr>
          <w:p w14:paraId="4D790E38" w14:textId="77777777" w:rsidR="00340CA5" w:rsidRPr="00955378" w:rsidRDefault="00340CA5" w:rsidP="00340CA5">
            <w:pPr>
              <w:spacing w:after="0" w:line="240" w:lineRule="auto"/>
              <w:rPr>
                <w:ins w:id="1547" w:author="Michael Bell" w:date="2013-05-06T18:57:00Z"/>
              </w:rPr>
            </w:pPr>
          </w:p>
        </w:tc>
        <w:tc>
          <w:tcPr>
            <w:tcW w:w="2310" w:type="dxa"/>
            <w:shd w:val="clear" w:color="auto" w:fill="F2DBDB"/>
          </w:tcPr>
          <w:p w14:paraId="3823530F" w14:textId="77777777" w:rsidR="00340CA5" w:rsidRPr="00955378" w:rsidRDefault="00340CA5" w:rsidP="00340CA5">
            <w:pPr>
              <w:spacing w:after="0" w:line="240" w:lineRule="auto"/>
              <w:rPr>
                <w:ins w:id="1548" w:author="Michael Bell" w:date="2013-05-06T18:57:00Z"/>
              </w:rPr>
            </w:pPr>
            <w:ins w:id="1549" w:author="Michael Bell" w:date="2013-05-06T18:57:00Z">
              <w:r w:rsidRPr="00955378">
                <w:t>Down</w:t>
              </w:r>
            </w:ins>
          </w:p>
        </w:tc>
        <w:tc>
          <w:tcPr>
            <w:tcW w:w="2311" w:type="dxa"/>
            <w:shd w:val="clear" w:color="auto" w:fill="F2DBDB"/>
          </w:tcPr>
          <w:p w14:paraId="3E3642B0" w14:textId="77777777" w:rsidR="00340CA5" w:rsidRPr="00955378" w:rsidRDefault="00340CA5" w:rsidP="00340CA5">
            <w:pPr>
              <w:spacing w:after="0" w:line="240" w:lineRule="auto"/>
              <w:rPr>
                <w:ins w:id="1550" w:author="Michael Bell" w:date="2013-05-06T18:57:00Z"/>
              </w:rPr>
            </w:pPr>
            <w:ins w:id="1551" w:author="Michael Bell" w:date="2013-05-06T18:57:00Z">
              <w:r w:rsidRPr="00955378">
                <w:t>Remilo</w:t>
              </w:r>
            </w:ins>
          </w:p>
        </w:tc>
        <w:tc>
          <w:tcPr>
            <w:tcW w:w="2311" w:type="dxa"/>
          </w:tcPr>
          <w:p w14:paraId="42A9246B" w14:textId="77777777" w:rsidR="00340CA5" w:rsidRPr="00955378" w:rsidRDefault="00340CA5" w:rsidP="00340CA5">
            <w:pPr>
              <w:spacing w:after="0" w:line="240" w:lineRule="auto"/>
              <w:rPr>
                <w:ins w:id="1552" w:author="Michael Bell" w:date="2013-05-06T18:57:00Z"/>
              </w:rPr>
            </w:pPr>
          </w:p>
        </w:tc>
      </w:tr>
      <w:tr w:rsidR="00340CA5" w:rsidRPr="00955378" w14:paraId="132FE705" w14:textId="77777777" w:rsidTr="00340CA5">
        <w:trPr>
          <w:ins w:id="1553" w:author="Michael Bell" w:date="2013-05-06T18:57:00Z"/>
        </w:trPr>
        <w:tc>
          <w:tcPr>
            <w:tcW w:w="2310" w:type="dxa"/>
            <w:shd w:val="clear" w:color="auto" w:fill="F2DBDB"/>
          </w:tcPr>
          <w:p w14:paraId="4DFE5389" w14:textId="77777777" w:rsidR="00340CA5" w:rsidRPr="00955378" w:rsidRDefault="00340CA5" w:rsidP="00340CA5">
            <w:pPr>
              <w:spacing w:after="0" w:line="240" w:lineRule="auto"/>
              <w:rPr>
                <w:ins w:id="1554" w:author="Michael Bell" w:date="2013-05-06T18:57:00Z"/>
              </w:rPr>
            </w:pPr>
          </w:p>
        </w:tc>
        <w:tc>
          <w:tcPr>
            <w:tcW w:w="2310" w:type="dxa"/>
            <w:shd w:val="clear" w:color="auto" w:fill="F2DBDB"/>
          </w:tcPr>
          <w:p w14:paraId="30D77CEC" w14:textId="77777777" w:rsidR="00340CA5" w:rsidRPr="00955378" w:rsidRDefault="00340CA5" w:rsidP="00340CA5">
            <w:pPr>
              <w:spacing w:after="0" w:line="240" w:lineRule="auto"/>
              <w:rPr>
                <w:ins w:id="1555" w:author="Michael Bell" w:date="2013-05-06T18:57:00Z"/>
              </w:rPr>
            </w:pPr>
            <w:ins w:id="1556" w:author="Michael Bell" w:date="2013-05-06T18:57:00Z">
              <w:r w:rsidRPr="00955378">
                <w:t>Left</w:t>
              </w:r>
            </w:ins>
          </w:p>
        </w:tc>
        <w:tc>
          <w:tcPr>
            <w:tcW w:w="2311" w:type="dxa"/>
            <w:shd w:val="clear" w:color="auto" w:fill="F2DBDB"/>
          </w:tcPr>
          <w:p w14:paraId="55E02E84" w14:textId="77777777" w:rsidR="00340CA5" w:rsidRPr="00955378" w:rsidRDefault="00340CA5" w:rsidP="00340CA5">
            <w:pPr>
              <w:spacing w:after="0" w:line="240" w:lineRule="auto"/>
              <w:rPr>
                <w:ins w:id="1557" w:author="Michael Bell" w:date="2013-05-06T18:57:00Z"/>
              </w:rPr>
            </w:pPr>
            <w:ins w:id="1558" w:author="Michael Bell" w:date="2013-05-06T18:57:00Z">
              <w:r w:rsidRPr="00955378">
                <w:t>Destinations</w:t>
              </w:r>
            </w:ins>
          </w:p>
        </w:tc>
        <w:tc>
          <w:tcPr>
            <w:tcW w:w="2311" w:type="dxa"/>
          </w:tcPr>
          <w:p w14:paraId="1465746B" w14:textId="77777777" w:rsidR="00340CA5" w:rsidRPr="00955378" w:rsidRDefault="00340CA5" w:rsidP="00340CA5">
            <w:pPr>
              <w:spacing w:after="0" w:line="240" w:lineRule="auto"/>
              <w:rPr>
                <w:ins w:id="1559" w:author="Michael Bell" w:date="2013-05-06T18:57:00Z"/>
              </w:rPr>
            </w:pPr>
          </w:p>
        </w:tc>
      </w:tr>
      <w:tr w:rsidR="00340CA5" w:rsidRPr="00955378" w14:paraId="0A7B4613" w14:textId="77777777" w:rsidTr="00340CA5">
        <w:trPr>
          <w:ins w:id="1560" w:author="Michael Bell" w:date="2013-05-06T18:57:00Z"/>
        </w:trPr>
        <w:tc>
          <w:tcPr>
            <w:tcW w:w="2310" w:type="dxa"/>
            <w:shd w:val="clear" w:color="auto" w:fill="F2DBDB"/>
          </w:tcPr>
          <w:p w14:paraId="2FBE5C7F" w14:textId="77777777" w:rsidR="00340CA5" w:rsidRPr="00955378" w:rsidRDefault="00340CA5" w:rsidP="00340CA5">
            <w:pPr>
              <w:spacing w:after="0" w:line="240" w:lineRule="auto"/>
              <w:rPr>
                <w:ins w:id="1561" w:author="Michael Bell" w:date="2013-05-06T18:57:00Z"/>
              </w:rPr>
            </w:pPr>
          </w:p>
        </w:tc>
        <w:tc>
          <w:tcPr>
            <w:tcW w:w="2310" w:type="dxa"/>
            <w:shd w:val="clear" w:color="auto" w:fill="F2DBDB"/>
          </w:tcPr>
          <w:p w14:paraId="34EF3806" w14:textId="77777777" w:rsidR="00340CA5" w:rsidRPr="00955378" w:rsidRDefault="00340CA5" w:rsidP="00340CA5">
            <w:pPr>
              <w:spacing w:after="0" w:line="240" w:lineRule="auto"/>
              <w:rPr>
                <w:ins w:id="1562" w:author="Michael Bell" w:date="2013-05-06T18:57:00Z"/>
              </w:rPr>
            </w:pPr>
            <w:ins w:id="1563" w:author="Michael Bell" w:date="2013-05-06T18:57:00Z">
              <w:r w:rsidRPr="00955378">
                <w:t>Right</w:t>
              </w:r>
            </w:ins>
          </w:p>
        </w:tc>
        <w:tc>
          <w:tcPr>
            <w:tcW w:w="2311" w:type="dxa"/>
            <w:shd w:val="clear" w:color="auto" w:fill="F2DBDB"/>
          </w:tcPr>
          <w:p w14:paraId="58450762" w14:textId="77777777" w:rsidR="00340CA5" w:rsidRPr="00955378" w:rsidRDefault="00340CA5" w:rsidP="00340CA5">
            <w:pPr>
              <w:spacing w:after="0" w:line="240" w:lineRule="auto"/>
              <w:rPr>
                <w:ins w:id="1564" w:author="Michael Bell" w:date="2013-05-06T18:57:00Z"/>
              </w:rPr>
            </w:pPr>
            <w:ins w:id="1565" w:author="Michael Bell" w:date="2013-05-06T18:57:00Z">
              <w:r w:rsidRPr="00955378">
                <w:t>-</w:t>
              </w:r>
            </w:ins>
          </w:p>
        </w:tc>
        <w:tc>
          <w:tcPr>
            <w:tcW w:w="2311" w:type="dxa"/>
          </w:tcPr>
          <w:p w14:paraId="6B392632" w14:textId="77777777" w:rsidR="00340CA5" w:rsidRPr="00955378" w:rsidRDefault="00340CA5" w:rsidP="00340CA5">
            <w:pPr>
              <w:spacing w:after="0" w:line="240" w:lineRule="auto"/>
              <w:rPr>
                <w:ins w:id="1566" w:author="Michael Bell" w:date="2013-05-06T18:57:00Z"/>
              </w:rPr>
            </w:pPr>
          </w:p>
        </w:tc>
      </w:tr>
      <w:tr w:rsidR="00340CA5" w:rsidRPr="00955378" w14:paraId="288D9342" w14:textId="77777777" w:rsidTr="00340CA5">
        <w:trPr>
          <w:ins w:id="1567" w:author="Michael Bell" w:date="2013-05-06T18:57:00Z"/>
        </w:trPr>
        <w:tc>
          <w:tcPr>
            <w:tcW w:w="2310" w:type="dxa"/>
            <w:shd w:val="clear" w:color="auto" w:fill="F2DBDB"/>
          </w:tcPr>
          <w:p w14:paraId="363C0EC2" w14:textId="77777777" w:rsidR="00340CA5" w:rsidRPr="00955378" w:rsidRDefault="00340CA5" w:rsidP="00340CA5">
            <w:pPr>
              <w:spacing w:after="0" w:line="240" w:lineRule="auto"/>
              <w:rPr>
                <w:ins w:id="1568" w:author="Michael Bell" w:date="2013-05-06T18:57:00Z"/>
              </w:rPr>
            </w:pPr>
            <w:ins w:id="1569" w:author="Michael Bell" w:date="2013-05-06T18:57:00Z">
              <w:r w:rsidRPr="00955378">
                <w:t>Remilo</w:t>
              </w:r>
            </w:ins>
          </w:p>
        </w:tc>
        <w:tc>
          <w:tcPr>
            <w:tcW w:w="2310" w:type="dxa"/>
            <w:shd w:val="clear" w:color="auto" w:fill="F2DBDB"/>
          </w:tcPr>
          <w:p w14:paraId="390F09BC" w14:textId="77777777" w:rsidR="00340CA5" w:rsidRPr="00955378" w:rsidRDefault="00340CA5" w:rsidP="00340CA5">
            <w:pPr>
              <w:spacing w:after="0" w:line="240" w:lineRule="auto"/>
              <w:rPr>
                <w:ins w:id="1570" w:author="Michael Bell" w:date="2013-05-06T18:57:00Z"/>
              </w:rPr>
            </w:pPr>
            <w:ins w:id="1571" w:author="Michael Bell" w:date="2013-05-06T18:57:00Z">
              <w:r w:rsidRPr="00955378">
                <w:t>Up</w:t>
              </w:r>
            </w:ins>
          </w:p>
        </w:tc>
        <w:tc>
          <w:tcPr>
            <w:tcW w:w="2311" w:type="dxa"/>
            <w:shd w:val="clear" w:color="auto" w:fill="F2DBDB"/>
          </w:tcPr>
          <w:p w14:paraId="10F5424C" w14:textId="77777777" w:rsidR="00340CA5" w:rsidRPr="00955378" w:rsidRDefault="00340CA5" w:rsidP="00340CA5">
            <w:pPr>
              <w:spacing w:after="0" w:line="240" w:lineRule="auto"/>
              <w:rPr>
                <w:ins w:id="1572" w:author="Michael Bell" w:date="2013-05-06T18:57:00Z"/>
              </w:rPr>
            </w:pPr>
            <w:ins w:id="1573" w:author="Michael Bell" w:date="2013-05-06T18:57:00Z">
              <w:r w:rsidRPr="00955378">
                <w:t>Hawkhaven</w:t>
              </w:r>
            </w:ins>
          </w:p>
        </w:tc>
        <w:tc>
          <w:tcPr>
            <w:tcW w:w="2311" w:type="dxa"/>
          </w:tcPr>
          <w:p w14:paraId="2BFD1EA6" w14:textId="77777777" w:rsidR="00340CA5" w:rsidRPr="00955378" w:rsidRDefault="00340CA5" w:rsidP="00340CA5">
            <w:pPr>
              <w:spacing w:after="0" w:line="240" w:lineRule="auto"/>
              <w:rPr>
                <w:ins w:id="1574" w:author="Michael Bell" w:date="2013-05-06T18:57:00Z"/>
              </w:rPr>
            </w:pPr>
          </w:p>
        </w:tc>
      </w:tr>
      <w:tr w:rsidR="00340CA5" w:rsidRPr="00955378" w14:paraId="03856F5B" w14:textId="77777777" w:rsidTr="00340CA5">
        <w:trPr>
          <w:ins w:id="1575" w:author="Michael Bell" w:date="2013-05-06T18:57:00Z"/>
        </w:trPr>
        <w:tc>
          <w:tcPr>
            <w:tcW w:w="2310" w:type="dxa"/>
            <w:shd w:val="clear" w:color="auto" w:fill="F2DBDB"/>
          </w:tcPr>
          <w:p w14:paraId="5A57135B" w14:textId="77777777" w:rsidR="00340CA5" w:rsidRPr="00955378" w:rsidRDefault="00340CA5" w:rsidP="00340CA5">
            <w:pPr>
              <w:spacing w:after="0" w:line="240" w:lineRule="auto"/>
              <w:rPr>
                <w:ins w:id="1576" w:author="Michael Bell" w:date="2013-05-06T18:57:00Z"/>
              </w:rPr>
            </w:pPr>
          </w:p>
        </w:tc>
        <w:tc>
          <w:tcPr>
            <w:tcW w:w="2310" w:type="dxa"/>
            <w:shd w:val="clear" w:color="auto" w:fill="F2DBDB"/>
          </w:tcPr>
          <w:p w14:paraId="598E75BB" w14:textId="77777777" w:rsidR="00340CA5" w:rsidRPr="00955378" w:rsidRDefault="00340CA5" w:rsidP="00340CA5">
            <w:pPr>
              <w:spacing w:after="0" w:line="240" w:lineRule="auto"/>
              <w:rPr>
                <w:ins w:id="1577" w:author="Michael Bell" w:date="2013-05-06T18:57:00Z"/>
              </w:rPr>
            </w:pPr>
            <w:ins w:id="1578" w:author="Michael Bell" w:date="2013-05-06T18:57:00Z">
              <w:r w:rsidRPr="00955378">
                <w:t>Down</w:t>
              </w:r>
            </w:ins>
          </w:p>
        </w:tc>
        <w:tc>
          <w:tcPr>
            <w:tcW w:w="2311" w:type="dxa"/>
            <w:shd w:val="clear" w:color="auto" w:fill="F2DBDB"/>
          </w:tcPr>
          <w:p w14:paraId="49476172" w14:textId="77777777" w:rsidR="00340CA5" w:rsidRPr="00955378" w:rsidRDefault="00340CA5" w:rsidP="00340CA5">
            <w:pPr>
              <w:spacing w:after="0" w:line="240" w:lineRule="auto"/>
              <w:rPr>
                <w:ins w:id="1579" w:author="Michael Bell" w:date="2013-05-06T18:57:00Z"/>
              </w:rPr>
            </w:pPr>
            <w:ins w:id="1580" w:author="Michael Bell" w:date="2013-05-06T18:57:00Z">
              <w:r w:rsidRPr="00955378">
                <w:t>Allantown</w:t>
              </w:r>
            </w:ins>
          </w:p>
        </w:tc>
        <w:tc>
          <w:tcPr>
            <w:tcW w:w="2311" w:type="dxa"/>
          </w:tcPr>
          <w:p w14:paraId="52723C70" w14:textId="77777777" w:rsidR="00340CA5" w:rsidRPr="00955378" w:rsidRDefault="00340CA5" w:rsidP="00340CA5">
            <w:pPr>
              <w:spacing w:after="0" w:line="240" w:lineRule="auto"/>
              <w:rPr>
                <w:ins w:id="1581" w:author="Michael Bell" w:date="2013-05-06T18:57:00Z"/>
              </w:rPr>
            </w:pPr>
          </w:p>
        </w:tc>
      </w:tr>
      <w:tr w:rsidR="00340CA5" w:rsidRPr="00955378" w14:paraId="20382BD4" w14:textId="77777777" w:rsidTr="00340CA5">
        <w:trPr>
          <w:ins w:id="1582" w:author="Michael Bell" w:date="2013-05-06T18:57:00Z"/>
        </w:trPr>
        <w:tc>
          <w:tcPr>
            <w:tcW w:w="2310" w:type="dxa"/>
            <w:shd w:val="clear" w:color="auto" w:fill="F2DBDB"/>
          </w:tcPr>
          <w:p w14:paraId="310DA14B" w14:textId="77777777" w:rsidR="00340CA5" w:rsidRPr="00955378" w:rsidRDefault="00340CA5" w:rsidP="00340CA5">
            <w:pPr>
              <w:spacing w:after="0" w:line="240" w:lineRule="auto"/>
              <w:rPr>
                <w:ins w:id="1583" w:author="Michael Bell" w:date="2013-05-06T18:57:00Z"/>
              </w:rPr>
            </w:pPr>
          </w:p>
        </w:tc>
        <w:tc>
          <w:tcPr>
            <w:tcW w:w="2310" w:type="dxa"/>
            <w:shd w:val="clear" w:color="auto" w:fill="F2DBDB"/>
          </w:tcPr>
          <w:p w14:paraId="72F18CAA" w14:textId="77777777" w:rsidR="00340CA5" w:rsidRPr="00955378" w:rsidRDefault="00340CA5" w:rsidP="00340CA5">
            <w:pPr>
              <w:spacing w:after="0" w:line="240" w:lineRule="auto"/>
              <w:rPr>
                <w:ins w:id="1584" w:author="Michael Bell" w:date="2013-05-06T18:57:00Z"/>
              </w:rPr>
            </w:pPr>
            <w:ins w:id="1585" w:author="Michael Bell" w:date="2013-05-06T18:57:00Z">
              <w:r w:rsidRPr="00955378">
                <w:t>Left</w:t>
              </w:r>
            </w:ins>
          </w:p>
        </w:tc>
        <w:tc>
          <w:tcPr>
            <w:tcW w:w="2311" w:type="dxa"/>
            <w:shd w:val="clear" w:color="auto" w:fill="F2DBDB"/>
          </w:tcPr>
          <w:p w14:paraId="37AE4E78" w14:textId="77777777" w:rsidR="00340CA5" w:rsidRPr="00955378" w:rsidRDefault="00340CA5" w:rsidP="00340CA5">
            <w:pPr>
              <w:spacing w:after="0" w:line="240" w:lineRule="auto"/>
              <w:rPr>
                <w:ins w:id="1586" w:author="Michael Bell" w:date="2013-05-06T18:57:00Z"/>
              </w:rPr>
            </w:pPr>
            <w:ins w:id="1587" w:author="Michael Bell" w:date="2013-05-06T18:57:00Z">
              <w:r w:rsidRPr="00955378">
                <w:t>Destinations</w:t>
              </w:r>
            </w:ins>
          </w:p>
        </w:tc>
        <w:tc>
          <w:tcPr>
            <w:tcW w:w="2311" w:type="dxa"/>
          </w:tcPr>
          <w:p w14:paraId="35051D0C" w14:textId="77777777" w:rsidR="00340CA5" w:rsidRPr="00955378" w:rsidRDefault="00340CA5" w:rsidP="00340CA5">
            <w:pPr>
              <w:spacing w:after="0" w:line="240" w:lineRule="auto"/>
              <w:rPr>
                <w:ins w:id="1588" w:author="Michael Bell" w:date="2013-05-06T18:57:00Z"/>
              </w:rPr>
            </w:pPr>
          </w:p>
        </w:tc>
      </w:tr>
      <w:tr w:rsidR="00340CA5" w:rsidRPr="00955378" w14:paraId="41BC384D" w14:textId="77777777" w:rsidTr="00340CA5">
        <w:trPr>
          <w:ins w:id="1589" w:author="Michael Bell" w:date="2013-05-06T18:57:00Z"/>
        </w:trPr>
        <w:tc>
          <w:tcPr>
            <w:tcW w:w="2310" w:type="dxa"/>
            <w:shd w:val="clear" w:color="auto" w:fill="F2DBDB"/>
          </w:tcPr>
          <w:p w14:paraId="25F62F05" w14:textId="77777777" w:rsidR="00340CA5" w:rsidRPr="00955378" w:rsidRDefault="00340CA5" w:rsidP="00340CA5">
            <w:pPr>
              <w:spacing w:after="0" w:line="240" w:lineRule="auto"/>
              <w:rPr>
                <w:ins w:id="1590" w:author="Michael Bell" w:date="2013-05-06T18:57:00Z"/>
              </w:rPr>
            </w:pPr>
          </w:p>
        </w:tc>
        <w:tc>
          <w:tcPr>
            <w:tcW w:w="2310" w:type="dxa"/>
            <w:shd w:val="clear" w:color="auto" w:fill="F2DBDB"/>
          </w:tcPr>
          <w:p w14:paraId="7076A5D6" w14:textId="77777777" w:rsidR="00340CA5" w:rsidRPr="00955378" w:rsidRDefault="00340CA5" w:rsidP="00340CA5">
            <w:pPr>
              <w:spacing w:after="0" w:line="240" w:lineRule="auto"/>
              <w:rPr>
                <w:ins w:id="1591" w:author="Michael Bell" w:date="2013-05-06T18:57:00Z"/>
              </w:rPr>
            </w:pPr>
            <w:ins w:id="1592" w:author="Michael Bell" w:date="2013-05-06T18:57:00Z">
              <w:r w:rsidRPr="00955378">
                <w:t>Right</w:t>
              </w:r>
            </w:ins>
          </w:p>
        </w:tc>
        <w:tc>
          <w:tcPr>
            <w:tcW w:w="2311" w:type="dxa"/>
            <w:shd w:val="clear" w:color="auto" w:fill="F2DBDB"/>
          </w:tcPr>
          <w:p w14:paraId="12C4E67A" w14:textId="77777777" w:rsidR="00340CA5" w:rsidRPr="00955378" w:rsidRDefault="00340CA5" w:rsidP="00340CA5">
            <w:pPr>
              <w:spacing w:after="0" w:line="240" w:lineRule="auto"/>
              <w:rPr>
                <w:ins w:id="1593" w:author="Michael Bell" w:date="2013-05-06T18:57:00Z"/>
              </w:rPr>
            </w:pPr>
            <w:ins w:id="1594" w:author="Michael Bell" w:date="2013-05-06T18:57:00Z">
              <w:r w:rsidRPr="00955378">
                <w:t>-</w:t>
              </w:r>
            </w:ins>
          </w:p>
        </w:tc>
        <w:tc>
          <w:tcPr>
            <w:tcW w:w="2311" w:type="dxa"/>
          </w:tcPr>
          <w:p w14:paraId="26CA80CE" w14:textId="77777777" w:rsidR="00340CA5" w:rsidRPr="00955378" w:rsidRDefault="00340CA5" w:rsidP="00340CA5">
            <w:pPr>
              <w:spacing w:after="0" w:line="240" w:lineRule="auto"/>
              <w:rPr>
                <w:ins w:id="1595" w:author="Michael Bell" w:date="2013-05-06T18:57:00Z"/>
              </w:rPr>
            </w:pPr>
          </w:p>
        </w:tc>
      </w:tr>
      <w:tr w:rsidR="00340CA5" w:rsidRPr="00955378" w14:paraId="7AD50A93" w14:textId="77777777" w:rsidTr="00340CA5">
        <w:trPr>
          <w:ins w:id="1596" w:author="Michael Bell" w:date="2013-05-06T18:57:00Z"/>
        </w:trPr>
        <w:tc>
          <w:tcPr>
            <w:tcW w:w="2310" w:type="dxa"/>
            <w:shd w:val="clear" w:color="auto" w:fill="F2DBDB"/>
          </w:tcPr>
          <w:p w14:paraId="6CC8B72A" w14:textId="77777777" w:rsidR="00340CA5" w:rsidRPr="00955378" w:rsidRDefault="00340CA5" w:rsidP="00340CA5">
            <w:pPr>
              <w:spacing w:after="0" w:line="240" w:lineRule="auto"/>
              <w:rPr>
                <w:ins w:id="1597" w:author="Michael Bell" w:date="2013-05-06T18:57:00Z"/>
              </w:rPr>
            </w:pPr>
            <w:ins w:id="1598" w:author="Michael Bell" w:date="2013-05-06T18:57:00Z">
              <w:r w:rsidRPr="00955378">
                <w:t>Allantown</w:t>
              </w:r>
            </w:ins>
          </w:p>
        </w:tc>
        <w:tc>
          <w:tcPr>
            <w:tcW w:w="2310" w:type="dxa"/>
            <w:shd w:val="clear" w:color="auto" w:fill="F2DBDB"/>
          </w:tcPr>
          <w:p w14:paraId="6B27B440" w14:textId="77777777" w:rsidR="00340CA5" w:rsidRPr="00955378" w:rsidRDefault="00340CA5" w:rsidP="00340CA5">
            <w:pPr>
              <w:spacing w:after="0" w:line="240" w:lineRule="auto"/>
              <w:rPr>
                <w:ins w:id="1599" w:author="Michael Bell" w:date="2013-05-06T18:57:00Z"/>
              </w:rPr>
            </w:pPr>
            <w:ins w:id="1600" w:author="Michael Bell" w:date="2013-05-06T18:57:00Z">
              <w:r w:rsidRPr="00955378">
                <w:t>Up</w:t>
              </w:r>
            </w:ins>
          </w:p>
        </w:tc>
        <w:tc>
          <w:tcPr>
            <w:tcW w:w="2311" w:type="dxa"/>
            <w:shd w:val="clear" w:color="auto" w:fill="F2DBDB"/>
          </w:tcPr>
          <w:p w14:paraId="6D3AEDF6" w14:textId="77777777" w:rsidR="00340CA5" w:rsidRPr="00955378" w:rsidRDefault="00340CA5" w:rsidP="00340CA5">
            <w:pPr>
              <w:spacing w:after="0" w:line="240" w:lineRule="auto"/>
              <w:rPr>
                <w:ins w:id="1601" w:author="Michael Bell" w:date="2013-05-06T18:57:00Z"/>
              </w:rPr>
            </w:pPr>
            <w:ins w:id="1602" w:author="Michael Bell" w:date="2013-05-06T18:57:00Z">
              <w:r w:rsidRPr="00955378">
                <w:t>Remilo</w:t>
              </w:r>
            </w:ins>
          </w:p>
        </w:tc>
        <w:tc>
          <w:tcPr>
            <w:tcW w:w="2311" w:type="dxa"/>
          </w:tcPr>
          <w:p w14:paraId="08C7FA2B" w14:textId="77777777" w:rsidR="00340CA5" w:rsidRPr="00955378" w:rsidRDefault="00340CA5" w:rsidP="00340CA5">
            <w:pPr>
              <w:spacing w:after="0" w:line="240" w:lineRule="auto"/>
              <w:rPr>
                <w:ins w:id="1603" w:author="Michael Bell" w:date="2013-05-06T18:57:00Z"/>
              </w:rPr>
            </w:pPr>
          </w:p>
        </w:tc>
      </w:tr>
      <w:tr w:rsidR="00340CA5" w:rsidRPr="00955378" w14:paraId="546DA73A" w14:textId="77777777" w:rsidTr="00340CA5">
        <w:trPr>
          <w:ins w:id="1604" w:author="Michael Bell" w:date="2013-05-06T18:57:00Z"/>
        </w:trPr>
        <w:tc>
          <w:tcPr>
            <w:tcW w:w="2310" w:type="dxa"/>
            <w:shd w:val="clear" w:color="auto" w:fill="F2DBDB"/>
          </w:tcPr>
          <w:p w14:paraId="5A03AA21" w14:textId="77777777" w:rsidR="00340CA5" w:rsidRPr="00955378" w:rsidRDefault="00340CA5" w:rsidP="00340CA5">
            <w:pPr>
              <w:spacing w:after="0" w:line="240" w:lineRule="auto"/>
              <w:rPr>
                <w:ins w:id="1605" w:author="Michael Bell" w:date="2013-05-06T18:57:00Z"/>
              </w:rPr>
            </w:pPr>
          </w:p>
        </w:tc>
        <w:tc>
          <w:tcPr>
            <w:tcW w:w="2310" w:type="dxa"/>
            <w:shd w:val="clear" w:color="auto" w:fill="F2DBDB"/>
          </w:tcPr>
          <w:p w14:paraId="59A29039" w14:textId="77777777" w:rsidR="00340CA5" w:rsidRPr="00955378" w:rsidRDefault="00340CA5" w:rsidP="00340CA5">
            <w:pPr>
              <w:spacing w:after="0" w:line="240" w:lineRule="auto"/>
              <w:rPr>
                <w:ins w:id="1606" w:author="Michael Bell" w:date="2013-05-06T18:57:00Z"/>
              </w:rPr>
            </w:pPr>
            <w:ins w:id="1607" w:author="Michael Bell" w:date="2013-05-06T18:57:00Z">
              <w:r w:rsidRPr="00955378">
                <w:t>Down</w:t>
              </w:r>
            </w:ins>
          </w:p>
        </w:tc>
        <w:tc>
          <w:tcPr>
            <w:tcW w:w="2311" w:type="dxa"/>
            <w:shd w:val="clear" w:color="auto" w:fill="F2DBDB"/>
          </w:tcPr>
          <w:p w14:paraId="4C83CB8C" w14:textId="77777777" w:rsidR="00340CA5" w:rsidRPr="00955378" w:rsidRDefault="00340CA5" w:rsidP="00340CA5">
            <w:pPr>
              <w:spacing w:after="0" w:line="240" w:lineRule="auto"/>
              <w:rPr>
                <w:ins w:id="1608" w:author="Michael Bell" w:date="2013-05-06T18:57:00Z"/>
              </w:rPr>
            </w:pPr>
            <w:ins w:id="1609" w:author="Michael Bell" w:date="2013-05-06T18:57:00Z">
              <w:r w:rsidRPr="00955378">
                <w:t>Gregville</w:t>
              </w:r>
            </w:ins>
          </w:p>
        </w:tc>
        <w:tc>
          <w:tcPr>
            <w:tcW w:w="2311" w:type="dxa"/>
          </w:tcPr>
          <w:p w14:paraId="7724A8D3" w14:textId="77777777" w:rsidR="00340CA5" w:rsidRPr="00955378" w:rsidRDefault="00340CA5" w:rsidP="00340CA5">
            <w:pPr>
              <w:spacing w:after="0" w:line="240" w:lineRule="auto"/>
              <w:rPr>
                <w:ins w:id="1610" w:author="Michael Bell" w:date="2013-05-06T18:57:00Z"/>
              </w:rPr>
            </w:pPr>
          </w:p>
        </w:tc>
      </w:tr>
      <w:tr w:rsidR="00340CA5" w:rsidRPr="00955378" w14:paraId="7B447027" w14:textId="77777777" w:rsidTr="00340CA5">
        <w:trPr>
          <w:ins w:id="1611" w:author="Michael Bell" w:date="2013-05-06T18:57:00Z"/>
        </w:trPr>
        <w:tc>
          <w:tcPr>
            <w:tcW w:w="2310" w:type="dxa"/>
            <w:shd w:val="clear" w:color="auto" w:fill="F2DBDB"/>
          </w:tcPr>
          <w:p w14:paraId="0DB55096" w14:textId="77777777" w:rsidR="00340CA5" w:rsidRPr="00955378" w:rsidRDefault="00340CA5" w:rsidP="00340CA5">
            <w:pPr>
              <w:spacing w:after="0" w:line="240" w:lineRule="auto"/>
              <w:rPr>
                <w:ins w:id="1612" w:author="Michael Bell" w:date="2013-05-06T18:57:00Z"/>
              </w:rPr>
            </w:pPr>
          </w:p>
        </w:tc>
        <w:tc>
          <w:tcPr>
            <w:tcW w:w="2310" w:type="dxa"/>
            <w:shd w:val="clear" w:color="auto" w:fill="F2DBDB"/>
          </w:tcPr>
          <w:p w14:paraId="7FE14F46" w14:textId="77777777" w:rsidR="00340CA5" w:rsidRPr="00955378" w:rsidRDefault="00340CA5" w:rsidP="00340CA5">
            <w:pPr>
              <w:spacing w:after="0" w:line="240" w:lineRule="auto"/>
              <w:rPr>
                <w:ins w:id="1613" w:author="Michael Bell" w:date="2013-05-06T18:57:00Z"/>
              </w:rPr>
            </w:pPr>
            <w:ins w:id="1614" w:author="Michael Bell" w:date="2013-05-06T18:57:00Z">
              <w:r w:rsidRPr="00955378">
                <w:t>Left</w:t>
              </w:r>
            </w:ins>
          </w:p>
        </w:tc>
        <w:tc>
          <w:tcPr>
            <w:tcW w:w="2311" w:type="dxa"/>
            <w:shd w:val="clear" w:color="auto" w:fill="F2DBDB"/>
          </w:tcPr>
          <w:p w14:paraId="01AB26E5" w14:textId="77777777" w:rsidR="00340CA5" w:rsidRPr="00955378" w:rsidRDefault="00340CA5" w:rsidP="00340CA5">
            <w:pPr>
              <w:spacing w:after="0" w:line="240" w:lineRule="auto"/>
              <w:rPr>
                <w:ins w:id="1615" w:author="Michael Bell" w:date="2013-05-06T18:57:00Z"/>
              </w:rPr>
            </w:pPr>
            <w:ins w:id="1616" w:author="Michael Bell" w:date="2013-05-06T18:57:00Z">
              <w:r w:rsidRPr="00955378">
                <w:t>Destinations</w:t>
              </w:r>
            </w:ins>
          </w:p>
        </w:tc>
        <w:tc>
          <w:tcPr>
            <w:tcW w:w="2311" w:type="dxa"/>
          </w:tcPr>
          <w:p w14:paraId="1DFFD96A" w14:textId="77777777" w:rsidR="00340CA5" w:rsidRPr="00955378" w:rsidRDefault="00340CA5" w:rsidP="00340CA5">
            <w:pPr>
              <w:spacing w:after="0" w:line="240" w:lineRule="auto"/>
              <w:rPr>
                <w:ins w:id="1617" w:author="Michael Bell" w:date="2013-05-06T18:57:00Z"/>
              </w:rPr>
            </w:pPr>
          </w:p>
        </w:tc>
      </w:tr>
      <w:tr w:rsidR="00340CA5" w:rsidRPr="00955378" w14:paraId="6A96FF88" w14:textId="77777777" w:rsidTr="00340CA5">
        <w:trPr>
          <w:ins w:id="1618" w:author="Michael Bell" w:date="2013-05-06T18:57:00Z"/>
        </w:trPr>
        <w:tc>
          <w:tcPr>
            <w:tcW w:w="2310" w:type="dxa"/>
            <w:shd w:val="clear" w:color="auto" w:fill="F2DBDB"/>
          </w:tcPr>
          <w:p w14:paraId="0B8F854D" w14:textId="77777777" w:rsidR="00340CA5" w:rsidRPr="00955378" w:rsidRDefault="00340CA5" w:rsidP="00340CA5">
            <w:pPr>
              <w:spacing w:after="0" w:line="240" w:lineRule="auto"/>
              <w:rPr>
                <w:ins w:id="1619" w:author="Michael Bell" w:date="2013-05-06T18:57:00Z"/>
              </w:rPr>
            </w:pPr>
          </w:p>
        </w:tc>
        <w:tc>
          <w:tcPr>
            <w:tcW w:w="2310" w:type="dxa"/>
            <w:shd w:val="clear" w:color="auto" w:fill="F2DBDB"/>
          </w:tcPr>
          <w:p w14:paraId="1BF99BA3" w14:textId="77777777" w:rsidR="00340CA5" w:rsidRPr="00955378" w:rsidRDefault="00340CA5" w:rsidP="00340CA5">
            <w:pPr>
              <w:spacing w:after="0" w:line="240" w:lineRule="auto"/>
              <w:rPr>
                <w:ins w:id="1620" w:author="Michael Bell" w:date="2013-05-06T18:57:00Z"/>
              </w:rPr>
            </w:pPr>
            <w:ins w:id="1621" w:author="Michael Bell" w:date="2013-05-06T18:57:00Z">
              <w:r w:rsidRPr="00955378">
                <w:t>Right</w:t>
              </w:r>
            </w:ins>
          </w:p>
        </w:tc>
        <w:tc>
          <w:tcPr>
            <w:tcW w:w="2311" w:type="dxa"/>
            <w:shd w:val="clear" w:color="auto" w:fill="F2DBDB"/>
          </w:tcPr>
          <w:p w14:paraId="51D48CB0" w14:textId="77777777" w:rsidR="00340CA5" w:rsidRPr="00955378" w:rsidRDefault="00340CA5" w:rsidP="00340CA5">
            <w:pPr>
              <w:spacing w:after="0" w:line="240" w:lineRule="auto"/>
              <w:rPr>
                <w:ins w:id="1622" w:author="Michael Bell" w:date="2013-05-06T18:57:00Z"/>
              </w:rPr>
            </w:pPr>
            <w:ins w:id="1623" w:author="Michael Bell" w:date="2013-05-06T18:57:00Z">
              <w:r w:rsidRPr="00955378">
                <w:t>-</w:t>
              </w:r>
            </w:ins>
          </w:p>
        </w:tc>
        <w:tc>
          <w:tcPr>
            <w:tcW w:w="2311" w:type="dxa"/>
          </w:tcPr>
          <w:p w14:paraId="622618EC" w14:textId="77777777" w:rsidR="00340CA5" w:rsidRPr="00955378" w:rsidRDefault="00340CA5" w:rsidP="00340CA5">
            <w:pPr>
              <w:spacing w:after="0" w:line="240" w:lineRule="auto"/>
              <w:rPr>
                <w:ins w:id="1624" w:author="Michael Bell" w:date="2013-05-06T18:57:00Z"/>
              </w:rPr>
            </w:pPr>
          </w:p>
        </w:tc>
      </w:tr>
      <w:tr w:rsidR="00340CA5" w:rsidRPr="00955378" w14:paraId="49075F2B" w14:textId="77777777" w:rsidTr="00340CA5">
        <w:trPr>
          <w:ins w:id="1625" w:author="Michael Bell" w:date="2013-05-06T18:57:00Z"/>
        </w:trPr>
        <w:tc>
          <w:tcPr>
            <w:tcW w:w="2310" w:type="dxa"/>
            <w:shd w:val="clear" w:color="auto" w:fill="F2DBDB"/>
          </w:tcPr>
          <w:p w14:paraId="3DD5F087" w14:textId="77777777" w:rsidR="00340CA5" w:rsidRPr="00955378" w:rsidRDefault="00340CA5" w:rsidP="00340CA5">
            <w:pPr>
              <w:spacing w:after="0" w:line="240" w:lineRule="auto"/>
              <w:rPr>
                <w:ins w:id="1626" w:author="Michael Bell" w:date="2013-05-06T18:57:00Z"/>
              </w:rPr>
            </w:pPr>
            <w:ins w:id="1627" w:author="Michael Bell" w:date="2013-05-06T18:57:00Z">
              <w:r w:rsidRPr="00955378">
                <w:t>Gregville</w:t>
              </w:r>
            </w:ins>
          </w:p>
        </w:tc>
        <w:tc>
          <w:tcPr>
            <w:tcW w:w="2310" w:type="dxa"/>
            <w:shd w:val="clear" w:color="auto" w:fill="F2DBDB"/>
          </w:tcPr>
          <w:p w14:paraId="53794901" w14:textId="77777777" w:rsidR="00340CA5" w:rsidRPr="00955378" w:rsidRDefault="00340CA5" w:rsidP="00340CA5">
            <w:pPr>
              <w:spacing w:after="0" w:line="240" w:lineRule="auto"/>
              <w:rPr>
                <w:ins w:id="1628" w:author="Michael Bell" w:date="2013-05-06T18:57:00Z"/>
              </w:rPr>
            </w:pPr>
            <w:ins w:id="1629" w:author="Michael Bell" w:date="2013-05-06T18:57:00Z">
              <w:r w:rsidRPr="00955378">
                <w:t>Up</w:t>
              </w:r>
            </w:ins>
          </w:p>
        </w:tc>
        <w:tc>
          <w:tcPr>
            <w:tcW w:w="2311" w:type="dxa"/>
            <w:shd w:val="clear" w:color="auto" w:fill="F2DBDB"/>
          </w:tcPr>
          <w:p w14:paraId="6EF27CA8" w14:textId="77777777" w:rsidR="00340CA5" w:rsidRPr="00955378" w:rsidRDefault="00340CA5" w:rsidP="00340CA5">
            <w:pPr>
              <w:spacing w:after="0" w:line="240" w:lineRule="auto"/>
              <w:rPr>
                <w:ins w:id="1630" w:author="Michael Bell" w:date="2013-05-06T18:57:00Z"/>
              </w:rPr>
            </w:pPr>
            <w:ins w:id="1631" w:author="Michael Bell" w:date="2013-05-06T18:57:00Z">
              <w:r w:rsidRPr="00955378">
                <w:t>Allantown</w:t>
              </w:r>
            </w:ins>
          </w:p>
        </w:tc>
        <w:tc>
          <w:tcPr>
            <w:tcW w:w="2311" w:type="dxa"/>
          </w:tcPr>
          <w:p w14:paraId="67A53C4E" w14:textId="77777777" w:rsidR="00340CA5" w:rsidRPr="00955378" w:rsidRDefault="00340CA5" w:rsidP="00340CA5">
            <w:pPr>
              <w:spacing w:after="0" w:line="240" w:lineRule="auto"/>
              <w:rPr>
                <w:ins w:id="1632" w:author="Michael Bell" w:date="2013-05-06T18:57:00Z"/>
              </w:rPr>
            </w:pPr>
          </w:p>
        </w:tc>
      </w:tr>
      <w:tr w:rsidR="00340CA5" w:rsidRPr="00955378" w14:paraId="4BF52570" w14:textId="77777777" w:rsidTr="00340CA5">
        <w:trPr>
          <w:ins w:id="1633" w:author="Michael Bell" w:date="2013-05-06T18:57:00Z"/>
        </w:trPr>
        <w:tc>
          <w:tcPr>
            <w:tcW w:w="2310" w:type="dxa"/>
            <w:shd w:val="clear" w:color="auto" w:fill="F2DBDB"/>
          </w:tcPr>
          <w:p w14:paraId="3ADABE80" w14:textId="77777777" w:rsidR="00340CA5" w:rsidRPr="00955378" w:rsidRDefault="00340CA5" w:rsidP="00340CA5">
            <w:pPr>
              <w:spacing w:after="0" w:line="240" w:lineRule="auto"/>
              <w:rPr>
                <w:ins w:id="1634" w:author="Michael Bell" w:date="2013-05-06T18:57:00Z"/>
              </w:rPr>
            </w:pPr>
          </w:p>
        </w:tc>
        <w:tc>
          <w:tcPr>
            <w:tcW w:w="2310" w:type="dxa"/>
            <w:shd w:val="clear" w:color="auto" w:fill="F2DBDB"/>
          </w:tcPr>
          <w:p w14:paraId="74CB1215" w14:textId="77777777" w:rsidR="00340CA5" w:rsidRPr="00955378" w:rsidRDefault="00340CA5" w:rsidP="00340CA5">
            <w:pPr>
              <w:spacing w:after="0" w:line="240" w:lineRule="auto"/>
              <w:rPr>
                <w:ins w:id="1635" w:author="Michael Bell" w:date="2013-05-06T18:57:00Z"/>
              </w:rPr>
            </w:pPr>
            <w:ins w:id="1636" w:author="Michael Bell" w:date="2013-05-06T18:57:00Z">
              <w:r w:rsidRPr="00955378">
                <w:t>Down</w:t>
              </w:r>
            </w:ins>
          </w:p>
        </w:tc>
        <w:tc>
          <w:tcPr>
            <w:tcW w:w="2311" w:type="dxa"/>
            <w:shd w:val="clear" w:color="auto" w:fill="F2DBDB"/>
          </w:tcPr>
          <w:p w14:paraId="2D81AAD0" w14:textId="77777777" w:rsidR="00340CA5" w:rsidRPr="00955378" w:rsidRDefault="00340CA5" w:rsidP="00340CA5">
            <w:pPr>
              <w:spacing w:after="0" w:line="240" w:lineRule="auto"/>
              <w:rPr>
                <w:ins w:id="1637" w:author="Michael Bell" w:date="2013-05-06T18:57:00Z"/>
              </w:rPr>
            </w:pPr>
            <w:ins w:id="1638" w:author="Michael Bell" w:date="2013-05-06T18:57:00Z">
              <w:r w:rsidRPr="00955378">
                <w:t>Leovetticutte</w:t>
              </w:r>
            </w:ins>
          </w:p>
        </w:tc>
        <w:tc>
          <w:tcPr>
            <w:tcW w:w="2311" w:type="dxa"/>
          </w:tcPr>
          <w:p w14:paraId="6282B8B7" w14:textId="77777777" w:rsidR="00340CA5" w:rsidRPr="00955378" w:rsidRDefault="00340CA5" w:rsidP="00340CA5">
            <w:pPr>
              <w:spacing w:after="0" w:line="240" w:lineRule="auto"/>
              <w:rPr>
                <w:ins w:id="1639" w:author="Michael Bell" w:date="2013-05-06T18:57:00Z"/>
              </w:rPr>
            </w:pPr>
          </w:p>
        </w:tc>
      </w:tr>
      <w:tr w:rsidR="00340CA5" w:rsidRPr="00955378" w14:paraId="7D3C1307" w14:textId="77777777" w:rsidTr="00340CA5">
        <w:trPr>
          <w:ins w:id="1640" w:author="Michael Bell" w:date="2013-05-06T18:57:00Z"/>
        </w:trPr>
        <w:tc>
          <w:tcPr>
            <w:tcW w:w="2310" w:type="dxa"/>
            <w:shd w:val="clear" w:color="auto" w:fill="F2DBDB"/>
          </w:tcPr>
          <w:p w14:paraId="16AA152E" w14:textId="77777777" w:rsidR="00340CA5" w:rsidRPr="00955378" w:rsidRDefault="00340CA5" w:rsidP="00340CA5">
            <w:pPr>
              <w:spacing w:after="0" w:line="240" w:lineRule="auto"/>
              <w:rPr>
                <w:ins w:id="1641" w:author="Michael Bell" w:date="2013-05-06T18:57:00Z"/>
              </w:rPr>
            </w:pPr>
          </w:p>
        </w:tc>
        <w:tc>
          <w:tcPr>
            <w:tcW w:w="2310" w:type="dxa"/>
            <w:shd w:val="clear" w:color="auto" w:fill="F2DBDB"/>
          </w:tcPr>
          <w:p w14:paraId="15FB30DF" w14:textId="77777777" w:rsidR="00340CA5" w:rsidRPr="00955378" w:rsidRDefault="00340CA5" w:rsidP="00340CA5">
            <w:pPr>
              <w:spacing w:after="0" w:line="240" w:lineRule="auto"/>
              <w:rPr>
                <w:ins w:id="1642" w:author="Michael Bell" w:date="2013-05-06T18:57:00Z"/>
              </w:rPr>
            </w:pPr>
            <w:ins w:id="1643" w:author="Michael Bell" w:date="2013-05-06T18:57:00Z">
              <w:r w:rsidRPr="00955378">
                <w:t>Left</w:t>
              </w:r>
            </w:ins>
          </w:p>
        </w:tc>
        <w:tc>
          <w:tcPr>
            <w:tcW w:w="2311" w:type="dxa"/>
            <w:shd w:val="clear" w:color="auto" w:fill="F2DBDB"/>
          </w:tcPr>
          <w:p w14:paraId="608EA676" w14:textId="77777777" w:rsidR="00340CA5" w:rsidRPr="00955378" w:rsidRDefault="00340CA5" w:rsidP="00340CA5">
            <w:pPr>
              <w:spacing w:after="0" w:line="240" w:lineRule="auto"/>
              <w:rPr>
                <w:ins w:id="1644" w:author="Michael Bell" w:date="2013-05-06T18:57:00Z"/>
              </w:rPr>
            </w:pPr>
            <w:ins w:id="1645" w:author="Michael Bell" w:date="2013-05-06T18:57:00Z">
              <w:r w:rsidRPr="00955378">
                <w:t>Destinations</w:t>
              </w:r>
            </w:ins>
          </w:p>
        </w:tc>
        <w:tc>
          <w:tcPr>
            <w:tcW w:w="2311" w:type="dxa"/>
          </w:tcPr>
          <w:p w14:paraId="5B94F9B2" w14:textId="77777777" w:rsidR="00340CA5" w:rsidRPr="00955378" w:rsidRDefault="00340CA5" w:rsidP="00340CA5">
            <w:pPr>
              <w:spacing w:after="0" w:line="240" w:lineRule="auto"/>
              <w:rPr>
                <w:ins w:id="1646" w:author="Michael Bell" w:date="2013-05-06T18:57:00Z"/>
              </w:rPr>
            </w:pPr>
          </w:p>
        </w:tc>
      </w:tr>
      <w:tr w:rsidR="00340CA5" w:rsidRPr="00955378" w14:paraId="5AB2980D" w14:textId="77777777" w:rsidTr="00340CA5">
        <w:trPr>
          <w:ins w:id="1647" w:author="Michael Bell" w:date="2013-05-06T18:57:00Z"/>
        </w:trPr>
        <w:tc>
          <w:tcPr>
            <w:tcW w:w="2310" w:type="dxa"/>
            <w:shd w:val="clear" w:color="auto" w:fill="F2DBDB"/>
          </w:tcPr>
          <w:p w14:paraId="04B2ECEE" w14:textId="77777777" w:rsidR="00340CA5" w:rsidRPr="00955378" w:rsidRDefault="00340CA5" w:rsidP="00340CA5">
            <w:pPr>
              <w:spacing w:after="0" w:line="240" w:lineRule="auto"/>
              <w:rPr>
                <w:ins w:id="1648" w:author="Michael Bell" w:date="2013-05-06T18:57:00Z"/>
              </w:rPr>
            </w:pPr>
          </w:p>
        </w:tc>
        <w:tc>
          <w:tcPr>
            <w:tcW w:w="2310" w:type="dxa"/>
            <w:shd w:val="clear" w:color="auto" w:fill="F2DBDB"/>
          </w:tcPr>
          <w:p w14:paraId="5F3823D3" w14:textId="77777777" w:rsidR="00340CA5" w:rsidRPr="00955378" w:rsidRDefault="00340CA5" w:rsidP="00340CA5">
            <w:pPr>
              <w:spacing w:after="0" w:line="240" w:lineRule="auto"/>
              <w:rPr>
                <w:ins w:id="1649" w:author="Michael Bell" w:date="2013-05-06T18:57:00Z"/>
              </w:rPr>
            </w:pPr>
            <w:ins w:id="1650" w:author="Michael Bell" w:date="2013-05-06T18:57:00Z">
              <w:r w:rsidRPr="00955378">
                <w:t>Right</w:t>
              </w:r>
            </w:ins>
          </w:p>
        </w:tc>
        <w:tc>
          <w:tcPr>
            <w:tcW w:w="2311" w:type="dxa"/>
            <w:shd w:val="clear" w:color="auto" w:fill="F2DBDB"/>
          </w:tcPr>
          <w:p w14:paraId="07C34CCB" w14:textId="77777777" w:rsidR="00340CA5" w:rsidRPr="00955378" w:rsidRDefault="00340CA5" w:rsidP="00340CA5">
            <w:pPr>
              <w:spacing w:after="0" w:line="240" w:lineRule="auto"/>
              <w:rPr>
                <w:ins w:id="1651" w:author="Michael Bell" w:date="2013-05-06T18:57:00Z"/>
              </w:rPr>
            </w:pPr>
            <w:ins w:id="1652" w:author="Michael Bell" w:date="2013-05-06T18:57:00Z">
              <w:r w:rsidRPr="00955378">
                <w:t>-</w:t>
              </w:r>
            </w:ins>
          </w:p>
        </w:tc>
        <w:tc>
          <w:tcPr>
            <w:tcW w:w="2311" w:type="dxa"/>
          </w:tcPr>
          <w:p w14:paraId="6A65B3E0" w14:textId="77777777" w:rsidR="00340CA5" w:rsidRPr="00955378" w:rsidRDefault="00340CA5" w:rsidP="00340CA5">
            <w:pPr>
              <w:spacing w:after="0" w:line="240" w:lineRule="auto"/>
              <w:rPr>
                <w:ins w:id="1653" w:author="Michael Bell" w:date="2013-05-06T18:57:00Z"/>
              </w:rPr>
            </w:pPr>
          </w:p>
        </w:tc>
      </w:tr>
      <w:tr w:rsidR="00340CA5" w:rsidRPr="00955378" w14:paraId="4A8C11AD" w14:textId="77777777" w:rsidTr="00340CA5">
        <w:trPr>
          <w:ins w:id="1654" w:author="Michael Bell" w:date="2013-05-06T18:57:00Z"/>
        </w:trPr>
        <w:tc>
          <w:tcPr>
            <w:tcW w:w="2310" w:type="dxa"/>
            <w:shd w:val="clear" w:color="auto" w:fill="F2DBDB"/>
          </w:tcPr>
          <w:p w14:paraId="10801859" w14:textId="77777777" w:rsidR="00340CA5" w:rsidRPr="00955378" w:rsidRDefault="00340CA5" w:rsidP="00340CA5">
            <w:pPr>
              <w:spacing w:after="0" w:line="240" w:lineRule="auto"/>
              <w:rPr>
                <w:ins w:id="1655" w:author="Michael Bell" w:date="2013-05-06T18:57:00Z"/>
              </w:rPr>
            </w:pPr>
            <w:ins w:id="1656" w:author="Michael Bell" w:date="2013-05-06T18:57:00Z">
              <w:r w:rsidRPr="00955378">
                <w:t>Leovetticutte</w:t>
              </w:r>
            </w:ins>
          </w:p>
        </w:tc>
        <w:tc>
          <w:tcPr>
            <w:tcW w:w="2310" w:type="dxa"/>
            <w:shd w:val="clear" w:color="auto" w:fill="F2DBDB"/>
          </w:tcPr>
          <w:p w14:paraId="1D32B7D8" w14:textId="77777777" w:rsidR="00340CA5" w:rsidRPr="00955378" w:rsidRDefault="00340CA5" w:rsidP="00340CA5">
            <w:pPr>
              <w:spacing w:after="0" w:line="240" w:lineRule="auto"/>
              <w:rPr>
                <w:ins w:id="1657" w:author="Michael Bell" w:date="2013-05-06T18:57:00Z"/>
                <w:b/>
              </w:rPr>
            </w:pPr>
            <w:ins w:id="1658" w:author="Michael Bell" w:date="2013-05-06T18:57:00Z">
              <w:r w:rsidRPr="00955378">
                <w:t>Up</w:t>
              </w:r>
            </w:ins>
          </w:p>
        </w:tc>
        <w:tc>
          <w:tcPr>
            <w:tcW w:w="2311" w:type="dxa"/>
            <w:shd w:val="clear" w:color="auto" w:fill="F2DBDB"/>
          </w:tcPr>
          <w:p w14:paraId="3DC3A512" w14:textId="77777777" w:rsidR="00340CA5" w:rsidRPr="00955378" w:rsidRDefault="00340CA5" w:rsidP="00340CA5">
            <w:pPr>
              <w:spacing w:after="0" w:line="240" w:lineRule="auto"/>
              <w:rPr>
                <w:ins w:id="1659" w:author="Michael Bell" w:date="2013-05-06T18:57:00Z"/>
              </w:rPr>
            </w:pPr>
            <w:ins w:id="1660" w:author="Michael Bell" w:date="2013-05-06T18:57:00Z">
              <w:r w:rsidRPr="00955378">
                <w:t>Gregville</w:t>
              </w:r>
            </w:ins>
          </w:p>
        </w:tc>
        <w:tc>
          <w:tcPr>
            <w:tcW w:w="2311" w:type="dxa"/>
          </w:tcPr>
          <w:p w14:paraId="15A087F2" w14:textId="77777777" w:rsidR="00340CA5" w:rsidRPr="00955378" w:rsidRDefault="00340CA5" w:rsidP="00340CA5">
            <w:pPr>
              <w:spacing w:after="0" w:line="240" w:lineRule="auto"/>
              <w:rPr>
                <w:ins w:id="1661" w:author="Michael Bell" w:date="2013-05-06T18:57:00Z"/>
              </w:rPr>
            </w:pPr>
          </w:p>
        </w:tc>
      </w:tr>
      <w:tr w:rsidR="00340CA5" w:rsidRPr="00955378" w14:paraId="56775663" w14:textId="77777777" w:rsidTr="00340CA5">
        <w:trPr>
          <w:ins w:id="1662" w:author="Michael Bell" w:date="2013-05-06T18:57:00Z"/>
        </w:trPr>
        <w:tc>
          <w:tcPr>
            <w:tcW w:w="2310" w:type="dxa"/>
            <w:shd w:val="clear" w:color="auto" w:fill="F2DBDB"/>
          </w:tcPr>
          <w:p w14:paraId="7A8EED9D" w14:textId="77777777" w:rsidR="00340CA5" w:rsidRPr="00955378" w:rsidRDefault="00340CA5" w:rsidP="00340CA5">
            <w:pPr>
              <w:spacing w:after="0" w:line="240" w:lineRule="auto"/>
              <w:rPr>
                <w:ins w:id="1663" w:author="Michael Bell" w:date="2013-05-06T18:57:00Z"/>
              </w:rPr>
            </w:pPr>
          </w:p>
        </w:tc>
        <w:tc>
          <w:tcPr>
            <w:tcW w:w="2310" w:type="dxa"/>
            <w:shd w:val="clear" w:color="auto" w:fill="F2DBDB"/>
          </w:tcPr>
          <w:p w14:paraId="583EA315" w14:textId="77777777" w:rsidR="00340CA5" w:rsidRPr="00955378" w:rsidRDefault="00340CA5" w:rsidP="00340CA5">
            <w:pPr>
              <w:spacing w:after="0" w:line="240" w:lineRule="auto"/>
              <w:rPr>
                <w:ins w:id="1664" w:author="Michael Bell" w:date="2013-05-06T18:57:00Z"/>
              </w:rPr>
            </w:pPr>
            <w:ins w:id="1665" w:author="Michael Bell" w:date="2013-05-06T18:57:00Z">
              <w:r w:rsidRPr="00955378">
                <w:t>Down</w:t>
              </w:r>
            </w:ins>
          </w:p>
        </w:tc>
        <w:tc>
          <w:tcPr>
            <w:tcW w:w="2311" w:type="dxa"/>
            <w:shd w:val="clear" w:color="auto" w:fill="F2DBDB"/>
          </w:tcPr>
          <w:p w14:paraId="760350FD" w14:textId="77777777" w:rsidR="00340CA5" w:rsidRPr="00955378" w:rsidRDefault="00340CA5" w:rsidP="00340CA5">
            <w:pPr>
              <w:spacing w:after="0" w:line="240" w:lineRule="auto"/>
              <w:rPr>
                <w:ins w:id="1666" w:author="Michael Bell" w:date="2013-05-06T18:57:00Z"/>
              </w:rPr>
            </w:pPr>
            <w:ins w:id="1667" w:author="Michael Bell" w:date="2013-05-06T18:57:00Z">
              <w:r w:rsidRPr="00955378">
                <w:t>Regantra</w:t>
              </w:r>
            </w:ins>
          </w:p>
        </w:tc>
        <w:tc>
          <w:tcPr>
            <w:tcW w:w="2311" w:type="dxa"/>
          </w:tcPr>
          <w:p w14:paraId="7846FD7B" w14:textId="77777777" w:rsidR="00340CA5" w:rsidRPr="00955378" w:rsidRDefault="00340CA5" w:rsidP="00340CA5">
            <w:pPr>
              <w:spacing w:after="0" w:line="240" w:lineRule="auto"/>
              <w:rPr>
                <w:ins w:id="1668" w:author="Michael Bell" w:date="2013-05-06T18:57:00Z"/>
              </w:rPr>
            </w:pPr>
          </w:p>
        </w:tc>
      </w:tr>
      <w:tr w:rsidR="00340CA5" w:rsidRPr="00955378" w14:paraId="4C50A366" w14:textId="77777777" w:rsidTr="00340CA5">
        <w:trPr>
          <w:ins w:id="1669" w:author="Michael Bell" w:date="2013-05-06T18:57:00Z"/>
        </w:trPr>
        <w:tc>
          <w:tcPr>
            <w:tcW w:w="2310" w:type="dxa"/>
            <w:shd w:val="clear" w:color="auto" w:fill="F2DBDB"/>
          </w:tcPr>
          <w:p w14:paraId="3B39F3CC" w14:textId="77777777" w:rsidR="00340CA5" w:rsidRPr="00955378" w:rsidRDefault="00340CA5" w:rsidP="00340CA5">
            <w:pPr>
              <w:spacing w:after="0" w:line="240" w:lineRule="auto"/>
              <w:rPr>
                <w:ins w:id="1670" w:author="Michael Bell" w:date="2013-05-06T18:57:00Z"/>
              </w:rPr>
            </w:pPr>
          </w:p>
        </w:tc>
        <w:tc>
          <w:tcPr>
            <w:tcW w:w="2310" w:type="dxa"/>
            <w:shd w:val="clear" w:color="auto" w:fill="F2DBDB"/>
          </w:tcPr>
          <w:p w14:paraId="394ABF2A" w14:textId="77777777" w:rsidR="00340CA5" w:rsidRPr="00955378" w:rsidRDefault="00340CA5" w:rsidP="00340CA5">
            <w:pPr>
              <w:spacing w:after="0" w:line="240" w:lineRule="auto"/>
              <w:rPr>
                <w:ins w:id="1671" w:author="Michael Bell" w:date="2013-05-06T18:57:00Z"/>
              </w:rPr>
            </w:pPr>
            <w:ins w:id="1672" w:author="Michael Bell" w:date="2013-05-06T18:57:00Z">
              <w:r w:rsidRPr="00955378">
                <w:t>Left</w:t>
              </w:r>
            </w:ins>
          </w:p>
        </w:tc>
        <w:tc>
          <w:tcPr>
            <w:tcW w:w="2311" w:type="dxa"/>
            <w:shd w:val="clear" w:color="auto" w:fill="F2DBDB"/>
          </w:tcPr>
          <w:p w14:paraId="039470E0" w14:textId="77777777" w:rsidR="00340CA5" w:rsidRPr="00955378" w:rsidRDefault="00340CA5" w:rsidP="00340CA5">
            <w:pPr>
              <w:spacing w:after="0" w:line="240" w:lineRule="auto"/>
              <w:rPr>
                <w:ins w:id="1673" w:author="Michael Bell" w:date="2013-05-06T18:57:00Z"/>
              </w:rPr>
            </w:pPr>
            <w:ins w:id="1674" w:author="Michael Bell" w:date="2013-05-06T18:57:00Z">
              <w:r w:rsidRPr="00955378">
                <w:t>Destinations</w:t>
              </w:r>
            </w:ins>
          </w:p>
        </w:tc>
        <w:tc>
          <w:tcPr>
            <w:tcW w:w="2311" w:type="dxa"/>
          </w:tcPr>
          <w:p w14:paraId="70BAE0D8" w14:textId="77777777" w:rsidR="00340CA5" w:rsidRPr="00955378" w:rsidRDefault="00340CA5" w:rsidP="00340CA5">
            <w:pPr>
              <w:spacing w:after="0" w:line="240" w:lineRule="auto"/>
              <w:rPr>
                <w:ins w:id="1675" w:author="Michael Bell" w:date="2013-05-06T18:57:00Z"/>
              </w:rPr>
            </w:pPr>
          </w:p>
        </w:tc>
      </w:tr>
      <w:tr w:rsidR="00340CA5" w:rsidRPr="00955378" w14:paraId="2A447FAA" w14:textId="77777777" w:rsidTr="00340CA5">
        <w:trPr>
          <w:ins w:id="1676" w:author="Michael Bell" w:date="2013-05-06T18:57:00Z"/>
        </w:trPr>
        <w:tc>
          <w:tcPr>
            <w:tcW w:w="2310" w:type="dxa"/>
            <w:shd w:val="clear" w:color="auto" w:fill="F2DBDB"/>
          </w:tcPr>
          <w:p w14:paraId="4C994D4E" w14:textId="77777777" w:rsidR="00340CA5" w:rsidRPr="00955378" w:rsidRDefault="00340CA5" w:rsidP="00340CA5">
            <w:pPr>
              <w:spacing w:after="0" w:line="240" w:lineRule="auto"/>
              <w:rPr>
                <w:ins w:id="1677" w:author="Michael Bell" w:date="2013-05-06T18:57:00Z"/>
              </w:rPr>
            </w:pPr>
          </w:p>
        </w:tc>
        <w:tc>
          <w:tcPr>
            <w:tcW w:w="2310" w:type="dxa"/>
            <w:shd w:val="clear" w:color="auto" w:fill="F2DBDB"/>
          </w:tcPr>
          <w:p w14:paraId="30378D97" w14:textId="77777777" w:rsidR="00340CA5" w:rsidRPr="00955378" w:rsidRDefault="00340CA5" w:rsidP="00340CA5">
            <w:pPr>
              <w:spacing w:after="0" w:line="240" w:lineRule="auto"/>
              <w:rPr>
                <w:ins w:id="1678" w:author="Michael Bell" w:date="2013-05-06T18:57:00Z"/>
              </w:rPr>
            </w:pPr>
            <w:ins w:id="1679" w:author="Michael Bell" w:date="2013-05-06T18:57:00Z">
              <w:r w:rsidRPr="00955378">
                <w:t>Right</w:t>
              </w:r>
            </w:ins>
          </w:p>
        </w:tc>
        <w:tc>
          <w:tcPr>
            <w:tcW w:w="2311" w:type="dxa"/>
            <w:shd w:val="clear" w:color="auto" w:fill="F2DBDB"/>
          </w:tcPr>
          <w:p w14:paraId="5E3FB50B" w14:textId="77777777" w:rsidR="00340CA5" w:rsidRPr="00955378" w:rsidRDefault="00340CA5" w:rsidP="00340CA5">
            <w:pPr>
              <w:spacing w:after="0" w:line="240" w:lineRule="auto"/>
              <w:rPr>
                <w:ins w:id="1680" w:author="Michael Bell" w:date="2013-05-06T18:57:00Z"/>
              </w:rPr>
            </w:pPr>
            <w:ins w:id="1681" w:author="Michael Bell" w:date="2013-05-06T18:57:00Z">
              <w:r w:rsidRPr="00955378">
                <w:t>-</w:t>
              </w:r>
            </w:ins>
          </w:p>
        </w:tc>
        <w:tc>
          <w:tcPr>
            <w:tcW w:w="2311" w:type="dxa"/>
          </w:tcPr>
          <w:p w14:paraId="4D114302" w14:textId="77777777" w:rsidR="00340CA5" w:rsidRPr="00955378" w:rsidRDefault="00340CA5" w:rsidP="00340CA5">
            <w:pPr>
              <w:spacing w:after="0" w:line="240" w:lineRule="auto"/>
              <w:rPr>
                <w:ins w:id="1682" w:author="Michael Bell" w:date="2013-05-06T18:57:00Z"/>
              </w:rPr>
            </w:pPr>
          </w:p>
        </w:tc>
      </w:tr>
      <w:tr w:rsidR="00340CA5" w:rsidRPr="00955378" w14:paraId="5FB8019F" w14:textId="77777777" w:rsidTr="00340CA5">
        <w:trPr>
          <w:ins w:id="1683" w:author="Michael Bell" w:date="2013-05-06T18:57:00Z"/>
        </w:trPr>
        <w:tc>
          <w:tcPr>
            <w:tcW w:w="2310" w:type="dxa"/>
            <w:shd w:val="clear" w:color="auto" w:fill="F2DBDB"/>
          </w:tcPr>
          <w:p w14:paraId="20E271BB" w14:textId="77777777" w:rsidR="00340CA5" w:rsidRPr="00955378" w:rsidRDefault="00340CA5" w:rsidP="00340CA5">
            <w:pPr>
              <w:spacing w:after="0" w:line="240" w:lineRule="auto"/>
              <w:rPr>
                <w:ins w:id="1684" w:author="Michael Bell" w:date="2013-05-06T18:57:00Z"/>
              </w:rPr>
            </w:pPr>
            <w:ins w:id="1685" w:author="Michael Bell" w:date="2013-05-06T18:57:00Z">
              <w:r w:rsidRPr="00955378">
                <w:t>Regantra</w:t>
              </w:r>
            </w:ins>
          </w:p>
        </w:tc>
        <w:tc>
          <w:tcPr>
            <w:tcW w:w="2310" w:type="dxa"/>
            <w:shd w:val="clear" w:color="auto" w:fill="F2DBDB"/>
          </w:tcPr>
          <w:p w14:paraId="2A31C5A9" w14:textId="77777777" w:rsidR="00340CA5" w:rsidRPr="00955378" w:rsidRDefault="00340CA5" w:rsidP="00340CA5">
            <w:pPr>
              <w:spacing w:after="0" w:line="240" w:lineRule="auto"/>
              <w:rPr>
                <w:ins w:id="1686" w:author="Michael Bell" w:date="2013-05-06T18:57:00Z"/>
              </w:rPr>
            </w:pPr>
            <w:ins w:id="1687" w:author="Michael Bell" w:date="2013-05-06T18:57:00Z">
              <w:r w:rsidRPr="00955378">
                <w:t>Up</w:t>
              </w:r>
            </w:ins>
          </w:p>
        </w:tc>
        <w:tc>
          <w:tcPr>
            <w:tcW w:w="2311" w:type="dxa"/>
            <w:shd w:val="clear" w:color="auto" w:fill="F2DBDB"/>
          </w:tcPr>
          <w:p w14:paraId="5278BD1C" w14:textId="77777777" w:rsidR="00340CA5" w:rsidRPr="00955378" w:rsidRDefault="00340CA5" w:rsidP="00340CA5">
            <w:pPr>
              <w:spacing w:after="0" w:line="240" w:lineRule="auto"/>
              <w:rPr>
                <w:ins w:id="1688" w:author="Michael Bell" w:date="2013-05-06T18:57:00Z"/>
              </w:rPr>
            </w:pPr>
            <w:ins w:id="1689" w:author="Michael Bell" w:date="2013-05-06T18:57:00Z">
              <w:r w:rsidRPr="00955378">
                <w:t>Leovetticutte</w:t>
              </w:r>
            </w:ins>
          </w:p>
        </w:tc>
        <w:tc>
          <w:tcPr>
            <w:tcW w:w="2311" w:type="dxa"/>
          </w:tcPr>
          <w:p w14:paraId="7CFBB768" w14:textId="77777777" w:rsidR="00340CA5" w:rsidRPr="00955378" w:rsidRDefault="00340CA5" w:rsidP="00340CA5">
            <w:pPr>
              <w:spacing w:after="0" w:line="240" w:lineRule="auto"/>
              <w:rPr>
                <w:ins w:id="1690" w:author="Michael Bell" w:date="2013-05-06T18:57:00Z"/>
              </w:rPr>
            </w:pPr>
          </w:p>
        </w:tc>
      </w:tr>
      <w:tr w:rsidR="00340CA5" w:rsidRPr="00955378" w14:paraId="41E2D938" w14:textId="77777777" w:rsidTr="00340CA5">
        <w:trPr>
          <w:ins w:id="1691" w:author="Michael Bell" w:date="2013-05-06T18:57:00Z"/>
        </w:trPr>
        <w:tc>
          <w:tcPr>
            <w:tcW w:w="2310" w:type="dxa"/>
            <w:shd w:val="clear" w:color="auto" w:fill="F2DBDB"/>
          </w:tcPr>
          <w:p w14:paraId="31231FE2" w14:textId="77777777" w:rsidR="00340CA5" w:rsidRPr="00955378" w:rsidRDefault="00340CA5" w:rsidP="00340CA5">
            <w:pPr>
              <w:spacing w:after="0" w:line="240" w:lineRule="auto"/>
              <w:rPr>
                <w:ins w:id="1692" w:author="Michael Bell" w:date="2013-05-06T18:57:00Z"/>
              </w:rPr>
            </w:pPr>
          </w:p>
        </w:tc>
        <w:tc>
          <w:tcPr>
            <w:tcW w:w="2310" w:type="dxa"/>
            <w:shd w:val="clear" w:color="auto" w:fill="F2DBDB"/>
          </w:tcPr>
          <w:p w14:paraId="2B8AE2E4" w14:textId="77777777" w:rsidR="00340CA5" w:rsidRPr="00955378" w:rsidRDefault="00340CA5" w:rsidP="00340CA5">
            <w:pPr>
              <w:spacing w:after="0" w:line="240" w:lineRule="auto"/>
              <w:rPr>
                <w:ins w:id="1693" w:author="Michael Bell" w:date="2013-05-06T18:57:00Z"/>
              </w:rPr>
            </w:pPr>
            <w:ins w:id="1694" w:author="Michael Bell" w:date="2013-05-06T18:57:00Z">
              <w:r w:rsidRPr="00955378">
                <w:t>Down</w:t>
              </w:r>
            </w:ins>
          </w:p>
        </w:tc>
        <w:tc>
          <w:tcPr>
            <w:tcW w:w="2311" w:type="dxa"/>
            <w:shd w:val="clear" w:color="auto" w:fill="F2DBDB"/>
          </w:tcPr>
          <w:p w14:paraId="0A2F0ABD" w14:textId="77777777" w:rsidR="00340CA5" w:rsidRPr="00955378" w:rsidRDefault="00340CA5" w:rsidP="00340CA5">
            <w:pPr>
              <w:spacing w:after="0" w:line="240" w:lineRule="auto"/>
              <w:rPr>
                <w:ins w:id="1695" w:author="Michael Bell" w:date="2013-05-06T18:57:00Z"/>
              </w:rPr>
            </w:pPr>
            <w:ins w:id="1696" w:author="Michael Bell" w:date="2013-05-06T18:57:00Z">
              <w:r w:rsidRPr="00955378">
                <w:t>Vancoville</w:t>
              </w:r>
            </w:ins>
          </w:p>
        </w:tc>
        <w:tc>
          <w:tcPr>
            <w:tcW w:w="2311" w:type="dxa"/>
          </w:tcPr>
          <w:p w14:paraId="49BBBA31" w14:textId="77777777" w:rsidR="00340CA5" w:rsidRPr="00955378" w:rsidRDefault="00340CA5" w:rsidP="00340CA5">
            <w:pPr>
              <w:spacing w:after="0" w:line="240" w:lineRule="auto"/>
              <w:rPr>
                <w:ins w:id="1697" w:author="Michael Bell" w:date="2013-05-06T18:57:00Z"/>
              </w:rPr>
            </w:pPr>
          </w:p>
        </w:tc>
      </w:tr>
      <w:tr w:rsidR="00340CA5" w:rsidRPr="00955378" w14:paraId="747AC8F6" w14:textId="77777777" w:rsidTr="00340CA5">
        <w:trPr>
          <w:ins w:id="1698" w:author="Michael Bell" w:date="2013-05-06T18:57:00Z"/>
        </w:trPr>
        <w:tc>
          <w:tcPr>
            <w:tcW w:w="2310" w:type="dxa"/>
            <w:shd w:val="clear" w:color="auto" w:fill="F2DBDB"/>
          </w:tcPr>
          <w:p w14:paraId="36B41701" w14:textId="77777777" w:rsidR="00340CA5" w:rsidRPr="00955378" w:rsidRDefault="00340CA5" w:rsidP="00340CA5">
            <w:pPr>
              <w:spacing w:after="0" w:line="240" w:lineRule="auto"/>
              <w:rPr>
                <w:ins w:id="1699" w:author="Michael Bell" w:date="2013-05-06T18:57:00Z"/>
              </w:rPr>
            </w:pPr>
          </w:p>
        </w:tc>
        <w:tc>
          <w:tcPr>
            <w:tcW w:w="2310" w:type="dxa"/>
            <w:shd w:val="clear" w:color="auto" w:fill="F2DBDB"/>
          </w:tcPr>
          <w:p w14:paraId="35E35D27" w14:textId="77777777" w:rsidR="00340CA5" w:rsidRPr="00955378" w:rsidRDefault="00340CA5" w:rsidP="00340CA5">
            <w:pPr>
              <w:spacing w:after="0" w:line="240" w:lineRule="auto"/>
              <w:rPr>
                <w:ins w:id="1700" w:author="Michael Bell" w:date="2013-05-06T18:57:00Z"/>
              </w:rPr>
            </w:pPr>
            <w:ins w:id="1701" w:author="Michael Bell" w:date="2013-05-06T18:57:00Z">
              <w:r w:rsidRPr="00955378">
                <w:t>Left</w:t>
              </w:r>
            </w:ins>
          </w:p>
        </w:tc>
        <w:tc>
          <w:tcPr>
            <w:tcW w:w="2311" w:type="dxa"/>
            <w:shd w:val="clear" w:color="auto" w:fill="F2DBDB"/>
          </w:tcPr>
          <w:p w14:paraId="6E796833" w14:textId="77777777" w:rsidR="00340CA5" w:rsidRPr="00955378" w:rsidRDefault="00340CA5" w:rsidP="00340CA5">
            <w:pPr>
              <w:spacing w:after="0" w:line="240" w:lineRule="auto"/>
              <w:rPr>
                <w:ins w:id="1702" w:author="Michael Bell" w:date="2013-05-06T18:57:00Z"/>
              </w:rPr>
            </w:pPr>
            <w:ins w:id="1703" w:author="Michael Bell" w:date="2013-05-06T18:57:00Z">
              <w:r w:rsidRPr="00955378">
                <w:t>Destinations</w:t>
              </w:r>
            </w:ins>
          </w:p>
        </w:tc>
        <w:tc>
          <w:tcPr>
            <w:tcW w:w="2311" w:type="dxa"/>
          </w:tcPr>
          <w:p w14:paraId="429F4DDC" w14:textId="77777777" w:rsidR="00340CA5" w:rsidRPr="00955378" w:rsidRDefault="00340CA5" w:rsidP="00340CA5">
            <w:pPr>
              <w:spacing w:after="0" w:line="240" w:lineRule="auto"/>
              <w:rPr>
                <w:ins w:id="1704" w:author="Michael Bell" w:date="2013-05-06T18:57:00Z"/>
              </w:rPr>
            </w:pPr>
          </w:p>
        </w:tc>
      </w:tr>
      <w:tr w:rsidR="00340CA5" w:rsidRPr="00955378" w14:paraId="707D3A41" w14:textId="77777777" w:rsidTr="00340CA5">
        <w:trPr>
          <w:ins w:id="1705" w:author="Michael Bell" w:date="2013-05-06T18:57:00Z"/>
        </w:trPr>
        <w:tc>
          <w:tcPr>
            <w:tcW w:w="2310" w:type="dxa"/>
            <w:shd w:val="clear" w:color="auto" w:fill="F2DBDB"/>
          </w:tcPr>
          <w:p w14:paraId="257C6F9E" w14:textId="77777777" w:rsidR="00340CA5" w:rsidRPr="00955378" w:rsidRDefault="00340CA5" w:rsidP="00340CA5">
            <w:pPr>
              <w:spacing w:after="0" w:line="240" w:lineRule="auto"/>
              <w:rPr>
                <w:ins w:id="1706" w:author="Michael Bell" w:date="2013-05-06T18:57:00Z"/>
              </w:rPr>
            </w:pPr>
          </w:p>
        </w:tc>
        <w:tc>
          <w:tcPr>
            <w:tcW w:w="2310" w:type="dxa"/>
            <w:shd w:val="clear" w:color="auto" w:fill="F2DBDB"/>
          </w:tcPr>
          <w:p w14:paraId="31D2C9C1" w14:textId="77777777" w:rsidR="00340CA5" w:rsidRPr="00955378" w:rsidRDefault="00340CA5" w:rsidP="00340CA5">
            <w:pPr>
              <w:spacing w:after="0" w:line="240" w:lineRule="auto"/>
              <w:rPr>
                <w:ins w:id="1707" w:author="Michael Bell" w:date="2013-05-06T18:57:00Z"/>
              </w:rPr>
            </w:pPr>
            <w:ins w:id="1708" w:author="Michael Bell" w:date="2013-05-06T18:57:00Z">
              <w:r w:rsidRPr="00955378">
                <w:t>Right</w:t>
              </w:r>
            </w:ins>
          </w:p>
        </w:tc>
        <w:tc>
          <w:tcPr>
            <w:tcW w:w="2311" w:type="dxa"/>
            <w:shd w:val="clear" w:color="auto" w:fill="F2DBDB"/>
          </w:tcPr>
          <w:p w14:paraId="7E92C448" w14:textId="77777777" w:rsidR="00340CA5" w:rsidRPr="00955378" w:rsidRDefault="00340CA5" w:rsidP="00340CA5">
            <w:pPr>
              <w:spacing w:after="0" w:line="240" w:lineRule="auto"/>
              <w:rPr>
                <w:ins w:id="1709" w:author="Michael Bell" w:date="2013-05-06T18:57:00Z"/>
              </w:rPr>
            </w:pPr>
            <w:ins w:id="1710" w:author="Michael Bell" w:date="2013-05-06T18:57:00Z">
              <w:r w:rsidRPr="00955378">
                <w:t>-</w:t>
              </w:r>
            </w:ins>
          </w:p>
        </w:tc>
        <w:tc>
          <w:tcPr>
            <w:tcW w:w="2311" w:type="dxa"/>
          </w:tcPr>
          <w:p w14:paraId="5F80EFD2" w14:textId="77777777" w:rsidR="00340CA5" w:rsidRPr="00955378" w:rsidRDefault="00340CA5" w:rsidP="00340CA5">
            <w:pPr>
              <w:spacing w:after="0" w:line="240" w:lineRule="auto"/>
              <w:rPr>
                <w:ins w:id="1711" w:author="Michael Bell" w:date="2013-05-06T18:57:00Z"/>
              </w:rPr>
            </w:pPr>
          </w:p>
        </w:tc>
      </w:tr>
      <w:tr w:rsidR="00340CA5" w:rsidRPr="00955378" w14:paraId="468F442C" w14:textId="77777777" w:rsidTr="00340CA5">
        <w:trPr>
          <w:ins w:id="1712" w:author="Michael Bell" w:date="2013-05-06T18:57:00Z"/>
        </w:trPr>
        <w:tc>
          <w:tcPr>
            <w:tcW w:w="2310" w:type="dxa"/>
            <w:shd w:val="clear" w:color="auto" w:fill="F2DBDB"/>
          </w:tcPr>
          <w:p w14:paraId="0F30D032" w14:textId="77777777" w:rsidR="00340CA5" w:rsidRPr="00955378" w:rsidRDefault="00340CA5" w:rsidP="00340CA5">
            <w:pPr>
              <w:spacing w:after="0" w:line="240" w:lineRule="auto"/>
              <w:rPr>
                <w:ins w:id="1713" w:author="Michael Bell" w:date="2013-05-06T18:57:00Z"/>
              </w:rPr>
            </w:pPr>
            <w:ins w:id="1714" w:author="Michael Bell" w:date="2013-05-06T18:57:00Z">
              <w:r w:rsidRPr="00955378">
                <w:t>Vancoville</w:t>
              </w:r>
            </w:ins>
          </w:p>
        </w:tc>
        <w:tc>
          <w:tcPr>
            <w:tcW w:w="2310" w:type="dxa"/>
            <w:shd w:val="clear" w:color="auto" w:fill="F2DBDB"/>
          </w:tcPr>
          <w:p w14:paraId="5EAFB5F3" w14:textId="77777777" w:rsidR="00340CA5" w:rsidRPr="00955378" w:rsidRDefault="00340CA5" w:rsidP="00340CA5">
            <w:pPr>
              <w:spacing w:after="0" w:line="240" w:lineRule="auto"/>
              <w:rPr>
                <w:ins w:id="1715" w:author="Michael Bell" w:date="2013-05-06T18:57:00Z"/>
              </w:rPr>
            </w:pPr>
            <w:ins w:id="1716" w:author="Michael Bell" w:date="2013-05-06T18:57:00Z">
              <w:r w:rsidRPr="00955378">
                <w:t>Up</w:t>
              </w:r>
            </w:ins>
          </w:p>
        </w:tc>
        <w:tc>
          <w:tcPr>
            <w:tcW w:w="2311" w:type="dxa"/>
            <w:shd w:val="clear" w:color="auto" w:fill="F2DBDB"/>
          </w:tcPr>
          <w:p w14:paraId="15E4166D" w14:textId="77777777" w:rsidR="00340CA5" w:rsidRPr="00955378" w:rsidRDefault="00340CA5" w:rsidP="00340CA5">
            <w:pPr>
              <w:spacing w:after="0" w:line="240" w:lineRule="auto"/>
              <w:rPr>
                <w:ins w:id="1717" w:author="Michael Bell" w:date="2013-05-06T18:57:00Z"/>
              </w:rPr>
            </w:pPr>
            <w:ins w:id="1718" w:author="Michael Bell" w:date="2013-05-06T18:57:00Z">
              <w:r w:rsidRPr="00955378">
                <w:t>Regantra</w:t>
              </w:r>
            </w:ins>
          </w:p>
        </w:tc>
        <w:tc>
          <w:tcPr>
            <w:tcW w:w="2311" w:type="dxa"/>
          </w:tcPr>
          <w:p w14:paraId="6A3D23B2" w14:textId="77777777" w:rsidR="00340CA5" w:rsidRPr="00955378" w:rsidRDefault="00340CA5" w:rsidP="00340CA5">
            <w:pPr>
              <w:spacing w:after="0" w:line="240" w:lineRule="auto"/>
              <w:rPr>
                <w:ins w:id="1719" w:author="Michael Bell" w:date="2013-05-06T18:57:00Z"/>
              </w:rPr>
            </w:pPr>
          </w:p>
        </w:tc>
      </w:tr>
      <w:tr w:rsidR="00340CA5" w:rsidRPr="00955378" w14:paraId="1D15B052" w14:textId="77777777" w:rsidTr="00340CA5">
        <w:trPr>
          <w:ins w:id="1720" w:author="Michael Bell" w:date="2013-05-06T18:57:00Z"/>
        </w:trPr>
        <w:tc>
          <w:tcPr>
            <w:tcW w:w="2310" w:type="dxa"/>
            <w:shd w:val="clear" w:color="auto" w:fill="F2DBDB"/>
          </w:tcPr>
          <w:p w14:paraId="01372407" w14:textId="77777777" w:rsidR="00340CA5" w:rsidRPr="00955378" w:rsidRDefault="00340CA5" w:rsidP="00340CA5">
            <w:pPr>
              <w:spacing w:after="0" w:line="240" w:lineRule="auto"/>
              <w:rPr>
                <w:ins w:id="1721" w:author="Michael Bell" w:date="2013-05-06T18:57:00Z"/>
              </w:rPr>
            </w:pPr>
          </w:p>
        </w:tc>
        <w:tc>
          <w:tcPr>
            <w:tcW w:w="2310" w:type="dxa"/>
            <w:shd w:val="clear" w:color="auto" w:fill="F2DBDB"/>
          </w:tcPr>
          <w:p w14:paraId="3B6DE46E" w14:textId="77777777" w:rsidR="00340CA5" w:rsidRPr="00955378" w:rsidRDefault="00340CA5" w:rsidP="00340CA5">
            <w:pPr>
              <w:spacing w:after="0" w:line="240" w:lineRule="auto"/>
              <w:rPr>
                <w:ins w:id="1722" w:author="Michael Bell" w:date="2013-05-06T18:57:00Z"/>
              </w:rPr>
            </w:pPr>
            <w:ins w:id="1723" w:author="Michael Bell" w:date="2013-05-06T18:57:00Z">
              <w:r w:rsidRPr="00955378">
                <w:t>Down</w:t>
              </w:r>
            </w:ins>
          </w:p>
        </w:tc>
        <w:tc>
          <w:tcPr>
            <w:tcW w:w="2311" w:type="dxa"/>
            <w:shd w:val="clear" w:color="auto" w:fill="F2DBDB"/>
          </w:tcPr>
          <w:p w14:paraId="01E1192C" w14:textId="77777777" w:rsidR="00340CA5" w:rsidRPr="00955378" w:rsidRDefault="00340CA5" w:rsidP="00340CA5">
            <w:pPr>
              <w:spacing w:after="0" w:line="240" w:lineRule="auto"/>
              <w:rPr>
                <w:ins w:id="1724" w:author="Michael Bell" w:date="2013-05-06T18:57:00Z"/>
              </w:rPr>
            </w:pPr>
            <w:ins w:id="1725" w:author="Michael Bell" w:date="2013-05-06T18:57:00Z">
              <w:r w:rsidRPr="00955378">
                <w:t>-</w:t>
              </w:r>
            </w:ins>
          </w:p>
        </w:tc>
        <w:tc>
          <w:tcPr>
            <w:tcW w:w="2311" w:type="dxa"/>
          </w:tcPr>
          <w:p w14:paraId="338F5752" w14:textId="77777777" w:rsidR="00340CA5" w:rsidRPr="00955378" w:rsidRDefault="00340CA5" w:rsidP="00340CA5">
            <w:pPr>
              <w:spacing w:after="0" w:line="240" w:lineRule="auto"/>
              <w:rPr>
                <w:ins w:id="1726" w:author="Michael Bell" w:date="2013-05-06T18:57:00Z"/>
              </w:rPr>
            </w:pPr>
          </w:p>
        </w:tc>
      </w:tr>
      <w:tr w:rsidR="00340CA5" w:rsidRPr="00955378" w14:paraId="23800735" w14:textId="77777777" w:rsidTr="00340CA5">
        <w:trPr>
          <w:ins w:id="1727" w:author="Michael Bell" w:date="2013-05-06T18:57:00Z"/>
        </w:trPr>
        <w:tc>
          <w:tcPr>
            <w:tcW w:w="2310" w:type="dxa"/>
            <w:shd w:val="clear" w:color="auto" w:fill="F2DBDB"/>
          </w:tcPr>
          <w:p w14:paraId="641A07DD" w14:textId="77777777" w:rsidR="00340CA5" w:rsidRPr="00955378" w:rsidRDefault="00340CA5" w:rsidP="00340CA5">
            <w:pPr>
              <w:spacing w:after="0" w:line="240" w:lineRule="auto"/>
              <w:rPr>
                <w:ins w:id="1728" w:author="Michael Bell" w:date="2013-05-06T18:57:00Z"/>
              </w:rPr>
            </w:pPr>
          </w:p>
        </w:tc>
        <w:tc>
          <w:tcPr>
            <w:tcW w:w="2310" w:type="dxa"/>
            <w:shd w:val="clear" w:color="auto" w:fill="F2DBDB"/>
          </w:tcPr>
          <w:p w14:paraId="55AC8D77" w14:textId="77777777" w:rsidR="00340CA5" w:rsidRPr="00955378" w:rsidRDefault="00340CA5" w:rsidP="00340CA5">
            <w:pPr>
              <w:spacing w:after="0" w:line="240" w:lineRule="auto"/>
              <w:rPr>
                <w:ins w:id="1729" w:author="Michael Bell" w:date="2013-05-06T18:57:00Z"/>
              </w:rPr>
            </w:pPr>
            <w:ins w:id="1730" w:author="Michael Bell" w:date="2013-05-06T18:57:00Z">
              <w:r w:rsidRPr="00955378">
                <w:t>Left</w:t>
              </w:r>
            </w:ins>
          </w:p>
        </w:tc>
        <w:tc>
          <w:tcPr>
            <w:tcW w:w="2311" w:type="dxa"/>
            <w:shd w:val="clear" w:color="auto" w:fill="F2DBDB"/>
          </w:tcPr>
          <w:p w14:paraId="57BBE273" w14:textId="77777777" w:rsidR="00340CA5" w:rsidRPr="00955378" w:rsidRDefault="00340CA5" w:rsidP="00340CA5">
            <w:pPr>
              <w:spacing w:after="0" w:line="240" w:lineRule="auto"/>
              <w:rPr>
                <w:ins w:id="1731" w:author="Michael Bell" w:date="2013-05-06T18:57:00Z"/>
              </w:rPr>
            </w:pPr>
            <w:ins w:id="1732" w:author="Michael Bell" w:date="2013-05-06T18:57:00Z">
              <w:r w:rsidRPr="00955378">
                <w:t>Destinations</w:t>
              </w:r>
            </w:ins>
          </w:p>
        </w:tc>
        <w:tc>
          <w:tcPr>
            <w:tcW w:w="2311" w:type="dxa"/>
          </w:tcPr>
          <w:p w14:paraId="5DEB35E9" w14:textId="77777777" w:rsidR="00340CA5" w:rsidRPr="00955378" w:rsidRDefault="00340CA5" w:rsidP="00340CA5">
            <w:pPr>
              <w:spacing w:after="0" w:line="240" w:lineRule="auto"/>
              <w:rPr>
                <w:ins w:id="1733" w:author="Michael Bell" w:date="2013-05-06T18:57:00Z"/>
              </w:rPr>
            </w:pPr>
          </w:p>
        </w:tc>
      </w:tr>
      <w:tr w:rsidR="00340CA5" w:rsidRPr="00955378" w14:paraId="781957CC" w14:textId="77777777" w:rsidTr="00340CA5">
        <w:trPr>
          <w:ins w:id="1734" w:author="Michael Bell" w:date="2013-05-06T18:57:00Z"/>
        </w:trPr>
        <w:tc>
          <w:tcPr>
            <w:tcW w:w="2310" w:type="dxa"/>
            <w:shd w:val="clear" w:color="auto" w:fill="F2DBDB"/>
          </w:tcPr>
          <w:p w14:paraId="01A154C0" w14:textId="77777777" w:rsidR="00340CA5" w:rsidRPr="00955378" w:rsidRDefault="00340CA5" w:rsidP="00340CA5">
            <w:pPr>
              <w:spacing w:after="0" w:line="240" w:lineRule="auto"/>
              <w:rPr>
                <w:ins w:id="1735" w:author="Michael Bell" w:date="2013-05-06T18:57:00Z"/>
              </w:rPr>
            </w:pPr>
          </w:p>
        </w:tc>
        <w:tc>
          <w:tcPr>
            <w:tcW w:w="2310" w:type="dxa"/>
            <w:shd w:val="clear" w:color="auto" w:fill="F2DBDB"/>
          </w:tcPr>
          <w:p w14:paraId="253CEAB8" w14:textId="77777777" w:rsidR="00340CA5" w:rsidRPr="00955378" w:rsidRDefault="00340CA5" w:rsidP="00340CA5">
            <w:pPr>
              <w:spacing w:after="0" w:line="240" w:lineRule="auto"/>
              <w:rPr>
                <w:ins w:id="1736" w:author="Michael Bell" w:date="2013-05-06T18:57:00Z"/>
              </w:rPr>
            </w:pPr>
            <w:ins w:id="1737" w:author="Michael Bell" w:date="2013-05-06T18:57:00Z">
              <w:r w:rsidRPr="00955378">
                <w:t>Right</w:t>
              </w:r>
            </w:ins>
          </w:p>
        </w:tc>
        <w:tc>
          <w:tcPr>
            <w:tcW w:w="2311" w:type="dxa"/>
            <w:shd w:val="clear" w:color="auto" w:fill="F2DBDB"/>
          </w:tcPr>
          <w:p w14:paraId="2D056BB0" w14:textId="77777777" w:rsidR="00340CA5" w:rsidRPr="00955378" w:rsidRDefault="00340CA5" w:rsidP="00340CA5">
            <w:pPr>
              <w:spacing w:after="0" w:line="240" w:lineRule="auto"/>
              <w:rPr>
                <w:ins w:id="1738" w:author="Michael Bell" w:date="2013-05-06T18:57:00Z"/>
              </w:rPr>
            </w:pPr>
            <w:ins w:id="1739" w:author="Michael Bell" w:date="2013-05-06T18:57:00Z">
              <w:r w:rsidRPr="00955378">
                <w:t>-</w:t>
              </w:r>
            </w:ins>
          </w:p>
        </w:tc>
        <w:tc>
          <w:tcPr>
            <w:tcW w:w="2311" w:type="dxa"/>
          </w:tcPr>
          <w:p w14:paraId="440111EC" w14:textId="77777777" w:rsidR="00340CA5" w:rsidRPr="00955378" w:rsidRDefault="00340CA5" w:rsidP="00340CA5">
            <w:pPr>
              <w:spacing w:after="0" w:line="240" w:lineRule="auto"/>
              <w:rPr>
                <w:ins w:id="1740" w:author="Michael Bell" w:date="2013-05-06T18:57:00Z"/>
              </w:rPr>
            </w:pPr>
          </w:p>
        </w:tc>
      </w:tr>
      <w:tr w:rsidR="00340CA5" w:rsidRPr="00955378" w14:paraId="21B7EB87" w14:textId="77777777" w:rsidTr="00340CA5">
        <w:trPr>
          <w:ins w:id="1741" w:author="Michael Bell" w:date="2013-05-06T18:57:00Z"/>
        </w:trPr>
        <w:tc>
          <w:tcPr>
            <w:tcW w:w="2310" w:type="dxa"/>
            <w:shd w:val="clear" w:color="auto" w:fill="F2DBDB"/>
          </w:tcPr>
          <w:p w14:paraId="7F4A1328" w14:textId="77777777" w:rsidR="00340CA5" w:rsidRPr="00955378" w:rsidRDefault="00340CA5" w:rsidP="00340CA5">
            <w:pPr>
              <w:spacing w:after="0" w:line="240" w:lineRule="auto"/>
              <w:rPr>
                <w:ins w:id="1742" w:author="Michael Bell" w:date="2013-05-06T18:57:00Z"/>
              </w:rPr>
            </w:pPr>
            <w:ins w:id="1743" w:author="Michael Bell" w:date="2013-05-06T18:57:00Z">
              <w:r w:rsidRPr="00955378">
                <w:t>Top Speed</w:t>
              </w:r>
            </w:ins>
          </w:p>
        </w:tc>
        <w:tc>
          <w:tcPr>
            <w:tcW w:w="2310" w:type="dxa"/>
            <w:shd w:val="clear" w:color="auto" w:fill="F2DBDB"/>
          </w:tcPr>
          <w:p w14:paraId="57CDF505" w14:textId="77777777" w:rsidR="00340CA5" w:rsidRPr="00955378" w:rsidRDefault="00340CA5" w:rsidP="00340CA5">
            <w:pPr>
              <w:spacing w:after="0" w:line="240" w:lineRule="auto"/>
              <w:rPr>
                <w:ins w:id="1744" w:author="Michael Bell" w:date="2013-05-06T18:57:00Z"/>
              </w:rPr>
            </w:pPr>
            <w:ins w:id="1745" w:author="Michael Bell" w:date="2013-05-06T18:57:00Z">
              <w:r w:rsidRPr="00955378">
                <w:t>Up</w:t>
              </w:r>
            </w:ins>
          </w:p>
        </w:tc>
        <w:tc>
          <w:tcPr>
            <w:tcW w:w="2311" w:type="dxa"/>
            <w:shd w:val="clear" w:color="auto" w:fill="F2DBDB"/>
          </w:tcPr>
          <w:p w14:paraId="133D94AA" w14:textId="77777777" w:rsidR="00340CA5" w:rsidRPr="00955378" w:rsidRDefault="00340CA5" w:rsidP="00340CA5">
            <w:pPr>
              <w:spacing w:after="0" w:line="240" w:lineRule="auto"/>
              <w:rPr>
                <w:ins w:id="1746" w:author="Michael Bell" w:date="2013-05-06T18:57:00Z"/>
              </w:rPr>
            </w:pPr>
            <w:ins w:id="1747" w:author="Michael Bell" w:date="2013-05-06T18:57:00Z">
              <w:r w:rsidRPr="00955378">
                <w:t>-</w:t>
              </w:r>
            </w:ins>
          </w:p>
        </w:tc>
        <w:tc>
          <w:tcPr>
            <w:tcW w:w="2311" w:type="dxa"/>
          </w:tcPr>
          <w:p w14:paraId="3C7CFB0D" w14:textId="77777777" w:rsidR="00340CA5" w:rsidRPr="00955378" w:rsidRDefault="00340CA5" w:rsidP="00340CA5">
            <w:pPr>
              <w:spacing w:after="0" w:line="240" w:lineRule="auto"/>
              <w:rPr>
                <w:ins w:id="1748" w:author="Michael Bell" w:date="2013-05-06T18:57:00Z"/>
              </w:rPr>
            </w:pPr>
          </w:p>
        </w:tc>
      </w:tr>
      <w:tr w:rsidR="00340CA5" w:rsidRPr="00955378" w14:paraId="37D76B15" w14:textId="77777777" w:rsidTr="00340CA5">
        <w:trPr>
          <w:ins w:id="1749" w:author="Michael Bell" w:date="2013-05-06T18:57:00Z"/>
        </w:trPr>
        <w:tc>
          <w:tcPr>
            <w:tcW w:w="2310" w:type="dxa"/>
            <w:shd w:val="clear" w:color="auto" w:fill="F2DBDB"/>
          </w:tcPr>
          <w:p w14:paraId="27D370A9" w14:textId="77777777" w:rsidR="00340CA5" w:rsidRPr="00955378" w:rsidRDefault="00340CA5" w:rsidP="00340CA5">
            <w:pPr>
              <w:spacing w:after="0" w:line="240" w:lineRule="auto"/>
              <w:rPr>
                <w:ins w:id="1750" w:author="Michael Bell" w:date="2013-05-06T18:57:00Z"/>
              </w:rPr>
            </w:pPr>
          </w:p>
        </w:tc>
        <w:tc>
          <w:tcPr>
            <w:tcW w:w="2310" w:type="dxa"/>
            <w:shd w:val="clear" w:color="auto" w:fill="F2DBDB"/>
          </w:tcPr>
          <w:p w14:paraId="7595DC55" w14:textId="77777777" w:rsidR="00340CA5" w:rsidRPr="00955378" w:rsidRDefault="00340CA5" w:rsidP="00340CA5">
            <w:pPr>
              <w:spacing w:after="0" w:line="240" w:lineRule="auto"/>
              <w:rPr>
                <w:ins w:id="1751" w:author="Michael Bell" w:date="2013-05-06T18:57:00Z"/>
              </w:rPr>
            </w:pPr>
            <w:ins w:id="1752" w:author="Michael Bell" w:date="2013-05-06T18:57:00Z">
              <w:r w:rsidRPr="00955378">
                <w:t>Down</w:t>
              </w:r>
            </w:ins>
          </w:p>
        </w:tc>
        <w:tc>
          <w:tcPr>
            <w:tcW w:w="2311" w:type="dxa"/>
            <w:shd w:val="clear" w:color="auto" w:fill="F2DBDB"/>
          </w:tcPr>
          <w:p w14:paraId="11329A06" w14:textId="77777777" w:rsidR="00340CA5" w:rsidRPr="00955378" w:rsidRDefault="00340CA5" w:rsidP="00340CA5">
            <w:pPr>
              <w:spacing w:after="0" w:line="240" w:lineRule="auto"/>
              <w:rPr>
                <w:ins w:id="1753" w:author="Michael Bell" w:date="2013-05-06T18:57:00Z"/>
              </w:rPr>
            </w:pPr>
            <w:ins w:id="1754" w:author="Michael Bell" w:date="2013-05-06T18:57:00Z">
              <w:r w:rsidRPr="00955378">
                <w:t>Backlight</w:t>
              </w:r>
            </w:ins>
          </w:p>
        </w:tc>
        <w:tc>
          <w:tcPr>
            <w:tcW w:w="2311" w:type="dxa"/>
          </w:tcPr>
          <w:p w14:paraId="5D4B9672" w14:textId="77777777" w:rsidR="00340CA5" w:rsidRPr="00955378" w:rsidRDefault="00340CA5" w:rsidP="00340CA5">
            <w:pPr>
              <w:spacing w:after="0" w:line="240" w:lineRule="auto"/>
              <w:rPr>
                <w:ins w:id="1755" w:author="Michael Bell" w:date="2013-05-06T18:57:00Z"/>
              </w:rPr>
            </w:pPr>
          </w:p>
        </w:tc>
      </w:tr>
      <w:tr w:rsidR="00340CA5" w:rsidRPr="00955378" w14:paraId="53A0420B" w14:textId="77777777" w:rsidTr="00340CA5">
        <w:trPr>
          <w:ins w:id="1756" w:author="Michael Bell" w:date="2013-05-06T18:57:00Z"/>
        </w:trPr>
        <w:tc>
          <w:tcPr>
            <w:tcW w:w="2310" w:type="dxa"/>
            <w:shd w:val="clear" w:color="auto" w:fill="F2DBDB"/>
          </w:tcPr>
          <w:p w14:paraId="5E33CC09" w14:textId="77777777" w:rsidR="00340CA5" w:rsidRPr="00955378" w:rsidRDefault="00340CA5" w:rsidP="00340CA5">
            <w:pPr>
              <w:spacing w:after="0" w:line="240" w:lineRule="auto"/>
              <w:rPr>
                <w:ins w:id="1757" w:author="Michael Bell" w:date="2013-05-06T18:57:00Z"/>
              </w:rPr>
            </w:pPr>
          </w:p>
        </w:tc>
        <w:tc>
          <w:tcPr>
            <w:tcW w:w="2310" w:type="dxa"/>
            <w:shd w:val="clear" w:color="auto" w:fill="F2DBDB"/>
          </w:tcPr>
          <w:p w14:paraId="04275315" w14:textId="77777777" w:rsidR="00340CA5" w:rsidRPr="00955378" w:rsidRDefault="00340CA5" w:rsidP="00340CA5">
            <w:pPr>
              <w:spacing w:after="0" w:line="240" w:lineRule="auto"/>
              <w:rPr>
                <w:ins w:id="1758" w:author="Michael Bell" w:date="2013-05-06T18:57:00Z"/>
              </w:rPr>
            </w:pPr>
            <w:ins w:id="1759" w:author="Michael Bell" w:date="2013-05-06T18:57:00Z">
              <w:r w:rsidRPr="00955378">
                <w:t>Left</w:t>
              </w:r>
            </w:ins>
          </w:p>
        </w:tc>
        <w:tc>
          <w:tcPr>
            <w:tcW w:w="2311" w:type="dxa"/>
            <w:shd w:val="clear" w:color="auto" w:fill="F2DBDB"/>
          </w:tcPr>
          <w:p w14:paraId="73AB0FFD" w14:textId="77777777" w:rsidR="00340CA5" w:rsidRPr="00955378" w:rsidRDefault="00340CA5" w:rsidP="00340CA5">
            <w:pPr>
              <w:spacing w:after="0" w:line="240" w:lineRule="auto"/>
              <w:rPr>
                <w:ins w:id="1760" w:author="Michael Bell" w:date="2013-05-06T18:57:00Z"/>
              </w:rPr>
            </w:pPr>
            <w:ins w:id="1761" w:author="Michael Bell" w:date="2013-05-06T18:57:00Z">
              <w:r w:rsidRPr="00955378">
                <w:t>Settings</w:t>
              </w:r>
            </w:ins>
          </w:p>
        </w:tc>
        <w:tc>
          <w:tcPr>
            <w:tcW w:w="2311" w:type="dxa"/>
          </w:tcPr>
          <w:p w14:paraId="04914211" w14:textId="77777777" w:rsidR="00340CA5" w:rsidRPr="00955378" w:rsidRDefault="00340CA5" w:rsidP="00340CA5">
            <w:pPr>
              <w:spacing w:after="0" w:line="240" w:lineRule="auto"/>
              <w:rPr>
                <w:ins w:id="1762" w:author="Michael Bell" w:date="2013-05-06T18:57:00Z"/>
              </w:rPr>
            </w:pPr>
          </w:p>
        </w:tc>
      </w:tr>
      <w:tr w:rsidR="00340CA5" w:rsidRPr="00955378" w14:paraId="36473E35" w14:textId="77777777" w:rsidTr="00340CA5">
        <w:trPr>
          <w:ins w:id="1763" w:author="Michael Bell" w:date="2013-05-06T18:57:00Z"/>
        </w:trPr>
        <w:tc>
          <w:tcPr>
            <w:tcW w:w="2310" w:type="dxa"/>
            <w:shd w:val="clear" w:color="auto" w:fill="F2DBDB"/>
          </w:tcPr>
          <w:p w14:paraId="46127EDB" w14:textId="77777777" w:rsidR="00340CA5" w:rsidRPr="00955378" w:rsidRDefault="00340CA5" w:rsidP="00340CA5">
            <w:pPr>
              <w:spacing w:after="0" w:line="240" w:lineRule="auto"/>
              <w:rPr>
                <w:ins w:id="1764" w:author="Michael Bell" w:date="2013-05-06T18:57:00Z"/>
              </w:rPr>
            </w:pPr>
          </w:p>
        </w:tc>
        <w:tc>
          <w:tcPr>
            <w:tcW w:w="2310" w:type="dxa"/>
            <w:shd w:val="clear" w:color="auto" w:fill="F2DBDB"/>
          </w:tcPr>
          <w:p w14:paraId="4E996FC0" w14:textId="77777777" w:rsidR="00340CA5" w:rsidRPr="00955378" w:rsidRDefault="00340CA5" w:rsidP="00340CA5">
            <w:pPr>
              <w:spacing w:after="0" w:line="240" w:lineRule="auto"/>
              <w:rPr>
                <w:ins w:id="1765" w:author="Michael Bell" w:date="2013-05-06T18:57:00Z"/>
              </w:rPr>
            </w:pPr>
            <w:ins w:id="1766" w:author="Michael Bell" w:date="2013-05-06T18:57:00Z">
              <w:r w:rsidRPr="00955378">
                <w:t>Right</w:t>
              </w:r>
            </w:ins>
          </w:p>
        </w:tc>
        <w:tc>
          <w:tcPr>
            <w:tcW w:w="2311" w:type="dxa"/>
            <w:shd w:val="clear" w:color="auto" w:fill="F2DBDB"/>
          </w:tcPr>
          <w:p w14:paraId="6F60EA92" w14:textId="77777777" w:rsidR="00340CA5" w:rsidRPr="00955378" w:rsidRDefault="00340CA5" w:rsidP="00340CA5">
            <w:pPr>
              <w:spacing w:after="0" w:line="240" w:lineRule="auto"/>
              <w:rPr>
                <w:ins w:id="1767" w:author="Michael Bell" w:date="2013-05-06T18:57:00Z"/>
              </w:rPr>
            </w:pPr>
            <w:ins w:id="1768" w:author="Michael Bell" w:date="2013-05-06T18:57:00Z">
              <w:r w:rsidRPr="00955378">
                <w:t>-</w:t>
              </w:r>
            </w:ins>
          </w:p>
        </w:tc>
        <w:tc>
          <w:tcPr>
            <w:tcW w:w="2311" w:type="dxa"/>
          </w:tcPr>
          <w:p w14:paraId="7413CA5D" w14:textId="77777777" w:rsidR="00340CA5" w:rsidRPr="00955378" w:rsidRDefault="00340CA5" w:rsidP="00340CA5">
            <w:pPr>
              <w:spacing w:after="0" w:line="240" w:lineRule="auto"/>
              <w:rPr>
                <w:ins w:id="1769" w:author="Michael Bell" w:date="2013-05-06T18:57:00Z"/>
              </w:rPr>
            </w:pPr>
          </w:p>
        </w:tc>
      </w:tr>
      <w:tr w:rsidR="00340CA5" w:rsidRPr="00955378" w14:paraId="51BD602A" w14:textId="77777777" w:rsidTr="00340CA5">
        <w:trPr>
          <w:ins w:id="1770" w:author="Michael Bell" w:date="2013-05-06T18:57:00Z"/>
        </w:trPr>
        <w:tc>
          <w:tcPr>
            <w:tcW w:w="2310" w:type="dxa"/>
            <w:shd w:val="clear" w:color="auto" w:fill="F2DBDB"/>
          </w:tcPr>
          <w:p w14:paraId="662A4ACC" w14:textId="77777777" w:rsidR="00340CA5" w:rsidRPr="00955378" w:rsidRDefault="00340CA5" w:rsidP="00340CA5">
            <w:pPr>
              <w:spacing w:after="0" w:line="240" w:lineRule="auto"/>
              <w:rPr>
                <w:ins w:id="1771" w:author="Michael Bell" w:date="2013-05-06T18:57:00Z"/>
              </w:rPr>
            </w:pPr>
            <w:ins w:id="1772" w:author="Michael Bell" w:date="2013-05-06T18:57:00Z">
              <w:r w:rsidRPr="00955378">
                <w:t>Backlight</w:t>
              </w:r>
            </w:ins>
          </w:p>
        </w:tc>
        <w:tc>
          <w:tcPr>
            <w:tcW w:w="2310" w:type="dxa"/>
            <w:shd w:val="clear" w:color="auto" w:fill="F2DBDB"/>
          </w:tcPr>
          <w:p w14:paraId="7F846240" w14:textId="77777777" w:rsidR="00340CA5" w:rsidRPr="00955378" w:rsidRDefault="00340CA5" w:rsidP="00340CA5">
            <w:pPr>
              <w:spacing w:after="0" w:line="240" w:lineRule="auto"/>
              <w:rPr>
                <w:ins w:id="1773" w:author="Michael Bell" w:date="2013-05-06T18:57:00Z"/>
              </w:rPr>
            </w:pPr>
            <w:ins w:id="1774" w:author="Michael Bell" w:date="2013-05-06T18:57:00Z">
              <w:r w:rsidRPr="00955378">
                <w:t>Up</w:t>
              </w:r>
            </w:ins>
          </w:p>
        </w:tc>
        <w:tc>
          <w:tcPr>
            <w:tcW w:w="2311" w:type="dxa"/>
            <w:shd w:val="clear" w:color="auto" w:fill="F2DBDB"/>
          </w:tcPr>
          <w:p w14:paraId="14BA31E8" w14:textId="77777777" w:rsidR="00340CA5" w:rsidRPr="00955378" w:rsidRDefault="00340CA5" w:rsidP="00340CA5">
            <w:pPr>
              <w:spacing w:after="0" w:line="240" w:lineRule="auto"/>
              <w:rPr>
                <w:ins w:id="1775" w:author="Michael Bell" w:date="2013-05-06T18:57:00Z"/>
              </w:rPr>
            </w:pPr>
            <w:ins w:id="1776" w:author="Michael Bell" w:date="2013-05-06T18:57:00Z">
              <w:r w:rsidRPr="00955378">
                <w:t>Top Speed</w:t>
              </w:r>
            </w:ins>
          </w:p>
        </w:tc>
        <w:tc>
          <w:tcPr>
            <w:tcW w:w="2311" w:type="dxa"/>
          </w:tcPr>
          <w:p w14:paraId="4619401D" w14:textId="77777777" w:rsidR="00340CA5" w:rsidRPr="00955378" w:rsidRDefault="00340CA5" w:rsidP="00340CA5">
            <w:pPr>
              <w:spacing w:after="0" w:line="240" w:lineRule="auto"/>
              <w:rPr>
                <w:ins w:id="1777" w:author="Michael Bell" w:date="2013-05-06T18:57:00Z"/>
              </w:rPr>
            </w:pPr>
          </w:p>
        </w:tc>
      </w:tr>
      <w:tr w:rsidR="00340CA5" w:rsidRPr="00955378" w14:paraId="0DEBD59E" w14:textId="77777777" w:rsidTr="00340CA5">
        <w:trPr>
          <w:ins w:id="1778" w:author="Michael Bell" w:date="2013-05-06T18:57:00Z"/>
        </w:trPr>
        <w:tc>
          <w:tcPr>
            <w:tcW w:w="2310" w:type="dxa"/>
            <w:shd w:val="clear" w:color="auto" w:fill="F2DBDB"/>
          </w:tcPr>
          <w:p w14:paraId="691F1DF9" w14:textId="77777777" w:rsidR="00340CA5" w:rsidRPr="00955378" w:rsidRDefault="00340CA5" w:rsidP="00340CA5">
            <w:pPr>
              <w:spacing w:after="0" w:line="240" w:lineRule="auto"/>
              <w:rPr>
                <w:ins w:id="1779" w:author="Michael Bell" w:date="2013-05-06T18:57:00Z"/>
              </w:rPr>
            </w:pPr>
          </w:p>
        </w:tc>
        <w:tc>
          <w:tcPr>
            <w:tcW w:w="2310" w:type="dxa"/>
            <w:shd w:val="clear" w:color="auto" w:fill="F2DBDB"/>
          </w:tcPr>
          <w:p w14:paraId="69CDB6D1" w14:textId="77777777" w:rsidR="00340CA5" w:rsidRPr="00955378" w:rsidRDefault="00340CA5" w:rsidP="00340CA5">
            <w:pPr>
              <w:spacing w:after="0" w:line="240" w:lineRule="auto"/>
              <w:rPr>
                <w:ins w:id="1780" w:author="Michael Bell" w:date="2013-05-06T18:57:00Z"/>
              </w:rPr>
            </w:pPr>
            <w:ins w:id="1781" w:author="Michael Bell" w:date="2013-05-06T18:57:00Z">
              <w:r w:rsidRPr="00955378">
                <w:t>Down</w:t>
              </w:r>
            </w:ins>
          </w:p>
        </w:tc>
        <w:tc>
          <w:tcPr>
            <w:tcW w:w="2311" w:type="dxa"/>
            <w:shd w:val="clear" w:color="auto" w:fill="F2DBDB"/>
          </w:tcPr>
          <w:p w14:paraId="13EB5635" w14:textId="77777777" w:rsidR="00340CA5" w:rsidRPr="00955378" w:rsidRDefault="00340CA5" w:rsidP="00340CA5">
            <w:pPr>
              <w:spacing w:after="0" w:line="240" w:lineRule="auto"/>
              <w:rPr>
                <w:ins w:id="1782" w:author="Michael Bell" w:date="2013-05-06T18:57:00Z"/>
              </w:rPr>
            </w:pPr>
            <w:ins w:id="1783" w:author="Michael Bell" w:date="2013-05-06T18:57:00Z">
              <w:r w:rsidRPr="00955378">
                <w:t>-</w:t>
              </w:r>
            </w:ins>
          </w:p>
        </w:tc>
        <w:tc>
          <w:tcPr>
            <w:tcW w:w="2311" w:type="dxa"/>
          </w:tcPr>
          <w:p w14:paraId="4656E068" w14:textId="77777777" w:rsidR="00340CA5" w:rsidRPr="00955378" w:rsidRDefault="00340CA5" w:rsidP="00340CA5">
            <w:pPr>
              <w:spacing w:after="0" w:line="240" w:lineRule="auto"/>
              <w:rPr>
                <w:ins w:id="1784" w:author="Michael Bell" w:date="2013-05-06T18:57:00Z"/>
              </w:rPr>
            </w:pPr>
          </w:p>
        </w:tc>
      </w:tr>
      <w:tr w:rsidR="00340CA5" w:rsidRPr="00955378" w14:paraId="0A2AD7CC" w14:textId="77777777" w:rsidTr="00340CA5">
        <w:trPr>
          <w:ins w:id="1785" w:author="Michael Bell" w:date="2013-05-06T18:57:00Z"/>
        </w:trPr>
        <w:tc>
          <w:tcPr>
            <w:tcW w:w="2310" w:type="dxa"/>
            <w:shd w:val="clear" w:color="auto" w:fill="F2DBDB"/>
          </w:tcPr>
          <w:p w14:paraId="2B6ECE17" w14:textId="77777777" w:rsidR="00340CA5" w:rsidRPr="00955378" w:rsidRDefault="00340CA5" w:rsidP="00340CA5">
            <w:pPr>
              <w:spacing w:after="0" w:line="240" w:lineRule="auto"/>
              <w:rPr>
                <w:ins w:id="1786" w:author="Michael Bell" w:date="2013-05-06T18:57:00Z"/>
              </w:rPr>
            </w:pPr>
          </w:p>
        </w:tc>
        <w:tc>
          <w:tcPr>
            <w:tcW w:w="2310" w:type="dxa"/>
            <w:shd w:val="clear" w:color="auto" w:fill="F2DBDB"/>
          </w:tcPr>
          <w:p w14:paraId="54E50AF7" w14:textId="77777777" w:rsidR="00340CA5" w:rsidRPr="00955378" w:rsidRDefault="00340CA5" w:rsidP="00340CA5">
            <w:pPr>
              <w:spacing w:after="0" w:line="240" w:lineRule="auto"/>
              <w:rPr>
                <w:ins w:id="1787" w:author="Michael Bell" w:date="2013-05-06T18:57:00Z"/>
              </w:rPr>
            </w:pPr>
            <w:ins w:id="1788" w:author="Michael Bell" w:date="2013-05-06T18:57:00Z">
              <w:r w:rsidRPr="00955378">
                <w:t>Left</w:t>
              </w:r>
            </w:ins>
          </w:p>
        </w:tc>
        <w:tc>
          <w:tcPr>
            <w:tcW w:w="2311" w:type="dxa"/>
            <w:shd w:val="clear" w:color="auto" w:fill="F2DBDB"/>
          </w:tcPr>
          <w:p w14:paraId="71E291ED" w14:textId="77777777" w:rsidR="00340CA5" w:rsidRPr="00955378" w:rsidRDefault="00340CA5" w:rsidP="00340CA5">
            <w:pPr>
              <w:spacing w:after="0" w:line="240" w:lineRule="auto"/>
              <w:rPr>
                <w:ins w:id="1789" w:author="Michael Bell" w:date="2013-05-06T18:57:00Z"/>
              </w:rPr>
            </w:pPr>
            <w:ins w:id="1790" w:author="Michael Bell" w:date="2013-05-06T18:57:00Z">
              <w:r w:rsidRPr="00955378">
                <w:t>Settings</w:t>
              </w:r>
            </w:ins>
          </w:p>
        </w:tc>
        <w:tc>
          <w:tcPr>
            <w:tcW w:w="2311" w:type="dxa"/>
          </w:tcPr>
          <w:p w14:paraId="1C051607" w14:textId="77777777" w:rsidR="00340CA5" w:rsidRPr="00955378" w:rsidRDefault="00340CA5" w:rsidP="00340CA5">
            <w:pPr>
              <w:spacing w:after="0" w:line="240" w:lineRule="auto"/>
              <w:rPr>
                <w:ins w:id="1791" w:author="Michael Bell" w:date="2013-05-06T18:57:00Z"/>
              </w:rPr>
            </w:pPr>
          </w:p>
        </w:tc>
      </w:tr>
      <w:tr w:rsidR="00340CA5" w:rsidRPr="00955378" w14:paraId="60497373" w14:textId="77777777" w:rsidTr="00340CA5">
        <w:trPr>
          <w:ins w:id="1792" w:author="Michael Bell" w:date="2013-05-06T18:57:00Z"/>
        </w:trPr>
        <w:tc>
          <w:tcPr>
            <w:tcW w:w="2310" w:type="dxa"/>
            <w:shd w:val="clear" w:color="auto" w:fill="F2DBDB"/>
          </w:tcPr>
          <w:p w14:paraId="28A56B00" w14:textId="77777777" w:rsidR="00340CA5" w:rsidRPr="00955378" w:rsidRDefault="00340CA5" w:rsidP="00340CA5">
            <w:pPr>
              <w:spacing w:after="0" w:line="240" w:lineRule="auto"/>
              <w:rPr>
                <w:ins w:id="1793" w:author="Michael Bell" w:date="2013-05-06T18:57:00Z"/>
              </w:rPr>
            </w:pPr>
          </w:p>
        </w:tc>
        <w:tc>
          <w:tcPr>
            <w:tcW w:w="2310" w:type="dxa"/>
            <w:shd w:val="clear" w:color="auto" w:fill="F2DBDB"/>
          </w:tcPr>
          <w:p w14:paraId="6D06BA2F" w14:textId="77777777" w:rsidR="00340CA5" w:rsidRPr="00955378" w:rsidRDefault="00340CA5" w:rsidP="00340CA5">
            <w:pPr>
              <w:spacing w:after="0" w:line="240" w:lineRule="auto"/>
              <w:rPr>
                <w:ins w:id="1794" w:author="Michael Bell" w:date="2013-05-06T18:57:00Z"/>
              </w:rPr>
            </w:pPr>
            <w:ins w:id="1795" w:author="Michael Bell" w:date="2013-05-06T18:57:00Z">
              <w:r w:rsidRPr="00955378">
                <w:t>Right</w:t>
              </w:r>
            </w:ins>
          </w:p>
        </w:tc>
        <w:tc>
          <w:tcPr>
            <w:tcW w:w="2311" w:type="dxa"/>
            <w:shd w:val="clear" w:color="auto" w:fill="F2DBDB"/>
          </w:tcPr>
          <w:p w14:paraId="36219F73" w14:textId="77777777" w:rsidR="00340CA5" w:rsidRPr="00955378" w:rsidRDefault="00340CA5" w:rsidP="00340CA5">
            <w:pPr>
              <w:spacing w:after="0" w:line="240" w:lineRule="auto"/>
              <w:rPr>
                <w:ins w:id="1796" w:author="Michael Bell" w:date="2013-05-06T18:57:00Z"/>
              </w:rPr>
            </w:pPr>
            <w:ins w:id="1797" w:author="Michael Bell" w:date="2013-05-06T18:57:00Z">
              <w:r w:rsidRPr="00955378">
                <w:t>-</w:t>
              </w:r>
            </w:ins>
          </w:p>
        </w:tc>
        <w:tc>
          <w:tcPr>
            <w:tcW w:w="2311" w:type="dxa"/>
          </w:tcPr>
          <w:p w14:paraId="42EEDAB7" w14:textId="77777777" w:rsidR="00340CA5" w:rsidRPr="00955378" w:rsidRDefault="00340CA5" w:rsidP="00340CA5">
            <w:pPr>
              <w:spacing w:after="0" w:line="240" w:lineRule="auto"/>
              <w:rPr>
                <w:ins w:id="1798" w:author="Michael Bell" w:date="2013-05-06T18:57: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rsidDel="00340CA5" w14:paraId="04F12E78" w14:textId="498096BE" w:rsidTr="008E0DFA">
        <w:trPr>
          <w:del w:id="1799" w:author="Michael Bell" w:date="2013-05-06T18:57:00Z"/>
        </w:trPr>
        <w:tc>
          <w:tcPr>
            <w:tcW w:w="2310" w:type="dxa"/>
            <w:shd w:val="clear" w:color="auto" w:fill="F2DBDB" w:themeFill="accent2" w:themeFillTint="33"/>
          </w:tcPr>
          <w:p w14:paraId="5DF266DD" w14:textId="3639D6C5" w:rsidR="008E0DFA" w:rsidDel="00340CA5" w:rsidRDefault="008E0DFA" w:rsidP="00B35BA6">
            <w:pPr>
              <w:rPr>
                <w:del w:id="1800" w:author="Michael Bell" w:date="2013-05-06T18:57:00Z"/>
              </w:rPr>
            </w:pPr>
            <w:del w:id="1801" w:author="Michael Bell" w:date="2013-05-06T18:57:00Z">
              <w:r w:rsidDel="00340CA5">
                <w:delText>Object</w:delText>
              </w:r>
            </w:del>
          </w:p>
        </w:tc>
        <w:tc>
          <w:tcPr>
            <w:tcW w:w="2310" w:type="dxa"/>
            <w:shd w:val="clear" w:color="auto" w:fill="F2DBDB" w:themeFill="accent2" w:themeFillTint="33"/>
          </w:tcPr>
          <w:p w14:paraId="376101C7" w14:textId="63F12067" w:rsidR="008E0DFA" w:rsidDel="00340CA5" w:rsidRDefault="008E0DFA" w:rsidP="00B35BA6">
            <w:pPr>
              <w:rPr>
                <w:del w:id="1802" w:author="Michael Bell" w:date="2013-05-06T18:57:00Z"/>
              </w:rPr>
            </w:pPr>
            <w:del w:id="1803" w:author="Michael Bell" w:date="2013-05-06T18:57:00Z">
              <w:r w:rsidDel="00340CA5">
                <w:delText>Direction</w:delText>
              </w:r>
            </w:del>
          </w:p>
        </w:tc>
        <w:tc>
          <w:tcPr>
            <w:tcW w:w="2311" w:type="dxa"/>
            <w:shd w:val="clear" w:color="auto" w:fill="F2DBDB" w:themeFill="accent2" w:themeFillTint="33"/>
          </w:tcPr>
          <w:p w14:paraId="1F8E12CD" w14:textId="3474EB48" w:rsidR="008E0DFA" w:rsidDel="00340CA5" w:rsidRDefault="008E0DFA" w:rsidP="00B35BA6">
            <w:pPr>
              <w:rPr>
                <w:del w:id="1804" w:author="Michael Bell" w:date="2013-05-06T18:57:00Z"/>
              </w:rPr>
            </w:pPr>
            <w:del w:id="1805" w:author="Michael Bell" w:date="2013-05-06T18:57:00Z">
              <w:r w:rsidDel="00340CA5">
                <w:delText>Expected Result</w:delText>
              </w:r>
            </w:del>
          </w:p>
        </w:tc>
        <w:tc>
          <w:tcPr>
            <w:tcW w:w="2311" w:type="dxa"/>
            <w:shd w:val="clear" w:color="auto" w:fill="F2DBDB" w:themeFill="accent2" w:themeFillTint="33"/>
          </w:tcPr>
          <w:p w14:paraId="2873FE58" w14:textId="0472F729" w:rsidR="008E0DFA" w:rsidDel="00340CA5" w:rsidRDefault="008E0DFA" w:rsidP="00B35BA6">
            <w:pPr>
              <w:rPr>
                <w:del w:id="1806" w:author="Michael Bell" w:date="2013-05-06T18:57:00Z"/>
              </w:rPr>
            </w:pPr>
            <w:del w:id="1807" w:author="Michael Bell" w:date="2013-05-06T18:57:00Z">
              <w:r w:rsidDel="00340CA5">
                <w:delText>Result Met</w:delText>
              </w:r>
            </w:del>
          </w:p>
        </w:tc>
      </w:tr>
      <w:tr w:rsidR="008E0DFA" w:rsidDel="00340CA5" w14:paraId="19C45227" w14:textId="299B0013" w:rsidTr="007961A8">
        <w:trPr>
          <w:del w:id="1808" w:author="Michael Bell" w:date="2013-05-06T18:57:00Z"/>
        </w:trPr>
        <w:tc>
          <w:tcPr>
            <w:tcW w:w="2310" w:type="dxa"/>
            <w:shd w:val="clear" w:color="auto" w:fill="F2DBDB" w:themeFill="accent2" w:themeFillTint="33"/>
          </w:tcPr>
          <w:p w14:paraId="6A67C531" w14:textId="29D7028C" w:rsidR="008E0DFA" w:rsidDel="00340CA5" w:rsidRDefault="007961A8" w:rsidP="00B35BA6">
            <w:pPr>
              <w:rPr>
                <w:del w:id="1809" w:author="Michael Bell" w:date="2013-05-06T18:57:00Z"/>
              </w:rPr>
            </w:pPr>
            <w:del w:id="1810" w:author="Michael Bell" w:date="2013-05-06T18:57:00Z">
              <w:r w:rsidDel="00340CA5">
                <w:delText>Welcome page</w:delText>
              </w:r>
            </w:del>
          </w:p>
        </w:tc>
        <w:tc>
          <w:tcPr>
            <w:tcW w:w="2310" w:type="dxa"/>
            <w:shd w:val="clear" w:color="auto" w:fill="F2DBDB" w:themeFill="accent2" w:themeFillTint="33"/>
          </w:tcPr>
          <w:p w14:paraId="2A04CC02" w14:textId="0B3DB3DD" w:rsidR="008E0DFA" w:rsidDel="00340CA5" w:rsidRDefault="007961A8" w:rsidP="00B35BA6">
            <w:pPr>
              <w:rPr>
                <w:del w:id="1811" w:author="Michael Bell" w:date="2013-05-06T18:57:00Z"/>
              </w:rPr>
            </w:pPr>
            <w:del w:id="1812" w:author="Michael Bell" w:date="2013-05-06T18:57:00Z">
              <w:r w:rsidDel="00340CA5">
                <w:delText>Up</w:delText>
              </w:r>
            </w:del>
          </w:p>
        </w:tc>
        <w:tc>
          <w:tcPr>
            <w:tcW w:w="2311" w:type="dxa"/>
            <w:shd w:val="clear" w:color="auto" w:fill="F2DBDB" w:themeFill="accent2" w:themeFillTint="33"/>
          </w:tcPr>
          <w:p w14:paraId="15132F16" w14:textId="381F6379" w:rsidR="008E0DFA" w:rsidDel="00340CA5" w:rsidRDefault="007961A8" w:rsidP="00B35BA6">
            <w:pPr>
              <w:rPr>
                <w:del w:id="1813" w:author="Michael Bell" w:date="2013-05-06T18:57:00Z"/>
              </w:rPr>
            </w:pPr>
            <w:del w:id="1814" w:author="Michael Bell" w:date="2013-05-06T18:57:00Z">
              <w:r w:rsidDel="00340CA5">
                <w:delText>-</w:delText>
              </w:r>
            </w:del>
          </w:p>
        </w:tc>
        <w:tc>
          <w:tcPr>
            <w:tcW w:w="2311" w:type="dxa"/>
          </w:tcPr>
          <w:p w14:paraId="1C0227FA" w14:textId="2737FABE" w:rsidR="008E0DFA" w:rsidDel="00340CA5" w:rsidRDefault="008E0DFA" w:rsidP="00B35BA6">
            <w:pPr>
              <w:rPr>
                <w:del w:id="1815" w:author="Michael Bell" w:date="2013-05-06T18:57:00Z"/>
              </w:rPr>
            </w:pPr>
          </w:p>
        </w:tc>
      </w:tr>
      <w:tr w:rsidR="007961A8" w:rsidDel="00340CA5" w14:paraId="4D7A7B4F" w14:textId="20230E8B" w:rsidTr="007961A8">
        <w:trPr>
          <w:del w:id="1816" w:author="Michael Bell" w:date="2013-05-06T18:57:00Z"/>
        </w:trPr>
        <w:tc>
          <w:tcPr>
            <w:tcW w:w="2310" w:type="dxa"/>
            <w:shd w:val="clear" w:color="auto" w:fill="F2DBDB" w:themeFill="accent2" w:themeFillTint="33"/>
          </w:tcPr>
          <w:p w14:paraId="70F9DF48" w14:textId="3A5EA375" w:rsidR="007961A8" w:rsidDel="00340CA5" w:rsidRDefault="007961A8" w:rsidP="00B35BA6">
            <w:pPr>
              <w:rPr>
                <w:del w:id="1817" w:author="Michael Bell" w:date="2013-05-06T18:57:00Z"/>
              </w:rPr>
            </w:pPr>
          </w:p>
        </w:tc>
        <w:tc>
          <w:tcPr>
            <w:tcW w:w="2310" w:type="dxa"/>
            <w:shd w:val="clear" w:color="auto" w:fill="F2DBDB" w:themeFill="accent2" w:themeFillTint="33"/>
          </w:tcPr>
          <w:p w14:paraId="3CF7C890" w14:textId="5BB18F14" w:rsidR="007961A8" w:rsidDel="00340CA5" w:rsidRDefault="007961A8" w:rsidP="00B35BA6">
            <w:pPr>
              <w:rPr>
                <w:del w:id="1818" w:author="Michael Bell" w:date="2013-05-06T18:57:00Z"/>
              </w:rPr>
            </w:pPr>
            <w:del w:id="1819" w:author="Michael Bell" w:date="2013-05-06T18:57:00Z">
              <w:r w:rsidDel="00340CA5">
                <w:delText>Down</w:delText>
              </w:r>
            </w:del>
          </w:p>
        </w:tc>
        <w:tc>
          <w:tcPr>
            <w:tcW w:w="2311" w:type="dxa"/>
            <w:shd w:val="clear" w:color="auto" w:fill="F2DBDB" w:themeFill="accent2" w:themeFillTint="33"/>
          </w:tcPr>
          <w:p w14:paraId="08D61C73" w14:textId="45CAC85C" w:rsidR="007961A8" w:rsidDel="00340CA5" w:rsidRDefault="007961A8" w:rsidP="00B35BA6">
            <w:pPr>
              <w:rPr>
                <w:del w:id="1820" w:author="Michael Bell" w:date="2013-05-06T18:57:00Z"/>
              </w:rPr>
            </w:pPr>
            <w:del w:id="1821" w:author="Michael Bell" w:date="2013-05-06T18:57:00Z">
              <w:r w:rsidDel="00340CA5">
                <w:delText>-</w:delText>
              </w:r>
            </w:del>
          </w:p>
        </w:tc>
        <w:tc>
          <w:tcPr>
            <w:tcW w:w="2311" w:type="dxa"/>
          </w:tcPr>
          <w:p w14:paraId="190E1CFB" w14:textId="0F753FF3" w:rsidR="007961A8" w:rsidDel="00340CA5" w:rsidRDefault="007961A8" w:rsidP="00B35BA6">
            <w:pPr>
              <w:rPr>
                <w:del w:id="1822" w:author="Michael Bell" w:date="2013-05-06T18:57:00Z"/>
              </w:rPr>
            </w:pPr>
          </w:p>
        </w:tc>
      </w:tr>
      <w:tr w:rsidR="007961A8" w:rsidDel="00340CA5" w14:paraId="77F1BC5F" w14:textId="4E45EFD2" w:rsidTr="007961A8">
        <w:trPr>
          <w:del w:id="1823" w:author="Michael Bell" w:date="2013-05-06T18:57:00Z"/>
        </w:trPr>
        <w:tc>
          <w:tcPr>
            <w:tcW w:w="2310" w:type="dxa"/>
            <w:shd w:val="clear" w:color="auto" w:fill="F2DBDB" w:themeFill="accent2" w:themeFillTint="33"/>
          </w:tcPr>
          <w:p w14:paraId="030AF0AE" w14:textId="7BF1A5FC" w:rsidR="007961A8" w:rsidDel="00340CA5" w:rsidRDefault="007961A8" w:rsidP="00B35BA6">
            <w:pPr>
              <w:rPr>
                <w:del w:id="1824" w:author="Michael Bell" w:date="2013-05-06T18:57:00Z"/>
              </w:rPr>
            </w:pPr>
          </w:p>
        </w:tc>
        <w:tc>
          <w:tcPr>
            <w:tcW w:w="2310" w:type="dxa"/>
            <w:shd w:val="clear" w:color="auto" w:fill="F2DBDB" w:themeFill="accent2" w:themeFillTint="33"/>
          </w:tcPr>
          <w:p w14:paraId="55BFE78D" w14:textId="0079BD4C" w:rsidR="007961A8" w:rsidDel="00340CA5" w:rsidRDefault="007961A8" w:rsidP="00B35BA6">
            <w:pPr>
              <w:rPr>
                <w:del w:id="1825" w:author="Michael Bell" w:date="2013-05-06T18:57:00Z"/>
              </w:rPr>
            </w:pPr>
            <w:del w:id="1826" w:author="Michael Bell" w:date="2013-05-06T18:57:00Z">
              <w:r w:rsidDel="00340CA5">
                <w:delText>Left</w:delText>
              </w:r>
            </w:del>
          </w:p>
        </w:tc>
        <w:tc>
          <w:tcPr>
            <w:tcW w:w="2311" w:type="dxa"/>
            <w:shd w:val="clear" w:color="auto" w:fill="F2DBDB" w:themeFill="accent2" w:themeFillTint="33"/>
          </w:tcPr>
          <w:p w14:paraId="3E22E9BC" w14:textId="595FACC1" w:rsidR="007961A8" w:rsidDel="00340CA5" w:rsidRDefault="007961A8" w:rsidP="00B35BA6">
            <w:pPr>
              <w:rPr>
                <w:del w:id="1827" w:author="Michael Bell" w:date="2013-05-06T18:57:00Z"/>
              </w:rPr>
            </w:pPr>
            <w:del w:id="1828" w:author="Michael Bell" w:date="2013-05-06T18:57:00Z">
              <w:r w:rsidDel="00340CA5">
                <w:delText>-</w:delText>
              </w:r>
            </w:del>
          </w:p>
        </w:tc>
        <w:tc>
          <w:tcPr>
            <w:tcW w:w="2311" w:type="dxa"/>
          </w:tcPr>
          <w:p w14:paraId="5C6DB626" w14:textId="46733F08" w:rsidR="007961A8" w:rsidDel="00340CA5" w:rsidRDefault="007961A8" w:rsidP="00B35BA6">
            <w:pPr>
              <w:rPr>
                <w:del w:id="1829" w:author="Michael Bell" w:date="2013-05-06T18:57:00Z"/>
              </w:rPr>
            </w:pPr>
          </w:p>
        </w:tc>
      </w:tr>
      <w:tr w:rsidR="007961A8" w:rsidDel="00340CA5" w14:paraId="20602614" w14:textId="47F32363" w:rsidTr="007961A8">
        <w:trPr>
          <w:del w:id="1830" w:author="Michael Bell" w:date="2013-05-06T18:57:00Z"/>
        </w:trPr>
        <w:tc>
          <w:tcPr>
            <w:tcW w:w="2310" w:type="dxa"/>
            <w:shd w:val="clear" w:color="auto" w:fill="F2DBDB" w:themeFill="accent2" w:themeFillTint="33"/>
          </w:tcPr>
          <w:p w14:paraId="0354D119" w14:textId="6C0E23ED" w:rsidR="007961A8" w:rsidDel="00340CA5" w:rsidRDefault="007961A8" w:rsidP="00B35BA6">
            <w:pPr>
              <w:rPr>
                <w:del w:id="1831" w:author="Michael Bell" w:date="2013-05-06T18:57:00Z"/>
              </w:rPr>
            </w:pPr>
          </w:p>
        </w:tc>
        <w:tc>
          <w:tcPr>
            <w:tcW w:w="2310" w:type="dxa"/>
            <w:shd w:val="clear" w:color="auto" w:fill="F2DBDB" w:themeFill="accent2" w:themeFillTint="33"/>
          </w:tcPr>
          <w:p w14:paraId="67E66A0C" w14:textId="758536BA" w:rsidR="007961A8" w:rsidDel="00340CA5" w:rsidRDefault="007961A8" w:rsidP="00B35BA6">
            <w:pPr>
              <w:rPr>
                <w:del w:id="1832" w:author="Michael Bell" w:date="2013-05-06T18:57:00Z"/>
              </w:rPr>
            </w:pPr>
            <w:del w:id="1833" w:author="Michael Bell" w:date="2013-05-06T18:57:00Z">
              <w:r w:rsidDel="00340CA5">
                <w:delText>Right</w:delText>
              </w:r>
            </w:del>
          </w:p>
        </w:tc>
        <w:tc>
          <w:tcPr>
            <w:tcW w:w="2311" w:type="dxa"/>
            <w:shd w:val="clear" w:color="auto" w:fill="F2DBDB" w:themeFill="accent2" w:themeFillTint="33"/>
          </w:tcPr>
          <w:p w14:paraId="0D7F3085" w14:textId="129172B0" w:rsidR="007961A8" w:rsidDel="00340CA5" w:rsidRDefault="007961A8" w:rsidP="00B35BA6">
            <w:pPr>
              <w:rPr>
                <w:del w:id="1834" w:author="Michael Bell" w:date="2013-05-06T18:57:00Z"/>
              </w:rPr>
            </w:pPr>
            <w:del w:id="1835" w:author="Michael Bell" w:date="2013-05-06T18:57:00Z">
              <w:r w:rsidDel="00340CA5">
                <w:delText>Destination</w:delText>
              </w:r>
            </w:del>
          </w:p>
        </w:tc>
        <w:tc>
          <w:tcPr>
            <w:tcW w:w="2311" w:type="dxa"/>
          </w:tcPr>
          <w:p w14:paraId="637526D8" w14:textId="70E979D0" w:rsidR="007961A8" w:rsidDel="00340CA5" w:rsidRDefault="007961A8" w:rsidP="00B35BA6">
            <w:pPr>
              <w:rPr>
                <w:del w:id="1836" w:author="Michael Bell" w:date="2013-05-06T18:57:00Z"/>
              </w:rPr>
            </w:pPr>
          </w:p>
        </w:tc>
      </w:tr>
      <w:tr w:rsidR="007961A8" w:rsidDel="00340CA5" w14:paraId="795B181B" w14:textId="01F60EED" w:rsidTr="007961A8">
        <w:trPr>
          <w:del w:id="1837" w:author="Michael Bell" w:date="2013-05-06T18:57:00Z"/>
        </w:trPr>
        <w:tc>
          <w:tcPr>
            <w:tcW w:w="2310" w:type="dxa"/>
            <w:shd w:val="clear" w:color="auto" w:fill="F2DBDB" w:themeFill="accent2" w:themeFillTint="33"/>
          </w:tcPr>
          <w:p w14:paraId="44397A48" w14:textId="55A16C7F" w:rsidR="007961A8" w:rsidDel="00340CA5" w:rsidRDefault="007961A8" w:rsidP="00B35BA6">
            <w:pPr>
              <w:rPr>
                <w:del w:id="1838" w:author="Michael Bell" w:date="2013-05-06T18:57:00Z"/>
              </w:rPr>
            </w:pPr>
            <w:del w:id="1839" w:author="Michael Bell" w:date="2013-05-06T18:57:00Z">
              <w:r w:rsidDel="00340CA5">
                <w:delText>Destinations</w:delText>
              </w:r>
            </w:del>
          </w:p>
        </w:tc>
        <w:tc>
          <w:tcPr>
            <w:tcW w:w="2310" w:type="dxa"/>
            <w:shd w:val="clear" w:color="auto" w:fill="F2DBDB" w:themeFill="accent2" w:themeFillTint="33"/>
          </w:tcPr>
          <w:p w14:paraId="6C14FE63" w14:textId="2CCC34AE" w:rsidR="007961A8" w:rsidDel="00340CA5" w:rsidRDefault="007961A8" w:rsidP="00B35BA6">
            <w:pPr>
              <w:rPr>
                <w:del w:id="1840" w:author="Michael Bell" w:date="2013-05-06T18:57:00Z"/>
              </w:rPr>
            </w:pPr>
            <w:del w:id="1841" w:author="Michael Bell" w:date="2013-05-06T18:57:00Z">
              <w:r w:rsidDel="00340CA5">
                <w:delText>Up</w:delText>
              </w:r>
            </w:del>
          </w:p>
        </w:tc>
        <w:tc>
          <w:tcPr>
            <w:tcW w:w="2311" w:type="dxa"/>
            <w:shd w:val="clear" w:color="auto" w:fill="F2DBDB" w:themeFill="accent2" w:themeFillTint="33"/>
          </w:tcPr>
          <w:p w14:paraId="7C6FFAD2" w14:textId="310DCA4F" w:rsidR="007961A8" w:rsidDel="00340CA5" w:rsidRDefault="007961A8" w:rsidP="00B35BA6">
            <w:pPr>
              <w:rPr>
                <w:del w:id="1842" w:author="Michael Bell" w:date="2013-05-06T18:57:00Z"/>
              </w:rPr>
            </w:pPr>
            <w:del w:id="1843" w:author="Michael Bell" w:date="2013-05-06T18:57:00Z">
              <w:r w:rsidDel="00340CA5">
                <w:delText>-</w:delText>
              </w:r>
            </w:del>
          </w:p>
        </w:tc>
        <w:tc>
          <w:tcPr>
            <w:tcW w:w="2311" w:type="dxa"/>
          </w:tcPr>
          <w:p w14:paraId="6EF648FE" w14:textId="7916FD08" w:rsidR="007961A8" w:rsidDel="00340CA5" w:rsidRDefault="007961A8" w:rsidP="00B35BA6">
            <w:pPr>
              <w:rPr>
                <w:del w:id="1844" w:author="Michael Bell" w:date="2013-05-06T18:57:00Z"/>
              </w:rPr>
            </w:pPr>
          </w:p>
        </w:tc>
      </w:tr>
      <w:tr w:rsidR="007961A8" w:rsidDel="00340CA5" w14:paraId="40F9424A" w14:textId="20A45F33" w:rsidTr="007961A8">
        <w:trPr>
          <w:del w:id="1845" w:author="Michael Bell" w:date="2013-05-06T18:57:00Z"/>
        </w:trPr>
        <w:tc>
          <w:tcPr>
            <w:tcW w:w="2310" w:type="dxa"/>
            <w:shd w:val="clear" w:color="auto" w:fill="F2DBDB" w:themeFill="accent2" w:themeFillTint="33"/>
          </w:tcPr>
          <w:p w14:paraId="49DDBD70" w14:textId="57A746AE" w:rsidR="007961A8" w:rsidDel="00340CA5" w:rsidRDefault="007961A8" w:rsidP="00B35BA6">
            <w:pPr>
              <w:rPr>
                <w:del w:id="1846" w:author="Michael Bell" w:date="2013-05-06T18:57:00Z"/>
              </w:rPr>
            </w:pPr>
          </w:p>
        </w:tc>
        <w:tc>
          <w:tcPr>
            <w:tcW w:w="2310" w:type="dxa"/>
            <w:shd w:val="clear" w:color="auto" w:fill="F2DBDB" w:themeFill="accent2" w:themeFillTint="33"/>
          </w:tcPr>
          <w:p w14:paraId="5AB9477B" w14:textId="474F5DF9" w:rsidR="007961A8" w:rsidDel="00340CA5" w:rsidRDefault="007961A8" w:rsidP="00B35BA6">
            <w:pPr>
              <w:rPr>
                <w:del w:id="1847" w:author="Michael Bell" w:date="2013-05-06T18:57:00Z"/>
              </w:rPr>
            </w:pPr>
            <w:del w:id="1848" w:author="Michael Bell" w:date="2013-05-06T18:57:00Z">
              <w:r w:rsidDel="00340CA5">
                <w:delText>Down</w:delText>
              </w:r>
            </w:del>
          </w:p>
        </w:tc>
        <w:tc>
          <w:tcPr>
            <w:tcW w:w="2311" w:type="dxa"/>
            <w:shd w:val="clear" w:color="auto" w:fill="F2DBDB" w:themeFill="accent2" w:themeFillTint="33"/>
          </w:tcPr>
          <w:p w14:paraId="10F812B4" w14:textId="4AD5055A" w:rsidR="007961A8" w:rsidDel="00340CA5" w:rsidRDefault="007961A8" w:rsidP="00B35BA6">
            <w:pPr>
              <w:rPr>
                <w:del w:id="1849" w:author="Michael Bell" w:date="2013-05-06T18:57:00Z"/>
              </w:rPr>
            </w:pPr>
            <w:del w:id="1850" w:author="Michael Bell" w:date="2013-05-06T18:57:00Z">
              <w:r w:rsidDel="00340CA5">
                <w:delText>Settings</w:delText>
              </w:r>
            </w:del>
          </w:p>
        </w:tc>
        <w:tc>
          <w:tcPr>
            <w:tcW w:w="2311" w:type="dxa"/>
          </w:tcPr>
          <w:p w14:paraId="17F22EC7" w14:textId="693B3D1D" w:rsidR="007961A8" w:rsidDel="00340CA5" w:rsidRDefault="007961A8" w:rsidP="00B35BA6">
            <w:pPr>
              <w:rPr>
                <w:del w:id="1851" w:author="Michael Bell" w:date="2013-05-06T18:57:00Z"/>
              </w:rPr>
            </w:pPr>
          </w:p>
        </w:tc>
      </w:tr>
      <w:tr w:rsidR="007961A8" w:rsidDel="00340CA5" w14:paraId="61A3A8BC" w14:textId="303E611C" w:rsidTr="007961A8">
        <w:trPr>
          <w:del w:id="1852" w:author="Michael Bell" w:date="2013-05-06T18:57:00Z"/>
        </w:trPr>
        <w:tc>
          <w:tcPr>
            <w:tcW w:w="2310" w:type="dxa"/>
            <w:shd w:val="clear" w:color="auto" w:fill="F2DBDB" w:themeFill="accent2" w:themeFillTint="33"/>
          </w:tcPr>
          <w:p w14:paraId="663477A8" w14:textId="5CE4DCF3" w:rsidR="007961A8" w:rsidDel="00340CA5" w:rsidRDefault="007961A8" w:rsidP="00B35BA6">
            <w:pPr>
              <w:rPr>
                <w:del w:id="1853" w:author="Michael Bell" w:date="2013-05-06T18:57:00Z"/>
              </w:rPr>
            </w:pPr>
          </w:p>
        </w:tc>
        <w:tc>
          <w:tcPr>
            <w:tcW w:w="2310" w:type="dxa"/>
            <w:shd w:val="clear" w:color="auto" w:fill="F2DBDB" w:themeFill="accent2" w:themeFillTint="33"/>
          </w:tcPr>
          <w:p w14:paraId="05DF4C24" w14:textId="52FD43AC" w:rsidR="007961A8" w:rsidDel="00340CA5" w:rsidRDefault="007961A8" w:rsidP="00B35BA6">
            <w:pPr>
              <w:rPr>
                <w:del w:id="1854" w:author="Michael Bell" w:date="2013-05-06T18:57:00Z"/>
              </w:rPr>
            </w:pPr>
            <w:del w:id="1855" w:author="Michael Bell" w:date="2013-05-06T18:57:00Z">
              <w:r w:rsidDel="00340CA5">
                <w:delText>Left</w:delText>
              </w:r>
            </w:del>
          </w:p>
        </w:tc>
        <w:tc>
          <w:tcPr>
            <w:tcW w:w="2311" w:type="dxa"/>
            <w:shd w:val="clear" w:color="auto" w:fill="F2DBDB" w:themeFill="accent2" w:themeFillTint="33"/>
          </w:tcPr>
          <w:p w14:paraId="6278A7F7" w14:textId="5919FED1" w:rsidR="007961A8" w:rsidDel="00340CA5" w:rsidRDefault="007961A8" w:rsidP="00B35BA6">
            <w:pPr>
              <w:rPr>
                <w:del w:id="1856" w:author="Michael Bell" w:date="2013-05-06T18:57:00Z"/>
              </w:rPr>
            </w:pPr>
            <w:del w:id="1857" w:author="Michael Bell" w:date="2013-05-06T18:57:00Z">
              <w:r w:rsidDel="00340CA5">
                <w:delText>Welcome Page</w:delText>
              </w:r>
            </w:del>
          </w:p>
        </w:tc>
        <w:tc>
          <w:tcPr>
            <w:tcW w:w="2311" w:type="dxa"/>
          </w:tcPr>
          <w:p w14:paraId="49D092FC" w14:textId="55516FE4" w:rsidR="007961A8" w:rsidDel="00340CA5" w:rsidRDefault="007961A8" w:rsidP="00B35BA6">
            <w:pPr>
              <w:rPr>
                <w:del w:id="1858" w:author="Michael Bell" w:date="2013-05-06T18:57:00Z"/>
              </w:rPr>
            </w:pPr>
          </w:p>
        </w:tc>
      </w:tr>
      <w:tr w:rsidR="007961A8" w:rsidDel="00340CA5" w14:paraId="5E972586" w14:textId="7303A086" w:rsidTr="007961A8">
        <w:trPr>
          <w:del w:id="1859" w:author="Michael Bell" w:date="2013-05-06T18:57:00Z"/>
        </w:trPr>
        <w:tc>
          <w:tcPr>
            <w:tcW w:w="2310" w:type="dxa"/>
            <w:shd w:val="clear" w:color="auto" w:fill="F2DBDB" w:themeFill="accent2" w:themeFillTint="33"/>
          </w:tcPr>
          <w:p w14:paraId="1EE50809" w14:textId="64203C7F" w:rsidR="007961A8" w:rsidDel="00340CA5" w:rsidRDefault="007961A8" w:rsidP="00B35BA6">
            <w:pPr>
              <w:rPr>
                <w:del w:id="1860" w:author="Michael Bell" w:date="2013-05-06T18:57:00Z"/>
              </w:rPr>
            </w:pPr>
          </w:p>
        </w:tc>
        <w:tc>
          <w:tcPr>
            <w:tcW w:w="2310" w:type="dxa"/>
            <w:shd w:val="clear" w:color="auto" w:fill="F2DBDB" w:themeFill="accent2" w:themeFillTint="33"/>
          </w:tcPr>
          <w:p w14:paraId="53720A40" w14:textId="43BDBF5C" w:rsidR="007961A8" w:rsidDel="00340CA5" w:rsidRDefault="007961A8" w:rsidP="00B35BA6">
            <w:pPr>
              <w:rPr>
                <w:del w:id="1861" w:author="Michael Bell" w:date="2013-05-06T18:57:00Z"/>
              </w:rPr>
            </w:pPr>
            <w:del w:id="1862" w:author="Michael Bell" w:date="2013-05-06T18:57:00Z">
              <w:r w:rsidDel="00340CA5">
                <w:delText>Right</w:delText>
              </w:r>
            </w:del>
          </w:p>
        </w:tc>
        <w:tc>
          <w:tcPr>
            <w:tcW w:w="2311" w:type="dxa"/>
            <w:shd w:val="clear" w:color="auto" w:fill="F2DBDB" w:themeFill="accent2" w:themeFillTint="33"/>
          </w:tcPr>
          <w:p w14:paraId="59000FF1" w14:textId="6163037D" w:rsidR="007961A8" w:rsidDel="00340CA5" w:rsidRDefault="007961A8" w:rsidP="00B35BA6">
            <w:pPr>
              <w:rPr>
                <w:del w:id="1863" w:author="Michael Bell" w:date="2013-05-06T18:57:00Z"/>
              </w:rPr>
            </w:pPr>
            <w:del w:id="1864" w:author="Michael Bell" w:date="2013-05-06T18:57:00Z">
              <w:r w:rsidDel="00340CA5">
                <w:delText>Hawkhaven</w:delText>
              </w:r>
            </w:del>
          </w:p>
        </w:tc>
        <w:tc>
          <w:tcPr>
            <w:tcW w:w="2311" w:type="dxa"/>
          </w:tcPr>
          <w:p w14:paraId="72707075" w14:textId="2E89AECC" w:rsidR="007961A8" w:rsidDel="00340CA5" w:rsidRDefault="007961A8" w:rsidP="00B35BA6">
            <w:pPr>
              <w:rPr>
                <w:del w:id="1865" w:author="Michael Bell" w:date="2013-05-06T18:57:00Z"/>
              </w:rPr>
            </w:pPr>
          </w:p>
        </w:tc>
      </w:tr>
      <w:tr w:rsidR="007961A8" w:rsidDel="00340CA5" w14:paraId="0EE27AB5" w14:textId="5ACD19D7" w:rsidTr="007961A8">
        <w:trPr>
          <w:del w:id="1866" w:author="Michael Bell" w:date="2013-05-06T18:57:00Z"/>
        </w:trPr>
        <w:tc>
          <w:tcPr>
            <w:tcW w:w="2310" w:type="dxa"/>
            <w:shd w:val="clear" w:color="auto" w:fill="F2DBDB" w:themeFill="accent2" w:themeFillTint="33"/>
          </w:tcPr>
          <w:p w14:paraId="09C262F8" w14:textId="6D321B67" w:rsidR="007961A8" w:rsidDel="00340CA5" w:rsidRDefault="007961A8" w:rsidP="00B35BA6">
            <w:pPr>
              <w:rPr>
                <w:del w:id="1867" w:author="Michael Bell" w:date="2013-05-06T18:57:00Z"/>
              </w:rPr>
            </w:pPr>
            <w:del w:id="1868" w:author="Michael Bell" w:date="2013-05-06T18:57:00Z">
              <w:r w:rsidDel="00340CA5">
                <w:delText>Settings</w:delText>
              </w:r>
            </w:del>
          </w:p>
        </w:tc>
        <w:tc>
          <w:tcPr>
            <w:tcW w:w="2310" w:type="dxa"/>
            <w:shd w:val="clear" w:color="auto" w:fill="F2DBDB" w:themeFill="accent2" w:themeFillTint="33"/>
          </w:tcPr>
          <w:p w14:paraId="015B70D5" w14:textId="36523FD2" w:rsidR="007961A8" w:rsidDel="00340CA5" w:rsidRDefault="007961A8" w:rsidP="00B35BA6">
            <w:pPr>
              <w:rPr>
                <w:del w:id="1869" w:author="Michael Bell" w:date="2013-05-06T18:57:00Z"/>
              </w:rPr>
            </w:pPr>
            <w:del w:id="1870" w:author="Michael Bell" w:date="2013-05-06T18:57:00Z">
              <w:r w:rsidDel="00340CA5">
                <w:delText>Up</w:delText>
              </w:r>
            </w:del>
          </w:p>
        </w:tc>
        <w:tc>
          <w:tcPr>
            <w:tcW w:w="2311" w:type="dxa"/>
            <w:shd w:val="clear" w:color="auto" w:fill="F2DBDB" w:themeFill="accent2" w:themeFillTint="33"/>
          </w:tcPr>
          <w:p w14:paraId="2C04395A" w14:textId="0C672971" w:rsidR="007961A8" w:rsidDel="00340CA5" w:rsidRDefault="007961A8" w:rsidP="00B35BA6">
            <w:pPr>
              <w:rPr>
                <w:del w:id="1871" w:author="Michael Bell" w:date="2013-05-06T18:57:00Z"/>
              </w:rPr>
            </w:pPr>
            <w:del w:id="1872" w:author="Michael Bell" w:date="2013-05-06T18:57:00Z">
              <w:r w:rsidDel="00340CA5">
                <w:delText>Destinations</w:delText>
              </w:r>
            </w:del>
          </w:p>
        </w:tc>
        <w:tc>
          <w:tcPr>
            <w:tcW w:w="2311" w:type="dxa"/>
          </w:tcPr>
          <w:p w14:paraId="3918FE59" w14:textId="6CAD98D5" w:rsidR="007961A8" w:rsidDel="00340CA5" w:rsidRDefault="007961A8" w:rsidP="00B35BA6">
            <w:pPr>
              <w:rPr>
                <w:del w:id="1873" w:author="Michael Bell" w:date="2013-05-06T18:57:00Z"/>
              </w:rPr>
            </w:pPr>
          </w:p>
        </w:tc>
      </w:tr>
      <w:tr w:rsidR="007961A8" w:rsidDel="00340CA5" w14:paraId="132AEF7F" w14:textId="5A602FA0" w:rsidTr="007961A8">
        <w:trPr>
          <w:del w:id="1874" w:author="Michael Bell" w:date="2013-05-06T18:57:00Z"/>
        </w:trPr>
        <w:tc>
          <w:tcPr>
            <w:tcW w:w="2310" w:type="dxa"/>
            <w:shd w:val="clear" w:color="auto" w:fill="F2DBDB" w:themeFill="accent2" w:themeFillTint="33"/>
          </w:tcPr>
          <w:p w14:paraId="17038807" w14:textId="09652DB1" w:rsidR="007961A8" w:rsidDel="00340CA5" w:rsidRDefault="007961A8" w:rsidP="00B35BA6">
            <w:pPr>
              <w:rPr>
                <w:del w:id="1875" w:author="Michael Bell" w:date="2013-05-06T18:57:00Z"/>
              </w:rPr>
            </w:pPr>
          </w:p>
        </w:tc>
        <w:tc>
          <w:tcPr>
            <w:tcW w:w="2310" w:type="dxa"/>
            <w:shd w:val="clear" w:color="auto" w:fill="F2DBDB" w:themeFill="accent2" w:themeFillTint="33"/>
          </w:tcPr>
          <w:p w14:paraId="7D862984" w14:textId="099697F3" w:rsidR="007961A8" w:rsidDel="00340CA5" w:rsidRDefault="007961A8" w:rsidP="00B35BA6">
            <w:pPr>
              <w:rPr>
                <w:del w:id="1876" w:author="Michael Bell" w:date="2013-05-06T18:57:00Z"/>
              </w:rPr>
            </w:pPr>
            <w:del w:id="1877" w:author="Michael Bell" w:date="2013-05-06T18:57:00Z">
              <w:r w:rsidDel="00340CA5">
                <w:delText>Down</w:delText>
              </w:r>
            </w:del>
          </w:p>
        </w:tc>
        <w:tc>
          <w:tcPr>
            <w:tcW w:w="2311" w:type="dxa"/>
            <w:shd w:val="clear" w:color="auto" w:fill="F2DBDB" w:themeFill="accent2" w:themeFillTint="33"/>
          </w:tcPr>
          <w:p w14:paraId="1EF396E7" w14:textId="7150050A" w:rsidR="007961A8" w:rsidDel="00340CA5" w:rsidRDefault="007961A8" w:rsidP="00B35BA6">
            <w:pPr>
              <w:rPr>
                <w:del w:id="1878" w:author="Michael Bell" w:date="2013-05-06T18:57:00Z"/>
              </w:rPr>
            </w:pPr>
            <w:del w:id="1879" w:author="Michael Bell" w:date="2013-05-06T18:57:00Z">
              <w:r w:rsidDel="00340CA5">
                <w:delText>-</w:delText>
              </w:r>
            </w:del>
          </w:p>
        </w:tc>
        <w:tc>
          <w:tcPr>
            <w:tcW w:w="2311" w:type="dxa"/>
          </w:tcPr>
          <w:p w14:paraId="01F0EFC4" w14:textId="25DE4094" w:rsidR="007961A8" w:rsidDel="00340CA5" w:rsidRDefault="007961A8" w:rsidP="00B35BA6">
            <w:pPr>
              <w:rPr>
                <w:del w:id="1880" w:author="Michael Bell" w:date="2013-05-06T18:57:00Z"/>
              </w:rPr>
            </w:pPr>
          </w:p>
        </w:tc>
      </w:tr>
      <w:tr w:rsidR="007961A8" w:rsidDel="00340CA5" w14:paraId="6AB267AE" w14:textId="439A7184" w:rsidTr="007961A8">
        <w:trPr>
          <w:del w:id="1881" w:author="Michael Bell" w:date="2013-05-06T18:57:00Z"/>
        </w:trPr>
        <w:tc>
          <w:tcPr>
            <w:tcW w:w="2310" w:type="dxa"/>
            <w:shd w:val="clear" w:color="auto" w:fill="F2DBDB" w:themeFill="accent2" w:themeFillTint="33"/>
          </w:tcPr>
          <w:p w14:paraId="209E4741" w14:textId="3710005E" w:rsidR="007961A8" w:rsidDel="00340CA5" w:rsidRDefault="007961A8" w:rsidP="00B35BA6">
            <w:pPr>
              <w:rPr>
                <w:del w:id="1882" w:author="Michael Bell" w:date="2013-05-06T18:57:00Z"/>
              </w:rPr>
            </w:pPr>
          </w:p>
        </w:tc>
        <w:tc>
          <w:tcPr>
            <w:tcW w:w="2310" w:type="dxa"/>
            <w:shd w:val="clear" w:color="auto" w:fill="F2DBDB" w:themeFill="accent2" w:themeFillTint="33"/>
          </w:tcPr>
          <w:p w14:paraId="732050B1" w14:textId="7BEAD78F" w:rsidR="007961A8" w:rsidDel="00340CA5" w:rsidRDefault="007961A8" w:rsidP="00B35BA6">
            <w:pPr>
              <w:rPr>
                <w:del w:id="1883" w:author="Michael Bell" w:date="2013-05-06T18:57:00Z"/>
              </w:rPr>
            </w:pPr>
            <w:del w:id="1884" w:author="Michael Bell" w:date="2013-05-06T18:57:00Z">
              <w:r w:rsidDel="00340CA5">
                <w:delText>Left</w:delText>
              </w:r>
            </w:del>
          </w:p>
        </w:tc>
        <w:tc>
          <w:tcPr>
            <w:tcW w:w="2311" w:type="dxa"/>
            <w:shd w:val="clear" w:color="auto" w:fill="F2DBDB" w:themeFill="accent2" w:themeFillTint="33"/>
          </w:tcPr>
          <w:p w14:paraId="39C48C77" w14:textId="7B5C78BD" w:rsidR="007961A8" w:rsidDel="00340CA5" w:rsidRDefault="007961A8" w:rsidP="00B35BA6">
            <w:pPr>
              <w:rPr>
                <w:del w:id="1885" w:author="Michael Bell" w:date="2013-05-06T18:57:00Z"/>
              </w:rPr>
            </w:pPr>
            <w:del w:id="1886" w:author="Michael Bell" w:date="2013-05-06T18:57:00Z">
              <w:r w:rsidDel="00340CA5">
                <w:delText>Welcome Page</w:delText>
              </w:r>
            </w:del>
          </w:p>
        </w:tc>
        <w:tc>
          <w:tcPr>
            <w:tcW w:w="2311" w:type="dxa"/>
          </w:tcPr>
          <w:p w14:paraId="444D75F1" w14:textId="2590EB2A" w:rsidR="007961A8" w:rsidDel="00340CA5" w:rsidRDefault="007961A8" w:rsidP="00B35BA6">
            <w:pPr>
              <w:rPr>
                <w:del w:id="1887" w:author="Michael Bell" w:date="2013-05-06T18:57:00Z"/>
              </w:rPr>
            </w:pPr>
          </w:p>
        </w:tc>
      </w:tr>
      <w:tr w:rsidR="007961A8" w:rsidDel="00340CA5" w14:paraId="7569FC26" w14:textId="6B57CB59" w:rsidTr="007961A8">
        <w:trPr>
          <w:del w:id="1888" w:author="Michael Bell" w:date="2013-05-06T18:57:00Z"/>
        </w:trPr>
        <w:tc>
          <w:tcPr>
            <w:tcW w:w="2310" w:type="dxa"/>
            <w:shd w:val="clear" w:color="auto" w:fill="F2DBDB" w:themeFill="accent2" w:themeFillTint="33"/>
          </w:tcPr>
          <w:p w14:paraId="3D935F7D" w14:textId="1701A4D4" w:rsidR="007961A8" w:rsidDel="00340CA5" w:rsidRDefault="007961A8" w:rsidP="00B35BA6">
            <w:pPr>
              <w:rPr>
                <w:del w:id="1889" w:author="Michael Bell" w:date="2013-05-06T18:57:00Z"/>
              </w:rPr>
            </w:pPr>
          </w:p>
        </w:tc>
        <w:tc>
          <w:tcPr>
            <w:tcW w:w="2310" w:type="dxa"/>
            <w:shd w:val="clear" w:color="auto" w:fill="F2DBDB" w:themeFill="accent2" w:themeFillTint="33"/>
          </w:tcPr>
          <w:p w14:paraId="59C31AF2" w14:textId="351D249F" w:rsidR="007961A8" w:rsidDel="00340CA5" w:rsidRDefault="007961A8" w:rsidP="00B35BA6">
            <w:pPr>
              <w:rPr>
                <w:del w:id="1890" w:author="Michael Bell" w:date="2013-05-06T18:57:00Z"/>
              </w:rPr>
            </w:pPr>
            <w:del w:id="1891" w:author="Michael Bell" w:date="2013-05-06T18:57:00Z">
              <w:r w:rsidDel="00340CA5">
                <w:delText>Right</w:delText>
              </w:r>
            </w:del>
          </w:p>
        </w:tc>
        <w:tc>
          <w:tcPr>
            <w:tcW w:w="2311" w:type="dxa"/>
            <w:shd w:val="clear" w:color="auto" w:fill="F2DBDB" w:themeFill="accent2" w:themeFillTint="33"/>
          </w:tcPr>
          <w:p w14:paraId="2CED9C45" w14:textId="3A12A5CE" w:rsidR="007961A8" w:rsidDel="00340CA5" w:rsidRDefault="007961A8" w:rsidP="00B35BA6">
            <w:pPr>
              <w:rPr>
                <w:del w:id="1892" w:author="Michael Bell" w:date="2013-05-06T18:57:00Z"/>
              </w:rPr>
            </w:pPr>
            <w:del w:id="1893" w:author="Michael Bell" w:date="2013-05-06T18:57:00Z">
              <w:r w:rsidDel="00340CA5">
                <w:delText>Top Speed</w:delText>
              </w:r>
            </w:del>
          </w:p>
        </w:tc>
        <w:tc>
          <w:tcPr>
            <w:tcW w:w="2311" w:type="dxa"/>
          </w:tcPr>
          <w:p w14:paraId="3290BB30" w14:textId="786F9298" w:rsidR="007961A8" w:rsidDel="00340CA5" w:rsidRDefault="007961A8" w:rsidP="00B35BA6">
            <w:pPr>
              <w:rPr>
                <w:del w:id="1894" w:author="Michael Bell" w:date="2013-05-06T18:57:00Z"/>
              </w:rPr>
            </w:pPr>
          </w:p>
        </w:tc>
      </w:tr>
      <w:tr w:rsidR="007961A8" w:rsidDel="00340CA5" w14:paraId="52F797C3" w14:textId="270EF983" w:rsidTr="007961A8">
        <w:trPr>
          <w:del w:id="1895" w:author="Michael Bell" w:date="2013-05-06T18:57:00Z"/>
        </w:trPr>
        <w:tc>
          <w:tcPr>
            <w:tcW w:w="2310" w:type="dxa"/>
            <w:shd w:val="clear" w:color="auto" w:fill="F2DBDB" w:themeFill="accent2" w:themeFillTint="33"/>
          </w:tcPr>
          <w:p w14:paraId="55EC9B95" w14:textId="22211889" w:rsidR="007961A8" w:rsidDel="00340CA5" w:rsidRDefault="007961A8" w:rsidP="00B35BA6">
            <w:pPr>
              <w:rPr>
                <w:del w:id="1896" w:author="Michael Bell" w:date="2013-05-06T18:57:00Z"/>
              </w:rPr>
            </w:pPr>
            <w:del w:id="1897" w:author="Michael Bell" w:date="2013-05-06T18:57:00Z">
              <w:r w:rsidDel="00340CA5">
                <w:delText>Hawkhaven</w:delText>
              </w:r>
            </w:del>
          </w:p>
        </w:tc>
        <w:tc>
          <w:tcPr>
            <w:tcW w:w="2310" w:type="dxa"/>
            <w:shd w:val="clear" w:color="auto" w:fill="F2DBDB" w:themeFill="accent2" w:themeFillTint="33"/>
          </w:tcPr>
          <w:p w14:paraId="71198715" w14:textId="6AB6F557" w:rsidR="007961A8" w:rsidDel="00340CA5" w:rsidRDefault="007961A8" w:rsidP="00B35BA6">
            <w:pPr>
              <w:rPr>
                <w:del w:id="1898" w:author="Michael Bell" w:date="2013-05-06T18:57:00Z"/>
              </w:rPr>
            </w:pPr>
            <w:del w:id="1899" w:author="Michael Bell" w:date="2013-05-06T18:57:00Z">
              <w:r w:rsidDel="00340CA5">
                <w:delText>Up</w:delText>
              </w:r>
            </w:del>
          </w:p>
        </w:tc>
        <w:tc>
          <w:tcPr>
            <w:tcW w:w="2311" w:type="dxa"/>
            <w:shd w:val="clear" w:color="auto" w:fill="F2DBDB" w:themeFill="accent2" w:themeFillTint="33"/>
          </w:tcPr>
          <w:p w14:paraId="7B60164E" w14:textId="07EF05F1" w:rsidR="007961A8" w:rsidDel="00340CA5" w:rsidRDefault="007961A8" w:rsidP="00B35BA6">
            <w:pPr>
              <w:rPr>
                <w:del w:id="1900" w:author="Michael Bell" w:date="2013-05-06T18:57:00Z"/>
              </w:rPr>
            </w:pPr>
            <w:del w:id="1901" w:author="Michael Bell" w:date="2013-05-06T18:57:00Z">
              <w:r w:rsidDel="00340CA5">
                <w:delText>-</w:delText>
              </w:r>
            </w:del>
          </w:p>
        </w:tc>
        <w:tc>
          <w:tcPr>
            <w:tcW w:w="2311" w:type="dxa"/>
          </w:tcPr>
          <w:p w14:paraId="30449AE9" w14:textId="77C3A146" w:rsidR="007961A8" w:rsidDel="00340CA5" w:rsidRDefault="007961A8" w:rsidP="00B35BA6">
            <w:pPr>
              <w:rPr>
                <w:del w:id="1902" w:author="Michael Bell" w:date="2013-05-06T18:57:00Z"/>
              </w:rPr>
            </w:pPr>
          </w:p>
        </w:tc>
      </w:tr>
      <w:tr w:rsidR="007961A8" w:rsidDel="00340CA5" w14:paraId="37EEC1E7" w14:textId="44670962" w:rsidTr="007961A8">
        <w:trPr>
          <w:del w:id="1903" w:author="Michael Bell" w:date="2013-05-06T18:57:00Z"/>
        </w:trPr>
        <w:tc>
          <w:tcPr>
            <w:tcW w:w="2310" w:type="dxa"/>
            <w:shd w:val="clear" w:color="auto" w:fill="F2DBDB" w:themeFill="accent2" w:themeFillTint="33"/>
          </w:tcPr>
          <w:p w14:paraId="5D20029C" w14:textId="0486CC78" w:rsidR="007961A8" w:rsidDel="00340CA5" w:rsidRDefault="007961A8" w:rsidP="00B35BA6">
            <w:pPr>
              <w:rPr>
                <w:del w:id="1904" w:author="Michael Bell" w:date="2013-05-06T18:57:00Z"/>
              </w:rPr>
            </w:pPr>
          </w:p>
        </w:tc>
        <w:tc>
          <w:tcPr>
            <w:tcW w:w="2310" w:type="dxa"/>
            <w:shd w:val="clear" w:color="auto" w:fill="F2DBDB" w:themeFill="accent2" w:themeFillTint="33"/>
          </w:tcPr>
          <w:p w14:paraId="30110333" w14:textId="425EBBB6" w:rsidR="007961A8" w:rsidDel="00340CA5" w:rsidRDefault="007961A8" w:rsidP="00B35BA6">
            <w:pPr>
              <w:rPr>
                <w:del w:id="1905" w:author="Michael Bell" w:date="2013-05-06T18:57:00Z"/>
              </w:rPr>
            </w:pPr>
            <w:del w:id="1906" w:author="Michael Bell" w:date="2013-05-06T18:57:00Z">
              <w:r w:rsidDel="00340CA5">
                <w:delText>Down</w:delText>
              </w:r>
            </w:del>
          </w:p>
        </w:tc>
        <w:tc>
          <w:tcPr>
            <w:tcW w:w="2311" w:type="dxa"/>
            <w:shd w:val="clear" w:color="auto" w:fill="F2DBDB" w:themeFill="accent2" w:themeFillTint="33"/>
          </w:tcPr>
          <w:p w14:paraId="17B47DEB" w14:textId="4753FDB9" w:rsidR="007961A8" w:rsidDel="00340CA5" w:rsidRDefault="007961A8" w:rsidP="00B35BA6">
            <w:pPr>
              <w:rPr>
                <w:del w:id="1907" w:author="Michael Bell" w:date="2013-05-06T18:57:00Z"/>
              </w:rPr>
            </w:pPr>
            <w:del w:id="1908" w:author="Michael Bell" w:date="2013-05-06T18:57:00Z">
              <w:r w:rsidDel="00340CA5">
                <w:delText>Remilo</w:delText>
              </w:r>
            </w:del>
          </w:p>
        </w:tc>
        <w:tc>
          <w:tcPr>
            <w:tcW w:w="2311" w:type="dxa"/>
          </w:tcPr>
          <w:p w14:paraId="024F514E" w14:textId="7C397C6B" w:rsidR="007961A8" w:rsidDel="00340CA5" w:rsidRDefault="007961A8" w:rsidP="00B35BA6">
            <w:pPr>
              <w:rPr>
                <w:del w:id="1909" w:author="Michael Bell" w:date="2013-05-06T18:57:00Z"/>
              </w:rPr>
            </w:pPr>
          </w:p>
        </w:tc>
      </w:tr>
      <w:tr w:rsidR="007961A8" w:rsidDel="00340CA5" w14:paraId="59D90E69" w14:textId="17ED2544" w:rsidTr="007961A8">
        <w:trPr>
          <w:del w:id="1910" w:author="Michael Bell" w:date="2013-05-06T18:57:00Z"/>
        </w:trPr>
        <w:tc>
          <w:tcPr>
            <w:tcW w:w="2310" w:type="dxa"/>
            <w:shd w:val="clear" w:color="auto" w:fill="F2DBDB" w:themeFill="accent2" w:themeFillTint="33"/>
          </w:tcPr>
          <w:p w14:paraId="54700EDD" w14:textId="3FDFDFD3" w:rsidR="007961A8" w:rsidDel="00340CA5" w:rsidRDefault="007961A8" w:rsidP="00B35BA6">
            <w:pPr>
              <w:rPr>
                <w:del w:id="1911" w:author="Michael Bell" w:date="2013-05-06T18:57:00Z"/>
              </w:rPr>
            </w:pPr>
          </w:p>
        </w:tc>
        <w:tc>
          <w:tcPr>
            <w:tcW w:w="2310" w:type="dxa"/>
            <w:shd w:val="clear" w:color="auto" w:fill="F2DBDB" w:themeFill="accent2" w:themeFillTint="33"/>
          </w:tcPr>
          <w:p w14:paraId="69F71889" w14:textId="0A9A78B9" w:rsidR="007961A8" w:rsidDel="00340CA5" w:rsidRDefault="007961A8" w:rsidP="00B35BA6">
            <w:pPr>
              <w:rPr>
                <w:del w:id="1912" w:author="Michael Bell" w:date="2013-05-06T18:57:00Z"/>
              </w:rPr>
            </w:pPr>
            <w:del w:id="1913" w:author="Michael Bell" w:date="2013-05-06T18:57:00Z">
              <w:r w:rsidDel="00340CA5">
                <w:delText>Left</w:delText>
              </w:r>
            </w:del>
          </w:p>
        </w:tc>
        <w:tc>
          <w:tcPr>
            <w:tcW w:w="2311" w:type="dxa"/>
            <w:shd w:val="clear" w:color="auto" w:fill="F2DBDB" w:themeFill="accent2" w:themeFillTint="33"/>
          </w:tcPr>
          <w:p w14:paraId="47754152" w14:textId="727E7D8E" w:rsidR="007961A8" w:rsidDel="00340CA5" w:rsidRDefault="007961A8" w:rsidP="00B35BA6">
            <w:pPr>
              <w:rPr>
                <w:del w:id="1914" w:author="Michael Bell" w:date="2013-05-06T18:57:00Z"/>
              </w:rPr>
            </w:pPr>
            <w:del w:id="1915" w:author="Michael Bell" w:date="2013-05-06T18:57:00Z">
              <w:r w:rsidDel="00340CA5">
                <w:delText>Destination</w:delText>
              </w:r>
              <w:r w:rsidR="00EC5295" w:rsidDel="00340CA5">
                <w:delText>s</w:delText>
              </w:r>
            </w:del>
          </w:p>
        </w:tc>
        <w:tc>
          <w:tcPr>
            <w:tcW w:w="2311" w:type="dxa"/>
          </w:tcPr>
          <w:p w14:paraId="7857C2CC" w14:textId="79A3B1E9" w:rsidR="007961A8" w:rsidDel="00340CA5" w:rsidRDefault="007961A8" w:rsidP="00B35BA6">
            <w:pPr>
              <w:rPr>
                <w:del w:id="1916" w:author="Michael Bell" w:date="2013-05-06T18:57:00Z"/>
              </w:rPr>
            </w:pPr>
          </w:p>
        </w:tc>
      </w:tr>
      <w:tr w:rsidR="007961A8" w:rsidDel="00340CA5" w14:paraId="487818B1" w14:textId="41FF8985" w:rsidTr="007961A8">
        <w:trPr>
          <w:del w:id="1917" w:author="Michael Bell" w:date="2013-05-06T18:57:00Z"/>
        </w:trPr>
        <w:tc>
          <w:tcPr>
            <w:tcW w:w="2310" w:type="dxa"/>
            <w:shd w:val="clear" w:color="auto" w:fill="F2DBDB" w:themeFill="accent2" w:themeFillTint="33"/>
          </w:tcPr>
          <w:p w14:paraId="6CE488FC" w14:textId="7FBB71A6" w:rsidR="007961A8" w:rsidDel="00340CA5" w:rsidRDefault="007961A8" w:rsidP="00B35BA6">
            <w:pPr>
              <w:rPr>
                <w:del w:id="1918" w:author="Michael Bell" w:date="2013-05-06T18:57:00Z"/>
              </w:rPr>
            </w:pPr>
          </w:p>
        </w:tc>
        <w:tc>
          <w:tcPr>
            <w:tcW w:w="2310" w:type="dxa"/>
            <w:shd w:val="clear" w:color="auto" w:fill="F2DBDB" w:themeFill="accent2" w:themeFillTint="33"/>
          </w:tcPr>
          <w:p w14:paraId="16680F0E" w14:textId="11A49299" w:rsidR="007961A8" w:rsidDel="00340CA5" w:rsidRDefault="007961A8" w:rsidP="00B35BA6">
            <w:pPr>
              <w:rPr>
                <w:del w:id="1919" w:author="Michael Bell" w:date="2013-05-06T18:57:00Z"/>
              </w:rPr>
            </w:pPr>
            <w:del w:id="1920" w:author="Michael Bell" w:date="2013-05-06T18:57:00Z">
              <w:r w:rsidDel="00340CA5">
                <w:delText>Right</w:delText>
              </w:r>
            </w:del>
          </w:p>
        </w:tc>
        <w:tc>
          <w:tcPr>
            <w:tcW w:w="2311" w:type="dxa"/>
            <w:shd w:val="clear" w:color="auto" w:fill="F2DBDB" w:themeFill="accent2" w:themeFillTint="33"/>
          </w:tcPr>
          <w:p w14:paraId="311647F4" w14:textId="7198A24A" w:rsidR="007961A8" w:rsidDel="00340CA5" w:rsidRDefault="007961A8" w:rsidP="00B35BA6">
            <w:pPr>
              <w:rPr>
                <w:del w:id="1921" w:author="Michael Bell" w:date="2013-05-06T18:57:00Z"/>
              </w:rPr>
            </w:pPr>
            <w:del w:id="1922" w:author="Michael Bell" w:date="2013-05-06T18:57:00Z">
              <w:r w:rsidDel="00340CA5">
                <w:delText>-</w:delText>
              </w:r>
            </w:del>
          </w:p>
        </w:tc>
        <w:tc>
          <w:tcPr>
            <w:tcW w:w="2311" w:type="dxa"/>
          </w:tcPr>
          <w:p w14:paraId="3ED33A80" w14:textId="0796DF42" w:rsidR="007961A8" w:rsidDel="00340CA5" w:rsidRDefault="007961A8" w:rsidP="00B35BA6">
            <w:pPr>
              <w:rPr>
                <w:del w:id="1923" w:author="Michael Bell" w:date="2013-05-06T18:57:00Z"/>
              </w:rPr>
            </w:pPr>
          </w:p>
        </w:tc>
      </w:tr>
      <w:tr w:rsidR="007961A8" w:rsidDel="00340CA5" w14:paraId="6AAC79AF" w14:textId="346E5BD5" w:rsidTr="007961A8">
        <w:trPr>
          <w:del w:id="1924" w:author="Michael Bell" w:date="2013-05-06T18:57:00Z"/>
        </w:trPr>
        <w:tc>
          <w:tcPr>
            <w:tcW w:w="2310" w:type="dxa"/>
            <w:shd w:val="clear" w:color="auto" w:fill="F2DBDB" w:themeFill="accent2" w:themeFillTint="33"/>
          </w:tcPr>
          <w:p w14:paraId="03125350" w14:textId="034B830B" w:rsidR="007961A8" w:rsidDel="00340CA5" w:rsidRDefault="007961A8" w:rsidP="00B35BA6">
            <w:pPr>
              <w:rPr>
                <w:del w:id="1925" w:author="Michael Bell" w:date="2013-05-06T18:57:00Z"/>
              </w:rPr>
            </w:pPr>
            <w:del w:id="1926" w:author="Michael Bell" w:date="2013-05-06T18:57:00Z">
              <w:r w:rsidDel="00340CA5">
                <w:delText>Remilo</w:delText>
              </w:r>
            </w:del>
          </w:p>
        </w:tc>
        <w:tc>
          <w:tcPr>
            <w:tcW w:w="2310" w:type="dxa"/>
            <w:shd w:val="clear" w:color="auto" w:fill="F2DBDB" w:themeFill="accent2" w:themeFillTint="33"/>
          </w:tcPr>
          <w:p w14:paraId="7112DD74" w14:textId="02EEFAAB" w:rsidR="007961A8" w:rsidDel="00340CA5" w:rsidRDefault="007961A8" w:rsidP="00B35BA6">
            <w:pPr>
              <w:rPr>
                <w:del w:id="1927" w:author="Michael Bell" w:date="2013-05-06T18:57:00Z"/>
              </w:rPr>
            </w:pPr>
            <w:del w:id="1928" w:author="Michael Bell" w:date="2013-05-06T18:57:00Z">
              <w:r w:rsidDel="00340CA5">
                <w:delText>Up</w:delText>
              </w:r>
            </w:del>
          </w:p>
        </w:tc>
        <w:tc>
          <w:tcPr>
            <w:tcW w:w="2311" w:type="dxa"/>
            <w:shd w:val="clear" w:color="auto" w:fill="F2DBDB" w:themeFill="accent2" w:themeFillTint="33"/>
          </w:tcPr>
          <w:p w14:paraId="7BC6B096" w14:textId="2513120B" w:rsidR="007961A8" w:rsidDel="00340CA5" w:rsidRDefault="007961A8" w:rsidP="00B35BA6">
            <w:pPr>
              <w:rPr>
                <w:del w:id="1929" w:author="Michael Bell" w:date="2013-05-06T18:57:00Z"/>
              </w:rPr>
            </w:pPr>
            <w:del w:id="1930" w:author="Michael Bell" w:date="2013-05-06T18:57:00Z">
              <w:r w:rsidDel="00340CA5">
                <w:delText>Hawkhaven</w:delText>
              </w:r>
            </w:del>
          </w:p>
        </w:tc>
        <w:tc>
          <w:tcPr>
            <w:tcW w:w="2311" w:type="dxa"/>
          </w:tcPr>
          <w:p w14:paraId="10716E98" w14:textId="67A80901" w:rsidR="007961A8" w:rsidDel="00340CA5" w:rsidRDefault="007961A8" w:rsidP="00B35BA6">
            <w:pPr>
              <w:rPr>
                <w:del w:id="1931" w:author="Michael Bell" w:date="2013-05-06T18:57:00Z"/>
              </w:rPr>
            </w:pPr>
          </w:p>
        </w:tc>
      </w:tr>
      <w:tr w:rsidR="007961A8" w:rsidDel="00340CA5" w14:paraId="0379BEB8" w14:textId="7950B8F7" w:rsidTr="007961A8">
        <w:trPr>
          <w:del w:id="1932" w:author="Michael Bell" w:date="2013-05-06T18:57:00Z"/>
        </w:trPr>
        <w:tc>
          <w:tcPr>
            <w:tcW w:w="2310" w:type="dxa"/>
            <w:shd w:val="clear" w:color="auto" w:fill="F2DBDB" w:themeFill="accent2" w:themeFillTint="33"/>
          </w:tcPr>
          <w:p w14:paraId="736D8EC1" w14:textId="08C5C682" w:rsidR="007961A8" w:rsidDel="00340CA5" w:rsidRDefault="007961A8" w:rsidP="00B35BA6">
            <w:pPr>
              <w:rPr>
                <w:del w:id="1933" w:author="Michael Bell" w:date="2013-05-06T18:57:00Z"/>
              </w:rPr>
            </w:pPr>
          </w:p>
        </w:tc>
        <w:tc>
          <w:tcPr>
            <w:tcW w:w="2310" w:type="dxa"/>
            <w:shd w:val="clear" w:color="auto" w:fill="F2DBDB" w:themeFill="accent2" w:themeFillTint="33"/>
          </w:tcPr>
          <w:p w14:paraId="4D0A7893" w14:textId="265D31AF" w:rsidR="007961A8" w:rsidDel="00340CA5" w:rsidRDefault="007961A8" w:rsidP="00B35BA6">
            <w:pPr>
              <w:rPr>
                <w:del w:id="1934" w:author="Michael Bell" w:date="2013-05-06T18:57:00Z"/>
              </w:rPr>
            </w:pPr>
            <w:del w:id="1935" w:author="Michael Bell" w:date="2013-05-06T18:57:00Z">
              <w:r w:rsidDel="00340CA5">
                <w:delText>Down</w:delText>
              </w:r>
            </w:del>
          </w:p>
        </w:tc>
        <w:tc>
          <w:tcPr>
            <w:tcW w:w="2311" w:type="dxa"/>
            <w:shd w:val="clear" w:color="auto" w:fill="F2DBDB" w:themeFill="accent2" w:themeFillTint="33"/>
          </w:tcPr>
          <w:p w14:paraId="25C07FFD" w14:textId="3E70CB97" w:rsidR="007961A8" w:rsidDel="00340CA5" w:rsidRDefault="00EC5295" w:rsidP="00B35BA6">
            <w:pPr>
              <w:rPr>
                <w:del w:id="1936" w:author="Michael Bell" w:date="2013-05-06T18:57:00Z"/>
              </w:rPr>
            </w:pPr>
            <w:del w:id="1937" w:author="Michael Bell" w:date="2013-05-06T18:57:00Z">
              <w:r w:rsidDel="00340CA5">
                <w:delText>Allantown</w:delText>
              </w:r>
            </w:del>
          </w:p>
        </w:tc>
        <w:tc>
          <w:tcPr>
            <w:tcW w:w="2311" w:type="dxa"/>
          </w:tcPr>
          <w:p w14:paraId="64FAC58E" w14:textId="083F23E5" w:rsidR="007961A8" w:rsidDel="00340CA5" w:rsidRDefault="007961A8" w:rsidP="00B35BA6">
            <w:pPr>
              <w:rPr>
                <w:del w:id="1938" w:author="Michael Bell" w:date="2013-05-06T18:57:00Z"/>
              </w:rPr>
            </w:pPr>
          </w:p>
        </w:tc>
      </w:tr>
      <w:tr w:rsidR="00EC5295" w:rsidDel="00340CA5" w14:paraId="36BB0D09" w14:textId="485C7E17" w:rsidTr="007961A8">
        <w:trPr>
          <w:del w:id="1939" w:author="Michael Bell" w:date="2013-05-06T18:57:00Z"/>
        </w:trPr>
        <w:tc>
          <w:tcPr>
            <w:tcW w:w="2310" w:type="dxa"/>
            <w:shd w:val="clear" w:color="auto" w:fill="F2DBDB" w:themeFill="accent2" w:themeFillTint="33"/>
          </w:tcPr>
          <w:p w14:paraId="332C8CA9" w14:textId="28D4E573" w:rsidR="00EC5295" w:rsidDel="00340CA5" w:rsidRDefault="00EC5295" w:rsidP="00B35BA6">
            <w:pPr>
              <w:rPr>
                <w:del w:id="1940" w:author="Michael Bell" w:date="2013-05-06T18:57:00Z"/>
              </w:rPr>
            </w:pPr>
          </w:p>
        </w:tc>
        <w:tc>
          <w:tcPr>
            <w:tcW w:w="2310" w:type="dxa"/>
            <w:shd w:val="clear" w:color="auto" w:fill="F2DBDB" w:themeFill="accent2" w:themeFillTint="33"/>
          </w:tcPr>
          <w:p w14:paraId="4F1D105A" w14:textId="0A73413A" w:rsidR="00EC5295" w:rsidDel="00340CA5" w:rsidRDefault="00EC5295" w:rsidP="00B35BA6">
            <w:pPr>
              <w:rPr>
                <w:del w:id="1941" w:author="Michael Bell" w:date="2013-05-06T18:57:00Z"/>
              </w:rPr>
            </w:pPr>
            <w:del w:id="1942" w:author="Michael Bell" w:date="2013-05-06T18:57:00Z">
              <w:r w:rsidDel="00340CA5">
                <w:delText>Left</w:delText>
              </w:r>
            </w:del>
          </w:p>
        </w:tc>
        <w:tc>
          <w:tcPr>
            <w:tcW w:w="2311" w:type="dxa"/>
            <w:shd w:val="clear" w:color="auto" w:fill="F2DBDB" w:themeFill="accent2" w:themeFillTint="33"/>
          </w:tcPr>
          <w:p w14:paraId="2909282F" w14:textId="0299F663" w:rsidR="00EC5295" w:rsidDel="00340CA5" w:rsidRDefault="00EC5295" w:rsidP="00B35BA6">
            <w:pPr>
              <w:rPr>
                <w:del w:id="1943" w:author="Michael Bell" w:date="2013-05-06T18:57:00Z"/>
              </w:rPr>
            </w:pPr>
            <w:del w:id="1944" w:author="Michael Bell" w:date="2013-05-06T18:57:00Z">
              <w:r w:rsidDel="00340CA5">
                <w:delText>Destinations</w:delText>
              </w:r>
            </w:del>
          </w:p>
        </w:tc>
        <w:tc>
          <w:tcPr>
            <w:tcW w:w="2311" w:type="dxa"/>
          </w:tcPr>
          <w:p w14:paraId="5F576498" w14:textId="678DDCCC" w:rsidR="00EC5295" w:rsidDel="00340CA5" w:rsidRDefault="00EC5295" w:rsidP="00B35BA6">
            <w:pPr>
              <w:rPr>
                <w:del w:id="1945" w:author="Michael Bell" w:date="2013-05-06T18:57:00Z"/>
              </w:rPr>
            </w:pPr>
          </w:p>
        </w:tc>
      </w:tr>
      <w:tr w:rsidR="00EC5295" w:rsidDel="00340CA5" w14:paraId="0CC3110C" w14:textId="0BCF22A2" w:rsidTr="007961A8">
        <w:trPr>
          <w:del w:id="1946" w:author="Michael Bell" w:date="2013-05-06T18:57:00Z"/>
        </w:trPr>
        <w:tc>
          <w:tcPr>
            <w:tcW w:w="2310" w:type="dxa"/>
            <w:shd w:val="clear" w:color="auto" w:fill="F2DBDB" w:themeFill="accent2" w:themeFillTint="33"/>
          </w:tcPr>
          <w:p w14:paraId="4AFE1007" w14:textId="1F5E0C21" w:rsidR="00EC5295" w:rsidDel="00340CA5" w:rsidRDefault="00EC5295" w:rsidP="00B35BA6">
            <w:pPr>
              <w:rPr>
                <w:del w:id="1947" w:author="Michael Bell" w:date="2013-05-06T18:57:00Z"/>
              </w:rPr>
            </w:pPr>
          </w:p>
        </w:tc>
        <w:tc>
          <w:tcPr>
            <w:tcW w:w="2310" w:type="dxa"/>
            <w:shd w:val="clear" w:color="auto" w:fill="F2DBDB" w:themeFill="accent2" w:themeFillTint="33"/>
          </w:tcPr>
          <w:p w14:paraId="0FB9CA2B" w14:textId="7604044F" w:rsidR="00EC5295" w:rsidDel="00340CA5" w:rsidRDefault="00EC5295" w:rsidP="00B35BA6">
            <w:pPr>
              <w:rPr>
                <w:del w:id="1948" w:author="Michael Bell" w:date="2013-05-06T18:57:00Z"/>
              </w:rPr>
            </w:pPr>
            <w:del w:id="1949" w:author="Michael Bell" w:date="2013-05-06T18:57:00Z">
              <w:r w:rsidDel="00340CA5">
                <w:delText>Right</w:delText>
              </w:r>
            </w:del>
          </w:p>
        </w:tc>
        <w:tc>
          <w:tcPr>
            <w:tcW w:w="2311" w:type="dxa"/>
            <w:shd w:val="clear" w:color="auto" w:fill="F2DBDB" w:themeFill="accent2" w:themeFillTint="33"/>
          </w:tcPr>
          <w:p w14:paraId="658D7D21" w14:textId="13263EFE" w:rsidR="00EC5295" w:rsidDel="00340CA5" w:rsidRDefault="00EC5295" w:rsidP="00B35BA6">
            <w:pPr>
              <w:rPr>
                <w:del w:id="1950" w:author="Michael Bell" w:date="2013-05-06T18:57:00Z"/>
              </w:rPr>
            </w:pPr>
            <w:del w:id="1951" w:author="Michael Bell" w:date="2013-05-06T18:57:00Z">
              <w:r w:rsidDel="00340CA5">
                <w:delText>-</w:delText>
              </w:r>
            </w:del>
          </w:p>
        </w:tc>
        <w:tc>
          <w:tcPr>
            <w:tcW w:w="2311" w:type="dxa"/>
          </w:tcPr>
          <w:p w14:paraId="00064CF5" w14:textId="3D4B4627" w:rsidR="00EC5295" w:rsidDel="00340CA5" w:rsidRDefault="00EC5295" w:rsidP="00B35BA6">
            <w:pPr>
              <w:rPr>
                <w:del w:id="1952" w:author="Michael Bell" w:date="2013-05-06T18:57:00Z"/>
              </w:rPr>
            </w:pPr>
          </w:p>
        </w:tc>
      </w:tr>
      <w:tr w:rsidR="00EC5295" w:rsidDel="00340CA5" w14:paraId="11712608" w14:textId="10F53496" w:rsidTr="007961A8">
        <w:trPr>
          <w:del w:id="1953" w:author="Michael Bell" w:date="2013-05-06T18:57:00Z"/>
        </w:trPr>
        <w:tc>
          <w:tcPr>
            <w:tcW w:w="2310" w:type="dxa"/>
            <w:shd w:val="clear" w:color="auto" w:fill="F2DBDB" w:themeFill="accent2" w:themeFillTint="33"/>
          </w:tcPr>
          <w:p w14:paraId="4FCAA9A1" w14:textId="247059E0" w:rsidR="00EC5295" w:rsidDel="00340CA5" w:rsidRDefault="00EC5295" w:rsidP="00EC5295">
            <w:pPr>
              <w:rPr>
                <w:del w:id="1954" w:author="Michael Bell" w:date="2013-05-06T18:57:00Z"/>
              </w:rPr>
            </w:pPr>
            <w:del w:id="1955" w:author="Michael Bell" w:date="2013-05-06T18:57:00Z">
              <w:r w:rsidDel="00340CA5">
                <w:delText>Allantown</w:delText>
              </w:r>
            </w:del>
          </w:p>
        </w:tc>
        <w:tc>
          <w:tcPr>
            <w:tcW w:w="2310" w:type="dxa"/>
            <w:shd w:val="clear" w:color="auto" w:fill="F2DBDB" w:themeFill="accent2" w:themeFillTint="33"/>
          </w:tcPr>
          <w:p w14:paraId="2CDA72BD" w14:textId="0534A29F" w:rsidR="00EC5295" w:rsidDel="00340CA5" w:rsidRDefault="00EC5295" w:rsidP="00EC5295">
            <w:pPr>
              <w:rPr>
                <w:del w:id="1956" w:author="Michael Bell" w:date="2013-05-06T18:57:00Z"/>
              </w:rPr>
            </w:pPr>
            <w:del w:id="1957" w:author="Michael Bell" w:date="2013-05-06T18:57:00Z">
              <w:r w:rsidDel="00340CA5">
                <w:delText>Up</w:delText>
              </w:r>
            </w:del>
          </w:p>
        </w:tc>
        <w:tc>
          <w:tcPr>
            <w:tcW w:w="2311" w:type="dxa"/>
            <w:shd w:val="clear" w:color="auto" w:fill="F2DBDB" w:themeFill="accent2" w:themeFillTint="33"/>
          </w:tcPr>
          <w:p w14:paraId="53707528" w14:textId="4F4F62BC" w:rsidR="00EC5295" w:rsidDel="00340CA5" w:rsidRDefault="00EC5295" w:rsidP="00EC5295">
            <w:pPr>
              <w:rPr>
                <w:del w:id="1958" w:author="Michael Bell" w:date="2013-05-06T18:57:00Z"/>
              </w:rPr>
            </w:pPr>
            <w:del w:id="1959" w:author="Michael Bell" w:date="2013-05-06T18:57:00Z">
              <w:r w:rsidDel="00340CA5">
                <w:delText>Remilo</w:delText>
              </w:r>
            </w:del>
          </w:p>
        </w:tc>
        <w:tc>
          <w:tcPr>
            <w:tcW w:w="2311" w:type="dxa"/>
          </w:tcPr>
          <w:p w14:paraId="1C4B57B9" w14:textId="338BB03F" w:rsidR="00EC5295" w:rsidDel="00340CA5" w:rsidRDefault="00EC5295" w:rsidP="00EC5295">
            <w:pPr>
              <w:rPr>
                <w:del w:id="1960" w:author="Michael Bell" w:date="2013-05-06T18:57:00Z"/>
              </w:rPr>
            </w:pPr>
          </w:p>
        </w:tc>
      </w:tr>
      <w:tr w:rsidR="00EC5295" w:rsidDel="00340CA5" w14:paraId="65E42860" w14:textId="1B2E7CE0" w:rsidTr="007961A8">
        <w:trPr>
          <w:del w:id="1961" w:author="Michael Bell" w:date="2013-05-06T18:57:00Z"/>
        </w:trPr>
        <w:tc>
          <w:tcPr>
            <w:tcW w:w="2310" w:type="dxa"/>
            <w:shd w:val="clear" w:color="auto" w:fill="F2DBDB" w:themeFill="accent2" w:themeFillTint="33"/>
          </w:tcPr>
          <w:p w14:paraId="24C39E0F" w14:textId="29EF0DD9" w:rsidR="00EC5295" w:rsidDel="00340CA5" w:rsidRDefault="00EC5295" w:rsidP="00EC5295">
            <w:pPr>
              <w:rPr>
                <w:del w:id="1962" w:author="Michael Bell" w:date="2013-05-06T18:57:00Z"/>
              </w:rPr>
            </w:pPr>
          </w:p>
        </w:tc>
        <w:tc>
          <w:tcPr>
            <w:tcW w:w="2310" w:type="dxa"/>
            <w:shd w:val="clear" w:color="auto" w:fill="F2DBDB" w:themeFill="accent2" w:themeFillTint="33"/>
          </w:tcPr>
          <w:p w14:paraId="7F9367C2" w14:textId="52F30FE1" w:rsidR="00EC5295" w:rsidDel="00340CA5" w:rsidRDefault="00EC5295" w:rsidP="00EC5295">
            <w:pPr>
              <w:rPr>
                <w:del w:id="1963" w:author="Michael Bell" w:date="2013-05-06T18:57:00Z"/>
              </w:rPr>
            </w:pPr>
            <w:del w:id="1964" w:author="Michael Bell" w:date="2013-05-06T18:57:00Z">
              <w:r w:rsidDel="00340CA5">
                <w:delText>Down</w:delText>
              </w:r>
            </w:del>
          </w:p>
        </w:tc>
        <w:tc>
          <w:tcPr>
            <w:tcW w:w="2311" w:type="dxa"/>
            <w:shd w:val="clear" w:color="auto" w:fill="F2DBDB" w:themeFill="accent2" w:themeFillTint="33"/>
          </w:tcPr>
          <w:p w14:paraId="55007429" w14:textId="51B5009B" w:rsidR="00EC5295" w:rsidDel="00340CA5" w:rsidRDefault="00EC5295" w:rsidP="00EC5295">
            <w:pPr>
              <w:rPr>
                <w:del w:id="1965" w:author="Michael Bell" w:date="2013-05-06T18:57:00Z"/>
              </w:rPr>
            </w:pPr>
            <w:del w:id="1966" w:author="Michael Bell" w:date="2013-05-06T18:57:00Z">
              <w:r w:rsidDel="00340CA5">
                <w:delText>Gregville</w:delText>
              </w:r>
            </w:del>
          </w:p>
        </w:tc>
        <w:tc>
          <w:tcPr>
            <w:tcW w:w="2311" w:type="dxa"/>
          </w:tcPr>
          <w:p w14:paraId="0D753E50" w14:textId="27E51A4B" w:rsidR="00EC5295" w:rsidDel="00340CA5" w:rsidRDefault="00EC5295" w:rsidP="00EC5295">
            <w:pPr>
              <w:rPr>
                <w:del w:id="1967" w:author="Michael Bell" w:date="2013-05-06T18:57:00Z"/>
              </w:rPr>
            </w:pPr>
          </w:p>
        </w:tc>
      </w:tr>
      <w:tr w:rsidR="00EC5295" w:rsidDel="00340CA5" w14:paraId="41C65A9C" w14:textId="5DF46C9F" w:rsidTr="007961A8">
        <w:trPr>
          <w:del w:id="1968" w:author="Michael Bell" w:date="2013-05-06T18:57:00Z"/>
        </w:trPr>
        <w:tc>
          <w:tcPr>
            <w:tcW w:w="2310" w:type="dxa"/>
            <w:shd w:val="clear" w:color="auto" w:fill="F2DBDB" w:themeFill="accent2" w:themeFillTint="33"/>
          </w:tcPr>
          <w:p w14:paraId="16EA9243" w14:textId="617957BE" w:rsidR="00EC5295" w:rsidDel="00340CA5" w:rsidRDefault="00EC5295" w:rsidP="00EC5295">
            <w:pPr>
              <w:rPr>
                <w:del w:id="1969" w:author="Michael Bell" w:date="2013-05-06T18:57:00Z"/>
              </w:rPr>
            </w:pPr>
          </w:p>
        </w:tc>
        <w:tc>
          <w:tcPr>
            <w:tcW w:w="2310" w:type="dxa"/>
            <w:shd w:val="clear" w:color="auto" w:fill="F2DBDB" w:themeFill="accent2" w:themeFillTint="33"/>
          </w:tcPr>
          <w:p w14:paraId="3FF9D980" w14:textId="072800F9" w:rsidR="00EC5295" w:rsidDel="00340CA5" w:rsidRDefault="00EC5295" w:rsidP="00EC5295">
            <w:pPr>
              <w:rPr>
                <w:del w:id="1970" w:author="Michael Bell" w:date="2013-05-06T18:57:00Z"/>
              </w:rPr>
            </w:pPr>
            <w:del w:id="1971" w:author="Michael Bell" w:date="2013-05-06T18:57:00Z">
              <w:r w:rsidDel="00340CA5">
                <w:delText>Left</w:delText>
              </w:r>
            </w:del>
          </w:p>
        </w:tc>
        <w:tc>
          <w:tcPr>
            <w:tcW w:w="2311" w:type="dxa"/>
            <w:shd w:val="clear" w:color="auto" w:fill="F2DBDB" w:themeFill="accent2" w:themeFillTint="33"/>
          </w:tcPr>
          <w:p w14:paraId="6F19D013" w14:textId="24BA07FB" w:rsidR="00EC5295" w:rsidDel="00340CA5" w:rsidRDefault="00EC5295" w:rsidP="00EC5295">
            <w:pPr>
              <w:rPr>
                <w:del w:id="1972" w:author="Michael Bell" w:date="2013-05-06T18:57:00Z"/>
              </w:rPr>
            </w:pPr>
            <w:del w:id="1973" w:author="Michael Bell" w:date="2013-05-06T18:57:00Z">
              <w:r w:rsidDel="00340CA5">
                <w:delText>Destinations</w:delText>
              </w:r>
            </w:del>
          </w:p>
        </w:tc>
        <w:tc>
          <w:tcPr>
            <w:tcW w:w="2311" w:type="dxa"/>
          </w:tcPr>
          <w:p w14:paraId="4C505B2B" w14:textId="0FD0F284" w:rsidR="00EC5295" w:rsidDel="00340CA5" w:rsidRDefault="00EC5295" w:rsidP="00EC5295">
            <w:pPr>
              <w:rPr>
                <w:del w:id="1974" w:author="Michael Bell" w:date="2013-05-06T18:57:00Z"/>
              </w:rPr>
            </w:pPr>
          </w:p>
        </w:tc>
      </w:tr>
      <w:tr w:rsidR="00EC5295" w:rsidDel="00340CA5" w14:paraId="105950D7" w14:textId="5837BADC" w:rsidTr="007961A8">
        <w:trPr>
          <w:del w:id="1975" w:author="Michael Bell" w:date="2013-05-06T18:57:00Z"/>
        </w:trPr>
        <w:tc>
          <w:tcPr>
            <w:tcW w:w="2310" w:type="dxa"/>
            <w:shd w:val="clear" w:color="auto" w:fill="F2DBDB" w:themeFill="accent2" w:themeFillTint="33"/>
          </w:tcPr>
          <w:p w14:paraId="32E0344D" w14:textId="04F7F239" w:rsidR="00EC5295" w:rsidDel="00340CA5" w:rsidRDefault="00EC5295" w:rsidP="00EC5295">
            <w:pPr>
              <w:rPr>
                <w:del w:id="1976" w:author="Michael Bell" w:date="2013-05-06T18:57:00Z"/>
              </w:rPr>
            </w:pPr>
          </w:p>
        </w:tc>
        <w:tc>
          <w:tcPr>
            <w:tcW w:w="2310" w:type="dxa"/>
            <w:shd w:val="clear" w:color="auto" w:fill="F2DBDB" w:themeFill="accent2" w:themeFillTint="33"/>
          </w:tcPr>
          <w:p w14:paraId="5E434723" w14:textId="37141BBF" w:rsidR="00EC5295" w:rsidDel="00340CA5" w:rsidRDefault="00EC5295" w:rsidP="00EC5295">
            <w:pPr>
              <w:rPr>
                <w:del w:id="1977" w:author="Michael Bell" w:date="2013-05-06T18:57:00Z"/>
              </w:rPr>
            </w:pPr>
            <w:del w:id="1978" w:author="Michael Bell" w:date="2013-05-06T18:57:00Z">
              <w:r w:rsidDel="00340CA5">
                <w:delText>Right</w:delText>
              </w:r>
            </w:del>
          </w:p>
        </w:tc>
        <w:tc>
          <w:tcPr>
            <w:tcW w:w="2311" w:type="dxa"/>
            <w:shd w:val="clear" w:color="auto" w:fill="F2DBDB" w:themeFill="accent2" w:themeFillTint="33"/>
          </w:tcPr>
          <w:p w14:paraId="560CE966" w14:textId="19793A38" w:rsidR="00EC5295" w:rsidDel="00340CA5" w:rsidRDefault="00EC5295" w:rsidP="00EC5295">
            <w:pPr>
              <w:rPr>
                <w:del w:id="1979" w:author="Michael Bell" w:date="2013-05-06T18:57:00Z"/>
              </w:rPr>
            </w:pPr>
            <w:del w:id="1980" w:author="Michael Bell" w:date="2013-05-06T18:57:00Z">
              <w:r w:rsidDel="00340CA5">
                <w:delText>-</w:delText>
              </w:r>
            </w:del>
          </w:p>
        </w:tc>
        <w:tc>
          <w:tcPr>
            <w:tcW w:w="2311" w:type="dxa"/>
          </w:tcPr>
          <w:p w14:paraId="4862C62C" w14:textId="5ABB22ED" w:rsidR="00EC5295" w:rsidDel="00340CA5" w:rsidRDefault="00EC5295" w:rsidP="00EC5295">
            <w:pPr>
              <w:rPr>
                <w:del w:id="1981" w:author="Michael Bell" w:date="2013-05-06T18:57:00Z"/>
              </w:rPr>
            </w:pPr>
          </w:p>
        </w:tc>
      </w:tr>
      <w:tr w:rsidR="00EC5295" w:rsidDel="00340CA5" w14:paraId="74B9772C" w14:textId="70BC8F7C" w:rsidTr="007961A8">
        <w:trPr>
          <w:del w:id="1982" w:author="Michael Bell" w:date="2013-05-06T18:57:00Z"/>
        </w:trPr>
        <w:tc>
          <w:tcPr>
            <w:tcW w:w="2310" w:type="dxa"/>
            <w:shd w:val="clear" w:color="auto" w:fill="F2DBDB" w:themeFill="accent2" w:themeFillTint="33"/>
          </w:tcPr>
          <w:p w14:paraId="7BC1BF3C" w14:textId="6D085ED0" w:rsidR="00EC5295" w:rsidDel="00340CA5" w:rsidRDefault="00EC5295" w:rsidP="00EC5295">
            <w:pPr>
              <w:rPr>
                <w:del w:id="1983" w:author="Michael Bell" w:date="2013-05-06T18:57:00Z"/>
              </w:rPr>
            </w:pPr>
            <w:del w:id="1984" w:author="Michael Bell" w:date="2013-05-06T18:57:00Z">
              <w:r w:rsidDel="00340CA5">
                <w:delText>Gregville</w:delText>
              </w:r>
            </w:del>
          </w:p>
        </w:tc>
        <w:tc>
          <w:tcPr>
            <w:tcW w:w="2310" w:type="dxa"/>
            <w:shd w:val="clear" w:color="auto" w:fill="F2DBDB" w:themeFill="accent2" w:themeFillTint="33"/>
          </w:tcPr>
          <w:p w14:paraId="52D259CE" w14:textId="752A4A0B" w:rsidR="00EC5295" w:rsidDel="00340CA5" w:rsidRDefault="00EC5295" w:rsidP="00EC5295">
            <w:pPr>
              <w:rPr>
                <w:del w:id="1985" w:author="Michael Bell" w:date="2013-05-06T18:57:00Z"/>
              </w:rPr>
            </w:pPr>
            <w:del w:id="1986" w:author="Michael Bell" w:date="2013-05-06T18:57:00Z">
              <w:r w:rsidDel="00340CA5">
                <w:delText>Up</w:delText>
              </w:r>
            </w:del>
          </w:p>
        </w:tc>
        <w:tc>
          <w:tcPr>
            <w:tcW w:w="2311" w:type="dxa"/>
            <w:shd w:val="clear" w:color="auto" w:fill="F2DBDB" w:themeFill="accent2" w:themeFillTint="33"/>
          </w:tcPr>
          <w:p w14:paraId="6ACC1B29" w14:textId="72678B31" w:rsidR="00EC5295" w:rsidDel="00340CA5" w:rsidRDefault="00EC5295" w:rsidP="00EC5295">
            <w:pPr>
              <w:rPr>
                <w:del w:id="1987" w:author="Michael Bell" w:date="2013-05-06T18:57:00Z"/>
              </w:rPr>
            </w:pPr>
            <w:del w:id="1988" w:author="Michael Bell" w:date="2013-05-06T18:57:00Z">
              <w:r w:rsidDel="00340CA5">
                <w:delText>Allantown</w:delText>
              </w:r>
            </w:del>
          </w:p>
        </w:tc>
        <w:tc>
          <w:tcPr>
            <w:tcW w:w="2311" w:type="dxa"/>
          </w:tcPr>
          <w:p w14:paraId="333AE03E" w14:textId="0953D91B" w:rsidR="00EC5295" w:rsidDel="00340CA5" w:rsidRDefault="00EC5295" w:rsidP="00EC5295">
            <w:pPr>
              <w:rPr>
                <w:del w:id="1989" w:author="Michael Bell" w:date="2013-05-06T18:57:00Z"/>
              </w:rPr>
            </w:pPr>
          </w:p>
        </w:tc>
      </w:tr>
      <w:tr w:rsidR="00EC5295" w:rsidDel="00340CA5" w14:paraId="3C715CC3" w14:textId="787CBEFA" w:rsidTr="007961A8">
        <w:trPr>
          <w:del w:id="1990" w:author="Michael Bell" w:date="2013-05-06T18:57:00Z"/>
        </w:trPr>
        <w:tc>
          <w:tcPr>
            <w:tcW w:w="2310" w:type="dxa"/>
            <w:shd w:val="clear" w:color="auto" w:fill="F2DBDB" w:themeFill="accent2" w:themeFillTint="33"/>
          </w:tcPr>
          <w:p w14:paraId="20F313B4" w14:textId="0CD98E79" w:rsidR="00EC5295" w:rsidDel="00340CA5" w:rsidRDefault="00EC5295" w:rsidP="00EC5295">
            <w:pPr>
              <w:rPr>
                <w:del w:id="1991" w:author="Michael Bell" w:date="2013-05-06T18:57:00Z"/>
              </w:rPr>
            </w:pPr>
          </w:p>
        </w:tc>
        <w:tc>
          <w:tcPr>
            <w:tcW w:w="2310" w:type="dxa"/>
            <w:shd w:val="clear" w:color="auto" w:fill="F2DBDB" w:themeFill="accent2" w:themeFillTint="33"/>
          </w:tcPr>
          <w:p w14:paraId="2847A4CD" w14:textId="113B6657" w:rsidR="00EC5295" w:rsidDel="00340CA5" w:rsidRDefault="00EC5295" w:rsidP="00EC5295">
            <w:pPr>
              <w:rPr>
                <w:del w:id="1992" w:author="Michael Bell" w:date="2013-05-06T18:57:00Z"/>
              </w:rPr>
            </w:pPr>
            <w:del w:id="1993" w:author="Michael Bell" w:date="2013-05-06T18:57:00Z">
              <w:r w:rsidDel="00340CA5">
                <w:delText>Down</w:delText>
              </w:r>
            </w:del>
          </w:p>
        </w:tc>
        <w:tc>
          <w:tcPr>
            <w:tcW w:w="2311" w:type="dxa"/>
            <w:shd w:val="clear" w:color="auto" w:fill="F2DBDB" w:themeFill="accent2" w:themeFillTint="33"/>
          </w:tcPr>
          <w:p w14:paraId="5F8A2017" w14:textId="2ED1DBCB" w:rsidR="00EC5295" w:rsidDel="00340CA5" w:rsidRDefault="00EC5295" w:rsidP="00EC5295">
            <w:pPr>
              <w:rPr>
                <w:del w:id="1994" w:author="Michael Bell" w:date="2013-05-06T18:57:00Z"/>
              </w:rPr>
            </w:pPr>
            <w:del w:id="1995" w:author="Michael Bell" w:date="2013-05-06T18:57:00Z">
              <w:r w:rsidDel="00340CA5">
                <w:delText>Leovetticutte</w:delText>
              </w:r>
            </w:del>
          </w:p>
        </w:tc>
        <w:tc>
          <w:tcPr>
            <w:tcW w:w="2311" w:type="dxa"/>
          </w:tcPr>
          <w:p w14:paraId="50FE0778" w14:textId="43E9B976" w:rsidR="00EC5295" w:rsidDel="00340CA5" w:rsidRDefault="00EC5295" w:rsidP="00EC5295">
            <w:pPr>
              <w:rPr>
                <w:del w:id="1996" w:author="Michael Bell" w:date="2013-05-06T18:57:00Z"/>
              </w:rPr>
            </w:pPr>
          </w:p>
        </w:tc>
      </w:tr>
      <w:tr w:rsidR="00EC5295" w:rsidDel="00340CA5" w14:paraId="50EFB349" w14:textId="3C4B02ED" w:rsidTr="007961A8">
        <w:trPr>
          <w:del w:id="1997" w:author="Michael Bell" w:date="2013-05-06T18:57:00Z"/>
        </w:trPr>
        <w:tc>
          <w:tcPr>
            <w:tcW w:w="2310" w:type="dxa"/>
            <w:shd w:val="clear" w:color="auto" w:fill="F2DBDB" w:themeFill="accent2" w:themeFillTint="33"/>
          </w:tcPr>
          <w:p w14:paraId="0BBC0C61" w14:textId="64B7783A" w:rsidR="00EC5295" w:rsidDel="00340CA5" w:rsidRDefault="00EC5295" w:rsidP="00EC5295">
            <w:pPr>
              <w:rPr>
                <w:del w:id="1998" w:author="Michael Bell" w:date="2013-05-06T18:57:00Z"/>
              </w:rPr>
            </w:pPr>
          </w:p>
        </w:tc>
        <w:tc>
          <w:tcPr>
            <w:tcW w:w="2310" w:type="dxa"/>
            <w:shd w:val="clear" w:color="auto" w:fill="F2DBDB" w:themeFill="accent2" w:themeFillTint="33"/>
          </w:tcPr>
          <w:p w14:paraId="4833ABF8" w14:textId="6D8C2933" w:rsidR="00EC5295" w:rsidDel="00340CA5" w:rsidRDefault="00EC5295" w:rsidP="00EC5295">
            <w:pPr>
              <w:rPr>
                <w:del w:id="1999" w:author="Michael Bell" w:date="2013-05-06T18:57:00Z"/>
              </w:rPr>
            </w:pPr>
            <w:del w:id="2000" w:author="Michael Bell" w:date="2013-05-06T18:57:00Z">
              <w:r w:rsidDel="00340CA5">
                <w:delText>Left</w:delText>
              </w:r>
            </w:del>
          </w:p>
        </w:tc>
        <w:tc>
          <w:tcPr>
            <w:tcW w:w="2311" w:type="dxa"/>
            <w:shd w:val="clear" w:color="auto" w:fill="F2DBDB" w:themeFill="accent2" w:themeFillTint="33"/>
          </w:tcPr>
          <w:p w14:paraId="015934EB" w14:textId="35158B74" w:rsidR="00EC5295" w:rsidDel="00340CA5" w:rsidRDefault="00EC5295" w:rsidP="00EC5295">
            <w:pPr>
              <w:rPr>
                <w:del w:id="2001" w:author="Michael Bell" w:date="2013-05-06T18:57:00Z"/>
              </w:rPr>
            </w:pPr>
            <w:del w:id="2002" w:author="Michael Bell" w:date="2013-05-06T18:57:00Z">
              <w:r w:rsidDel="00340CA5">
                <w:delText>Destinations</w:delText>
              </w:r>
            </w:del>
          </w:p>
        </w:tc>
        <w:tc>
          <w:tcPr>
            <w:tcW w:w="2311" w:type="dxa"/>
          </w:tcPr>
          <w:p w14:paraId="564FDD75" w14:textId="1693B9C9" w:rsidR="00EC5295" w:rsidDel="00340CA5" w:rsidRDefault="00EC5295" w:rsidP="00EC5295">
            <w:pPr>
              <w:rPr>
                <w:del w:id="2003" w:author="Michael Bell" w:date="2013-05-06T18:57:00Z"/>
              </w:rPr>
            </w:pPr>
          </w:p>
        </w:tc>
      </w:tr>
      <w:tr w:rsidR="00EC5295" w:rsidDel="00340CA5" w14:paraId="15BEFCA4" w14:textId="5F47386F" w:rsidTr="007961A8">
        <w:trPr>
          <w:del w:id="2004" w:author="Michael Bell" w:date="2013-05-06T18:57:00Z"/>
        </w:trPr>
        <w:tc>
          <w:tcPr>
            <w:tcW w:w="2310" w:type="dxa"/>
            <w:shd w:val="clear" w:color="auto" w:fill="F2DBDB" w:themeFill="accent2" w:themeFillTint="33"/>
          </w:tcPr>
          <w:p w14:paraId="5B5DD51B" w14:textId="24BC0CB3" w:rsidR="00EC5295" w:rsidDel="00340CA5" w:rsidRDefault="00EC5295" w:rsidP="00EC5295">
            <w:pPr>
              <w:rPr>
                <w:del w:id="2005" w:author="Michael Bell" w:date="2013-05-06T18:57:00Z"/>
              </w:rPr>
            </w:pPr>
          </w:p>
        </w:tc>
        <w:tc>
          <w:tcPr>
            <w:tcW w:w="2310" w:type="dxa"/>
            <w:shd w:val="clear" w:color="auto" w:fill="F2DBDB" w:themeFill="accent2" w:themeFillTint="33"/>
          </w:tcPr>
          <w:p w14:paraId="39C54693" w14:textId="5D3FF742" w:rsidR="00EC5295" w:rsidDel="00340CA5" w:rsidRDefault="00EC5295" w:rsidP="00EC5295">
            <w:pPr>
              <w:rPr>
                <w:del w:id="2006" w:author="Michael Bell" w:date="2013-05-06T18:57:00Z"/>
              </w:rPr>
            </w:pPr>
            <w:del w:id="2007" w:author="Michael Bell" w:date="2013-05-06T18:57:00Z">
              <w:r w:rsidDel="00340CA5">
                <w:delText>Right</w:delText>
              </w:r>
            </w:del>
          </w:p>
        </w:tc>
        <w:tc>
          <w:tcPr>
            <w:tcW w:w="2311" w:type="dxa"/>
            <w:shd w:val="clear" w:color="auto" w:fill="F2DBDB" w:themeFill="accent2" w:themeFillTint="33"/>
          </w:tcPr>
          <w:p w14:paraId="6031401B" w14:textId="79FD7CB5" w:rsidR="00EC5295" w:rsidDel="00340CA5" w:rsidRDefault="00EC5295" w:rsidP="00EC5295">
            <w:pPr>
              <w:rPr>
                <w:del w:id="2008" w:author="Michael Bell" w:date="2013-05-06T18:57:00Z"/>
              </w:rPr>
            </w:pPr>
            <w:del w:id="2009" w:author="Michael Bell" w:date="2013-05-06T18:57:00Z">
              <w:r w:rsidDel="00340CA5">
                <w:delText>-</w:delText>
              </w:r>
            </w:del>
          </w:p>
        </w:tc>
        <w:tc>
          <w:tcPr>
            <w:tcW w:w="2311" w:type="dxa"/>
          </w:tcPr>
          <w:p w14:paraId="5C752951" w14:textId="0CA634E0" w:rsidR="00EC5295" w:rsidDel="00340CA5" w:rsidRDefault="00EC5295" w:rsidP="00EC5295">
            <w:pPr>
              <w:rPr>
                <w:del w:id="2010" w:author="Michael Bell" w:date="2013-05-06T18:57:00Z"/>
              </w:rPr>
            </w:pPr>
          </w:p>
        </w:tc>
      </w:tr>
      <w:tr w:rsidR="00EC5295" w:rsidDel="00340CA5" w14:paraId="655A6B5D" w14:textId="741E4D4B" w:rsidTr="007961A8">
        <w:trPr>
          <w:del w:id="2011" w:author="Michael Bell" w:date="2013-05-06T18:57:00Z"/>
        </w:trPr>
        <w:tc>
          <w:tcPr>
            <w:tcW w:w="2310" w:type="dxa"/>
            <w:shd w:val="clear" w:color="auto" w:fill="F2DBDB" w:themeFill="accent2" w:themeFillTint="33"/>
          </w:tcPr>
          <w:p w14:paraId="242BFF6E" w14:textId="4A4CE9F8" w:rsidR="00EC5295" w:rsidDel="00340CA5" w:rsidRDefault="00EC5295" w:rsidP="00EC5295">
            <w:pPr>
              <w:rPr>
                <w:del w:id="2012" w:author="Michael Bell" w:date="2013-05-06T18:57:00Z"/>
              </w:rPr>
            </w:pPr>
            <w:del w:id="2013" w:author="Michael Bell" w:date="2013-05-06T18:57:00Z">
              <w:r w:rsidDel="00340CA5">
                <w:delText>Leovetticutte</w:delText>
              </w:r>
            </w:del>
          </w:p>
        </w:tc>
        <w:tc>
          <w:tcPr>
            <w:tcW w:w="2310" w:type="dxa"/>
            <w:shd w:val="clear" w:color="auto" w:fill="F2DBDB" w:themeFill="accent2" w:themeFillTint="33"/>
          </w:tcPr>
          <w:p w14:paraId="46F2E578" w14:textId="5C2A8208" w:rsidR="00EC5295" w:rsidRPr="00EC5295" w:rsidDel="00340CA5" w:rsidRDefault="00EC5295" w:rsidP="00EC5295">
            <w:pPr>
              <w:rPr>
                <w:del w:id="2014" w:author="Michael Bell" w:date="2013-05-06T18:57:00Z"/>
                <w:b/>
              </w:rPr>
            </w:pPr>
            <w:del w:id="2015" w:author="Michael Bell" w:date="2013-05-06T18:57:00Z">
              <w:r w:rsidDel="00340CA5">
                <w:delText>Up</w:delText>
              </w:r>
            </w:del>
          </w:p>
        </w:tc>
        <w:tc>
          <w:tcPr>
            <w:tcW w:w="2311" w:type="dxa"/>
            <w:shd w:val="clear" w:color="auto" w:fill="F2DBDB" w:themeFill="accent2" w:themeFillTint="33"/>
          </w:tcPr>
          <w:p w14:paraId="6F5A0382" w14:textId="457F3B5D" w:rsidR="00EC5295" w:rsidDel="00340CA5" w:rsidRDefault="00EC5295" w:rsidP="00EC5295">
            <w:pPr>
              <w:rPr>
                <w:del w:id="2016" w:author="Michael Bell" w:date="2013-05-06T18:57:00Z"/>
              </w:rPr>
            </w:pPr>
            <w:del w:id="2017" w:author="Michael Bell" w:date="2013-05-06T18:57:00Z">
              <w:r w:rsidDel="00340CA5">
                <w:delText>Gregville</w:delText>
              </w:r>
            </w:del>
          </w:p>
        </w:tc>
        <w:tc>
          <w:tcPr>
            <w:tcW w:w="2311" w:type="dxa"/>
          </w:tcPr>
          <w:p w14:paraId="6B45870A" w14:textId="3D1545AA" w:rsidR="00EC5295" w:rsidDel="00340CA5" w:rsidRDefault="00EC5295" w:rsidP="00EC5295">
            <w:pPr>
              <w:rPr>
                <w:del w:id="2018" w:author="Michael Bell" w:date="2013-05-06T18:57:00Z"/>
              </w:rPr>
            </w:pPr>
          </w:p>
        </w:tc>
      </w:tr>
      <w:tr w:rsidR="00EC5295" w:rsidDel="00340CA5" w14:paraId="72E90431" w14:textId="776E7B05" w:rsidTr="007961A8">
        <w:trPr>
          <w:del w:id="2019" w:author="Michael Bell" w:date="2013-05-06T18:57:00Z"/>
        </w:trPr>
        <w:tc>
          <w:tcPr>
            <w:tcW w:w="2310" w:type="dxa"/>
            <w:shd w:val="clear" w:color="auto" w:fill="F2DBDB" w:themeFill="accent2" w:themeFillTint="33"/>
          </w:tcPr>
          <w:p w14:paraId="70901F48" w14:textId="49881B79" w:rsidR="00EC5295" w:rsidDel="00340CA5" w:rsidRDefault="00EC5295" w:rsidP="00EC5295">
            <w:pPr>
              <w:rPr>
                <w:del w:id="2020" w:author="Michael Bell" w:date="2013-05-06T18:57:00Z"/>
              </w:rPr>
            </w:pPr>
          </w:p>
        </w:tc>
        <w:tc>
          <w:tcPr>
            <w:tcW w:w="2310" w:type="dxa"/>
            <w:shd w:val="clear" w:color="auto" w:fill="F2DBDB" w:themeFill="accent2" w:themeFillTint="33"/>
          </w:tcPr>
          <w:p w14:paraId="640D0005" w14:textId="0592DA16" w:rsidR="00EC5295" w:rsidDel="00340CA5" w:rsidRDefault="00EC5295" w:rsidP="00EC5295">
            <w:pPr>
              <w:rPr>
                <w:del w:id="2021" w:author="Michael Bell" w:date="2013-05-06T18:57:00Z"/>
              </w:rPr>
            </w:pPr>
            <w:del w:id="2022" w:author="Michael Bell" w:date="2013-05-06T18:57:00Z">
              <w:r w:rsidDel="00340CA5">
                <w:delText>Down</w:delText>
              </w:r>
            </w:del>
          </w:p>
        </w:tc>
        <w:tc>
          <w:tcPr>
            <w:tcW w:w="2311" w:type="dxa"/>
            <w:shd w:val="clear" w:color="auto" w:fill="F2DBDB" w:themeFill="accent2" w:themeFillTint="33"/>
          </w:tcPr>
          <w:p w14:paraId="61C6AB30" w14:textId="6DC52B65" w:rsidR="00EC5295" w:rsidDel="00340CA5" w:rsidRDefault="00EC5295" w:rsidP="00EC5295">
            <w:pPr>
              <w:rPr>
                <w:del w:id="2023" w:author="Michael Bell" w:date="2013-05-06T18:57:00Z"/>
              </w:rPr>
            </w:pPr>
            <w:del w:id="2024" w:author="Michael Bell" w:date="2013-05-06T18:57:00Z">
              <w:r w:rsidDel="00340CA5">
                <w:delText>Regantra</w:delText>
              </w:r>
            </w:del>
          </w:p>
        </w:tc>
        <w:tc>
          <w:tcPr>
            <w:tcW w:w="2311" w:type="dxa"/>
          </w:tcPr>
          <w:p w14:paraId="1DA23571" w14:textId="401EC4BE" w:rsidR="00EC5295" w:rsidDel="00340CA5" w:rsidRDefault="00EC5295" w:rsidP="00EC5295">
            <w:pPr>
              <w:rPr>
                <w:del w:id="2025" w:author="Michael Bell" w:date="2013-05-06T18:57:00Z"/>
              </w:rPr>
            </w:pPr>
          </w:p>
        </w:tc>
      </w:tr>
      <w:tr w:rsidR="00EC5295" w:rsidDel="00340CA5" w14:paraId="264AB10C" w14:textId="31D1D076" w:rsidTr="007961A8">
        <w:trPr>
          <w:del w:id="2026" w:author="Michael Bell" w:date="2013-05-06T18:57:00Z"/>
        </w:trPr>
        <w:tc>
          <w:tcPr>
            <w:tcW w:w="2310" w:type="dxa"/>
            <w:shd w:val="clear" w:color="auto" w:fill="F2DBDB" w:themeFill="accent2" w:themeFillTint="33"/>
          </w:tcPr>
          <w:p w14:paraId="779A9C51" w14:textId="64727263" w:rsidR="00EC5295" w:rsidDel="00340CA5" w:rsidRDefault="00EC5295" w:rsidP="00EC5295">
            <w:pPr>
              <w:rPr>
                <w:del w:id="2027" w:author="Michael Bell" w:date="2013-05-06T18:57:00Z"/>
              </w:rPr>
            </w:pPr>
          </w:p>
        </w:tc>
        <w:tc>
          <w:tcPr>
            <w:tcW w:w="2310" w:type="dxa"/>
            <w:shd w:val="clear" w:color="auto" w:fill="F2DBDB" w:themeFill="accent2" w:themeFillTint="33"/>
          </w:tcPr>
          <w:p w14:paraId="016BD58D" w14:textId="159B3EAC" w:rsidR="00EC5295" w:rsidDel="00340CA5" w:rsidRDefault="00EC5295" w:rsidP="00EC5295">
            <w:pPr>
              <w:rPr>
                <w:del w:id="2028" w:author="Michael Bell" w:date="2013-05-06T18:57:00Z"/>
              </w:rPr>
            </w:pPr>
            <w:del w:id="2029" w:author="Michael Bell" w:date="2013-05-06T18:57:00Z">
              <w:r w:rsidDel="00340CA5">
                <w:delText>Left</w:delText>
              </w:r>
            </w:del>
          </w:p>
        </w:tc>
        <w:tc>
          <w:tcPr>
            <w:tcW w:w="2311" w:type="dxa"/>
            <w:shd w:val="clear" w:color="auto" w:fill="F2DBDB" w:themeFill="accent2" w:themeFillTint="33"/>
          </w:tcPr>
          <w:p w14:paraId="20EC3B18" w14:textId="7FC005E0" w:rsidR="00EC5295" w:rsidDel="00340CA5" w:rsidRDefault="00EC5295" w:rsidP="00EC5295">
            <w:pPr>
              <w:rPr>
                <w:del w:id="2030" w:author="Michael Bell" w:date="2013-05-06T18:57:00Z"/>
              </w:rPr>
            </w:pPr>
            <w:del w:id="2031" w:author="Michael Bell" w:date="2013-05-06T18:57:00Z">
              <w:r w:rsidDel="00340CA5">
                <w:delText>Destinations</w:delText>
              </w:r>
            </w:del>
          </w:p>
        </w:tc>
        <w:tc>
          <w:tcPr>
            <w:tcW w:w="2311" w:type="dxa"/>
          </w:tcPr>
          <w:p w14:paraId="21A3DC64" w14:textId="04AE67D4" w:rsidR="00EC5295" w:rsidDel="00340CA5" w:rsidRDefault="00EC5295" w:rsidP="00EC5295">
            <w:pPr>
              <w:rPr>
                <w:del w:id="2032" w:author="Michael Bell" w:date="2013-05-06T18:57:00Z"/>
              </w:rPr>
            </w:pPr>
          </w:p>
        </w:tc>
      </w:tr>
      <w:tr w:rsidR="00EC5295" w:rsidDel="00340CA5" w14:paraId="52335341" w14:textId="67E9B67D" w:rsidTr="007961A8">
        <w:trPr>
          <w:del w:id="2033" w:author="Michael Bell" w:date="2013-05-06T18:57:00Z"/>
        </w:trPr>
        <w:tc>
          <w:tcPr>
            <w:tcW w:w="2310" w:type="dxa"/>
            <w:shd w:val="clear" w:color="auto" w:fill="F2DBDB" w:themeFill="accent2" w:themeFillTint="33"/>
          </w:tcPr>
          <w:p w14:paraId="075C3EDA" w14:textId="59370B4B" w:rsidR="00EC5295" w:rsidDel="00340CA5" w:rsidRDefault="00EC5295" w:rsidP="00EC5295">
            <w:pPr>
              <w:rPr>
                <w:del w:id="2034" w:author="Michael Bell" w:date="2013-05-06T18:57:00Z"/>
              </w:rPr>
            </w:pPr>
          </w:p>
        </w:tc>
        <w:tc>
          <w:tcPr>
            <w:tcW w:w="2310" w:type="dxa"/>
            <w:shd w:val="clear" w:color="auto" w:fill="F2DBDB" w:themeFill="accent2" w:themeFillTint="33"/>
          </w:tcPr>
          <w:p w14:paraId="78E3EABD" w14:textId="2FB92094" w:rsidR="00EC5295" w:rsidDel="00340CA5" w:rsidRDefault="00EC5295" w:rsidP="00EC5295">
            <w:pPr>
              <w:rPr>
                <w:del w:id="2035" w:author="Michael Bell" w:date="2013-05-06T18:57:00Z"/>
              </w:rPr>
            </w:pPr>
            <w:del w:id="2036" w:author="Michael Bell" w:date="2013-05-06T18:57:00Z">
              <w:r w:rsidDel="00340CA5">
                <w:delText>Right</w:delText>
              </w:r>
            </w:del>
          </w:p>
        </w:tc>
        <w:tc>
          <w:tcPr>
            <w:tcW w:w="2311" w:type="dxa"/>
            <w:shd w:val="clear" w:color="auto" w:fill="F2DBDB" w:themeFill="accent2" w:themeFillTint="33"/>
          </w:tcPr>
          <w:p w14:paraId="5AB141AE" w14:textId="6C23898E" w:rsidR="00EC5295" w:rsidDel="00340CA5" w:rsidRDefault="00EC5295" w:rsidP="00EC5295">
            <w:pPr>
              <w:rPr>
                <w:del w:id="2037" w:author="Michael Bell" w:date="2013-05-06T18:57:00Z"/>
              </w:rPr>
            </w:pPr>
            <w:del w:id="2038" w:author="Michael Bell" w:date="2013-05-06T18:57:00Z">
              <w:r w:rsidDel="00340CA5">
                <w:delText>-</w:delText>
              </w:r>
            </w:del>
          </w:p>
        </w:tc>
        <w:tc>
          <w:tcPr>
            <w:tcW w:w="2311" w:type="dxa"/>
          </w:tcPr>
          <w:p w14:paraId="5D319523" w14:textId="2A610AD7" w:rsidR="00EC5295" w:rsidDel="00340CA5" w:rsidRDefault="00EC5295" w:rsidP="00EC5295">
            <w:pPr>
              <w:rPr>
                <w:del w:id="2039" w:author="Michael Bell" w:date="2013-05-06T18:57:00Z"/>
              </w:rPr>
            </w:pPr>
          </w:p>
        </w:tc>
      </w:tr>
      <w:tr w:rsidR="00EC5295" w:rsidDel="00340CA5" w14:paraId="27C1D971" w14:textId="0EEE26DE" w:rsidTr="007961A8">
        <w:trPr>
          <w:del w:id="2040" w:author="Michael Bell" w:date="2013-05-06T18:57:00Z"/>
        </w:trPr>
        <w:tc>
          <w:tcPr>
            <w:tcW w:w="2310" w:type="dxa"/>
            <w:shd w:val="clear" w:color="auto" w:fill="F2DBDB" w:themeFill="accent2" w:themeFillTint="33"/>
          </w:tcPr>
          <w:p w14:paraId="297EA220" w14:textId="0C0AD831" w:rsidR="00EC5295" w:rsidDel="00340CA5" w:rsidRDefault="00EC5295" w:rsidP="00EC5295">
            <w:pPr>
              <w:rPr>
                <w:del w:id="2041" w:author="Michael Bell" w:date="2013-05-06T18:57:00Z"/>
              </w:rPr>
            </w:pPr>
            <w:del w:id="2042" w:author="Michael Bell" w:date="2013-05-06T18:57:00Z">
              <w:r w:rsidDel="00340CA5">
                <w:delText>Regantra</w:delText>
              </w:r>
            </w:del>
          </w:p>
        </w:tc>
        <w:tc>
          <w:tcPr>
            <w:tcW w:w="2310" w:type="dxa"/>
            <w:shd w:val="clear" w:color="auto" w:fill="F2DBDB" w:themeFill="accent2" w:themeFillTint="33"/>
          </w:tcPr>
          <w:p w14:paraId="7A1E6AEE" w14:textId="1714902B" w:rsidR="00EC5295" w:rsidDel="00340CA5" w:rsidRDefault="00EC5295" w:rsidP="00EC5295">
            <w:pPr>
              <w:rPr>
                <w:del w:id="2043" w:author="Michael Bell" w:date="2013-05-06T18:57:00Z"/>
              </w:rPr>
            </w:pPr>
            <w:del w:id="2044" w:author="Michael Bell" w:date="2013-05-06T18:57:00Z">
              <w:r w:rsidDel="00340CA5">
                <w:delText>Up</w:delText>
              </w:r>
            </w:del>
          </w:p>
        </w:tc>
        <w:tc>
          <w:tcPr>
            <w:tcW w:w="2311" w:type="dxa"/>
            <w:shd w:val="clear" w:color="auto" w:fill="F2DBDB" w:themeFill="accent2" w:themeFillTint="33"/>
          </w:tcPr>
          <w:p w14:paraId="7BF92D56" w14:textId="0AEB7639" w:rsidR="00EC5295" w:rsidDel="00340CA5" w:rsidRDefault="00EC5295" w:rsidP="00EC5295">
            <w:pPr>
              <w:rPr>
                <w:del w:id="2045" w:author="Michael Bell" w:date="2013-05-06T18:57:00Z"/>
              </w:rPr>
            </w:pPr>
            <w:del w:id="2046" w:author="Michael Bell" w:date="2013-05-06T18:57:00Z">
              <w:r w:rsidDel="00340CA5">
                <w:delText>Leovetticutte</w:delText>
              </w:r>
            </w:del>
          </w:p>
        </w:tc>
        <w:tc>
          <w:tcPr>
            <w:tcW w:w="2311" w:type="dxa"/>
          </w:tcPr>
          <w:p w14:paraId="214D2645" w14:textId="06232FD1" w:rsidR="00EC5295" w:rsidDel="00340CA5" w:rsidRDefault="00EC5295" w:rsidP="00EC5295">
            <w:pPr>
              <w:rPr>
                <w:del w:id="2047" w:author="Michael Bell" w:date="2013-05-06T18:57:00Z"/>
              </w:rPr>
            </w:pPr>
          </w:p>
        </w:tc>
      </w:tr>
      <w:tr w:rsidR="00EC5295" w:rsidDel="00340CA5" w14:paraId="1640B28C" w14:textId="5BCEA14D" w:rsidTr="007961A8">
        <w:trPr>
          <w:del w:id="2048" w:author="Michael Bell" w:date="2013-05-06T18:57:00Z"/>
        </w:trPr>
        <w:tc>
          <w:tcPr>
            <w:tcW w:w="2310" w:type="dxa"/>
            <w:shd w:val="clear" w:color="auto" w:fill="F2DBDB" w:themeFill="accent2" w:themeFillTint="33"/>
          </w:tcPr>
          <w:p w14:paraId="2D23FB30" w14:textId="6155C021" w:rsidR="00EC5295" w:rsidDel="00340CA5" w:rsidRDefault="00EC5295" w:rsidP="00EC5295">
            <w:pPr>
              <w:rPr>
                <w:del w:id="2049" w:author="Michael Bell" w:date="2013-05-06T18:57:00Z"/>
              </w:rPr>
            </w:pPr>
          </w:p>
        </w:tc>
        <w:tc>
          <w:tcPr>
            <w:tcW w:w="2310" w:type="dxa"/>
            <w:shd w:val="clear" w:color="auto" w:fill="F2DBDB" w:themeFill="accent2" w:themeFillTint="33"/>
          </w:tcPr>
          <w:p w14:paraId="58683E8C" w14:textId="31B895A5" w:rsidR="00EC5295" w:rsidDel="00340CA5" w:rsidRDefault="00EC5295" w:rsidP="00EC5295">
            <w:pPr>
              <w:rPr>
                <w:del w:id="2050" w:author="Michael Bell" w:date="2013-05-06T18:57:00Z"/>
              </w:rPr>
            </w:pPr>
            <w:del w:id="2051" w:author="Michael Bell" w:date="2013-05-06T18:57:00Z">
              <w:r w:rsidDel="00340CA5">
                <w:delText>Down</w:delText>
              </w:r>
            </w:del>
          </w:p>
        </w:tc>
        <w:tc>
          <w:tcPr>
            <w:tcW w:w="2311" w:type="dxa"/>
            <w:shd w:val="clear" w:color="auto" w:fill="F2DBDB" w:themeFill="accent2" w:themeFillTint="33"/>
          </w:tcPr>
          <w:p w14:paraId="32346018" w14:textId="1151A4C0" w:rsidR="00EC5295" w:rsidDel="00340CA5" w:rsidRDefault="00EC5295" w:rsidP="00EC5295">
            <w:pPr>
              <w:rPr>
                <w:del w:id="2052" w:author="Michael Bell" w:date="2013-05-06T18:57:00Z"/>
              </w:rPr>
            </w:pPr>
            <w:del w:id="2053" w:author="Michael Bell" w:date="2013-05-06T18:57:00Z">
              <w:r w:rsidDel="00340CA5">
                <w:delText>Vancoville</w:delText>
              </w:r>
            </w:del>
          </w:p>
        </w:tc>
        <w:tc>
          <w:tcPr>
            <w:tcW w:w="2311" w:type="dxa"/>
          </w:tcPr>
          <w:p w14:paraId="1E574D64" w14:textId="042A0A02" w:rsidR="00EC5295" w:rsidDel="00340CA5" w:rsidRDefault="00EC5295" w:rsidP="00EC5295">
            <w:pPr>
              <w:rPr>
                <w:del w:id="2054" w:author="Michael Bell" w:date="2013-05-06T18:57:00Z"/>
              </w:rPr>
            </w:pPr>
          </w:p>
        </w:tc>
      </w:tr>
      <w:tr w:rsidR="00EC5295" w:rsidDel="00340CA5" w14:paraId="76D620B1" w14:textId="29532C45" w:rsidTr="007961A8">
        <w:trPr>
          <w:del w:id="2055" w:author="Michael Bell" w:date="2013-05-06T18:57:00Z"/>
        </w:trPr>
        <w:tc>
          <w:tcPr>
            <w:tcW w:w="2310" w:type="dxa"/>
            <w:shd w:val="clear" w:color="auto" w:fill="F2DBDB" w:themeFill="accent2" w:themeFillTint="33"/>
          </w:tcPr>
          <w:p w14:paraId="62BF449C" w14:textId="210EF81E" w:rsidR="00EC5295" w:rsidDel="00340CA5" w:rsidRDefault="00EC5295" w:rsidP="00EC5295">
            <w:pPr>
              <w:rPr>
                <w:del w:id="2056" w:author="Michael Bell" w:date="2013-05-06T18:57:00Z"/>
              </w:rPr>
            </w:pPr>
          </w:p>
        </w:tc>
        <w:tc>
          <w:tcPr>
            <w:tcW w:w="2310" w:type="dxa"/>
            <w:shd w:val="clear" w:color="auto" w:fill="F2DBDB" w:themeFill="accent2" w:themeFillTint="33"/>
          </w:tcPr>
          <w:p w14:paraId="5EB807D6" w14:textId="56515503" w:rsidR="00EC5295" w:rsidDel="00340CA5" w:rsidRDefault="00EC5295" w:rsidP="00EC5295">
            <w:pPr>
              <w:rPr>
                <w:del w:id="2057" w:author="Michael Bell" w:date="2013-05-06T18:57:00Z"/>
              </w:rPr>
            </w:pPr>
            <w:del w:id="2058" w:author="Michael Bell" w:date="2013-05-06T18:57:00Z">
              <w:r w:rsidDel="00340CA5">
                <w:delText>Left</w:delText>
              </w:r>
            </w:del>
          </w:p>
        </w:tc>
        <w:tc>
          <w:tcPr>
            <w:tcW w:w="2311" w:type="dxa"/>
            <w:shd w:val="clear" w:color="auto" w:fill="F2DBDB" w:themeFill="accent2" w:themeFillTint="33"/>
          </w:tcPr>
          <w:p w14:paraId="55117D8C" w14:textId="09374430" w:rsidR="00EC5295" w:rsidDel="00340CA5" w:rsidRDefault="00EC5295" w:rsidP="00EC5295">
            <w:pPr>
              <w:rPr>
                <w:del w:id="2059" w:author="Michael Bell" w:date="2013-05-06T18:57:00Z"/>
              </w:rPr>
            </w:pPr>
            <w:del w:id="2060" w:author="Michael Bell" w:date="2013-05-06T18:57:00Z">
              <w:r w:rsidDel="00340CA5">
                <w:delText>Destinations</w:delText>
              </w:r>
            </w:del>
          </w:p>
        </w:tc>
        <w:tc>
          <w:tcPr>
            <w:tcW w:w="2311" w:type="dxa"/>
          </w:tcPr>
          <w:p w14:paraId="1B0A57C7" w14:textId="283F8EBA" w:rsidR="00EC5295" w:rsidDel="00340CA5" w:rsidRDefault="00EC5295" w:rsidP="00EC5295">
            <w:pPr>
              <w:rPr>
                <w:del w:id="2061" w:author="Michael Bell" w:date="2013-05-06T18:57:00Z"/>
              </w:rPr>
            </w:pPr>
          </w:p>
        </w:tc>
      </w:tr>
      <w:tr w:rsidR="00EC5295" w:rsidDel="00340CA5" w14:paraId="3CCDD9B9" w14:textId="4CD30217" w:rsidTr="007961A8">
        <w:trPr>
          <w:del w:id="2062" w:author="Michael Bell" w:date="2013-05-06T18:57:00Z"/>
        </w:trPr>
        <w:tc>
          <w:tcPr>
            <w:tcW w:w="2310" w:type="dxa"/>
            <w:shd w:val="clear" w:color="auto" w:fill="F2DBDB" w:themeFill="accent2" w:themeFillTint="33"/>
          </w:tcPr>
          <w:p w14:paraId="1A743E8D" w14:textId="76D61D78" w:rsidR="00EC5295" w:rsidDel="00340CA5" w:rsidRDefault="00EC5295" w:rsidP="00EC5295">
            <w:pPr>
              <w:rPr>
                <w:del w:id="2063" w:author="Michael Bell" w:date="2013-05-06T18:57:00Z"/>
              </w:rPr>
            </w:pPr>
          </w:p>
        </w:tc>
        <w:tc>
          <w:tcPr>
            <w:tcW w:w="2310" w:type="dxa"/>
            <w:shd w:val="clear" w:color="auto" w:fill="F2DBDB" w:themeFill="accent2" w:themeFillTint="33"/>
          </w:tcPr>
          <w:p w14:paraId="789072AC" w14:textId="0F356C99" w:rsidR="00EC5295" w:rsidDel="00340CA5" w:rsidRDefault="00EC5295" w:rsidP="00EC5295">
            <w:pPr>
              <w:rPr>
                <w:del w:id="2064" w:author="Michael Bell" w:date="2013-05-06T18:57:00Z"/>
              </w:rPr>
            </w:pPr>
            <w:del w:id="2065" w:author="Michael Bell" w:date="2013-05-06T18:57:00Z">
              <w:r w:rsidDel="00340CA5">
                <w:delText>Right</w:delText>
              </w:r>
            </w:del>
          </w:p>
        </w:tc>
        <w:tc>
          <w:tcPr>
            <w:tcW w:w="2311" w:type="dxa"/>
            <w:shd w:val="clear" w:color="auto" w:fill="F2DBDB" w:themeFill="accent2" w:themeFillTint="33"/>
          </w:tcPr>
          <w:p w14:paraId="588C2D50" w14:textId="0F93E18F" w:rsidR="00EC5295" w:rsidDel="00340CA5" w:rsidRDefault="00EC5295" w:rsidP="00EC5295">
            <w:pPr>
              <w:rPr>
                <w:del w:id="2066" w:author="Michael Bell" w:date="2013-05-06T18:57:00Z"/>
              </w:rPr>
            </w:pPr>
            <w:del w:id="2067" w:author="Michael Bell" w:date="2013-05-06T18:57:00Z">
              <w:r w:rsidDel="00340CA5">
                <w:delText>-</w:delText>
              </w:r>
            </w:del>
          </w:p>
        </w:tc>
        <w:tc>
          <w:tcPr>
            <w:tcW w:w="2311" w:type="dxa"/>
          </w:tcPr>
          <w:p w14:paraId="14B34795" w14:textId="3740D25D" w:rsidR="00EC5295" w:rsidDel="00340CA5" w:rsidRDefault="00EC5295" w:rsidP="00EC5295">
            <w:pPr>
              <w:rPr>
                <w:del w:id="2068" w:author="Michael Bell" w:date="2013-05-06T18:57:00Z"/>
              </w:rPr>
            </w:pPr>
          </w:p>
        </w:tc>
      </w:tr>
      <w:tr w:rsidR="00EC5295" w:rsidDel="00340CA5" w14:paraId="2AE4CE55" w14:textId="487B37C4" w:rsidTr="007961A8">
        <w:trPr>
          <w:del w:id="2069" w:author="Michael Bell" w:date="2013-05-06T18:57:00Z"/>
        </w:trPr>
        <w:tc>
          <w:tcPr>
            <w:tcW w:w="2310" w:type="dxa"/>
            <w:shd w:val="clear" w:color="auto" w:fill="F2DBDB" w:themeFill="accent2" w:themeFillTint="33"/>
          </w:tcPr>
          <w:p w14:paraId="643160AF" w14:textId="5604110F" w:rsidR="00EC5295" w:rsidDel="00340CA5" w:rsidRDefault="00EC5295" w:rsidP="00EC5295">
            <w:pPr>
              <w:rPr>
                <w:del w:id="2070" w:author="Michael Bell" w:date="2013-05-06T18:57:00Z"/>
              </w:rPr>
            </w:pPr>
            <w:del w:id="2071" w:author="Michael Bell" w:date="2013-05-06T18:57:00Z">
              <w:r w:rsidDel="00340CA5">
                <w:delText>Vancoville</w:delText>
              </w:r>
            </w:del>
          </w:p>
        </w:tc>
        <w:tc>
          <w:tcPr>
            <w:tcW w:w="2310" w:type="dxa"/>
            <w:shd w:val="clear" w:color="auto" w:fill="F2DBDB" w:themeFill="accent2" w:themeFillTint="33"/>
          </w:tcPr>
          <w:p w14:paraId="5556FFDA" w14:textId="750F4B15" w:rsidR="00EC5295" w:rsidDel="00340CA5" w:rsidRDefault="00EC5295" w:rsidP="00EC5295">
            <w:pPr>
              <w:rPr>
                <w:del w:id="2072" w:author="Michael Bell" w:date="2013-05-06T18:57:00Z"/>
              </w:rPr>
            </w:pPr>
            <w:del w:id="2073" w:author="Michael Bell" w:date="2013-05-06T18:57:00Z">
              <w:r w:rsidDel="00340CA5">
                <w:delText>Up</w:delText>
              </w:r>
            </w:del>
          </w:p>
        </w:tc>
        <w:tc>
          <w:tcPr>
            <w:tcW w:w="2311" w:type="dxa"/>
            <w:shd w:val="clear" w:color="auto" w:fill="F2DBDB" w:themeFill="accent2" w:themeFillTint="33"/>
          </w:tcPr>
          <w:p w14:paraId="05A225B7" w14:textId="66C04E47" w:rsidR="00EC5295" w:rsidDel="00340CA5" w:rsidRDefault="00EC5295" w:rsidP="00EC5295">
            <w:pPr>
              <w:rPr>
                <w:del w:id="2074" w:author="Michael Bell" w:date="2013-05-06T18:57:00Z"/>
              </w:rPr>
            </w:pPr>
            <w:del w:id="2075" w:author="Michael Bell" w:date="2013-05-06T18:57:00Z">
              <w:r w:rsidDel="00340CA5">
                <w:delText>Regantra</w:delText>
              </w:r>
            </w:del>
          </w:p>
        </w:tc>
        <w:tc>
          <w:tcPr>
            <w:tcW w:w="2311" w:type="dxa"/>
          </w:tcPr>
          <w:p w14:paraId="388D96F4" w14:textId="7A87D820" w:rsidR="00EC5295" w:rsidDel="00340CA5" w:rsidRDefault="00EC5295" w:rsidP="00EC5295">
            <w:pPr>
              <w:rPr>
                <w:del w:id="2076" w:author="Michael Bell" w:date="2013-05-06T18:57:00Z"/>
              </w:rPr>
            </w:pPr>
          </w:p>
        </w:tc>
      </w:tr>
      <w:tr w:rsidR="00EC5295" w:rsidDel="00340CA5" w14:paraId="2DE3C947" w14:textId="70530B12" w:rsidTr="007961A8">
        <w:trPr>
          <w:del w:id="2077" w:author="Michael Bell" w:date="2013-05-06T18:57:00Z"/>
        </w:trPr>
        <w:tc>
          <w:tcPr>
            <w:tcW w:w="2310" w:type="dxa"/>
            <w:shd w:val="clear" w:color="auto" w:fill="F2DBDB" w:themeFill="accent2" w:themeFillTint="33"/>
          </w:tcPr>
          <w:p w14:paraId="73EEB997" w14:textId="3A1722A9" w:rsidR="00EC5295" w:rsidDel="00340CA5" w:rsidRDefault="00EC5295" w:rsidP="00EC5295">
            <w:pPr>
              <w:rPr>
                <w:del w:id="2078" w:author="Michael Bell" w:date="2013-05-06T18:57:00Z"/>
              </w:rPr>
            </w:pPr>
          </w:p>
        </w:tc>
        <w:tc>
          <w:tcPr>
            <w:tcW w:w="2310" w:type="dxa"/>
            <w:shd w:val="clear" w:color="auto" w:fill="F2DBDB" w:themeFill="accent2" w:themeFillTint="33"/>
          </w:tcPr>
          <w:p w14:paraId="2852BD7C" w14:textId="249979AC" w:rsidR="00EC5295" w:rsidDel="00340CA5" w:rsidRDefault="00EC5295" w:rsidP="00EC5295">
            <w:pPr>
              <w:rPr>
                <w:del w:id="2079" w:author="Michael Bell" w:date="2013-05-06T18:57:00Z"/>
              </w:rPr>
            </w:pPr>
            <w:del w:id="2080" w:author="Michael Bell" w:date="2013-05-06T18:57:00Z">
              <w:r w:rsidDel="00340CA5">
                <w:delText>Down</w:delText>
              </w:r>
            </w:del>
          </w:p>
        </w:tc>
        <w:tc>
          <w:tcPr>
            <w:tcW w:w="2311" w:type="dxa"/>
            <w:shd w:val="clear" w:color="auto" w:fill="F2DBDB" w:themeFill="accent2" w:themeFillTint="33"/>
          </w:tcPr>
          <w:p w14:paraId="093BF99E" w14:textId="2EDD91E1" w:rsidR="00EC5295" w:rsidDel="00340CA5" w:rsidRDefault="00EC5295" w:rsidP="00EC5295">
            <w:pPr>
              <w:rPr>
                <w:del w:id="2081" w:author="Michael Bell" w:date="2013-05-06T18:57:00Z"/>
              </w:rPr>
            </w:pPr>
            <w:del w:id="2082" w:author="Michael Bell" w:date="2013-05-06T18:57:00Z">
              <w:r w:rsidDel="00340CA5">
                <w:delText>-</w:delText>
              </w:r>
            </w:del>
          </w:p>
        </w:tc>
        <w:tc>
          <w:tcPr>
            <w:tcW w:w="2311" w:type="dxa"/>
          </w:tcPr>
          <w:p w14:paraId="5CE3E562" w14:textId="053228C7" w:rsidR="00EC5295" w:rsidDel="00340CA5" w:rsidRDefault="00EC5295" w:rsidP="00EC5295">
            <w:pPr>
              <w:rPr>
                <w:del w:id="2083" w:author="Michael Bell" w:date="2013-05-06T18:57:00Z"/>
              </w:rPr>
            </w:pPr>
          </w:p>
        </w:tc>
      </w:tr>
      <w:tr w:rsidR="00EC5295" w:rsidDel="00340CA5" w14:paraId="4F2554DF" w14:textId="117F57E7" w:rsidTr="007961A8">
        <w:trPr>
          <w:del w:id="2084" w:author="Michael Bell" w:date="2013-05-06T18:57:00Z"/>
        </w:trPr>
        <w:tc>
          <w:tcPr>
            <w:tcW w:w="2310" w:type="dxa"/>
            <w:shd w:val="clear" w:color="auto" w:fill="F2DBDB" w:themeFill="accent2" w:themeFillTint="33"/>
          </w:tcPr>
          <w:p w14:paraId="43C71686" w14:textId="3CDC94E5" w:rsidR="00EC5295" w:rsidDel="00340CA5" w:rsidRDefault="00EC5295" w:rsidP="00EC5295">
            <w:pPr>
              <w:rPr>
                <w:del w:id="2085" w:author="Michael Bell" w:date="2013-05-06T18:57:00Z"/>
              </w:rPr>
            </w:pPr>
          </w:p>
        </w:tc>
        <w:tc>
          <w:tcPr>
            <w:tcW w:w="2310" w:type="dxa"/>
            <w:shd w:val="clear" w:color="auto" w:fill="F2DBDB" w:themeFill="accent2" w:themeFillTint="33"/>
          </w:tcPr>
          <w:p w14:paraId="47B7F955" w14:textId="7548E9A2" w:rsidR="00EC5295" w:rsidDel="00340CA5" w:rsidRDefault="00EC5295" w:rsidP="00EC5295">
            <w:pPr>
              <w:rPr>
                <w:del w:id="2086" w:author="Michael Bell" w:date="2013-05-06T18:57:00Z"/>
              </w:rPr>
            </w:pPr>
            <w:del w:id="2087" w:author="Michael Bell" w:date="2013-05-06T18:57:00Z">
              <w:r w:rsidDel="00340CA5">
                <w:delText>Left</w:delText>
              </w:r>
            </w:del>
          </w:p>
        </w:tc>
        <w:tc>
          <w:tcPr>
            <w:tcW w:w="2311" w:type="dxa"/>
            <w:shd w:val="clear" w:color="auto" w:fill="F2DBDB" w:themeFill="accent2" w:themeFillTint="33"/>
          </w:tcPr>
          <w:p w14:paraId="77E505DF" w14:textId="0937E0E5" w:rsidR="00EC5295" w:rsidDel="00340CA5" w:rsidRDefault="00EC5295" w:rsidP="00EC5295">
            <w:pPr>
              <w:rPr>
                <w:del w:id="2088" w:author="Michael Bell" w:date="2013-05-06T18:57:00Z"/>
              </w:rPr>
            </w:pPr>
            <w:del w:id="2089" w:author="Michael Bell" w:date="2013-05-06T18:57:00Z">
              <w:r w:rsidDel="00340CA5">
                <w:delText>Destinations</w:delText>
              </w:r>
            </w:del>
          </w:p>
        </w:tc>
        <w:tc>
          <w:tcPr>
            <w:tcW w:w="2311" w:type="dxa"/>
          </w:tcPr>
          <w:p w14:paraId="281F2D9B" w14:textId="3FBB5A2D" w:rsidR="00EC5295" w:rsidDel="00340CA5" w:rsidRDefault="00EC5295" w:rsidP="00EC5295">
            <w:pPr>
              <w:rPr>
                <w:del w:id="2090" w:author="Michael Bell" w:date="2013-05-06T18:57:00Z"/>
              </w:rPr>
            </w:pPr>
          </w:p>
        </w:tc>
      </w:tr>
      <w:tr w:rsidR="00EC5295" w:rsidDel="00340CA5" w14:paraId="6030E0CA" w14:textId="6868B752" w:rsidTr="007961A8">
        <w:trPr>
          <w:del w:id="2091" w:author="Michael Bell" w:date="2013-05-06T18:57:00Z"/>
        </w:trPr>
        <w:tc>
          <w:tcPr>
            <w:tcW w:w="2310" w:type="dxa"/>
            <w:shd w:val="clear" w:color="auto" w:fill="F2DBDB" w:themeFill="accent2" w:themeFillTint="33"/>
          </w:tcPr>
          <w:p w14:paraId="0DDA0071" w14:textId="5D5BED71" w:rsidR="00EC5295" w:rsidDel="00340CA5" w:rsidRDefault="00EC5295" w:rsidP="00EC5295">
            <w:pPr>
              <w:rPr>
                <w:del w:id="2092" w:author="Michael Bell" w:date="2013-05-06T18:57:00Z"/>
              </w:rPr>
            </w:pPr>
          </w:p>
        </w:tc>
        <w:tc>
          <w:tcPr>
            <w:tcW w:w="2310" w:type="dxa"/>
            <w:shd w:val="clear" w:color="auto" w:fill="F2DBDB" w:themeFill="accent2" w:themeFillTint="33"/>
          </w:tcPr>
          <w:p w14:paraId="7F4FA2D3" w14:textId="2AB0EE8E" w:rsidR="00EC5295" w:rsidDel="00340CA5" w:rsidRDefault="00EC5295" w:rsidP="00EC5295">
            <w:pPr>
              <w:rPr>
                <w:del w:id="2093" w:author="Michael Bell" w:date="2013-05-06T18:57:00Z"/>
              </w:rPr>
            </w:pPr>
            <w:del w:id="2094" w:author="Michael Bell" w:date="2013-05-06T18:57:00Z">
              <w:r w:rsidDel="00340CA5">
                <w:delText>Right</w:delText>
              </w:r>
            </w:del>
          </w:p>
        </w:tc>
        <w:tc>
          <w:tcPr>
            <w:tcW w:w="2311" w:type="dxa"/>
            <w:shd w:val="clear" w:color="auto" w:fill="F2DBDB" w:themeFill="accent2" w:themeFillTint="33"/>
          </w:tcPr>
          <w:p w14:paraId="2D266633" w14:textId="60BC83A4" w:rsidR="00EC5295" w:rsidDel="00340CA5" w:rsidRDefault="00EC5295" w:rsidP="00EC5295">
            <w:pPr>
              <w:rPr>
                <w:del w:id="2095" w:author="Michael Bell" w:date="2013-05-06T18:57:00Z"/>
              </w:rPr>
            </w:pPr>
            <w:del w:id="2096" w:author="Michael Bell" w:date="2013-05-06T18:57:00Z">
              <w:r w:rsidDel="00340CA5">
                <w:delText>-</w:delText>
              </w:r>
            </w:del>
          </w:p>
        </w:tc>
        <w:tc>
          <w:tcPr>
            <w:tcW w:w="2311" w:type="dxa"/>
          </w:tcPr>
          <w:p w14:paraId="352B7B95" w14:textId="3B13246A" w:rsidR="00EC5295" w:rsidDel="00340CA5" w:rsidRDefault="00EC5295" w:rsidP="00EC5295">
            <w:pPr>
              <w:rPr>
                <w:del w:id="2097" w:author="Michael Bell" w:date="2013-05-06T18:57:00Z"/>
              </w:rPr>
            </w:pPr>
          </w:p>
        </w:tc>
      </w:tr>
      <w:tr w:rsidR="000F77CB" w:rsidDel="00340CA5" w14:paraId="1F488E3C" w14:textId="3F78F41D" w:rsidTr="007961A8">
        <w:trPr>
          <w:del w:id="2098" w:author="Michael Bell" w:date="2013-05-06T18:57:00Z"/>
        </w:trPr>
        <w:tc>
          <w:tcPr>
            <w:tcW w:w="2310" w:type="dxa"/>
            <w:shd w:val="clear" w:color="auto" w:fill="F2DBDB" w:themeFill="accent2" w:themeFillTint="33"/>
          </w:tcPr>
          <w:p w14:paraId="197A92CF" w14:textId="144DA334" w:rsidR="000F77CB" w:rsidDel="00340CA5" w:rsidRDefault="000F77CB" w:rsidP="000F77CB">
            <w:pPr>
              <w:rPr>
                <w:del w:id="2099" w:author="Michael Bell" w:date="2013-05-06T18:57:00Z"/>
              </w:rPr>
            </w:pPr>
            <w:del w:id="2100" w:author="Michael Bell" w:date="2013-05-06T18:57:00Z">
              <w:r w:rsidDel="00340CA5">
                <w:delText>Top Speed</w:delText>
              </w:r>
            </w:del>
          </w:p>
        </w:tc>
        <w:tc>
          <w:tcPr>
            <w:tcW w:w="2310" w:type="dxa"/>
            <w:shd w:val="clear" w:color="auto" w:fill="F2DBDB" w:themeFill="accent2" w:themeFillTint="33"/>
          </w:tcPr>
          <w:p w14:paraId="0E5EDF3A" w14:textId="017AB046" w:rsidR="000F77CB" w:rsidDel="00340CA5" w:rsidRDefault="000F77CB" w:rsidP="000F77CB">
            <w:pPr>
              <w:rPr>
                <w:del w:id="2101" w:author="Michael Bell" w:date="2013-05-06T18:57:00Z"/>
              </w:rPr>
            </w:pPr>
            <w:del w:id="2102" w:author="Michael Bell" w:date="2013-05-06T18:57:00Z">
              <w:r w:rsidDel="00340CA5">
                <w:delText>Up</w:delText>
              </w:r>
            </w:del>
          </w:p>
        </w:tc>
        <w:tc>
          <w:tcPr>
            <w:tcW w:w="2311" w:type="dxa"/>
            <w:shd w:val="clear" w:color="auto" w:fill="F2DBDB" w:themeFill="accent2" w:themeFillTint="33"/>
          </w:tcPr>
          <w:p w14:paraId="68A6673F" w14:textId="5AC9319D" w:rsidR="000F77CB" w:rsidDel="00340CA5" w:rsidRDefault="000F77CB" w:rsidP="000F77CB">
            <w:pPr>
              <w:rPr>
                <w:del w:id="2103" w:author="Michael Bell" w:date="2013-05-06T18:57:00Z"/>
              </w:rPr>
            </w:pPr>
            <w:del w:id="2104" w:author="Michael Bell" w:date="2013-05-06T18:57:00Z">
              <w:r w:rsidDel="00340CA5">
                <w:delText>-</w:delText>
              </w:r>
            </w:del>
          </w:p>
        </w:tc>
        <w:tc>
          <w:tcPr>
            <w:tcW w:w="2311" w:type="dxa"/>
          </w:tcPr>
          <w:p w14:paraId="52D3B80C" w14:textId="7381391D" w:rsidR="000F77CB" w:rsidDel="00340CA5" w:rsidRDefault="000F77CB" w:rsidP="000F77CB">
            <w:pPr>
              <w:rPr>
                <w:del w:id="2105" w:author="Michael Bell" w:date="2013-05-06T18:57:00Z"/>
              </w:rPr>
            </w:pPr>
          </w:p>
        </w:tc>
      </w:tr>
      <w:tr w:rsidR="000F77CB" w:rsidDel="00340CA5" w14:paraId="4EA2381C" w14:textId="27FDEE58" w:rsidTr="007961A8">
        <w:trPr>
          <w:del w:id="2106" w:author="Michael Bell" w:date="2013-05-06T18:57:00Z"/>
        </w:trPr>
        <w:tc>
          <w:tcPr>
            <w:tcW w:w="2310" w:type="dxa"/>
            <w:shd w:val="clear" w:color="auto" w:fill="F2DBDB" w:themeFill="accent2" w:themeFillTint="33"/>
          </w:tcPr>
          <w:p w14:paraId="25EC3E64" w14:textId="1E39C9A4" w:rsidR="000F77CB" w:rsidDel="00340CA5" w:rsidRDefault="000F77CB" w:rsidP="000F77CB">
            <w:pPr>
              <w:rPr>
                <w:del w:id="2107" w:author="Michael Bell" w:date="2013-05-06T18:57:00Z"/>
              </w:rPr>
            </w:pPr>
          </w:p>
        </w:tc>
        <w:tc>
          <w:tcPr>
            <w:tcW w:w="2310" w:type="dxa"/>
            <w:shd w:val="clear" w:color="auto" w:fill="F2DBDB" w:themeFill="accent2" w:themeFillTint="33"/>
          </w:tcPr>
          <w:p w14:paraId="73223B92" w14:textId="29F94889" w:rsidR="000F77CB" w:rsidDel="00340CA5" w:rsidRDefault="000F77CB" w:rsidP="000F77CB">
            <w:pPr>
              <w:rPr>
                <w:del w:id="2108" w:author="Michael Bell" w:date="2013-05-06T18:57:00Z"/>
              </w:rPr>
            </w:pPr>
            <w:del w:id="2109" w:author="Michael Bell" w:date="2013-05-06T18:57:00Z">
              <w:r w:rsidDel="00340CA5">
                <w:delText>Down</w:delText>
              </w:r>
            </w:del>
          </w:p>
        </w:tc>
        <w:tc>
          <w:tcPr>
            <w:tcW w:w="2311" w:type="dxa"/>
            <w:shd w:val="clear" w:color="auto" w:fill="F2DBDB" w:themeFill="accent2" w:themeFillTint="33"/>
          </w:tcPr>
          <w:p w14:paraId="0354478E" w14:textId="5B606CD6" w:rsidR="000F77CB" w:rsidDel="00340CA5" w:rsidRDefault="000F77CB" w:rsidP="000F77CB">
            <w:pPr>
              <w:rPr>
                <w:del w:id="2110" w:author="Michael Bell" w:date="2013-05-06T18:57:00Z"/>
              </w:rPr>
            </w:pPr>
            <w:del w:id="2111" w:author="Michael Bell" w:date="2013-05-06T18:57:00Z">
              <w:r w:rsidDel="00340CA5">
                <w:delText>Backlight</w:delText>
              </w:r>
            </w:del>
          </w:p>
        </w:tc>
        <w:tc>
          <w:tcPr>
            <w:tcW w:w="2311" w:type="dxa"/>
          </w:tcPr>
          <w:p w14:paraId="5349BB45" w14:textId="1D3C2902" w:rsidR="000F77CB" w:rsidDel="00340CA5" w:rsidRDefault="000F77CB" w:rsidP="000F77CB">
            <w:pPr>
              <w:rPr>
                <w:del w:id="2112" w:author="Michael Bell" w:date="2013-05-06T18:57:00Z"/>
              </w:rPr>
            </w:pPr>
          </w:p>
        </w:tc>
      </w:tr>
      <w:tr w:rsidR="000F77CB" w:rsidDel="00340CA5" w14:paraId="10BB3E40" w14:textId="55CF38BB" w:rsidTr="007961A8">
        <w:trPr>
          <w:del w:id="2113" w:author="Michael Bell" w:date="2013-05-06T18:57:00Z"/>
        </w:trPr>
        <w:tc>
          <w:tcPr>
            <w:tcW w:w="2310" w:type="dxa"/>
            <w:shd w:val="clear" w:color="auto" w:fill="F2DBDB" w:themeFill="accent2" w:themeFillTint="33"/>
          </w:tcPr>
          <w:p w14:paraId="3FBF0105" w14:textId="53AD7DC9" w:rsidR="000F77CB" w:rsidDel="00340CA5" w:rsidRDefault="000F77CB" w:rsidP="000F77CB">
            <w:pPr>
              <w:rPr>
                <w:del w:id="2114" w:author="Michael Bell" w:date="2013-05-06T18:57:00Z"/>
              </w:rPr>
            </w:pPr>
          </w:p>
        </w:tc>
        <w:tc>
          <w:tcPr>
            <w:tcW w:w="2310" w:type="dxa"/>
            <w:shd w:val="clear" w:color="auto" w:fill="F2DBDB" w:themeFill="accent2" w:themeFillTint="33"/>
          </w:tcPr>
          <w:p w14:paraId="1D96E56D" w14:textId="41BF5D5D" w:rsidR="000F77CB" w:rsidDel="00340CA5" w:rsidRDefault="000F77CB" w:rsidP="000F77CB">
            <w:pPr>
              <w:rPr>
                <w:del w:id="2115" w:author="Michael Bell" w:date="2013-05-06T18:57:00Z"/>
              </w:rPr>
            </w:pPr>
            <w:del w:id="2116" w:author="Michael Bell" w:date="2013-05-06T18:57:00Z">
              <w:r w:rsidDel="00340CA5">
                <w:delText>Left</w:delText>
              </w:r>
            </w:del>
          </w:p>
        </w:tc>
        <w:tc>
          <w:tcPr>
            <w:tcW w:w="2311" w:type="dxa"/>
            <w:shd w:val="clear" w:color="auto" w:fill="F2DBDB" w:themeFill="accent2" w:themeFillTint="33"/>
          </w:tcPr>
          <w:p w14:paraId="40EC3A73" w14:textId="656D8E5A" w:rsidR="000F77CB" w:rsidDel="00340CA5" w:rsidRDefault="000F77CB" w:rsidP="000F77CB">
            <w:pPr>
              <w:rPr>
                <w:del w:id="2117" w:author="Michael Bell" w:date="2013-05-06T18:57:00Z"/>
              </w:rPr>
            </w:pPr>
            <w:del w:id="2118" w:author="Michael Bell" w:date="2013-05-06T18:57:00Z">
              <w:r w:rsidDel="00340CA5">
                <w:delText>Settings</w:delText>
              </w:r>
            </w:del>
          </w:p>
        </w:tc>
        <w:tc>
          <w:tcPr>
            <w:tcW w:w="2311" w:type="dxa"/>
          </w:tcPr>
          <w:p w14:paraId="418B1BEE" w14:textId="36FAFD2B" w:rsidR="000F77CB" w:rsidDel="00340CA5" w:rsidRDefault="000F77CB" w:rsidP="000F77CB">
            <w:pPr>
              <w:rPr>
                <w:del w:id="2119" w:author="Michael Bell" w:date="2013-05-06T18:57:00Z"/>
              </w:rPr>
            </w:pPr>
          </w:p>
        </w:tc>
      </w:tr>
      <w:tr w:rsidR="000F77CB" w:rsidDel="00340CA5" w14:paraId="46DD4254" w14:textId="189BD093" w:rsidTr="007961A8">
        <w:trPr>
          <w:del w:id="2120" w:author="Michael Bell" w:date="2013-05-06T18:57:00Z"/>
        </w:trPr>
        <w:tc>
          <w:tcPr>
            <w:tcW w:w="2310" w:type="dxa"/>
            <w:shd w:val="clear" w:color="auto" w:fill="F2DBDB" w:themeFill="accent2" w:themeFillTint="33"/>
          </w:tcPr>
          <w:p w14:paraId="1F4DF655" w14:textId="09C03D2C" w:rsidR="000F77CB" w:rsidDel="00340CA5" w:rsidRDefault="000F77CB" w:rsidP="000F77CB">
            <w:pPr>
              <w:rPr>
                <w:del w:id="2121" w:author="Michael Bell" w:date="2013-05-06T18:57:00Z"/>
              </w:rPr>
            </w:pPr>
          </w:p>
        </w:tc>
        <w:tc>
          <w:tcPr>
            <w:tcW w:w="2310" w:type="dxa"/>
            <w:shd w:val="clear" w:color="auto" w:fill="F2DBDB" w:themeFill="accent2" w:themeFillTint="33"/>
          </w:tcPr>
          <w:p w14:paraId="0CEFE2AA" w14:textId="65754D76" w:rsidR="000F77CB" w:rsidDel="00340CA5" w:rsidRDefault="000F77CB" w:rsidP="000F77CB">
            <w:pPr>
              <w:rPr>
                <w:del w:id="2122" w:author="Michael Bell" w:date="2013-05-06T18:57:00Z"/>
              </w:rPr>
            </w:pPr>
            <w:del w:id="2123" w:author="Michael Bell" w:date="2013-05-06T18:57:00Z">
              <w:r w:rsidDel="00340CA5">
                <w:delText>Right</w:delText>
              </w:r>
            </w:del>
          </w:p>
        </w:tc>
        <w:tc>
          <w:tcPr>
            <w:tcW w:w="2311" w:type="dxa"/>
            <w:shd w:val="clear" w:color="auto" w:fill="F2DBDB" w:themeFill="accent2" w:themeFillTint="33"/>
          </w:tcPr>
          <w:p w14:paraId="69D747AE" w14:textId="60299111" w:rsidR="000F77CB" w:rsidDel="00340CA5" w:rsidRDefault="000F77CB" w:rsidP="000F77CB">
            <w:pPr>
              <w:rPr>
                <w:del w:id="2124" w:author="Michael Bell" w:date="2013-05-06T18:57:00Z"/>
              </w:rPr>
            </w:pPr>
            <w:del w:id="2125" w:author="Michael Bell" w:date="2013-05-06T18:57:00Z">
              <w:r w:rsidDel="00340CA5">
                <w:delText>-</w:delText>
              </w:r>
            </w:del>
          </w:p>
        </w:tc>
        <w:tc>
          <w:tcPr>
            <w:tcW w:w="2311" w:type="dxa"/>
          </w:tcPr>
          <w:p w14:paraId="02E5D9B2" w14:textId="35AF13EA" w:rsidR="000F77CB" w:rsidDel="00340CA5" w:rsidRDefault="000F77CB" w:rsidP="000F77CB">
            <w:pPr>
              <w:rPr>
                <w:del w:id="2126" w:author="Michael Bell" w:date="2013-05-06T18:57:00Z"/>
              </w:rPr>
            </w:pPr>
          </w:p>
        </w:tc>
      </w:tr>
      <w:tr w:rsidR="000F77CB" w:rsidDel="00340CA5" w14:paraId="7E7E738B" w14:textId="7F6C25A3" w:rsidTr="007961A8">
        <w:trPr>
          <w:del w:id="2127" w:author="Michael Bell" w:date="2013-05-06T18:57:00Z"/>
        </w:trPr>
        <w:tc>
          <w:tcPr>
            <w:tcW w:w="2310" w:type="dxa"/>
            <w:shd w:val="clear" w:color="auto" w:fill="F2DBDB" w:themeFill="accent2" w:themeFillTint="33"/>
          </w:tcPr>
          <w:p w14:paraId="3B6A54E4" w14:textId="2C9D65B4" w:rsidR="000F77CB" w:rsidDel="00340CA5" w:rsidRDefault="000F77CB" w:rsidP="000F77CB">
            <w:pPr>
              <w:rPr>
                <w:del w:id="2128" w:author="Michael Bell" w:date="2013-05-06T18:57:00Z"/>
              </w:rPr>
            </w:pPr>
            <w:del w:id="2129" w:author="Michael Bell" w:date="2013-05-06T18:57:00Z">
              <w:r w:rsidDel="00340CA5">
                <w:delText>Backlight</w:delText>
              </w:r>
            </w:del>
          </w:p>
        </w:tc>
        <w:tc>
          <w:tcPr>
            <w:tcW w:w="2310" w:type="dxa"/>
            <w:shd w:val="clear" w:color="auto" w:fill="F2DBDB" w:themeFill="accent2" w:themeFillTint="33"/>
          </w:tcPr>
          <w:p w14:paraId="794778A1" w14:textId="2D537D1D" w:rsidR="000F77CB" w:rsidDel="00340CA5" w:rsidRDefault="000F77CB" w:rsidP="000F77CB">
            <w:pPr>
              <w:rPr>
                <w:del w:id="2130" w:author="Michael Bell" w:date="2013-05-06T18:57:00Z"/>
              </w:rPr>
            </w:pPr>
            <w:del w:id="2131" w:author="Michael Bell" w:date="2013-05-06T18:57:00Z">
              <w:r w:rsidDel="00340CA5">
                <w:delText>Up</w:delText>
              </w:r>
            </w:del>
          </w:p>
        </w:tc>
        <w:tc>
          <w:tcPr>
            <w:tcW w:w="2311" w:type="dxa"/>
            <w:shd w:val="clear" w:color="auto" w:fill="F2DBDB" w:themeFill="accent2" w:themeFillTint="33"/>
          </w:tcPr>
          <w:p w14:paraId="45EBB578" w14:textId="76F38963" w:rsidR="000F77CB" w:rsidDel="00340CA5" w:rsidRDefault="000F77CB" w:rsidP="000F77CB">
            <w:pPr>
              <w:rPr>
                <w:del w:id="2132" w:author="Michael Bell" w:date="2013-05-06T18:57:00Z"/>
              </w:rPr>
            </w:pPr>
            <w:del w:id="2133" w:author="Michael Bell" w:date="2013-05-06T18:57:00Z">
              <w:r w:rsidDel="00340CA5">
                <w:delText>Top Speed</w:delText>
              </w:r>
            </w:del>
          </w:p>
        </w:tc>
        <w:tc>
          <w:tcPr>
            <w:tcW w:w="2311" w:type="dxa"/>
          </w:tcPr>
          <w:p w14:paraId="7E9D9588" w14:textId="77EAA295" w:rsidR="000F77CB" w:rsidDel="00340CA5" w:rsidRDefault="000F77CB" w:rsidP="000F77CB">
            <w:pPr>
              <w:rPr>
                <w:del w:id="2134" w:author="Michael Bell" w:date="2013-05-06T18:57:00Z"/>
              </w:rPr>
            </w:pPr>
          </w:p>
        </w:tc>
      </w:tr>
      <w:tr w:rsidR="000F77CB" w:rsidDel="00340CA5" w14:paraId="68ABFFA5" w14:textId="032C9D18" w:rsidTr="007961A8">
        <w:trPr>
          <w:del w:id="2135" w:author="Michael Bell" w:date="2013-05-06T18:57:00Z"/>
        </w:trPr>
        <w:tc>
          <w:tcPr>
            <w:tcW w:w="2310" w:type="dxa"/>
            <w:shd w:val="clear" w:color="auto" w:fill="F2DBDB" w:themeFill="accent2" w:themeFillTint="33"/>
          </w:tcPr>
          <w:p w14:paraId="04DE927F" w14:textId="72ECD3A0" w:rsidR="000F77CB" w:rsidDel="00340CA5" w:rsidRDefault="000F77CB" w:rsidP="000F77CB">
            <w:pPr>
              <w:rPr>
                <w:del w:id="2136" w:author="Michael Bell" w:date="2013-05-06T18:57:00Z"/>
              </w:rPr>
            </w:pPr>
          </w:p>
        </w:tc>
        <w:tc>
          <w:tcPr>
            <w:tcW w:w="2310" w:type="dxa"/>
            <w:shd w:val="clear" w:color="auto" w:fill="F2DBDB" w:themeFill="accent2" w:themeFillTint="33"/>
          </w:tcPr>
          <w:p w14:paraId="69A6BFB1" w14:textId="027F933F" w:rsidR="000F77CB" w:rsidDel="00340CA5" w:rsidRDefault="000F77CB" w:rsidP="000F77CB">
            <w:pPr>
              <w:rPr>
                <w:del w:id="2137" w:author="Michael Bell" w:date="2013-05-06T18:57:00Z"/>
              </w:rPr>
            </w:pPr>
            <w:del w:id="2138" w:author="Michael Bell" w:date="2013-05-06T18:57:00Z">
              <w:r w:rsidDel="00340CA5">
                <w:delText>Down</w:delText>
              </w:r>
            </w:del>
          </w:p>
        </w:tc>
        <w:tc>
          <w:tcPr>
            <w:tcW w:w="2311" w:type="dxa"/>
            <w:shd w:val="clear" w:color="auto" w:fill="F2DBDB" w:themeFill="accent2" w:themeFillTint="33"/>
          </w:tcPr>
          <w:p w14:paraId="3D14D3ED" w14:textId="73407D93" w:rsidR="000F77CB" w:rsidDel="00340CA5" w:rsidRDefault="000F77CB" w:rsidP="000F77CB">
            <w:pPr>
              <w:rPr>
                <w:del w:id="2139" w:author="Michael Bell" w:date="2013-05-06T18:57:00Z"/>
              </w:rPr>
            </w:pPr>
            <w:del w:id="2140" w:author="Michael Bell" w:date="2013-05-06T18:57:00Z">
              <w:r w:rsidDel="00340CA5">
                <w:delText>-</w:delText>
              </w:r>
            </w:del>
          </w:p>
        </w:tc>
        <w:tc>
          <w:tcPr>
            <w:tcW w:w="2311" w:type="dxa"/>
          </w:tcPr>
          <w:p w14:paraId="6312F0C7" w14:textId="0C1E5842" w:rsidR="000F77CB" w:rsidDel="00340CA5" w:rsidRDefault="000F77CB" w:rsidP="000F77CB">
            <w:pPr>
              <w:rPr>
                <w:del w:id="2141" w:author="Michael Bell" w:date="2013-05-06T18:57:00Z"/>
              </w:rPr>
            </w:pPr>
          </w:p>
        </w:tc>
      </w:tr>
      <w:tr w:rsidR="000F77CB" w:rsidDel="00340CA5" w14:paraId="362EDE8A" w14:textId="32F560AC" w:rsidTr="007961A8">
        <w:trPr>
          <w:del w:id="2142" w:author="Michael Bell" w:date="2013-05-06T18:57:00Z"/>
        </w:trPr>
        <w:tc>
          <w:tcPr>
            <w:tcW w:w="2310" w:type="dxa"/>
            <w:shd w:val="clear" w:color="auto" w:fill="F2DBDB" w:themeFill="accent2" w:themeFillTint="33"/>
          </w:tcPr>
          <w:p w14:paraId="7D968826" w14:textId="61934F46" w:rsidR="000F77CB" w:rsidDel="00340CA5" w:rsidRDefault="000F77CB" w:rsidP="000F77CB">
            <w:pPr>
              <w:rPr>
                <w:del w:id="2143" w:author="Michael Bell" w:date="2013-05-06T18:57:00Z"/>
              </w:rPr>
            </w:pPr>
          </w:p>
        </w:tc>
        <w:tc>
          <w:tcPr>
            <w:tcW w:w="2310" w:type="dxa"/>
            <w:shd w:val="clear" w:color="auto" w:fill="F2DBDB" w:themeFill="accent2" w:themeFillTint="33"/>
          </w:tcPr>
          <w:p w14:paraId="12F210B8" w14:textId="6B551B0D" w:rsidR="000F77CB" w:rsidDel="00340CA5" w:rsidRDefault="000F77CB" w:rsidP="000F77CB">
            <w:pPr>
              <w:rPr>
                <w:del w:id="2144" w:author="Michael Bell" w:date="2013-05-06T18:57:00Z"/>
              </w:rPr>
            </w:pPr>
            <w:del w:id="2145" w:author="Michael Bell" w:date="2013-05-06T18:57:00Z">
              <w:r w:rsidDel="00340CA5">
                <w:delText>Left</w:delText>
              </w:r>
            </w:del>
          </w:p>
        </w:tc>
        <w:tc>
          <w:tcPr>
            <w:tcW w:w="2311" w:type="dxa"/>
            <w:shd w:val="clear" w:color="auto" w:fill="F2DBDB" w:themeFill="accent2" w:themeFillTint="33"/>
          </w:tcPr>
          <w:p w14:paraId="6B782082" w14:textId="3AFBC4C6" w:rsidR="000F77CB" w:rsidDel="00340CA5" w:rsidRDefault="000F77CB" w:rsidP="000F77CB">
            <w:pPr>
              <w:rPr>
                <w:del w:id="2146" w:author="Michael Bell" w:date="2013-05-06T18:57:00Z"/>
              </w:rPr>
            </w:pPr>
            <w:del w:id="2147" w:author="Michael Bell" w:date="2013-05-06T18:57:00Z">
              <w:r w:rsidDel="00340CA5">
                <w:delText>Settings</w:delText>
              </w:r>
            </w:del>
          </w:p>
        </w:tc>
        <w:tc>
          <w:tcPr>
            <w:tcW w:w="2311" w:type="dxa"/>
          </w:tcPr>
          <w:p w14:paraId="7A8407DF" w14:textId="67B8ADEE" w:rsidR="000F77CB" w:rsidDel="00340CA5" w:rsidRDefault="000F77CB" w:rsidP="000F77CB">
            <w:pPr>
              <w:rPr>
                <w:del w:id="2148" w:author="Michael Bell" w:date="2013-05-06T18:57:00Z"/>
              </w:rPr>
            </w:pPr>
          </w:p>
        </w:tc>
      </w:tr>
      <w:tr w:rsidR="000F77CB" w:rsidDel="00340CA5" w14:paraId="105AB5CA" w14:textId="6C5A83F3" w:rsidTr="007961A8">
        <w:trPr>
          <w:del w:id="2149" w:author="Michael Bell" w:date="2013-05-06T18:57:00Z"/>
        </w:trPr>
        <w:tc>
          <w:tcPr>
            <w:tcW w:w="2310" w:type="dxa"/>
            <w:shd w:val="clear" w:color="auto" w:fill="F2DBDB" w:themeFill="accent2" w:themeFillTint="33"/>
          </w:tcPr>
          <w:p w14:paraId="0800A586" w14:textId="0A8A7ED4" w:rsidR="000F77CB" w:rsidDel="00340CA5" w:rsidRDefault="000F77CB" w:rsidP="000F77CB">
            <w:pPr>
              <w:rPr>
                <w:del w:id="2150" w:author="Michael Bell" w:date="2013-05-06T18:57:00Z"/>
              </w:rPr>
            </w:pPr>
          </w:p>
        </w:tc>
        <w:tc>
          <w:tcPr>
            <w:tcW w:w="2310" w:type="dxa"/>
            <w:shd w:val="clear" w:color="auto" w:fill="F2DBDB" w:themeFill="accent2" w:themeFillTint="33"/>
          </w:tcPr>
          <w:p w14:paraId="1BDAC991" w14:textId="7E304468" w:rsidR="000F77CB" w:rsidDel="00340CA5" w:rsidRDefault="000F77CB" w:rsidP="000F77CB">
            <w:pPr>
              <w:rPr>
                <w:del w:id="2151" w:author="Michael Bell" w:date="2013-05-06T18:57:00Z"/>
              </w:rPr>
            </w:pPr>
            <w:del w:id="2152" w:author="Michael Bell" w:date="2013-05-06T18:57:00Z">
              <w:r w:rsidDel="00340CA5">
                <w:delText>Right</w:delText>
              </w:r>
            </w:del>
          </w:p>
        </w:tc>
        <w:tc>
          <w:tcPr>
            <w:tcW w:w="2311" w:type="dxa"/>
            <w:shd w:val="clear" w:color="auto" w:fill="F2DBDB" w:themeFill="accent2" w:themeFillTint="33"/>
          </w:tcPr>
          <w:p w14:paraId="337388E2" w14:textId="1CBD4F3B" w:rsidR="000F77CB" w:rsidDel="00340CA5" w:rsidRDefault="000F77CB" w:rsidP="000F77CB">
            <w:pPr>
              <w:rPr>
                <w:del w:id="2153" w:author="Michael Bell" w:date="2013-05-06T18:57:00Z"/>
              </w:rPr>
            </w:pPr>
            <w:del w:id="2154" w:author="Michael Bell" w:date="2013-05-06T18:57:00Z">
              <w:r w:rsidDel="00340CA5">
                <w:delText>-</w:delText>
              </w:r>
            </w:del>
          </w:p>
        </w:tc>
        <w:tc>
          <w:tcPr>
            <w:tcW w:w="2311" w:type="dxa"/>
          </w:tcPr>
          <w:p w14:paraId="72570B55" w14:textId="2595513E" w:rsidR="000F77CB" w:rsidDel="00340CA5" w:rsidRDefault="000F77CB" w:rsidP="000F77CB">
            <w:pPr>
              <w:rPr>
                <w:del w:id="2155" w:author="Michael Bell" w:date="2013-05-06T18:57:00Z"/>
              </w:rPr>
            </w:pPr>
          </w:p>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1CF721B8" w14:textId="77777777" w:rsidR="00340CA5" w:rsidRDefault="00340CA5" w:rsidP="00340CA5">
      <w:pPr>
        <w:rPr>
          <w:ins w:id="2156" w:author="Michael Bell" w:date="2013-05-06T18:57:00Z"/>
          <w:noProof/>
          <w:lang w:val="en-US"/>
        </w:rPr>
      </w:pPr>
      <w:ins w:id="2157" w:author="Michael Bell" w:date="2013-05-06T18:57:00Z">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ins>
    </w:p>
    <w:p w14:paraId="011FF95F" w14:textId="65057219" w:rsidR="00BB3452" w:rsidDel="00340CA5" w:rsidRDefault="005467B9" w:rsidP="002E4C56">
      <w:pPr>
        <w:rPr>
          <w:del w:id="2158" w:author="Michael Bell" w:date="2013-05-06T18:57:00Z"/>
          <w:noProof/>
          <w:lang w:val="en-US"/>
        </w:rPr>
      </w:pPr>
      <w:del w:id="2159" w:author="Michael Bell" w:date="2013-05-06T18:57:00Z">
        <w:r w:rsidDel="00340CA5">
          <w:delTex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delText>
        </w:r>
        <w:r w:rsidR="00BB3452" w:rsidRPr="00BB3452" w:rsidDel="00340CA5">
          <w:rPr>
            <w:noProof/>
            <w:lang w:val="en-US"/>
          </w:rPr>
          <w:delText xml:space="preserve"> </w:delText>
        </w:r>
      </w:del>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pPr>
        <w:rPr>
          <w:ins w:id="2160" w:author="Michael Bell" w:date="2013-05-06T18:57:00Z"/>
        </w:rPr>
      </w:pPr>
      <w:ins w:id="2161" w:author="Michael Bell" w:date="2013-05-06T18:57:00Z">
        <w:r>
          <w:t>This diagram shows the positions of the stations and sidings where the train would be required to stop. Testing this is easy but long winded. This grid shows all the tests that must be performed:</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77777777" w:rsidR="00340CA5" w:rsidRDefault="00340CA5" w:rsidP="00340CA5">
      <w:pPr>
        <w:rPr>
          <w:ins w:id="2162" w:author="Michael Bell" w:date="2013-05-06T18:57:00Z"/>
        </w:rPr>
      </w:pPr>
      <w:ins w:id="2163" w:author="Michael Bell" w:date="2013-05-06T18:57:00Z">
        <w:r>
          <w:t>The tests are performed by filling in the white squares. when the train successfully gets from the start number to the finish number and the finish number corresponds to the one selected (if it arrives at the wrong finish number it doesn’t count.).</w:t>
        </w:r>
      </w:ins>
    </w:p>
    <w:p w14:paraId="39CFEDDC" w14:textId="3C0750DC" w:rsidR="00FB41EA" w:rsidDel="00340CA5" w:rsidRDefault="008C7F64" w:rsidP="002E4C56">
      <w:pPr>
        <w:rPr>
          <w:del w:id="2164" w:author="Michael Bell" w:date="2013-05-06T18:57:00Z"/>
        </w:rPr>
      </w:pPr>
      <w:del w:id="2165" w:author="Michael Bell" w:date="2013-05-06T18:57:00Z">
        <w:r w:rsidDel="00340CA5">
          <w:delText>The tests are performed by filling in the white squares when the train sucesfuly gets from the start number to the finish number</w:delText>
        </w:r>
        <w:r w:rsidR="00FB41EA" w:rsidDel="00340CA5">
          <w:delText xml:space="preserve"> when the finish number corresponds to the one selected (if it arrives at the wrong finish number it doesent count.</w:delText>
        </w:r>
      </w:del>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2166" w:name="_Toc228847796"/>
      <w:r>
        <w:lastRenderedPageBreak/>
        <w:t>Software Development</w:t>
      </w:r>
      <w:bookmarkEnd w:id="2166"/>
    </w:p>
    <w:p w14:paraId="53CAD2CD" w14:textId="77777777" w:rsidR="006918A7" w:rsidRDefault="006918A7" w:rsidP="006918A7">
      <w:pPr>
        <w:pStyle w:val="Heading2"/>
      </w:pPr>
      <w:r>
        <w:t>Beltrak.ino</w:t>
      </w:r>
    </w:p>
    <w:p w14:paraId="075753C1" w14:textId="77777777" w:rsidR="003A2FEE" w:rsidRDefault="003A2FEE" w:rsidP="003A2FEE">
      <w:pPr>
        <w:autoSpaceDE w:val="0"/>
        <w:autoSpaceDN w:val="0"/>
        <w:adjustRightInd w:val="0"/>
        <w:spacing w:after="0" w:line="240" w:lineRule="auto"/>
        <w:rPr>
          <w:ins w:id="2167" w:author="Michael Bell" w:date="2013-05-06T17:58:00Z"/>
          <w:rFonts w:ascii="Courier New" w:hAnsi="Courier New" w:cs="Courier New"/>
          <w:color w:val="008000"/>
          <w:sz w:val="20"/>
          <w:szCs w:val="20"/>
          <w:highlight w:val="white"/>
        </w:rPr>
      </w:pPr>
      <w:ins w:id="2168"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2169"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2170" w:author="Michael Bell" w:date="2013-05-06T17:58:00Z"/>
          <w:rFonts w:ascii="Courier New" w:hAnsi="Courier New" w:cs="Courier New"/>
          <w:color w:val="008000"/>
          <w:sz w:val="20"/>
          <w:szCs w:val="20"/>
          <w:highlight w:val="white"/>
        </w:rPr>
      </w:pPr>
      <w:ins w:id="2171"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2172" w:author="Michael Bell" w:date="2013-05-06T17:58:00Z"/>
          <w:rFonts w:ascii="Courier New" w:hAnsi="Courier New" w:cs="Courier New"/>
          <w:color w:val="008000"/>
          <w:sz w:val="20"/>
          <w:szCs w:val="20"/>
          <w:highlight w:val="white"/>
        </w:rPr>
      </w:pPr>
      <w:ins w:id="2173"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2174" w:author="Michael Bell" w:date="2013-05-06T17:58:00Z"/>
          <w:rFonts w:ascii="Courier New" w:hAnsi="Courier New" w:cs="Courier New"/>
          <w:color w:val="008000"/>
          <w:sz w:val="20"/>
          <w:szCs w:val="20"/>
          <w:highlight w:val="white"/>
        </w:rPr>
      </w:pPr>
      <w:ins w:id="2175"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2176" w:author="Michael Bell" w:date="2013-05-06T17:58:00Z"/>
          <w:rFonts w:ascii="Courier New" w:hAnsi="Courier New" w:cs="Courier New"/>
          <w:color w:val="008000"/>
          <w:sz w:val="20"/>
          <w:szCs w:val="20"/>
          <w:highlight w:val="white"/>
        </w:rPr>
      </w:pPr>
      <w:ins w:id="2177"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2178" w:author="Michael Bell" w:date="2013-05-06T17:58:00Z"/>
          <w:rFonts w:ascii="Courier New" w:hAnsi="Courier New" w:cs="Courier New"/>
          <w:color w:val="008000"/>
          <w:sz w:val="20"/>
          <w:szCs w:val="20"/>
          <w:highlight w:val="white"/>
        </w:rPr>
      </w:pPr>
      <w:ins w:id="2179" w:author="Michael Bell" w:date="2013-05-06T17:58:00Z">
        <w:r>
          <w:rPr>
            <w:rFonts w:ascii="Courier New" w:hAnsi="Courier New" w:cs="Courier New"/>
            <w:color w:val="008000"/>
            <w:sz w:val="20"/>
            <w:szCs w:val="20"/>
            <w:highlight w:val="white"/>
          </w:rPr>
          <w:t xml:space="preserve"> Hornby trainset automation</w:t>
        </w:r>
      </w:ins>
    </w:p>
    <w:p w14:paraId="430C7276" w14:textId="77777777" w:rsidR="003A2FEE" w:rsidRDefault="003A2FEE" w:rsidP="003A2FEE">
      <w:pPr>
        <w:autoSpaceDE w:val="0"/>
        <w:autoSpaceDN w:val="0"/>
        <w:adjustRightInd w:val="0"/>
        <w:spacing w:after="0" w:line="240" w:lineRule="auto"/>
        <w:rPr>
          <w:ins w:id="2180" w:author="Michael Bell" w:date="2013-05-06T17:58:00Z"/>
          <w:rFonts w:ascii="Courier New" w:hAnsi="Courier New" w:cs="Courier New"/>
          <w:color w:val="008000"/>
          <w:sz w:val="20"/>
          <w:szCs w:val="20"/>
          <w:highlight w:val="white"/>
        </w:rPr>
      </w:pPr>
      <w:ins w:id="2181"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2182" w:author="Michael Bell" w:date="2013-05-06T17:58:00Z"/>
          <w:rFonts w:ascii="Courier New" w:hAnsi="Courier New" w:cs="Courier New"/>
          <w:color w:val="008000"/>
          <w:sz w:val="20"/>
          <w:szCs w:val="20"/>
          <w:highlight w:val="white"/>
        </w:rPr>
      </w:pPr>
      <w:ins w:id="2183" w:author="Michael Bell" w:date="2013-05-06T17:58:00Z">
        <w:r>
          <w:rPr>
            <w:rFonts w:ascii="Courier New" w:hAnsi="Courier New" w:cs="Courier New"/>
            <w:color w:val="008000"/>
            <w:sz w:val="20"/>
            <w:szCs w:val="20"/>
            <w:highlight w:val="white"/>
          </w:rPr>
          <w:t xml:space="preserve"> By Michael Bell</w:t>
        </w:r>
      </w:ins>
    </w:p>
    <w:p w14:paraId="60BAD749" w14:textId="77777777" w:rsidR="003A2FEE" w:rsidRDefault="003A2FEE" w:rsidP="003A2FEE">
      <w:pPr>
        <w:autoSpaceDE w:val="0"/>
        <w:autoSpaceDN w:val="0"/>
        <w:adjustRightInd w:val="0"/>
        <w:spacing w:after="0" w:line="240" w:lineRule="auto"/>
        <w:rPr>
          <w:ins w:id="2184" w:author="Michael Bell" w:date="2013-05-06T17:58:00Z"/>
          <w:rFonts w:ascii="Courier New" w:hAnsi="Courier New" w:cs="Courier New"/>
          <w:color w:val="008000"/>
          <w:sz w:val="20"/>
          <w:szCs w:val="20"/>
          <w:highlight w:val="white"/>
        </w:rPr>
      </w:pPr>
      <w:ins w:id="2185"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2186" w:author="Michael Bell" w:date="2013-05-06T17:58:00Z"/>
          <w:rFonts w:ascii="Courier New" w:hAnsi="Courier New" w:cs="Courier New"/>
          <w:color w:val="008000"/>
          <w:sz w:val="20"/>
          <w:szCs w:val="20"/>
          <w:highlight w:val="white"/>
        </w:rPr>
      </w:pPr>
      <w:ins w:id="2187"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2188" w:author="Michael Bell" w:date="2013-05-06T17:58:00Z"/>
          <w:rFonts w:ascii="Courier New" w:hAnsi="Courier New" w:cs="Courier New"/>
          <w:color w:val="008000"/>
          <w:sz w:val="20"/>
          <w:szCs w:val="20"/>
          <w:highlight w:val="white"/>
        </w:rPr>
      </w:pPr>
      <w:ins w:id="2189"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2190" w:author="Michael Bell" w:date="2013-05-06T17:58:00Z"/>
          <w:rFonts w:ascii="Courier New" w:hAnsi="Courier New" w:cs="Courier New"/>
          <w:color w:val="008000"/>
          <w:sz w:val="20"/>
          <w:szCs w:val="20"/>
          <w:highlight w:val="white"/>
        </w:rPr>
      </w:pPr>
      <w:ins w:id="2191"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2192" w:author="Michael Bell" w:date="2013-05-06T17:58:00Z"/>
          <w:rFonts w:ascii="Courier New" w:hAnsi="Courier New" w:cs="Courier New"/>
          <w:color w:val="008000"/>
          <w:sz w:val="20"/>
          <w:szCs w:val="20"/>
          <w:highlight w:val="white"/>
        </w:rPr>
      </w:pPr>
      <w:ins w:id="2193"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2194" w:author="Michael Bell" w:date="2013-05-06T17:58:00Z"/>
          <w:rFonts w:ascii="Courier New" w:hAnsi="Courier New" w:cs="Courier New"/>
          <w:color w:val="000000"/>
          <w:sz w:val="20"/>
          <w:szCs w:val="20"/>
          <w:highlight w:val="white"/>
        </w:rPr>
      </w:pPr>
      <w:ins w:id="2195"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2196"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2197" w:author="Michael Bell" w:date="2013-05-06T17:58:00Z"/>
          <w:rFonts w:ascii="Courier New" w:hAnsi="Courier New" w:cs="Courier New"/>
          <w:color w:val="008000"/>
          <w:sz w:val="20"/>
          <w:szCs w:val="20"/>
          <w:highlight w:val="white"/>
        </w:rPr>
      </w:pPr>
      <w:ins w:id="2198" w:author="Michael Bell" w:date="2013-05-06T17:58:00Z">
        <w:r>
          <w:rPr>
            <w:rFonts w:ascii="Courier New" w:hAnsi="Courier New" w:cs="Courier New"/>
            <w:color w:val="008000"/>
            <w:sz w:val="20"/>
            <w:szCs w:val="20"/>
            <w:highlight w:val="white"/>
          </w:rPr>
          <w:t>//declarations of librarys</w:t>
        </w:r>
      </w:ins>
    </w:p>
    <w:p w14:paraId="441C7EAC" w14:textId="77777777" w:rsidR="003A2FEE" w:rsidRDefault="003A2FEE" w:rsidP="003A2FEE">
      <w:pPr>
        <w:autoSpaceDE w:val="0"/>
        <w:autoSpaceDN w:val="0"/>
        <w:adjustRightInd w:val="0"/>
        <w:spacing w:after="0" w:line="240" w:lineRule="auto"/>
        <w:rPr>
          <w:ins w:id="2199" w:author="Michael Bell" w:date="2013-05-06T17:58:00Z"/>
          <w:rFonts w:ascii="Courier New" w:hAnsi="Courier New" w:cs="Courier New"/>
          <w:color w:val="804000"/>
          <w:sz w:val="20"/>
          <w:szCs w:val="20"/>
          <w:highlight w:val="white"/>
        </w:rPr>
      </w:pPr>
      <w:ins w:id="2200" w:author="Michael Bell" w:date="2013-05-06T17:58:00Z">
        <w:r>
          <w:rPr>
            <w:rFonts w:ascii="Courier New" w:hAnsi="Courier New" w:cs="Courier New"/>
            <w:color w:val="804000"/>
            <w:sz w:val="20"/>
            <w:szCs w:val="20"/>
            <w:highlight w:val="white"/>
          </w:rPr>
          <w:t>#include &lt;LiquidCrystal.h&gt;</w:t>
        </w:r>
      </w:ins>
    </w:p>
    <w:p w14:paraId="14347503" w14:textId="77777777" w:rsidR="003A2FEE" w:rsidRDefault="003A2FEE" w:rsidP="003A2FEE">
      <w:pPr>
        <w:autoSpaceDE w:val="0"/>
        <w:autoSpaceDN w:val="0"/>
        <w:adjustRightInd w:val="0"/>
        <w:spacing w:after="0" w:line="240" w:lineRule="auto"/>
        <w:rPr>
          <w:ins w:id="2201"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2202" w:author="Michael Bell" w:date="2013-05-06T17:58:00Z"/>
          <w:rFonts w:ascii="Courier New" w:hAnsi="Courier New" w:cs="Courier New"/>
          <w:color w:val="008000"/>
          <w:sz w:val="20"/>
          <w:szCs w:val="20"/>
          <w:highlight w:val="white"/>
        </w:rPr>
      </w:pPr>
      <w:ins w:id="2203" w:author="Michael Bell" w:date="2013-05-06T17:58:00Z">
        <w:r>
          <w:rPr>
            <w:rFonts w:ascii="Courier New" w:hAnsi="Courier New" w:cs="Courier New"/>
            <w:color w:val="008000"/>
            <w:sz w:val="20"/>
            <w:szCs w:val="20"/>
            <w:highlight w:val="white"/>
          </w:rPr>
          <w:t>//initialise librarys</w:t>
        </w:r>
      </w:ins>
    </w:p>
    <w:p w14:paraId="475A3D9D" w14:textId="77777777" w:rsidR="003A2FEE" w:rsidRDefault="003A2FEE" w:rsidP="003A2FEE">
      <w:pPr>
        <w:autoSpaceDE w:val="0"/>
        <w:autoSpaceDN w:val="0"/>
        <w:adjustRightInd w:val="0"/>
        <w:spacing w:after="0" w:line="240" w:lineRule="auto"/>
        <w:rPr>
          <w:ins w:id="2204" w:author="Michael Bell" w:date="2013-05-06T17:58:00Z"/>
          <w:rFonts w:ascii="Courier New" w:hAnsi="Courier New" w:cs="Courier New"/>
          <w:color w:val="000000"/>
          <w:sz w:val="20"/>
          <w:szCs w:val="20"/>
          <w:highlight w:val="white"/>
        </w:rPr>
      </w:pPr>
      <w:ins w:id="2205" w:author="Michael Bell" w:date="2013-05-06T17:58:00Z">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2206"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2207" w:author="Michael Bell" w:date="2013-05-06T17:58:00Z"/>
          <w:rFonts w:ascii="Courier New" w:hAnsi="Courier New" w:cs="Courier New"/>
          <w:color w:val="008000"/>
          <w:sz w:val="20"/>
          <w:szCs w:val="20"/>
          <w:highlight w:val="white"/>
        </w:rPr>
      </w:pPr>
      <w:ins w:id="2208"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2209"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2210" w:author="Michael Bell" w:date="2013-05-06T17:58:00Z"/>
          <w:rFonts w:ascii="Courier New" w:hAnsi="Courier New" w:cs="Courier New"/>
          <w:color w:val="008000"/>
          <w:sz w:val="20"/>
          <w:szCs w:val="20"/>
          <w:highlight w:val="white"/>
        </w:rPr>
      </w:pPr>
      <w:ins w:id="2211"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2212" w:author="Michael Bell" w:date="2013-05-06T17:58:00Z"/>
          <w:rFonts w:ascii="Courier New" w:hAnsi="Courier New" w:cs="Courier New"/>
          <w:color w:val="008000"/>
          <w:sz w:val="20"/>
          <w:szCs w:val="20"/>
          <w:highlight w:val="white"/>
        </w:rPr>
      </w:pPr>
      <w:ins w:id="2213" w:author="Michael Bell" w:date="2013-05-06T17:58:00Z">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2214" w:author="Michael Bell" w:date="2013-05-06T17:58:00Z"/>
          <w:rFonts w:ascii="Courier New" w:hAnsi="Courier New" w:cs="Courier New"/>
          <w:color w:val="008000"/>
          <w:sz w:val="20"/>
          <w:szCs w:val="20"/>
          <w:highlight w:val="white"/>
        </w:rPr>
      </w:pPr>
      <w:ins w:id="2215" w:author="Michael Bell" w:date="2013-05-06T17:58:00Z">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2216"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2217" w:author="Michael Bell" w:date="2013-05-06T17:58:00Z"/>
          <w:rFonts w:ascii="Courier New" w:hAnsi="Courier New" w:cs="Courier New"/>
          <w:color w:val="008000"/>
          <w:sz w:val="20"/>
          <w:szCs w:val="20"/>
          <w:highlight w:val="white"/>
        </w:rPr>
      </w:pPr>
      <w:ins w:id="2218"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2219" w:author="Michael Bell" w:date="2013-05-06T17:58:00Z"/>
          <w:rFonts w:ascii="Courier New" w:hAnsi="Courier New" w:cs="Courier New"/>
          <w:color w:val="008000"/>
          <w:sz w:val="20"/>
          <w:szCs w:val="20"/>
          <w:highlight w:val="white"/>
        </w:rPr>
      </w:pPr>
      <w:ins w:id="2220" w:author="Michael Bell" w:date="2013-05-06T17:58:00Z">
        <w:r>
          <w:rPr>
            <w:rFonts w:ascii="Courier New" w:hAnsi="Courier New" w:cs="Courier New"/>
            <w:color w:val="008000"/>
            <w:sz w:val="20"/>
            <w:szCs w:val="20"/>
            <w:highlight w:val="white"/>
          </w:rPr>
          <w:t>//boolean pointState[10]; //this says the curent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2221" w:author="Michael Bell" w:date="2013-05-06T17:58:00Z"/>
          <w:rFonts w:ascii="Courier New" w:hAnsi="Courier New" w:cs="Courier New"/>
          <w:color w:val="008000"/>
          <w:sz w:val="20"/>
          <w:szCs w:val="20"/>
          <w:highlight w:val="white"/>
        </w:rPr>
      </w:pPr>
      <w:ins w:id="2222" w:author="Michael Bell" w:date="2013-05-06T17:58:00Z">
        <w:r>
          <w:rPr>
            <w:rFonts w:ascii="Courier New" w:hAnsi="Courier New" w:cs="Courier New"/>
            <w:color w:val="008000"/>
            <w:sz w:val="20"/>
            <w:szCs w:val="20"/>
            <w:highlight w:val="white"/>
          </w:rPr>
          <w:t>//boolean pointSwitch[10];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2223"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2224" w:author="Michael Bell" w:date="2013-05-06T17:58:00Z"/>
          <w:rFonts w:ascii="Courier New" w:hAnsi="Courier New" w:cs="Courier New"/>
          <w:color w:val="008000"/>
          <w:sz w:val="20"/>
          <w:szCs w:val="20"/>
          <w:highlight w:val="white"/>
        </w:rPr>
      </w:pPr>
      <w:ins w:id="2225"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2226" w:author="Michael Bell" w:date="2013-05-06T17:58:00Z"/>
          <w:rFonts w:ascii="Courier New" w:hAnsi="Courier New" w:cs="Courier New"/>
          <w:color w:val="008000"/>
          <w:sz w:val="20"/>
          <w:szCs w:val="20"/>
          <w:highlight w:val="white"/>
        </w:rPr>
      </w:pPr>
      <w:ins w:id="2227" w:author="Michael Bell" w:date="2013-05-06T17:58:00Z">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ins>
    </w:p>
    <w:p w14:paraId="105AF2C3" w14:textId="77777777" w:rsidR="003A2FEE" w:rsidRDefault="003A2FEE" w:rsidP="003A2FEE">
      <w:pPr>
        <w:autoSpaceDE w:val="0"/>
        <w:autoSpaceDN w:val="0"/>
        <w:adjustRightInd w:val="0"/>
        <w:spacing w:after="0" w:line="240" w:lineRule="auto"/>
        <w:rPr>
          <w:ins w:id="2228" w:author="Michael Bell" w:date="2013-05-06T17:58:00Z"/>
          <w:rFonts w:ascii="Courier New" w:hAnsi="Courier New" w:cs="Courier New"/>
          <w:color w:val="008000"/>
          <w:sz w:val="20"/>
          <w:szCs w:val="20"/>
          <w:highlight w:val="white"/>
        </w:rPr>
      </w:pPr>
      <w:ins w:id="2229" w:author="Michael Bell" w:date="2013-05-06T17:58:00Z">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2230" w:author="Michael Bell" w:date="2013-05-06T17:58:00Z"/>
          <w:rFonts w:ascii="Courier New" w:hAnsi="Courier New" w:cs="Courier New"/>
          <w:color w:val="008000"/>
          <w:sz w:val="20"/>
          <w:szCs w:val="20"/>
          <w:highlight w:val="white"/>
        </w:rPr>
      </w:pPr>
      <w:ins w:id="2231" w:author="Michael Bell" w:date="2013-05-06T17:58:00Z">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2232" w:author="Michael Bell" w:date="2013-05-06T17:58:00Z"/>
          <w:rFonts w:ascii="Courier New" w:hAnsi="Courier New" w:cs="Courier New"/>
          <w:color w:val="008000"/>
          <w:sz w:val="20"/>
          <w:szCs w:val="20"/>
          <w:highlight w:val="white"/>
        </w:rPr>
      </w:pPr>
      <w:ins w:id="2233" w:author="Michael Bell" w:date="2013-05-06T17:58:00Z">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2234" w:author="Michael Bell" w:date="2013-05-06T17:58:00Z"/>
          <w:rFonts w:ascii="Courier New" w:hAnsi="Courier New" w:cs="Courier New"/>
          <w:color w:val="008000"/>
          <w:sz w:val="20"/>
          <w:szCs w:val="20"/>
          <w:highlight w:val="white"/>
        </w:rPr>
      </w:pPr>
      <w:ins w:id="2235" w:author="Michael Bell" w:date="2013-05-06T17:58:00Z">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2236"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2237" w:author="Michael Bell" w:date="2013-05-06T17:58:00Z"/>
          <w:rFonts w:ascii="Courier New" w:hAnsi="Courier New" w:cs="Courier New"/>
          <w:color w:val="008000"/>
          <w:sz w:val="20"/>
          <w:szCs w:val="20"/>
          <w:highlight w:val="white"/>
        </w:rPr>
      </w:pPr>
      <w:ins w:id="2238"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2239" w:author="Michael Bell" w:date="2013-05-06T17:58:00Z"/>
          <w:rFonts w:ascii="Courier New" w:hAnsi="Courier New" w:cs="Courier New"/>
          <w:color w:val="804000"/>
          <w:sz w:val="20"/>
          <w:szCs w:val="20"/>
          <w:highlight w:val="white"/>
        </w:rPr>
      </w:pPr>
      <w:ins w:id="2240"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2241" w:author="Michael Bell" w:date="2013-05-06T17:58:00Z"/>
          <w:rFonts w:ascii="Courier New" w:hAnsi="Courier New" w:cs="Courier New"/>
          <w:color w:val="804000"/>
          <w:sz w:val="20"/>
          <w:szCs w:val="20"/>
          <w:highlight w:val="white"/>
        </w:rPr>
      </w:pPr>
      <w:ins w:id="2242" w:author="Michael Bell" w:date="2013-05-06T17:58:00Z">
        <w:r>
          <w:rPr>
            <w:rFonts w:ascii="Courier New" w:hAnsi="Courier New" w:cs="Courier New"/>
            <w:color w:val="804000"/>
            <w:sz w:val="20"/>
            <w:szCs w:val="20"/>
            <w:highlight w:val="white"/>
          </w:rPr>
          <w:t>#define backlightPin 2</w:t>
        </w:r>
      </w:ins>
    </w:p>
    <w:p w14:paraId="549B4D69" w14:textId="77777777" w:rsidR="003A2FEE" w:rsidRDefault="003A2FEE" w:rsidP="003A2FEE">
      <w:pPr>
        <w:autoSpaceDE w:val="0"/>
        <w:autoSpaceDN w:val="0"/>
        <w:adjustRightInd w:val="0"/>
        <w:spacing w:after="0" w:line="240" w:lineRule="auto"/>
        <w:rPr>
          <w:ins w:id="2243"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2244" w:author="Michael Bell" w:date="2013-05-06T17:58:00Z"/>
          <w:rFonts w:ascii="Courier New" w:hAnsi="Courier New" w:cs="Courier New"/>
          <w:color w:val="000000"/>
          <w:sz w:val="20"/>
          <w:szCs w:val="20"/>
          <w:highlight w:val="white"/>
        </w:rPr>
      </w:pPr>
      <w:ins w:id="224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2246"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2247"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2248" w:author="Michael Bell" w:date="2013-05-06T17:58:00Z"/>
          <w:rFonts w:ascii="Courier New" w:hAnsi="Courier New" w:cs="Courier New"/>
          <w:color w:val="008000"/>
          <w:sz w:val="20"/>
          <w:szCs w:val="20"/>
          <w:highlight w:val="white"/>
        </w:rPr>
      </w:pPr>
      <w:ins w:id="2249" w:author="Michael Bell" w:date="2013-05-06T17:58:00Z">
        <w:r>
          <w:rPr>
            <w:rFonts w:ascii="Courier New" w:hAnsi="Courier New" w:cs="Courier New"/>
            <w:color w:val="008000"/>
            <w:sz w:val="20"/>
            <w:szCs w:val="20"/>
            <w:highlight w:val="white"/>
          </w:rPr>
          <w:t>//          #define pointPower 11</w:t>
        </w:r>
      </w:ins>
    </w:p>
    <w:p w14:paraId="23DEB779" w14:textId="77777777" w:rsidR="003A2FEE" w:rsidRDefault="003A2FEE" w:rsidP="003A2FEE">
      <w:pPr>
        <w:autoSpaceDE w:val="0"/>
        <w:autoSpaceDN w:val="0"/>
        <w:adjustRightInd w:val="0"/>
        <w:spacing w:after="0" w:line="240" w:lineRule="auto"/>
        <w:rPr>
          <w:ins w:id="2250" w:author="Michael Bell" w:date="2013-05-06T17:58:00Z"/>
          <w:rFonts w:ascii="Courier New" w:hAnsi="Courier New" w:cs="Courier New"/>
          <w:color w:val="804000"/>
          <w:sz w:val="20"/>
          <w:szCs w:val="20"/>
          <w:highlight w:val="white"/>
        </w:rPr>
      </w:pPr>
      <w:ins w:id="2251" w:author="Michael Bell" w:date="2013-05-06T17:58:00Z">
        <w:r>
          <w:rPr>
            <w:rFonts w:ascii="Courier New" w:hAnsi="Courier New" w:cs="Courier New"/>
            <w:color w:val="804000"/>
            <w:sz w:val="20"/>
            <w:szCs w:val="20"/>
            <w:highlight w:val="white"/>
          </w:rPr>
          <w:t>#define pointDir 11</w:t>
        </w:r>
      </w:ins>
    </w:p>
    <w:p w14:paraId="323155D4" w14:textId="77777777" w:rsidR="003A2FEE" w:rsidRDefault="003A2FEE" w:rsidP="003A2FEE">
      <w:pPr>
        <w:autoSpaceDE w:val="0"/>
        <w:autoSpaceDN w:val="0"/>
        <w:adjustRightInd w:val="0"/>
        <w:spacing w:after="0" w:line="240" w:lineRule="auto"/>
        <w:rPr>
          <w:ins w:id="2252"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2253" w:author="Michael Bell" w:date="2013-05-06T17:58:00Z"/>
          <w:rFonts w:ascii="Courier New" w:hAnsi="Courier New" w:cs="Courier New"/>
          <w:color w:val="008000"/>
          <w:sz w:val="20"/>
          <w:szCs w:val="20"/>
          <w:highlight w:val="white"/>
        </w:rPr>
      </w:pPr>
      <w:ins w:id="2254"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2255" w:author="Michael Bell" w:date="2013-05-06T17:58:00Z"/>
          <w:rFonts w:ascii="Courier New" w:hAnsi="Courier New" w:cs="Courier New"/>
          <w:color w:val="008000"/>
          <w:sz w:val="20"/>
          <w:szCs w:val="20"/>
          <w:highlight w:val="white"/>
        </w:rPr>
      </w:pPr>
      <w:ins w:id="2256" w:author="Michael Bell" w:date="2013-05-06T17:58:00Z">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2257"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2258" w:author="Michael Bell" w:date="2013-05-06T17:58:00Z"/>
          <w:rFonts w:ascii="Courier New" w:hAnsi="Courier New" w:cs="Courier New"/>
          <w:color w:val="008000"/>
          <w:sz w:val="20"/>
          <w:szCs w:val="20"/>
          <w:highlight w:val="white"/>
        </w:rPr>
      </w:pPr>
      <w:ins w:id="2259"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2260" w:author="Michael Bell" w:date="2013-05-06T17:58:00Z"/>
          <w:rFonts w:ascii="Courier New" w:hAnsi="Courier New" w:cs="Courier New"/>
          <w:color w:val="000000"/>
          <w:sz w:val="20"/>
          <w:szCs w:val="20"/>
          <w:highlight w:val="white"/>
        </w:rPr>
      </w:pPr>
      <w:ins w:id="2261" w:author="Michael Bell" w:date="2013-05-06T17:58:00Z">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2262"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2263" w:author="Michael Bell" w:date="2013-05-06T17:58:00Z"/>
          <w:rFonts w:ascii="Courier New" w:hAnsi="Courier New" w:cs="Courier New"/>
          <w:color w:val="008000"/>
          <w:sz w:val="20"/>
          <w:szCs w:val="20"/>
          <w:highlight w:val="white"/>
        </w:rPr>
      </w:pPr>
      <w:ins w:id="2264"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2265" w:author="Michael Bell" w:date="2013-05-06T17:58:00Z"/>
          <w:rFonts w:ascii="Courier New" w:hAnsi="Courier New" w:cs="Courier New"/>
          <w:color w:val="000000"/>
          <w:sz w:val="20"/>
          <w:szCs w:val="20"/>
          <w:highlight w:val="white"/>
        </w:rPr>
      </w:pPr>
      <w:ins w:id="2266"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2267" w:author="Michael Bell" w:date="2013-05-06T17:58:00Z"/>
          <w:rFonts w:ascii="Courier New" w:hAnsi="Courier New" w:cs="Courier New"/>
          <w:color w:val="000000"/>
          <w:sz w:val="20"/>
          <w:szCs w:val="20"/>
          <w:highlight w:val="white"/>
        </w:rPr>
      </w:pPr>
      <w:ins w:id="2268"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2269"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2270" w:author="Michael Bell" w:date="2013-05-06T17:58:00Z"/>
          <w:rFonts w:ascii="Courier New" w:hAnsi="Courier New" w:cs="Courier New"/>
          <w:color w:val="008000"/>
          <w:sz w:val="20"/>
          <w:szCs w:val="20"/>
          <w:highlight w:val="white"/>
        </w:rPr>
      </w:pPr>
      <w:ins w:id="2271"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2272" w:author="Michael Bell" w:date="2013-05-06T17:58:00Z"/>
          <w:rFonts w:ascii="Courier New" w:hAnsi="Courier New" w:cs="Courier New"/>
          <w:color w:val="008000"/>
          <w:sz w:val="20"/>
          <w:szCs w:val="20"/>
          <w:highlight w:val="white"/>
        </w:rPr>
      </w:pPr>
      <w:ins w:id="2273"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ins>
    </w:p>
    <w:p w14:paraId="033E6494" w14:textId="77777777" w:rsidR="003A2FEE" w:rsidRDefault="003A2FEE" w:rsidP="003A2FEE">
      <w:pPr>
        <w:autoSpaceDE w:val="0"/>
        <w:autoSpaceDN w:val="0"/>
        <w:adjustRightInd w:val="0"/>
        <w:spacing w:after="0" w:line="240" w:lineRule="auto"/>
        <w:rPr>
          <w:ins w:id="2274" w:author="Michael Bell" w:date="2013-05-06T17:58:00Z"/>
          <w:rFonts w:ascii="Courier New" w:hAnsi="Courier New" w:cs="Courier New"/>
          <w:color w:val="008000"/>
          <w:sz w:val="20"/>
          <w:szCs w:val="20"/>
          <w:highlight w:val="white"/>
        </w:rPr>
      </w:pPr>
      <w:ins w:id="227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ins>
    </w:p>
    <w:p w14:paraId="0BA53C96" w14:textId="77777777" w:rsidR="003A2FEE" w:rsidRDefault="003A2FEE" w:rsidP="003A2FEE">
      <w:pPr>
        <w:autoSpaceDE w:val="0"/>
        <w:autoSpaceDN w:val="0"/>
        <w:adjustRightInd w:val="0"/>
        <w:spacing w:after="0" w:line="240" w:lineRule="auto"/>
        <w:rPr>
          <w:ins w:id="2276"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2277"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2278" w:author="Michael Bell" w:date="2013-05-06T17:58:00Z"/>
          <w:rFonts w:ascii="Courier New" w:hAnsi="Courier New" w:cs="Courier New"/>
          <w:color w:val="008000"/>
          <w:sz w:val="20"/>
          <w:szCs w:val="20"/>
          <w:highlight w:val="white"/>
        </w:rPr>
      </w:pPr>
      <w:ins w:id="2279"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2280" w:author="Michael Bell" w:date="2013-05-06T17:58:00Z"/>
          <w:rFonts w:ascii="Courier New" w:hAnsi="Courier New" w:cs="Courier New"/>
          <w:color w:val="008000"/>
          <w:sz w:val="20"/>
          <w:szCs w:val="20"/>
          <w:highlight w:val="white"/>
        </w:rPr>
      </w:pPr>
      <w:ins w:id="2281" w:author="Michael Bell" w:date="2013-05-06T17:58:00Z">
        <w:r>
          <w:rPr>
            <w:rFonts w:ascii="Courier New" w:hAnsi="Courier New" w:cs="Courier New"/>
            <w:color w:val="008000"/>
            <w:sz w:val="20"/>
            <w:szCs w:val="20"/>
            <w:highlight w:val="white"/>
          </w:rPr>
          <w:t>/*when condition W is in force this is incrimented every iteration of loop untill it meets the given value at which point it</w:t>
        </w:r>
      </w:ins>
    </w:p>
    <w:p w14:paraId="6B9A45B8" w14:textId="77777777" w:rsidR="003A2FEE" w:rsidRDefault="003A2FEE" w:rsidP="003A2FEE">
      <w:pPr>
        <w:autoSpaceDE w:val="0"/>
        <w:autoSpaceDN w:val="0"/>
        <w:adjustRightInd w:val="0"/>
        <w:spacing w:after="0" w:line="240" w:lineRule="auto"/>
        <w:rPr>
          <w:ins w:id="2282" w:author="Michael Bell" w:date="2013-05-06T17:58:00Z"/>
          <w:rFonts w:ascii="Courier New" w:hAnsi="Courier New" w:cs="Courier New"/>
          <w:color w:val="000000"/>
          <w:sz w:val="20"/>
          <w:szCs w:val="20"/>
          <w:highlight w:val="white"/>
        </w:rPr>
      </w:pPr>
      <w:ins w:id="2283" w:author="Michael Bell" w:date="2013-05-06T17:58:00Z">
        <w:r>
          <w:rPr>
            <w:rFonts w:ascii="Courier New" w:hAnsi="Courier New" w:cs="Courier New"/>
            <w:color w:val="008000"/>
            <w:sz w:val="20"/>
            <w:szCs w:val="20"/>
            <w:highlight w:val="white"/>
          </w:rPr>
          <w:t xml:space="preserve"> is reset and met is set to true*/</w:t>
        </w:r>
      </w:ins>
    </w:p>
    <w:p w14:paraId="1871A0C1" w14:textId="77777777" w:rsidR="003A2FEE" w:rsidRDefault="003A2FEE" w:rsidP="003A2FEE">
      <w:pPr>
        <w:autoSpaceDE w:val="0"/>
        <w:autoSpaceDN w:val="0"/>
        <w:adjustRightInd w:val="0"/>
        <w:spacing w:after="0" w:line="240" w:lineRule="auto"/>
        <w:rPr>
          <w:ins w:id="2284" w:author="Michael Bell" w:date="2013-05-06T17:58:00Z"/>
          <w:rFonts w:ascii="Courier New" w:hAnsi="Courier New" w:cs="Courier New"/>
          <w:color w:val="000000"/>
          <w:sz w:val="20"/>
          <w:szCs w:val="20"/>
          <w:highlight w:val="white"/>
        </w:rPr>
      </w:pPr>
      <w:ins w:id="228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2286"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2287" w:author="Michael Bell" w:date="2013-05-06T17:58:00Z"/>
          <w:rFonts w:ascii="Courier New" w:hAnsi="Courier New" w:cs="Courier New"/>
          <w:color w:val="008000"/>
          <w:sz w:val="20"/>
          <w:szCs w:val="20"/>
          <w:highlight w:val="white"/>
        </w:rPr>
      </w:pPr>
      <w:ins w:id="2288"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2289" w:author="Michael Bell" w:date="2013-05-06T17:58:00Z"/>
          <w:rFonts w:ascii="Courier New" w:hAnsi="Courier New" w:cs="Courier New"/>
          <w:color w:val="008000"/>
          <w:sz w:val="20"/>
          <w:szCs w:val="20"/>
          <w:highlight w:val="white"/>
        </w:rPr>
      </w:pPr>
      <w:ins w:id="2290" w:author="Michael Bell" w:date="2013-05-06T17:58:00Z">
        <w:r>
          <w:rPr>
            <w:rFonts w:ascii="Courier New" w:hAnsi="Courier New" w:cs="Courier New"/>
            <w:color w:val="008000"/>
            <w:sz w:val="20"/>
            <w:szCs w:val="20"/>
            <w:highlight w:val="white"/>
          </w:rPr>
          <w:t>/*these are variables that are used to test the program before sensors are intoduced true means HIGH false means LOW, !remember</w:t>
        </w:r>
      </w:ins>
    </w:p>
    <w:p w14:paraId="55435C76" w14:textId="77777777" w:rsidR="003A2FEE" w:rsidRDefault="003A2FEE" w:rsidP="003A2FEE">
      <w:pPr>
        <w:autoSpaceDE w:val="0"/>
        <w:autoSpaceDN w:val="0"/>
        <w:adjustRightInd w:val="0"/>
        <w:spacing w:after="0" w:line="240" w:lineRule="auto"/>
        <w:rPr>
          <w:ins w:id="2291" w:author="Michael Bell" w:date="2013-05-06T17:58:00Z"/>
          <w:rFonts w:ascii="Courier New" w:hAnsi="Courier New" w:cs="Courier New"/>
          <w:color w:val="000000"/>
          <w:sz w:val="20"/>
          <w:szCs w:val="20"/>
          <w:highlight w:val="white"/>
        </w:rPr>
      </w:pPr>
      <w:ins w:id="2292" w:author="Michael Bell" w:date="2013-05-06T17:58:00Z">
        <w:r>
          <w:rPr>
            <w:rFonts w:ascii="Courier New" w:hAnsi="Courier New" w:cs="Courier New"/>
            <w:color w:val="008000"/>
            <w:sz w:val="20"/>
            <w:szCs w:val="20"/>
            <w:highlight w:val="white"/>
          </w:rPr>
          <w:t xml:space="preserve"> to change these in the code when introducing sensors!*/</w:t>
        </w:r>
      </w:ins>
    </w:p>
    <w:p w14:paraId="143EFB9A" w14:textId="77777777" w:rsidR="003A2FEE" w:rsidRDefault="003A2FEE" w:rsidP="003A2FEE">
      <w:pPr>
        <w:autoSpaceDE w:val="0"/>
        <w:autoSpaceDN w:val="0"/>
        <w:adjustRightInd w:val="0"/>
        <w:spacing w:after="0" w:line="240" w:lineRule="auto"/>
        <w:rPr>
          <w:ins w:id="2293" w:author="Michael Bell" w:date="2013-05-06T17:58:00Z"/>
          <w:rFonts w:ascii="Courier New" w:hAnsi="Courier New" w:cs="Courier New"/>
          <w:color w:val="008000"/>
          <w:sz w:val="20"/>
          <w:szCs w:val="20"/>
          <w:highlight w:val="white"/>
        </w:rPr>
      </w:pPr>
      <w:ins w:id="2294" w:author="Michael Bell" w:date="2013-05-06T17:58:00Z">
        <w:r>
          <w:rPr>
            <w:rFonts w:ascii="Courier New" w:hAnsi="Courier New" w:cs="Courier New"/>
            <w:color w:val="008000"/>
            <w:sz w:val="20"/>
            <w:szCs w:val="20"/>
            <w:highlight w:val="white"/>
          </w:rPr>
          <w:t>//boolean VS[5];</w:t>
        </w:r>
      </w:ins>
    </w:p>
    <w:p w14:paraId="4F470987" w14:textId="77777777" w:rsidR="003A2FEE" w:rsidRDefault="003A2FEE" w:rsidP="003A2FEE">
      <w:pPr>
        <w:autoSpaceDE w:val="0"/>
        <w:autoSpaceDN w:val="0"/>
        <w:adjustRightInd w:val="0"/>
        <w:spacing w:after="0" w:line="240" w:lineRule="auto"/>
        <w:rPr>
          <w:ins w:id="2295" w:author="Michael Bell" w:date="2013-05-06T17:58:00Z"/>
          <w:rFonts w:ascii="Courier New" w:hAnsi="Courier New" w:cs="Courier New"/>
          <w:color w:val="008000"/>
          <w:sz w:val="20"/>
          <w:szCs w:val="20"/>
          <w:highlight w:val="white"/>
        </w:rPr>
      </w:pPr>
      <w:ins w:id="2296" w:author="Michael Bell" w:date="2013-05-06T17:58:00Z">
        <w:r>
          <w:rPr>
            <w:rFonts w:ascii="Courier New" w:hAnsi="Courier New" w:cs="Courier New"/>
            <w:color w:val="008000"/>
            <w:sz w:val="20"/>
            <w:szCs w:val="20"/>
            <w:highlight w:val="white"/>
          </w:rPr>
          <w:t>//boolean sensor[10];</w:t>
        </w:r>
      </w:ins>
    </w:p>
    <w:p w14:paraId="73455DED" w14:textId="77777777" w:rsidR="003A2FEE" w:rsidRDefault="003A2FEE" w:rsidP="003A2FEE">
      <w:pPr>
        <w:autoSpaceDE w:val="0"/>
        <w:autoSpaceDN w:val="0"/>
        <w:adjustRightInd w:val="0"/>
        <w:spacing w:after="0" w:line="240" w:lineRule="auto"/>
        <w:rPr>
          <w:ins w:id="2297"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298" w:author="Michael Bell" w:date="2013-05-06T17:58:00Z"/>
          <w:rFonts w:ascii="Courier New" w:hAnsi="Courier New" w:cs="Courier New"/>
          <w:color w:val="008000"/>
          <w:sz w:val="20"/>
          <w:szCs w:val="20"/>
          <w:highlight w:val="white"/>
        </w:rPr>
      </w:pPr>
      <w:ins w:id="2299" w:author="Michael Bell" w:date="2013-05-06T17:58:00Z">
        <w:r>
          <w:rPr>
            <w:rFonts w:ascii="Courier New" w:hAnsi="Courier New" w:cs="Courier New"/>
            <w:color w:val="008000"/>
            <w:sz w:val="20"/>
            <w:szCs w:val="20"/>
            <w:highlight w:val="white"/>
          </w:rPr>
          <w:t>//tranition boolean</w:t>
        </w:r>
      </w:ins>
    </w:p>
    <w:p w14:paraId="471C4F6A" w14:textId="77777777" w:rsidR="003A2FEE" w:rsidRDefault="003A2FEE" w:rsidP="003A2FEE">
      <w:pPr>
        <w:autoSpaceDE w:val="0"/>
        <w:autoSpaceDN w:val="0"/>
        <w:adjustRightInd w:val="0"/>
        <w:spacing w:after="0" w:line="240" w:lineRule="auto"/>
        <w:rPr>
          <w:ins w:id="2300" w:author="Michael Bell" w:date="2013-05-06T17:58:00Z"/>
          <w:rFonts w:ascii="Courier New" w:hAnsi="Courier New" w:cs="Courier New"/>
          <w:color w:val="008000"/>
          <w:sz w:val="20"/>
          <w:szCs w:val="20"/>
          <w:highlight w:val="white"/>
        </w:rPr>
      </w:pPr>
      <w:ins w:id="2301"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302" w:author="Michael Bell" w:date="2013-05-06T17:58:00Z"/>
          <w:rFonts w:ascii="Courier New" w:hAnsi="Courier New" w:cs="Courier New"/>
          <w:color w:val="000000"/>
          <w:sz w:val="20"/>
          <w:szCs w:val="20"/>
          <w:highlight w:val="white"/>
        </w:rPr>
      </w:pPr>
      <w:ins w:id="2303" w:author="Michael Bell" w:date="2013-05-06T17:58:00Z">
        <w:r>
          <w:rPr>
            <w:rFonts w:ascii="Courier New" w:hAnsi="Courier New" w:cs="Courier New"/>
            <w:color w:val="008000"/>
            <w:sz w:val="20"/>
            <w:szCs w:val="20"/>
            <w:highlight w:val="white"/>
          </w:rPr>
          <w:t xml:space="preserve"> instructions and the UI is locked*/</w:t>
        </w:r>
      </w:ins>
    </w:p>
    <w:p w14:paraId="664A0C21" w14:textId="77777777" w:rsidR="003A2FEE" w:rsidRDefault="003A2FEE" w:rsidP="003A2FEE">
      <w:pPr>
        <w:autoSpaceDE w:val="0"/>
        <w:autoSpaceDN w:val="0"/>
        <w:adjustRightInd w:val="0"/>
        <w:spacing w:after="0" w:line="240" w:lineRule="auto"/>
        <w:rPr>
          <w:ins w:id="2304" w:author="Michael Bell" w:date="2013-05-06T17:58:00Z"/>
          <w:rFonts w:ascii="Courier New" w:hAnsi="Courier New" w:cs="Courier New"/>
          <w:color w:val="000000"/>
          <w:sz w:val="20"/>
          <w:szCs w:val="20"/>
          <w:highlight w:val="white"/>
        </w:rPr>
      </w:pPr>
      <w:ins w:id="2305" w:author="Michael Bell" w:date="2013-05-06T17:58:00Z">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306"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307" w:author="Michael Bell" w:date="2013-05-06T17:58:00Z"/>
          <w:rFonts w:ascii="Courier New" w:hAnsi="Courier New" w:cs="Courier New"/>
          <w:color w:val="008000"/>
          <w:sz w:val="20"/>
          <w:szCs w:val="20"/>
          <w:highlight w:val="white"/>
        </w:rPr>
      </w:pPr>
      <w:ins w:id="2308"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309" w:author="Michael Bell" w:date="2013-05-06T17:58:00Z"/>
          <w:rFonts w:ascii="Courier New" w:hAnsi="Courier New" w:cs="Courier New"/>
          <w:color w:val="000000"/>
          <w:sz w:val="20"/>
          <w:szCs w:val="20"/>
          <w:highlight w:val="white"/>
        </w:rPr>
      </w:pPr>
      <w:ins w:id="2310"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311" w:author="Michael Bell" w:date="2013-05-06T17:58:00Z"/>
          <w:rFonts w:ascii="Courier New" w:hAnsi="Courier New" w:cs="Courier New"/>
          <w:color w:val="804000"/>
          <w:sz w:val="20"/>
          <w:szCs w:val="20"/>
          <w:highlight w:val="white"/>
        </w:rPr>
      </w:pPr>
      <w:ins w:id="2312" w:author="Michael Bell" w:date="2013-05-06T17:58:00Z">
        <w:r>
          <w:rPr>
            <w:rFonts w:ascii="Courier New" w:hAnsi="Courier New" w:cs="Courier New"/>
            <w:color w:val="804000"/>
            <w:sz w:val="20"/>
            <w:szCs w:val="20"/>
            <w:highlight w:val="white"/>
          </w:rPr>
          <w:t>#define rightADC 0</w:t>
        </w:r>
      </w:ins>
    </w:p>
    <w:p w14:paraId="4CEC89B3" w14:textId="77777777" w:rsidR="003A2FEE" w:rsidRDefault="003A2FEE" w:rsidP="003A2FEE">
      <w:pPr>
        <w:autoSpaceDE w:val="0"/>
        <w:autoSpaceDN w:val="0"/>
        <w:adjustRightInd w:val="0"/>
        <w:spacing w:after="0" w:line="240" w:lineRule="auto"/>
        <w:rPr>
          <w:ins w:id="2313" w:author="Michael Bell" w:date="2013-05-06T17:58:00Z"/>
          <w:rFonts w:ascii="Courier New" w:hAnsi="Courier New" w:cs="Courier New"/>
          <w:color w:val="804000"/>
          <w:sz w:val="20"/>
          <w:szCs w:val="20"/>
          <w:highlight w:val="white"/>
        </w:rPr>
      </w:pPr>
      <w:ins w:id="2314" w:author="Michael Bell" w:date="2013-05-06T17:58:00Z">
        <w:r>
          <w:rPr>
            <w:rFonts w:ascii="Courier New" w:hAnsi="Courier New" w:cs="Courier New"/>
            <w:color w:val="804000"/>
            <w:sz w:val="20"/>
            <w:szCs w:val="20"/>
            <w:highlight w:val="white"/>
          </w:rPr>
          <w:t>#define upADC 145</w:t>
        </w:r>
      </w:ins>
    </w:p>
    <w:p w14:paraId="296B74DD" w14:textId="77777777" w:rsidR="003A2FEE" w:rsidRDefault="003A2FEE" w:rsidP="003A2FEE">
      <w:pPr>
        <w:autoSpaceDE w:val="0"/>
        <w:autoSpaceDN w:val="0"/>
        <w:adjustRightInd w:val="0"/>
        <w:spacing w:after="0" w:line="240" w:lineRule="auto"/>
        <w:rPr>
          <w:ins w:id="2315" w:author="Michael Bell" w:date="2013-05-06T17:58:00Z"/>
          <w:rFonts w:ascii="Courier New" w:hAnsi="Courier New" w:cs="Courier New"/>
          <w:color w:val="804000"/>
          <w:sz w:val="20"/>
          <w:szCs w:val="20"/>
          <w:highlight w:val="white"/>
        </w:rPr>
      </w:pPr>
      <w:ins w:id="2316" w:author="Michael Bell" w:date="2013-05-06T17:58:00Z">
        <w:r>
          <w:rPr>
            <w:rFonts w:ascii="Courier New" w:hAnsi="Courier New" w:cs="Courier New"/>
            <w:color w:val="804000"/>
            <w:sz w:val="20"/>
            <w:szCs w:val="20"/>
            <w:highlight w:val="white"/>
          </w:rPr>
          <w:t>#define downADC 329</w:t>
        </w:r>
      </w:ins>
    </w:p>
    <w:p w14:paraId="1A6F1E26" w14:textId="77777777" w:rsidR="003A2FEE" w:rsidRDefault="003A2FEE" w:rsidP="003A2FEE">
      <w:pPr>
        <w:autoSpaceDE w:val="0"/>
        <w:autoSpaceDN w:val="0"/>
        <w:adjustRightInd w:val="0"/>
        <w:spacing w:after="0" w:line="240" w:lineRule="auto"/>
        <w:rPr>
          <w:ins w:id="2317" w:author="Michael Bell" w:date="2013-05-06T17:58:00Z"/>
          <w:rFonts w:ascii="Courier New" w:hAnsi="Courier New" w:cs="Courier New"/>
          <w:color w:val="804000"/>
          <w:sz w:val="20"/>
          <w:szCs w:val="20"/>
          <w:highlight w:val="white"/>
        </w:rPr>
      </w:pPr>
      <w:ins w:id="2318" w:author="Michael Bell" w:date="2013-05-06T17:58:00Z">
        <w:r>
          <w:rPr>
            <w:rFonts w:ascii="Courier New" w:hAnsi="Courier New" w:cs="Courier New"/>
            <w:color w:val="804000"/>
            <w:sz w:val="20"/>
            <w:szCs w:val="20"/>
            <w:highlight w:val="white"/>
          </w:rPr>
          <w:t>#define leftADC 505</w:t>
        </w:r>
      </w:ins>
    </w:p>
    <w:p w14:paraId="33E465CE" w14:textId="77777777" w:rsidR="003A2FEE" w:rsidRDefault="003A2FEE" w:rsidP="003A2FEE">
      <w:pPr>
        <w:autoSpaceDE w:val="0"/>
        <w:autoSpaceDN w:val="0"/>
        <w:adjustRightInd w:val="0"/>
        <w:spacing w:after="0" w:line="240" w:lineRule="auto"/>
        <w:rPr>
          <w:ins w:id="2319" w:author="Michael Bell" w:date="2013-05-06T17:58:00Z"/>
          <w:rFonts w:ascii="Courier New" w:hAnsi="Courier New" w:cs="Courier New"/>
          <w:color w:val="804000"/>
          <w:sz w:val="20"/>
          <w:szCs w:val="20"/>
          <w:highlight w:val="white"/>
        </w:rPr>
      </w:pPr>
      <w:ins w:id="2320" w:author="Michael Bell" w:date="2013-05-06T17:58:00Z">
        <w:r>
          <w:rPr>
            <w:rFonts w:ascii="Courier New" w:hAnsi="Courier New" w:cs="Courier New"/>
            <w:color w:val="804000"/>
            <w:sz w:val="20"/>
            <w:szCs w:val="20"/>
            <w:highlight w:val="white"/>
          </w:rPr>
          <w:t>#define selectADC 741</w:t>
        </w:r>
      </w:ins>
    </w:p>
    <w:p w14:paraId="5C226D0C" w14:textId="77777777" w:rsidR="003A2FEE" w:rsidRDefault="003A2FEE" w:rsidP="003A2FEE">
      <w:pPr>
        <w:autoSpaceDE w:val="0"/>
        <w:autoSpaceDN w:val="0"/>
        <w:adjustRightInd w:val="0"/>
        <w:spacing w:after="0" w:line="240" w:lineRule="auto"/>
        <w:rPr>
          <w:ins w:id="2321"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322" w:author="Michael Bell" w:date="2013-05-06T17:58:00Z"/>
          <w:rFonts w:ascii="Courier New" w:hAnsi="Courier New" w:cs="Courier New"/>
          <w:color w:val="008000"/>
          <w:sz w:val="20"/>
          <w:szCs w:val="20"/>
          <w:highlight w:val="white"/>
        </w:rPr>
      </w:pPr>
      <w:ins w:id="2323"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324" w:author="Michael Bell" w:date="2013-05-06T17:58:00Z"/>
          <w:rFonts w:ascii="Courier New" w:hAnsi="Courier New" w:cs="Courier New"/>
          <w:color w:val="804000"/>
          <w:sz w:val="20"/>
          <w:szCs w:val="20"/>
          <w:highlight w:val="white"/>
        </w:rPr>
      </w:pPr>
      <w:ins w:id="2325" w:author="Michael Bell" w:date="2013-05-06T17:58:00Z">
        <w:r>
          <w:rPr>
            <w:rFonts w:ascii="Courier New" w:hAnsi="Courier New" w:cs="Courier New"/>
            <w:color w:val="804000"/>
            <w:sz w:val="20"/>
            <w:szCs w:val="20"/>
            <w:highlight w:val="white"/>
          </w:rPr>
          <w:t>#define ADCsensitivity 10</w:t>
        </w:r>
      </w:ins>
    </w:p>
    <w:p w14:paraId="4F698D1A" w14:textId="77777777" w:rsidR="003A2FEE" w:rsidRDefault="003A2FEE" w:rsidP="003A2FEE">
      <w:pPr>
        <w:autoSpaceDE w:val="0"/>
        <w:autoSpaceDN w:val="0"/>
        <w:adjustRightInd w:val="0"/>
        <w:spacing w:after="0" w:line="240" w:lineRule="auto"/>
        <w:rPr>
          <w:ins w:id="2326"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327" w:author="Michael Bell" w:date="2013-05-06T17:58:00Z"/>
          <w:rFonts w:ascii="Courier New" w:hAnsi="Courier New" w:cs="Courier New"/>
          <w:color w:val="008000"/>
          <w:sz w:val="20"/>
          <w:szCs w:val="20"/>
          <w:highlight w:val="white"/>
        </w:rPr>
      </w:pPr>
      <w:ins w:id="2328"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329" w:author="Michael Bell" w:date="2013-05-06T17:58:00Z"/>
          <w:rFonts w:ascii="Courier New" w:hAnsi="Courier New" w:cs="Courier New"/>
          <w:color w:val="000000"/>
          <w:sz w:val="20"/>
          <w:szCs w:val="20"/>
          <w:highlight w:val="white"/>
        </w:rPr>
      </w:pPr>
      <w:ins w:id="2330" w:author="Michael Bell" w:date="2013-05-06T17:58:00Z">
        <w:r>
          <w:rPr>
            <w:rFonts w:ascii="Courier New" w:hAnsi="Courier New" w:cs="Courier New"/>
            <w:color w:val="008000"/>
            <w:sz w:val="20"/>
            <w:szCs w:val="20"/>
            <w:highlight w:val="white"/>
          </w:rPr>
          <w:t>/*to make the output from the buttons easear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331" w:author="Michael Bell" w:date="2013-05-06T17:58:00Z"/>
          <w:rFonts w:ascii="Courier New" w:hAnsi="Courier New" w:cs="Courier New"/>
          <w:color w:val="804000"/>
          <w:sz w:val="20"/>
          <w:szCs w:val="20"/>
          <w:highlight w:val="white"/>
        </w:rPr>
      </w:pPr>
      <w:ins w:id="2332" w:author="Michael Bell" w:date="2013-05-06T17:58:00Z">
        <w:r>
          <w:rPr>
            <w:rFonts w:ascii="Courier New" w:hAnsi="Courier New" w:cs="Courier New"/>
            <w:color w:val="804000"/>
            <w:sz w:val="20"/>
            <w:szCs w:val="20"/>
            <w:highlight w:val="white"/>
          </w:rPr>
          <w:t>#define noneOut 0</w:t>
        </w:r>
      </w:ins>
    </w:p>
    <w:p w14:paraId="44A0A123" w14:textId="77777777" w:rsidR="003A2FEE" w:rsidRDefault="003A2FEE" w:rsidP="003A2FEE">
      <w:pPr>
        <w:autoSpaceDE w:val="0"/>
        <w:autoSpaceDN w:val="0"/>
        <w:adjustRightInd w:val="0"/>
        <w:spacing w:after="0" w:line="240" w:lineRule="auto"/>
        <w:rPr>
          <w:ins w:id="2333" w:author="Michael Bell" w:date="2013-05-06T17:58:00Z"/>
          <w:rFonts w:ascii="Courier New" w:hAnsi="Courier New" w:cs="Courier New"/>
          <w:color w:val="804000"/>
          <w:sz w:val="20"/>
          <w:szCs w:val="20"/>
          <w:highlight w:val="white"/>
        </w:rPr>
      </w:pPr>
      <w:ins w:id="2334" w:author="Michael Bell" w:date="2013-05-06T17:58:00Z">
        <w:r>
          <w:rPr>
            <w:rFonts w:ascii="Courier New" w:hAnsi="Courier New" w:cs="Courier New"/>
            <w:color w:val="804000"/>
            <w:sz w:val="20"/>
            <w:szCs w:val="20"/>
            <w:highlight w:val="white"/>
          </w:rPr>
          <w:t>#define rightOut 1</w:t>
        </w:r>
      </w:ins>
    </w:p>
    <w:p w14:paraId="61529720" w14:textId="77777777" w:rsidR="003A2FEE" w:rsidRDefault="003A2FEE" w:rsidP="003A2FEE">
      <w:pPr>
        <w:autoSpaceDE w:val="0"/>
        <w:autoSpaceDN w:val="0"/>
        <w:adjustRightInd w:val="0"/>
        <w:spacing w:after="0" w:line="240" w:lineRule="auto"/>
        <w:rPr>
          <w:ins w:id="2335" w:author="Michael Bell" w:date="2013-05-06T17:58:00Z"/>
          <w:rFonts w:ascii="Courier New" w:hAnsi="Courier New" w:cs="Courier New"/>
          <w:color w:val="804000"/>
          <w:sz w:val="20"/>
          <w:szCs w:val="20"/>
          <w:highlight w:val="white"/>
        </w:rPr>
      </w:pPr>
      <w:ins w:id="2336" w:author="Michael Bell" w:date="2013-05-06T17:58:00Z">
        <w:r>
          <w:rPr>
            <w:rFonts w:ascii="Courier New" w:hAnsi="Courier New" w:cs="Courier New"/>
            <w:color w:val="804000"/>
            <w:sz w:val="20"/>
            <w:szCs w:val="20"/>
            <w:highlight w:val="white"/>
          </w:rPr>
          <w:t>#define upOut 2</w:t>
        </w:r>
      </w:ins>
    </w:p>
    <w:p w14:paraId="387C978B" w14:textId="77777777" w:rsidR="003A2FEE" w:rsidRDefault="003A2FEE" w:rsidP="003A2FEE">
      <w:pPr>
        <w:autoSpaceDE w:val="0"/>
        <w:autoSpaceDN w:val="0"/>
        <w:adjustRightInd w:val="0"/>
        <w:spacing w:after="0" w:line="240" w:lineRule="auto"/>
        <w:rPr>
          <w:ins w:id="2337" w:author="Michael Bell" w:date="2013-05-06T17:58:00Z"/>
          <w:rFonts w:ascii="Courier New" w:hAnsi="Courier New" w:cs="Courier New"/>
          <w:color w:val="804000"/>
          <w:sz w:val="20"/>
          <w:szCs w:val="20"/>
          <w:highlight w:val="white"/>
        </w:rPr>
      </w:pPr>
      <w:ins w:id="2338" w:author="Michael Bell" w:date="2013-05-06T17:58:00Z">
        <w:r>
          <w:rPr>
            <w:rFonts w:ascii="Courier New" w:hAnsi="Courier New" w:cs="Courier New"/>
            <w:color w:val="804000"/>
            <w:sz w:val="20"/>
            <w:szCs w:val="20"/>
            <w:highlight w:val="white"/>
          </w:rPr>
          <w:t>#define downOut 3</w:t>
        </w:r>
      </w:ins>
    </w:p>
    <w:p w14:paraId="1ECE7F13" w14:textId="77777777" w:rsidR="003A2FEE" w:rsidRDefault="003A2FEE" w:rsidP="003A2FEE">
      <w:pPr>
        <w:autoSpaceDE w:val="0"/>
        <w:autoSpaceDN w:val="0"/>
        <w:adjustRightInd w:val="0"/>
        <w:spacing w:after="0" w:line="240" w:lineRule="auto"/>
        <w:rPr>
          <w:ins w:id="2339" w:author="Michael Bell" w:date="2013-05-06T17:58:00Z"/>
          <w:rFonts w:ascii="Courier New" w:hAnsi="Courier New" w:cs="Courier New"/>
          <w:color w:val="804000"/>
          <w:sz w:val="20"/>
          <w:szCs w:val="20"/>
          <w:highlight w:val="white"/>
        </w:rPr>
      </w:pPr>
      <w:ins w:id="2340" w:author="Michael Bell" w:date="2013-05-06T17:58:00Z">
        <w:r>
          <w:rPr>
            <w:rFonts w:ascii="Courier New" w:hAnsi="Courier New" w:cs="Courier New"/>
            <w:color w:val="804000"/>
            <w:sz w:val="20"/>
            <w:szCs w:val="20"/>
            <w:highlight w:val="white"/>
          </w:rPr>
          <w:t>#define leftOut 4</w:t>
        </w:r>
      </w:ins>
    </w:p>
    <w:p w14:paraId="72EDABA1" w14:textId="77777777" w:rsidR="003A2FEE" w:rsidRDefault="003A2FEE" w:rsidP="003A2FEE">
      <w:pPr>
        <w:autoSpaceDE w:val="0"/>
        <w:autoSpaceDN w:val="0"/>
        <w:adjustRightInd w:val="0"/>
        <w:spacing w:after="0" w:line="240" w:lineRule="auto"/>
        <w:rPr>
          <w:ins w:id="2341" w:author="Michael Bell" w:date="2013-05-06T17:58:00Z"/>
          <w:rFonts w:ascii="Courier New" w:hAnsi="Courier New" w:cs="Courier New"/>
          <w:color w:val="804000"/>
          <w:sz w:val="20"/>
          <w:szCs w:val="20"/>
          <w:highlight w:val="white"/>
        </w:rPr>
      </w:pPr>
      <w:ins w:id="2342" w:author="Michael Bell" w:date="2013-05-06T17:58:00Z">
        <w:r>
          <w:rPr>
            <w:rFonts w:ascii="Courier New" w:hAnsi="Courier New" w:cs="Courier New"/>
            <w:color w:val="804000"/>
            <w:sz w:val="20"/>
            <w:szCs w:val="20"/>
            <w:highlight w:val="white"/>
          </w:rPr>
          <w:t>#define selectOut 5</w:t>
        </w:r>
      </w:ins>
    </w:p>
    <w:p w14:paraId="22DE3461" w14:textId="77777777" w:rsidR="003A2FEE" w:rsidRDefault="003A2FEE" w:rsidP="003A2FEE">
      <w:pPr>
        <w:autoSpaceDE w:val="0"/>
        <w:autoSpaceDN w:val="0"/>
        <w:adjustRightInd w:val="0"/>
        <w:spacing w:after="0" w:line="240" w:lineRule="auto"/>
        <w:rPr>
          <w:ins w:id="2343"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344" w:author="Michael Bell" w:date="2013-05-06T17:58:00Z"/>
          <w:rFonts w:ascii="Courier New" w:hAnsi="Courier New" w:cs="Courier New"/>
          <w:color w:val="008000"/>
          <w:sz w:val="20"/>
          <w:szCs w:val="20"/>
          <w:highlight w:val="white"/>
        </w:rPr>
      </w:pPr>
      <w:ins w:id="2345"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346" w:author="Michael Bell" w:date="2013-05-06T17:58:00Z"/>
          <w:rFonts w:ascii="Courier New" w:hAnsi="Courier New" w:cs="Courier New"/>
          <w:color w:val="804000"/>
          <w:sz w:val="20"/>
          <w:szCs w:val="20"/>
          <w:highlight w:val="white"/>
        </w:rPr>
      </w:pPr>
      <w:ins w:id="2347" w:author="Michael Bell" w:date="2013-05-06T17:58:00Z">
        <w:r>
          <w:rPr>
            <w:rFonts w:ascii="Courier New" w:hAnsi="Courier New" w:cs="Courier New"/>
            <w:color w:val="804000"/>
            <w:sz w:val="20"/>
            <w:szCs w:val="20"/>
            <w:highlight w:val="white"/>
          </w:rPr>
          <w:t>#define sensorNone 0</w:t>
        </w:r>
      </w:ins>
    </w:p>
    <w:p w14:paraId="7F267370" w14:textId="77777777" w:rsidR="003A2FEE" w:rsidRDefault="003A2FEE" w:rsidP="003A2FEE">
      <w:pPr>
        <w:autoSpaceDE w:val="0"/>
        <w:autoSpaceDN w:val="0"/>
        <w:adjustRightInd w:val="0"/>
        <w:spacing w:after="0" w:line="240" w:lineRule="auto"/>
        <w:rPr>
          <w:ins w:id="2348" w:author="Michael Bell" w:date="2013-05-06T17:58:00Z"/>
          <w:rFonts w:ascii="Courier New" w:hAnsi="Courier New" w:cs="Courier New"/>
          <w:color w:val="804000"/>
          <w:sz w:val="20"/>
          <w:szCs w:val="20"/>
          <w:highlight w:val="white"/>
        </w:rPr>
      </w:pPr>
      <w:ins w:id="2349" w:author="Michael Bell" w:date="2013-05-06T17:58:00Z">
        <w:r>
          <w:rPr>
            <w:rFonts w:ascii="Courier New" w:hAnsi="Courier New" w:cs="Courier New"/>
            <w:color w:val="804000"/>
            <w:sz w:val="20"/>
            <w:szCs w:val="20"/>
            <w:highlight w:val="white"/>
          </w:rPr>
          <w:t>#define sensorOne 1</w:t>
        </w:r>
      </w:ins>
    </w:p>
    <w:p w14:paraId="01277C7D" w14:textId="77777777" w:rsidR="003A2FEE" w:rsidRDefault="003A2FEE" w:rsidP="003A2FEE">
      <w:pPr>
        <w:autoSpaceDE w:val="0"/>
        <w:autoSpaceDN w:val="0"/>
        <w:adjustRightInd w:val="0"/>
        <w:spacing w:after="0" w:line="240" w:lineRule="auto"/>
        <w:rPr>
          <w:ins w:id="2350" w:author="Michael Bell" w:date="2013-05-06T17:58:00Z"/>
          <w:rFonts w:ascii="Courier New" w:hAnsi="Courier New" w:cs="Courier New"/>
          <w:color w:val="804000"/>
          <w:sz w:val="20"/>
          <w:szCs w:val="20"/>
          <w:highlight w:val="white"/>
        </w:rPr>
      </w:pPr>
      <w:ins w:id="2351" w:author="Michael Bell" w:date="2013-05-06T17:58:00Z">
        <w:r>
          <w:rPr>
            <w:rFonts w:ascii="Courier New" w:hAnsi="Courier New" w:cs="Courier New"/>
            <w:color w:val="804000"/>
            <w:sz w:val="20"/>
            <w:szCs w:val="20"/>
            <w:highlight w:val="white"/>
          </w:rPr>
          <w:lastRenderedPageBreak/>
          <w:t>#define sensorTwo 2</w:t>
        </w:r>
      </w:ins>
    </w:p>
    <w:p w14:paraId="62DF70FE" w14:textId="77777777" w:rsidR="003A2FEE" w:rsidRDefault="003A2FEE" w:rsidP="003A2FEE">
      <w:pPr>
        <w:autoSpaceDE w:val="0"/>
        <w:autoSpaceDN w:val="0"/>
        <w:adjustRightInd w:val="0"/>
        <w:spacing w:after="0" w:line="240" w:lineRule="auto"/>
        <w:rPr>
          <w:ins w:id="2352" w:author="Michael Bell" w:date="2013-05-06T17:58:00Z"/>
          <w:rFonts w:ascii="Courier New" w:hAnsi="Courier New" w:cs="Courier New"/>
          <w:color w:val="804000"/>
          <w:sz w:val="20"/>
          <w:szCs w:val="20"/>
          <w:highlight w:val="white"/>
        </w:rPr>
      </w:pPr>
      <w:ins w:id="2353" w:author="Michael Bell" w:date="2013-05-06T17:58:00Z">
        <w:r>
          <w:rPr>
            <w:rFonts w:ascii="Courier New" w:hAnsi="Courier New" w:cs="Courier New"/>
            <w:color w:val="804000"/>
            <w:sz w:val="20"/>
            <w:szCs w:val="20"/>
            <w:highlight w:val="white"/>
          </w:rPr>
          <w:t>#define sensorThree 3</w:t>
        </w:r>
      </w:ins>
    </w:p>
    <w:p w14:paraId="30FEB936" w14:textId="77777777" w:rsidR="003A2FEE" w:rsidRDefault="003A2FEE" w:rsidP="003A2FEE">
      <w:pPr>
        <w:autoSpaceDE w:val="0"/>
        <w:autoSpaceDN w:val="0"/>
        <w:adjustRightInd w:val="0"/>
        <w:spacing w:after="0" w:line="240" w:lineRule="auto"/>
        <w:rPr>
          <w:ins w:id="2354" w:author="Michael Bell" w:date="2013-05-06T17:58:00Z"/>
          <w:rFonts w:ascii="Courier New" w:hAnsi="Courier New" w:cs="Courier New"/>
          <w:color w:val="804000"/>
          <w:sz w:val="20"/>
          <w:szCs w:val="20"/>
          <w:highlight w:val="white"/>
        </w:rPr>
      </w:pPr>
      <w:ins w:id="2355" w:author="Michael Bell" w:date="2013-05-06T17:58:00Z">
        <w:r>
          <w:rPr>
            <w:rFonts w:ascii="Courier New" w:hAnsi="Courier New" w:cs="Courier New"/>
            <w:color w:val="804000"/>
            <w:sz w:val="20"/>
            <w:szCs w:val="20"/>
            <w:highlight w:val="white"/>
          </w:rPr>
          <w:t>#define sensorFour 4</w:t>
        </w:r>
      </w:ins>
    </w:p>
    <w:p w14:paraId="37141200" w14:textId="77777777" w:rsidR="003A2FEE" w:rsidRDefault="003A2FEE" w:rsidP="003A2FEE">
      <w:pPr>
        <w:autoSpaceDE w:val="0"/>
        <w:autoSpaceDN w:val="0"/>
        <w:adjustRightInd w:val="0"/>
        <w:spacing w:after="0" w:line="240" w:lineRule="auto"/>
        <w:rPr>
          <w:ins w:id="2356" w:author="Michael Bell" w:date="2013-05-06T17:58:00Z"/>
          <w:rFonts w:ascii="Courier New" w:hAnsi="Courier New" w:cs="Courier New"/>
          <w:color w:val="804000"/>
          <w:sz w:val="20"/>
          <w:szCs w:val="20"/>
          <w:highlight w:val="white"/>
        </w:rPr>
      </w:pPr>
      <w:ins w:id="2357" w:author="Michael Bell" w:date="2013-05-06T17:58:00Z">
        <w:r>
          <w:rPr>
            <w:rFonts w:ascii="Courier New" w:hAnsi="Courier New" w:cs="Courier New"/>
            <w:color w:val="804000"/>
            <w:sz w:val="20"/>
            <w:szCs w:val="20"/>
            <w:highlight w:val="white"/>
          </w:rPr>
          <w:t>#define sensorFive 5</w:t>
        </w:r>
      </w:ins>
    </w:p>
    <w:p w14:paraId="18036B7C" w14:textId="77777777" w:rsidR="003A2FEE" w:rsidRDefault="003A2FEE" w:rsidP="003A2FEE">
      <w:pPr>
        <w:autoSpaceDE w:val="0"/>
        <w:autoSpaceDN w:val="0"/>
        <w:adjustRightInd w:val="0"/>
        <w:spacing w:after="0" w:line="240" w:lineRule="auto"/>
        <w:rPr>
          <w:ins w:id="2358"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359" w:author="Michael Bell" w:date="2013-05-06T17:58:00Z"/>
          <w:rFonts w:ascii="Courier New" w:hAnsi="Courier New" w:cs="Courier New"/>
          <w:color w:val="804000"/>
          <w:sz w:val="20"/>
          <w:szCs w:val="20"/>
          <w:highlight w:val="white"/>
        </w:rPr>
      </w:pPr>
      <w:ins w:id="2360" w:author="Michael Bell" w:date="2013-05-06T17:58:00Z">
        <w:r>
          <w:rPr>
            <w:rFonts w:ascii="Courier New" w:hAnsi="Courier New" w:cs="Courier New"/>
            <w:color w:val="804000"/>
            <w:sz w:val="20"/>
            <w:szCs w:val="20"/>
            <w:highlight w:val="white"/>
          </w:rPr>
          <w:t>#define sensorSix 6</w:t>
        </w:r>
      </w:ins>
    </w:p>
    <w:p w14:paraId="51AADC88" w14:textId="77777777" w:rsidR="003A2FEE" w:rsidRDefault="003A2FEE" w:rsidP="003A2FEE">
      <w:pPr>
        <w:autoSpaceDE w:val="0"/>
        <w:autoSpaceDN w:val="0"/>
        <w:adjustRightInd w:val="0"/>
        <w:spacing w:after="0" w:line="240" w:lineRule="auto"/>
        <w:rPr>
          <w:ins w:id="2361" w:author="Michael Bell" w:date="2013-05-06T17:58:00Z"/>
          <w:rFonts w:ascii="Courier New" w:hAnsi="Courier New" w:cs="Courier New"/>
          <w:color w:val="804000"/>
          <w:sz w:val="20"/>
          <w:szCs w:val="20"/>
          <w:highlight w:val="white"/>
        </w:rPr>
      </w:pPr>
      <w:ins w:id="2362" w:author="Michael Bell" w:date="2013-05-06T17:58:00Z">
        <w:r>
          <w:rPr>
            <w:rFonts w:ascii="Courier New" w:hAnsi="Courier New" w:cs="Courier New"/>
            <w:color w:val="804000"/>
            <w:sz w:val="20"/>
            <w:szCs w:val="20"/>
            <w:highlight w:val="white"/>
          </w:rPr>
          <w:t>#define sensorSeven 7</w:t>
        </w:r>
      </w:ins>
    </w:p>
    <w:p w14:paraId="22DB1B7C" w14:textId="77777777" w:rsidR="003A2FEE" w:rsidRDefault="003A2FEE" w:rsidP="003A2FEE">
      <w:pPr>
        <w:autoSpaceDE w:val="0"/>
        <w:autoSpaceDN w:val="0"/>
        <w:adjustRightInd w:val="0"/>
        <w:spacing w:after="0" w:line="240" w:lineRule="auto"/>
        <w:rPr>
          <w:ins w:id="2363" w:author="Michael Bell" w:date="2013-05-06T17:58:00Z"/>
          <w:rFonts w:ascii="Courier New" w:hAnsi="Courier New" w:cs="Courier New"/>
          <w:color w:val="804000"/>
          <w:sz w:val="20"/>
          <w:szCs w:val="20"/>
          <w:highlight w:val="white"/>
        </w:rPr>
      </w:pPr>
      <w:ins w:id="2364" w:author="Michael Bell" w:date="2013-05-06T17:58:00Z">
        <w:r>
          <w:rPr>
            <w:rFonts w:ascii="Courier New" w:hAnsi="Courier New" w:cs="Courier New"/>
            <w:color w:val="804000"/>
            <w:sz w:val="20"/>
            <w:szCs w:val="20"/>
            <w:highlight w:val="white"/>
          </w:rPr>
          <w:t>#define sensorEight 10</w:t>
        </w:r>
      </w:ins>
    </w:p>
    <w:p w14:paraId="4ABA21DD" w14:textId="77777777" w:rsidR="003A2FEE" w:rsidRDefault="003A2FEE" w:rsidP="003A2FEE">
      <w:pPr>
        <w:autoSpaceDE w:val="0"/>
        <w:autoSpaceDN w:val="0"/>
        <w:adjustRightInd w:val="0"/>
        <w:spacing w:after="0" w:line="240" w:lineRule="auto"/>
        <w:rPr>
          <w:ins w:id="2365" w:author="Michael Bell" w:date="2013-05-06T17:58:00Z"/>
          <w:rFonts w:ascii="Courier New" w:hAnsi="Courier New" w:cs="Courier New"/>
          <w:color w:val="804000"/>
          <w:sz w:val="20"/>
          <w:szCs w:val="20"/>
          <w:highlight w:val="white"/>
        </w:rPr>
      </w:pPr>
      <w:ins w:id="2366" w:author="Michael Bell" w:date="2013-05-06T17:58:00Z">
        <w:r>
          <w:rPr>
            <w:rFonts w:ascii="Courier New" w:hAnsi="Courier New" w:cs="Courier New"/>
            <w:color w:val="804000"/>
            <w:sz w:val="20"/>
            <w:szCs w:val="20"/>
            <w:highlight w:val="white"/>
          </w:rPr>
          <w:t>#define sensorNine 9</w:t>
        </w:r>
      </w:ins>
    </w:p>
    <w:p w14:paraId="61B1EF81" w14:textId="77777777" w:rsidR="003A2FEE" w:rsidRDefault="003A2FEE" w:rsidP="003A2FEE">
      <w:pPr>
        <w:autoSpaceDE w:val="0"/>
        <w:autoSpaceDN w:val="0"/>
        <w:adjustRightInd w:val="0"/>
        <w:spacing w:after="0" w:line="240" w:lineRule="auto"/>
        <w:rPr>
          <w:ins w:id="2367" w:author="Michael Bell" w:date="2013-05-06T17:58:00Z"/>
          <w:rFonts w:ascii="Courier New" w:hAnsi="Courier New" w:cs="Courier New"/>
          <w:color w:val="804000"/>
          <w:sz w:val="20"/>
          <w:szCs w:val="20"/>
          <w:highlight w:val="white"/>
        </w:rPr>
      </w:pPr>
      <w:ins w:id="2368" w:author="Michael Bell" w:date="2013-05-06T17:58:00Z">
        <w:r>
          <w:rPr>
            <w:rFonts w:ascii="Courier New" w:hAnsi="Courier New" w:cs="Courier New"/>
            <w:color w:val="804000"/>
            <w:sz w:val="20"/>
            <w:szCs w:val="20"/>
            <w:highlight w:val="white"/>
          </w:rPr>
          <w:t>#define sensorTen 10</w:t>
        </w:r>
      </w:ins>
    </w:p>
    <w:p w14:paraId="023E0800" w14:textId="77777777" w:rsidR="003A2FEE" w:rsidRDefault="003A2FEE" w:rsidP="003A2FEE">
      <w:pPr>
        <w:autoSpaceDE w:val="0"/>
        <w:autoSpaceDN w:val="0"/>
        <w:adjustRightInd w:val="0"/>
        <w:spacing w:after="0" w:line="240" w:lineRule="auto"/>
        <w:rPr>
          <w:ins w:id="2369"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370" w:author="Michael Bell" w:date="2013-05-06T17:58:00Z"/>
          <w:rFonts w:ascii="Courier New" w:hAnsi="Courier New" w:cs="Courier New"/>
          <w:color w:val="008000"/>
          <w:sz w:val="20"/>
          <w:szCs w:val="20"/>
          <w:highlight w:val="white"/>
        </w:rPr>
      </w:pPr>
      <w:ins w:id="2371" w:author="Michael Bell" w:date="2013-05-06T17:58:00Z">
        <w:r>
          <w:rPr>
            <w:rFonts w:ascii="Courier New" w:hAnsi="Courier New" w:cs="Courier New"/>
            <w:color w:val="008000"/>
            <w:sz w:val="20"/>
            <w:szCs w:val="20"/>
            <w:highlight w:val="white"/>
          </w:rPr>
          <w:t>//anti-multipress boolean</w:t>
        </w:r>
      </w:ins>
    </w:p>
    <w:p w14:paraId="582C8605" w14:textId="77777777" w:rsidR="003A2FEE" w:rsidRDefault="003A2FEE" w:rsidP="003A2FEE">
      <w:pPr>
        <w:autoSpaceDE w:val="0"/>
        <w:autoSpaceDN w:val="0"/>
        <w:adjustRightInd w:val="0"/>
        <w:spacing w:after="0" w:line="240" w:lineRule="auto"/>
        <w:rPr>
          <w:ins w:id="2372" w:author="Michael Bell" w:date="2013-05-06T17:58:00Z"/>
          <w:rFonts w:ascii="Courier New" w:hAnsi="Courier New" w:cs="Courier New"/>
          <w:color w:val="008000"/>
          <w:sz w:val="20"/>
          <w:szCs w:val="20"/>
          <w:highlight w:val="white"/>
        </w:rPr>
      </w:pPr>
      <w:ins w:id="2373"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374" w:author="Michael Bell" w:date="2013-05-06T17:58:00Z"/>
          <w:rFonts w:ascii="Courier New" w:hAnsi="Courier New" w:cs="Courier New"/>
          <w:color w:val="000000"/>
          <w:sz w:val="20"/>
          <w:szCs w:val="20"/>
          <w:highlight w:val="white"/>
        </w:rPr>
      </w:pPr>
      <w:ins w:id="2375" w:author="Michael Bell" w:date="2013-05-06T17:58:00Z">
        <w:r>
          <w:rPr>
            <w:rFonts w:ascii="Courier New" w:hAnsi="Courier New" w:cs="Courier New"/>
            <w:color w:val="008000"/>
            <w:sz w:val="20"/>
            <w:szCs w:val="20"/>
            <w:highlight w:val="white"/>
          </w:rPr>
          <w:t xml:space="preserve"> it will then not respond again untill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376" w:author="Michael Bell" w:date="2013-05-06T17:58:00Z"/>
          <w:rFonts w:ascii="Courier New" w:hAnsi="Courier New" w:cs="Courier New"/>
          <w:color w:val="000000"/>
          <w:sz w:val="20"/>
          <w:szCs w:val="20"/>
          <w:highlight w:val="white"/>
        </w:rPr>
      </w:pPr>
      <w:ins w:id="2377" w:author="Michael Bell" w:date="2013-05-06T17:58:00Z">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378"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379" w:author="Michael Bell" w:date="2013-05-06T17:58:00Z"/>
          <w:rFonts w:ascii="Courier New" w:hAnsi="Courier New" w:cs="Courier New"/>
          <w:color w:val="008000"/>
          <w:sz w:val="20"/>
          <w:szCs w:val="20"/>
          <w:highlight w:val="white"/>
        </w:rPr>
      </w:pPr>
      <w:ins w:id="2380"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381" w:author="Michael Bell" w:date="2013-05-06T17:58:00Z"/>
          <w:rFonts w:ascii="Courier New" w:hAnsi="Courier New" w:cs="Courier New"/>
          <w:color w:val="000000"/>
          <w:sz w:val="20"/>
          <w:szCs w:val="20"/>
          <w:highlight w:val="white"/>
        </w:rPr>
      </w:pPr>
      <w:ins w:id="238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383"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384"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385" w:author="Michael Bell" w:date="2013-05-06T17:58:00Z"/>
          <w:rFonts w:ascii="Courier New" w:hAnsi="Courier New" w:cs="Courier New"/>
          <w:color w:val="000000"/>
          <w:sz w:val="20"/>
          <w:szCs w:val="20"/>
          <w:highlight w:val="white"/>
        </w:rPr>
      </w:pPr>
      <w:ins w:id="2386"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387" w:author="Michael Bell" w:date="2013-05-06T17:58:00Z"/>
          <w:rFonts w:ascii="Courier New" w:hAnsi="Courier New" w:cs="Courier New"/>
          <w:color w:val="000000"/>
          <w:sz w:val="20"/>
          <w:szCs w:val="20"/>
          <w:highlight w:val="white"/>
        </w:rPr>
      </w:pPr>
      <w:ins w:id="2388"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389" w:author="Michael Bell" w:date="2013-05-06T17:58:00Z"/>
          <w:rFonts w:ascii="Courier New" w:hAnsi="Courier New" w:cs="Courier New"/>
          <w:color w:val="000000"/>
          <w:sz w:val="20"/>
          <w:szCs w:val="20"/>
          <w:highlight w:val="white"/>
        </w:rPr>
      </w:pPr>
      <w:ins w:id="2390" w:author="Michael Bell" w:date="2013-05-06T17:58:00Z">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2391" w:author="Michael Bell" w:date="2013-05-06T17:58:00Z"/>
          <w:rFonts w:ascii="Courier New" w:hAnsi="Courier New" w:cs="Courier New"/>
          <w:color w:val="000000"/>
          <w:sz w:val="20"/>
          <w:szCs w:val="20"/>
          <w:highlight w:val="white"/>
        </w:rPr>
      </w:pPr>
      <w:ins w:id="2392" w:author="Michael Bell" w:date="2013-05-06T17:58:00Z">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2393" w:author="Michael Bell" w:date="2013-05-06T17:58:00Z"/>
          <w:rFonts w:ascii="Courier New" w:hAnsi="Courier New" w:cs="Courier New"/>
          <w:color w:val="000000"/>
          <w:sz w:val="20"/>
          <w:szCs w:val="20"/>
          <w:highlight w:val="white"/>
        </w:rPr>
      </w:pPr>
      <w:ins w:id="2394" w:author="Michael Bell" w:date="2013-05-06T17:58:00Z">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2395" w:author="Michael Bell" w:date="2013-05-06T17:58:00Z"/>
          <w:rFonts w:ascii="Courier New" w:hAnsi="Courier New" w:cs="Courier New"/>
          <w:color w:val="000000"/>
          <w:sz w:val="20"/>
          <w:szCs w:val="20"/>
          <w:highlight w:val="white"/>
        </w:rPr>
      </w:pPr>
      <w:ins w:id="2396"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2397"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2398" w:author="Michael Bell" w:date="2013-05-06T17:58:00Z"/>
          <w:rFonts w:ascii="Courier New" w:hAnsi="Courier New" w:cs="Courier New"/>
          <w:color w:val="000000"/>
          <w:sz w:val="20"/>
          <w:szCs w:val="20"/>
          <w:highlight w:val="white"/>
        </w:rPr>
      </w:pPr>
      <w:ins w:id="2399"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2400" w:author="Michael Bell" w:date="2013-05-06T17:58:00Z"/>
          <w:rFonts w:ascii="Courier New" w:hAnsi="Courier New" w:cs="Courier New"/>
          <w:color w:val="000000"/>
          <w:sz w:val="20"/>
          <w:szCs w:val="20"/>
          <w:highlight w:val="white"/>
        </w:rPr>
      </w:pPr>
      <w:ins w:id="2401"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2402"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2403" w:author="Michael Bell" w:date="2013-05-06T17:58:00Z"/>
          <w:rFonts w:ascii="Courier New" w:hAnsi="Courier New" w:cs="Courier New"/>
          <w:color w:val="008000"/>
          <w:sz w:val="20"/>
          <w:szCs w:val="20"/>
          <w:highlight w:val="white"/>
        </w:rPr>
      </w:pPr>
      <w:ins w:id="240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ins>
    </w:p>
    <w:p w14:paraId="1CB3C6E3" w14:textId="77777777" w:rsidR="003A2FEE" w:rsidRDefault="003A2FEE" w:rsidP="003A2FEE">
      <w:pPr>
        <w:autoSpaceDE w:val="0"/>
        <w:autoSpaceDN w:val="0"/>
        <w:adjustRightInd w:val="0"/>
        <w:spacing w:after="0" w:line="240" w:lineRule="auto"/>
        <w:rPr>
          <w:ins w:id="2405" w:author="Michael Bell" w:date="2013-05-06T17:58:00Z"/>
          <w:rFonts w:ascii="Courier New" w:hAnsi="Courier New" w:cs="Courier New"/>
          <w:color w:val="008000"/>
          <w:sz w:val="20"/>
          <w:szCs w:val="20"/>
          <w:highlight w:val="white"/>
        </w:rPr>
      </w:pPr>
      <w:ins w:id="2406"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2407" w:author="Michael Bell" w:date="2013-05-06T17:58:00Z"/>
          <w:rFonts w:ascii="Courier New" w:hAnsi="Courier New" w:cs="Courier New"/>
          <w:color w:val="008000"/>
          <w:sz w:val="20"/>
          <w:szCs w:val="20"/>
          <w:highlight w:val="white"/>
        </w:rPr>
      </w:pPr>
      <w:ins w:id="2408" w:author="Michael Bell" w:date="2013-05-06T17:58:00Z">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ins>
    </w:p>
    <w:p w14:paraId="666A1300" w14:textId="77777777" w:rsidR="003A2FEE" w:rsidRDefault="003A2FEE" w:rsidP="003A2FEE">
      <w:pPr>
        <w:autoSpaceDE w:val="0"/>
        <w:autoSpaceDN w:val="0"/>
        <w:adjustRightInd w:val="0"/>
        <w:spacing w:after="0" w:line="240" w:lineRule="auto"/>
        <w:rPr>
          <w:ins w:id="2409" w:author="Michael Bell" w:date="2013-05-06T17:58:00Z"/>
          <w:rFonts w:ascii="Courier New" w:hAnsi="Courier New" w:cs="Courier New"/>
          <w:color w:val="008000"/>
          <w:sz w:val="20"/>
          <w:szCs w:val="20"/>
          <w:highlight w:val="white"/>
        </w:rPr>
      </w:pPr>
      <w:ins w:id="2410"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2411" w:author="Michael Bell" w:date="2013-05-06T17:58:00Z"/>
          <w:rFonts w:ascii="Courier New" w:hAnsi="Courier New" w:cs="Courier New"/>
          <w:color w:val="008000"/>
          <w:sz w:val="20"/>
          <w:szCs w:val="20"/>
          <w:highlight w:val="white"/>
        </w:rPr>
      </w:pPr>
      <w:ins w:id="2412" w:author="Michael Bell" w:date="2013-05-06T17:58:00Z">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ins>
    </w:p>
    <w:p w14:paraId="41F574E2" w14:textId="77777777" w:rsidR="003A2FEE" w:rsidRDefault="003A2FEE" w:rsidP="003A2FEE">
      <w:pPr>
        <w:autoSpaceDE w:val="0"/>
        <w:autoSpaceDN w:val="0"/>
        <w:adjustRightInd w:val="0"/>
        <w:spacing w:after="0" w:line="240" w:lineRule="auto"/>
        <w:rPr>
          <w:ins w:id="2413" w:author="Michael Bell" w:date="2013-05-06T17:58:00Z"/>
          <w:rFonts w:ascii="Courier New" w:hAnsi="Courier New" w:cs="Courier New"/>
          <w:color w:val="008000"/>
          <w:sz w:val="20"/>
          <w:szCs w:val="20"/>
          <w:highlight w:val="white"/>
        </w:rPr>
      </w:pPr>
      <w:ins w:id="2414"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2415" w:author="Michael Bell" w:date="2013-05-06T17:58:00Z"/>
          <w:rFonts w:ascii="Courier New" w:hAnsi="Courier New" w:cs="Courier New"/>
          <w:color w:val="008000"/>
          <w:sz w:val="20"/>
          <w:szCs w:val="20"/>
          <w:highlight w:val="white"/>
        </w:rPr>
      </w:pPr>
      <w:ins w:id="2416" w:author="Michael Bell" w:date="2013-05-06T17:58:00Z">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ins>
    </w:p>
    <w:p w14:paraId="76FD1ABA" w14:textId="77777777" w:rsidR="003A2FEE" w:rsidRDefault="003A2FEE" w:rsidP="003A2FEE">
      <w:pPr>
        <w:autoSpaceDE w:val="0"/>
        <w:autoSpaceDN w:val="0"/>
        <w:adjustRightInd w:val="0"/>
        <w:spacing w:after="0" w:line="240" w:lineRule="auto"/>
        <w:rPr>
          <w:ins w:id="2417" w:author="Michael Bell" w:date="2013-05-06T17:58:00Z"/>
          <w:rFonts w:ascii="Courier New" w:hAnsi="Courier New" w:cs="Courier New"/>
          <w:color w:val="008000"/>
          <w:sz w:val="20"/>
          <w:szCs w:val="20"/>
          <w:highlight w:val="white"/>
        </w:rPr>
      </w:pPr>
      <w:ins w:id="2418"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2419" w:author="Michael Bell" w:date="2013-05-06T17:58:00Z"/>
          <w:rFonts w:ascii="Courier New" w:hAnsi="Courier New" w:cs="Courier New"/>
          <w:color w:val="000000"/>
          <w:sz w:val="20"/>
          <w:szCs w:val="20"/>
          <w:highlight w:val="white"/>
        </w:rPr>
      </w:pPr>
      <w:ins w:id="2420" w:author="Michael Bell" w:date="2013-05-06T17:58:00Z">
        <w:r>
          <w:rPr>
            <w:rFonts w:ascii="Courier New" w:hAnsi="Courier New" w:cs="Courier New"/>
            <w:color w:val="008000"/>
            <w:sz w:val="20"/>
            <w:szCs w:val="20"/>
            <w:highlight w:val="white"/>
          </w:rPr>
          <w:t xml:space="preserve">   these three are repeated endlessly untill power off */</w:t>
        </w:r>
      </w:ins>
    </w:p>
    <w:p w14:paraId="398A5052" w14:textId="77777777" w:rsidR="003A2FEE" w:rsidRDefault="003A2FEE" w:rsidP="003A2FEE">
      <w:pPr>
        <w:autoSpaceDE w:val="0"/>
        <w:autoSpaceDN w:val="0"/>
        <w:adjustRightInd w:val="0"/>
        <w:spacing w:after="0" w:line="240" w:lineRule="auto"/>
        <w:rPr>
          <w:ins w:id="2421"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2422" w:author="Michael Bell" w:date="2013-05-06T17:58:00Z"/>
          <w:rFonts w:ascii="Courier New" w:hAnsi="Courier New" w:cs="Courier New"/>
          <w:color w:val="008000"/>
          <w:sz w:val="20"/>
          <w:szCs w:val="20"/>
          <w:highlight w:val="white"/>
        </w:rPr>
      </w:pPr>
      <w:ins w:id="242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2424" w:author="Michael Bell" w:date="2013-05-06T17:58:00Z"/>
          <w:rFonts w:ascii="Courier New" w:hAnsi="Courier New" w:cs="Courier New"/>
          <w:color w:val="008000"/>
          <w:sz w:val="20"/>
          <w:szCs w:val="20"/>
          <w:highlight w:val="white"/>
        </w:rPr>
      </w:pPr>
      <w:ins w:id="242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2426" w:author="Michael Bell" w:date="2013-05-06T17:58:00Z"/>
          <w:rFonts w:ascii="Courier New" w:hAnsi="Courier New" w:cs="Courier New"/>
          <w:color w:val="000000"/>
          <w:sz w:val="20"/>
          <w:szCs w:val="20"/>
          <w:highlight w:val="white"/>
        </w:rPr>
      </w:pPr>
      <w:ins w:id="242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2428" w:author="Michael Bell" w:date="2013-05-06T17:58:00Z"/>
          <w:rFonts w:ascii="Courier New" w:hAnsi="Courier New" w:cs="Courier New"/>
          <w:color w:val="000000"/>
          <w:sz w:val="20"/>
          <w:szCs w:val="20"/>
          <w:highlight w:val="white"/>
        </w:rPr>
      </w:pPr>
      <w:ins w:id="2429"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2430" w:author="Michael Bell" w:date="2013-05-06T17:58:00Z"/>
          <w:rFonts w:ascii="Courier New" w:hAnsi="Courier New" w:cs="Courier New"/>
          <w:color w:val="000000"/>
          <w:sz w:val="20"/>
          <w:szCs w:val="20"/>
          <w:highlight w:val="white"/>
        </w:rPr>
      </w:pPr>
      <w:ins w:id="2431"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2432" w:author="Michael Bell" w:date="2013-05-06T17:58:00Z"/>
          <w:rFonts w:ascii="Courier New" w:hAnsi="Courier New" w:cs="Courier New"/>
          <w:color w:val="008000"/>
          <w:sz w:val="20"/>
          <w:szCs w:val="20"/>
          <w:highlight w:val="white"/>
        </w:rPr>
      </w:pPr>
      <w:ins w:id="243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ins>
    </w:p>
    <w:p w14:paraId="342CAD02" w14:textId="77777777" w:rsidR="003A2FEE" w:rsidRDefault="003A2FEE" w:rsidP="003A2FEE">
      <w:pPr>
        <w:autoSpaceDE w:val="0"/>
        <w:autoSpaceDN w:val="0"/>
        <w:adjustRightInd w:val="0"/>
        <w:spacing w:after="0" w:line="240" w:lineRule="auto"/>
        <w:rPr>
          <w:ins w:id="2434" w:author="Michael Bell" w:date="2013-05-06T17:58:00Z"/>
          <w:rFonts w:ascii="Courier New" w:hAnsi="Courier New" w:cs="Courier New"/>
          <w:color w:val="000000"/>
          <w:sz w:val="20"/>
          <w:szCs w:val="20"/>
          <w:highlight w:val="white"/>
        </w:rPr>
      </w:pPr>
      <w:ins w:id="2435"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2436" w:author="Michael Bell" w:date="2013-05-06T17:58:00Z"/>
          <w:rFonts w:ascii="Courier New" w:hAnsi="Courier New" w:cs="Courier New"/>
          <w:color w:val="000000"/>
          <w:sz w:val="20"/>
          <w:szCs w:val="20"/>
          <w:highlight w:val="white"/>
        </w:rPr>
      </w:pPr>
      <w:ins w:id="2437"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2438" w:author="Michael Bell" w:date="2013-05-06T17:58:00Z"/>
          <w:rFonts w:ascii="Courier New" w:hAnsi="Courier New" w:cs="Courier New"/>
          <w:color w:val="000000"/>
          <w:sz w:val="20"/>
          <w:szCs w:val="20"/>
          <w:highlight w:val="white"/>
        </w:rPr>
      </w:pPr>
      <w:ins w:id="2439"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2440" w:author="Michael Bell" w:date="2013-05-06T17:58:00Z"/>
          <w:rFonts w:ascii="Courier New" w:hAnsi="Courier New" w:cs="Courier New"/>
          <w:color w:val="008000"/>
          <w:sz w:val="20"/>
          <w:szCs w:val="20"/>
          <w:highlight w:val="white"/>
        </w:rPr>
      </w:pPr>
      <w:ins w:id="244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ins>
    </w:p>
    <w:p w14:paraId="1FEC84AE" w14:textId="77777777" w:rsidR="003A2FEE" w:rsidRDefault="003A2FEE" w:rsidP="003A2FEE">
      <w:pPr>
        <w:autoSpaceDE w:val="0"/>
        <w:autoSpaceDN w:val="0"/>
        <w:adjustRightInd w:val="0"/>
        <w:spacing w:after="0" w:line="240" w:lineRule="auto"/>
        <w:rPr>
          <w:ins w:id="2442" w:author="Michael Bell" w:date="2013-05-06T17:58:00Z"/>
          <w:rFonts w:ascii="Courier New" w:hAnsi="Courier New" w:cs="Courier New"/>
          <w:color w:val="000000"/>
          <w:sz w:val="20"/>
          <w:szCs w:val="20"/>
          <w:highlight w:val="white"/>
        </w:rPr>
      </w:pPr>
      <w:ins w:id="244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2444" w:author="Michael Bell" w:date="2013-05-06T17:58:00Z"/>
          <w:rFonts w:ascii="Courier New" w:hAnsi="Courier New" w:cs="Courier New"/>
          <w:color w:val="000000"/>
          <w:sz w:val="20"/>
          <w:szCs w:val="20"/>
          <w:highlight w:val="white"/>
        </w:rPr>
      </w:pPr>
      <w:ins w:id="2445"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4BA38BE" w14:textId="77777777" w:rsidR="003A2FEE" w:rsidRDefault="003A2FEE" w:rsidP="003A2FEE">
      <w:pPr>
        <w:autoSpaceDE w:val="0"/>
        <w:autoSpaceDN w:val="0"/>
        <w:adjustRightInd w:val="0"/>
        <w:spacing w:after="0" w:line="240" w:lineRule="auto"/>
        <w:rPr>
          <w:ins w:id="2446" w:author="Michael Bell" w:date="2013-05-06T17:58:00Z"/>
          <w:rFonts w:ascii="Courier New" w:hAnsi="Courier New" w:cs="Courier New"/>
          <w:color w:val="000000"/>
          <w:sz w:val="20"/>
          <w:szCs w:val="20"/>
          <w:highlight w:val="white"/>
        </w:rPr>
      </w:pPr>
      <w:ins w:id="244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2448" w:author="Michael Bell" w:date="2013-05-06T17:58:00Z"/>
          <w:rFonts w:ascii="Courier New" w:hAnsi="Courier New" w:cs="Courier New"/>
          <w:color w:val="008000"/>
          <w:sz w:val="20"/>
          <w:szCs w:val="20"/>
          <w:highlight w:val="white"/>
        </w:rPr>
      </w:pPr>
      <w:ins w:id="244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ins>
    </w:p>
    <w:p w14:paraId="7A76B211" w14:textId="77777777" w:rsidR="003A2FEE" w:rsidRDefault="003A2FEE" w:rsidP="003A2FEE">
      <w:pPr>
        <w:autoSpaceDE w:val="0"/>
        <w:autoSpaceDN w:val="0"/>
        <w:adjustRightInd w:val="0"/>
        <w:spacing w:after="0" w:line="240" w:lineRule="auto"/>
        <w:rPr>
          <w:ins w:id="2450" w:author="Michael Bell" w:date="2013-05-06T17:58:00Z"/>
          <w:rFonts w:ascii="Courier New" w:hAnsi="Courier New" w:cs="Courier New"/>
          <w:color w:val="008000"/>
          <w:sz w:val="20"/>
          <w:szCs w:val="20"/>
          <w:highlight w:val="white"/>
        </w:rPr>
      </w:pPr>
      <w:ins w:id="2451" w:author="Michael Bell" w:date="2013-05-06T17:58:00Z">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2452" w:author="Michael Bell" w:date="2013-05-06T17:58:00Z"/>
          <w:rFonts w:ascii="Courier New" w:hAnsi="Courier New" w:cs="Courier New"/>
          <w:color w:val="008000"/>
          <w:sz w:val="20"/>
          <w:szCs w:val="20"/>
          <w:highlight w:val="white"/>
        </w:rPr>
      </w:pPr>
      <w:ins w:id="2453" w:author="Michael Bell" w:date="2013-05-06T17:58:00Z">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2454" w:author="Michael Bell" w:date="2013-05-06T17:58:00Z"/>
          <w:rFonts w:ascii="Courier New" w:hAnsi="Courier New" w:cs="Courier New"/>
          <w:color w:val="000000"/>
          <w:sz w:val="20"/>
          <w:szCs w:val="20"/>
          <w:highlight w:val="white"/>
        </w:rPr>
      </w:pPr>
      <w:ins w:id="2455" w:author="Michael Bell" w:date="2013-05-06T17:58:00Z">
        <w:r>
          <w:rPr>
            <w:rFonts w:ascii="Courier New" w:hAnsi="Courier New" w:cs="Courier New"/>
            <w:color w:val="008000"/>
            <w:sz w:val="20"/>
            <w:szCs w:val="20"/>
            <w:highlight w:val="white"/>
          </w:rPr>
          <w:t xml:space="preserve">       execute the instructions apropriate to the currently selected menu option*/</w:t>
        </w:r>
      </w:ins>
    </w:p>
    <w:p w14:paraId="4B703047" w14:textId="77777777" w:rsidR="003A2FEE" w:rsidRDefault="003A2FEE" w:rsidP="003A2FEE">
      <w:pPr>
        <w:autoSpaceDE w:val="0"/>
        <w:autoSpaceDN w:val="0"/>
        <w:adjustRightInd w:val="0"/>
        <w:spacing w:after="0" w:line="240" w:lineRule="auto"/>
        <w:rPr>
          <w:ins w:id="2456" w:author="Michael Bell" w:date="2013-05-06T17:58:00Z"/>
          <w:rFonts w:ascii="Courier New" w:hAnsi="Courier New" w:cs="Courier New"/>
          <w:color w:val="000000"/>
          <w:sz w:val="20"/>
          <w:szCs w:val="20"/>
          <w:highlight w:val="white"/>
        </w:rPr>
      </w:pPr>
      <w:ins w:id="2457" w:author="Michael Bell" w:date="2013-05-06T17:58:00Z">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2458" w:author="Michael Bell" w:date="2013-05-06T17:58:00Z"/>
          <w:rFonts w:ascii="Courier New" w:hAnsi="Courier New" w:cs="Courier New"/>
          <w:color w:val="000000"/>
          <w:sz w:val="20"/>
          <w:szCs w:val="20"/>
          <w:highlight w:val="white"/>
        </w:rPr>
      </w:pPr>
      <w:ins w:id="2459" w:author="Michael Bell" w:date="2013-05-06T17:58:00Z">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2460" w:author="Michael Bell" w:date="2013-05-06T17:58:00Z"/>
          <w:rFonts w:ascii="Courier New" w:hAnsi="Courier New" w:cs="Courier New"/>
          <w:color w:val="000000"/>
          <w:sz w:val="20"/>
          <w:szCs w:val="20"/>
          <w:highlight w:val="white"/>
        </w:rPr>
      </w:pPr>
      <w:ins w:id="2461" w:author="Michael Bell" w:date="2013-05-06T17:58:00Z">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2462" w:author="Michael Bell" w:date="2013-05-06T17:58:00Z"/>
          <w:rFonts w:ascii="Courier New" w:hAnsi="Courier New" w:cs="Courier New"/>
          <w:color w:val="000000"/>
          <w:sz w:val="20"/>
          <w:szCs w:val="20"/>
          <w:highlight w:val="white"/>
        </w:rPr>
      </w:pPr>
      <w:ins w:id="2463" w:author="Michael Bell" w:date="2013-05-06T17:58:00Z">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2464" w:author="Michael Bell" w:date="2013-05-06T17:58:00Z"/>
          <w:rFonts w:ascii="Courier New" w:hAnsi="Courier New" w:cs="Courier New"/>
          <w:color w:val="008000"/>
          <w:sz w:val="20"/>
          <w:szCs w:val="20"/>
          <w:highlight w:val="white"/>
        </w:rPr>
      </w:pPr>
      <w:ins w:id="246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ins>
    </w:p>
    <w:p w14:paraId="65804DBE" w14:textId="77777777" w:rsidR="003A2FEE" w:rsidRDefault="003A2FEE" w:rsidP="003A2FEE">
      <w:pPr>
        <w:autoSpaceDE w:val="0"/>
        <w:autoSpaceDN w:val="0"/>
        <w:adjustRightInd w:val="0"/>
        <w:spacing w:after="0" w:line="240" w:lineRule="auto"/>
        <w:rPr>
          <w:ins w:id="2466" w:author="Michael Bell" w:date="2013-05-06T17:58:00Z"/>
          <w:rFonts w:ascii="Courier New" w:hAnsi="Courier New" w:cs="Courier New"/>
          <w:color w:val="000000"/>
          <w:sz w:val="20"/>
          <w:szCs w:val="20"/>
          <w:highlight w:val="white"/>
        </w:rPr>
      </w:pPr>
      <w:ins w:id="246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2468"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2469" w:author="Michael Bell" w:date="2013-05-06T17:58:00Z"/>
          <w:rFonts w:ascii="Courier New" w:hAnsi="Courier New" w:cs="Courier New"/>
          <w:color w:val="008000"/>
          <w:sz w:val="20"/>
          <w:szCs w:val="20"/>
          <w:highlight w:val="white"/>
        </w:rPr>
      </w:pPr>
      <w:ins w:id="2470"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2471" w:author="Michael Bell" w:date="2013-05-06T17:58:00Z"/>
          <w:rFonts w:ascii="Courier New" w:hAnsi="Courier New" w:cs="Courier New"/>
          <w:color w:val="008000"/>
          <w:sz w:val="20"/>
          <w:szCs w:val="20"/>
          <w:highlight w:val="white"/>
        </w:rPr>
      </w:pPr>
      <w:ins w:id="247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2473" w:author="Michael Bell" w:date="2013-05-06T17:58:00Z"/>
          <w:rFonts w:ascii="Courier New" w:hAnsi="Courier New" w:cs="Courier New"/>
          <w:color w:val="008000"/>
          <w:sz w:val="20"/>
          <w:szCs w:val="20"/>
          <w:highlight w:val="white"/>
        </w:rPr>
      </w:pPr>
      <w:ins w:id="2474"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2475" w:author="Michael Bell" w:date="2013-05-06T17:58:00Z"/>
          <w:rFonts w:ascii="Courier New" w:hAnsi="Courier New" w:cs="Courier New"/>
          <w:color w:val="000000"/>
          <w:sz w:val="20"/>
          <w:szCs w:val="20"/>
          <w:highlight w:val="white"/>
        </w:rPr>
      </w:pPr>
      <w:ins w:id="2476" w:author="Michael Bell" w:date="2013-05-06T17:58:00Z">
        <w:r>
          <w:rPr>
            <w:rFonts w:ascii="Courier New" w:hAnsi="Courier New" w:cs="Courier New"/>
            <w:color w:val="008000"/>
            <w:sz w:val="20"/>
            <w:szCs w:val="20"/>
            <w:highlight w:val="white"/>
          </w:rPr>
          <w:t xml:space="preserve">     it sets met to false once it has been run*/</w:t>
        </w:r>
      </w:ins>
    </w:p>
    <w:p w14:paraId="581C7F37" w14:textId="77777777" w:rsidR="003A2FEE" w:rsidRDefault="003A2FEE" w:rsidP="003A2FEE">
      <w:pPr>
        <w:autoSpaceDE w:val="0"/>
        <w:autoSpaceDN w:val="0"/>
        <w:adjustRightInd w:val="0"/>
        <w:spacing w:after="0" w:line="240" w:lineRule="auto"/>
        <w:rPr>
          <w:ins w:id="2477" w:author="Michael Bell" w:date="2013-05-06T17:58:00Z"/>
          <w:rFonts w:ascii="Courier New" w:hAnsi="Courier New" w:cs="Courier New"/>
          <w:color w:val="000000"/>
          <w:sz w:val="20"/>
          <w:szCs w:val="20"/>
          <w:highlight w:val="white"/>
        </w:rPr>
      </w:pPr>
      <w:ins w:id="247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2479" w:author="Michael Bell" w:date="2013-05-06T17:58:00Z"/>
          <w:rFonts w:ascii="Courier New" w:hAnsi="Courier New" w:cs="Courier New"/>
          <w:color w:val="000000"/>
          <w:sz w:val="20"/>
          <w:szCs w:val="20"/>
          <w:highlight w:val="white"/>
        </w:rPr>
      </w:pPr>
      <w:ins w:id="248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2481" w:author="Michael Bell" w:date="2013-05-06T17:58:00Z"/>
          <w:rFonts w:ascii="Courier New" w:hAnsi="Courier New" w:cs="Courier New"/>
          <w:color w:val="000000"/>
          <w:sz w:val="20"/>
          <w:szCs w:val="20"/>
          <w:highlight w:val="white"/>
        </w:rPr>
      </w:pPr>
      <w:ins w:id="2482" w:author="Michael Bell" w:date="2013-05-06T17:58:00Z">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2483" w:author="Michael Bell" w:date="2013-05-06T17:58:00Z"/>
          <w:rFonts w:ascii="Courier New" w:hAnsi="Courier New" w:cs="Courier New"/>
          <w:color w:val="000000"/>
          <w:sz w:val="20"/>
          <w:szCs w:val="20"/>
          <w:highlight w:val="white"/>
        </w:rPr>
      </w:pPr>
      <w:ins w:id="2484"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2485" w:author="Michael Bell" w:date="2013-05-06T17:58:00Z"/>
          <w:rFonts w:ascii="Courier New" w:hAnsi="Courier New" w:cs="Courier New"/>
          <w:color w:val="008000"/>
          <w:sz w:val="20"/>
          <w:szCs w:val="20"/>
          <w:highlight w:val="white"/>
        </w:rPr>
      </w:pPr>
      <w:ins w:id="248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2487" w:author="Michael Bell" w:date="2013-05-06T17:58:00Z"/>
          <w:rFonts w:ascii="Courier New" w:hAnsi="Courier New" w:cs="Courier New"/>
          <w:color w:val="000000"/>
          <w:sz w:val="20"/>
          <w:szCs w:val="20"/>
          <w:highlight w:val="white"/>
        </w:rPr>
      </w:pPr>
      <w:ins w:id="248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2489" w:author="Michael Bell" w:date="2013-05-06T17:58:00Z"/>
          <w:rFonts w:ascii="Courier New" w:hAnsi="Courier New" w:cs="Courier New"/>
          <w:color w:val="000000"/>
          <w:sz w:val="20"/>
          <w:szCs w:val="20"/>
          <w:highlight w:val="white"/>
        </w:rPr>
      </w:pPr>
      <w:ins w:id="249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2491" w:author="Michael Bell" w:date="2013-05-06T17:58:00Z"/>
          <w:rFonts w:ascii="Courier New" w:hAnsi="Courier New" w:cs="Courier New"/>
          <w:color w:val="000000"/>
          <w:sz w:val="20"/>
          <w:szCs w:val="20"/>
          <w:highlight w:val="white"/>
        </w:rPr>
      </w:pPr>
      <w:ins w:id="2492" w:author="Michael Bell" w:date="2013-05-06T17:58:00Z">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2493" w:author="Michael Bell" w:date="2013-05-06T17:58:00Z"/>
          <w:rFonts w:ascii="Courier New" w:hAnsi="Courier New" w:cs="Courier New"/>
          <w:color w:val="000000"/>
          <w:sz w:val="20"/>
          <w:szCs w:val="20"/>
          <w:highlight w:val="white"/>
        </w:rPr>
      </w:pPr>
      <w:ins w:id="2494"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2495" w:author="Michael Bell" w:date="2013-05-06T17:58:00Z"/>
          <w:rFonts w:ascii="Courier New" w:hAnsi="Courier New" w:cs="Courier New"/>
          <w:color w:val="000000"/>
          <w:sz w:val="20"/>
          <w:szCs w:val="20"/>
          <w:highlight w:val="white"/>
        </w:rPr>
      </w:pPr>
      <w:ins w:id="2496"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2497" w:author="Michael Bell" w:date="2013-05-06T17:58:00Z"/>
          <w:rFonts w:ascii="Courier New" w:hAnsi="Courier New" w:cs="Courier New"/>
          <w:color w:val="008000"/>
          <w:sz w:val="20"/>
          <w:szCs w:val="20"/>
          <w:highlight w:val="white"/>
        </w:rPr>
      </w:pPr>
      <w:ins w:id="2498" w:author="Michael Bell" w:date="2013-05-06T17:58:00Z">
        <w:r>
          <w:rPr>
            <w:rFonts w:ascii="Courier New" w:hAnsi="Courier New" w:cs="Courier New"/>
            <w:color w:val="008000"/>
            <w:sz w:val="20"/>
            <w:szCs w:val="20"/>
            <w:highlight w:val="white"/>
          </w:rPr>
          <w:t>//  if(menuPosX == 0 &amp;&amp; menuPosY == 0 &amp;&amp; !inTransit)</w:t>
        </w:r>
      </w:ins>
    </w:p>
    <w:p w14:paraId="712C2FDD" w14:textId="77777777" w:rsidR="003A2FEE" w:rsidRDefault="003A2FEE" w:rsidP="003A2FEE">
      <w:pPr>
        <w:autoSpaceDE w:val="0"/>
        <w:autoSpaceDN w:val="0"/>
        <w:adjustRightInd w:val="0"/>
        <w:spacing w:after="0" w:line="240" w:lineRule="auto"/>
        <w:rPr>
          <w:ins w:id="2499" w:author="Michael Bell" w:date="2013-05-06T17:58:00Z"/>
          <w:rFonts w:ascii="Courier New" w:hAnsi="Courier New" w:cs="Courier New"/>
          <w:color w:val="008000"/>
          <w:sz w:val="20"/>
          <w:szCs w:val="20"/>
          <w:highlight w:val="white"/>
        </w:rPr>
      </w:pPr>
      <w:ins w:id="2500"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2501" w:author="Michael Bell" w:date="2013-05-06T17:58:00Z"/>
          <w:rFonts w:ascii="Courier New" w:hAnsi="Courier New" w:cs="Courier New"/>
          <w:color w:val="008000"/>
          <w:sz w:val="20"/>
          <w:szCs w:val="20"/>
          <w:highlight w:val="white"/>
        </w:rPr>
      </w:pPr>
      <w:ins w:id="2502" w:author="Michael Bell" w:date="2013-05-06T17:58:00Z">
        <w:r>
          <w:rPr>
            <w:rFonts w:ascii="Courier New" w:hAnsi="Courier New" w:cs="Courier New"/>
            <w:color w:val="008000"/>
            <w:sz w:val="20"/>
            <w:szCs w:val="20"/>
            <w:highlight w:val="white"/>
          </w:rPr>
          <w:t>//    lcd.setCursor(0,0);</w:t>
        </w:r>
      </w:ins>
    </w:p>
    <w:p w14:paraId="5EA15B31" w14:textId="77777777" w:rsidR="003A2FEE" w:rsidRDefault="003A2FEE" w:rsidP="003A2FEE">
      <w:pPr>
        <w:autoSpaceDE w:val="0"/>
        <w:autoSpaceDN w:val="0"/>
        <w:adjustRightInd w:val="0"/>
        <w:spacing w:after="0" w:line="240" w:lineRule="auto"/>
        <w:rPr>
          <w:ins w:id="2503" w:author="Michael Bell" w:date="2013-05-06T17:58:00Z"/>
          <w:rFonts w:ascii="Courier New" w:hAnsi="Courier New" w:cs="Courier New"/>
          <w:color w:val="008000"/>
          <w:sz w:val="20"/>
          <w:szCs w:val="20"/>
          <w:highlight w:val="white"/>
        </w:rPr>
      </w:pPr>
      <w:ins w:id="2504" w:author="Michael Bell" w:date="2013-05-06T17:58:00Z">
        <w:r>
          <w:rPr>
            <w:rFonts w:ascii="Courier New" w:hAnsi="Courier New" w:cs="Courier New"/>
            <w:color w:val="008000"/>
            <w:sz w:val="20"/>
            <w:szCs w:val="20"/>
            <w:highlight w:val="white"/>
          </w:rPr>
          <w:t>//    lcd.print("Welcome to      ");</w:t>
        </w:r>
      </w:ins>
    </w:p>
    <w:p w14:paraId="6F3441C3" w14:textId="77777777" w:rsidR="003A2FEE" w:rsidRDefault="003A2FEE" w:rsidP="003A2FEE">
      <w:pPr>
        <w:autoSpaceDE w:val="0"/>
        <w:autoSpaceDN w:val="0"/>
        <w:adjustRightInd w:val="0"/>
        <w:spacing w:after="0" w:line="240" w:lineRule="auto"/>
        <w:rPr>
          <w:ins w:id="2505" w:author="Michael Bell" w:date="2013-05-06T17:58:00Z"/>
          <w:rFonts w:ascii="Courier New" w:hAnsi="Courier New" w:cs="Courier New"/>
          <w:color w:val="008000"/>
          <w:sz w:val="20"/>
          <w:szCs w:val="20"/>
          <w:highlight w:val="white"/>
        </w:rPr>
      </w:pPr>
      <w:ins w:id="2506"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2507" w:author="Michael Bell" w:date="2013-05-06T17:58:00Z"/>
          <w:rFonts w:ascii="Courier New" w:hAnsi="Courier New" w:cs="Courier New"/>
          <w:color w:val="000000"/>
          <w:sz w:val="20"/>
          <w:szCs w:val="20"/>
          <w:highlight w:val="white"/>
        </w:rPr>
      </w:pPr>
      <w:ins w:id="2508"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2509" w:author="Michael Bell" w:date="2013-05-06T17:58:00Z"/>
          <w:rFonts w:ascii="Courier New" w:hAnsi="Courier New" w:cs="Courier New"/>
          <w:color w:val="000000"/>
          <w:sz w:val="20"/>
          <w:szCs w:val="20"/>
          <w:highlight w:val="white"/>
        </w:rPr>
      </w:pPr>
      <w:ins w:id="2510" w:author="Michael Bell" w:date="2013-05-06T17:58:00Z">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2511" w:author="Michael Bell" w:date="2013-05-06T17:58:00Z"/>
          <w:rFonts w:ascii="Courier New" w:hAnsi="Courier New" w:cs="Courier New"/>
          <w:color w:val="000000"/>
          <w:sz w:val="20"/>
          <w:szCs w:val="20"/>
          <w:highlight w:val="white"/>
        </w:rPr>
      </w:pPr>
      <w:ins w:id="2512"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2513" w:author="Michael Bell" w:date="2013-05-06T17:58:00Z"/>
          <w:rFonts w:ascii="Courier New" w:hAnsi="Courier New" w:cs="Courier New"/>
          <w:color w:val="008000"/>
          <w:sz w:val="20"/>
          <w:szCs w:val="20"/>
          <w:highlight w:val="white"/>
        </w:rPr>
      </w:pPr>
      <w:ins w:id="2514"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2515" w:author="Michael Bell" w:date="2013-05-06T17:58:00Z"/>
          <w:rFonts w:ascii="Courier New" w:hAnsi="Courier New" w:cs="Courier New"/>
          <w:color w:val="000000"/>
          <w:sz w:val="20"/>
          <w:szCs w:val="20"/>
          <w:highlight w:val="white"/>
        </w:rPr>
      </w:pPr>
      <w:ins w:id="2516"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2517" w:author="Michael Bell" w:date="2013-05-06T17:58:00Z"/>
          <w:rFonts w:ascii="Courier New" w:hAnsi="Courier New" w:cs="Courier New"/>
          <w:color w:val="000000"/>
          <w:sz w:val="20"/>
          <w:szCs w:val="20"/>
          <w:highlight w:val="white"/>
        </w:rPr>
      </w:pPr>
      <w:ins w:id="2518"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2519" w:author="Michael Bell" w:date="2013-05-06T17:58:00Z"/>
          <w:rFonts w:ascii="Courier New" w:hAnsi="Courier New" w:cs="Courier New"/>
          <w:color w:val="008000"/>
          <w:sz w:val="20"/>
          <w:szCs w:val="20"/>
          <w:highlight w:val="white"/>
        </w:rPr>
      </w:pPr>
      <w:ins w:id="2520" w:author="Michael Bell" w:date="2013-05-06T17:58: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2521" w:author="Michael Bell" w:date="2013-05-06T17:53:00Z"/>
          <w:rFonts w:ascii="Courier New" w:hAnsi="Courier New" w:cs="Courier New"/>
          <w:color w:val="008000"/>
          <w:sz w:val="20"/>
          <w:szCs w:val="20"/>
          <w:highlight w:val="white"/>
        </w:rPr>
      </w:pPr>
      <w:ins w:id="2522" w:author="Michael Bell" w:date="2013-05-06T17:58:00Z">
        <w:r>
          <w:rPr>
            <w:rFonts w:ascii="Courier New" w:hAnsi="Courier New" w:cs="Courier New"/>
            <w:b/>
            <w:bCs/>
            <w:color w:val="000080"/>
            <w:sz w:val="20"/>
            <w:szCs w:val="20"/>
            <w:highlight w:val="white"/>
          </w:rPr>
          <w:t>}</w:t>
        </w:r>
      </w:ins>
      <w:del w:id="2523"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2524"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2525" w:author="Michael Bell" w:date="2013-05-06T17:53:00Z"/>
          <w:rFonts w:ascii="Courier New" w:hAnsi="Courier New" w:cs="Courier New"/>
          <w:color w:val="008000"/>
          <w:sz w:val="20"/>
          <w:szCs w:val="20"/>
          <w:highlight w:val="white"/>
        </w:rPr>
      </w:pPr>
      <w:del w:id="2526"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2527" w:author="Michael Bell" w:date="2013-05-06T17:53:00Z"/>
          <w:rFonts w:ascii="Courier New" w:hAnsi="Courier New" w:cs="Courier New"/>
          <w:color w:val="008000"/>
          <w:sz w:val="20"/>
          <w:szCs w:val="20"/>
          <w:highlight w:val="white"/>
        </w:rPr>
      </w:pPr>
      <w:del w:id="2528"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2529" w:author="Michael Bell" w:date="2013-05-06T17:53:00Z"/>
          <w:rFonts w:ascii="Courier New" w:hAnsi="Courier New" w:cs="Courier New"/>
          <w:color w:val="008000"/>
          <w:sz w:val="20"/>
          <w:szCs w:val="20"/>
          <w:highlight w:val="white"/>
        </w:rPr>
      </w:pPr>
      <w:del w:id="2530"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2531" w:author="Michael Bell" w:date="2013-05-06T17:53:00Z"/>
          <w:rFonts w:ascii="Courier New" w:hAnsi="Courier New" w:cs="Courier New"/>
          <w:color w:val="008000"/>
          <w:sz w:val="20"/>
          <w:szCs w:val="20"/>
          <w:highlight w:val="white"/>
        </w:rPr>
      </w:pPr>
      <w:del w:id="2532"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2533" w:author="Michael Bell" w:date="2013-05-06T17:53:00Z"/>
          <w:rFonts w:ascii="Courier New" w:hAnsi="Courier New" w:cs="Courier New"/>
          <w:color w:val="008000"/>
          <w:sz w:val="20"/>
          <w:szCs w:val="20"/>
          <w:highlight w:val="white"/>
        </w:rPr>
      </w:pPr>
      <w:del w:id="2534"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2535" w:author="Michael Bell" w:date="2013-05-06T17:53:00Z"/>
          <w:rFonts w:ascii="Courier New" w:hAnsi="Courier New" w:cs="Courier New"/>
          <w:color w:val="008000"/>
          <w:sz w:val="20"/>
          <w:szCs w:val="20"/>
          <w:highlight w:val="white"/>
        </w:rPr>
      </w:pPr>
      <w:del w:id="2536"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2537" w:author="Michael Bell" w:date="2013-05-06T17:53:00Z"/>
          <w:rFonts w:ascii="Courier New" w:hAnsi="Courier New" w:cs="Courier New"/>
          <w:color w:val="008000"/>
          <w:sz w:val="20"/>
          <w:szCs w:val="20"/>
          <w:highlight w:val="white"/>
        </w:rPr>
      </w:pPr>
      <w:del w:id="2538"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2539" w:author="Michael Bell" w:date="2013-05-06T17:53:00Z"/>
          <w:rFonts w:ascii="Courier New" w:hAnsi="Courier New" w:cs="Courier New"/>
          <w:color w:val="008000"/>
          <w:sz w:val="20"/>
          <w:szCs w:val="20"/>
          <w:highlight w:val="white"/>
        </w:rPr>
      </w:pPr>
      <w:del w:id="2540"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2541" w:author="Michael Bell" w:date="2013-05-06T17:53:00Z"/>
          <w:rFonts w:ascii="Courier New" w:hAnsi="Courier New" w:cs="Courier New"/>
          <w:color w:val="008000"/>
          <w:sz w:val="20"/>
          <w:szCs w:val="20"/>
          <w:highlight w:val="white"/>
        </w:rPr>
      </w:pPr>
      <w:del w:id="2542"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2543" w:author="Michael Bell" w:date="2013-05-06T17:53:00Z"/>
          <w:rFonts w:ascii="Courier New" w:hAnsi="Courier New" w:cs="Courier New"/>
          <w:color w:val="008000"/>
          <w:sz w:val="20"/>
          <w:szCs w:val="20"/>
          <w:highlight w:val="white"/>
        </w:rPr>
      </w:pPr>
      <w:del w:id="2544"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2545" w:author="Michael Bell" w:date="2013-05-06T17:53:00Z"/>
          <w:rFonts w:ascii="Courier New" w:hAnsi="Courier New" w:cs="Courier New"/>
          <w:color w:val="000000"/>
          <w:sz w:val="20"/>
          <w:szCs w:val="20"/>
          <w:highlight w:val="white"/>
        </w:rPr>
      </w:pPr>
      <w:del w:id="2546"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2547"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2548" w:author="Michael Bell" w:date="2013-05-06T17:53:00Z"/>
          <w:rFonts w:ascii="Courier New" w:hAnsi="Courier New" w:cs="Courier New"/>
          <w:color w:val="008000"/>
          <w:sz w:val="20"/>
          <w:szCs w:val="20"/>
          <w:highlight w:val="white"/>
        </w:rPr>
      </w:pPr>
      <w:del w:id="2549"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2550" w:author="Michael Bell" w:date="2013-05-06T17:53:00Z"/>
          <w:rFonts w:ascii="Courier New" w:hAnsi="Courier New" w:cs="Courier New"/>
          <w:color w:val="804000"/>
          <w:sz w:val="20"/>
          <w:szCs w:val="20"/>
          <w:highlight w:val="white"/>
        </w:rPr>
      </w:pPr>
      <w:del w:id="2551"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2552"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2553" w:author="Michael Bell" w:date="2013-05-06T17:53:00Z"/>
          <w:rFonts w:ascii="Courier New" w:hAnsi="Courier New" w:cs="Courier New"/>
          <w:color w:val="008000"/>
          <w:sz w:val="20"/>
          <w:szCs w:val="20"/>
          <w:highlight w:val="white"/>
        </w:rPr>
      </w:pPr>
      <w:del w:id="2554"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2555" w:author="Michael Bell" w:date="2013-05-06T17:53:00Z"/>
          <w:rFonts w:ascii="Courier New" w:hAnsi="Courier New" w:cs="Courier New"/>
          <w:color w:val="000000"/>
          <w:sz w:val="20"/>
          <w:szCs w:val="20"/>
          <w:highlight w:val="white"/>
        </w:rPr>
      </w:pPr>
      <w:del w:id="2556"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2557"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2558" w:author="Michael Bell" w:date="2013-05-06T17:53:00Z"/>
          <w:rFonts w:ascii="Courier New" w:hAnsi="Courier New" w:cs="Courier New"/>
          <w:color w:val="008000"/>
          <w:sz w:val="20"/>
          <w:szCs w:val="20"/>
          <w:highlight w:val="white"/>
        </w:rPr>
      </w:pPr>
      <w:del w:id="2559"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2560"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2561" w:author="Michael Bell" w:date="2013-05-06T17:53:00Z"/>
          <w:rFonts w:ascii="Courier New" w:hAnsi="Courier New" w:cs="Courier New"/>
          <w:color w:val="008000"/>
          <w:sz w:val="20"/>
          <w:szCs w:val="20"/>
          <w:highlight w:val="white"/>
        </w:rPr>
      </w:pPr>
      <w:del w:id="2562"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2563" w:author="Michael Bell" w:date="2013-05-06T17:53:00Z"/>
          <w:rFonts w:ascii="Courier New" w:hAnsi="Courier New" w:cs="Courier New"/>
          <w:color w:val="008000"/>
          <w:sz w:val="20"/>
          <w:szCs w:val="20"/>
          <w:highlight w:val="white"/>
        </w:rPr>
      </w:pPr>
      <w:del w:id="2564"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2565" w:author="Michael Bell" w:date="2013-05-06T17:53:00Z"/>
          <w:rFonts w:ascii="Courier New" w:hAnsi="Courier New" w:cs="Courier New"/>
          <w:color w:val="008000"/>
          <w:sz w:val="20"/>
          <w:szCs w:val="20"/>
          <w:highlight w:val="white"/>
        </w:rPr>
      </w:pPr>
      <w:del w:id="2566"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2567"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2568" w:author="Michael Bell" w:date="2013-05-06T17:53:00Z"/>
          <w:rFonts w:ascii="Courier New" w:hAnsi="Courier New" w:cs="Courier New"/>
          <w:color w:val="008000"/>
          <w:sz w:val="20"/>
          <w:szCs w:val="20"/>
          <w:highlight w:val="white"/>
        </w:rPr>
      </w:pPr>
      <w:del w:id="2569"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2570" w:author="Michael Bell" w:date="2013-05-06T17:53:00Z"/>
          <w:rFonts w:ascii="Courier New" w:hAnsi="Courier New" w:cs="Courier New"/>
          <w:color w:val="008000"/>
          <w:sz w:val="20"/>
          <w:szCs w:val="20"/>
          <w:highlight w:val="white"/>
        </w:rPr>
      </w:pPr>
      <w:del w:id="2571"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2572" w:author="Michael Bell" w:date="2013-05-06T17:53:00Z"/>
          <w:rFonts w:ascii="Courier New" w:hAnsi="Courier New" w:cs="Courier New"/>
          <w:color w:val="008000"/>
          <w:sz w:val="20"/>
          <w:szCs w:val="20"/>
          <w:highlight w:val="white"/>
        </w:rPr>
      </w:pPr>
      <w:del w:id="2573"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2574"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2575" w:author="Michael Bell" w:date="2013-05-06T17:53:00Z"/>
          <w:rFonts w:ascii="Courier New" w:hAnsi="Courier New" w:cs="Courier New"/>
          <w:color w:val="008000"/>
          <w:sz w:val="20"/>
          <w:szCs w:val="20"/>
          <w:highlight w:val="white"/>
        </w:rPr>
      </w:pPr>
      <w:del w:id="2576"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2577" w:author="Michael Bell" w:date="2013-05-06T17:53:00Z"/>
          <w:rFonts w:ascii="Courier New" w:hAnsi="Courier New" w:cs="Courier New"/>
          <w:color w:val="008000"/>
          <w:sz w:val="20"/>
          <w:szCs w:val="20"/>
          <w:highlight w:val="white"/>
        </w:rPr>
      </w:pPr>
      <w:del w:id="2578"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2579" w:author="Michael Bell" w:date="2013-05-06T17:53:00Z"/>
          <w:rFonts w:ascii="Courier New" w:hAnsi="Courier New" w:cs="Courier New"/>
          <w:color w:val="008000"/>
          <w:sz w:val="20"/>
          <w:szCs w:val="20"/>
          <w:highlight w:val="white"/>
        </w:rPr>
      </w:pPr>
      <w:del w:id="2580"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2581" w:author="Michael Bell" w:date="2013-05-06T17:53:00Z"/>
          <w:rFonts w:ascii="Courier New" w:hAnsi="Courier New" w:cs="Courier New"/>
          <w:color w:val="008000"/>
          <w:sz w:val="20"/>
          <w:szCs w:val="20"/>
          <w:highlight w:val="white"/>
        </w:rPr>
      </w:pPr>
      <w:del w:id="2582"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2583" w:author="Michael Bell" w:date="2013-05-06T17:53:00Z"/>
          <w:rFonts w:ascii="Courier New" w:hAnsi="Courier New" w:cs="Courier New"/>
          <w:color w:val="008000"/>
          <w:sz w:val="20"/>
          <w:szCs w:val="20"/>
          <w:highlight w:val="white"/>
        </w:rPr>
      </w:pPr>
      <w:del w:id="2584"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2585" w:author="Michael Bell" w:date="2013-05-06T17:53:00Z"/>
          <w:rFonts w:ascii="Courier New" w:hAnsi="Courier New" w:cs="Courier New"/>
          <w:color w:val="008000"/>
          <w:sz w:val="20"/>
          <w:szCs w:val="20"/>
          <w:highlight w:val="white"/>
        </w:rPr>
      </w:pPr>
      <w:del w:id="2586"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2587"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2588" w:author="Michael Bell" w:date="2013-05-06T17:53:00Z"/>
          <w:rFonts w:ascii="Courier New" w:hAnsi="Courier New" w:cs="Courier New"/>
          <w:color w:val="008000"/>
          <w:sz w:val="20"/>
          <w:szCs w:val="20"/>
          <w:highlight w:val="white"/>
        </w:rPr>
      </w:pPr>
      <w:del w:id="2589"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2590" w:author="Michael Bell" w:date="2013-05-06T17:53:00Z"/>
          <w:rFonts w:ascii="Courier New" w:hAnsi="Courier New" w:cs="Courier New"/>
          <w:color w:val="804000"/>
          <w:sz w:val="20"/>
          <w:szCs w:val="20"/>
          <w:highlight w:val="white"/>
        </w:rPr>
      </w:pPr>
      <w:del w:id="2591"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2592" w:author="Michael Bell" w:date="2013-05-06T17:53:00Z"/>
          <w:rFonts w:ascii="Courier New" w:hAnsi="Courier New" w:cs="Courier New"/>
          <w:color w:val="804000"/>
          <w:sz w:val="20"/>
          <w:szCs w:val="20"/>
          <w:highlight w:val="white"/>
        </w:rPr>
      </w:pPr>
      <w:del w:id="2593"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2594" w:author="Michael Bell" w:date="2013-05-06T17:53:00Z"/>
          <w:rFonts w:ascii="Courier New" w:hAnsi="Courier New" w:cs="Courier New"/>
          <w:color w:val="804000"/>
          <w:sz w:val="20"/>
          <w:szCs w:val="20"/>
          <w:highlight w:val="white"/>
        </w:rPr>
      </w:pPr>
      <w:del w:id="2595"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2596" w:author="Michael Bell" w:date="2013-05-06T17:53:00Z"/>
          <w:rFonts w:ascii="Courier New" w:hAnsi="Courier New" w:cs="Courier New"/>
          <w:color w:val="804000"/>
          <w:sz w:val="20"/>
          <w:szCs w:val="20"/>
          <w:highlight w:val="white"/>
        </w:rPr>
      </w:pPr>
      <w:del w:id="2597"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2598"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2599" w:author="Michael Bell" w:date="2013-05-06T17:53:00Z"/>
          <w:rFonts w:ascii="Courier New" w:hAnsi="Courier New" w:cs="Courier New"/>
          <w:color w:val="008000"/>
          <w:sz w:val="20"/>
          <w:szCs w:val="20"/>
          <w:highlight w:val="white"/>
        </w:rPr>
      </w:pPr>
      <w:del w:id="2600"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2601" w:author="Michael Bell" w:date="2013-05-06T17:53:00Z"/>
          <w:rFonts w:ascii="Courier New" w:hAnsi="Courier New" w:cs="Courier New"/>
          <w:color w:val="804000"/>
          <w:sz w:val="20"/>
          <w:szCs w:val="20"/>
          <w:highlight w:val="white"/>
        </w:rPr>
      </w:pPr>
      <w:del w:id="2602"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2603"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2604" w:author="Michael Bell" w:date="2013-05-06T17:53:00Z"/>
          <w:rFonts w:ascii="Courier New" w:hAnsi="Courier New" w:cs="Courier New"/>
          <w:color w:val="008000"/>
          <w:sz w:val="20"/>
          <w:szCs w:val="20"/>
          <w:highlight w:val="white"/>
        </w:rPr>
      </w:pPr>
      <w:del w:id="2605"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2606" w:author="Michael Bell" w:date="2013-05-06T17:53:00Z"/>
          <w:rFonts w:ascii="Courier New" w:hAnsi="Courier New" w:cs="Courier New"/>
          <w:color w:val="008000"/>
          <w:sz w:val="20"/>
          <w:szCs w:val="20"/>
          <w:highlight w:val="white"/>
        </w:rPr>
      </w:pPr>
      <w:del w:id="2607"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2608"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2609" w:author="Michael Bell" w:date="2013-05-06T17:53:00Z"/>
          <w:rFonts w:ascii="Courier New" w:hAnsi="Courier New" w:cs="Courier New"/>
          <w:color w:val="008000"/>
          <w:sz w:val="20"/>
          <w:szCs w:val="20"/>
          <w:highlight w:val="white"/>
        </w:rPr>
      </w:pPr>
      <w:del w:id="2610"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2611" w:author="Michael Bell" w:date="2013-05-06T17:53:00Z"/>
          <w:rFonts w:ascii="Courier New" w:hAnsi="Courier New" w:cs="Courier New"/>
          <w:color w:val="000000"/>
          <w:sz w:val="20"/>
          <w:szCs w:val="20"/>
          <w:highlight w:val="white"/>
        </w:rPr>
      </w:pPr>
      <w:del w:id="2612"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2613"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2614" w:author="Michael Bell" w:date="2013-05-06T17:53:00Z"/>
          <w:rFonts w:ascii="Courier New" w:hAnsi="Courier New" w:cs="Courier New"/>
          <w:color w:val="008000"/>
          <w:sz w:val="20"/>
          <w:szCs w:val="20"/>
          <w:highlight w:val="white"/>
        </w:rPr>
      </w:pPr>
      <w:del w:id="2615"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2616" w:author="Michael Bell" w:date="2013-05-06T17:53:00Z"/>
          <w:rFonts w:ascii="Courier New" w:hAnsi="Courier New" w:cs="Courier New"/>
          <w:color w:val="000000"/>
          <w:sz w:val="20"/>
          <w:szCs w:val="20"/>
          <w:highlight w:val="white"/>
        </w:rPr>
      </w:pPr>
      <w:del w:id="2617"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2618" w:author="Michael Bell" w:date="2013-05-06T17:53:00Z"/>
          <w:rFonts w:ascii="Courier New" w:hAnsi="Courier New" w:cs="Courier New"/>
          <w:color w:val="000000"/>
          <w:sz w:val="20"/>
          <w:szCs w:val="20"/>
          <w:highlight w:val="white"/>
        </w:rPr>
      </w:pPr>
      <w:del w:id="261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2620"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2621" w:author="Michael Bell" w:date="2013-05-06T17:53:00Z"/>
          <w:rFonts w:ascii="Courier New" w:hAnsi="Courier New" w:cs="Courier New"/>
          <w:color w:val="008000"/>
          <w:sz w:val="20"/>
          <w:szCs w:val="20"/>
          <w:highlight w:val="white"/>
        </w:rPr>
      </w:pPr>
      <w:del w:id="2622"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2623" w:author="Michael Bell" w:date="2013-05-06T17:53:00Z"/>
          <w:rFonts w:ascii="Courier New" w:hAnsi="Courier New" w:cs="Courier New"/>
          <w:color w:val="008000"/>
          <w:sz w:val="20"/>
          <w:szCs w:val="20"/>
          <w:highlight w:val="white"/>
        </w:rPr>
      </w:pPr>
      <w:del w:id="2624"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2625" w:author="Michael Bell" w:date="2013-05-06T17:53:00Z"/>
          <w:rFonts w:ascii="Courier New" w:hAnsi="Courier New" w:cs="Courier New"/>
          <w:color w:val="008000"/>
          <w:sz w:val="20"/>
          <w:szCs w:val="20"/>
          <w:highlight w:val="white"/>
        </w:rPr>
      </w:pPr>
      <w:del w:id="2626"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2627"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2628"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2629" w:author="Michael Bell" w:date="2013-05-06T17:53:00Z"/>
          <w:rFonts w:ascii="Courier New" w:hAnsi="Courier New" w:cs="Courier New"/>
          <w:color w:val="008000"/>
          <w:sz w:val="20"/>
          <w:szCs w:val="20"/>
          <w:highlight w:val="white"/>
        </w:rPr>
      </w:pPr>
      <w:del w:id="2630"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2631" w:author="Michael Bell" w:date="2013-05-06T17:53:00Z"/>
          <w:rFonts w:ascii="Courier New" w:hAnsi="Courier New" w:cs="Courier New"/>
          <w:color w:val="008000"/>
          <w:sz w:val="20"/>
          <w:szCs w:val="20"/>
          <w:highlight w:val="white"/>
        </w:rPr>
      </w:pPr>
      <w:del w:id="2632"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2633" w:author="Michael Bell" w:date="2013-05-06T17:53:00Z"/>
          <w:rFonts w:ascii="Courier New" w:hAnsi="Courier New" w:cs="Courier New"/>
          <w:color w:val="000000"/>
          <w:sz w:val="20"/>
          <w:szCs w:val="20"/>
          <w:highlight w:val="white"/>
        </w:rPr>
      </w:pPr>
      <w:del w:id="2634"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2635" w:author="Michael Bell" w:date="2013-05-06T17:53:00Z"/>
          <w:rFonts w:ascii="Courier New" w:hAnsi="Courier New" w:cs="Courier New"/>
          <w:color w:val="000000"/>
          <w:sz w:val="20"/>
          <w:szCs w:val="20"/>
          <w:highlight w:val="white"/>
        </w:rPr>
      </w:pPr>
      <w:del w:id="2636"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2637"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2638" w:author="Michael Bell" w:date="2013-05-06T17:53:00Z"/>
          <w:rFonts w:ascii="Courier New" w:hAnsi="Courier New" w:cs="Courier New"/>
          <w:color w:val="008000"/>
          <w:sz w:val="20"/>
          <w:szCs w:val="20"/>
          <w:highlight w:val="white"/>
        </w:rPr>
      </w:pPr>
      <w:del w:id="2639"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2640" w:author="Michael Bell" w:date="2013-05-06T17:53:00Z"/>
          <w:rFonts w:ascii="Courier New" w:hAnsi="Courier New" w:cs="Courier New"/>
          <w:color w:val="008000"/>
          <w:sz w:val="20"/>
          <w:szCs w:val="20"/>
          <w:highlight w:val="white"/>
        </w:rPr>
      </w:pPr>
      <w:del w:id="2641"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2642" w:author="Michael Bell" w:date="2013-05-06T17:53:00Z"/>
          <w:rFonts w:ascii="Courier New" w:hAnsi="Courier New" w:cs="Courier New"/>
          <w:color w:val="000000"/>
          <w:sz w:val="20"/>
          <w:szCs w:val="20"/>
          <w:highlight w:val="white"/>
        </w:rPr>
      </w:pPr>
      <w:del w:id="2643"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2644" w:author="Michael Bell" w:date="2013-05-06T17:53:00Z"/>
          <w:rFonts w:ascii="Courier New" w:hAnsi="Courier New" w:cs="Courier New"/>
          <w:color w:val="000000"/>
          <w:sz w:val="20"/>
          <w:szCs w:val="20"/>
          <w:highlight w:val="white"/>
        </w:rPr>
      </w:pPr>
      <w:del w:id="2645"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2646" w:author="Michael Bell" w:date="2013-05-06T17:53:00Z"/>
          <w:rFonts w:ascii="Courier New" w:hAnsi="Courier New" w:cs="Courier New"/>
          <w:color w:val="000000"/>
          <w:sz w:val="20"/>
          <w:szCs w:val="20"/>
          <w:highlight w:val="white"/>
        </w:rPr>
      </w:pPr>
      <w:del w:id="2647"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2648"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2649" w:author="Michael Bell" w:date="2013-05-06T17:53:00Z"/>
          <w:rFonts w:ascii="Courier New" w:hAnsi="Courier New" w:cs="Courier New"/>
          <w:color w:val="008000"/>
          <w:sz w:val="20"/>
          <w:szCs w:val="20"/>
          <w:highlight w:val="white"/>
        </w:rPr>
      </w:pPr>
      <w:del w:id="2650"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2651" w:author="Michael Bell" w:date="2013-05-06T17:53:00Z"/>
          <w:rFonts w:ascii="Courier New" w:hAnsi="Courier New" w:cs="Courier New"/>
          <w:color w:val="008000"/>
          <w:sz w:val="20"/>
          <w:szCs w:val="20"/>
          <w:highlight w:val="white"/>
        </w:rPr>
      </w:pPr>
      <w:del w:id="2652"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2653" w:author="Michael Bell" w:date="2013-05-06T17:53:00Z"/>
          <w:rFonts w:ascii="Courier New" w:hAnsi="Courier New" w:cs="Courier New"/>
          <w:color w:val="000000"/>
          <w:sz w:val="20"/>
          <w:szCs w:val="20"/>
          <w:highlight w:val="white"/>
        </w:rPr>
      </w:pPr>
      <w:del w:id="2654"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2655" w:author="Michael Bell" w:date="2013-05-06T17:53:00Z"/>
          <w:rFonts w:ascii="Courier New" w:hAnsi="Courier New" w:cs="Courier New"/>
          <w:color w:val="000000"/>
          <w:sz w:val="20"/>
          <w:szCs w:val="20"/>
          <w:highlight w:val="white"/>
        </w:rPr>
      </w:pPr>
      <w:del w:id="2656"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2657"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2658" w:author="Michael Bell" w:date="2013-05-06T17:53:00Z"/>
          <w:rFonts w:ascii="Courier New" w:hAnsi="Courier New" w:cs="Courier New"/>
          <w:color w:val="008000"/>
          <w:sz w:val="20"/>
          <w:szCs w:val="20"/>
          <w:highlight w:val="white"/>
        </w:rPr>
      </w:pPr>
      <w:del w:id="2659"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2660" w:author="Michael Bell" w:date="2013-05-06T17:53:00Z"/>
          <w:rFonts w:ascii="Courier New" w:hAnsi="Courier New" w:cs="Courier New"/>
          <w:color w:val="000000"/>
          <w:sz w:val="20"/>
          <w:szCs w:val="20"/>
          <w:highlight w:val="white"/>
        </w:rPr>
      </w:pPr>
      <w:del w:id="2661"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2662" w:author="Michael Bell" w:date="2013-05-06T17:53:00Z"/>
          <w:rFonts w:ascii="Courier New" w:hAnsi="Courier New" w:cs="Courier New"/>
          <w:color w:val="804000"/>
          <w:sz w:val="20"/>
          <w:szCs w:val="20"/>
          <w:highlight w:val="white"/>
        </w:rPr>
      </w:pPr>
      <w:del w:id="2663"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2664" w:author="Michael Bell" w:date="2013-05-06T17:53:00Z"/>
          <w:rFonts w:ascii="Courier New" w:hAnsi="Courier New" w:cs="Courier New"/>
          <w:color w:val="804000"/>
          <w:sz w:val="20"/>
          <w:szCs w:val="20"/>
          <w:highlight w:val="white"/>
        </w:rPr>
      </w:pPr>
      <w:del w:id="2665"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2666" w:author="Michael Bell" w:date="2013-05-06T17:53:00Z"/>
          <w:rFonts w:ascii="Courier New" w:hAnsi="Courier New" w:cs="Courier New"/>
          <w:color w:val="804000"/>
          <w:sz w:val="20"/>
          <w:szCs w:val="20"/>
          <w:highlight w:val="white"/>
        </w:rPr>
      </w:pPr>
      <w:del w:id="2667"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2668" w:author="Michael Bell" w:date="2013-05-06T17:53:00Z"/>
          <w:rFonts w:ascii="Courier New" w:hAnsi="Courier New" w:cs="Courier New"/>
          <w:color w:val="804000"/>
          <w:sz w:val="20"/>
          <w:szCs w:val="20"/>
          <w:highlight w:val="white"/>
        </w:rPr>
      </w:pPr>
      <w:del w:id="2669"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2670" w:author="Michael Bell" w:date="2013-05-06T17:53:00Z"/>
          <w:rFonts w:ascii="Courier New" w:hAnsi="Courier New" w:cs="Courier New"/>
          <w:color w:val="804000"/>
          <w:sz w:val="20"/>
          <w:szCs w:val="20"/>
          <w:highlight w:val="white"/>
        </w:rPr>
      </w:pPr>
      <w:del w:id="2671"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2672"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2673" w:author="Michael Bell" w:date="2013-05-06T17:53:00Z"/>
          <w:rFonts w:ascii="Courier New" w:hAnsi="Courier New" w:cs="Courier New"/>
          <w:color w:val="008000"/>
          <w:sz w:val="20"/>
          <w:szCs w:val="20"/>
          <w:highlight w:val="white"/>
        </w:rPr>
      </w:pPr>
      <w:del w:id="2674"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2675" w:author="Michael Bell" w:date="2013-05-06T17:53:00Z"/>
          <w:rFonts w:ascii="Courier New" w:hAnsi="Courier New" w:cs="Courier New"/>
          <w:color w:val="804000"/>
          <w:sz w:val="20"/>
          <w:szCs w:val="20"/>
          <w:highlight w:val="white"/>
        </w:rPr>
      </w:pPr>
      <w:del w:id="2676"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2677"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2678" w:author="Michael Bell" w:date="2013-05-06T17:53:00Z"/>
          <w:rFonts w:ascii="Courier New" w:hAnsi="Courier New" w:cs="Courier New"/>
          <w:color w:val="008000"/>
          <w:sz w:val="20"/>
          <w:szCs w:val="20"/>
          <w:highlight w:val="white"/>
        </w:rPr>
      </w:pPr>
      <w:del w:id="2679"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2680" w:author="Michael Bell" w:date="2013-05-06T17:53:00Z"/>
          <w:rFonts w:ascii="Courier New" w:hAnsi="Courier New" w:cs="Courier New"/>
          <w:color w:val="000000"/>
          <w:sz w:val="20"/>
          <w:szCs w:val="20"/>
          <w:highlight w:val="white"/>
        </w:rPr>
      </w:pPr>
      <w:del w:id="2681"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2682" w:author="Michael Bell" w:date="2013-05-06T17:53:00Z"/>
          <w:rFonts w:ascii="Courier New" w:hAnsi="Courier New" w:cs="Courier New"/>
          <w:color w:val="804000"/>
          <w:sz w:val="20"/>
          <w:szCs w:val="20"/>
          <w:highlight w:val="white"/>
        </w:rPr>
      </w:pPr>
      <w:del w:id="2683"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2684" w:author="Michael Bell" w:date="2013-05-06T17:53:00Z"/>
          <w:rFonts w:ascii="Courier New" w:hAnsi="Courier New" w:cs="Courier New"/>
          <w:color w:val="804000"/>
          <w:sz w:val="20"/>
          <w:szCs w:val="20"/>
          <w:highlight w:val="white"/>
        </w:rPr>
      </w:pPr>
      <w:del w:id="2685"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2686" w:author="Michael Bell" w:date="2013-05-06T17:53:00Z"/>
          <w:rFonts w:ascii="Courier New" w:hAnsi="Courier New" w:cs="Courier New"/>
          <w:color w:val="804000"/>
          <w:sz w:val="20"/>
          <w:szCs w:val="20"/>
          <w:highlight w:val="white"/>
        </w:rPr>
      </w:pPr>
      <w:del w:id="2687"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2688" w:author="Michael Bell" w:date="2013-05-06T17:53:00Z"/>
          <w:rFonts w:ascii="Courier New" w:hAnsi="Courier New" w:cs="Courier New"/>
          <w:color w:val="804000"/>
          <w:sz w:val="20"/>
          <w:szCs w:val="20"/>
          <w:highlight w:val="white"/>
        </w:rPr>
      </w:pPr>
      <w:del w:id="2689"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2690" w:author="Michael Bell" w:date="2013-05-06T17:53:00Z"/>
          <w:rFonts w:ascii="Courier New" w:hAnsi="Courier New" w:cs="Courier New"/>
          <w:color w:val="804000"/>
          <w:sz w:val="20"/>
          <w:szCs w:val="20"/>
          <w:highlight w:val="white"/>
        </w:rPr>
      </w:pPr>
      <w:del w:id="2691"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2692" w:author="Michael Bell" w:date="2013-05-06T17:53:00Z"/>
          <w:rFonts w:ascii="Courier New" w:hAnsi="Courier New" w:cs="Courier New"/>
          <w:color w:val="804000"/>
          <w:sz w:val="20"/>
          <w:szCs w:val="20"/>
          <w:highlight w:val="white"/>
        </w:rPr>
      </w:pPr>
      <w:del w:id="2693"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2694"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2695" w:author="Michael Bell" w:date="2013-05-06T17:53:00Z"/>
          <w:rFonts w:ascii="Courier New" w:hAnsi="Courier New" w:cs="Courier New"/>
          <w:color w:val="008000"/>
          <w:sz w:val="20"/>
          <w:szCs w:val="20"/>
          <w:highlight w:val="white"/>
        </w:rPr>
      </w:pPr>
      <w:del w:id="2696"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2697" w:author="Michael Bell" w:date="2013-05-06T17:53:00Z"/>
          <w:rFonts w:ascii="Courier New" w:hAnsi="Courier New" w:cs="Courier New"/>
          <w:color w:val="804000"/>
          <w:sz w:val="20"/>
          <w:szCs w:val="20"/>
          <w:highlight w:val="white"/>
        </w:rPr>
      </w:pPr>
      <w:del w:id="2698"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2699" w:author="Michael Bell" w:date="2013-05-06T17:53:00Z"/>
          <w:rFonts w:ascii="Courier New" w:hAnsi="Courier New" w:cs="Courier New"/>
          <w:color w:val="804000"/>
          <w:sz w:val="20"/>
          <w:szCs w:val="20"/>
          <w:highlight w:val="white"/>
        </w:rPr>
      </w:pPr>
      <w:del w:id="2700"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2701" w:author="Michael Bell" w:date="2013-05-06T17:53:00Z"/>
          <w:rFonts w:ascii="Courier New" w:hAnsi="Courier New" w:cs="Courier New"/>
          <w:color w:val="804000"/>
          <w:sz w:val="20"/>
          <w:szCs w:val="20"/>
          <w:highlight w:val="white"/>
        </w:rPr>
      </w:pPr>
      <w:del w:id="2702"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2703" w:author="Michael Bell" w:date="2013-05-06T17:53:00Z"/>
          <w:rFonts w:ascii="Courier New" w:hAnsi="Courier New" w:cs="Courier New"/>
          <w:color w:val="804000"/>
          <w:sz w:val="20"/>
          <w:szCs w:val="20"/>
          <w:highlight w:val="white"/>
        </w:rPr>
      </w:pPr>
      <w:del w:id="2704"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2705" w:author="Michael Bell" w:date="2013-05-06T17:53:00Z"/>
          <w:rFonts w:ascii="Courier New" w:hAnsi="Courier New" w:cs="Courier New"/>
          <w:color w:val="804000"/>
          <w:sz w:val="20"/>
          <w:szCs w:val="20"/>
          <w:highlight w:val="white"/>
        </w:rPr>
      </w:pPr>
      <w:del w:id="2706"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2707" w:author="Michael Bell" w:date="2013-05-06T17:53:00Z"/>
          <w:rFonts w:ascii="Courier New" w:hAnsi="Courier New" w:cs="Courier New"/>
          <w:color w:val="804000"/>
          <w:sz w:val="20"/>
          <w:szCs w:val="20"/>
          <w:highlight w:val="white"/>
        </w:rPr>
      </w:pPr>
      <w:del w:id="2708"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2709"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2710" w:author="Michael Bell" w:date="2013-05-06T17:53:00Z"/>
          <w:rFonts w:ascii="Courier New" w:hAnsi="Courier New" w:cs="Courier New"/>
          <w:color w:val="804000"/>
          <w:sz w:val="20"/>
          <w:szCs w:val="20"/>
          <w:highlight w:val="white"/>
        </w:rPr>
      </w:pPr>
      <w:del w:id="2711"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2712" w:author="Michael Bell" w:date="2013-05-06T17:53:00Z"/>
          <w:rFonts w:ascii="Courier New" w:hAnsi="Courier New" w:cs="Courier New"/>
          <w:color w:val="804000"/>
          <w:sz w:val="20"/>
          <w:szCs w:val="20"/>
          <w:highlight w:val="white"/>
        </w:rPr>
      </w:pPr>
      <w:del w:id="2713"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2714" w:author="Michael Bell" w:date="2013-05-06T17:53:00Z"/>
          <w:rFonts w:ascii="Courier New" w:hAnsi="Courier New" w:cs="Courier New"/>
          <w:color w:val="804000"/>
          <w:sz w:val="20"/>
          <w:szCs w:val="20"/>
          <w:highlight w:val="white"/>
        </w:rPr>
      </w:pPr>
      <w:del w:id="2715"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2716" w:author="Michael Bell" w:date="2013-05-06T17:53:00Z"/>
          <w:rFonts w:ascii="Courier New" w:hAnsi="Courier New" w:cs="Courier New"/>
          <w:color w:val="804000"/>
          <w:sz w:val="20"/>
          <w:szCs w:val="20"/>
          <w:highlight w:val="white"/>
        </w:rPr>
      </w:pPr>
      <w:del w:id="2717"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2718" w:author="Michael Bell" w:date="2013-05-06T17:53:00Z"/>
          <w:rFonts w:ascii="Courier New" w:hAnsi="Courier New" w:cs="Courier New"/>
          <w:color w:val="804000"/>
          <w:sz w:val="20"/>
          <w:szCs w:val="20"/>
          <w:highlight w:val="white"/>
        </w:rPr>
      </w:pPr>
      <w:del w:id="2719"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2720"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2721" w:author="Michael Bell" w:date="2013-05-06T17:53:00Z"/>
          <w:rFonts w:ascii="Courier New" w:hAnsi="Courier New" w:cs="Courier New"/>
          <w:color w:val="008000"/>
          <w:sz w:val="20"/>
          <w:szCs w:val="20"/>
          <w:highlight w:val="white"/>
        </w:rPr>
      </w:pPr>
      <w:del w:id="2722"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2723" w:author="Michael Bell" w:date="2013-05-06T17:53:00Z"/>
          <w:rFonts w:ascii="Courier New" w:hAnsi="Courier New" w:cs="Courier New"/>
          <w:color w:val="008000"/>
          <w:sz w:val="20"/>
          <w:szCs w:val="20"/>
          <w:highlight w:val="white"/>
        </w:rPr>
      </w:pPr>
      <w:del w:id="2724"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2725" w:author="Michael Bell" w:date="2013-05-06T17:53:00Z"/>
          <w:rFonts w:ascii="Courier New" w:hAnsi="Courier New" w:cs="Courier New"/>
          <w:color w:val="000000"/>
          <w:sz w:val="20"/>
          <w:szCs w:val="20"/>
          <w:highlight w:val="white"/>
        </w:rPr>
      </w:pPr>
      <w:del w:id="2726"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2727" w:author="Michael Bell" w:date="2013-05-06T17:53:00Z"/>
          <w:rFonts w:ascii="Courier New" w:hAnsi="Courier New" w:cs="Courier New"/>
          <w:color w:val="000000"/>
          <w:sz w:val="20"/>
          <w:szCs w:val="20"/>
          <w:highlight w:val="white"/>
        </w:rPr>
      </w:pPr>
      <w:del w:id="2728"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2729"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2730" w:author="Michael Bell" w:date="2013-05-06T17:53:00Z"/>
          <w:rFonts w:ascii="Courier New" w:hAnsi="Courier New" w:cs="Courier New"/>
          <w:color w:val="008000"/>
          <w:sz w:val="20"/>
          <w:szCs w:val="20"/>
          <w:highlight w:val="white"/>
        </w:rPr>
      </w:pPr>
      <w:del w:id="2731"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2732" w:author="Michael Bell" w:date="2013-05-06T17:53:00Z"/>
          <w:rFonts w:ascii="Courier New" w:hAnsi="Courier New" w:cs="Courier New"/>
          <w:color w:val="000000"/>
          <w:sz w:val="20"/>
          <w:szCs w:val="20"/>
          <w:highlight w:val="white"/>
        </w:rPr>
      </w:pPr>
      <w:del w:id="273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2734"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2735"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2736" w:author="Michael Bell" w:date="2013-05-06T17:53:00Z"/>
          <w:rFonts w:ascii="Courier New" w:hAnsi="Courier New" w:cs="Courier New"/>
          <w:color w:val="000000"/>
          <w:sz w:val="20"/>
          <w:szCs w:val="20"/>
          <w:highlight w:val="white"/>
        </w:rPr>
      </w:pPr>
      <w:del w:id="2737"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2738" w:author="Michael Bell" w:date="2013-05-06T17:53:00Z"/>
          <w:rFonts w:ascii="Courier New" w:hAnsi="Courier New" w:cs="Courier New"/>
          <w:color w:val="000000"/>
          <w:sz w:val="20"/>
          <w:szCs w:val="20"/>
          <w:highlight w:val="white"/>
        </w:rPr>
      </w:pPr>
      <w:del w:id="2739"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2740" w:author="Michael Bell" w:date="2013-05-06T17:53:00Z"/>
          <w:rFonts w:ascii="Courier New" w:hAnsi="Courier New" w:cs="Courier New"/>
          <w:color w:val="000000"/>
          <w:sz w:val="20"/>
          <w:szCs w:val="20"/>
          <w:highlight w:val="white"/>
        </w:rPr>
      </w:pPr>
      <w:del w:id="2741"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2742" w:author="Michael Bell" w:date="2013-05-06T17:53:00Z"/>
          <w:rFonts w:ascii="Courier New" w:hAnsi="Courier New" w:cs="Courier New"/>
          <w:color w:val="000000"/>
          <w:sz w:val="20"/>
          <w:szCs w:val="20"/>
          <w:highlight w:val="white"/>
        </w:rPr>
      </w:pPr>
      <w:del w:id="2743"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2744" w:author="Michael Bell" w:date="2013-05-06T17:53:00Z"/>
          <w:rFonts w:ascii="Courier New" w:hAnsi="Courier New" w:cs="Courier New"/>
          <w:color w:val="000000"/>
          <w:sz w:val="20"/>
          <w:szCs w:val="20"/>
          <w:highlight w:val="white"/>
        </w:rPr>
      </w:pPr>
      <w:del w:id="2745"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2746" w:author="Michael Bell" w:date="2013-05-06T17:53:00Z"/>
          <w:rFonts w:ascii="Courier New" w:hAnsi="Courier New" w:cs="Courier New"/>
          <w:color w:val="000000"/>
          <w:sz w:val="20"/>
          <w:szCs w:val="20"/>
          <w:highlight w:val="white"/>
        </w:rPr>
      </w:pPr>
      <w:del w:id="2747"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2748"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2749" w:author="Michael Bell" w:date="2013-05-06T17:53:00Z"/>
          <w:rFonts w:ascii="Courier New" w:hAnsi="Courier New" w:cs="Courier New"/>
          <w:color w:val="000000"/>
          <w:sz w:val="20"/>
          <w:szCs w:val="20"/>
          <w:highlight w:val="white"/>
        </w:rPr>
      </w:pPr>
      <w:del w:id="275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2751" w:author="Michael Bell" w:date="2013-05-06T17:53:00Z"/>
          <w:rFonts w:ascii="Courier New" w:hAnsi="Courier New" w:cs="Courier New"/>
          <w:color w:val="000000"/>
          <w:sz w:val="20"/>
          <w:szCs w:val="20"/>
          <w:highlight w:val="white"/>
        </w:rPr>
      </w:pPr>
      <w:del w:id="2752"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2753"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2754" w:author="Michael Bell" w:date="2013-05-06T17:53:00Z"/>
          <w:rFonts w:ascii="Courier New" w:hAnsi="Courier New" w:cs="Courier New"/>
          <w:color w:val="008000"/>
          <w:sz w:val="20"/>
          <w:szCs w:val="20"/>
          <w:highlight w:val="white"/>
        </w:rPr>
      </w:pPr>
      <w:del w:id="275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2756" w:author="Michael Bell" w:date="2013-05-06T17:53:00Z"/>
          <w:rFonts w:ascii="Courier New" w:hAnsi="Courier New" w:cs="Courier New"/>
          <w:color w:val="008000"/>
          <w:sz w:val="20"/>
          <w:szCs w:val="20"/>
          <w:highlight w:val="white"/>
        </w:rPr>
      </w:pPr>
      <w:del w:id="2757"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2758" w:author="Michael Bell" w:date="2013-05-06T17:53:00Z"/>
          <w:rFonts w:ascii="Courier New" w:hAnsi="Courier New" w:cs="Courier New"/>
          <w:color w:val="008000"/>
          <w:sz w:val="20"/>
          <w:szCs w:val="20"/>
          <w:highlight w:val="white"/>
        </w:rPr>
      </w:pPr>
      <w:del w:id="2759"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2760" w:author="Michael Bell" w:date="2013-05-06T17:53:00Z"/>
          <w:rFonts w:ascii="Courier New" w:hAnsi="Courier New" w:cs="Courier New"/>
          <w:color w:val="008000"/>
          <w:sz w:val="20"/>
          <w:szCs w:val="20"/>
          <w:highlight w:val="white"/>
        </w:rPr>
      </w:pPr>
      <w:del w:id="2761"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2762" w:author="Michael Bell" w:date="2013-05-06T17:53:00Z"/>
          <w:rFonts w:ascii="Courier New" w:hAnsi="Courier New" w:cs="Courier New"/>
          <w:color w:val="008000"/>
          <w:sz w:val="20"/>
          <w:szCs w:val="20"/>
          <w:highlight w:val="white"/>
        </w:rPr>
      </w:pPr>
      <w:del w:id="2763"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2764" w:author="Michael Bell" w:date="2013-05-06T17:53:00Z"/>
          <w:rFonts w:ascii="Courier New" w:hAnsi="Courier New" w:cs="Courier New"/>
          <w:color w:val="008000"/>
          <w:sz w:val="20"/>
          <w:szCs w:val="20"/>
          <w:highlight w:val="white"/>
        </w:rPr>
      </w:pPr>
      <w:del w:id="2765"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2766" w:author="Michael Bell" w:date="2013-05-06T17:53:00Z"/>
          <w:rFonts w:ascii="Courier New" w:hAnsi="Courier New" w:cs="Courier New"/>
          <w:color w:val="008000"/>
          <w:sz w:val="20"/>
          <w:szCs w:val="20"/>
          <w:highlight w:val="white"/>
        </w:rPr>
      </w:pPr>
      <w:del w:id="2767"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2768" w:author="Michael Bell" w:date="2013-05-06T17:53:00Z"/>
          <w:rFonts w:ascii="Courier New" w:hAnsi="Courier New" w:cs="Courier New"/>
          <w:color w:val="008000"/>
          <w:sz w:val="20"/>
          <w:szCs w:val="20"/>
          <w:highlight w:val="white"/>
        </w:rPr>
      </w:pPr>
      <w:del w:id="2769"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2770" w:author="Michael Bell" w:date="2013-05-06T17:53:00Z"/>
          <w:rFonts w:ascii="Courier New" w:hAnsi="Courier New" w:cs="Courier New"/>
          <w:color w:val="000000"/>
          <w:sz w:val="20"/>
          <w:szCs w:val="20"/>
          <w:highlight w:val="white"/>
        </w:rPr>
      </w:pPr>
      <w:del w:id="2771"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2772"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2773" w:author="Michael Bell" w:date="2013-05-06T17:53:00Z"/>
          <w:rFonts w:ascii="Courier New" w:hAnsi="Courier New" w:cs="Courier New"/>
          <w:color w:val="008000"/>
          <w:sz w:val="20"/>
          <w:szCs w:val="20"/>
          <w:highlight w:val="white"/>
        </w:rPr>
      </w:pPr>
      <w:del w:id="277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2775" w:author="Michael Bell" w:date="2013-05-06T17:53:00Z"/>
          <w:rFonts w:ascii="Courier New" w:hAnsi="Courier New" w:cs="Courier New"/>
          <w:color w:val="008000"/>
          <w:sz w:val="20"/>
          <w:szCs w:val="20"/>
          <w:highlight w:val="white"/>
        </w:rPr>
      </w:pPr>
      <w:del w:id="277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2777" w:author="Michael Bell" w:date="2013-05-06T17:53:00Z"/>
          <w:rFonts w:ascii="Courier New" w:hAnsi="Courier New" w:cs="Courier New"/>
          <w:color w:val="000000"/>
          <w:sz w:val="20"/>
          <w:szCs w:val="20"/>
          <w:highlight w:val="white"/>
        </w:rPr>
      </w:pPr>
      <w:del w:id="277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2779" w:author="Michael Bell" w:date="2013-05-06T17:53:00Z"/>
          <w:rFonts w:ascii="Courier New" w:hAnsi="Courier New" w:cs="Courier New"/>
          <w:color w:val="000000"/>
          <w:sz w:val="20"/>
          <w:szCs w:val="20"/>
          <w:highlight w:val="white"/>
        </w:rPr>
      </w:pPr>
      <w:del w:id="278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2781" w:author="Michael Bell" w:date="2013-05-06T17:53:00Z"/>
          <w:rFonts w:ascii="Courier New" w:hAnsi="Courier New" w:cs="Courier New"/>
          <w:color w:val="000000"/>
          <w:sz w:val="20"/>
          <w:szCs w:val="20"/>
          <w:highlight w:val="white"/>
        </w:rPr>
      </w:pPr>
      <w:del w:id="2782"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2783" w:author="Michael Bell" w:date="2013-05-06T17:53:00Z"/>
          <w:rFonts w:ascii="Courier New" w:hAnsi="Courier New" w:cs="Courier New"/>
          <w:color w:val="000000"/>
          <w:sz w:val="20"/>
          <w:szCs w:val="20"/>
          <w:highlight w:val="white"/>
        </w:rPr>
      </w:pPr>
      <w:del w:id="2784"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2785" w:author="Michael Bell" w:date="2013-05-06T17:53:00Z"/>
          <w:rFonts w:ascii="Courier New" w:hAnsi="Courier New" w:cs="Courier New"/>
          <w:color w:val="000000"/>
          <w:sz w:val="20"/>
          <w:szCs w:val="20"/>
          <w:highlight w:val="white"/>
        </w:rPr>
      </w:pPr>
      <w:del w:id="278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2787" w:author="Michael Bell" w:date="2013-05-06T17:53:00Z"/>
          <w:rFonts w:ascii="Courier New" w:hAnsi="Courier New" w:cs="Courier New"/>
          <w:color w:val="000000"/>
          <w:sz w:val="20"/>
          <w:szCs w:val="20"/>
          <w:highlight w:val="white"/>
        </w:rPr>
      </w:pPr>
      <w:del w:id="27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2789" w:author="Michael Bell" w:date="2013-05-06T17:53:00Z"/>
          <w:rFonts w:ascii="Courier New" w:hAnsi="Courier New" w:cs="Courier New"/>
          <w:color w:val="000000"/>
          <w:sz w:val="20"/>
          <w:szCs w:val="20"/>
          <w:highlight w:val="white"/>
        </w:rPr>
      </w:pPr>
      <w:del w:id="279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2791" w:author="Michael Bell" w:date="2013-05-06T17:53:00Z"/>
          <w:rFonts w:ascii="Courier New" w:hAnsi="Courier New" w:cs="Courier New"/>
          <w:color w:val="008000"/>
          <w:sz w:val="20"/>
          <w:szCs w:val="20"/>
          <w:highlight w:val="white"/>
        </w:rPr>
      </w:pPr>
      <w:del w:id="279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2793" w:author="Michael Bell" w:date="2013-05-06T17:53:00Z"/>
          <w:rFonts w:ascii="Courier New" w:hAnsi="Courier New" w:cs="Courier New"/>
          <w:color w:val="008000"/>
          <w:sz w:val="20"/>
          <w:szCs w:val="20"/>
          <w:highlight w:val="white"/>
        </w:rPr>
      </w:pPr>
      <w:del w:id="2794"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2795" w:author="Michael Bell" w:date="2013-05-06T17:53:00Z"/>
          <w:rFonts w:ascii="Courier New" w:hAnsi="Courier New" w:cs="Courier New"/>
          <w:color w:val="008000"/>
          <w:sz w:val="20"/>
          <w:szCs w:val="20"/>
          <w:highlight w:val="white"/>
        </w:rPr>
      </w:pPr>
      <w:del w:id="2796"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2797" w:author="Michael Bell" w:date="2013-05-06T17:53:00Z"/>
          <w:rFonts w:ascii="Courier New" w:hAnsi="Courier New" w:cs="Courier New"/>
          <w:color w:val="000000"/>
          <w:sz w:val="20"/>
          <w:szCs w:val="20"/>
          <w:highlight w:val="white"/>
        </w:rPr>
      </w:pPr>
      <w:del w:id="2798"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2799" w:author="Michael Bell" w:date="2013-05-06T17:53:00Z"/>
          <w:rFonts w:ascii="Courier New" w:hAnsi="Courier New" w:cs="Courier New"/>
          <w:color w:val="000000"/>
          <w:sz w:val="20"/>
          <w:szCs w:val="20"/>
          <w:highlight w:val="white"/>
        </w:rPr>
      </w:pPr>
      <w:del w:id="2800"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2801" w:author="Michael Bell" w:date="2013-05-06T17:53:00Z"/>
          <w:rFonts w:ascii="Courier New" w:hAnsi="Courier New" w:cs="Courier New"/>
          <w:color w:val="000000"/>
          <w:sz w:val="20"/>
          <w:szCs w:val="20"/>
          <w:highlight w:val="white"/>
        </w:rPr>
      </w:pPr>
      <w:del w:id="2802"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2803" w:author="Michael Bell" w:date="2013-05-06T17:53:00Z"/>
          <w:rFonts w:ascii="Courier New" w:hAnsi="Courier New" w:cs="Courier New"/>
          <w:color w:val="000000"/>
          <w:sz w:val="20"/>
          <w:szCs w:val="20"/>
          <w:highlight w:val="white"/>
        </w:rPr>
      </w:pPr>
      <w:del w:id="2804"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2805" w:author="Michael Bell" w:date="2013-05-06T17:53:00Z"/>
          <w:rFonts w:ascii="Courier New" w:hAnsi="Courier New" w:cs="Courier New"/>
          <w:color w:val="000000"/>
          <w:sz w:val="20"/>
          <w:szCs w:val="20"/>
          <w:highlight w:val="white"/>
        </w:rPr>
      </w:pPr>
      <w:del w:id="2806"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2807" w:author="Michael Bell" w:date="2013-05-06T17:53:00Z"/>
          <w:rFonts w:ascii="Courier New" w:hAnsi="Courier New" w:cs="Courier New"/>
          <w:color w:val="000000"/>
          <w:sz w:val="20"/>
          <w:szCs w:val="20"/>
          <w:highlight w:val="white"/>
        </w:rPr>
      </w:pPr>
      <w:del w:id="28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2809"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2810" w:author="Michael Bell" w:date="2013-05-06T17:53:00Z"/>
          <w:rFonts w:ascii="Courier New" w:hAnsi="Courier New" w:cs="Courier New"/>
          <w:color w:val="008000"/>
          <w:sz w:val="20"/>
          <w:szCs w:val="20"/>
          <w:highlight w:val="white"/>
        </w:rPr>
      </w:pPr>
      <w:del w:id="28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2812" w:author="Michael Bell" w:date="2013-05-06T17:53:00Z"/>
          <w:rFonts w:ascii="Courier New" w:hAnsi="Courier New" w:cs="Courier New"/>
          <w:color w:val="008000"/>
          <w:sz w:val="20"/>
          <w:szCs w:val="20"/>
          <w:highlight w:val="white"/>
        </w:rPr>
      </w:pPr>
      <w:del w:id="281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2814" w:author="Michael Bell" w:date="2013-05-06T17:53:00Z"/>
          <w:rFonts w:ascii="Courier New" w:hAnsi="Courier New" w:cs="Courier New"/>
          <w:color w:val="008000"/>
          <w:sz w:val="20"/>
          <w:szCs w:val="20"/>
          <w:highlight w:val="white"/>
        </w:rPr>
      </w:pPr>
      <w:del w:id="2815"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2816" w:author="Michael Bell" w:date="2013-05-06T17:53:00Z"/>
          <w:rFonts w:ascii="Courier New" w:hAnsi="Courier New" w:cs="Courier New"/>
          <w:color w:val="000000"/>
          <w:sz w:val="20"/>
          <w:szCs w:val="20"/>
          <w:highlight w:val="white"/>
        </w:rPr>
      </w:pPr>
      <w:del w:id="2817"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2818" w:author="Michael Bell" w:date="2013-05-06T17:53:00Z"/>
          <w:rFonts w:ascii="Courier New" w:hAnsi="Courier New" w:cs="Courier New"/>
          <w:color w:val="000000"/>
          <w:sz w:val="20"/>
          <w:szCs w:val="20"/>
          <w:highlight w:val="white"/>
        </w:rPr>
      </w:pPr>
      <w:del w:id="28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2820" w:author="Michael Bell" w:date="2013-05-06T17:53:00Z"/>
          <w:rFonts w:ascii="Courier New" w:hAnsi="Courier New" w:cs="Courier New"/>
          <w:color w:val="000000"/>
          <w:sz w:val="20"/>
          <w:szCs w:val="20"/>
          <w:highlight w:val="white"/>
        </w:rPr>
      </w:pPr>
      <w:del w:id="28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2822" w:author="Michael Bell" w:date="2013-05-06T17:53:00Z"/>
          <w:rFonts w:ascii="Courier New" w:hAnsi="Courier New" w:cs="Courier New"/>
          <w:color w:val="000000"/>
          <w:sz w:val="20"/>
          <w:szCs w:val="20"/>
          <w:highlight w:val="white"/>
        </w:rPr>
      </w:pPr>
      <w:del w:id="2823"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2824" w:author="Michael Bell" w:date="2013-05-06T17:53:00Z"/>
          <w:rFonts w:ascii="Courier New" w:hAnsi="Courier New" w:cs="Courier New"/>
          <w:color w:val="000000"/>
          <w:sz w:val="20"/>
          <w:szCs w:val="20"/>
          <w:highlight w:val="white"/>
        </w:rPr>
      </w:pPr>
      <w:del w:id="282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2826" w:author="Michael Bell" w:date="2013-05-06T17:53:00Z"/>
          <w:rFonts w:ascii="Courier New" w:hAnsi="Courier New" w:cs="Courier New"/>
          <w:color w:val="008000"/>
          <w:sz w:val="20"/>
          <w:szCs w:val="20"/>
          <w:highlight w:val="white"/>
        </w:rPr>
      </w:pPr>
      <w:del w:id="28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2828" w:author="Michael Bell" w:date="2013-05-06T17:53:00Z"/>
          <w:rFonts w:ascii="Courier New" w:hAnsi="Courier New" w:cs="Courier New"/>
          <w:color w:val="000000"/>
          <w:sz w:val="20"/>
          <w:szCs w:val="20"/>
          <w:highlight w:val="white"/>
        </w:rPr>
      </w:pPr>
      <w:del w:id="2829"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2830" w:author="Michael Bell" w:date="2013-05-06T17:53:00Z"/>
          <w:rFonts w:ascii="Courier New" w:hAnsi="Courier New" w:cs="Courier New"/>
          <w:color w:val="000000"/>
          <w:sz w:val="20"/>
          <w:szCs w:val="20"/>
          <w:highlight w:val="white"/>
        </w:rPr>
      </w:pPr>
      <w:del w:id="2831"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2832" w:author="Michael Bell" w:date="2013-05-06T17:53:00Z"/>
          <w:rFonts w:ascii="Courier New" w:hAnsi="Courier New" w:cs="Courier New"/>
          <w:color w:val="000000"/>
          <w:sz w:val="20"/>
          <w:szCs w:val="20"/>
          <w:highlight w:val="white"/>
        </w:rPr>
      </w:pPr>
      <w:del w:id="2833"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2834" w:author="Michael Bell" w:date="2013-05-06T17:53:00Z"/>
          <w:rFonts w:ascii="Courier New" w:hAnsi="Courier New" w:cs="Courier New"/>
          <w:color w:val="000000"/>
          <w:sz w:val="20"/>
          <w:szCs w:val="20"/>
          <w:highlight w:val="white"/>
        </w:rPr>
      </w:pPr>
      <w:del w:id="2835"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2836" w:author="Michael Bell" w:date="2013-05-06T17:53:00Z"/>
          <w:rFonts w:ascii="Courier New" w:hAnsi="Courier New" w:cs="Courier New"/>
          <w:color w:val="000000"/>
          <w:sz w:val="20"/>
          <w:szCs w:val="20"/>
          <w:highlight w:val="white"/>
        </w:rPr>
      </w:pPr>
      <w:del w:id="2837"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2838" w:author="Michael Bell" w:date="2013-05-06T17:53:00Z"/>
          <w:rFonts w:ascii="Courier New" w:hAnsi="Courier New" w:cs="Courier New"/>
          <w:color w:val="000000"/>
          <w:sz w:val="20"/>
          <w:szCs w:val="20"/>
          <w:highlight w:val="white"/>
        </w:rPr>
      </w:pPr>
      <w:del w:id="2839"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2840" w:author="Michael Bell" w:date="2013-05-06T17:53:00Z"/>
          <w:rFonts w:ascii="Courier New" w:hAnsi="Courier New" w:cs="Courier New"/>
          <w:color w:val="000000"/>
          <w:sz w:val="20"/>
          <w:szCs w:val="20"/>
          <w:highlight w:val="white"/>
        </w:rPr>
      </w:pPr>
      <w:del w:id="2841"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2842" w:author="Michael Bell" w:date="2013-05-06T17:53:00Z"/>
          <w:rFonts w:ascii="Courier New" w:hAnsi="Courier New" w:cs="Courier New"/>
          <w:color w:val="000000"/>
          <w:sz w:val="20"/>
          <w:szCs w:val="20"/>
          <w:highlight w:val="white"/>
        </w:rPr>
      </w:pPr>
      <w:del w:id="2843"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2844" w:author="Michael Bell" w:date="2013-05-06T17:53:00Z"/>
          <w:rFonts w:ascii="Courier New" w:hAnsi="Courier New" w:cs="Courier New"/>
          <w:color w:val="000000"/>
          <w:sz w:val="20"/>
          <w:szCs w:val="20"/>
          <w:highlight w:val="white"/>
        </w:rPr>
      </w:pPr>
      <w:del w:id="2845"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2846" w:author="Michael Bell" w:date="2013-05-06T17:53:00Z"/>
          <w:rFonts w:ascii="Courier New" w:hAnsi="Courier New" w:cs="Courier New"/>
          <w:color w:val="008000"/>
          <w:sz w:val="20"/>
          <w:szCs w:val="20"/>
          <w:highlight w:val="white"/>
        </w:rPr>
      </w:pPr>
      <w:del w:id="2847"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2848" w:author="Michael Bell" w:date="2013-05-06T17:53:00Z"/>
          <w:rFonts w:ascii="Courier New" w:hAnsi="Courier New" w:cs="Courier New"/>
          <w:color w:val="000000"/>
          <w:sz w:val="20"/>
          <w:szCs w:val="20"/>
          <w:highlight w:val="white"/>
        </w:rPr>
      </w:pPr>
      <w:del w:id="2849"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576A21EC" w14:textId="77777777" w:rsidR="003A2FEE" w:rsidRDefault="003A2FEE" w:rsidP="003A2FEE">
      <w:pPr>
        <w:autoSpaceDE w:val="0"/>
        <w:autoSpaceDN w:val="0"/>
        <w:adjustRightInd w:val="0"/>
        <w:spacing w:after="0" w:line="240" w:lineRule="auto"/>
        <w:rPr>
          <w:ins w:id="2850" w:author="Michael Bell" w:date="2013-05-06T18:02:00Z"/>
          <w:rFonts w:ascii="Courier New" w:hAnsi="Courier New" w:cs="Courier New"/>
          <w:color w:val="008000"/>
          <w:sz w:val="20"/>
          <w:szCs w:val="20"/>
          <w:highlight w:val="white"/>
        </w:rPr>
      </w:pPr>
      <w:ins w:id="2851"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2852"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2853" w:author="Michael Bell" w:date="2013-05-06T18:02:00Z"/>
          <w:rFonts w:ascii="Courier New" w:hAnsi="Courier New" w:cs="Courier New"/>
          <w:color w:val="008000"/>
          <w:sz w:val="20"/>
          <w:szCs w:val="20"/>
          <w:highlight w:val="white"/>
        </w:rPr>
      </w:pPr>
      <w:ins w:id="2854"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2855" w:author="Michael Bell" w:date="2013-05-06T18:02:00Z"/>
          <w:rFonts w:ascii="Courier New" w:hAnsi="Courier New" w:cs="Courier New"/>
          <w:color w:val="008000"/>
          <w:sz w:val="20"/>
          <w:szCs w:val="20"/>
          <w:highlight w:val="white"/>
        </w:rPr>
      </w:pPr>
      <w:ins w:id="2856"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2857" w:author="Michael Bell" w:date="2013-05-06T18:02:00Z"/>
          <w:rFonts w:ascii="Courier New" w:hAnsi="Courier New" w:cs="Courier New"/>
          <w:color w:val="008000"/>
          <w:sz w:val="20"/>
          <w:szCs w:val="20"/>
          <w:highlight w:val="white"/>
        </w:rPr>
      </w:pPr>
      <w:ins w:id="2858"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2859" w:author="Michael Bell" w:date="2013-05-06T18:02:00Z"/>
          <w:rFonts w:ascii="Courier New" w:hAnsi="Courier New" w:cs="Courier New"/>
          <w:color w:val="008000"/>
          <w:sz w:val="20"/>
          <w:szCs w:val="20"/>
          <w:highlight w:val="white"/>
        </w:rPr>
      </w:pPr>
      <w:ins w:id="2860"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2861" w:author="Michael Bell" w:date="2013-05-06T18:02:00Z"/>
          <w:rFonts w:ascii="Courier New" w:hAnsi="Courier New" w:cs="Courier New"/>
          <w:color w:val="008000"/>
          <w:sz w:val="20"/>
          <w:szCs w:val="20"/>
          <w:highlight w:val="white"/>
        </w:rPr>
      </w:pPr>
      <w:ins w:id="2862" w:author="Michael Bell" w:date="2013-05-06T18:02:00Z">
        <w:r>
          <w:rPr>
            <w:rFonts w:ascii="Courier New" w:hAnsi="Courier New" w:cs="Courier New"/>
            <w:color w:val="008000"/>
            <w:sz w:val="20"/>
            <w:szCs w:val="20"/>
            <w:highlight w:val="white"/>
          </w:rPr>
          <w:t xml:space="preserve"> Hornby trainset automation</w:t>
        </w:r>
      </w:ins>
    </w:p>
    <w:p w14:paraId="0A279612" w14:textId="77777777" w:rsidR="003A2FEE" w:rsidRDefault="003A2FEE" w:rsidP="003A2FEE">
      <w:pPr>
        <w:autoSpaceDE w:val="0"/>
        <w:autoSpaceDN w:val="0"/>
        <w:adjustRightInd w:val="0"/>
        <w:spacing w:after="0" w:line="240" w:lineRule="auto"/>
        <w:rPr>
          <w:ins w:id="2863" w:author="Michael Bell" w:date="2013-05-06T18:02:00Z"/>
          <w:rFonts w:ascii="Courier New" w:hAnsi="Courier New" w:cs="Courier New"/>
          <w:color w:val="008000"/>
          <w:sz w:val="20"/>
          <w:szCs w:val="20"/>
          <w:highlight w:val="white"/>
        </w:rPr>
      </w:pPr>
      <w:ins w:id="2864"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2865" w:author="Michael Bell" w:date="2013-05-06T18:02:00Z"/>
          <w:rFonts w:ascii="Courier New" w:hAnsi="Courier New" w:cs="Courier New"/>
          <w:color w:val="008000"/>
          <w:sz w:val="20"/>
          <w:szCs w:val="20"/>
          <w:highlight w:val="white"/>
        </w:rPr>
      </w:pPr>
      <w:ins w:id="2866"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2867" w:author="Michael Bell" w:date="2013-05-06T18:02:00Z"/>
          <w:rFonts w:ascii="Courier New" w:hAnsi="Courier New" w:cs="Courier New"/>
          <w:color w:val="008000"/>
          <w:sz w:val="20"/>
          <w:szCs w:val="20"/>
          <w:highlight w:val="white"/>
        </w:rPr>
      </w:pPr>
      <w:ins w:id="2868"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2869" w:author="Michael Bell" w:date="2013-05-06T18:02:00Z"/>
          <w:rFonts w:ascii="Courier New" w:hAnsi="Courier New" w:cs="Courier New"/>
          <w:color w:val="008000"/>
          <w:sz w:val="20"/>
          <w:szCs w:val="20"/>
          <w:highlight w:val="white"/>
        </w:rPr>
      </w:pPr>
      <w:ins w:id="2870"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2871" w:author="Michael Bell" w:date="2013-05-06T18:02:00Z"/>
          <w:rFonts w:ascii="Courier New" w:hAnsi="Courier New" w:cs="Courier New"/>
          <w:color w:val="008000"/>
          <w:sz w:val="20"/>
          <w:szCs w:val="20"/>
          <w:highlight w:val="white"/>
        </w:rPr>
      </w:pPr>
      <w:ins w:id="2872"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2873" w:author="Michael Bell" w:date="2013-05-06T18:02:00Z"/>
          <w:rFonts w:ascii="Courier New" w:hAnsi="Courier New" w:cs="Courier New"/>
          <w:color w:val="008000"/>
          <w:sz w:val="20"/>
          <w:szCs w:val="20"/>
          <w:highlight w:val="white"/>
        </w:rPr>
      </w:pPr>
      <w:ins w:id="2874"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2875" w:author="Michael Bell" w:date="2013-05-06T18:02:00Z"/>
          <w:rFonts w:ascii="Courier New" w:hAnsi="Courier New" w:cs="Courier New"/>
          <w:color w:val="008000"/>
          <w:sz w:val="20"/>
          <w:szCs w:val="20"/>
          <w:highlight w:val="white"/>
        </w:rPr>
      </w:pPr>
      <w:ins w:id="2876"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2877" w:author="Michael Bell" w:date="2013-05-06T18:02:00Z"/>
          <w:rFonts w:ascii="Courier New" w:hAnsi="Courier New" w:cs="Courier New"/>
          <w:color w:val="000000"/>
          <w:sz w:val="20"/>
          <w:szCs w:val="20"/>
          <w:highlight w:val="white"/>
        </w:rPr>
      </w:pPr>
      <w:ins w:id="2878"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2879"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2880" w:author="Michael Bell" w:date="2013-05-06T18:02:00Z"/>
          <w:rFonts w:ascii="Courier New" w:hAnsi="Courier New" w:cs="Courier New"/>
          <w:color w:val="008000"/>
          <w:sz w:val="20"/>
          <w:szCs w:val="20"/>
          <w:highlight w:val="white"/>
        </w:rPr>
      </w:pPr>
      <w:ins w:id="2881" w:author="Michael Bell" w:date="2013-05-06T18:02:00Z">
        <w:r>
          <w:rPr>
            <w:rFonts w:ascii="Courier New" w:hAnsi="Courier New" w:cs="Courier New"/>
            <w:color w:val="008000"/>
            <w:sz w:val="20"/>
            <w:szCs w:val="20"/>
            <w:highlight w:val="white"/>
          </w:rPr>
          <w:t>/*this function takes in the number for a sensor and reads the apropriate sensor set then outputs a boolean</w:t>
        </w:r>
      </w:ins>
    </w:p>
    <w:p w14:paraId="71D1B2FD" w14:textId="77777777" w:rsidR="003A2FEE" w:rsidRDefault="003A2FEE" w:rsidP="003A2FEE">
      <w:pPr>
        <w:autoSpaceDE w:val="0"/>
        <w:autoSpaceDN w:val="0"/>
        <w:adjustRightInd w:val="0"/>
        <w:spacing w:after="0" w:line="240" w:lineRule="auto"/>
        <w:rPr>
          <w:ins w:id="2882" w:author="Michael Bell" w:date="2013-05-06T18:02:00Z"/>
          <w:rFonts w:ascii="Courier New" w:hAnsi="Courier New" w:cs="Courier New"/>
          <w:color w:val="000000"/>
          <w:sz w:val="20"/>
          <w:szCs w:val="20"/>
          <w:highlight w:val="white"/>
        </w:rPr>
      </w:pPr>
      <w:ins w:id="2883" w:author="Michael Bell" w:date="2013-05-06T18:02:00Z">
        <w:r>
          <w:rPr>
            <w:rFonts w:ascii="Courier New" w:hAnsi="Courier New" w:cs="Courier New"/>
            <w:color w:val="008000"/>
            <w:sz w:val="20"/>
            <w:szCs w:val="20"/>
            <w:highlight w:val="white"/>
          </w:rPr>
          <w:t>to indicate weather or not the sensor is currently triggered*/</w:t>
        </w:r>
      </w:ins>
    </w:p>
    <w:p w14:paraId="14CC7C23" w14:textId="77777777" w:rsidR="003A2FEE" w:rsidRDefault="003A2FEE" w:rsidP="003A2FEE">
      <w:pPr>
        <w:autoSpaceDE w:val="0"/>
        <w:autoSpaceDN w:val="0"/>
        <w:adjustRightInd w:val="0"/>
        <w:spacing w:after="0" w:line="240" w:lineRule="auto"/>
        <w:rPr>
          <w:ins w:id="2884"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2885"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2886" w:author="Michael Bell" w:date="2013-05-06T18:02:00Z"/>
          <w:rFonts w:ascii="Courier New" w:hAnsi="Courier New" w:cs="Courier New"/>
          <w:color w:val="008000"/>
          <w:sz w:val="20"/>
          <w:szCs w:val="20"/>
          <w:highlight w:val="white"/>
        </w:rPr>
      </w:pPr>
      <w:ins w:id="2887" w:author="Michael Bell" w:date="2013-05-06T18:02:00Z">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2888" w:author="Michael Bell" w:date="2013-05-06T18:02:00Z"/>
          <w:rFonts w:ascii="Courier New" w:hAnsi="Courier New" w:cs="Courier New"/>
          <w:color w:val="000000"/>
          <w:sz w:val="20"/>
          <w:szCs w:val="20"/>
          <w:highlight w:val="white"/>
        </w:rPr>
      </w:pPr>
      <w:ins w:id="2889"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2890" w:author="Michael Bell" w:date="2013-05-06T18:02:00Z"/>
          <w:rFonts w:ascii="Courier New" w:hAnsi="Courier New" w:cs="Courier New"/>
          <w:color w:val="008000"/>
          <w:sz w:val="20"/>
          <w:szCs w:val="20"/>
          <w:highlight w:val="white"/>
        </w:rPr>
      </w:pPr>
      <w:ins w:id="289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2892" w:author="Michael Bell" w:date="2013-05-06T18:02:00Z"/>
          <w:rFonts w:ascii="Courier New" w:hAnsi="Courier New" w:cs="Courier New"/>
          <w:color w:val="000000"/>
          <w:sz w:val="20"/>
          <w:szCs w:val="20"/>
          <w:highlight w:val="white"/>
        </w:rPr>
      </w:pPr>
      <w:ins w:id="289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2894" w:author="Michael Bell" w:date="2013-05-06T18:02:00Z"/>
          <w:rFonts w:ascii="Courier New" w:hAnsi="Courier New" w:cs="Courier New"/>
          <w:color w:val="008000"/>
          <w:sz w:val="20"/>
          <w:szCs w:val="20"/>
          <w:highlight w:val="white"/>
        </w:rPr>
      </w:pPr>
      <w:ins w:id="289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2896" w:author="Michael Bell" w:date="2013-05-06T18:02:00Z"/>
          <w:rFonts w:ascii="Courier New" w:hAnsi="Courier New" w:cs="Courier New"/>
          <w:color w:val="000000"/>
          <w:sz w:val="20"/>
          <w:szCs w:val="20"/>
          <w:highlight w:val="white"/>
        </w:rPr>
      </w:pPr>
      <w:ins w:id="2897"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2898" w:author="Michael Bell" w:date="2013-05-06T18:02:00Z"/>
          <w:rFonts w:ascii="Courier New" w:hAnsi="Courier New" w:cs="Courier New"/>
          <w:color w:val="008000"/>
          <w:sz w:val="20"/>
          <w:szCs w:val="20"/>
          <w:highlight w:val="white"/>
        </w:rPr>
      </w:pPr>
      <w:ins w:id="289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323CD94D" w14:textId="77777777" w:rsidR="003A2FEE" w:rsidRDefault="003A2FEE" w:rsidP="003A2FEE">
      <w:pPr>
        <w:autoSpaceDE w:val="0"/>
        <w:autoSpaceDN w:val="0"/>
        <w:adjustRightInd w:val="0"/>
        <w:spacing w:after="0" w:line="240" w:lineRule="auto"/>
        <w:rPr>
          <w:ins w:id="2900" w:author="Michael Bell" w:date="2013-05-06T18:02:00Z"/>
          <w:rFonts w:ascii="Courier New" w:hAnsi="Courier New" w:cs="Courier New"/>
          <w:color w:val="000000"/>
          <w:sz w:val="20"/>
          <w:szCs w:val="20"/>
          <w:highlight w:val="white"/>
        </w:rPr>
      </w:pPr>
      <w:ins w:id="290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2902" w:author="Michael Bell" w:date="2013-05-06T18:02:00Z"/>
          <w:rFonts w:ascii="Courier New" w:hAnsi="Courier New" w:cs="Courier New"/>
          <w:color w:val="000000"/>
          <w:sz w:val="20"/>
          <w:szCs w:val="20"/>
          <w:highlight w:val="white"/>
        </w:rPr>
      </w:pPr>
      <w:ins w:id="2903"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2904" w:author="Michael Bell" w:date="2013-05-06T18:02:00Z"/>
          <w:rFonts w:ascii="Courier New" w:hAnsi="Courier New" w:cs="Courier New"/>
          <w:color w:val="008000"/>
          <w:sz w:val="20"/>
          <w:szCs w:val="20"/>
          <w:highlight w:val="white"/>
        </w:rPr>
      </w:pPr>
      <w:ins w:id="290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2906" w:author="Michael Bell" w:date="2013-05-06T18:02:00Z"/>
          <w:rFonts w:ascii="Courier New" w:hAnsi="Courier New" w:cs="Courier New"/>
          <w:color w:val="008000"/>
          <w:sz w:val="20"/>
          <w:szCs w:val="20"/>
          <w:highlight w:val="white"/>
        </w:rPr>
      </w:pPr>
      <w:ins w:id="290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2908" w:author="Michael Bell" w:date="2013-05-06T18:02:00Z"/>
          <w:rFonts w:ascii="Courier New" w:hAnsi="Courier New" w:cs="Courier New"/>
          <w:color w:val="000000"/>
          <w:sz w:val="20"/>
          <w:szCs w:val="20"/>
          <w:highlight w:val="white"/>
        </w:rPr>
      </w:pPr>
      <w:ins w:id="2909"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2910" w:author="Michael Bell" w:date="2013-05-06T18:02:00Z"/>
          <w:rFonts w:ascii="Courier New" w:hAnsi="Courier New" w:cs="Courier New"/>
          <w:color w:val="000000"/>
          <w:sz w:val="20"/>
          <w:szCs w:val="20"/>
          <w:highlight w:val="white"/>
        </w:rPr>
      </w:pPr>
      <w:ins w:id="291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827F6CC" w14:textId="77777777" w:rsidR="003A2FEE" w:rsidRDefault="003A2FEE" w:rsidP="003A2FEE">
      <w:pPr>
        <w:autoSpaceDE w:val="0"/>
        <w:autoSpaceDN w:val="0"/>
        <w:adjustRightInd w:val="0"/>
        <w:spacing w:after="0" w:line="240" w:lineRule="auto"/>
        <w:rPr>
          <w:ins w:id="2912" w:author="Michael Bell" w:date="2013-05-06T18:02:00Z"/>
          <w:rFonts w:ascii="Courier New" w:hAnsi="Courier New" w:cs="Courier New"/>
          <w:color w:val="008000"/>
          <w:sz w:val="20"/>
          <w:szCs w:val="20"/>
          <w:highlight w:val="white"/>
        </w:rPr>
      </w:pPr>
      <w:ins w:id="291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2914" w:author="Michael Bell" w:date="2013-05-06T18:02:00Z"/>
          <w:rFonts w:ascii="Courier New" w:hAnsi="Courier New" w:cs="Courier New"/>
          <w:color w:val="000000"/>
          <w:sz w:val="20"/>
          <w:szCs w:val="20"/>
          <w:highlight w:val="white"/>
        </w:rPr>
      </w:pPr>
      <w:ins w:id="2915"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2916" w:author="Michael Bell" w:date="2013-05-06T18:02:00Z"/>
          <w:rFonts w:ascii="Courier New" w:hAnsi="Courier New" w:cs="Courier New"/>
          <w:color w:val="000000"/>
          <w:sz w:val="20"/>
          <w:szCs w:val="20"/>
          <w:highlight w:val="white"/>
        </w:rPr>
      </w:pPr>
      <w:ins w:id="291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2918" w:author="Michael Bell" w:date="2013-05-06T18:02:00Z"/>
          <w:rFonts w:ascii="Courier New" w:hAnsi="Courier New" w:cs="Courier New"/>
          <w:color w:val="000000"/>
          <w:sz w:val="20"/>
          <w:szCs w:val="20"/>
          <w:highlight w:val="white"/>
        </w:rPr>
      </w:pPr>
      <w:ins w:id="2919"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2920" w:author="Michael Bell" w:date="2013-05-06T18:02:00Z"/>
          <w:rFonts w:ascii="Courier New" w:hAnsi="Courier New" w:cs="Courier New"/>
          <w:color w:val="008000"/>
          <w:sz w:val="20"/>
          <w:szCs w:val="20"/>
          <w:highlight w:val="white"/>
        </w:rPr>
      </w:pPr>
      <w:ins w:id="292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2922" w:author="Michael Bell" w:date="2013-05-06T18:02:00Z"/>
          <w:rFonts w:ascii="Courier New" w:hAnsi="Courier New" w:cs="Courier New"/>
          <w:color w:val="000000"/>
          <w:sz w:val="20"/>
          <w:szCs w:val="20"/>
          <w:highlight w:val="white"/>
        </w:rPr>
      </w:pPr>
      <w:ins w:id="292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2924" w:author="Michael Bell" w:date="2013-05-06T18:02:00Z"/>
          <w:rFonts w:ascii="Courier New" w:hAnsi="Courier New" w:cs="Courier New"/>
          <w:color w:val="008000"/>
          <w:sz w:val="20"/>
          <w:szCs w:val="20"/>
          <w:highlight w:val="white"/>
        </w:rPr>
      </w:pPr>
      <w:ins w:id="292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2926" w:author="Michael Bell" w:date="2013-05-06T18:02:00Z"/>
          <w:rFonts w:ascii="Courier New" w:hAnsi="Courier New" w:cs="Courier New"/>
          <w:color w:val="000000"/>
          <w:sz w:val="20"/>
          <w:szCs w:val="20"/>
          <w:highlight w:val="white"/>
        </w:rPr>
      </w:pPr>
      <w:ins w:id="2927"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2928" w:author="Michael Bell" w:date="2013-05-06T18:02:00Z"/>
          <w:rFonts w:ascii="Courier New" w:hAnsi="Courier New" w:cs="Courier New"/>
          <w:color w:val="008000"/>
          <w:sz w:val="20"/>
          <w:szCs w:val="20"/>
          <w:highlight w:val="white"/>
        </w:rPr>
      </w:pPr>
      <w:ins w:id="292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6869BACF" w14:textId="77777777" w:rsidR="003A2FEE" w:rsidRDefault="003A2FEE" w:rsidP="003A2FEE">
      <w:pPr>
        <w:autoSpaceDE w:val="0"/>
        <w:autoSpaceDN w:val="0"/>
        <w:adjustRightInd w:val="0"/>
        <w:spacing w:after="0" w:line="240" w:lineRule="auto"/>
        <w:rPr>
          <w:ins w:id="2930" w:author="Michael Bell" w:date="2013-05-06T18:02:00Z"/>
          <w:rFonts w:ascii="Courier New" w:hAnsi="Courier New" w:cs="Courier New"/>
          <w:color w:val="000000"/>
          <w:sz w:val="20"/>
          <w:szCs w:val="20"/>
          <w:highlight w:val="white"/>
        </w:rPr>
      </w:pPr>
      <w:ins w:id="293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2932" w:author="Michael Bell" w:date="2013-05-06T18:02:00Z"/>
          <w:rFonts w:ascii="Courier New" w:hAnsi="Courier New" w:cs="Courier New"/>
          <w:color w:val="000000"/>
          <w:sz w:val="20"/>
          <w:szCs w:val="20"/>
          <w:highlight w:val="white"/>
        </w:rPr>
      </w:pPr>
      <w:ins w:id="2933"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2934" w:author="Michael Bell" w:date="2013-05-06T18:02:00Z"/>
          <w:rFonts w:ascii="Courier New" w:hAnsi="Courier New" w:cs="Courier New"/>
          <w:color w:val="008000"/>
          <w:sz w:val="20"/>
          <w:szCs w:val="20"/>
          <w:highlight w:val="white"/>
        </w:rPr>
      </w:pPr>
      <w:ins w:id="293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2936" w:author="Michael Bell" w:date="2013-05-06T18:02:00Z"/>
          <w:rFonts w:ascii="Courier New" w:hAnsi="Courier New" w:cs="Courier New"/>
          <w:color w:val="008000"/>
          <w:sz w:val="20"/>
          <w:szCs w:val="20"/>
          <w:highlight w:val="white"/>
        </w:rPr>
      </w:pPr>
      <w:ins w:id="293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ins>
    </w:p>
    <w:p w14:paraId="2CDB62E6" w14:textId="77777777" w:rsidR="003A2FEE" w:rsidRDefault="003A2FEE" w:rsidP="003A2FEE">
      <w:pPr>
        <w:autoSpaceDE w:val="0"/>
        <w:autoSpaceDN w:val="0"/>
        <w:adjustRightInd w:val="0"/>
        <w:spacing w:after="0" w:line="240" w:lineRule="auto"/>
        <w:rPr>
          <w:ins w:id="2938" w:author="Michael Bell" w:date="2013-05-06T18:02:00Z"/>
          <w:rFonts w:ascii="Courier New" w:hAnsi="Courier New" w:cs="Courier New"/>
          <w:color w:val="000000"/>
          <w:sz w:val="20"/>
          <w:szCs w:val="20"/>
          <w:highlight w:val="white"/>
        </w:rPr>
      </w:pPr>
      <w:ins w:id="2939"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2940" w:author="Michael Bell" w:date="2013-05-06T18:02:00Z"/>
          <w:rFonts w:ascii="Courier New" w:hAnsi="Courier New" w:cs="Courier New"/>
          <w:color w:val="000000"/>
          <w:sz w:val="20"/>
          <w:szCs w:val="20"/>
          <w:highlight w:val="white"/>
        </w:rPr>
      </w:pPr>
      <w:ins w:id="294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D3D26C3" w14:textId="77777777" w:rsidR="003A2FEE" w:rsidRDefault="003A2FEE" w:rsidP="003A2FEE">
      <w:pPr>
        <w:autoSpaceDE w:val="0"/>
        <w:autoSpaceDN w:val="0"/>
        <w:adjustRightInd w:val="0"/>
        <w:spacing w:after="0" w:line="240" w:lineRule="auto"/>
        <w:rPr>
          <w:ins w:id="2942" w:author="Michael Bell" w:date="2013-05-06T18:02:00Z"/>
          <w:rFonts w:ascii="Courier New" w:hAnsi="Courier New" w:cs="Courier New"/>
          <w:color w:val="008000"/>
          <w:sz w:val="20"/>
          <w:szCs w:val="20"/>
          <w:highlight w:val="white"/>
        </w:rPr>
      </w:pPr>
      <w:ins w:id="294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2944" w:author="Michael Bell" w:date="2013-05-06T18:02:00Z"/>
          <w:rFonts w:ascii="Courier New" w:hAnsi="Courier New" w:cs="Courier New"/>
          <w:color w:val="000000"/>
          <w:sz w:val="20"/>
          <w:szCs w:val="20"/>
          <w:highlight w:val="white"/>
        </w:rPr>
      </w:pPr>
      <w:ins w:id="294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2946" w:author="Michael Bell" w:date="2013-05-06T17:53:00Z"/>
          <w:rFonts w:ascii="Courier New" w:hAnsi="Courier New" w:cs="Courier New"/>
          <w:color w:val="008000"/>
          <w:sz w:val="20"/>
          <w:szCs w:val="20"/>
          <w:highlight w:val="white"/>
        </w:rPr>
      </w:pPr>
      <w:ins w:id="2947" w:author="Michael Bell" w:date="2013-05-06T18:02:00Z">
        <w:r>
          <w:rPr>
            <w:rFonts w:ascii="Courier New" w:hAnsi="Courier New" w:cs="Courier New"/>
            <w:b/>
            <w:bCs/>
            <w:color w:val="000080"/>
            <w:sz w:val="20"/>
            <w:szCs w:val="20"/>
            <w:highlight w:val="white"/>
          </w:rPr>
          <w:t>}</w:t>
        </w:r>
      </w:ins>
      <w:del w:id="2948"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2949"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2950" w:author="Michael Bell" w:date="2013-05-06T17:53:00Z"/>
          <w:rFonts w:ascii="Courier New" w:hAnsi="Courier New" w:cs="Courier New"/>
          <w:color w:val="008000"/>
          <w:sz w:val="20"/>
          <w:szCs w:val="20"/>
          <w:highlight w:val="white"/>
        </w:rPr>
      </w:pPr>
      <w:del w:id="2951"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2952" w:author="Michael Bell" w:date="2013-05-06T17:53:00Z"/>
          <w:rFonts w:ascii="Courier New" w:hAnsi="Courier New" w:cs="Courier New"/>
          <w:color w:val="008000"/>
          <w:sz w:val="20"/>
          <w:szCs w:val="20"/>
          <w:highlight w:val="white"/>
        </w:rPr>
      </w:pPr>
      <w:del w:id="2953"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2954" w:author="Michael Bell" w:date="2013-05-06T17:53:00Z"/>
          <w:rFonts w:ascii="Courier New" w:hAnsi="Courier New" w:cs="Courier New"/>
          <w:color w:val="008000"/>
          <w:sz w:val="20"/>
          <w:szCs w:val="20"/>
          <w:highlight w:val="white"/>
        </w:rPr>
      </w:pPr>
      <w:del w:id="2955"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2956" w:author="Michael Bell" w:date="2013-05-06T17:53:00Z"/>
          <w:rFonts w:ascii="Courier New" w:hAnsi="Courier New" w:cs="Courier New"/>
          <w:color w:val="008000"/>
          <w:sz w:val="20"/>
          <w:szCs w:val="20"/>
          <w:highlight w:val="white"/>
        </w:rPr>
      </w:pPr>
      <w:del w:id="2957"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2958" w:author="Michael Bell" w:date="2013-05-06T17:53:00Z"/>
          <w:rFonts w:ascii="Courier New" w:hAnsi="Courier New" w:cs="Courier New"/>
          <w:color w:val="008000"/>
          <w:sz w:val="20"/>
          <w:szCs w:val="20"/>
          <w:highlight w:val="white"/>
        </w:rPr>
      </w:pPr>
      <w:del w:id="2959"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2960" w:author="Michael Bell" w:date="2013-05-06T17:53:00Z"/>
          <w:rFonts w:ascii="Courier New" w:hAnsi="Courier New" w:cs="Courier New"/>
          <w:color w:val="008000"/>
          <w:sz w:val="20"/>
          <w:szCs w:val="20"/>
          <w:highlight w:val="white"/>
        </w:rPr>
      </w:pPr>
      <w:del w:id="2961"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2962" w:author="Michael Bell" w:date="2013-05-06T17:53:00Z"/>
          <w:rFonts w:ascii="Courier New" w:hAnsi="Courier New" w:cs="Courier New"/>
          <w:color w:val="008000"/>
          <w:sz w:val="20"/>
          <w:szCs w:val="20"/>
          <w:highlight w:val="white"/>
        </w:rPr>
      </w:pPr>
      <w:del w:id="2963"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2964" w:author="Michael Bell" w:date="2013-05-06T17:53:00Z"/>
          <w:rFonts w:ascii="Courier New" w:hAnsi="Courier New" w:cs="Courier New"/>
          <w:color w:val="008000"/>
          <w:sz w:val="20"/>
          <w:szCs w:val="20"/>
          <w:highlight w:val="white"/>
        </w:rPr>
      </w:pPr>
      <w:del w:id="2965"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2966" w:author="Michael Bell" w:date="2013-05-06T17:53:00Z"/>
          <w:rFonts w:ascii="Courier New" w:hAnsi="Courier New" w:cs="Courier New"/>
          <w:color w:val="008000"/>
          <w:sz w:val="20"/>
          <w:szCs w:val="20"/>
          <w:highlight w:val="white"/>
        </w:rPr>
      </w:pPr>
      <w:del w:id="2967"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2968" w:author="Michael Bell" w:date="2013-05-06T17:53:00Z"/>
          <w:rFonts w:ascii="Courier New" w:hAnsi="Courier New" w:cs="Courier New"/>
          <w:color w:val="008000"/>
          <w:sz w:val="20"/>
          <w:szCs w:val="20"/>
          <w:highlight w:val="white"/>
        </w:rPr>
      </w:pPr>
      <w:del w:id="2969"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2970" w:author="Michael Bell" w:date="2013-05-06T17:53:00Z"/>
          <w:rFonts w:ascii="Courier New" w:hAnsi="Courier New" w:cs="Courier New"/>
          <w:color w:val="000000"/>
          <w:sz w:val="20"/>
          <w:szCs w:val="20"/>
          <w:highlight w:val="white"/>
        </w:rPr>
      </w:pPr>
      <w:del w:id="2971"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2972"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2973" w:author="Michael Bell" w:date="2013-05-06T17:53:00Z"/>
          <w:rFonts w:ascii="Courier New" w:hAnsi="Courier New" w:cs="Courier New"/>
          <w:color w:val="008000"/>
          <w:sz w:val="20"/>
          <w:szCs w:val="20"/>
          <w:highlight w:val="white"/>
        </w:rPr>
      </w:pPr>
      <w:del w:id="2974"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2975" w:author="Michael Bell" w:date="2013-05-06T17:53:00Z"/>
          <w:rFonts w:ascii="Courier New" w:hAnsi="Courier New" w:cs="Courier New"/>
          <w:color w:val="000000"/>
          <w:sz w:val="20"/>
          <w:szCs w:val="20"/>
          <w:highlight w:val="white"/>
        </w:rPr>
      </w:pPr>
      <w:del w:id="2976"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2977"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2978"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2979" w:author="Michael Bell" w:date="2013-05-06T17:53:00Z"/>
          <w:rFonts w:ascii="Courier New" w:hAnsi="Courier New" w:cs="Courier New"/>
          <w:color w:val="008000"/>
          <w:sz w:val="20"/>
          <w:szCs w:val="20"/>
          <w:highlight w:val="white"/>
        </w:rPr>
      </w:pPr>
      <w:del w:id="2980"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2981" w:author="Michael Bell" w:date="2013-05-06T17:53:00Z"/>
          <w:rFonts w:ascii="Courier New" w:hAnsi="Courier New" w:cs="Courier New"/>
          <w:color w:val="000000"/>
          <w:sz w:val="20"/>
          <w:szCs w:val="20"/>
          <w:highlight w:val="white"/>
        </w:rPr>
      </w:pPr>
      <w:del w:id="2982"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2983" w:author="Michael Bell" w:date="2013-05-06T17:53:00Z"/>
          <w:rFonts w:ascii="Courier New" w:hAnsi="Courier New" w:cs="Courier New"/>
          <w:color w:val="008000"/>
          <w:sz w:val="20"/>
          <w:szCs w:val="20"/>
          <w:highlight w:val="white"/>
        </w:rPr>
      </w:pPr>
      <w:del w:id="298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2985" w:author="Michael Bell" w:date="2013-05-06T17:53:00Z"/>
          <w:rFonts w:ascii="Courier New" w:hAnsi="Courier New" w:cs="Courier New"/>
          <w:color w:val="000000"/>
          <w:sz w:val="20"/>
          <w:szCs w:val="20"/>
          <w:highlight w:val="white"/>
        </w:rPr>
      </w:pPr>
      <w:del w:id="298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2987" w:author="Michael Bell" w:date="2013-05-06T17:53:00Z"/>
          <w:rFonts w:ascii="Courier New" w:hAnsi="Courier New" w:cs="Courier New"/>
          <w:color w:val="008000"/>
          <w:sz w:val="20"/>
          <w:szCs w:val="20"/>
          <w:highlight w:val="white"/>
        </w:rPr>
      </w:pPr>
      <w:del w:id="29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2989" w:author="Michael Bell" w:date="2013-05-06T17:53:00Z"/>
          <w:rFonts w:ascii="Courier New" w:hAnsi="Courier New" w:cs="Courier New"/>
          <w:color w:val="000000"/>
          <w:sz w:val="20"/>
          <w:szCs w:val="20"/>
          <w:highlight w:val="white"/>
        </w:rPr>
      </w:pPr>
      <w:del w:id="2990"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2991" w:author="Michael Bell" w:date="2013-05-06T17:53:00Z"/>
          <w:rFonts w:ascii="Courier New" w:hAnsi="Courier New" w:cs="Courier New"/>
          <w:color w:val="008000"/>
          <w:sz w:val="20"/>
          <w:szCs w:val="20"/>
          <w:highlight w:val="white"/>
        </w:rPr>
      </w:pPr>
      <w:del w:id="299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2993" w:author="Michael Bell" w:date="2013-05-06T17:53:00Z"/>
          <w:rFonts w:ascii="Courier New" w:hAnsi="Courier New" w:cs="Courier New"/>
          <w:color w:val="000000"/>
          <w:sz w:val="20"/>
          <w:szCs w:val="20"/>
          <w:highlight w:val="white"/>
        </w:rPr>
      </w:pPr>
      <w:del w:id="299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2995" w:author="Michael Bell" w:date="2013-05-06T17:53:00Z"/>
          <w:rFonts w:ascii="Courier New" w:hAnsi="Courier New" w:cs="Courier New"/>
          <w:color w:val="000000"/>
          <w:sz w:val="20"/>
          <w:szCs w:val="20"/>
          <w:highlight w:val="white"/>
        </w:rPr>
      </w:pPr>
      <w:del w:id="2996"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2997" w:author="Michael Bell" w:date="2013-05-06T17:53:00Z"/>
          <w:rFonts w:ascii="Courier New" w:hAnsi="Courier New" w:cs="Courier New"/>
          <w:color w:val="008000"/>
          <w:sz w:val="20"/>
          <w:szCs w:val="20"/>
          <w:highlight w:val="white"/>
        </w:rPr>
      </w:pPr>
      <w:del w:id="29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2999" w:author="Michael Bell" w:date="2013-05-06T17:53:00Z"/>
          <w:rFonts w:ascii="Courier New" w:hAnsi="Courier New" w:cs="Courier New"/>
          <w:color w:val="008000"/>
          <w:sz w:val="20"/>
          <w:szCs w:val="20"/>
          <w:highlight w:val="white"/>
        </w:rPr>
      </w:pPr>
      <w:del w:id="30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3001" w:author="Michael Bell" w:date="2013-05-06T17:53:00Z"/>
          <w:rFonts w:ascii="Courier New" w:hAnsi="Courier New" w:cs="Courier New"/>
          <w:color w:val="000000"/>
          <w:sz w:val="20"/>
          <w:szCs w:val="20"/>
          <w:highlight w:val="white"/>
        </w:rPr>
      </w:pPr>
      <w:del w:id="3002"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3003" w:author="Michael Bell" w:date="2013-05-06T17:53:00Z"/>
          <w:rFonts w:ascii="Courier New" w:hAnsi="Courier New" w:cs="Courier New"/>
          <w:color w:val="000000"/>
          <w:sz w:val="20"/>
          <w:szCs w:val="20"/>
          <w:highlight w:val="white"/>
        </w:rPr>
      </w:pPr>
      <w:del w:id="300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3005" w:author="Michael Bell" w:date="2013-05-06T17:53:00Z"/>
          <w:rFonts w:ascii="Courier New" w:hAnsi="Courier New" w:cs="Courier New"/>
          <w:color w:val="008000"/>
          <w:sz w:val="20"/>
          <w:szCs w:val="20"/>
          <w:highlight w:val="white"/>
        </w:rPr>
      </w:pPr>
      <w:del w:id="30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3007" w:author="Michael Bell" w:date="2013-05-06T17:53:00Z"/>
          <w:rFonts w:ascii="Courier New" w:hAnsi="Courier New" w:cs="Courier New"/>
          <w:color w:val="000000"/>
          <w:sz w:val="20"/>
          <w:szCs w:val="20"/>
          <w:highlight w:val="white"/>
        </w:rPr>
      </w:pPr>
      <w:del w:id="3008"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3009" w:author="Michael Bell" w:date="2013-05-06T17:53:00Z"/>
          <w:rFonts w:ascii="Courier New" w:hAnsi="Courier New" w:cs="Courier New"/>
          <w:color w:val="000000"/>
          <w:sz w:val="20"/>
          <w:szCs w:val="20"/>
          <w:highlight w:val="white"/>
        </w:rPr>
      </w:pPr>
      <w:del w:id="301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3011" w:author="Michael Bell" w:date="2013-05-06T17:53:00Z"/>
          <w:rFonts w:ascii="Courier New" w:hAnsi="Courier New" w:cs="Courier New"/>
          <w:color w:val="000000"/>
          <w:sz w:val="20"/>
          <w:szCs w:val="20"/>
          <w:highlight w:val="white"/>
        </w:rPr>
      </w:pPr>
      <w:del w:id="3012"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3013" w:author="Michael Bell" w:date="2013-05-06T17:53:00Z"/>
          <w:rFonts w:ascii="Courier New" w:hAnsi="Courier New" w:cs="Courier New"/>
          <w:color w:val="008000"/>
          <w:sz w:val="20"/>
          <w:szCs w:val="20"/>
          <w:highlight w:val="white"/>
        </w:rPr>
      </w:pPr>
      <w:del w:id="301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3015" w:author="Michael Bell" w:date="2013-05-06T17:53:00Z"/>
          <w:rFonts w:ascii="Courier New" w:hAnsi="Courier New" w:cs="Courier New"/>
          <w:color w:val="000000"/>
          <w:sz w:val="20"/>
          <w:szCs w:val="20"/>
          <w:highlight w:val="white"/>
        </w:rPr>
      </w:pPr>
      <w:del w:id="30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3017" w:author="Michael Bell" w:date="2013-05-06T17:53:00Z"/>
          <w:rFonts w:ascii="Courier New" w:hAnsi="Courier New" w:cs="Courier New"/>
          <w:color w:val="008000"/>
          <w:sz w:val="20"/>
          <w:szCs w:val="20"/>
          <w:highlight w:val="white"/>
        </w:rPr>
      </w:pPr>
      <w:del w:id="30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3019" w:author="Michael Bell" w:date="2013-05-06T17:53:00Z"/>
          <w:rFonts w:ascii="Courier New" w:hAnsi="Courier New" w:cs="Courier New"/>
          <w:color w:val="000000"/>
          <w:sz w:val="20"/>
          <w:szCs w:val="20"/>
          <w:highlight w:val="white"/>
        </w:rPr>
      </w:pPr>
      <w:del w:id="3020"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3021" w:author="Michael Bell" w:date="2013-05-06T17:53:00Z"/>
          <w:rFonts w:ascii="Courier New" w:hAnsi="Courier New" w:cs="Courier New"/>
          <w:color w:val="008000"/>
          <w:sz w:val="20"/>
          <w:szCs w:val="20"/>
          <w:highlight w:val="white"/>
        </w:rPr>
      </w:pPr>
      <w:del w:id="30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3023" w:author="Michael Bell" w:date="2013-05-06T17:53:00Z"/>
          <w:rFonts w:ascii="Courier New" w:hAnsi="Courier New" w:cs="Courier New"/>
          <w:color w:val="000000"/>
          <w:sz w:val="20"/>
          <w:szCs w:val="20"/>
          <w:highlight w:val="white"/>
        </w:rPr>
      </w:pPr>
      <w:del w:id="30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3025" w:author="Michael Bell" w:date="2013-05-06T17:53:00Z"/>
          <w:rFonts w:ascii="Courier New" w:hAnsi="Courier New" w:cs="Courier New"/>
          <w:color w:val="000000"/>
          <w:sz w:val="20"/>
          <w:szCs w:val="20"/>
          <w:highlight w:val="white"/>
        </w:rPr>
      </w:pPr>
      <w:del w:id="3026"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3027" w:author="Michael Bell" w:date="2013-05-06T17:53:00Z"/>
          <w:rFonts w:ascii="Courier New" w:hAnsi="Courier New" w:cs="Courier New"/>
          <w:color w:val="008000"/>
          <w:sz w:val="20"/>
          <w:szCs w:val="20"/>
          <w:highlight w:val="white"/>
        </w:rPr>
      </w:pPr>
      <w:del w:id="30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3029" w:author="Michael Bell" w:date="2013-05-06T17:53:00Z"/>
          <w:rFonts w:ascii="Courier New" w:hAnsi="Courier New" w:cs="Courier New"/>
          <w:color w:val="008000"/>
          <w:sz w:val="20"/>
          <w:szCs w:val="20"/>
          <w:highlight w:val="white"/>
        </w:rPr>
      </w:pPr>
      <w:del w:id="30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3031" w:author="Michael Bell" w:date="2013-05-06T17:53:00Z"/>
          <w:rFonts w:ascii="Courier New" w:hAnsi="Courier New" w:cs="Courier New"/>
          <w:color w:val="000000"/>
          <w:sz w:val="20"/>
          <w:szCs w:val="20"/>
          <w:highlight w:val="white"/>
        </w:rPr>
      </w:pPr>
      <w:del w:id="3032"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3033" w:author="Michael Bell" w:date="2013-05-06T17:53:00Z"/>
          <w:rFonts w:ascii="Courier New" w:hAnsi="Courier New" w:cs="Courier New"/>
          <w:color w:val="000000"/>
          <w:sz w:val="20"/>
          <w:szCs w:val="20"/>
          <w:highlight w:val="white"/>
        </w:rPr>
      </w:pPr>
      <w:del w:id="30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3035" w:author="Michael Bell" w:date="2013-05-06T17:53:00Z"/>
          <w:rFonts w:ascii="Courier New" w:hAnsi="Courier New" w:cs="Courier New"/>
          <w:color w:val="008000"/>
          <w:sz w:val="20"/>
          <w:szCs w:val="20"/>
          <w:highlight w:val="white"/>
        </w:rPr>
      </w:pPr>
      <w:del w:id="30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3037" w:author="Michael Bell" w:date="2013-05-06T17:53:00Z"/>
          <w:rFonts w:ascii="Courier New" w:hAnsi="Courier New" w:cs="Courier New"/>
          <w:color w:val="000000"/>
          <w:sz w:val="20"/>
          <w:szCs w:val="20"/>
          <w:highlight w:val="white"/>
        </w:rPr>
      </w:pPr>
      <w:del w:id="30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3039" w:author="Michael Bell" w:date="2013-05-06T17:53:00Z"/>
          <w:rFonts w:ascii="Courier New" w:hAnsi="Courier New" w:cs="Courier New"/>
          <w:color w:val="000000"/>
          <w:sz w:val="20"/>
          <w:szCs w:val="20"/>
          <w:highlight w:val="white"/>
        </w:rPr>
      </w:pPr>
      <w:del w:id="3040"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187C9C2D" w14:textId="77777777" w:rsidR="003A2FEE" w:rsidRDefault="003A2FEE" w:rsidP="003A2FEE">
      <w:pPr>
        <w:autoSpaceDE w:val="0"/>
        <w:autoSpaceDN w:val="0"/>
        <w:adjustRightInd w:val="0"/>
        <w:spacing w:after="0" w:line="240" w:lineRule="auto"/>
        <w:rPr>
          <w:ins w:id="3041" w:author="Michael Bell" w:date="2013-05-06T18:03:00Z"/>
          <w:rFonts w:ascii="Courier New" w:hAnsi="Courier New" w:cs="Courier New"/>
          <w:color w:val="008000"/>
          <w:sz w:val="20"/>
          <w:szCs w:val="20"/>
          <w:highlight w:val="white"/>
        </w:rPr>
      </w:pPr>
      <w:ins w:id="3042"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3043"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3044" w:author="Michael Bell" w:date="2013-05-06T18:03:00Z"/>
          <w:rFonts w:ascii="Courier New" w:hAnsi="Courier New" w:cs="Courier New"/>
          <w:color w:val="008000"/>
          <w:sz w:val="20"/>
          <w:szCs w:val="20"/>
          <w:highlight w:val="white"/>
        </w:rPr>
      </w:pPr>
      <w:ins w:id="3045"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3046" w:author="Michael Bell" w:date="2013-05-06T18:03:00Z"/>
          <w:rFonts w:ascii="Courier New" w:hAnsi="Courier New" w:cs="Courier New"/>
          <w:color w:val="008000"/>
          <w:sz w:val="20"/>
          <w:szCs w:val="20"/>
          <w:highlight w:val="white"/>
        </w:rPr>
      </w:pPr>
      <w:ins w:id="3047"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3048" w:author="Michael Bell" w:date="2013-05-06T18:03:00Z"/>
          <w:rFonts w:ascii="Courier New" w:hAnsi="Courier New" w:cs="Courier New"/>
          <w:color w:val="008000"/>
          <w:sz w:val="20"/>
          <w:szCs w:val="20"/>
          <w:highlight w:val="white"/>
        </w:rPr>
      </w:pPr>
      <w:ins w:id="3049"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3050" w:author="Michael Bell" w:date="2013-05-06T18:03:00Z"/>
          <w:rFonts w:ascii="Courier New" w:hAnsi="Courier New" w:cs="Courier New"/>
          <w:color w:val="008000"/>
          <w:sz w:val="20"/>
          <w:szCs w:val="20"/>
          <w:highlight w:val="white"/>
        </w:rPr>
      </w:pPr>
      <w:ins w:id="3051"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3052" w:author="Michael Bell" w:date="2013-05-06T18:03:00Z"/>
          <w:rFonts w:ascii="Courier New" w:hAnsi="Courier New" w:cs="Courier New"/>
          <w:color w:val="008000"/>
          <w:sz w:val="20"/>
          <w:szCs w:val="20"/>
          <w:highlight w:val="white"/>
        </w:rPr>
      </w:pPr>
      <w:ins w:id="3053" w:author="Michael Bell" w:date="2013-05-06T18:03:00Z">
        <w:r>
          <w:rPr>
            <w:rFonts w:ascii="Courier New" w:hAnsi="Courier New" w:cs="Courier New"/>
            <w:color w:val="008000"/>
            <w:sz w:val="20"/>
            <w:szCs w:val="20"/>
            <w:highlight w:val="white"/>
          </w:rPr>
          <w:t xml:space="preserve"> Hornby trainset automation</w:t>
        </w:r>
      </w:ins>
    </w:p>
    <w:p w14:paraId="1B1B2798" w14:textId="77777777" w:rsidR="003A2FEE" w:rsidRDefault="003A2FEE" w:rsidP="003A2FEE">
      <w:pPr>
        <w:autoSpaceDE w:val="0"/>
        <w:autoSpaceDN w:val="0"/>
        <w:adjustRightInd w:val="0"/>
        <w:spacing w:after="0" w:line="240" w:lineRule="auto"/>
        <w:rPr>
          <w:ins w:id="3054" w:author="Michael Bell" w:date="2013-05-06T18:03:00Z"/>
          <w:rFonts w:ascii="Courier New" w:hAnsi="Courier New" w:cs="Courier New"/>
          <w:color w:val="008000"/>
          <w:sz w:val="20"/>
          <w:szCs w:val="20"/>
          <w:highlight w:val="white"/>
        </w:rPr>
      </w:pPr>
      <w:ins w:id="3055"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3056" w:author="Michael Bell" w:date="2013-05-06T18:03:00Z"/>
          <w:rFonts w:ascii="Courier New" w:hAnsi="Courier New" w:cs="Courier New"/>
          <w:color w:val="008000"/>
          <w:sz w:val="20"/>
          <w:szCs w:val="20"/>
          <w:highlight w:val="white"/>
        </w:rPr>
      </w:pPr>
      <w:ins w:id="3057"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3058" w:author="Michael Bell" w:date="2013-05-06T18:03:00Z"/>
          <w:rFonts w:ascii="Courier New" w:hAnsi="Courier New" w:cs="Courier New"/>
          <w:color w:val="008000"/>
          <w:sz w:val="20"/>
          <w:szCs w:val="20"/>
          <w:highlight w:val="white"/>
        </w:rPr>
      </w:pPr>
      <w:ins w:id="3059"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3060" w:author="Michael Bell" w:date="2013-05-06T18:03:00Z"/>
          <w:rFonts w:ascii="Courier New" w:hAnsi="Courier New" w:cs="Courier New"/>
          <w:color w:val="008000"/>
          <w:sz w:val="20"/>
          <w:szCs w:val="20"/>
          <w:highlight w:val="white"/>
        </w:rPr>
      </w:pPr>
      <w:ins w:id="3061"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3062" w:author="Michael Bell" w:date="2013-05-06T18:03:00Z"/>
          <w:rFonts w:ascii="Courier New" w:hAnsi="Courier New" w:cs="Courier New"/>
          <w:color w:val="008000"/>
          <w:sz w:val="20"/>
          <w:szCs w:val="20"/>
          <w:highlight w:val="white"/>
        </w:rPr>
      </w:pPr>
      <w:ins w:id="3063"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3064" w:author="Michael Bell" w:date="2013-05-06T18:03:00Z"/>
          <w:rFonts w:ascii="Courier New" w:hAnsi="Courier New" w:cs="Courier New"/>
          <w:color w:val="008000"/>
          <w:sz w:val="20"/>
          <w:szCs w:val="20"/>
          <w:highlight w:val="white"/>
        </w:rPr>
      </w:pPr>
      <w:ins w:id="3065"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3066" w:author="Michael Bell" w:date="2013-05-06T18:03:00Z"/>
          <w:rFonts w:ascii="Courier New" w:hAnsi="Courier New" w:cs="Courier New"/>
          <w:color w:val="008000"/>
          <w:sz w:val="20"/>
          <w:szCs w:val="20"/>
          <w:highlight w:val="white"/>
        </w:rPr>
      </w:pPr>
      <w:ins w:id="3067"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3068" w:author="Michael Bell" w:date="2013-05-06T18:03:00Z"/>
          <w:rFonts w:ascii="Courier New" w:hAnsi="Courier New" w:cs="Courier New"/>
          <w:color w:val="000000"/>
          <w:sz w:val="20"/>
          <w:szCs w:val="20"/>
          <w:highlight w:val="white"/>
        </w:rPr>
      </w:pPr>
      <w:ins w:id="3069"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3070"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3071" w:author="Michael Bell" w:date="2013-05-06T18:03:00Z"/>
          <w:rFonts w:ascii="Courier New" w:hAnsi="Courier New" w:cs="Courier New"/>
          <w:color w:val="008000"/>
          <w:sz w:val="20"/>
          <w:szCs w:val="20"/>
          <w:highlight w:val="white"/>
        </w:rPr>
      </w:pPr>
      <w:ins w:id="3072"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3073" w:author="Michael Bell" w:date="2013-05-06T18:03:00Z"/>
          <w:rFonts w:ascii="Courier New" w:hAnsi="Courier New" w:cs="Courier New"/>
          <w:color w:val="008000"/>
          <w:sz w:val="20"/>
          <w:szCs w:val="20"/>
          <w:highlight w:val="white"/>
        </w:rPr>
      </w:pPr>
      <w:ins w:id="3074" w:author="Michael Bell" w:date="2013-05-06T18:03:00Z">
        <w:r>
          <w:rPr>
            <w:rFonts w:ascii="Courier New" w:hAnsi="Courier New" w:cs="Courier New"/>
            <w:color w:val="008000"/>
            <w:sz w:val="20"/>
            <w:szCs w:val="20"/>
            <w:highlight w:val="white"/>
          </w:rPr>
          <w:t>are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3075"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3076" w:author="Michael Bell" w:date="2013-05-06T18:03:00Z"/>
          <w:rFonts w:ascii="Courier New" w:hAnsi="Courier New" w:cs="Courier New"/>
          <w:color w:val="008000"/>
          <w:sz w:val="20"/>
          <w:szCs w:val="20"/>
          <w:highlight w:val="white"/>
        </w:rPr>
      </w:pPr>
      <w:ins w:id="3077" w:author="Michael Bell" w:date="2013-05-06T18:03:00Z">
        <w:r>
          <w:rPr>
            <w:rFonts w:ascii="Courier New" w:hAnsi="Courier New" w:cs="Courier New"/>
            <w:color w:val="008000"/>
            <w:sz w:val="20"/>
            <w:szCs w:val="20"/>
            <w:highlight w:val="white"/>
          </w:rPr>
          <w:t>the first number is the instruction set, this is generaly a set of instructions to get to a</w:t>
        </w:r>
      </w:ins>
    </w:p>
    <w:p w14:paraId="6C3DD9E3" w14:textId="77777777" w:rsidR="003A2FEE" w:rsidRDefault="003A2FEE" w:rsidP="003A2FEE">
      <w:pPr>
        <w:autoSpaceDE w:val="0"/>
        <w:autoSpaceDN w:val="0"/>
        <w:adjustRightInd w:val="0"/>
        <w:spacing w:after="0" w:line="240" w:lineRule="auto"/>
        <w:rPr>
          <w:ins w:id="3078" w:author="Michael Bell" w:date="2013-05-06T18:03:00Z"/>
          <w:rFonts w:ascii="Courier New" w:hAnsi="Courier New" w:cs="Courier New"/>
          <w:color w:val="008000"/>
          <w:sz w:val="20"/>
          <w:szCs w:val="20"/>
          <w:highlight w:val="white"/>
        </w:rPr>
      </w:pPr>
      <w:ins w:id="3079" w:author="Michael Bell" w:date="2013-05-06T18:03:00Z">
        <w:r>
          <w:rPr>
            <w:rFonts w:ascii="Courier New" w:hAnsi="Courier New" w:cs="Courier New"/>
            <w:color w:val="008000"/>
            <w:sz w:val="20"/>
            <w:szCs w:val="20"/>
            <w:highlight w:val="white"/>
          </w:rPr>
          <w:t>destination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3080"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3081" w:author="Michael Bell" w:date="2013-05-06T18:03:00Z"/>
          <w:rFonts w:ascii="Courier New" w:hAnsi="Courier New" w:cs="Courier New"/>
          <w:color w:val="008000"/>
          <w:sz w:val="20"/>
          <w:szCs w:val="20"/>
          <w:highlight w:val="white"/>
        </w:rPr>
      </w:pPr>
      <w:ins w:id="3082" w:author="Michael Bell" w:date="2013-05-06T18:03:00Z">
        <w:r>
          <w:rPr>
            <w:rFonts w:ascii="Courier New" w:hAnsi="Courier New" w:cs="Courier New"/>
            <w:color w:val="008000"/>
            <w:sz w:val="20"/>
            <w:szCs w:val="20"/>
            <w:highlight w:val="white"/>
          </w:rPr>
          <w:t>the second number is the position in the instruction set</w:t>
        </w:r>
      </w:ins>
    </w:p>
    <w:p w14:paraId="47E95FDF" w14:textId="77777777" w:rsidR="003A2FEE" w:rsidRDefault="003A2FEE" w:rsidP="003A2FEE">
      <w:pPr>
        <w:autoSpaceDE w:val="0"/>
        <w:autoSpaceDN w:val="0"/>
        <w:adjustRightInd w:val="0"/>
        <w:spacing w:after="0" w:line="240" w:lineRule="auto"/>
        <w:rPr>
          <w:ins w:id="3083"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3084" w:author="Michael Bell" w:date="2013-05-06T18:03:00Z"/>
          <w:rFonts w:ascii="Courier New" w:hAnsi="Courier New" w:cs="Courier New"/>
          <w:color w:val="008000"/>
          <w:sz w:val="20"/>
          <w:szCs w:val="20"/>
          <w:highlight w:val="white"/>
        </w:rPr>
      </w:pPr>
      <w:ins w:id="3085" w:author="Michael Bell" w:date="2013-05-06T18:03:00Z">
        <w:r>
          <w:rPr>
            <w:rFonts w:ascii="Courier New" w:hAnsi="Courier New" w:cs="Courier New"/>
            <w:color w:val="008000"/>
            <w:sz w:val="20"/>
            <w:szCs w:val="20"/>
            <w:highlight w:val="white"/>
          </w:rPr>
          <w:t>the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3086" w:author="Michael Bell" w:date="2013-05-06T18:03:00Z"/>
          <w:rFonts w:ascii="Courier New" w:hAnsi="Courier New" w:cs="Courier New"/>
          <w:color w:val="008000"/>
          <w:sz w:val="20"/>
          <w:szCs w:val="20"/>
          <w:highlight w:val="white"/>
        </w:rPr>
      </w:pPr>
      <w:ins w:id="3087"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3088"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3089"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3090" w:author="Michael Bell" w:date="2013-05-06T18:03:00Z"/>
          <w:rFonts w:ascii="Courier New" w:hAnsi="Courier New" w:cs="Courier New"/>
          <w:color w:val="008000"/>
          <w:sz w:val="20"/>
          <w:szCs w:val="20"/>
          <w:highlight w:val="white"/>
        </w:rPr>
      </w:pPr>
      <w:ins w:id="3091" w:author="Michael Bell" w:date="2013-05-06T18:03:00Z">
        <w:r>
          <w:rPr>
            <w:rFonts w:ascii="Courier New" w:hAnsi="Courier New" w:cs="Courier New"/>
            <w:color w:val="008000"/>
            <w:sz w:val="20"/>
            <w:szCs w:val="20"/>
            <w:highlight w:val="white"/>
          </w:rPr>
          <w:t xml:space="preserve">in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3092" w:author="Michael Bell" w:date="2013-05-06T18:03:00Z"/>
          <w:rFonts w:ascii="Courier New" w:hAnsi="Courier New" w:cs="Courier New"/>
          <w:color w:val="008000"/>
          <w:sz w:val="20"/>
          <w:szCs w:val="20"/>
          <w:highlight w:val="white"/>
        </w:rPr>
      </w:pPr>
      <w:ins w:id="3093" w:author="Michael Bell" w:date="2013-05-06T18:03:00Z">
        <w:r>
          <w:rPr>
            <w:rFonts w:ascii="Courier New" w:hAnsi="Courier New" w:cs="Courier New"/>
            <w:color w:val="008000"/>
            <w:sz w:val="20"/>
            <w:szCs w:val="20"/>
            <w:highlight w:val="white"/>
          </w:rPr>
          <w:t>the sensor number.</w:t>
        </w:r>
      </w:ins>
    </w:p>
    <w:p w14:paraId="1D3967DE" w14:textId="77777777" w:rsidR="003A2FEE" w:rsidRDefault="003A2FEE" w:rsidP="003A2FEE">
      <w:pPr>
        <w:autoSpaceDE w:val="0"/>
        <w:autoSpaceDN w:val="0"/>
        <w:adjustRightInd w:val="0"/>
        <w:spacing w:after="0" w:line="240" w:lineRule="auto"/>
        <w:rPr>
          <w:ins w:id="3094"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3095" w:author="Michael Bell" w:date="2013-05-06T18:03:00Z"/>
          <w:rFonts w:ascii="Courier New" w:hAnsi="Courier New" w:cs="Courier New"/>
          <w:color w:val="008000"/>
          <w:sz w:val="20"/>
          <w:szCs w:val="20"/>
          <w:highlight w:val="white"/>
        </w:rPr>
      </w:pPr>
      <w:ins w:id="3096" w:author="Michael Bell" w:date="2013-05-06T18:03:00Z">
        <w:r>
          <w:rPr>
            <w:rFonts w:ascii="Courier New" w:hAnsi="Courier New" w:cs="Courier New"/>
            <w:color w:val="008000"/>
            <w:sz w:val="20"/>
            <w:szCs w:val="20"/>
            <w:highlight w:val="white"/>
          </w:rPr>
          <w:t>in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3097" w:author="Michael Bell" w:date="2013-05-06T18:03:00Z"/>
          <w:rFonts w:ascii="Courier New" w:hAnsi="Courier New" w:cs="Courier New"/>
          <w:color w:val="008000"/>
          <w:sz w:val="20"/>
          <w:szCs w:val="20"/>
          <w:highlight w:val="white"/>
        </w:rPr>
      </w:pPr>
      <w:ins w:id="3098" w:author="Michael Bell" w:date="2013-05-06T18:03:00Z">
        <w:r>
          <w:rPr>
            <w:rFonts w:ascii="Courier New" w:hAnsi="Courier New" w:cs="Courier New"/>
            <w:color w:val="008000"/>
            <w:sz w:val="20"/>
            <w:szCs w:val="20"/>
            <w:highlight w:val="white"/>
          </w:rPr>
          <w:t xml:space="preserve">converge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3099" w:author="Michael Bell" w:date="2013-05-06T18:03:00Z"/>
          <w:rFonts w:ascii="Courier New" w:hAnsi="Courier New" w:cs="Courier New"/>
          <w:color w:val="008000"/>
          <w:sz w:val="20"/>
          <w:szCs w:val="20"/>
          <w:highlight w:val="white"/>
        </w:rPr>
      </w:pPr>
      <w:ins w:id="3100" w:author="Michael Bell" w:date="2013-05-06T18:03:00Z">
        <w:r>
          <w:rPr>
            <w:rFonts w:ascii="Courier New" w:hAnsi="Courier New" w:cs="Courier New"/>
            <w:color w:val="008000"/>
            <w:sz w:val="20"/>
            <w:szCs w:val="20"/>
            <w:highlight w:val="white"/>
          </w:rPr>
          <w:t>ends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3101"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3102"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3103" w:author="Michael Bell" w:date="2013-05-06T18:03:00Z"/>
          <w:rFonts w:ascii="Courier New" w:hAnsi="Courier New" w:cs="Courier New"/>
          <w:color w:val="008000"/>
          <w:sz w:val="20"/>
          <w:szCs w:val="20"/>
          <w:highlight w:val="white"/>
        </w:rPr>
      </w:pPr>
      <w:ins w:id="3104" w:author="Michael Bell" w:date="2013-05-06T18:03:00Z">
        <w:r>
          <w:rPr>
            <w:rFonts w:ascii="Courier New" w:hAnsi="Courier New" w:cs="Courier New"/>
            <w:color w:val="008000"/>
            <w:sz w:val="20"/>
            <w:szCs w:val="20"/>
            <w:highlight w:val="white"/>
          </w:rPr>
          <w:t>the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3105" w:author="Michael Bell" w:date="2013-05-06T18:03:00Z"/>
          <w:rFonts w:ascii="Courier New" w:hAnsi="Courier New" w:cs="Courier New"/>
          <w:color w:val="000000"/>
          <w:sz w:val="20"/>
          <w:szCs w:val="20"/>
          <w:highlight w:val="white"/>
        </w:rPr>
      </w:pPr>
      <w:ins w:id="3106" w:author="Michael Bell" w:date="2013-05-06T18:03:00Z">
        <w:r>
          <w:rPr>
            <w:rFonts w:ascii="Courier New" w:hAnsi="Courier New" w:cs="Courier New"/>
            <w:color w:val="008000"/>
            <w:sz w:val="20"/>
            <w:szCs w:val="20"/>
            <w:highlight w:val="white"/>
          </w:rPr>
          <w:t>speed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3107"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3108"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3109"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3110" w:author="Michael Bell" w:date="2013-05-06T18:03:00Z"/>
          <w:rFonts w:ascii="Courier New" w:hAnsi="Courier New" w:cs="Courier New"/>
          <w:color w:val="000000"/>
          <w:sz w:val="20"/>
          <w:szCs w:val="20"/>
          <w:highlight w:val="white"/>
        </w:rPr>
      </w:pPr>
      <w:ins w:id="3111"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3112" w:author="Michael Bell" w:date="2013-05-06T18:03:00Z"/>
          <w:rFonts w:ascii="Courier New" w:hAnsi="Courier New" w:cs="Courier New"/>
          <w:color w:val="000000"/>
          <w:sz w:val="20"/>
          <w:szCs w:val="20"/>
          <w:highlight w:val="white"/>
        </w:rPr>
      </w:pPr>
      <w:ins w:id="3113"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3114" w:author="Michael Bell" w:date="2013-05-06T18:03:00Z"/>
          <w:rFonts w:ascii="Courier New" w:hAnsi="Courier New" w:cs="Courier New"/>
          <w:color w:val="008000"/>
          <w:sz w:val="20"/>
          <w:szCs w:val="20"/>
          <w:highlight w:val="white"/>
        </w:rPr>
      </w:pPr>
      <w:ins w:id="311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3116" w:author="Michael Bell" w:date="2013-05-06T18:03:00Z"/>
          <w:rFonts w:ascii="Courier New" w:hAnsi="Courier New" w:cs="Courier New"/>
          <w:color w:val="000000"/>
          <w:sz w:val="20"/>
          <w:szCs w:val="20"/>
          <w:highlight w:val="white"/>
        </w:rPr>
      </w:pPr>
      <w:ins w:id="311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3118" w:author="Michael Bell" w:date="2013-05-06T18:03:00Z"/>
          <w:rFonts w:ascii="Courier New" w:hAnsi="Courier New" w:cs="Courier New"/>
          <w:color w:val="000000"/>
          <w:sz w:val="20"/>
          <w:szCs w:val="20"/>
          <w:highlight w:val="white"/>
        </w:rPr>
      </w:pPr>
      <w:ins w:id="311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3120" w:author="Michael Bell" w:date="2013-05-06T18:03:00Z"/>
          <w:rFonts w:ascii="Courier New" w:hAnsi="Courier New" w:cs="Courier New"/>
          <w:color w:val="000000"/>
          <w:sz w:val="20"/>
          <w:szCs w:val="20"/>
          <w:highlight w:val="white"/>
        </w:rPr>
      </w:pPr>
      <w:ins w:id="3121"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3122" w:author="Michael Bell" w:date="2013-05-06T18:03:00Z"/>
          <w:rFonts w:ascii="Courier New" w:hAnsi="Courier New" w:cs="Courier New"/>
          <w:color w:val="000000"/>
          <w:sz w:val="20"/>
          <w:szCs w:val="20"/>
          <w:highlight w:val="white"/>
        </w:rPr>
      </w:pPr>
      <w:ins w:id="312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3124" w:author="Michael Bell" w:date="2013-05-06T18:03:00Z"/>
          <w:rFonts w:ascii="Courier New" w:hAnsi="Courier New" w:cs="Courier New"/>
          <w:color w:val="000000"/>
          <w:sz w:val="20"/>
          <w:szCs w:val="20"/>
          <w:highlight w:val="white"/>
        </w:rPr>
      </w:pPr>
      <w:ins w:id="3125"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3126" w:author="Michael Bell" w:date="2013-05-06T18:03:00Z"/>
          <w:rFonts w:ascii="Courier New" w:hAnsi="Courier New" w:cs="Courier New"/>
          <w:color w:val="008000"/>
          <w:sz w:val="20"/>
          <w:szCs w:val="20"/>
          <w:highlight w:val="white"/>
        </w:rPr>
      </w:pPr>
      <w:ins w:id="312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ins>
    </w:p>
    <w:p w14:paraId="7BFD5B0D" w14:textId="77777777" w:rsidR="003A2FEE" w:rsidRDefault="003A2FEE" w:rsidP="003A2FEE">
      <w:pPr>
        <w:autoSpaceDE w:val="0"/>
        <w:autoSpaceDN w:val="0"/>
        <w:adjustRightInd w:val="0"/>
        <w:spacing w:after="0" w:line="240" w:lineRule="auto"/>
        <w:rPr>
          <w:ins w:id="3128" w:author="Michael Bell" w:date="2013-05-06T18:03:00Z"/>
          <w:rFonts w:ascii="Courier New" w:hAnsi="Courier New" w:cs="Courier New"/>
          <w:color w:val="000000"/>
          <w:sz w:val="20"/>
          <w:szCs w:val="20"/>
          <w:highlight w:val="white"/>
        </w:rPr>
      </w:pPr>
      <w:ins w:id="312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3130" w:author="Michael Bell" w:date="2013-05-06T18:03:00Z"/>
          <w:rFonts w:ascii="Courier New" w:hAnsi="Courier New" w:cs="Courier New"/>
          <w:color w:val="000000"/>
          <w:sz w:val="20"/>
          <w:szCs w:val="20"/>
          <w:highlight w:val="white"/>
        </w:rPr>
      </w:pPr>
      <w:ins w:id="313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3132" w:author="Michael Bell" w:date="2013-05-06T18:03:00Z"/>
          <w:rFonts w:ascii="Courier New" w:hAnsi="Courier New" w:cs="Courier New"/>
          <w:color w:val="000000"/>
          <w:sz w:val="20"/>
          <w:szCs w:val="20"/>
          <w:highlight w:val="white"/>
        </w:rPr>
      </w:pPr>
      <w:ins w:id="313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3134" w:author="Michael Bell" w:date="2013-05-06T18:03:00Z"/>
          <w:rFonts w:ascii="Courier New" w:hAnsi="Courier New" w:cs="Courier New"/>
          <w:color w:val="000000"/>
          <w:sz w:val="20"/>
          <w:szCs w:val="20"/>
          <w:highlight w:val="white"/>
        </w:rPr>
      </w:pPr>
      <w:ins w:id="3135"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3136" w:author="Michael Bell" w:date="2013-05-06T18:03:00Z"/>
          <w:rFonts w:ascii="Courier New" w:hAnsi="Courier New" w:cs="Courier New"/>
          <w:color w:val="008000"/>
          <w:sz w:val="20"/>
          <w:szCs w:val="20"/>
          <w:highlight w:val="white"/>
        </w:rPr>
      </w:pPr>
      <w:ins w:id="313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ins>
    </w:p>
    <w:p w14:paraId="01737F0C" w14:textId="77777777" w:rsidR="003A2FEE" w:rsidRDefault="003A2FEE" w:rsidP="003A2FEE">
      <w:pPr>
        <w:autoSpaceDE w:val="0"/>
        <w:autoSpaceDN w:val="0"/>
        <w:adjustRightInd w:val="0"/>
        <w:spacing w:after="0" w:line="240" w:lineRule="auto"/>
        <w:rPr>
          <w:ins w:id="3138" w:author="Michael Bell" w:date="2013-05-06T18:03:00Z"/>
          <w:rFonts w:ascii="Courier New" w:hAnsi="Courier New" w:cs="Courier New"/>
          <w:color w:val="000000"/>
          <w:sz w:val="20"/>
          <w:szCs w:val="20"/>
          <w:highlight w:val="white"/>
        </w:rPr>
      </w:pPr>
      <w:ins w:id="313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3140" w:author="Michael Bell" w:date="2013-05-06T18:03:00Z"/>
          <w:rFonts w:ascii="Courier New" w:hAnsi="Courier New" w:cs="Courier New"/>
          <w:color w:val="000000"/>
          <w:sz w:val="20"/>
          <w:szCs w:val="20"/>
          <w:highlight w:val="white"/>
        </w:rPr>
      </w:pPr>
      <w:ins w:id="314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3142" w:author="Michael Bell" w:date="2013-05-06T18:03:00Z"/>
          <w:rFonts w:ascii="Courier New" w:hAnsi="Courier New" w:cs="Courier New"/>
          <w:color w:val="000000"/>
          <w:sz w:val="20"/>
          <w:szCs w:val="20"/>
          <w:highlight w:val="white"/>
        </w:rPr>
      </w:pPr>
      <w:ins w:id="314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3144" w:author="Michael Bell" w:date="2013-05-06T18:03:00Z"/>
          <w:rFonts w:ascii="Courier New" w:hAnsi="Courier New" w:cs="Courier New"/>
          <w:color w:val="000000"/>
          <w:sz w:val="20"/>
          <w:szCs w:val="20"/>
          <w:highlight w:val="white"/>
        </w:rPr>
      </w:pPr>
      <w:ins w:id="314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3146" w:author="Michael Bell" w:date="2013-05-06T18:03:00Z"/>
          <w:rFonts w:ascii="Courier New" w:hAnsi="Courier New" w:cs="Courier New"/>
          <w:color w:val="000000"/>
          <w:sz w:val="20"/>
          <w:szCs w:val="20"/>
          <w:highlight w:val="white"/>
        </w:rPr>
      </w:pPr>
      <w:ins w:id="314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3148" w:author="Michael Bell" w:date="2013-05-06T18:03:00Z"/>
          <w:rFonts w:ascii="Courier New" w:hAnsi="Courier New" w:cs="Courier New"/>
          <w:color w:val="000000"/>
          <w:sz w:val="20"/>
          <w:szCs w:val="20"/>
          <w:highlight w:val="white"/>
        </w:rPr>
      </w:pPr>
      <w:ins w:id="314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3150" w:author="Michael Bell" w:date="2013-05-06T18:03:00Z"/>
          <w:rFonts w:ascii="Courier New" w:hAnsi="Courier New" w:cs="Courier New"/>
          <w:color w:val="000000"/>
          <w:sz w:val="20"/>
          <w:szCs w:val="20"/>
          <w:highlight w:val="white"/>
        </w:rPr>
      </w:pPr>
      <w:ins w:id="315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3152"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3153" w:author="Michael Bell" w:date="2013-05-06T18:03:00Z"/>
          <w:rFonts w:ascii="Courier New" w:hAnsi="Courier New" w:cs="Courier New"/>
          <w:color w:val="008000"/>
          <w:sz w:val="20"/>
          <w:szCs w:val="20"/>
          <w:highlight w:val="white"/>
        </w:rPr>
      </w:pPr>
      <w:ins w:id="3154"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ins>
    </w:p>
    <w:p w14:paraId="46E8D1CD" w14:textId="77777777" w:rsidR="003A2FEE" w:rsidRDefault="003A2FEE" w:rsidP="003A2FEE">
      <w:pPr>
        <w:autoSpaceDE w:val="0"/>
        <w:autoSpaceDN w:val="0"/>
        <w:adjustRightInd w:val="0"/>
        <w:spacing w:after="0" w:line="240" w:lineRule="auto"/>
        <w:rPr>
          <w:ins w:id="3155" w:author="Michael Bell" w:date="2013-05-06T18:03:00Z"/>
          <w:rFonts w:ascii="Courier New" w:hAnsi="Courier New" w:cs="Courier New"/>
          <w:color w:val="000000"/>
          <w:sz w:val="20"/>
          <w:szCs w:val="20"/>
          <w:highlight w:val="white"/>
        </w:rPr>
      </w:pPr>
      <w:ins w:id="315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3157" w:author="Michael Bell" w:date="2013-05-06T18:03:00Z"/>
          <w:rFonts w:ascii="Courier New" w:hAnsi="Courier New" w:cs="Courier New"/>
          <w:color w:val="000000"/>
          <w:sz w:val="20"/>
          <w:szCs w:val="20"/>
          <w:highlight w:val="white"/>
        </w:rPr>
      </w:pPr>
      <w:ins w:id="315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3159" w:author="Michael Bell" w:date="2013-05-06T18:03:00Z"/>
          <w:rFonts w:ascii="Courier New" w:hAnsi="Courier New" w:cs="Courier New"/>
          <w:color w:val="000000"/>
          <w:sz w:val="20"/>
          <w:szCs w:val="20"/>
          <w:highlight w:val="white"/>
        </w:rPr>
      </w:pPr>
      <w:ins w:id="316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3161" w:author="Michael Bell" w:date="2013-05-06T18:03:00Z"/>
          <w:rFonts w:ascii="Courier New" w:hAnsi="Courier New" w:cs="Courier New"/>
          <w:color w:val="000000"/>
          <w:sz w:val="20"/>
          <w:szCs w:val="20"/>
          <w:highlight w:val="white"/>
        </w:rPr>
      </w:pPr>
      <w:ins w:id="316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3163" w:author="Michael Bell" w:date="2013-05-06T18:03:00Z"/>
          <w:rFonts w:ascii="Courier New" w:hAnsi="Courier New" w:cs="Courier New"/>
          <w:color w:val="000000"/>
          <w:sz w:val="20"/>
          <w:szCs w:val="20"/>
          <w:highlight w:val="white"/>
        </w:rPr>
      </w:pPr>
      <w:ins w:id="316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3165" w:author="Michael Bell" w:date="2013-05-06T18:03:00Z"/>
          <w:rFonts w:ascii="Courier New" w:hAnsi="Courier New" w:cs="Courier New"/>
          <w:color w:val="000000"/>
          <w:sz w:val="20"/>
          <w:szCs w:val="20"/>
          <w:highlight w:val="white"/>
        </w:rPr>
      </w:pPr>
      <w:ins w:id="316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3167" w:author="Michael Bell" w:date="2013-05-06T18:03:00Z"/>
          <w:rFonts w:ascii="Courier New" w:hAnsi="Courier New" w:cs="Courier New"/>
          <w:color w:val="000000"/>
          <w:sz w:val="20"/>
          <w:szCs w:val="20"/>
          <w:highlight w:val="white"/>
        </w:rPr>
      </w:pPr>
      <w:ins w:id="316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3169" w:author="Michael Bell" w:date="2013-05-06T18:03:00Z"/>
          <w:rFonts w:ascii="Courier New" w:hAnsi="Courier New" w:cs="Courier New"/>
          <w:color w:val="000000"/>
          <w:sz w:val="20"/>
          <w:szCs w:val="20"/>
          <w:highlight w:val="white"/>
        </w:rPr>
      </w:pPr>
      <w:ins w:id="3170"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3171" w:author="Michael Bell" w:date="2013-05-06T18:03:00Z"/>
          <w:rFonts w:ascii="Courier New" w:hAnsi="Courier New" w:cs="Courier New"/>
          <w:color w:val="008000"/>
          <w:sz w:val="20"/>
          <w:szCs w:val="20"/>
          <w:highlight w:val="white"/>
        </w:rPr>
      </w:pPr>
      <w:ins w:id="3172"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ins>
    </w:p>
    <w:p w14:paraId="465CDD0D" w14:textId="77777777" w:rsidR="003A2FEE" w:rsidRDefault="003A2FEE" w:rsidP="003A2FEE">
      <w:pPr>
        <w:autoSpaceDE w:val="0"/>
        <w:autoSpaceDN w:val="0"/>
        <w:adjustRightInd w:val="0"/>
        <w:spacing w:after="0" w:line="240" w:lineRule="auto"/>
        <w:rPr>
          <w:ins w:id="3173" w:author="Michael Bell" w:date="2013-05-06T18:03:00Z"/>
          <w:rFonts w:ascii="Courier New" w:hAnsi="Courier New" w:cs="Courier New"/>
          <w:color w:val="000000"/>
          <w:sz w:val="20"/>
          <w:szCs w:val="20"/>
          <w:highlight w:val="white"/>
        </w:rPr>
      </w:pPr>
      <w:ins w:id="317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3175" w:author="Michael Bell" w:date="2013-05-06T18:03:00Z"/>
          <w:rFonts w:ascii="Courier New" w:hAnsi="Courier New" w:cs="Courier New"/>
          <w:color w:val="000000"/>
          <w:sz w:val="20"/>
          <w:szCs w:val="20"/>
          <w:highlight w:val="white"/>
        </w:rPr>
      </w:pPr>
      <w:ins w:id="317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3177" w:author="Michael Bell" w:date="2013-05-06T18:03:00Z"/>
          <w:rFonts w:ascii="Courier New" w:hAnsi="Courier New" w:cs="Courier New"/>
          <w:color w:val="000000"/>
          <w:sz w:val="20"/>
          <w:szCs w:val="20"/>
          <w:highlight w:val="white"/>
        </w:rPr>
      </w:pPr>
      <w:ins w:id="317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3179" w:author="Michael Bell" w:date="2013-05-06T18:03:00Z"/>
          <w:rFonts w:ascii="Courier New" w:hAnsi="Courier New" w:cs="Courier New"/>
          <w:color w:val="000000"/>
          <w:sz w:val="20"/>
          <w:szCs w:val="20"/>
          <w:highlight w:val="white"/>
        </w:rPr>
      </w:pPr>
      <w:ins w:id="318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3181" w:author="Michael Bell" w:date="2013-05-06T18:03:00Z"/>
          <w:rFonts w:ascii="Courier New" w:hAnsi="Courier New" w:cs="Courier New"/>
          <w:color w:val="000000"/>
          <w:sz w:val="20"/>
          <w:szCs w:val="20"/>
          <w:highlight w:val="white"/>
        </w:rPr>
      </w:pPr>
      <w:ins w:id="318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3183" w:author="Michael Bell" w:date="2013-05-06T18:03:00Z"/>
          <w:rFonts w:ascii="Courier New" w:hAnsi="Courier New" w:cs="Courier New"/>
          <w:color w:val="000000"/>
          <w:sz w:val="20"/>
          <w:szCs w:val="20"/>
          <w:highlight w:val="white"/>
        </w:rPr>
      </w:pPr>
      <w:ins w:id="318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3185" w:author="Michael Bell" w:date="2013-05-06T18:03:00Z"/>
          <w:rFonts w:ascii="Courier New" w:hAnsi="Courier New" w:cs="Courier New"/>
          <w:color w:val="000000"/>
          <w:sz w:val="20"/>
          <w:szCs w:val="20"/>
          <w:highlight w:val="white"/>
        </w:rPr>
      </w:pPr>
      <w:ins w:id="318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3187" w:author="Michael Bell" w:date="2013-05-06T18:03:00Z"/>
          <w:rFonts w:ascii="Courier New" w:hAnsi="Courier New" w:cs="Courier New"/>
          <w:color w:val="000000"/>
          <w:sz w:val="20"/>
          <w:szCs w:val="20"/>
          <w:highlight w:val="white"/>
        </w:rPr>
      </w:pPr>
      <w:ins w:id="3188"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3189" w:author="Michael Bell" w:date="2013-05-06T18:03:00Z"/>
          <w:rFonts w:ascii="Courier New" w:hAnsi="Courier New" w:cs="Courier New"/>
          <w:color w:val="008000"/>
          <w:sz w:val="20"/>
          <w:szCs w:val="20"/>
          <w:highlight w:val="white"/>
        </w:rPr>
      </w:pPr>
      <w:ins w:id="319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ins>
    </w:p>
    <w:p w14:paraId="4D5B15A3" w14:textId="77777777" w:rsidR="003A2FEE" w:rsidRDefault="003A2FEE" w:rsidP="003A2FEE">
      <w:pPr>
        <w:autoSpaceDE w:val="0"/>
        <w:autoSpaceDN w:val="0"/>
        <w:adjustRightInd w:val="0"/>
        <w:spacing w:after="0" w:line="240" w:lineRule="auto"/>
        <w:rPr>
          <w:ins w:id="3191" w:author="Michael Bell" w:date="2013-05-06T18:03:00Z"/>
          <w:rFonts w:ascii="Courier New" w:hAnsi="Courier New" w:cs="Courier New"/>
          <w:color w:val="000000"/>
          <w:sz w:val="20"/>
          <w:szCs w:val="20"/>
          <w:highlight w:val="white"/>
        </w:rPr>
      </w:pPr>
      <w:ins w:id="319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3193" w:author="Michael Bell" w:date="2013-05-06T18:03:00Z"/>
          <w:rFonts w:ascii="Courier New" w:hAnsi="Courier New" w:cs="Courier New"/>
          <w:color w:val="000000"/>
          <w:sz w:val="20"/>
          <w:szCs w:val="20"/>
          <w:highlight w:val="white"/>
        </w:rPr>
      </w:pPr>
      <w:ins w:id="319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3195" w:author="Michael Bell" w:date="2013-05-06T18:03:00Z"/>
          <w:rFonts w:ascii="Courier New" w:hAnsi="Courier New" w:cs="Courier New"/>
          <w:color w:val="000000"/>
          <w:sz w:val="20"/>
          <w:szCs w:val="20"/>
          <w:highlight w:val="white"/>
        </w:rPr>
      </w:pPr>
      <w:ins w:id="3196"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3197" w:author="Michael Bell" w:date="2013-05-06T18:03:00Z"/>
          <w:rFonts w:ascii="Courier New" w:hAnsi="Courier New" w:cs="Courier New"/>
          <w:color w:val="000000"/>
          <w:sz w:val="20"/>
          <w:szCs w:val="20"/>
          <w:highlight w:val="white"/>
        </w:rPr>
      </w:pPr>
      <w:ins w:id="319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3199" w:author="Michael Bell" w:date="2013-05-06T18:03:00Z"/>
          <w:rFonts w:ascii="Courier New" w:hAnsi="Courier New" w:cs="Courier New"/>
          <w:color w:val="000000"/>
          <w:sz w:val="20"/>
          <w:szCs w:val="20"/>
          <w:highlight w:val="white"/>
        </w:rPr>
      </w:pPr>
      <w:ins w:id="320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3201" w:author="Michael Bell" w:date="2013-05-06T18:03:00Z"/>
          <w:rFonts w:ascii="Courier New" w:hAnsi="Courier New" w:cs="Courier New"/>
          <w:color w:val="000000"/>
          <w:sz w:val="20"/>
          <w:szCs w:val="20"/>
          <w:highlight w:val="white"/>
        </w:rPr>
      </w:pPr>
      <w:ins w:id="320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3203" w:author="Michael Bell" w:date="2013-05-06T18:03:00Z"/>
          <w:rFonts w:ascii="Courier New" w:hAnsi="Courier New" w:cs="Courier New"/>
          <w:color w:val="000000"/>
          <w:sz w:val="20"/>
          <w:szCs w:val="20"/>
          <w:highlight w:val="white"/>
        </w:rPr>
      </w:pPr>
      <w:ins w:id="3204"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3205" w:author="Michael Bell" w:date="2013-05-06T18:03:00Z"/>
          <w:rFonts w:ascii="Courier New" w:hAnsi="Courier New" w:cs="Courier New"/>
          <w:color w:val="008000"/>
          <w:sz w:val="20"/>
          <w:szCs w:val="20"/>
          <w:highlight w:val="white"/>
        </w:rPr>
      </w:pPr>
      <w:ins w:id="3206"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ins>
    </w:p>
    <w:p w14:paraId="37AC52F6" w14:textId="77777777" w:rsidR="003A2FEE" w:rsidRDefault="003A2FEE" w:rsidP="003A2FEE">
      <w:pPr>
        <w:autoSpaceDE w:val="0"/>
        <w:autoSpaceDN w:val="0"/>
        <w:adjustRightInd w:val="0"/>
        <w:spacing w:after="0" w:line="240" w:lineRule="auto"/>
        <w:rPr>
          <w:ins w:id="3207" w:author="Michael Bell" w:date="2013-05-06T18:03:00Z"/>
          <w:rFonts w:ascii="Courier New" w:hAnsi="Courier New" w:cs="Courier New"/>
          <w:color w:val="000000"/>
          <w:sz w:val="20"/>
          <w:szCs w:val="20"/>
          <w:highlight w:val="white"/>
        </w:rPr>
      </w:pPr>
      <w:ins w:id="320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3209" w:author="Michael Bell" w:date="2013-05-06T18:03:00Z"/>
          <w:rFonts w:ascii="Courier New" w:hAnsi="Courier New" w:cs="Courier New"/>
          <w:color w:val="000000"/>
          <w:sz w:val="20"/>
          <w:szCs w:val="20"/>
          <w:highlight w:val="white"/>
        </w:rPr>
      </w:pPr>
      <w:ins w:id="321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3211" w:author="Michael Bell" w:date="2013-05-06T18:03:00Z"/>
          <w:rFonts w:ascii="Courier New" w:hAnsi="Courier New" w:cs="Courier New"/>
          <w:color w:val="000000"/>
          <w:sz w:val="20"/>
          <w:szCs w:val="20"/>
          <w:highlight w:val="white"/>
        </w:rPr>
      </w:pPr>
      <w:ins w:id="321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3213" w:author="Michael Bell" w:date="2013-05-06T18:03:00Z"/>
          <w:rFonts w:ascii="Courier New" w:hAnsi="Courier New" w:cs="Courier New"/>
          <w:color w:val="000000"/>
          <w:sz w:val="20"/>
          <w:szCs w:val="20"/>
          <w:highlight w:val="white"/>
        </w:rPr>
      </w:pPr>
      <w:ins w:id="321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3215" w:author="Michael Bell" w:date="2013-05-06T18:03:00Z"/>
          <w:rFonts w:ascii="Courier New" w:hAnsi="Courier New" w:cs="Courier New"/>
          <w:color w:val="000000"/>
          <w:sz w:val="20"/>
          <w:szCs w:val="20"/>
          <w:highlight w:val="white"/>
        </w:rPr>
      </w:pPr>
      <w:ins w:id="3216"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3217" w:author="Michael Bell" w:date="2013-05-06T18:03:00Z"/>
          <w:rFonts w:ascii="Courier New" w:hAnsi="Courier New" w:cs="Courier New"/>
          <w:color w:val="000000"/>
          <w:sz w:val="20"/>
          <w:szCs w:val="20"/>
          <w:highlight w:val="white"/>
        </w:rPr>
      </w:pPr>
      <w:ins w:id="321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3219" w:author="Michael Bell" w:date="2013-05-06T17:53:00Z"/>
          <w:rFonts w:ascii="Courier New" w:hAnsi="Courier New" w:cs="Courier New"/>
          <w:color w:val="008000"/>
          <w:sz w:val="20"/>
          <w:szCs w:val="20"/>
          <w:highlight w:val="white"/>
        </w:rPr>
      </w:pPr>
      <w:ins w:id="3220" w:author="Michael Bell" w:date="2013-05-06T18:03:00Z">
        <w:r>
          <w:rPr>
            <w:rFonts w:ascii="Courier New" w:hAnsi="Courier New" w:cs="Courier New"/>
            <w:b/>
            <w:bCs/>
            <w:color w:val="000080"/>
            <w:sz w:val="20"/>
            <w:szCs w:val="20"/>
            <w:highlight w:val="white"/>
          </w:rPr>
          <w:t>}</w:t>
        </w:r>
      </w:ins>
      <w:del w:id="3221"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3222"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3223" w:author="Michael Bell" w:date="2013-05-06T17:53:00Z"/>
          <w:rFonts w:ascii="Courier New" w:hAnsi="Courier New" w:cs="Courier New"/>
          <w:color w:val="008000"/>
          <w:sz w:val="20"/>
          <w:szCs w:val="20"/>
          <w:highlight w:val="white"/>
        </w:rPr>
      </w:pPr>
      <w:del w:id="3224"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3225" w:author="Michael Bell" w:date="2013-05-06T17:53:00Z"/>
          <w:rFonts w:ascii="Courier New" w:hAnsi="Courier New" w:cs="Courier New"/>
          <w:color w:val="008000"/>
          <w:sz w:val="20"/>
          <w:szCs w:val="20"/>
          <w:highlight w:val="white"/>
        </w:rPr>
      </w:pPr>
      <w:del w:id="3226"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3227" w:author="Michael Bell" w:date="2013-05-06T17:53:00Z"/>
          <w:rFonts w:ascii="Courier New" w:hAnsi="Courier New" w:cs="Courier New"/>
          <w:color w:val="008000"/>
          <w:sz w:val="20"/>
          <w:szCs w:val="20"/>
          <w:highlight w:val="white"/>
        </w:rPr>
      </w:pPr>
      <w:del w:id="3228"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rsidP="00116173">
      <w:pPr>
        <w:widowControl w:val="0"/>
        <w:tabs>
          <w:tab w:val="left" w:pos="825"/>
        </w:tabs>
        <w:autoSpaceDE w:val="0"/>
        <w:autoSpaceDN w:val="0"/>
        <w:adjustRightInd w:val="0"/>
        <w:spacing w:after="0" w:line="240" w:lineRule="auto"/>
        <w:rPr>
          <w:del w:id="3229" w:author="Michael Bell" w:date="2013-05-06T17:53:00Z"/>
          <w:rFonts w:ascii="Courier New" w:hAnsi="Courier New" w:cs="Courier New"/>
          <w:color w:val="008000"/>
          <w:sz w:val="20"/>
          <w:szCs w:val="20"/>
          <w:highlight w:val="white"/>
        </w:rPr>
        <w:pPrChange w:id="3230" w:author="Michael Bell" w:date="2013-05-06T17:53:00Z">
          <w:pPr>
            <w:widowControl w:val="0"/>
            <w:autoSpaceDE w:val="0"/>
            <w:autoSpaceDN w:val="0"/>
            <w:adjustRightInd w:val="0"/>
            <w:spacing w:after="0" w:line="240" w:lineRule="auto"/>
          </w:pPr>
        </w:pPrChange>
      </w:pPr>
      <w:del w:id="3231"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3232" w:author="Michael Bell" w:date="2013-05-06T17:53:00Z"/>
          <w:rFonts w:ascii="Courier New" w:hAnsi="Courier New" w:cs="Courier New"/>
          <w:color w:val="008000"/>
          <w:sz w:val="20"/>
          <w:szCs w:val="20"/>
          <w:highlight w:val="white"/>
        </w:rPr>
      </w:pPr>
      <w:del w:id="3233"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3234" w:author="Michael Bell" w:date="2013-05-06T17:53:00Z"/>
          <w:rFonts w:ascii="Courier New" w:hAnsi="Courier New" w:cs="Courier New"/>
          <w:color w:val="008000"/>
          <w:sz w:val="20"/>
          <w:szCs w:val="20"/>
          <w:highlight w:val="white"/>
        </w:rPr>
      </w:pPr>
      <w:del w:id="3235"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3236" w:author="Michael Bell" w:date="2013-05-06T17:53:00Z"/>
          <w:rFonts w:ascii="Courier New" w:hAnsi="Courier New" w:cs="Courier New"/>
          <w:color w:val="008000"/>
          <w:sz w:val="20"/>
          <w:szCs w:val="20"/>
          <w:highlight w:val="white"/>
        </w:rPr>
      </w:pPr>
      <w:del w:id="3237"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3238" w:author="Michael Bell" w:date="2013-05-06T17:53:00Z"/>
          <w:rFonts w:ascii="Courier New" w:hAnsi="Courier New" w:cs="Courier New"/>
          <w:color w:val="008000"/>
          <w:sz w:val="20"/>
          <w:szCs w:val="20"/>
          <w:highlight w:val="white"/>
        </w:rPr>
      </w:pPr>
      <w:del w:id="3239"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3240" w:author="Michael Bell" w:date="2013-05-06T17:53:00Z"/>
          <w:rFonts w:ascii="Courier New" w:hAnsi="Courier New" w:cs="Courier New"/>
          <w:color w:val="008000"/>
          <w:sz w:val="20"/>
          <w:szCs w:val="20"/>
          <w:highlight w:val="white"/>
        </w:rPr>
      </w:pPr>
      <w:del w:id="3241"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3242" w:author="Michael Bell" w:date="2013-05-06T17:53:00Z"/>
          <w:rFonts w:ascii="Courier New" w:hAnsi="Courier New" w:cs="Courier New"/>
          <w:color w:val="008000"/>
          <w:sz w:val="20"/>
          <w:szCs w:val="20"/>
          <w:highlight w:val="white"/>
        </w:rPr>
      </w:pPr>
      <w:del w:id="3243"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3244" w:author="Michael Bell" w:date="2013-05-06T17:53:00Z"/>
          <w:rFonts w:ascii="Courier New" w:hAnsi="Courier New" w:cs="Courier New"/>
          <w:color w:val="000000"/>
          <w:sz w:val="20"/>
          <w:szCs w:val="20"/>
          <w:highlight w:val="white"/>
        </w:rPr>
      </w:pPr>
      <w:del w:id="3245"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3246"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3247" w:author="Michael Bell" w:date="2013-05-06T17:53:00Z"/>
          <w:rFonts w:ascii="Courier New" w:hAnsi="Courier New" w:cs="Courier New"/>
          <w:color w:val="008000"/>
          <w:sz w:val="20"/>
          <w:szCs w:val="20"/>
          <w:highlight w:val="white"/>
        </w:rPr>
      </w:pPr>
      <w:del w:id="3248"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3249" w:author="Michael Bell" w:date="2013-05-06T17:53:00Z"/>
          <w:rFonts w:ascii="Courier New" w:hAnsi="Courier New" w:cs="Courier New"/>
          <w:color w:val="008000"/>
          <w:sz w:val="20"/>
          <w:szCs w:val="20"/>
          <w:highlight w:val="white"/>
        </w:rPr>
      </w:pPr>
      <w:del w:id="3250"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3251"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3252" w:author="Michael Bell" w:date="2013-05-06T17:53:00Z"/>
          <w:rFonts w:ascii="Courier New" w:hAnsi="Courier New" w:cs="Courier New"/>
          <w:color w:val="008000"/>
          <w:sz w:val="20"/>
          <w:szCs w:val="20"/>
          <w:highlight w:val="white"/>
        </w:rPr>
      </w:pPr>
      <w:del w:id="3253"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3254" w:author="Michael Bell" w:date="2013-05-06T17:53:00Z"/>
          <w:rFonts w:ascii="Courier New" w:hAnsi="Courier New" w:cs="Courier New"/>
          <w:color w:val="008000"/>
          <w:sz w:val="20"/>
          <w:szCs w:val="20"/>
          <w:highlight w:val="white"/>
        </w:rPr>
      </w:pPr>
      <w:del w:id="3255"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3256"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3257" w:author="Michael Bell" w:date="2013-05-06T17:53:00Z"/>
          <w:rFonts w:ascii="Courier New" w:hAnsi="Courier New" w:cs="Courier New"/>
          <w:color w:val="008000"/>
          <w:sz w:val="20"/>
          <w:szCs w:val="20"/>
          <w:highlight w:val="white"/>
        </w:rPr>
      </w:pPr>
      <w:del w:id="3258"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3259"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3260" w:author="Michael Bell" w:date="2013-05-06T17:53:00Z"/>
          <w:rFonts w:ascii="Courier New" w:hAnsi="Courier New" w:cs="Courier New"/>
          <w:color w:val="008000"/>
          <w:sz w:val="20"/>
          <w:szCs w:val="20"/>
          <w:highlight w:val="white"/>
        </w:rPr>
      </w:pPr>
      <w:del w:id="3261"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3262" w:author="Michael Bell" w:date="2013-05-06T17:53:00Z"/>
          <w:rFonts w:ascii="Courier New" w:hAnsi="Courier New" w:cs="Courier New"/>
          <w:color w:val="008000"/>
          <w:sz w:val="20"/>
          <w:szCs w:val="20"/>
          <w:highlight w:val="white"/>
        </w:rPr>
      </w:pPr>
      <w:del w:id="3263"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3264"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3265"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3266" w:author="Michael Bell" w:date="2013-05-06T17:53:00Z"/>
          <w:rFonts w:ascii="Courier New" w:hAnsi="Courier New" w:cs="Courier New"/>
          <w:color w:val="008000"/>
          <w:sz w:val="20"/>
          <w:szCs w:val="20"/>
          <w:highlight w:val="white"/>
        </w:rPr>
      </w:pPr>
      <w:del w:id="3267"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3268" w:author="Michael Bell" w:date="2013-05-06T17:53:00Z"/>
          <w:rFonts w:ascii="Courier New" w:hAnsi="Courier New" w:cs="Courier New"/>
          <w:color w:val="008000"/>
          <w:sz w:val="20"/>
          <w:szCs w:val="20"/>
          <w:highlight w:val="white"/>
        </w:rPr>
      </w:pPr>
      <w:del w:id="3269"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3270"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3271" w:author="Michael Bell" w:date="2013-05-06T17:53:00Z"/>
          <w:rFonts w:ascii="Courier New" w:hAnsi="Courier New" w:cs="Courier New"/>
          <w:color w:val="008000"/>
          <w:sz w:val="20"/>
          <w:szCs w:val="20"/>
          <w:highlight w:val="white"/>
        </w:rPr>
      </w:pPr>
      <w:del w:id="3272"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3273" w:author="Michael Bell" w:date="2013-05-06T17:53:00Z"/>
          <w:rFonts w:ascii="Courier New" w:hAnsi="Courier New" w:cs="Courier New"/>
          <w:color w:val="008000"/>
          <w:sz w:val="20"/>
          <w:szCs w:val="20"/>
          <w:highlight w:val="white"/>
        </w:rPr>
      </w:pPr>
      <w:del w:id="3274"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3275" w:author="Michael Bell" w:date="2013-05-06T17:53:00Z"/>
          <w:rFonts w:ascii="Courier New" w:hAnsi="Courier New" w:cs="Courier New"/>
          <w:color w:val="008000"/>
          <w:sz w:val="20"/>
          <w:szCs w:val="20"/>
          <w:highlight w:val="white"/>
        </w:rPr>
      </w:pPr>
      <w:del w:id="3276"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3277"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3278"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3279" w:author="Michael Bell" w:date="2013-05-06T17:53:00Z"/>
          <w:rFonts w:ascii="Courier New" w:hAnsi="Courier New" w:cs="Courier New"/>
          <w:color w:val="008000"/>
          <w:sz w:val="20"/>
          <w:szCs w:val="20"/>
          <w:highlight w:val="white"/>
        </w:rPr>
      </w:pPr>
      <w:del w:id="3280"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3281" w:author="Michael Bell" w:date="2013-05-06T17:53:00Z"/>
          <w:rFonts w:ascii="Courier New" w:hAnsi="Courier New" w:cs="Courier New"/>
          <w:color w:val="000000"/>
          <w:sz w:val="20"/>
          <w:szCs w:val="20"/>
          <w:highlight w:val="white"/>
        </w:rPr>
      </w:pPr>
      <w:del w:id="3282"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3283"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3284"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3285"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3286" w:author="Michael Bell" w:date="2013-05-06T17:53:00Z"/>
          <w:rFonts w:ascii="Courier New" w:hAnsi="Courier New" w:cs="Courier New"/>
          <w:color w:val="000000"/>
          <w:sz w:val="20"/>
          <w:szCs w:val="20"/>
          <w:highlight w:val="white"/>
        </w:rPr>
      </w:pPr>
      <w:del w:id="3287"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3288" w:author="Michael Bell" w:date="2013-05-06T17:53:00Z"/>
          <w:rFonts w:ascii="Courier New" w:hAnsi="Courier New" w:cs="Courier New"/>
          <w:color w:val="000000"/>
          <w:sz w:val="20"/>
          <w:szCs w:val="20"/>
          <w:highlight w:val="white"/>
        </w:rPr>
      </w:pPr>
      <w:del w:id="3289"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3290" w:author="Michael Bell" w:date="2013-05-06T17:53:00Z"/>
          <w:rFonts w:ascii="Courier New" w:hAnsi="Courier New" w:cs="Courier New"/>
          <w:color w:val="000000"/>
          <w:sz w:val="20"/>
          <w:szCs w:val="20"/>
          <w:highlight w:val="white"/>
        </w:rPr>
      </w:pPr>
      <w:del w:id="329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3292" w:author="Michael Bell" w:date="2013-05-06T17:53:00Z"/>
          <w:rFonts w:ascii="Courier New" w:hAnsi="Courier New" w:cs="Courier New"/>
          <w:color w:val="000000"/>
          <w:sz w:val="20"/>
          <w:szCs w:val="20"/>
          <w:highlight w:val="white"/>
        </w:rPr>
      </w:pPr>
      <w:del w:id="3293"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3294" w:author="Michael Bell" w:date="2013-05-06T17:53:00Z"/>
          <w:rFonts w:ascii="Courier New" w:hAnsi="Courier New" w:cs="Courier New"/>
          <w:color w:val="000000"/>
          <w:sz w:val="20"/>
          <w:szCs w:val="20"/>
          <w:highlight w:val="white"/>
        </w:rPr>
      </w:pPr>
      <w:del w:id="329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3296" w:author="Michael Bell" w:date="2013-05-06T17:53:00Z"/>
          <w:rFonts w:ascii="Courier New" w:hAnsi="Courier New" w:cs="Courier New"/>
          <w:color w:val="000000"/>
          <w:sz w:val="20"/>
          <w:szCs w:val="20"/>
          <w:highlight w:val="white"/>
        </w:rPr>
      </w:pPr>
      <w:del w:id="329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3298" w:author="Michael Bell" w:date="2013-05-06T17:53:00Z"/>
          <w:rFonts w:ascii="Courier New" w:hAnsi="Courier New" w:cs="Courier New"/>
          <w:color w:val="000000"/>
          <w:sz w:val="20"/>
          <w:szCs w:val="20"/>
          <w:highlight w:val="white"/>
        </w:rPr>
      </w:pPr>
      <w:del w:id="329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3300" w:author="Michael Bell" w:date="2013-05-06T17:53:00Z"/>
          <w:rFonts w:ascii="Courier New" w:hAnsi="Courier New" w:cs="Courier New"/>
          <w:color w:val="000000"/>
          <w:sz w:val="20"/>
          <w:szCs w:val="20"/>
          <w:highlight w:val="white"/>
        </w:rPr>
      </w:pPr>
      <w:del w:id="330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3302" w:author="Michael Bell" w:date="2013-05-06T17:53:00Z"/>
          <w:rFonts w:ascii="Courier New" w:hAnsi="Courier New" w:cs="Courier New"/>
          <w:color w:val="000000"/>
          <w:sz w:val="20"/>
          <w:szCs w:val="20"/>
          <w:highlight w:val="white"/>
        </w:rPr>
      </w:pPr>
      <w:del w:id="330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3304" w:author="Michael Bell" w:date="2013-05-06T17:53:00Z"/>
          <w:rFonts w:ascii="Courier New" w:hAnsi="Courier New" w:cs="Courier New"/>
          <w:color w:val="000000"/>
          <w:sz w:val="20"/>
          <w:szCs w:val="20"/>
          <w:highlight w:val="white"/>
        </w:rPr>
      </w:pPr>
      <w:del w:id="330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3306" w:author="Michael Bell" w:date="2013-05-06T17:53:00Z"/>
          <w:rFonts w:ascii="Courier New" w:hAnsi="Courier New" w:cs="Courier New"/>
          <w:color w:val="000000"/>
          <w:sz w:val="20"/>
          <w:szCs w:val="20"/>
          <w:highlight w:val="white"/>
        </w:rPr>
      </w:pPr>
      <w:del w:id="330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3308" w:author="Michael Bell" w:date="2013-05-06T17:53:00Z"/>
          <w:rFonts w:ascii="Courier New" w:hAnsi="Courier New" w:cs="Courier New"/>
          <w:color w:val="000000"/>
          <w:sz w:val="20"/>
          <w:szCs w:val="20"/>
          <w:highlight w:val="white"/>
        </w:rPr>
      </w:pPr>
      <w:del w:id="330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3310" w:author="Michael Bell" w:date="2013-05-06T17:53:00Z"/>
          <w:rFonts w:ascii="Courier New" w:hAnsi="Courier New" w:cs="Courier New"/>
          <w:color w:val="000000"/>
          <w:sz w:val="20"/>
          <w:szCs w:val="20"/>
          <w:highlight w:val="white"/>
        </w:rPr>
      </w:pPr>
      <w:del w:id="331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3312" w:author="Michael Bell" w:date="2013-05-06T17:53:00Z"/>
          <w:rFonts w:ascii="Courier New" w:hAnsi="Courier New" w:cs="Courier New"/>
          <w:color w:val="000000"/>
          <w:sz w:val="20"/>
          <w:szCs w:val="20"/>
          <w:highlight w:val="white"/>
        </w:rPr>
      </w:pPr>
      <w:del w:id="331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3314" w:author="Michael Bell" w:date="2013-05-06T17:53:00Z"/>
          <w:rFonts w:ascii="Courier New" w:hAnsi="Courier New" w:cs="Courier New"/>
          <w:color w:val="000000"/>
          <w:sz w:val="20"/>
          <w:szCs w:val="20"/>
          <w:highlight w:val="white"/>
        </w:rPr>
      </w:pPr>
      <w:del w:id="331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3316" w:author="Michael Bell" w:date="2013-05-06T17:53:00Z"/>
          <w:rFonts w:ascii="Courier New" w:hAnsi="Courier New" w:cs="Courier New"/>
          <w:color w:val="000000"/>
          <w:sz w:val="20"/>
          <w:szCs w:val="20"/>
          <w:highlight w:val="white"/>
        </w:rPr>
      </w:pPr>
      <w:del w:id="3317"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3318" w:author="Michael Bell" w:date="2013-05-06T17:53:00Z"/>
          <w:rFonts w:ascii="Courier New" w:hAnsi="Courier New" w:cs="Courier New"/>
          <w:color w:val="000000"/>
          <w:sz w:val="20"/>
          <w:szCs w:val="20"/>
          <w:highlight w:val="white"/>
        </w:rPr>
      </w:pPr>
      <w:del w:id="331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3320" w:author="Michael Bell" w:date="2013-05-06T17:53:00Z"/>
          <w:rFonts w:ascii="Courier New" w:hAnsi="Courier New" w:cs="Courier New"/>
          <w:color w:val="000000"/>
          <w:sz w:val="20"/>
          <w:szCs w:val="20"/>
          <w:highlight w:val="white"/>
        </w:rPr>
      </w:pPr>
      <w:del w:id="332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3322" w:author="Michael Bell" w:date="2013-05-06T17:53:00Z"/>
          <w:rFonts w:ascii="Courier New" w:hAnsi="Courier New" w:cs="Courier New"/>
          <w:color w:val="000000"/>
          <w:sz w:val="20"/>
          <w:szCs w:val="20"/>
          <w:highlight w:val="white"/>
        </w:rPr>
      </w:pPr>
      <w:del w:id="332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3324" w:author="Michael Bell" w:date="2013-05-06T17:53:00Z"/>
          <w:rFonts w:ascii="Courier New" w:hAnsi="Courier New" w:cs="Courier New"/>
          <w:color w:val="000000"/>
          <w:sz w:val="20"/>
          <w:szCs w:val="20"/>
          <w:highlight w:val="white"/>
        </w:rPr>
      </w:pPr>
      <w:del w:id="332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3326" w:author="Michael Bell" w:date="2013-05-06T17:53:00Z"/>
          <w:rFonts w:ascii="Courier New" w:hAnsi="Courier New" w:cs="Courier New"/>
          <w:color w:val="000000"/>
          <w:sz w:val="20"/>
          <w:szCs w:val="20"/>
          <w:highlight w:val="white"/>
        </w:rPr>
      </w:pPr>
      <w:del w:id="332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3328" w:author="Michael Bell" w:date="2013-05-06T17:53:00Z"/>
          <w:rFonts w:ascii="Courier New" w:hAnsi="Courier New" w:cs="Courier New"/>
          <w:color w:val="000000"/>
          <w:sz w:val="20"/>
          <w:szCs w:val="20"/>
          <w:highlight w:val="white"/>
        </w:rPr>
      </w:pPr>
      <w:del w:id="3329"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3330" w:author="Michael Bell" w:date="2013-05-06T17:53:00Z"/>
          <w:rFonts w:ascii="Courier New" w:hAnsi="Courier New" w:cs="Courier New"/>
          <w:color w:val="000000"/>
          <w:sz w:val="20"/>
          <w:szCs w:val="20"/>
          <w:highlight w:val="white"/>
        </w:rPr>
      </w:pPr>
      <w:del w:id="333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3332" w:author="Michael Bell" w:date="2013-05-06T17:53:00Z"/>
          <w:rFonts w:ascii="Courier New" w:hAnsi="Courier New" w:cs="Courier New"/>
          <w:color w:val="000000"/>
          <w:sz w:val="20"/>
          <w:szCs w:val="20"/>
          <w:highlight w:val="white"/>
        </w:rPr>
      </w:pPr>
      <w:del w:id="3333"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3334" w:author="Michael Bell" w:date="2013-05-06T17:53:00Z"/>
          <w:rFonts w:ascii="Courier New" w:hAnsi="Courier New" w:cs="Courier New"/>
          <w:color w:val="000000"/>
          <w:sz w:val="20"/>
          <w:szCs w:val="20"/>
          <w:highlight w:val="white"/>
        </w:rPr>
      </w:pPr>
      <w:del w:id="333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3336" w:author="Michael Bell" w:date="2013-05-06T17:53:00Z"/>
          <w:rFonts w:ascii="Courier New" w:hAnsi="Courier New" w:cs="Courier New"/>
          <w:color w:val="000000"/>
          <w:sz w:val="20"/>
          <w:szCs w:val="20"/>
          <w:highlight w:val="white"/>
        </w:rPr>
      </w:pPr>
      <w:del w:id="3337"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3338" w:author="Michael Bell" w:date="2013-05-06T17:53:00Z"/>
          <w:rFonts w:ascii="Courier New" w:hAnsi="Courier New" w:cs="Courier New"/>
          <w:color w:val="000000"/>
          <w:sz w:val="20"/>
          <w:szCs w:val="20"/>
          <w:highlight w:val="white"/>
        </w:rPr>
      </w:pPr>
      <w:del w:id="333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3340" w:author="Michael Bell" w:date="2013-05-06T17:53:00Z"/>
          <w:rFonts w:ascii="Courier New" w:hAnsi="Courier New" w:cs="Courier New"/>
          <w:color w:val="000000"/>
          <w:sz w:val="20"/>
          <w:szCs w:val="20"/>
          <w:highlight w:val="white"/>
        </w:rPr>
      </w:pPr>
      <w:del w:id="3341"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3342" w:author="Michael Bell" w:date="2013-05-06T17:53:00Z"/>
          <w:rFonts w:ascii="Courier New" w:hAnsi="Courier New" w:cs="Courier New"/>
          <w:color w:val="000000"/>
          <w:sz w:val="20"/>
          <w:szCs w:val="20"/>
          <w:highlight w:val="white"/>
        </w:rPr>
      </w:pPr>
      <w:del w:id="334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3344" w:author="Michael Bell" w:date="2013-05-06T17:53:00Z"/>
          <w:rFonts w:ascii="Courier New" w:hAnsi="Courier New" w:cs="Courier New"/>
          <w:color w:val="000000"/>
          <w:sz w:val="20"/>
          <w:szCs w:val="20"/>
          <w:highlight w:val="white"/>
        </w:rPr>
      </w:pPr>
      <w:del w:id="3345"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3346" w:author="Michael Bell" w:date="2013-05-06T17:53:00Z"/>
          <w:rFonts w:ascii="Courier New" w:hAnsi="Courier New" w:cs="Courier New"/>
          <w:color w:val="000000"/>
          <w:sz w:val="20"/>
          <w:szCs w:val="20"/>
          <w:highlight w:val="white"/>
        </w:rPr>
      </w:pPr>
      <w:del w:id="334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3348" w:author="Michael Bell" w:date="2013-05-06T17:53:00Z"/>
          <w:rFonts w:ascii="Courier New" w:hAnsi="Courier New" w:cs="Courier New"/>
          <w:color w:val="000000"/>
          <w:sz w:val="20"/>
          <w:szCs w:val="20"/>
          <w:highlight w:val="white"/>
        </w:rPr>
      </w:pPr>
      <w:del w:id="3349"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3350"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716F4E8F" w14:textId="77777777" w:rsidR="003A2FEE" w:rsidRDefault="003A2FEE" w:rsidP="003A2FEE">
      <w:pPr>
        <w:autoSpaceDE w:val="0"/>
        <w:autoSpaceDN w:val="0"/>
        <w:adjustRightInd w:val="0"/>
        <w:spacing w:after="0" w:line="240" w:lineRule="auto"/>
        <w:rPr>
          <w:ins w:id="3351" w:author="Michael Bell" w:date="2013-05-06T18:03:00Z"/>
          <w:rFonts w:ascii="Courier New" w:hAnsi="Courier New" w:cs="Courier New"/>
          <w:color w:val="008000"/>
          <w:sz w:val="20"/>
          <w:szCs w:val="20"/>
          <w:highlight w:val="white"/>
        </w:rPr>
      </w:pPr>
      <w:ins w:id="3352"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3353"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3354" w:author="Michael Bell" w:date="2013-05-06T18:03:00Z"/>
          <w:rFonts w:ascii="Courier New" w:hAnsi="Courier New" w:cs="Courier New"/>
          <w:color w:val="008000"/>
          <w:sz w:val="20"/>
          <w:szCs w:val="20"/>
          <w:highlight w:val="white"/>
        </w:rPr>
      </w:pPr>
      <w:ins w:id="3355"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3356" w:author="Michael Bell" w:date="2013-05-06T18:03:00Z"/>
          <w:rFonts w:ascii="Courier New" w:hAnsi="Courier New" w:cs="Courier New"/>
          <w:color w:val="008000"/>
          <w:sz w:val="20"/>
          <w:szCs w:val="20"/>
          <w:highlight w:val="white"/>
        </w:rPr>
      </w:pPr>
      <w:ins w:id="3357"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3358" w:author="Michael Bell" w:date="2013-05-06T18:03:00Z"/>
          <w:rFonts w:ascii="Courier New" w:hAnsi="Courier New" w:cs="Courier New"/>
          <w:color w:val="008000"/>
          <w:sz w:val="20"/>
          <w:szCs w:val="20"/>
          <w:highlight w:val="white"/>
        </w:rPr>
      </w:pPr>
      <w:ins w:id="3359"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3360" w:author="Michael Bell" w:date="2013-05-06T18:03:00Z"/>
          <w:rFonts w:ascii="Courier New" w:hAnsi="Courier New" w:cs="Courier New"/>
          <w:color w:val="008000"/>
          <w:sz w:val="20"/>
          <w:szCs w:val="20"/>
          <w:highlight w:val="white"/>
        </w:rPr>
      </w:pPr>
      <w:ins w:id="3361"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3362" w:author="Michael Bell" w:date="2013-05-06T18:03:00Z"/>
          <w:rFonts w:ascii="Courier New" w:hAnsi="Courier New" w:cs="Courier New"/>
          <w:color w:val="008000"/>
          <w:sz w:val="20"/>
          <w:szCs w:val="20"/>
          <w:highlight w:val="white"/>
        </w:rPr>
      </w:pPr>
      <w:ins w:id="3363" w:author="Michael Bell" w:date="2013-05-06T18:03:00Z">
        <w:r>
          <w:rPr>
            <w:rFonts w:ascii="Courier New" w:hAnsi="Courier New" w:cs="Courier New"/>
            <w:color w:val="008000"/>
            <w:sz w:val="20"/>
            <w:szCs w:val="20"/>
            <w:highlight w:val="white"/>
          </w:rPr>
          <w:t xml:space="preserve"> Hornby trainset automation</w:t>
        </w:r>
      </w:ins>
    </w:p>
    <w:p w14:paraId="0E5B7BE6" w14:textId="77777777" w:rsidR="003A2FEE" w:rsidRDefault="003A2FEE" w:rsidP="003A2FEE">
      <w:pPr>
        <w:autoSpaceDE w:val="0"/>
        <w:autoSpaceDN w:val="0"/>
        <w:adjustRightInd w:val="0"/>
        <w:spacing w:after="0" w:line="240" w:lineRule="auto"/>
        <w:rPr>
          <w:ins w:id="3364" w:author="Michael Bell" w:date="2013-05-06T18:03:00Z"/>
          <w:rFonts w:ascii="Courier New" w:hAnsi="Courier New" w:cs="Courier New"/>
          <w:color w:val="008000"/>
          <w:sz w:val="20"/>
          <w:szCs w:val="20"/>
          <w:highlight w:val="white"/>
        </w:rPr>
      </w:pPr>
      <w:ins w:id="3365"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3366" w:author="Michael Bell" w:date="2013-05-06T18:03:00Z"/>
          <w:rFonts w:ascii="Courier New" w:hAnsi="Courier New" w:cs="Courier New"/>
          <w:color w:val="008000"/>
          <w:sz w:val="20"/>
          <w:szCs w:val="20"/>
          <w:highlight w:val="white"/>
        </w:rPr>
      </w:pPr>
      <w:ins w:id="3367"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3368" w:author="Michael Bell" w:date="2013-05-06T18:03:00Z"/>
          <w:rFonts w:ascii="Courier New" w:hAnsi="Courier New" w:cs="Courier New"/>
          <w:color w:val="008000"/>
          <w:sz w:val="20"/>
          <w:szCs w:val="20"/>
          <w:highlight w:val="white"/>
        </w:rPr>
      </w:pPr>
      <w:ins w:id="3369"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3370" w:author="Michael Bell" w:date="2013-05-06T18:03:00Z"/>
          <w:rFonts w:ascii="Courier New" w:hAnsi="Courier New" w:cs="Courier New"/>
          <w:color w:val="008000"/>
          <w:sz w:val="20"/>
          <w:szCs w:val="20"/>
          <w:highlight w:val="white"/>
        </w:rPr>
      </w:pPr>
      <w:ins w:id="3371"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3372" w:author="Michael Bell" w:date="2013-05-06T18:03:00Z"/>
          <w:rFonts w:ascii="Courier New" w:hAnsi="Courier New" w:cs="Courier New"/>
          <w:color w:val="008000"/>
          <w:sz w:val="20"/>
          <w:szCs w:val="20"/>
          <w:highlight w:val="white"/>
        </w:rPr>
      </w:pPr>
      <w:ins w:id="3373"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3374" w:author="Michael Bell" w:date="2013-05-06T18:03:00Z"/>
          <w:rFonts w:ascii="Courier New" w:hAnsi="Courier New" w:cs="Courier New"/>
          <w:color w:val="008000"/>
          <w:sz w:val="20"/>
          <w:szCs w:val="20"/>
          <w:highlight w:val="white"/>
        </w:rPr>
      </w:pPr>
      <w:ins w:id="3375"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3376" w:author="Michael Bell" w:date="2013-05-06T18:03:00Z"/>
          <w:rFonts w:ascii="Courier New" w:hAnsi="Courier New" w:cs="Courier New"/>
          <w:color w:val="008000"/>
          <w:sz w:val="20"/>
          <w:szCs w:val="20"/>
          <w:highlight w:val="white"/>
        </w:rPr>
      </w:pPr>
      <w:ins w:id="3377"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3378" w:author="Michael Bell" w:date="2013-05-06T18:03:00Z"/>
          <w:rFonts w:ascii="Courier New" w:hAnsi="Courier New" w:cs="Courier New"/>
          <w:color w:val="000000"/>
          <w:sz w:val="20"/>
          <w:szCs w:val="20"/>
          <w:highlight w:val="white"/>
        </w:rPr>
      </w:pPr>
      <w:ins w:id="3379"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3380"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3381" w:author="Michael Bell" w:date="2013-05-06T18:03:00Z"/>
          <w:rFonts w:ascii="Courier New" w:hAnsi="Courier New" w:cs="Courier New"/>
          <w:color w:val="008000"/>
          <w:sz w:val="20"/>
          <w:szCs w:val="20"/>
          <w:highlight w:val="white"/>
        </w:rPr>
      </w:pPr>
      <w:ins w:id="3382"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3383" w:author="Michael Bell" w:date="2013-05-06T18:03:00Z"/>
          <w:rFonts w:ascii="Courier New" w:hAnsi="Courier New" w:cs="Courier New"/>
          <w:color w:val="008000"/>
          <w:sz w:val="20"/>
          <w:szCs w:val="20"/>
          <w:highlight w:val="white"/>
        </w:rPr>
      </w:pPr>
      <w:ins w:id="3384"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3385"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3386" w:author="Michael Bell" w:date="2013-05-06T18:03:00Z"/>
          <w:rFonts w:ascii="Courier New" w:hAnsi="Courier New" w:cs="Courier New"/>
          <w:color w:val="008000"/>
          <w:sz w:val="20"/>
          <w:szCs w:val="20"/>
          <w:highlight w:val="white"/>
        </w:rPr>
      </w:pPr>
      <w:ins w:id="3387" w:author="Michael Bell" w:date="2013-05-06T18:03:00Z">
        <w:r>
          <w:rPr>
            <w:rFonts w:ascii="Courier New" w:hAnsi="Courier New" w:cs="Courier New"/>
            <w:color w:val="008000"/>
            <w:sz w:val="20"/>
            <w:szCs w:val="20"/>
            <w:highlight w:val="white"/>
          </w:rPr>
          <w:t>~ are used to fill the bottom of columbs as well as blocking the cursor from moveing between options which are on</w:t>
        </w:r>
      </w:ins>
    </w:p>
    <w:p w14:paraId="6B762D4A" w14:textId="77777777" w:rsidR="003A2FEE" w:rsidRDefault="003A2FEE" w:rsidP="003A2FEE">
      <w:pPr>
        <w:autoSpaceDE w:val="0"/>
        <w:autoSpaceDN w:val="0"/>
        <w:adjustRightInd w:val="0"/>
        <w:spacing w:after="0" w:line="240" w:lineRule="auto"/>
        <w:rPr>
          <w:ins w:id="3388" w:author="Michael Bell" w:date="2013-05-06T18:03:00Z"/>
          <w:rFonts w:ascii="Courier New" w:hAnsi="Courier New" w:cs="Courier New"/>
          <w:color w:val="008000"/>
          <w:sz w:val="20"/>
          <w:szCs w:val="20"/>
          <w:highlight w:val="white"/>
        </w:rPr>
      </w:pPr>
      <w:ins w:id="3389" w:author="Michael Bell" w:date="2013-05-06T18:03:00Z">
        <w:r>
          <w:rPr>
            <w:rFonts w:ascii="Courier New" w:hAnsi="Courier New" w:cs="Courier New"/>
            <w:color w:val="008000"/>
            <w:sz w:val="20"/>
            <w:szCs w:val="20"/>
            <w:highlight w:val="white"/>
          </w:rPr>
          <w:t>different sub menus</w:t>
        </w:r>
      </w:ins>
    </w:p>
    <w:p w14:paraId="2FB458C9" w14:textId="77777777" w:rsidR="003A2FEE" w:rsidRDefault="003A2FEE" w:rsidP="003A2FEE">
      <w:pPr>
        <w:autoSpaceDE w:val="0"/>
        <w:autoSpaceDN w:val="0"/>
        <w:adjustRightInd w:val="0"/>
        <w:spacing w:after="0" w:line="240" w:lineRule="auto"/>
        <w:rPr>
          <w:ins w:id="3390"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3391" w:author="Michael Bell" w:date="2013-05-06T18:03:00Z"/>
          <w:rFonts w:ascii="Courier New" w:hAnsi="Courier New" w:cs="Courier New"/>
          <w:color w:val="008000"/>
          <w:sz w:val="20"/>
          <w:szCs w:val="20"/>
          <w:highlight w:val="white"/>
        </w:rPr>
      </w:pPr>
      <w:ins w:id="3392" w:author="Michael Bell" w:date="2013-05-06T18:03:00Z">
        <w:r>
          <w:rPr>
            <w:rFonts w:ascii="Courier New" w:hAnsi="Courier New" w:cs="Courier New"/>
            <w:color w:val="008000"/>
            <w:sz w:val="20"/>
            <w:szCs w:val="20"/>
            <w:highlight w:val="white"/>
          </w:rPr>
          <w:t># are used to bridge the gap between menu options that should apear to be next to eachoter on the Y axis but actualy</w:t>
        </w:r>
      </w:ins>
    </w:p>
    <w:p w14:paraId="18202827" w14:textId="77777777" w:rsidR="003A2FEE" w:rsidRDefault="003A2FEE" w:rsidP="003A2FEE">
      <w:pPr>
        <w:autoSpaceDE w:val="0"/>
        <w:autoSpaceDN w:val="0"/>
        <w:adjustRightInd w:val="0"/>
        <w:spacing w:after="0" w:line="240" w:lineRule="auto"/>
        <w:rPr>
          <w:ins w:id="3393" w:author="Michael Bell" w:date="2013-05-06T18:03:00Z"/>
          <w:rFonts w:ascii="Courier New" w:hAnsi="Courier New" w:cs="Courier New"/>
          <w:color w:val="000000"/>
          <w:sz w:val="20"/>
          <w:szCs w:val="20"/>
          <w:highlight w:val="white"/>
        </w:rPr>
      </w:pPr>
      <w:ins w:id="3394" w:author="Michael Bell" w:date="2013-05-06T18:03:00Z">
        <w:r>
          <w:rPr>
            <w:rFonts w:ascii="Courier New" w:hAnsi="Courier New" w:cs="Courier New"/>
            <w:color w:val="008000"/>
            <w:sz w:val="20"/>
            <w:szCs w:val="20"/>
            <w:highlight w:val="white"/>
          </w:rPr>
          <w:t>arent*/</w:t>
        </w:r>
      </w:ins>
    </w:p>
    <w:p w14:paraId="24B12CF9" w14:textId="77777777" w:rsidR="003A2FEE" w:rsidRDefault="003A2FEE" w:rsidP="003A2FEE">
      <w:pPr>
        <w:autoSpaceDE w:val="0"/>
        <w:autoSpaceDN w:val="0"/>
        <w:adjustRightInd w:val="0"/>
        <w:spacing w:after="0" w:line="240" w:lineRule="auto"/>
        <w:rPr>
          <w:ins w:id="3395"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3396" w:author="Michael Bell" w:date="2013-05-06T18:03:00Z"/>
          <w:rFonts w:ascii="Courier New" w:hAnsi="Courier New" w:cs="Courier New"/>
          <w:color w:val="000000"/>
          <w:sz w:val="20"/>
          <w:szCs w:val="20"/>
          <w:highlight w:val="white"/>
        </w:rPr>
      </w:pPr>
      <w:ins w:id="3397"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3398" w:author="Michael Bell" w:date="2013-05-06T18:03:00Z"/>
          <w:rFonts w:ascii="Courier New" w:hAnsi="Courier New" w:cs="Courier New"/>
          <w:color w:val="000000"/>
          <w:sz w:val="20"/>
          <w:szCs w:val="20"/>
          <w:highlight w:val="white"/>
        </w:rPr>
      </w:pPr>
      <w:ins w:id="3399"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3400" w:author="Michael Bell" w:date="2013-05-06T18:03:00Z"/>
          <w:rFonts w:ascii="Courier New" w:hAnsi="Courier New" w:cs="Courier New"/>
          <w:color w:val="000000"/>
          <w:sz w:val="20"/>
          <w:szCs w:val="20"/>
          <w:highlight w:val="white"/>
        </w:rPr>
      </w:pPr>
      <w:ins w:id="340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3402" w:author="Michael Bell" w:date="2013-05-06T18:03:00Z"/>
          <w:rFonts w:ascii="Courier New" w:hAnsi="Courier New" w:cs="Courier New"/>
          <w:color w:val="000000"/>
          <w:sz w:val="20"/>
          <w:szCs w:val="20"/>
          <w:highlight w:val="white"/>
        </w:rPr>
      </w:pPr>
      <w:ins w:id="340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3404" w:author="Michael Bell" w:date="2013-05-06T18:03:00Z"/>
          <w:rFonts w:ascii="Courier New" w:hAnsi="Courier New" w:cs="Courier New"/>
          <w:color w:val="000000"/>
          <w:sz w:val="20"/>
          <w:szCs w:val="20"/>
          <w:highlight w:val="white"/>
        </w:rPr>
      </w:pPr>
      <w:ins w:id="3405"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3406" w:author="Michael Bell" w:date="2013-05-06T18:03:00Z"/>
          <w:rFonts w:ascii="Courier New" w:hAnsi="Courier New" w:cs="Courier New"/>
          <w:color w:val="000000"/>
          <w:sz w:val="20"/>
          <w:szCs w:val="20"/>
          <w:highlight w:val="white"/>
        </w:rPr>
      </w:pPr>
      <w:ins w:id="340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3408" w:author="Michael Bell" w:date="2013-05-06T18:03:00Z"/>
          <w:rFonts w:ascii="Courier New" w:hAnsi="Courier New" w:cs="Courier New"/>
          <w:color w:val="000000"/>
          <w:sz w:val="20"/>
          <w:szCs w:val="20"/>
          <w:highlight w:val="white"/>
        </w:rPr>
      </w:pPr>
      <w:ins w:id="340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3410" w:author="Michael Bell" w:date="2013-05-06T18:03:00Z"/>
          <w:rFonts w:ascii="Courier New" w:hAnsi="Courier New" w:cs="Courier New"/>
          <w:color w:val="000000"/>
          <w:sz w:val="20"/>
          <w:szCs w:val="20"/>
          <w:highlight w:val="white"/>
        </w:rPr>
      </w:pPr>
      <w:ins w:id="3411"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3412" w:author="Michael Bell" w:date="2013-05-06T18:03:00Z"/>
          <w:rFonts w:ascii="Courier New" w:hAnsi="Courier New" w:cs="Courier New"/>
          <w:color w:val="000000"/>
          <w:sz w:val="20"/>
          <w:szCs w:val="20"/>
          <w:highlight w:val="white"/>
        </w:rPr>
      </w:pPr>
      <w:ins w:id="341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3414" w:author="Michael Bell" w:date="2013-05-06T18:03:00Z"/>
          <w:rFonts w:ascii="Courier New" w:hAnsi="Courier New" w:cs="Courier New"/>
          <w:color w:val="000000"/>
          <w:sz w:val="20"/>
          <w:szCs w:val="20"/>
          <w:highlight w:val="white"/>
        </w:rPr>
      </w:pPr>
      <w:ins w:id="341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3416" w:author="Michael Bell" w:date="2013-05-06T18:03:00Z"/>
          <w:rFonts w:ascii="Courier New" w:hAnsi="Courier New" w:cs="Courier New"/>
          <w:color w:val="000000"/>
          <w:sz w:val="20"/>
          <w:szCs w:val="20"/>
          <w:highlight w:val="white"/>
        </w:rPr>
      </w:pPr>
      <w:ins w:id="3417"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3418" w:author="Michael Bell" w:date="2013-05-06T18:03:00Z"/>
          <w:rFonts w:ascii="Courier New" w:hAnsi="Courier New" w:cs="Courier New"/>
          <w:color w:val="000000"/>
          <w:sz w:val="20"/>
          <w:szCs w:val="20"/>
          <w:highlight w:val="white"/>
        </w:rPr>
      </w:pPr>
      <w:ins w:id="341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3420" w:author="Michael Bell" w:date="2013-05-06T18:03:00Z"/>
          <w:rFonts w:ascii="Courier New" w:hAnsi="Courier New" w:cs="Courier New"/>
          <w:color w:val="000000"/>
          <w:sz w:val="20"/>
          <w:szCs w:val="20"/>
          <w:highlight w:val="white"/>
        </w:rPr>
      </w:pPr>
      <w:ins w:id="342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3422" w:author="Michael Bell" w:date="2013-05-06T18:03:00Z"/>
          <w:rFonts w:ascii="Courier New" w:hAnsi="Courier New" w:cs="Courier New"/>
          <w:color w:val="000000"/>
          <w:sz w:val="20"/>
          <w:szCs w:val="20"/>
          <w:highlight w:val="white"/>
        </w:rPr>
      </w:pPr>
      <w:ins w:id="3423"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3424" w:author="Michael Bell" w:date="2013-05-06T18:03:00Z"/>
          <w:rFonts w:ascii="Courier New" w:hAnsi="Courier New" w:cs="Courier New"/>
          <w:color w:val="000000"/>
          <w:sz w:val="20"/>
          <w:szCs w:val="20"/>
          <w:highlight w:val="white"/>
        </w:rPr>
      </w:pPr>
      <w:ins w:id="342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3426" w:author="Michael Bell" w:date="2013-05-06T18:03:00Z"/>
          <w:rFonts w:ascii="Courier New" w:hAnsi="Courier New" w:cs="Courier New"/>
          <w:color w:val="000000"/>
          <w:sz w:val="20"/>
          <w:szCs w:val="20"/>
          <w:highlight w:val="white"/>
        </w:rPr>
      </w:pPr>
      <w:ins w:id="342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3428" w:author="Michael Bell" w:date="2013-05-06T18:03:00Z"/>
          <w:rFonts w:ascii="Courier New" w:hAnsi="Courier New" w:cs="Courier New"/>
          <w:color w:val="000000"/>
          <w:sz w:val="20"/>
          <w:szCs w:val="20"/>
          <w:highlight w:val="white"/>
        </w:rPr>
      </w:pPr>
      <w:ins w:id="3429"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3430" w:author="Michael Bell" w:date="2013-05-06T18:03:00Z"/>
          <w:rFonts w:ascii="Courier New" w:hAnsi="Courier New" w:cs="Courier New"/>
          <w:color w:val="000000"/>
          <w:sz w:val="20"/>
          <w:szCs w:val="20"/>
          <w:highlight w:val="white"/>
        </w:rPr>
      </w:pPr>
      <w:ins w:id="343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3432" w:author="Michael Bell" w:date="2013-05-06T18:03:00Z"/>
          <w:rFonts w:ascii="Courier New" w:hAnsi="Courier New" w:cs="Courier New"/>
          <w:color w:val="000000"/>
          <w:sz w:val="20"/>
          <w:szCs w:val="20"/>
          <w:highlight w:val="white"/>
        </w:rPr>
      </w:pPr>
      <w:ins w:id="3433"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3434" w:author="Michael Bell" w:date="2013-05-06T18:03:00Z"/>
          <w:rFonts w:ascii="Courier New" w:hAnsi="Courier New" w:cs="Courier New"/>
          <w:color w:val="000000"/>
          <w:sz w:val="20"/>
          <w:szCs w:val="20"/>
          <w:highlight w:val="white"/>
        </w:rPr>
      </w:pPr>
      <w:ins w:id="3435"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3436" w:author="Michael Bell" w:date="2013-05-06T18:03:00Z"/>
          <w:rFonts w:ascii="Courier New" w:hAnsi="Courier New" w:cs="Courier New"/>
          <w:color w:val="000000"/>
          <w:sz w:val="20"/>
          <w:szCs w:val="20"/>
          <w:highlight w:val="white"/>
        </w:rPr>
      </w:pPr>
      <w:ins w:id="343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3438" w:author="Michael Bell" w:date="2013-05-06T18:03:00Z"/>
          <w:rFonts w:ascii="Courier New" w:hAnsi="Courier New" w:cs="Courier New"/>
          <w:color w:val="000000"/>
          <w:sz w:val="20"/>
          <w:szCs w:val="20"/>
          <w:highlight w:val="white"/>
        </w:rPr>
      </w:pPr>
      <w:ins w:id="343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3440" w:author="Michael Bell" w:date="2013-05-06T18:03:00Z"/>
          <w:rFonts w:ascii="Courier New" w:hAnsi="Courier New" w:cs="Courier New"/>
          <w:color w:val="000000"/>
          <w:sz w:val="20"/>
          <w:szCs w:val="20"/>
          <w:highlight w:val="white"/>
        </w:rPr>
      </w:pPr>
      <w:ins w:id="3441"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3442" w:author="Michael Bell" w:date="2013-05-06T18:03:00Z"/>
          <w:rFonts w:ascii="Courier New" w:hAnsi="Courier New" w:cs="Courier New"/>
          <w:color w:val="000000"/>
          <w:sz w:val="20"/>
          <w:szCs w:val="20"/>
          <w:highlight w:val="white"/>
        </w:rPr>
      </w:pPr>
      <w:ins w:id="344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3444" w:author="Michael Bell" w:date="2013-05-06T18:03:00Z"/>
          <w:rFonts w:ascii="Courier New" w:hAnsi="Courier New" w:cs="Courier New"/>
          <w:color w:val="000000"/>
          <w:sz w:val="20"/>
          <w:szCs w:val="20"/>
          <w:highlight w:val="white"/>
        </w:rPr>
      </w:pPr>
      <w:ins w:id="344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3446" w:author="Michael Bell" w:date="2013-05-06T18:03:00Z"/>
          <w:rFonts w:ascii="Courier New" w:hAnsi="Courier New" w:cs="Courier New"/>
          <w:color w:val="000000"/>
          <w:sz w:val="20"/>
          <w:szCs w:val="20"/>
          <w:highlight w:val="white"/>
        </w:rPr>
      </w:pPr>
      <w:ins w:id="3447"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3448" w:author="Michael Bell" w:date="2013-05-06T18:03:00Z"/>
          <w:rFonts w:ascii="Courier New" w:hAnsi="Courier New" w:cs="Courier New"/>
          <w:color w:val="000000"/>
          <w:sz w:val="20"/>
          <w:szCs w:val="20"/>
          <w:highlight w:val="white"/>
        </w:rPr>
      </w:pPr>
      <w:ins w:id="344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3450" w:author="Michael Bell" w:date="2013-05-06T18:03:00Z"/>
          <w:rFonts w:ascii="Courier New" w:hAnsi="Courier New" w:cs="Courier New"/>
          <w:color w:val="000000"/>
          <w:sz w:val="20"/>
          <w:szCs w:val="20"/>
          <w:highlight w:val="white"/>
        </w:rPr>
      </w:pPr>
      <w:ins w:id="345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3452" w:author="Michael Bell" w:date="2013-05-06T18:03:00Z"/>
          <w:rFonts w:ascii="Courier New" w:hAnsi="Courier New" w:cs="Courier New"/>
          <w:color w:val="000000"/>
          <w:sz w:val="20"/>
          <w:szCs w:val="20"/>
          <w:highlight w:val="white"/>
        </w:rPr>
      </w:pPr>
      <w:ins w:id="3453"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3454" w:author="Michael Bell" w:date="2013-05-06T18:03:00Z"/>
          <w:rFonts w:ascii="Courier New" w:hAnsi="Courier New" w:cs="Courier New"/>
          <w:color w:val="008000"/>
          <w:sz w:val="20"/>
          <w:szCs w:val="20"/>
          <w:highlight w:val="white"/>
        </w:rPr>
      </w:pPr>
      <w:ins w:id="345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ins>
    </w:p>
    <w:p w14:paraId="45198B77" w14:textId="77777777" w:rsidR="003A2FEE" w:rsidRDefault="003A2FEE" w:rsidP="003A2FEE">
      <w:pPr>
        <w:autoSpaceDE w:val="0"/>
        <w:autoSpaceDN w:val="0"/>
        <w:adjustRightInd w:val="0"/>
        <w:spacing w:after="0" w:line="240" w:lineRule="auto"/>
        <w:rPr>
          <w:ins w:id="3456" w:author="Michael Bell" w:date="2013-05-06T18:03:00Z"/>
          <w:rFonts w:ascii="Courier New" w:hAnsi="Courier New" w:cs="Courier New"/>
          <w:color w:val="008000"/>
          <w:sz w:val="20"/>
          <w:szCs w:val="20"/>
          <w:highlight w:val="white"/>
        </w:rPr>
      </w:pPr>
      <w:ins w:id="345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3458" w:author="Michael Bell" w:date="2013-05-06T18:03:00Z"/>
          <w:rFonts w:ascii="Courier New" w:hAnsi="Courier New" w:cs="Courier New"/>
          <w:color w:val="000000"/>
          <w:sz w:val="20"/>
          <w:szCs w:val="20"/>
          <w:highlight w:val="white"/>
        </w:rPr>
      </w:pPr>
      <w:ins w:id="345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3460" w:author="Michael Bell" w:date="2013-05-06T18:03:00Z"/>
          <w:rFonts w:ascii="Courier New" w:hAnsi="Courier New" w:cs="Courier New"/>
          <w:color w:val="000000"/>
          <w:sz w:val="20"/>
          <w:szCs w:val="20"/>
          <w:highlight w:val="white"/>
        </w:rPr>
      </w:pPr>
      <w:ins w:id="346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3462" w:author="Michael Bell" w:date="2013-05-06T18:03:00Z"/>
          <w:rFonts w:ascii="Courier New" w:hAnsi="Courier New" w:cs="Courier New"/>
          <w:color w:val="000000"/>
          <w:sz w:val="20"/>
          <w:szCs w:val="20"/>
          <w:highlight w:val="white"/>
        </w:rPr>
      </w:pPr>
      <w:ins w:id="3463"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3464" w:author="Michael Bell" w:date="2013-05-06T17:53:00Z"/>
          <w:rFonts w:ascii="Courier New" w:hAnsi="Courier New" w:cs="Courier New"/>
          <w:color w:val="008000"/>
          <w:sz w:val="20"/>
          <w:szCs w:val="20"/>
          <w:highlight w:val="white"/>
        </w:rPr>
      </w:pPr>
      <w:del w:id="3465"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3466"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3467" w:author="Michael Bell" w:date="2013-05-06T17:53:00Z"/>
          <w:rFonts w:ascii="Courier New" w:hAnsi="Courier New" w:cs="Courier New"/>
          <w:color w:val="008000"/>
          <w:sz w:val="20"/>
          <w:szCs w:val="20"/>
          <w:highlight w:val="white"/>
        </w:rPr>
      </w:pPr>
      <w:del w:id="3468"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3469" w:author="Michael Bell" w:date="2013-05-06T17:53:00Z"/>
          <w:rFonts w:ascii="Courier New" w:hAnsi="Courier New" w:cs="Courier New"/>
          <w:color w:val="008000"/>
          <w:sz w:val="20"/>
          <w:szCs w:val="20"/>
          <w:highlight w:val="white"/>
        </w:rPr>
      </w:pPr>
      <w:del w:id="3470"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3471" w:author="Michael Bell" w:date="2013-05-06T17:53:00Z"/>
          <w:rFonts w:ascii="Courier New" w:hAnsi="Courier New" w:cs="Courier New"/>
          <w:color w:val="008000"/>
          <w:sz w:val="20"/>
          <w:szCs w:val="20"/>
          <w:highlight w:val="white"/>
        </w:rPr>
      </w:pPr>
      <w:del w:id="3472"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3473" w:author="Michael Bell" w:date="2013-05-06T17:53:00Z"/>
          <w:rFonts w:ascii="Courier New" w:hAnsi="Courier New" w:cs="Courier New"/>
          <w:color w:val="008000"/>
          <w:sz w:val="20"/>
          <w:szCs w:val="20"/>
          <w:highlight w:val="white"/>
        </w:rPr>
      </w:pPr>
      <w:del w:id="3474"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3475" w:author="Michael Bell" w:date="2013-05-06T17:53:00Z"/>
          <w:rFonts w:ascii="Courier New" w:hAnsi="Courier New" w:cs="Courier New"/>
          <w:color w:val="008000"/>
          <w:sz w:val="20"/>
          <w:szCs w:val="20"/>
          <w:highlight w:val="white"/>
        </w:rPr>
      </w:pPr>
      <w:del w:id="3476"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3477" w:author="Michael Bell" w:date="2013-05-06T17:53:00Z"/>
          <w:rFonts w:ascii="Courier New" w:hAnsi="Courier New" w:cs="Courier New"/>
          <w:color w:val="008000"/>
          <w:sz w:val="20"/>
          <w:szCs w:val="20"/>
          <w:highlight w:val="white"/>
        </w:rPr>
      </w:pPr>
      <w:del w:id="3478"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3479" w:author="Michael Bell" w:date="2013-05-06T17:53:00Z"/>
          <w:rFonts w:ascii="Courier New" w:hAnsi="Courier New" w:cs="Courier New"/>
          <w:color w:val="008000"/>
          <w:sz w:val="20"/>
          <w:szCs w:val="20"/>
          <w:highlight w:val="white"/>
        </w:rPr>
      </w:pPr>
      <w:del w:id="3480"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3481" w:author="Michael Bell" w:date="2013-05-06T17:53:00Z"/>
          <w:rFonts w:ascii="Courier New" w:hAnsi="Courier New" w:cs="Courier New"/>
          <w:color w:val="008000"/>
          <w:sz w:val="20"/>
          <w:szCs w:val="20"/>
          <w:highlight w:val="white"/>
        </w:rPr>
      </w:pPr>
      <w:del w:id="3482"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3483" w:author="Michael Bell" w:date="2013-05-06T17:53:00Z"/>
          <w:rFonts w:ascii="Courier New" w:hAnsi="Courier New" w:cs="Courier New"/>
          <w:color w:val="008000"/>
          <w:sz w:val="20"/>
          <w:szCs w:val="20"/>
          <w:highlight w:val="white"/>
        </w:rPr>
      </w:pPr>
      <w:del w:id="3484"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3485" w:author="Michael Bell" w:date="2013-05-06T17:53:00Z"/>
          <w:rFonts w:ascii="Courier New" w:hAnsi="Courier New" w:cs="Courier New"/>
          <w:color w:val="008000"/>
          <w:sz w:val="20"/>
          <w:szCs w:val="20"/>
          <w:highlight w:val="white"/>
        </w:rPr>
      </w:pPr>
      <w:del w:id="3486"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3487" w:author="Michael Bell" w:date="2013-05-06T17:53:00Z"/>
          <w:rFonts w:ascii="Courier New" w:hAnsi="Courier New" w:cs="Courier New"/>
          <w:color w:val="000000"/>
          <w:sz w:val="20"/>
          <w:szCs w:val="20"/>
          <w:highlight w:val="white"/>
        </w:rPr>
      </w:pPr>
      <w:del w:id="3488"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3489"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3490" w:author="Michael Bell" w:date="2013-05-06T17:53:00Z"/>
          <w:rFonts w:ascii="Courier New" w:hAnsi="Courier New" w:cs="Courier New"/>
          <w:color w:val="008000"/>
          <w:sz w:val="20"/>
          <w:szCs w:val="20"/>
          <w:highlight w:val="white"/>
        </w:rPr>
      </w:pPr>
      <w:del w:id="3491"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3492" w:author="Michael Bell" w:date="2013-05-06T17:53:00Z"/>
          <w:rFonts w:ascii="Courier New" w:hAnsi="Courier New" w:cs="Courier New"/>
          <w:color w:val="008000"/>
          <w:sz w:val="20"/>
          <w:szCs w:val="20"/>
          <w:highlight w:val="white"/>
        </w:rPr>
      </w:pPr>
      <w:del w:id="3493"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3494"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3495" w:author="Michael Bell" w:date="2013-05-06T17:53:00Z"/>
          <w:rFonts w:ascii="Courier New" w:hAnsi="Courier New" w:cs="Courier New"/>
          <w:color w:val="008000"/>
          <w:sz w:val="20"/>
          <w:szCs w:val="20"/>
          <w:highlight w:val="white"/>
        </w:rPr>
      </w:pPr>
      <w:del w:id="3496"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3497" w:author="Michael Bell" w:date="2013-05-06T17:53:00Z"/>
          <w:rFonts w:ascii="Courier New" w:hAnsi="Courier New" w:cs="Courier New"/>
          <w:color w:val="008000"/>
          <w:sz w:val="20"/>
          <w:szCs w:val="20"/>
          <w:highlight w:val="white"/>
        </w:rPr>
      </w:pPr>
      <w:del w:id="3498"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3499"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3500" w:author="Michael Bell" w:date="2013-05-06T17:53:00Z"/>
          <w:rFonts w:ascii="Courier New" w:hAnsi="Courier New" w:cs="Courier New"/>
          <w:color w:val="008000"/>
          <w:sz w:val="20"/>
          <w:szCs w:val="20"/>
          <w:highlight w:val="white"/>
        </w:rPr>
      </w:pPr>
      <w:del w:id="3501"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3502" w:author="Michael Bell" w:date="2013-05-06T17:53:00Z"/>
          <w:rFonts w:ascii="Courier New" w:hAnsi="Courier New" w:cs="Courier New"/>
          <w:color w:val="000000"/>
          <w:sz w:val="20"/>
          <w:szCs w:val="20"/>
          <w:highlight w:val="white"/>
        </w:rPr>
      </w:pPr>
      <w:del w:id="3503"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3504"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3505" w:author="Michael Bell" w:date="2013-05-06T17:53:00Z"/>
          <w:rFonts w:ascii="Courier New" w:hAnsi="Courier New" w:cs="Courier New"/>
          <w:color w:val="000000"/>
          <w:sz w:val="20"/>
          <w:szCs w:val="20"/>
          <w:highlight w:val="white"/>
        </w:rPr>
      </w:pPr>
      <w:del w:id="3506"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3507" w:author="Michael Bell" w:date="2013-05-06T17:53:00Z"/>
          <w:rFonts w:ascii="Courier New" w:hAnsi="Courier New" w:cs="Courier New"/>
          <w:color w:val="000000"/>
          <w:sz w:val="20"/>
          <w:szCs w:val="20"/>
          <w:highlight w:val="white"/>
        </w:rPr>
      </w:pPr>
      <w:del w:id="3508"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3509" w:author="Michael Bell" w:date="2013-05-06T17:53:00Z"/>
          <w:rFonts w:ascii="Courier New" w:hAnsi="Courier New" w:cs="Courier New"/>
          <w:color w:val="000000"/>
          <w:sz w:val="20"/>
          <w:szCs w:val="20"/>
          <w:highlight w:val="white"/>
        </w:rPr>
      </w:pPr>
      <w:del w:id="351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3511" w:author="Michael Bell" w:date="2013-05-06T17:53:00Z"/>
          <w:rFonts w:ascii="Courier New" w:hAnsi="Courier New" w:cs="Courier New"/>
          <w:color w:val="000000"/>
          <w:sz w:val="20"/>
          <w:szCs w:val="20"/>
          <w:highlight w:val="white"/>
        </w:rPr>
      </w:pPr>
      <w:del w:id="351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3513" w:author="Michael Bell" w:date="2013-05-06T17:53:00Z"/>
          <w:rFonts w:ascii="Courier New" w:hAnsi="Courier New" w:cs="Courier New"/>
          <w:color w:val="000000"/>
          <w:sz w:val="20"/>
          <w:szCs w:val="20"/>
          <w:highlight w:val="white"/>
        </w:rPr>
      </w:pPr>
      <w:del w:id="3514"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3515" w:author="Michael Bell" w:date="2013-05-06T17:53:00Z"/>
          <w:rFonts w:ascii="Courier New" w:hAnsi="Courier New" w:cs="Courier New"/>
          <w:color w:val="000000"/>
          <w:sz w:val="20"/>
          <w:szCs w:val="20"/>
          <w:highlight w:val="white"/>
        </w:rPr>
      </w:pPr>
      <w:del w:id="351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3517" w:author="Michael Bell" w:date="2013-05-06T17:53:00Z"/>
          <w:rFonts w:ascii="Courier New" w:hAnsi="Courier New" w:cs="Courier New"/>
          <w:color w:val="000000"/>
          <w:sz w:val="20"/>
          <w:szCs w:val="20"/>
          <w:highlight w:val="white"/>
        </w:rPr>
      </w:pPr>
      <w:del w:id="351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3519" w:author="Michael Bell" w:date="2013-05-06T17:53:00Z"/>
          <w:rFonts w:ascii="Courier New" w:hAnsi="Courier New" w:cs="Courier New"/>
          <w:color w:val="000000"/>
          <w:sz w:val="20"/>
          <w:szCs w:val="20"/>
          <w:highlight w:val="white"/>
        </w:rPr>
      </w:pPr>
      <w:del w:id="3520"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3521" w:author="Michael Bell" w:date="2013-05-06T17:53:00Z"/>
          <w:rFonts w:ascii="Courier New" w:hAnsi="Courier New" w:cs="Courier New"/>
          <w:color w:val="000000"/>
          <w:sz w:val="20"/>
          <w:szCs w:val="20"/>
          <w:highlight w:val="white"/>
        </w:rPr>
      </w:pPr>
      <w:del w:id="352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3523" w:author="Michael Bell" w:date="2013-05-06T17:53:00Z"/>
          <w:rFonts w:ascii="Courier New" w:hAnsi="Courier New" w:cs="Courier New"/>
          <w:color w:val="000000"/>
          <w:sz w:val="20"/>
          <w:szCs w:val="20"/>
          <w:highlight w:val="white"/>
        </w:rPr>
      </w:pPr>
      <w:del w:id="352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3525" w:author="Michael Bell" w:date="2013-05-06T17:53:00Z"/>
          <w:rFonts w:ascii="Courier New" w:hAnsi="Courier New" w:cs="Courier New"/>
          <w:color w:val="000000"/>
          <w:sz w:val="20"/>
          <w:szCs w:val="20"/>
          <w:highlight w:val="white"/>
        </w:rPr>
      </w:pPr>
      <w:del w:id="3526"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3527" w:author="Michael Bell" w:date="2013-05-06T17:53:00Z"/>
          <w:rFonts w:ascii="Courier New" w:hAnsi="Courier New" w:cs="Courier New"/>
          <w:color w:val="000000"/>
          <w:sz w:val="20"/>
          <w:szCs w:val="20"/>
          <w:highlight w:val="white"/>
        </w:rPr>
      </w:pPr>
      <w:del w:id="352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3529" w:author="Michael Bell" w:date="2013-05-06T17:53:00Z"/>
          <w:rFonts w:ascii="Courier New" w:hAnsi="Courier New" w:cs="Courier New"/>
          <w:color w:val="000000"/>
          <w:sz w:val="20"/>
          <w:szCs w:val="20"/>
          <w:highlight w:val="white"/>
        </w:rPr>
      </w:pPr>
      <w:del w:id="353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3531" w:author="Michael Bell" w:date="2013-05-06T17:53:00Z"/>
          <w:rFonts w:ascii="Courier New" w:hAnsi="Courier New" w:cs="Courier New"/>
          <w:color w:val="000000"/>
          <w:sz w:val="20"/>
          <w:szCs w:val="20"/>
          <w:highlight w:val="white"/>
        </w:rPr>
      </w:pPr>
      <w:del w:id="3532"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3533" w:author="Michael Bell" w:date="2013-05-06T17:53:00Z"/>
          <w:rFonts w:ascii="Courier New" w:hAnsi="Courier New" w:cs="Courier New"/>
          <w:color w:val="000000"/>
          <w:sz w:val="20"/>
          <w:szCs w:val="20"/>
          <w:highlight w:val="white"/>
        </w:rPr>
      </w:pPr>
      <w:del w:id="353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3535" w:author="Michael Bell" w:date="2013-05-06T17:53:00Z"/>
          <w:rFonts w:ascii="Courier New" w:hAnsi="Courier New" w:cs="Courier New"/>
          <w:color w:val="000000"/>
          <w:sz w:val="20"/>
          <w:szCs w:val="20"/>
          <w:highlight w:val="white"/>
        </w:rPr>
      </w:pPr>
      <w:del w:id="353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3537" w:author="Michael Bell" w:date="2013-05-06T17:53:00Z"/>
          <w:rFonts w:ascii="Courier New" w:hAnsi="Courier New" w:cs="Courier New"/>
          <w:color w:val="000000"/>
          <w:sz w:val="20"/>
          <w:szCs w:val="20"/>
          <w:highlight w:val="white"/>
        </w:rPr>
      </w:pPr>
      <w:del w:id="3538"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3539" w:author="Michael Bell" w:date="2013-05-06T17:53:00Z"/>
          <w:rFonts w:ascii="Courier New" w:hAnsi="Courier New" w:cs="Courier New"/>
          <w:color w:val="000000"/>
          <w:sz w:val="20"/>
          <w:szCs w:val="20"/>
          <w:highlight w:val="white"/>
        </w:rPr>
      </w:pPr>
      <w:del w:id="354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3541" w:author="Michael Bell" w:date="2013-05-06T17:53:00Z"/>
          <w:rFonts w:ascii="Courier New" w:hAnsi="Courier New" w:cs="Courier New"/>
          <w:color w:val="000000"/>
          <w:sz w:val="20"/>
          <w:szCs w:val="20"/>
          <w:highlight w:val="white"/>
        </w:rPr>
      </w:pPr>
      <w:del w:id="354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3543" w:author="Michael Bell" w:date="2013-05-06T17:53:00Z"/>
          <w:rFonts w:ascii="Courier New" w:hAnsi="Courier New" w:cs="Courier New"/>
          <w:color w:val="000000"/>
          <w:sz w:val="20"/>
          <w:szCs w:val="20"/>
          <w:highlight w:val="white"/>
        </w:rPr>
      </w:pPr>
      <w:del w:id="3544"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3545" w:author="Michael Bell" w:date="2013-05-06T17:53:00Z"/>
          <w:rFonts w:ascii="Courier New" w:hAnsi="Courier New" w:cs="Courier New"/>
          <w:color w:val="000000"/>
          <w:sz w:val="20"/>
          <w:szCs w:val="20"/>
          <w:highlight w:val="white"/>
        </w:rPr>
      </w:pPr>
      <w:del w:id="354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3547" w:author="Michael Bell" w:date="2013-05-06T17:53:00Z"/>
          <w:rFonts w:ascii="Courier New" w:hAnsi="Courier New" w:cs="Courier New"/>
          <w:color w:val="000000"/>
          <w:sz w:val="20"/>
          <w:szCs w:val="20"/>
          <w:highlight w:val="white"/>
        </w:rPr>
      </w:pPr>
      <w:del w:id="354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3549" w:author="Michael Bell" w:date="2013-05-06T17:53:00Z"/>
          <w:rFonts w:ascii="Courier New" w:hAnsi="Courier New" w:cs="Courier New"/>
          <w:color w:val="000000"/>
          <w:sz w:val="20"/>
          <w:szCs w:val="20"/>
          <w:highlight w:val="white"/>
        </w:rPr>
      </w:pPr>
      <w:del w:id="3550"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3551" w:author="Michael Bell" w:date="2013-05-06T17:53:00Z"/>
          <w:rFonts w:ascii="Courier New" w:hAnsi="Courier New" w:cs="Courier New"/>
          <w:color w:val="000000"/>
          <w:sz w:val="20"/>
          <w:szCs w:val="20"/>
          <w:highlight w:val="white"/>
        </w:rPr>
      </w:pPr>
      <w:del w:id="355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3553" w:author="Michael Bell" w:date="2013-05-06T17:53:00Z"/>
          <w:rFonts w:ascii="Courier New" w:hAnsi="Courier New" w:cs="Courier New"/>
          <w:color w:val="000000"/>
          <w:sz w:val="20"/>
          <w:szCs w:val="20"/>
          <w:highlight w:val="white"/>
        </w:rPr>
      </w:pPr>
      <w:del w:id="355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3555" w:author="Michael Bell" w:date="2013-05-06T17:53:00Z"/>
          <w:rFonts w:ascii="Courier New" w:hAnsi="Courier New" w:cs="Courier New"/>
          <w:color w:val="000000"/>
          <w:sz w:val="20"/>
          <w:szCs w:val="20"/>
          <w:highlight w:val="white"/>
        </w:rPr>
      </w:pPr>
      <w:del w:id="3556"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3557" w:author="Michael Bell" w:date="2013-05-06T17:53:00Z"/>
          <w:rFonts w:ascii="Courier New" w:hAnsi="Courier New" w:cs="Courier New"/>
          <w:color w:val="000000"/>
          <w:sz w:val="20"/>
          <w:szCs w:val="20"/>
          <w:highlight w:val="white"/>
        </w:rPr>
      </w:pPr>
      <w:del w:id="355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3559" w:author="Michael Bell" w:date="2013-05-06T17:53:00Z"/>
          <w:rFonts w:ascii="Courier New" w:hAnsi="Courier New" w:cs="Courier New"/>
          <w:color w:val="000000"/>
          <w:sz w:val="20"/>
          <w:szCs w:val="20"/>
          <w:highlight w:val="white"/>
        </w:rPr>
      </w:pPr>
      <w:del w:id="356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3561" w:author="Michael Bell" w:date="2013-05-06T17:53:00Z"/>
          <w:rFonts w:ascii="Courier New" w:hAnsi="Courier New" w:cs="Courier New"/>
          <w:color w:val="000000"/>
          <w:sz w:val="20"/>
          <w:szCs w:val="20"/>
          <w:highlight w:val="white"/>
        </w:rPr>
      </w:pPr>
      <w:del w:id="3562"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3563" w:author="Michael Bell" w:date="2013-05-06T17:53:00Z"/>
          <w:rFonts w:ascii="Courier New" w:hAnsi="Courier New" w:cs="Courier New"/>
          <w:color w:val="000000"/>
          <w:sz w:val="20"/>
          <w:szCs w:val="20"/>
          <w:highlight w:val="white"/>
        </w:rPr>
      </w:pPr>
      <w:del w:id="356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3565" w:author="Michael Bell" w:date="2013-05-06T17:53:00Z"/>
          <w:rFonts w:ascii="Courier New" w:hAnsi="Courier New" w:cs="Courier New"/>
          <w:color w:val="000000"/>
          <w:sz w:val="20"/>
          <w:szCs w:val="20"/>
          <w:highlight w:val="white"/>
        </w:rPr>
      </w:pPr>
      <w:del w:id="356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3567" w:author="Michael Bell" w:date="2013-05-06T17:53:00Z"/>
          <w:rFonts w:ascii="Courier New" w:hAnsi="Courier New" w:cs="Courier New"/>
          <w:color w:val="000000"/>
          <w:sz w:val="20"/>
          <w:szCs w:val="20"/>
          <w:highlight w:val="white"/>
        </w:rPr>
      </w:pPr>
      <w:del w:id="3568"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3569" w:author="Michael Bell" w:date="2013-05-06T17:53:00Z"/>
        </w:rPr>
      </w:pPr>
      <w:r>
        <w:lastRenderedPageBreak/>
        <w:t>respondButtons.ino</w:t>
      </w:r>
    </w:p>
    <w:p w14:paraId="52E8D3F6" w14:textId="77777777" w:rsidR="003A2FEE" w:rsidRDefault="003A2FEE" w:rsidP="003A2FEE">
      <w:pPr>
        <w:autoSpaceDE w:val="0"/>
        <w:autoSpaceDN w:val="0"/>
        <w:adjustRightInd w:val="0"/>
        <w:spacing w:after="0" w:line="240" w:lineRule="auto"/>
        <w:rPr>
          <w:ins w:id="3570" w:author="Michael Bell" w:date="2013-05-06T18:05:00Z"/>
          <w:rFonts w:ascii="Courier New" w:hAnsi="Courier New" w:cs="Courier New"/>
          <w:color w:val="008000"/>
          <w:sz w:val="20"/>
          <w:szCs w:val="20"/>
          <w:highlight w:val="white"/>
        </w:rPr>
      </w:pPr>
      <w:ins w:id="3571"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3572"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3573" w:author="Michael Bell" w:date="2013-05-06T18:05:00Z"/>
          <w:rFonts w:ascii="Courier New" w:hAnsi="Courier New" w:cs="Courier New"/>
          <w:color w:val="008000"/>
          <w:sz w:val="20"/>
          <w:szCs w:val="20"/>
          <w:highlight w:val="white"/>
        </w:rPr>
      </w:pPr>
      <w:ins w:id="3574"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3575" w:author="Michael Bell" w:date="2013-05-06T18:05:00Z"/>
          <w:rFonts w:ascii="Courier New" w:hAnsi="Courier New" w:cs="Courier New"/>
          <w:color w:val="008000"/>
          <w:sz w:val="20"/>
          <w:szCs w:val="20"/>
          <w:highlight w:val="white"/>
        </w:rPr>
      </w:pPr>
      <w:ins w:id="3576"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3577" w:author="Michael Bell" w:date="2013-05-06T18:05:00Z"/>
          <w:rFonts w:ascii="Courier New" w:hAnsi="Courier New" w:cs="Courier New"/>
          <w:color w:val="008000"/>
          <w:sz w:val="20"/>
          <w:szCs w:val="20"/>
          <w:highlight w:val="white"/>
        </w:rPr>
      </w:pPr>
      <w:ins w:id="3578"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3579" w:author="Michael Bell" w:date="2013-05-06T18:05:00Z"/>
          <w:rFonts w:ascii="Courier New" w:hAnsi="Courier New" w:cs="Courier New"/>
          <w:color w:val="008000"/>
          <w:sz w:val="20"/>
          <w:szCs w:val="20"/>
          <w:highlight w:val="white"/>
        </w:rPr>
      </w:pPr>
      <w:ins w:id="3580"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3581" w:author="Michael Bell" w:date="2013-05-06T18:05:00Z"/>
          <w:rFonts w:ascii="Courier New" w:hAnsi="Courier New" w:cs="Courier New"/>
          <w:color w:val="008000"/>
          <w:sz w:val="20"/>
          <w:szCs w:val="20"/>
          <w:highlight w:val="white"/>
        </w:rPr>
      </w:pPr>
      <w:ins w:id="3582" w:author="Michael Bell" w:date="2013-05-06T18:05:00Z">
        <w:r>
          <w:rPr>
            <w:rFonts w:ascii="Courier New" w:hAnsi="Courier New" w:cs="Courier New"/>
            <w:color w:val="008000"/>
            <w:sz w:val="20"/>
            <w:szCs w:val="20"/>
            <w:highlight w:val="white"/>
          </w:rPr>
          <w:t xml:space="preserve"> Hornby trainset automation</w:t>
        </w:r>
      </w:ins>
    </w:p>
    <w:p w14:paraId="52E7C314" w14:textId="77777777" w:rsidR="003A2FEE" w:rsidRDefault="003A2FEE" w:rsidP="003A2FEE">
      <w:pPr>
        <w:autoSpaceDE w:val="0"/>
        <w:autoSpaceDN w:val="0"/>
        <w:adjustRightInd w:val="0"/>
        <w:spacing w:after="0" w:line="240" w:lineRule="auto"/>
        <w:rPr>
          <w:ins w:id="3583" w:author="Michael Bell" w:date="2013-05-06T18:05:00Z"/>
          <w:rFonts w:ascii="Courier New" w:hAnsi="Courier New" w:cs="Courier New"/>
          <w:color w:val="008000"/>
          <w:sz w:val="20"/>
          <w:szCs w:val="20"/>
          <w:highlight w:val="white"/>
        </w:rPr>
      </w:pPr>
      <w:ins w:id="3584"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3585" w:author="Michael Bell" w:date="2013-05-06T18:05:00Z"/>
          <w:rFonts w:ascii="Courier New" w:hAnsi="Courier New" w:cs="Courier New"/>
          <w:color w:val="008000"/>
          <w:sz w:val="20"/>
          <w:szCs w:val="20"/>
          <w:highlight w:val="white"/>
        </w:rPr>
      </w:pPr>
      <w:ins w:id="3586"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3587" w:author="Michael Bell" w:date="2013-05-06T18:05:00Z"/>
          <w:rFonts w:ascii="Courier New" w:hAnsi="Courier New" w:cs="Courier New"/>
          <w:color w:val="008000"/>
          <w:sz w:val="20"/>
          <w:szCs w:val="20"/>
          <w:highlight w:val="white"/>
        </w:rPr>
      </w:pPr>
      <w:ins w:id="3588"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3589" w:author="Michael Bell" w:date="2013-05-06T18:05:00Z"/>
          <w:rFonts w:ascii="Courier New" w:hAnsi="Courier New" w:cs="Courier New"/>
          <w:color w:val="008000"/>
          <w:sz w:val="20"/>
          <w:szCs w:val="20"/>
          <w:highlight w:val="white"/>
        </w:rPr>
      </w:pPr>
      <w:ins w:id="3590"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3591" w:author="Michael Bell" w:date="2013-05-06T18:05:00Z"/>
          <w:rFonts w:ascii="Courier New" w:hAnsi="Courier New" w:cs="Courier New"/>
          <w:color w:val="008000"/>
          <w:sz w:val="20"/>
          <w:szCs w:val="20"/>
          <w:highlight w:val="white"/>
        </w:rPr>
      </w:pPr>
      <w:ins w:id="3592"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3593" w:author="Michael Bell" w:date="2013-05-06T18:05:00Z"/>
          <w:rFonts w:ascii="Courier New" w:hAnsi="Courier New" w:cs="Courier New"/>
          <w:color w:val="008000"/>
          <w:sz w:val="20"/>
          <w:szCs w:val="20"/>
          <w:highlight w:val="white"/>
        </w:rPr>
      </w:pPr>
      <w:ins w:id="3594"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3595" w:author="Michael Bell" w:date="2013-05-06T18:05:00Z"/>
          <w:rFonts w:ascii="Courier New" w:hAnsi="Courier New" w:cs="Courier New"/>
          <w:color w:val="008000"/>
          <w:sz w:val="20"/>
          <w:szCs w:val="20"/>
          <w:highlight w:val="white"/>
        </w:rPr>
      </w:pPr>
      <w:ins w:id="3596"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3597" w:author="Michael Bell" w:date="2013-05-06T18:05:00Z"/>
          <w:rFonts w:ascii="Courier New" w:hAnsi="Courier New" w:cs="Courier New"/>
          <w:color w:val="000000"/>
          <w:sz w:val="20"/>
          <w:szCs w:val="20"/>
          <w:highlight w:val="white"/>
        </w:rPr>
      </w:pPr>
      <w:ins w:id="3598"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3599"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3600" w:author="Michael Bell" w:date="2013-05-06T18:05:00Z"/>
          <w:rFonts w:ascii="Courier New" w:hAnsi="Courier New" w:cs="Courier New"/>
          <w:color w:val="000000"/>
          <w:sz w:val="20"/>
          <w:szCs w:val="20"/>
          <w:highlight w:val="white"/>
        </w:rPr>
      </w:pPr>
      <w:ins w:id="3601" w:author="Michael Bell" w:date="2013-05-06T18:05: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3602" w:author="Michael Bell" w:date="2013-05-06T18:05:00Z"/>
          <w:rFonts w:ascii="Courier New" w:hAnsi="Courier New" w:cs="Courier New"/>
          <w:color w:val="000000"/>
          <w:sz w:val="20"/>
          <w:szCs w:val="20"/>
          <w:highlight w:val="white"/>
        </w:rPr>
      </w:pPr>
      <w:ins w:id="3603"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3604" w:author="Michael Bell" w:date="2013-05-06T18:05:00Z"/>
          <w:rFonts w:ascii="Courier New" w:hAnsi="Courier New" w:cs="Courier New"/>
          <w:color w:val="008000"/>
          <w:sz w:val="20"/>
          <w:szCs w:val="20"/>
          <w:highlight w:val="white"/>
        </w:rPr>
      </w:pPr>
      <w:ins w:id="3605"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ins>
    </w:p>
    <w:p w14:paraId="0C90CC7A" w14:textId="77777777" w:rsidR="003A2FEE" w:rsidRDefault="003A2FEE" w:rsidP="003A2FEE">
      <w:pPr>
        <w:autoSpaceDE w:val="0"/>
        <w:autoSpaceDN w:val="0"/>
        <w:adjustRightInd w:val="0"/>
        <w:spacing w:after="0" w:line="240" w:lineRule="auto"/>
        <w:rPr>
          <w:ins w:id="3606" w:author="Michael Bell" w:date="2013-05-06T18:05:00Z"/>
          <w:rFonts w:ascii="Courier New" w:hAnsi="Courier New" w:cs="Courier New"/>
          <w:color w:val="008000"/>
          <w:sz w:val="20"/>
          <w:szCs w:val="20"/>
          <w:highlight w:val="white"/>
        </w:rPr>
      </w:pPr>
      <w:ins w:id="3607" w:author="Michael Bell" w:date="2013-05-06T18:05:00Z">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ins>
    </w:p>
    <w:p w14:paraId="2A010D9C" w14:textId="77777777" w:rsidR="003A2FEE" w:rsidRDefault="003A2FEE" w:rsidP="003A2FEE">
      <w:pPr>
        <w:autoSpaceDE w:val="0"/>
        <w:autoSpaceDN w:val="0"/>
        <w:adjustRightInd w:val="0"/>
        <w:spacing w:after="0" w:line="240" w:lineRule="auto"/>
        <w:rPr>
          <w:ins w:id="3608" w:author="Michael Bell" w:date="2013-05-06T18:05:00Z"/>
          <w:rFonts w:ascii="Courier New" w:hAnsi="Courier New" w:cs="Courier New"/>
          <w:color w:val="008000"/>
          <w:sz w:val="20"/>
          <w:szCs w:val="20"/>
          <w:highlight w:val="white"/>
        </w:rPr>
      </w:pPr>
      <w:ins w:id="3609" w:author="Michael Bell" w:date="2013-05-06T18:05:00Z">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ins>
    </w:p>
    <w:p w14:paraId="0573D060" w14:textId="77777777" w:rsidR="003A2FEE" w:rsidRDefault="003A2FEE" w:rsidP="003A2FEE">
      <w:pPr>
        <w:autoSpaceDE w:val="0"/>
        <w:autoSpaceDN w:val="0"/>
        <w:adjustRightInd w:val="0"/>
        <w:spacing w:after="0" w:line="240" w:lineRule="auto"/>
        <w:rPr>
          <w:ins w:id="3610" w:author="Michael Bell" w:date="2013-05-06T18:05:00Z"/>
          <w:rFonts w:ascii="Courier New" w:hAnsi="Courier New" w:cs="Courier New"/>
          <w:color w:val="008000"/>
          <w:sz w:val="20"/>
          <w:szCs w:val="20"/>
          <w:highlight w:val="white"/>
        </w:rPr>
      </w:pPr>
      <w:ins w:id="3611" w:author="Michael Bell" w:date="2013-05-06T18:05:00Z">
        <w:r>
          <w:rPr>
            <w:rFonts w:ascii="Courier New" w:hAnsi="Courier New" w:cs="Courier New"/>
            <w:color w:val="008000"/>
            <w:sz w:val="20"/>
            <w:szCs w:val="20"/>
            <w:highlight w:val="white"/>
          </w:rPr>
          <w:t xml:space="preserve"> to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3612" w:author="Michael Bell" w:date="2013-05-06T18:05:00Z"/>
          <w:rFonts w:ascii="Courier New" w:hAnsi="Courier New" w:cs="Courier New"/>
          <w:color w:val="008000"/>
          <w:sz w:val="20"/>
          <w:szCs w:val="20"/>
          <w:highlight w:val="white"/>
        </w:rPr>
      </w:pPr>
      <w:ins w:id="3613"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3614" w:author="Michael Bell" w:date="2013-05-06T18:05:00Z"/>
          <w:rFonts w:ascii="Courier New" w:hAnsi="Courier New" w:cs="Courier New"/>
          <w:color w:val="008000"/>
          <w:sz w:val="20"/>
          <w:szCs w:val="20"/>
          <w:highlight w:val="white"/>
        </w:rPr>
      </w:pPr>
      <w:ins w:id="3615" w:author="Michael Bell" w:date="2013-05-06T18:05:00Z">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3616" w:author="Michael Bell" w:date="2013-05-06T18:05:00Z"/>
          <w:rFonts w:ascii="Courier New" w:hAnsi="Courier New" w:cs="Courier New"/>
          <w:color w:val="000000"/>
          <w:sz w:val="20"/>
          <w:szCs w:val="20"/>
          <w:highlight w:val="white"/>
        </w:rPr>
      </w:pPr>
      <w:ins w:id="3617" w:author="Michael Bell" w:date="2013-05-06T18:05:00Z">
        <w:r>
          <w:rPr>
            <w:rFonts w:ascii="Courier New" w:hAnsi="Courier New" w:cs="Courier New"/>
            <w:color w:val="008000"/>
            <w:sz w:val="20"/>
            <w:szCs w:val="20"/>
            <w:highlight w:val="white"/>
          </w:rPr>
          <w:t xml:space="preserve"> hashRespond() function later in the program*/</w:t>
        </w:r>
      </w:ins>
    </w:p>
    <w:p w14:paraId="102D41AB" w14:textId="77777777" w:rsidR="003A2FEE" w:rsidRDefault="003A2FEE" w:rsidP="003A2FEE">
      <w:pPr>
        <w:autoSpaceDE w:val="0"/>
        <w:autoSpaceDN w:val="0"/>
        <w:adjustRightInd w:val="0"/>
        <w:spacing w:after="0" w:line="240" w:lineRule="auto"/>
        <w:rPr>
          <w:ins w:id="3618" w:author="Michael Bell" w:date="2013-05-06T18:05:00Z"/>
          <w:rFonts w:ascii="Courier New" w:hAnsi="Courier New" w:cs="Courier New"/>
          <w:color w:val="000000"/>
          <w:sz w:val="20"/>
          <w:szCs w:val="20"/>
          <w:highlight w:val="white"/>
        </w:rPr>
      </w:pPr>
      <w:ins w:id="361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3620" w:author="Michael Bell" w:date="2013-05-06T18:05:00Z"/>
          <w:rFonts w:ascii="Courier New" w:hAnsi="Courier New" w:cs="Courier New"/>
          <w:color w:val="000000"/>
          <w:sz w:val="20"/>
          <w:szCs w:val="20"/>
          <w:highlight w:val="white"/>
        </w:rPr>
      </w:pPr>
      <w:ins w:id="362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3622" w:author="Michael Bell" w:date="2013-05-06T18:05:00Z"/>
          <w:rFonts w:ascii="Courier New" w:hAnsi="Courier New" w:cs="Courier New"/>
          <w:color w:val="000000"/>
          <w:sz w:val="20"/>
          <w:szCs w:val="20"/>
          <w:highlight w:val="white"/>
        </w:rPr>
      </w:pPr>
      <w:ins w:id="362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3624" w:author="Michael Bell" w:date="2013-05-06T18:05:00Z"/>
          <w:rFonts w:ascii="Courier New" w:hAnsi="Courier New" w:cs="Courier New"/>
          <w:color w:val="000000"/>
          <w:sz w:val="20"/>
          <w:szCs w:val="20"/>
          <w:highlight w:val="white"/>
        </w:rPr>
      </w:pPr>
      <w:ins w:id="362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3626" w:author="Michael Bell" w:date="2013-05-06T18:05:00Z"/>
          <w:rFonts w:ascii="Courier New" w:hAnsi="Courier New" w:cs="Courier New"/>
          <w:color w:val="008000"/>
          <w:sz w:val="20"/>
          <w:szCs w:val="20"/>
          <w:highlight w:val="white"/>
        </w:rPr>
      </w:pPr>
      <w:ins w:id="362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3628" w:author="Michael Bell" w:date="2013-05-06T18:05:00Z"/>
          <w:rFonts w:ascii="Courier New" w:hAnsi="Courier New" w:cs="Courier New"/>
          <w:color w:val="000000"/>
          <w:sz w:val="20"/>
          <w:szCs w:val="20"/>
          <w:highlight w:val="white"/>
        </w:rPr>
      </w:pPr>
      <w:ins w:id="362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3630" w:author="Michael Bell" w:date="2013-05-06T18:05:00Z"/>
          <w:rFonts w:ascii="Courier New" w:hAnsi="Courier New" w:cs="Courier New"/>
          <w:color w:val="008000"/>
          <w:sz w:val="20"/>
          <w:szCs w:val="20"/>
          <w:highlight w:val="white"/>
        </w:rPr>
      </w:pPr>
      <w:ins w:id="3631"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3632" w:author="Michael Bell" w:date="2013-05-06T18:05:00Z"/>
          <w:rFonts w:ascii="Courier New" w:hAnsi="Courier New" w:cs="Courier New"/>
          <w:color w:val="008000"/>
          <w:sz w:val="20"/>
          <w:szCs w:val="20"/>
          <w:highlight w:val="white"/>
        </w:rPr>
      </w:pPr>
      <w:ins w:id="3633"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3634" w:author="Michael Bell" w:date="2013-05-06T18:05:00Z"/>
          <w:rFonts w:ascii="Courier New" w:hAnsi="Courier New" w:cs="Courier New"/>
          <w:color w:val="008000"/>
          <w:sz w:val="20"/>
          <w:szCs w:val="20"/>
          <w:highlight w:val="white"/>
        </w:rPr>
      </w:pPr>
      <w:ins w:id="3635"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3636" w:author="Michael Bell" w:date="2013-05-06T18:05:00Z"/>
          <w:rFonts w:ascii="Courier New" w:hAnsi="Courier New" w:cs="Courier New"/>
          <w:color w:val="000000"/>
          <w:sz w:val="20"/>
          <w:szCs w:val="20"/>
          <w:highlight w:val="white"/>
        </w:rPr>
      </w:pPr>
      <w:ins w:id="363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3638" w:author="Michael Bell" w:date="2013-05-06T18:05:00Z"/>
          <w:rFonts w:ascii="Courier New" w:hAnsi="Courier New" w:cs="Courier New"/>
          <w:color w:val="000000"/>
          <w:sz w:val="20"/>
          <w:szCs w:val="20"/>
          <w:highlight w:val="white"/>
        </w:rPr>
      </w:pPr>
      <w:ins w:id="363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3640" w:author="Michael Bell" w:date="2013-05-06T18:05:00Z"/>
          <w:rFonts w:ascii="Courier New" w:hAnsi="Courier New" w:cs="Courier New"/>
          <w:color w:val="000000"/>
          <w:sz w:val="20"/>
          <w:szCs w:val="20"/>
          <w:highlight w:val="white"/>
        </w:rPr>
      </w:pPr>
      <w:ins w:id="364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3642"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3643" w:author="Michael Bell" w:date="2013-05-06T18:05:00Z"/>
          <w:rFonts w:ascii="Courier New" w:hAnsi="Courier New" w:cs="Courier New"/>
          <w:color w:val="000000"/>
          <w:sz w:val="20"/>
          <w:szCs w:val="20"/>
          <w:highlight w:val="white"/>
        </w:rPr>
      </w:pPr>
      <w:ins w:id="364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3645" w:author="Michael Bell" w:date="2013-05-06T18:05:00Z"/>
          <w:rFonts w:ascii="Courier New" w:hAnsi="Courier New" w:cs="Courier New"/>
          <w:color w:val="000000"/>
          <w:sz w:val="20"/>
          <w:szCs w:val="20"/>
          <w:highlight w:val="white"/>
        </w:rPr>
      </w:pPr>
      <w:ins w:id="36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3647" w:author="Michael Bell" w:date="2013-05-06T18:05:00Z"/>
          <w:rFonts w:ascii="Courier New" w:hAnsi="Courier New" w:cs="Courier New"/>
          <w:color w:val="000000"/>
          <w:sz w:val="20"/>
          <w:szCs w:val="20"/>
          <w:highlight w:val="white"/>
        </w:rPr>
      </w:pPr>
      <w:ins w:id="364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3649" w:author="Michael Bell" w:date="2013-05-06T18:05:00Z"/>
          <w:rFonts w:ascii="Courier New" w:hAnsi="Courier New" w:cs="Courier New"/>
          <w:color w:val="000000"/>
          <w:sz w:val="20"/>
          <w:szCs w:val="20"/>
          <w:highlight w:val="white"/>
        </w:rPr>
      </w:pPr>
      <w:ins w:id="365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3651" w:author="Michael Bell" w:date="2013-05-06T18:05:00Z"/>
          <w:rFonts w:ascii="Courier New" w:hAnsi="Courier New" w:cs="Courier New"/>
          <w:color w:val="000000"/>
          <w:sz w:val="20"/>
          <w:szCs w:val="20"/>
          <w:highlight w:val="white"/>
        </w:rPr>
      </w:pPr>
      <w:ins w:id="3652"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3653" w:author="Michael Bell" w:date="2013-05-06T18:05:00Z"/>
          <w:rFonts w:ascii="Courier New" w:hAnsi="Courier New" w:cs="Courier New"/>
          <w:color w:val="000000"/>
          <w:sz w:val="20"/>
          <w:szCs w:val="20"/>
          <w:highlight w:val="white"/>
        </w:rPr>
      </w:pPr>
      <w:ins w:id="3654"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3655" w:author="Michael Bell" w:date="2013-05-06T18:05:00Z"/>
          <w:rFonts w:ascii="Courier New" w:hAnsi="Courier New" w:cs="Courier New"/>
          <w:color w:val="000000"/>
          <w:sz w:val="20"/>
          <w:szCs w:val="20"/>
          <w:highlight w:val="white"/>
        </w:rPr>
      </w:pPr>
      <w:ins w:id="3656"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3657" w:author="Michael Bell" w:date="2013-05-06T18:05:00Z"/>
          <w:rFonts w:ascii="Courier New" w:hAnsi="Courier New" w:cs="Courier New"/>
          <w:color w:val="000000"/>
          <w:sz w:val="20"/>
          <w:szCs w:val="20"/>
          <w:highlight w:val="white"/>
        </w:rPr>
      </w:pPr>
      <w:ins w:id="365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3659" w:author="Michael Bell" w:date="2013-05-06T18:05:00Z"/>
          <w:rFonts w:ascii="Courier New" w:hAnsi="Courier New" w:cs="Courier New"/>
          <w:color w:val="000000"/>
          <w:sz w:val="20"/>
          <w:szCs w:val="20"/>
          <w:highlight w:val="white"/>
        </w:rPr>
      </w:pPr>
      <w:ins w:id="366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3661" w:author="Michael Bell" w:date="2013-05-06T18:05:00Z"/>
          <w:rFonts w:ascii="Courier New" w:hAnsi="Courier New" w:cs="Courier New"/>
          <w:color w:val="000000"/>
          <w:sz w:val="20"/>
          <w:szCs w:val="20"/>
          <w:highlight w:val="white"/>
        </w:rPr>
      </w:pPr>
      <w:ins w:id="366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3663"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3664" w:author="Michael Bell" w:date="2013-05-06T18:05:00Z"/>
          <w:rFonts w:ascii="Courier New" w:hAnsi="Courier New" w:cs="Courier New"/>
          <w:color w:val="000000"/>
          <w:sz w:val="20"/>
          <w:szCs w:val="20"/>
          <w:highlight w:val="white"/>
        </w:rPr>
      </w:pPr>
      <w:ins w:id="366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3666" w:author="Michael Bell" w:date="2013-05-06T18:05:00Z"/>
          <w:rFonts w:ascii="Courier New" w:hAnsi="Courier New" w:cs="Courier New"/>
          <w:color w:val="000000"/>
          <w:sz w:val="20"/>
          <w:szCs w:val="20"/>
          <w:highlight w:val="white"/>
        </w:rPr>
      </w:pPr>
      <w:ins w:id="366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3668" w:author="Michael Bell" w:date="2013-05-06T18:05:00Z"/>
          <w:rFonts w:ascii="Courier New" w:hAnsi="Courier New" w:cs="Courier New"/>
          <w:color w:val="000000"/>
          <w:sz w:val="20"/>
          <w:szCs w:val="20"/>
          <w:highlight w:val="white"/>
        </w:rPr>
      </w:pPr>
      <w:ins w:id="366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3670" w:author="Michael Bell" w:date="2013-05-06T18:05:00Z"/>
          <w:rFonts w:ascii="Courier New" w:hAnsi="Courier New" w:cs="Courier New"/>
          <w:color w:val="000000"/>
          <w:sz w:val="20"/>
          <w:szCs w:val="20"/>
          <w:highlight w:val="white"/>
        </w:rPr>
      </w:pPr>
      <w:ins w:id="367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3672" w:author="Michael Bell" w:date="2013-05-06T18:05:00Z"/>
          <w:rFonts w:ascii="Courier New" w:hAnsi="Courier New" w:cs="Courier New"/>
          <w:color w:val="000000"/>
          <w:sz w:val="20"/>
          <w:szCs w:val="20"/>
          <w:highlight w:val="white"/>
        </w:rPr>
      </w:pPr>
      <w:ins w:id="3673"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3674" w:author="Michael Bell" w:date="2013-05-06T18:05:00Z"/>
          <w:rFonts w:ascii="Courier New" w:hAnsi="Courier New" w:cs="Courier New"/>
          <w:color w:val="000000"/>
          <w:sz w:val="20"/>
          <w:szCs w:val="20"/>
          <w:highlight w:val="white"/>
        </w:rPr>
      </w:pPr>
      <w:ins w:id="3675" w:author="Michael Bell" w:date="2013-05-06T18:05:00Z">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3676" w:author="Michael Bell" w:date="2013-05-06T18:05:00Z"/>
          <w:rFonts w:ascii="Courier New" w:hAnsi="Courier New" w:cs="Courier New"/>
          <w:color w:val="000000"/>
          <w:sz w:val="20"/>
          <w:szCs w:val="20"/>
          <w:highlight w:val="white"/>
        </w:rPr>
      </w:pPr>
      <w:ins w:id="3677"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3678" w:author="Michael Bell" w:date="2013-05-06T18:05:00Z"/>
          <w:rFonts w:ascii="Courier New" w:hAnsi="Courier New" w:cs="Courier New"/>
          <w:color w:val="000000"/>
          <w:sz w:val="20"/>
          <w:szCs w:val="20"/>
          <w:highlight w:val="white"/>
        </w:rPr>
      </w:pPr>
      <w:ins w:id="367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3680" w:author="Michael Bell" w:date="2013-05-06T18:05:00Z"/>
          <w:rFonts w:ascii="Courier New" w:hAnsi="Courier New" w:cs="Courier New"/>
          <w:color w:val="000000"/>
          <w:sz w:val="20"/>
          <w:szCs w:val="20"/>
          <w:highlight w:val="white"/>
        </w:rPr>
      </w:pPr>
      <w:ins w:id="368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3682" w:author="Michael Bell" w:date="2013-05-06T18:05:00Z"/>
          <w:rFonts w:ascii="Courier New" w:hAnsi="Courier New" w:cs="Courier New"/>
          <w:color w:val="000000"/>
          <w:sz w:val="20"/>
          <w:szCs w:val="20"/>
          <w:highlight w:val="white"/>
        </w:rPr>
      </w:pPr>
      <w:ins w:id="368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3684"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3685" w:author="Michael Bell" w:date="2013-05-06T18:05:00Z"/>
          <w:rFonts w:ascii="Courier New" w:hAnsi="Courier New" w:cs="Courier New"/>
          <w:color w:val="000000"/>
          <w:sz w:val="20"/>
          <w:szCs w:val="20"/>
          <w:highlight w:val="white"/>
        </w:rPr>
      </w:pPr>
      <w:ins w:id="368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3687" w:author="Michael Bell" w:date="2013-05-06T18:05:00Z"/>
          <w:rFonts w:ascii="Courier New" w:hAnsi="Courier New" w:cs="Courier New"/>
          <w:color w:val="000000"/>
          <w:sz w:val="20"/>
          <w:szCs w:val="20"/>
          <w:highlight w:val="white"/>
        </w:rPr>
      </w:pPr>
      <w:ins w:id="368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3689" w:author="Michael Bell" w:date="2013-05-06T18:05:00Z"/>
          <w:rFonts w:ascii="Courier New" w:hAnsi="Courier New" w:cs="Courier New"/>
          <w:color w:val="000000"/>
          <w:sz w:val="20"/>
          <w:szCs w:val="20"/>
          <w:highlight w:val="white"/>
        </w:rPr>
      </w:pPr>
      <w:ins w:id="369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3691" w:author="Michael Bell" w:date="2013-05-06T18:05:00Z"/>
          <w:rFonts w:ascii="Courier New" w:hAnsi="Courier New" w:cs="Courier New"/>
          <w:color w:val="000000"/>
          <w:sz w:val="20"/>
          <w:szCs w:val="20"/>
          <w:highlight w:val="white"/>
        </w:rPr>
      </w:pPr>
      <w:ins w:id="369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3693" w:author="Michael Bell" w:date="2013-05-06T18:05:00Z"/>
          <w:rFonts w:ascii="Courier New" w:hAnsi="Courier New" w:cs="Courier New"/>
          <w:color w:val="000000"/>
          <w:sz w:val="20"/>
          <w:szCs w:val="20"/>
          <w:highlight w:val="white"/>
        </w:rPr>
      </w:pPr>
      <w:ins w:id="3694"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3695" w:author="Michael Bell" w:date="2013-05-06T18:05:00Z"/>
          <w:rFonts w:ascii="Courier New" w:hAnsi="Courier New" w:cs="Courier New"/>
          <w:color w:val="000000"/>
          <w:sz w:val="20"/>
          <w:szCs w:val="20"/>
          <w:highlight w:val="white"/>
        </w:rPr>
      </w:pPr>
      <w:ins w:id="3696"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3697" w:author="Michael Bell" w:date="2013-05-06T18:05:00Z"/>
          <w:rFonts w:ascii="Courier New" w:hAnsi="Courier New" w:cs="Courier New"/>
          <w:color w:val="000000"/>
          <w:sz w:val="20"/>
          <w:szCs w:val="20"/>
          <w:highlight w:val="white"/>
        </w:rPr>
      </w:pPr>
      <w:ins w:id="3698"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3699" w:author="Michael Bell" w:date="2013-05-06T18:05:00Z"/>
          <w:rFonts w:ascii="Courier New" w:hAnsi="Courier New" w:cs="Courier New"/>
          <w:color w:val="000000"/>
          <w:sz w:val="20"/>
          <w:szCs w:val="20"/>
          <w:highlight w:val="white"/>
        </w:rPr>
      </w:pPr>
      <w:ins w:id="370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3701" w:author="Michael Bell" w:date="2013-05-06T18:05:00Z"/>
          <w:rFonts w:ascii="Courier New" w:hAnsi="Courier New" w:cs="Courier New"/>
          <w:color w:val="000000"/>
          <w:sz w:val="20"/>
          <w:szCs w:val="20"/>
          <w:highlight w:val="white"/>
        </w:rPr>
      </w:pPr>
      <w:ins w:id="370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3703" w:author="Michael Bell" w:date="2013-05-06T18:05:00Z"/>
          <w:rFonts w:ascii="Courier New" w:hAnsi="Courier New" w:cs="Courier New"/>
          <w:color w:val="000000"/>
          <w:sz w:val="20"/>
          <w:szCs w:val="20"/>
          <w:highlight w:val="white"/>
        </w:rPr>
      </w:pPr>
      <w:ins w:id="370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3705"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3706" w:author="Michael Bell" w:date="2013-05-06T18:05:00Z"/>
          <w:rFonts w:ascii="Courier New" w:hAnsi="Courier New" w:cs="Courier New"/>
          <w:color w:val="000000"/>
          <w:sz w:val="20"/>
          <w:szCs w:val="20"/>
          <w:highlight w:val="white"/>
        </w:rPr>
      </w:pPr>
      <w:ins w:id="370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3708" w:author="Michael Bell" w:date="2013-05-06T18:05:00Z"/>
          <w:rFonts w:ascii="Courier New" w:hAnsi="Courier New" w:cs="Courier New"/>
          <w:color w:val="000000"/>
          <w:sz w:val="20"/>
          <w:szCs w:val="20"/>
          <w:highlight w:val="white"/>
        </w:rPr>
      </w:pPr>
      <w:ins w:id="370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3710" w:author="Michael Bell" w:date="2013-05-06T18:05:00Z"/>
          <w:rFonts w:ascii="Courier New" w:hAnsi="Courier New" w:cs="Courier New"/>
          <w:color w:val="000000"/>
          <w:sz w:val="20"/>
          <w:szCs w:val="20"/>
          <w:highlight w:val="white"/>
        </w:rPr>
      </w:pPr>
      <w:ins w:id="371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3712" w:author="Michael Bell" w:date="2013-05-06T18:05:00Z"/>
          <w:rFonts w:ascii="Courier New" w:hAnsi="Courier New" w:cs="Courier New"/>
          <w:color w:val="000000"/>
          <w:sz w:val="20"/>
          <w:szCs w:val="20"/>
          <w:highlight w:val="white"/>
        </w:rPr>
      </w:pPr>
      <w:ins w:id="371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3714" w:author="Michael Bell" w:date="2013-05-06T18:05:00Z"/>
          <w:rFonts w:ascii="Courier New" w:hAnsi="Courier New" w:cs="Courier New"/>
          <w:color w:val="008000"/>
          <w:sz w:val="20"/>
          <w:szCs w:val="20"/>
          <w:highlight w:val="white"/>
        </w:rPr>
      </w:pPr>
      <w:ins w:id="3715" w:author="Michael Bell" w:date="2013-05-06T18:05:00Z">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3716" w:author="Michael Bell" w:date="2013-05-06T18:05:00Z"/>
          <w:rFonts w:ascii="Courier New" w:hAnsi="Courier New" w:cs="Courier New"/>
          <w:color w:val="000000"/>
          <w:sz w:val="20"/>
          <w:szCs w:val="20"/>
          <w:highlight w:val="white"/>
        </w:rPr>
      </w:pPr>
      <w:ins w:id="3717"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3718" w:author="Michael Bell" w:date="2013-05-06T18:05:00Z"/>
          <w:rFonts w:ascii="Courier New" w:hAnsi="Courier New" w:cs="Courier New"/>
          <w:color w:val="000000"/>
          <w:sz w:val="20"/>
          <w:szCs w:val="20"/>
          <w:highlight w:val="white"/>
        </w:rPr>
      </w:pPr>
      <w:ins w:id="371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3720" w:author="Michael Bell" w:date="2013-05-06T18:05:00Z"/>
          <w:rFonts w:ascii="Courier New" w:hAnsi="Courier New" w:cs="Courier New"/>
          <w:color w:val="000000"/>
          <w:sz w:val="20"/>
          <w:szCs w:val="20"/>
          <w:highlight w:val="white"/>
        </w:rPr>
      </w:pPr>
      <w:ins w:id="372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3722" w:author="Michael Bell" w:date="2013-05-06T18:05:00Z"/>
          <w:rFonts w:ascii="Courier New" w:hAnsi="Courier New" w:cs="Courier New"/>
          <w:color w:val="000000"/>
          <w:sz w:val="20"/>
          <w:szCs w:val="20"/>
          <w:highlight w:val="white"/>
        </w:rPr>
      </w:pPr>
      <w:ins w:id="372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3724"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3725" w:author="Michael Bell" w:date="2013-05-06T18:05:00Z"/>
          <w:rFonts w:ascii="Courier New" w:hAnsi="Courier New" w:cs="Courier New"/>
          <w:color w:val="000000"/>
          <w:sz w:val="20"/>
          <w:szCs w:val="20"/>
          <w:highlight w:val="white"/>
        </w:rPr>
      </w:pPr>
      <w:ins w:id="372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3727" w:author="Michael Bell" w:date="2013-05-06T18:05:00Z"/>
          <w:rFonts w:ascii="Courier New" w:hAnsi="Courier New" w:cs="Courier New"/>
          <w:color w:val="000000"/>
          <w:sz w:val="20"/>
          <w:szCs w:val="20"/>
          <w:highlight w:val="white"/>
        </w:rPr>
      </w:pPr>
      <w:ins w:id="372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3729" w:author="Michael Bell" w:date="2013-05-06T18:05:00Z"/>
          <w:rFonts w:ascii="Courier New" w:hAnsi="Courier New" w:cs="Courier New"/>
          <w:color w:val="008000"/>
          <w:sz w:val="20"/>
          <w:szCs w:val="20"/>
          <w:highlight w:val="white"/>
        </w:rPr>
      </w:pPr>
      <w:ins w:id="3730"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ins>
    </w:p>
    <w:p w14:paraId="6A8518A9" w14:textId="77777777" w:rsidR="003A2FEE" w:rsidRDefault="003A2FEE" w:rsidP="003A2FEE">
      <w:pPr>
        <w:autoSpaceDE w:val="0"/>
        <w:autoSpaceDN w:val="0"/>
        <w:adjustRightInd w:val="0"/>
        <w:spacing w:after="0" w:line="240" w:lineRule="auto"/>
        <w:rPr>
          <w:ins w:id="3731" w:author="Michael Bell" w:date="2013-05-06T18:05:00Z"/>
          <w:rFonts w:ascii="Courier New" w:hAnsi="Courier New" w:cs="Courier New"/>
          <w:color w:val="000000"/>
          <w:sz w:val="20"/>
          <w:szCs w:val="20"/>
          <w:highlight w:val="white"/>
        </w:rPr>
      </w:pPr>
      <w:ins w:id="3732"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3733" w:author="Michael Bell" w:date="2013-05-06T18:05:00Z"/>
          <w:rFonts w:ascii="Courier New" w:hAnsi="Courier New" w:cs="Courier New"/>
          <w:color w:val="000000"/>
          <w:sz w:val="20"/>
          <w:szCs w:val="20"/>
          <w:highlight w:val="white"/>
        </w:rPr>
      </w:pPr>
      <w:ins w:id="373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3735" w:author="Michael Bell" w:date="2013-05-06T18:05:00Z"/>
          <w:rFonts w:ascii="Courier New" w:hAnsi="Courier New" w:cs="Courier New"/>
          <w:color w:val="000000"/>
          <w:sz w:val="20"/>
          <w:szCs w:val="20"/>
          <w:highlight w:val="white"/>
        </w:rPr>
      </w:pPr>
      <w:ins w:id="37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3737" w:author="Michael Bell" w:date="2013-05-06T18:05:00Z"/>
          <w:rFonts w:ascii="Courier New" w:hAnsi="Courier New" w:cs="Courier New"/>
          <w:color w:val="000000"/>
          <w:sz w:val="20"/>
          <w:szCs w:val="20"/>
          <w:highlight w:val="white"/>
        </w:rPr>
      </w:pPr>
      <w:ins w:id="373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3739" w:author="Michael Bell" w:date="2013-05-06T17:53:00Z"/>
        </w:rPr>
      </w:pPr>
      <w:ins w:id="3740" w:author="Michael Bell" w:date="2013-05-06T18:05:00Z">
        <w:r>
          <w:rPr>
            <w:rFonts w:ascii="Courier New" w:hAnsi="Courier New" w:cs="Courier New"/>
            <w:b/>
            <w:bCs/>
            <w:color w:val="000080"/>
            <w:sz w:val="20"/>
            <w:szCs w:val="20"/>
            <w:highlight w:val="white"/>
          </w:rPr>
          <w:t>}</w:t>
        </w:r>
      </w:ins>
      <w:ins w:id="3741" w:author="Michael Bell" w:date="2013-05-06T17:53:00Z">
        <w:r w:rsidR="00116173">
          <w:br w:type="page"/>
        </w:r>
      </w:ins>
    </w:p>
    <w:p w14:paraId="68E8E880" w14:textId="77777777" w:rsidR="00116173" w:rsidRPr="00116173" w:rsidRDefault="00116173" w:rsidP="00116173">
      <w:pPr>
        <w:rPr>
          <w:rPrChange w:id="3742" w:author="Michael Bell" w:date="2013-05-06T17:53:00Z">
            <w:rPr/>
          </w:rPrChange>
        </w:rPr>
        <w:pPrChange w:id="3743"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3744" w:author="Michael Bell" w:date="2013-05-06T17:53:00Z"/>
          <w:rFonts w:ascii="Courier New" w:hAnsi="Courier New" w:cs="Courier New"/>
          <w:color w:val="008000"/>
          <w:sz w:val="20"/>
          <w:szCs w:val="20"/>
          <w:highlight w:val="white"/>
        </w:rPr>
      </w:pPr>
      <w:del w:id="3745"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3746"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3747" w:author="Michael Bell" w:date="2013-05-06T17:53:00Z"/>
          <w:rFonts w:ascii="Courier New" w:hAnsi="Courier New" w:cs="Courier New"/>
          <w:color w:val="008000"/>
          <w:sz w:val="20"/>
          <w:szCs w:val="20"/>
          <w:highlight w:val="white"/>
        </w:rPr>
      </w:pPr>
      <w:del w:id="3748"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3749" w:author="Michael Bell" w:date="2013-05-06T17:53:00Z"/>
          <w:rFonts w:ascii="Courier New" w:hAnsi="Courier New" w:cs="Courier New"/>
          <w:color w:val="008000"/>
          <w:sz w:val="20"/>
          <w:szCs w:val="20"/>
          <w:highlight w:val="white"/>
        </w:rPr>
      </w:pPr>
      <w:del w:id="3750"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3751" w:author="Michael Bell" w:date="2013-05-06T17:53:00Z"/>
          <w:rFonts w:ascii="Courier New" w:hAnsi="Courier New" w:cs="Courier New"/>
          <w:color w:val="008000"/>
          <w:sz w:val="20"/>
          <w:szCs w:val="20"/>
          <w:highlight w:val="white"/>
        </w:rPr>
      </w:pPr>
      <w:del w:id="3752"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3753" w:author="Michael Bell" w:date="2013-05-06T17:53:00Z"/>
          <w:rFonts w:ascii="Courier New" w:hAnsi="Courier New" w:cs="Courier New"/>
          <w:color w:val="008000"/>
          <w:sz w:val="20"/>
          <w:szCs w:val="20"/>
          <w:highlight w:val="white"/>
        </w:rPr>
      </w:pPr>
      <w:del w:id="3754"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3755" w:author="Michael Bell" w:date="2013-05-06T17:53:00Z"/>
          <w:rFonts w:ascii="Courier New" w:hAnsi="Courier New" w:cs="Courier New"/>
          <w:color w:val="008000"/>
          <w:sz w:val="20"/>
          <w:szCs w:val="20"/>
          <w:highlight w:val="white"/>
        </w:rPr>
      </w:pPr>
      <w:del w:id="3756"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3757" w:author="Michael Bell" w:date="2013-05-06T17:53:00Z"/>
          <w:rFonts w:ascii="Courier New" w:hAnsi="Courier New" w:cs="Courier New"/>
          <w:color w:val="008000"/>
          <w:sz w:val="20"/>
          <w:szCs w:val="20"/>
          <w:highlight w:val="white"/>
        </w:rPr>
      </w:pPr>
      <w:del w:id="3758"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3759" w:author="Michael Bell" w:date="2013-05-06T17:53:00Z"/>
          <w:rFonts w:ascii="Courier New" w:hAnsi="Courier New" w:cs="Courier New"/>
          <w:color w:val="008000"/>
          <w:sz w:val="20"/>
          <w:szCs w:val="20"/>
          <w:highlight w:val="white"/>
        </w:rPr>
      </w:pPr>
      <w:del w:id="3760"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3761" w:author="Michael Bell" w:date="2013-05-06T17:53:00Z"/>
          <w:rFonts w:ascii="Courier New" w:hAnsi="Courier New" w:cs="Courier New"/>
          <w:color w:val="008000"/>
          <w:sz w:val="20"/>
          <w:szCs w:val="20"/>
          <w:highlight w:val="white"/>
        </w:rPr>
      </w:pPr>
      <w:del w:id="3762"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3763" w:author="Michael Bell" w:date="2013-05-06T17:53:00Z"/>
          <w:rFonts w:ascii="Courier New" w:hAnsi="Courier New" w:cs="Courier New"/>
          <w:color w:val="008000"/>
          <w:sz w:val="20"/>
          <w:szCs w:val="20"/>
          <w:highlight w:val="white"/>
        </w:rPr>
      </w:pPr>
      <w:del w:id="3764"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3765" w:author="Michael Bell" w:date="2013-05-06T17:53:00Z"/>
          <w:rFonts w:ascii="Courier New" w:hAnsi="Courier New" w:cs="Courier New"/>
          <w:color w:val="008000"/>
          <w:sz w:val="20"/>
          <w:szCs w:val="20"/>
          <w:highlight w:val="white"/>
        </w:rPr>
      </w:pPr>
      <w:del w:id="3766"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3767" w:author="Michael Bell" w:date="2013-05-06T17:53:00Z"/>
          <w:rFonts w:ascii="Courier New" w:hAnsi="Courier New" w:cs="Courier New"/>
          <w:color w:val="000000"/>
          <w:sz w:val="20"/>
          <w:szCs w:val="20"/>
          <w:highlight w:val="white"/>
        </w:rPr>
      </w:pPr>
      <w:del w:id="3768"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3769"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3770" w:author="Michael Bell" w:date="2013-05-06T17:53:00Z"/>
          <w:rFonts w:ascii="Courier New" w:hAnsi="Courier New" w:cs="Courier New"/>
          <w:color w:val="000000"/>
          <w:sz w:val="20"/>
          <w:szCs w:val="20"/>
          <w:highlight w:val="white"/>
        </w:rPr>
      </w:pPr>
      <w:del w:id="3771"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3772" w:author="Michael Bell" w:date="2013-05-06T17:53:00Z"/>
          <w:rFonts w:ascii="Courier New" w:hAnsi="Courier New" w:cs="Courier New"/>
          <w:color w:val="000000"/>
          <w:sz w:val="20"/>
          <w:szCs w:val="20"/>
          <w:highlight w:val="white"/>
        </w:rPr>
      </w:pPr>
      <w:del w:id="3773"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3774" w:author="Michael Bell" w:date="2013-05-06T17:53:00Z"/>
          <w:rFonts w:ascii="Courier New" w:hAnsi="Courier New" w:cs="Courier New"/>
          <w:color w:val="008000"/>
          <w:sz w:val="20"/>
          <w:szCs w:val="20"/>
          <w:highlight w:val="white"/>
        </w:rPr>
      </w:pPr>
      <w:del w:id="377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3776" w:author="Michael Bell" w:date="2013-05-06T17:53:00Z"/>
          <w:rFonts w:ascii="Courier New" w:hAnsi="Courier New" w:cs="Courier New"/>
          <w:color w:val="008000"/>
          <w:sz w:val="20"/>
          <w:szCs w:val="20"/>
          <w:highlight w:val="white"/>
        </w:rPr>
      </w:pPr>
      <w:del w:id="3777"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3778" w:author="Michael Bell" w:date="2013-05-06T17:53:00Z"/>
          <w:rFonts w:ascii="Courier New" w:hAnsi="Courier New" w:cs="Courier New"/>
          <w:color w:val="008000"/>
          <w:sz w:val="20"/>
          <w:szCs w:val="20"/>
          <w:highlight w:val="white"/>
        </w:rPr>
      </w:pPr>
      <w:del w:id="3779"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3780" w:author="Michael Bell" w:date="2013-05-06T17:53:00Z"/>
          <w:rFonts w:ascii="Courier New" w:hAnsi="Courier New" w:cs="Courier New"/>
          <w:color w:val="008000"/>
          <w:sz w:val="20"/>
          <w:szCs w:val="20"/>
          <w:highlight w:val="white"/>
        </w:rPr>
      </w:pPr>
      <w:del w:id="3781"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3782" w:author="Michael Bell" w:date="2013-05-06T17:53:00Z"/>
          <w:rFonts w:ascii="Courier New" w:hAnsi="Courier New" w:cs="Courier New"/>
          <w:color w:val="008000"/>
          <w:sz w:val="20"/>
          <w:szCs w:val="20"/>
          <w:highlight w:val="white"/>
        </w:rPr>
      </w:pPr>
      <w:del w:id="3783"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3784" w:author="Michael Bell" w:date="2013-05-06T17:53:00Z"/>
          <w:rFonts w:ascii="Courier New" w:hAnsi="Courier New" w:cs="Courier New"/>
          <w:color w:val="008000"/>
          <w:sz w:val="20"/>
          <w:szCs w:val="20"/>
          <w:highlight w:val="white"/>
        </w:rPr>
      </w:pPr>
      <w:del w:id="3785"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3786" w:author="Michael Bell" w:date="2013-05-06T17:53:00Z"/>
          <w:rFonts w:ascii="Courier New" w:hAnsi="Courier New" w:cs="Courier New"/>
          <w:color w:val="000000"/>
          <w:sz w:val="20"/>
          <w:szCs w:val="20"/>
          <w:highlight w:val="white"/>
        </w:rPr>
      </w:pPr>
      <w:del w:id="3787"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3788" w:author="Michael Bell" w:date="2013-05-06T17:53:00Z"/>
          <w:rFonts w:ascii="Courier New" w:hAnsi="Courier New" w:cs="Courier New"/>
          <w:color w:val="000000"/>
          <w:sz w:val="20"/>
          <w:szCs w:val="20"/>
          <w:highlight w:val="white"/>
        </w:rPr>
      </w:pPr>
      <w:del w:id="378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3790" w:author="Michael Bell" w:date="2013-05-06T17:53:00Z"/>
          <w:rFonts w:ascii="Courier New" w:hAnsi="Courier New" w:cs="Courier New"/>
          <w:color w:val="000000"/>
          <w:sz w:val="20"/>
          <w:szCs w:val="20"/>
          <w:highlight w:val="white"/>
        </w:rPr>
      </w:pPr>
      <w:del w:id="379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3792" w:author="Michael Bell" w:date="2013-05-06T17:53:00Z"/>
          <w:rFonts w:ascii="Courier New" w:hAnsi="Courier New" w:cs="Courier New"/>
          <w:color w:val="000000"/>
          <w:sz w:val="20"/>
          <w:szCs w:val="20"/>
          <w:highlight w:val="white"/>
        </w:rPr>
      </w:pPr>
      <w:del w:id="379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3794" w:author="Michael Bell" w:date="2013-05-06T17:53:00Z"/>
          <w:rFonts w:ascii="Courier New" w:hAnsi="Courier New" w:cs="Courier New"/>
          <w:color w:val="000000"/>
          <w:sz w:val="20"/>
          <w:szCs w:val="20"/>
          <w:highlight w:val="white"/>
        </w:rPr>
      </w:pPr>
      <w:del w:id="379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3796" w:author="Michael Bell" w:date="2013-05-06T17:53:00Z"/>
          <w:rFonts w:ascii="Courier New" w:hAnsi="Courier New" w:cs="Courier New"/>
          <w:color w:val="008000"/>
          <w:sz w:val="20"/>
          <w:szCs w:val="20"/>
          <w:highlight w:val="white"/>
        </w:rPr>
      </w:pPr>
      <w:del w:id="37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3798" w:author="Michael Bell" w:date="2013-05-06T17:53:00Z"/>
          <w:rFonts w:ascii="Courier New" w:hAnsi="Courier New" w:cs="Courier New"/>
          <w:color w:val="000000"/>
          <w:sz w:val="20"/>
          <w:szCs w:val="20"/>
          <w:highlight w:val="white"/>
        </w:rPr>
      </w:pPr>
      <w:del w:id="37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3800" w:author="Michael Bell" w:date="2013-05-06T17:53:00Z"/>
          <w:rFonts w:ascii="Courier New" w:hAnsi="Courier New" w:cs="Courier New"/>
          <w:color w:val="008000"/>
          <w:sz w:val="20"/>
          <w:szCs w:val="20"/>
          <w:highlight w:val="white"/>
        </w:rPr>
      </w:pPr>
      <w:del w:id="3801"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3802" w:author="Michael Bell" w:date="2013-05-06T17:53:00Z"/>
          <w:rFonts w:ascii="Courier New" w:hAnsi="Courier New" w:cs="Courier New"/>
          <w:color w:val="008000"/>
          <w:sz w:val="20"/>
          <w:szCs w:val="20"/>
          <w:highlight w:val="white"/>
        </w:rPr>
      </w:pPr>
      <w:del w:id="380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3804" w:author="Michael Bell" w:date="2013-05-06T17:53:00Z"/>
          <w:rFonts w:ascii="Courier New" w:hAnsi="Courier New" w:cs="Courier New"/>
          <w:color w:val="008000"/>
          <w:sz w:val="20"/>
          <w:szCs w:val="20"/>
          <w:highlight w:val="white"/>
        </w:rPr>
      </w:pPr>
      <w:del w:id="3805"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3806" w:author="Michael Bell" w:date="2013-05-06T17:53:00Z"/>
          <w:rFonts w:ascii="Courier New" w:hAnsi="Courier New" w:cs="Courier New"/>
          <w:color w:val="000000"/>
          <w:sz w:val="20"/>
          <w:szCs w:val="20"/>
          <w:highlight w:val="white"/>
        </w:rPr>
      </w:pPr>
      <w:del w:id="38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3808" w:author="Michael Bell" w:date="2013-05-06T17:53:00Z"/>
          <w:rFonts w:ascii="Courier New" w:hAnsi="Courier New" w:cs="Courier New"/>
          <w:color w:val="000000"/>
          <w:sz w:val="20"/>
          <w:szCs w:val="20"/>
          <w:highlight w:val="white"/>
        </w:rPr>
      </w:pPr>
      <w:del w:id="38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3810" w:author="Michael Bell" w:date="2013-05-06T17:53:00Z"/>
          <w:rFonts w:ascii="Courier New" w:hAnsi="Courier New" w:cs="Courier New"/>
          <w:color w:val="000000"/>
          <w:sz w:val="20"/>
          <w:szCs w:val="20"/>
          <w:highlight w:val="white"/>
        </w:rPr>
      </w:pPr>
      <w:del w:id="38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3812"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3813" w:author="Michael Bell" w:date="2013-05-06T17:53:00Z"/>
          <w:rFonts w:ascii="Courier New" w:hAnsi="Courier New" w:cs="Courier New"/>
          <w:color w:val="000000"/>
          <w:sz w:val="20"/>
          <w:szCs w:val="20"/>
          <w:highlight w:val="white"/>
        </w:rPr>
      </w:pPr>
      <w:del w:id="381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3815" w:author="Michael Bell" w:date="2013-05-06T17:53:00Z"/>
          <w:rFonts w:ascii="Courier New" w:hAnsi="Courier New" w:cs="Courier New"/>
          <w:color w:val="000000"/>
          <w:sz w:val="20"/>
          <w:szCs w:val="20"/>
          <w:highlight w:val="white"/>
        </w:rPr>
      </w:pPr>
      <w:del w:id="38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3817" w:author="Michael Bell" w:date="2013-05-06T17:53:00Z"/>
          <w:rFonts w:ascii="Courier New" w:hAnsi="Courier New" w:cs="Courier New"/>
          <w:color w:val="000000"/>
          <w:sz w:val="20"/>
          <w:szCs w:val="20"/>
          <w:highlight w:val="white"/>
        </w:rPr>
      </w:pPr>
      <w:del w:id="38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3819" w:author="Michael Bell" w:date="2013-05-06T17:53:00Z"/>
          <w:rFonts w:ascii="Courier New" w:hAnsi="Courier New" w:cs="Courier New"/>
          <w:color w:val="000000"/>
          <w:sz w:val="20"/>
          <w:szCs w:val="20"/>
          <w:highlight w:val="white"/>
        </w:rPr>
      </w:pPr>
      <w:del w:id="38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3821" w:author="Michael Bell" w:date="2013-05-06T17:53:00Z"/>
          <w:rFonts w:ascii="Courier New" w:hAnsi="Courier New" w:cs="Courier New"/>
          <w:color w:val="000000"/>
          <w:sz w:val="20"/>
          <w:szCs w:val="20"/>
          <w:highlight w:val="white"/>
        </w:rPr>
      </w:pPr>
      <w:del w:id="3822"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3823" w:author="Michael Bell" w:date="2013-05-06T17:53:00Z"/>
          <w:rFonts w:ascii="Courier New" w:hAnsi="Courier New" w:cs="Courier New"/>
          <w:color w:val="000000"/>
          <w:sz w:val="20"/>
          <w:szCs w:val="20"/>
          <w:highlight w:val="white"/>
        </w:rPr>
      </w:pPr>
      <w:del w:id="382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3825" w:author="Michael Bell" w:date="2013-05-06T17:53:00Z"/>
          <w:rFonts w:ascii="Courier New" w:hAnsi="Courier New" w:cs="Courier New"/>
          <w:color w:val="000000"/>
          <w:sz w:val="20"/>
          <w:szCs w:val="20"/>
          <w:highlight w:val="white"/>
        </w:rPr>
      </w:pPr>
      <w:del w:id="3826"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3827" w:author="Michael Bell" w:date="2013-05-06T17:53:00Z"/>
          <w:rFonts w:ascii="Courier New" w:hAnsi="Courier New" w:cs="Courier New"/>
          <w:color w:val="000000"/>
          <w:sz w:val="20"/>
          <w:szCs w:val="20"/>
          <w:highlight w:val="white"/>
        </w:rPr>
      </w:pPr>
      <w:del w:id="38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3829" w:author="Michael Bell" w:date="2013-05-06T17:53:00Z"/>
          <w:rFonts w:ascii="Courier New" w:hAnsi="Courier New" w:cs="Courier New"/>
          <w:color w:val="000000"/>
          <w:sz w:val="20"/>
          <w:szCs w:val="20"/>
          <w:highlight w:val="white"/>
        </w:rPr>
      </w:pPr>
      <w:del w:id="38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3831" w:author="Michael Bell" w:date="2013-05-06T17:53:00Z"/>
          <w:rFonts w:ascii="Courier New" w:hAnsi="Courier New" w:cs="Courier New"/>
          <w:color w:val="000000"/>
          <w:sz w:val="20"/>
          <w:szCs w:val="20"/>
          <w:highlight w:val="white"/>
        </w:rPr>
      </w:pPr>
      <w:del w:id="383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3833"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3834" w:author="Michael Bell" w:date="2013-05-06T17:53:00Z"/>
          <w:rFonts w:ascii="Courier New" w:hAnsi="Courier New" w:cs="Courier New"/>
          <w:color w:val="000000"/>
          <w:sz w:val="20"/>
          <w:szCs w:val="20"/>
          <w:highlight w:val="white"/>
        </w:rPr>
      </w:pPr>
      <w:del w:id="383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3836" w:author="Michael Bell" w:date="2013-05-06T17:53:00Z"/>
          <w:rFonts w:ascii="Courier New" w:hAnsi="Courier New" w:cs="Courier New"/>
          <w:color w:val="000000"/>
          <w:sz w:val="20"/>
          <w:szCs w:val="20"/>
          <w:highlight w:val="white"/>
        </w:rPr>
      </w:pPr>
      <w:del w:id="38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3838" w:author="Michael Bell" w:date="2013-05-06T17:53:00Z"/>
          <w:rFonts w:ascii="Courier New" w:hAnsi="Courier New" w:cs="Courier New"/>
          <w:color w:val="000000"/>
          <w:sz w:val="20"/>
          <w:szCs w:val="20"/>
          <w:highlight w:val="white"/>
        </w:rPr>
      </w:pPr>
      <w:del w:id="383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3840" w:author="Michael Bell" w:date="2013-05-06T17:53:00Z"/>
          <w:rFonts w:ascii="Courier New" w:hAnsi="Courier New" w:cs="Courier New"/>
          <w:color w:val="000000"/>
          <w:sz w:val="20"/>
          <w:szCs w:val="20"/>
          <w:highlight w:val="white"/>
        </w:rPr>
      </w:pPr>
      <w:del w:id="38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3842" w:author="Michael Bell" w:date="2013-05-06T17:53:00Z"/>
          <w:rFonts w:ascii="Courier New" w:hAnsi="Courier New" w:cs="Courier New"/>
          <w:color w:val="000000"/>
          <w:sz w:val="20"/>
          <w:szCs w:val="20"/>
          <w:highlight w:val="white"/>
        </w:rPr>
      </w:pPr>
      <w:del w:id="3843"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3844" w:author="Michael Bell" w:date="2013-05-06T17:53:00Z"/>
          <w:rFonts w:ascii="Courier New" w:hAnsi="Courier New" w:cs="Courier New"/>
          <w:color w:val="000000"/>
          <w:sz w:val="20"/>
          <w:szCs w:val="20"/>
          <w:highlight w:val="white"/>
        </w:rPr>
      </w:pPr>
      <w:del w:id="3845"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3846" w:author="Michael Bell" w:date="2013-05-06T17:53:00Z"/>
          <w:rFonts w:ascii="Courier New" w:hAnsi="Courier New" w:cs="Courier New"/>
          <w:color w:val="000000"/>
          <w:sz w:val="20"/>
          <w:szCs w:val="20"/>
          <w:highlight w:val="white"/>
        </w:rPr>
      </w:pPr>
      <w:del w:id="3847"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3848" w:author="Michael Bell" w:date="2013-05-06T17:53:00Z"/>
          <w:rFonts w:ascii="Courier New" w:hAnsi="Courier New" w:cs="Courier New"/>
          <w:color w:val="000000"/>
          <w:sz w:val="20"/>
          <w:szCs w:val="20"/>
          <w:highlight w:val="white"/>
        </w:rPr>
      </w:pPr>
      <w:del w:id="384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3850" w:author="Michael Bell" w:date="2013-05-06T17:53:00Z"/>
          <w:rFonts w:ascii="Courier New" w:hAnsi="Courier New" w:cs="Courier New"/>
          <w:color w:val="000000"/>
          <w:sz w:val="20"/>
          <w:szCs w:val="20"/>
          <w:highlight w:val="white"/>
        </w:rPr>
      </w:pPr>
      <w:del w:id="385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3852" w:author="Michael Bell" w:date="2013-05-06T17:53:00Z"/>
          <w:rFonts w:ascii="Courier New" w:hAnsi="Courier New" w:cs="Courier New"/>
          <w:color w:val="000000"/>
          <w:sz w:val="20"/>
          <w:szCs w:val="20"/>
          <w:highlight w:val="white"/>
        </w:rPr>
      </w:pPr>
      <w:del w:id="385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3854"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3855" w:author="Michael Bell" w:date="2013-05-06T17:53:00Z"/>
          <w:rFonts w:ascii="Courier New" w:hAnsi="Courier New" w:cs="Courier New"/>
          <w:color w:val="000000"/>
          <w:sz w:val="20"/>
          <w:szCs w:val="20"/>
          <w:highlight w:val="white"/>
        </w:rPr>
      </w:pPr>
      <w:del w:id="385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3857" w:author="Michael Bell" w:date="2013-05-06T17:53:00Z"/>
          <w:rFonts w:ascii="Courier New" w:hAnsi="Courier New" w:cs="Courier New"/>
          <w:color w:val="000000"/>
          <w:sz w:val="20"/>
          <w:szCs w:val="20"/>
          <w:highlight w:val="white"/>
        </w:rPr>
      </w:pPr>
      <w:del w:id="385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3859" w:author="Michael Bell" w:date="2013-05-06T17:53:00Z"/>
          <w:rFonts w:ascii="Courier New" w:hAnsi="Courier New" w:cs="Courier New"/>
          <w:color w:val="000000"/>
          <w:sz w:val="20"/>
          <w:szCs w:val="20"/>
          <w:highlight w:val="white"/>
        </w:rPr>
      </w:pPr>
      <w:del w:id="386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3861" w:author="Michael Bell" w:date="2013-05-06T17:53:00Z"/>
          <w:rFonts w:ascii="Courier New" w:hAnsi="Courier New" w:cs="Courier New"/>
          <w:color w:val="000000"/>
          <w:sz w:val="20"/>
          <w:szCs w:val="20"/>
          <w:highlight w:val="white"/>
        </w:rPr>
      </w:pPr>
      <w:del w:id="386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3863" w:author="Michael Bell" w:date="2013-05-06T17:53:00Z"/>
          <w:rFonts w:ascii="Courier New" w:hAnsi="Courier New" w:cs="Courier New"/>
          <w:color w:val="000000"/>
          <w:sz w:val="20"/>
          <w:szCs w:val="20"/>
          <w:highlight w:val="white"/>
        </w:rPr>
      </w:pPr>
      <w:del w:id="3864"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3865" w:author="Michael Bell" w:date="2013-05-06T17:53:00Z"/>
          <w:rFonts w:ascii="Courier New" w:hAnsi="Courier New" w:cs="Courier New"/>
          <w:color w:val="000000"/>
          <w:sz w:val="20"/>
          <w:szCs w:val="20"/>
          <w:highlight w:val="white"/>
        </w:rPr>
      </w:pPr>
      <w:del w:id="3866"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3867" w:author="Michael Bell" w:date="2013-05-06T17:53:00Z"/>
          <w:rFonts w:ascii="Courier New" w:hAnsi="Courier New" w:cs="Courier New"/>
          <w:color w:val="000000"/>
          <w:sz w:val="20"/>
          <w:szCs w:val="20"/>
          <w:highlight w:val="white"/>
        </w:rPr>
      </w:pPr>
      <w:del w:id="3868"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3869" w:author="Michael Bell" w:date="2013-05-06T17:53:00Z"/>
          <w:rFonts w:ascii="Courier New" w:hAnsi="Courier New" w:cs="Courier New"/>
          <w:color w:val="000000"/>
          <w:sz w:val="20"/>
          <w:szCs w:val="20"/>
          <w:highlight w:val="white"/>
        </w:rPr>
      </w:pPr>
      <w:del w:id="387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3871" w:author="Michael Bell" w:date="2013-05-06T17:53:00Z"/>
          <w:rFonts w:ascii="Courier New" w:hAnsi="Courier New" w:cs="Courier New"/>
          <w:color w:val="000000"/>
          <w:sz w:val="20"/>
          <w:szCs w:val="20"/>
          <w:highlight w:val="white"/>
        </w:rPr>
      </w:pPr>
      <w:del w:id="387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3873" w:author="Michael Bell" w:date="2013-05-06T17:53:00Z"/>
          <w:rFonts w:ascii="Courier New" w:hAnsi="Courier New" w:cs="Courier New"/>
          <w:color w:val="000000"/>
          <w:sz w:val="20"/>
          <w:szCs w:val="20"/>
          <w:highlight w:val="white"/>
        </w:rPr>
      </w:pPr>
      <w:del w:id="387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3875"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3876" w:author="Michael Bell" w:date="2013-05-06T17:53:00Z"/>
          <w:rFonts w:ascii="Courier New" w:hAnsi="Courier New" w:cs="Courier New"/>
          <w:color w:val="000000"/>
          <w:sz w:val="20"/>
          <w:szCs w:val="20"/>
          <w:highlight w:val="white"/>
        </w:rPr>
      </w:pPr>
      <w:del w:id="387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3878" w:author="Michael Bell" w:date="2013-05-06T17:53:00Z"/>
          <w:rFonts w:ascii="Courier New" w:hAnsi="Courier New" w:cs="Courier New"/>
          <w:color w:val="000000"/>
          <w:sz w:val="20"/>
          <w:szCs w:val="20"/>
          <w:highlight w:val="white"/>
        </w:rPr>
      </w:pPr>
      <w:del w:id="387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3880" w:author="Michael Bell" w:date="2013-05-06T17:53:00Z"/>
          <w:rFonts w:ascii="Courier New" w:hAnsi="Courier New" w:cs="Courier New"/>
          <w:color w:val="000000"/>
          <w:sz w:val="20"/>
          <w:szCs w:val="20"/>
          <w:highlight w:val="white"/>
        </w:rPr>
      </w:pPr>
      <w:del w:id="3881"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3882" w:author="Michael Bell" w:date="2013-05-06T17:53:00Z"/>
          <w:rFonts w:ascii="Courier New" w:hAnsi="Courier New" w:cs="Courier New"/>
          <w:color w:val="000000"/>
          <w:sz w:val="20"/>
          <w:szCs w:val="20"/>
          <w:highlight w:val="white"/>
        </w:rPr>
      </w:pPr>
      <w:del w:id="38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3884" w:author="Michael Bell" w:date="2013-05-06T17:53:00Z"/>
          <w:rFonts w:ascii="Courier New" w:hAnsi="Courier New" w:cs="Courier New"/>
          <w:color w:val="000000"/>
          <w:sz w:val="20"/>
          <w:szCs w:val="20"/>
          <w:highlight w:val="white"/>
        </w:rPr>
      </w:pPr>
      <w:del w:id="38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3886"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3887" w:author="Michael Bell" w:date="2013-05-06T17:53:00Z"/>
          <w:rFonts w:ascii="Courier New" w:hAnsi="Courier New" w:cs="Courier New"/>
          <w:color w:val="000000"/>
          <w:sz w:val="20"/>
          <w:szCs w:val="20"/>
          <w:highlight w:val="white"/>
        </w:rPr>
      </w:pPr>
      <w:del w:id="38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3889" w:author="Michael Bell" w:date="2013-05-06T17:53:00Z"/>
          <w:rFonts w:ascii="Courier New" w:hAnsi="Courier New" w:cs="Courier New"/>
          <w:color w:val="000000"/>
          <w:sz w:val="20"/>
          <w:szCs w:val="20"/>
          <w:highlight w:val="white"/>
        </w:rPr>
      </w:pPr>
      <w:del w:id="389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3891" w:author="Michael Bell" w:date="2013-05-06T17:53:00Z"/>
          <w:rFonts w:ascii="Courier New" w:hAnsi="Courier New" w:cs="Courier New"/>
          <w:color w:val="008000"/>
          <w:sz w:val="20"/>
          <w:szCs w:val="20"/>
          <w:highlight w:val="white"/>
        </w:rPr>
      </w:pPr>
      <w:del w:id="389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3893" w:author="Michael Bell" w:date="2013-05-06T17:53:00Z"/>
          <w:rFonts w:ascii="Courier New" w:hAnsi="Courier New" w:cs="Courier New"/>
          <w:color w:val="000000"/>
          <w:sz w:val="20"/>
          <w:szCs w:val="20"/>
          <w:highlight w:val="white"/>
        </w:rPr>
      </w:pPr>
      <w:del w:id="389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3895" w:author="Michael Bell" w:date="2013-05-06T17:53:00Z"/>
          <w:rFonts w:ascii="Courier New" w:hAnsi="Courier New" w:cs="Courier New"/>
          <w:color w:val="000000"/>
          <w:sz w:val="20"/>
          <w:szCs w:val="20"/>
          <w:highlight w:val="white"/>
        </w:rPr>
      </w:pPr>
      <w:del w:id="38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3897" w:author="Michael Bell" w:date="2013-05-06T17:53:00Z"/>
          <w:rFonts w:ascii="Courier New" w:hAnsi="Courier New" w:cs="Courier New"/>
          <w:color w:val="000000"/>
          <w:sz w:val="20"/>
          <w:szCs w:val="20"/>
          <w:highlight w:val="white"/>
        </w:rPr>
      </w:pPr>
      <w:del w:id="38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3899" w:author="Michael Bell" w:date="2013-05-06T17:53:00Z"/>
          <w:rFonts w:ascii="Courier New" w:hAnsi="Courier New" w:cs="Courier New"/>
          <w:color w:val="000000"/>
          <w:sz w:val="20"/>
          <w:szCs w:val="20"/>
          <w:highlight w:val="white"/>
        </w:rPr>
      </w:pPr>
      <w:del w:id="39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3901" w:author="Michael Bell" w:date="2013-05-06T17:53:00Z"/>
          <w:rFonts w:ascii="Courier New" w:hAnsi="Courier New" w:cs="Courier New"/>
          <w:color w:val="000000"/>
          <w:sz w:val="20"/>
          <w:szCs w:val="20"/>
          <w:highlight w:val="white"/>
        </w:rPr>
      </w:pPr>
      <w:del w:id="3902"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3903" w:author="Michael Bell" w:date="2013-05-06T18:12:00Z"/>
        </w:rPr>
      </w:pPr>
      <w:del w:id="3904" w:author="Michael Bell" w:date="2013-05-06T17:53:00Z">
        <w:r w:rsidDel="00116173">
          <w:br w:type="page"/>
        </w:r>
      </w:del>
      <w:del w:id="3905"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3906" w:author="Michael Bell" w:date="2013-05-06T17:54:00Z"/>
          <w:rFonts w:ascii="Courier New" w:hAnsi="Courier New" w:cs="Courier New"/>
          <w:color w:val="008000"/>
          <w:sz w:val="20"/>
          <w:szCs w:val="20"/>
          <w:highlight w:val="white"/>
        </w:rPr>
      </w:pPr>
      <w:del w:id="3907"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3908"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3909" w:author="Michael Bell" w:date="2013-05-06T17:54:00Z"/>
          <w:rFonts w:ascii="Courier New" w:hAnsi="Courier New" w:cs="Courier New"/>
          <w:color w:val="008000"/>
          <w:sz w:val="20"/>
          <w:szCs w:val="20"/>
          <w:highlight w:val="white"/>
        </w:rPr>
      </w:pPr>
      <w:del w:id="3910"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3911" w:author="Michael Bell" w:date="2013-05-06T17:54:00Z"/>
          <w:rFonts w:ascii="Courier New" w:hAnsi="Courier New" w:cs="Courier New"/>
          <w:color w:val="008000"/>
          <w:sz w:val="20"/>
          <w:szCs w:val="20"/>
          <w:highlight w:val="white"/>
        </w:rPr>
      </w:pPr>
      <w:del w:id="3912"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3913" w:author="Michael Bell" w:date="2013-05-06T17:54:00Z"/>
          <w:rFonts w:ascii="Courier New" w:hAnsi="Courier New" w:cs="Courier New"/>
          <w:color w:val="008000"/>
          <w:sz w:val="20"/>
          <w:szCs w:val="20"/>
          <w:highlight w:val="white"/>
        </w:rPr>
      </w:pPr>
      <w:del w:id="3914"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3915" w:author="Michael Bell" w:date="2013-05-06T17:54:00Z"/>
          <w:rFonts w:ascii="Courier New" w:hAnsi="Courier New" w:cs="Courier New"/>
          <w:color w:val="008000"/>
          <w:sz w:val="20"/>
          <w:szCs w:val="20"/>
          <w:highlight w:val="white"/>
        </w:rPr>
      </w:pPr>
      <w:del w:id="3916"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3917" w:author="Michael Bell" w:date="2013-05-06T17:54:00Z"/>
          <w:rFonts w:ascii="Courier New" w:hAnsi="Courier New" w:cs="Courier New"/>
          <w:color w:val="008000"/>
          <w:sz w:val="20"/>
          <w:szCs w:val="20"/>
          <w:highlight w:val="white"/>
        </w:rPr>
      </w:pPr>
      <w:del w:id="3918"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3919" w:author="Michael Bell" w:date="2013-05-06T17:54:00Z"/>
          <w:rFonts w:ascii="Courier New" w:hAnsi="Courier New" w:cs="Courier New"/>
          <w:color w:val="008000"/>
          <w:sz w:val="20"/>
          <w:szCs w:val="20"/>
          <w:highlight w:val="white"/>
        </w:rPr>
      </w:pPr>
      <w:del w:id="3920"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3921" w:author="Michael Bell" w:date="2013-05-06T17:54:00Z"/>
          <w:rFonts w:ascii="Courier New" w:hAnsi="Courier New" w:cs="Courier New"/>
          <w:color w:val="008000"/>
          <w:sz w:val="20"/>
          <w:szCs w:val="20"/>
          <w:highlight w:val="white"/>
        </w:rPr>
      </w:pPr>
      <w:del w:id="3922"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3923" w:author="Michael Bell" w:date="2013-05-06T17:54:00Z"/>
          <w:rFonts w:ascii="Courier New" w:hAnsi="Courier New" w:cs="Courier New"/>
          <w:color w:val="008000"/>
          <w:sz w:val="20"/>
          <w:szCs w:val="20"/>
          <w:highlight w:val="white"/>
        </w:rPr>
      </w:pPr>
      <w:del w:id="3924"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3925" w:author="Michael Bell" w:date="2013-05-06T17:54:00Z"/>
          <w:rFonts w:ascii="Courier New" w:hAnsi="Courier New" w:cs="Courier New"/>
          <w:color w:val="008000"/>
          <w:sz w:val="20"/>
          <w:szCs w:val="20"/>
          <w:highlight w:val="white"/>
        </w:rPr>
      </w:pPr>
      <w:del w:id="3926"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3927" w:author="Michael Bell" w:date="2013-05-06T17:54:00Z"/>
          <w:rFonts w:ascii="Courier New" w:hAnsi="Courier New" w:cs="Courier New"/>
          <w:color w:val="008000"/>
          <w:sz w:val="20"/>
          <w:szCs w:val="20"/>
          <w:highlight w:val="white"/>
        </w:rPr>
      </w:pPr>
      <w:del w:id="3928"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3929" w:author="Michael Bell" w:date="2013-05-06T17:54:00Z"/>
          <w:rFonts w:ascii="Courier New" w:hAnsi="Courier New" w:cs="Courier New"/>
          <w:color w:val="000000"/>
          <w:sz w:val="20"/>
          <w:szCs w:val="20"/>
          <w:highlight w:val="white"/>
        </w:rPr>
      </w:pPr>
      <w:del w:id="3930"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3931" w:author="Michael Bell" w:date="2013-05-06T17:54:00Z"/>
          <w:rFonts w:ascii="Courier New" w:hAnsi="Courier New" w:cs="Courier New"/>
          <w:color w:val="000000"/>
          <w:sz w:val="20"/>
          <w:szCs w:val="20"/>
          <w:highlight w:val="white"/>
        </w:rPr>
      </w:pPr>
      <w:del w:id="3932"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3933" w:author="Michael Bell" w:date="2013-05-06T17:54:00Z"/>
          <w:rFonts w:ascii="Courier New" w:hAnsi="Courier New" w:cs="Courier New"/>
          <w:color w:val="008000"/>
          <w:sz w:val="20"/>
          <w:szCs w:val="20"/>
          <w:highlight w:val="white"/>
        </w:rPr>
      </w:pPr>
      <w:del w:id="39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3935" w:author="Michael Bell" w:date="2013-05-06T17:54:00Z"/>
          <w:rFonts w:ascii="Courier New" w:hAnsi="Courier New" w:cs="Courier New"/>
          <w:color w:val="000000"/>
          <w:sz w:val="20"/>
          <w:szCs w:val="20"/>
          <w:highlight w:val="white"/>
        </w:rPr>
      </w:pPr>
      <w:del w:id="3936"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3937"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3938" w:author="Michael Bell" w:date="2013-05-06T17:54:00Z"/>
          <w:rFonts w:ascii="Courier New" w:hAnsi="Courier New" w:cs="Courier New"/>
          <w:color w:val="008000"/>
          <w:sz w:val="20"/>
          <w:szCs w:val="20"/>
          <w:highlight w:val="white"/>
        </w:rPr>
      </w:pPr>
      <w:del w:id="393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3940" w:author="Michael Bell" w:date="2013-05-06T17:54:00Z"/>
          <w:rFonts w:ascii="Courier New" w:hAnsi="Courier New" w:cs="Courier New"/>
          <w:color w:val="000000"/>
          <w:sz w:val="20"/>
          <w:szCs w:val="20"/>
          <w:highlight w:val="white"/>
        </w:rPr>
      </w:pPr>
      <w:del w:id="3941"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3942" w:author="Michael Bell" w:date="2013-05-06T17:54:00Z"/>
          <w:rFonts w:ascii="Courier New" w:hAnsi="Courier New" w:cs="Courier New"/>
          <w:color w:val="008000"/>
          <w:sz w:val="20"/>
          <w:szCs w:val="20"/>
          <w:highlight w:val="white"/>
        </w:rPr>
      </w:pPr>
      <w:del w:id="39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3944" w:author="Michael Bell" w:date="2013-05-06T17:54:00Z"/>
          <w:rFonts w:ascii="Courier New" w:hAnsi="Courier New" w:cs="Courier New"/>
          <w:color w:val="008000"/>
          <w:sz w:val="20"/>
          <w:szCs w:val="20"/>
          <w:highlight w:val="white"/>
        </w:rPr>
      </w:pPr>
      <w:del w:id="39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3946" w:author="Michael Bell" w:date="2013-05-06T17:54:00Z"/>
          <w:rFonts w:ascii="Courier New" w:hAnsi="Courier New" w:cs="Courier New"/>
          <w:color w:val="008000"/>
          <w:sz w:val="20"/>
          <w:szCs w:val="20"/>
          <w:highlight w:val="white"/>
        </w:rPr>
      </w:pPr>
      <w:del w:id="39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3948" w:author="Michael Bell" w:date="2013-05-06T17:54:00Z"/>
          <w:rFonts w:ascii="Courier New" w:hAnsi="Courier New" w:cs="Courier New"/>
          <w:color w:val="000000"/>
          <w:sz w:val="20"/>
          <w:szCs w:val="20"/>
          <w:highlight w:val="white"/>
        </w:rPr>
      </w:pPr>
      <w:del w:id="39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3950" w:author="Michael Bell" w:date="2013-05-06T17:54:00Z"/>
          <w:rFonts w:ascii="Courier New" w:hAnsi="Courier New" w:cs="Courier New"/>
          <w:color w:val="008000"/>
          <w:sz w:val="20"/>
          <w:szCs w:val="20"/>
          <w:highlight w:val="white"/>
        </w:rPr>
      </w:pPr>
      <w:del w:id="3951"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3952" w:author="Michael Bell" w:date="2013-05-06T17:54:00Z"/>
          <w:rFonts w:ascii="Courier New" w:hAnsi="Courier New" w:cs="Courier New"/>
          <w:color w:val="008000"/>
          <w:sz w:val="20"/>
          <w:szCs w:val="20"/>
          <w:highlight w:val="white"/>
        </w:rPr>
      </w:pPr>
      <w:del w:id="3953"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3954" w:author="Michael Bell" w:date="2013-05-06T17:54:00Z"/>
          <w:rFonts w:ascii="Courier New" w:hAnsi="Courier New" w:cs="Courier New"/>
          <w:color w:val="000000"/>
          <w:sz w:val="20"/>
          <w:szCs w:val="20"/>
          <w:highlight w:val="white"/>
        </w:rPr>
      </w:pPr>
      <w:del w:id="3955"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3956" w:author="Michael Bell" w:date="2013-05-06T17:54:00Z"/>
          <w:rFonts w:ascii="Courier New" w:hAnsi="Courier New" w:cs="Courier New"/>
          <w:color w:val="008000"/>
          <w:sz w:val="20"/>
          <w:szCs w:val="20"/>
          <w:highlight w:val="white"/>
        </w:rPr>
      </w:pPr>
      <w:del w:id="3957"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3958" w:author="Michael Bell" w:date="2013-05-06T17:54:00Z"/>
          <w:rFonts w:ascii="Courier New" w:hAnsi="Courier New" w:cs="Courier New"/>
          <w:color w:val="000000"/>
          <w:sz w:val="20"/>
          <w:szCs w:val="20"/>
          <w:highlight w:val="white"/>
        </w:rPr>
      </w:pPr>
      <w:del w:id="3959"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3960" w:author="Michael Bell" w:date="2013-05-06T17:54:00Z"/>
          <w:rFonts w:ascii="Courier New" w:hAnsi="Courier New" w:cs="Courier New"/>
          <w:color w:val="000000"/>
          <w:sz w:val="20"/>
          <w:szCs w:val="20"/>
          <w:highlight w:val="white"/>
        </w:rPr>
      </w:pPr>
      <w:del w:id="3961"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3962" w:author="Michael Bell" w:date="2013-05-06T17:54:00Z"/>
          <w:rFonts w:ascii="Courier New" w:hAnsi="Courier New" w:cs="Courier New"/>
          <w:color w:val="008000"/>
          <w:sz w:val="20"/>
          <w:szCs w:val="20"/>
          <w:highlight w:val="white"/>
        </w:rPr>
      </w:pPr>
      <w:del w:id="396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3964" w:author="Michael Bell" w:date="2013-05-06T17:54:00Z"/>
          <w:rFonts w:ascii="Courier New" w:hAnsi="Courier New" w:cs="Courier New"/>
          <w:color w:val="000000"/>
          <w:sz w:val="20"/>
          <w:szCs w:val="20"/>
          <w:highlight w:val="white"/>
        </w:rPr>
      </w:pPr>
      <w:del w:id="39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3966" w:author="Michael Bell" w:date="2013-05-06T17:54:00Z"/>
          <w:rFonts w:ascii="Courier New" w:hAnsi="Courier New" w:cs="Courier New"/>
          <w:color w:val="000000"/>
          <w:sz w:val="20"/>
          <w:szCs w:val="20"/>
          <w:highlight w:val="white"/>
        </w:rPr>
      </w:pPr>
      <w:del w:id="3967"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3968" w:author="Michael Bell" w:date="2013-05-06T18:12:00Z">
        <w:r w:rsidDel="00973ACE">
          <w:br w:type="page"/>
        </w:r>
      </w:del>
    </w:p>
    <w:p w14:paraId="03D6C323" w14:textId="77777777" w:rsidR="003F0072" w:rsidRDefault="003F0072" w:rsidP="003F0072">
      <w:pPr>
        <w:pStyle w:val="Heading2"/>
      </w:pPr>
      <w:r>
        <w:t>checkConditions.ino</w:t>
      </w:r>
    </w:p>
    <w:p w14:paraId="1EA6B9DB" w14:textId="77777777" w:rsidR="003A2FEE" w:rsidRDefault="003A2FEE" w:rsidP="003A2FEE">
      <w:pPr>
        <w:autoSpaceDE w:val="0"/>
        <w:autoSpaceDN w:val="0"/>
        <w:adjustRightInd w:val="0"/>
        <w:spacing w:after="0" w:line="240" w:lineRule="auto"/>
        <w:rPr>
          <w:ins w:id="3969" w:author="Michael Bell" w:date="2013-05-06T17:59:00Z"/>
          <w:rFonts w:ascii="Courier New" w:hAnsi="Courier New" w:cs="Courier New"/>
          <w:color w:val="008000"/>
          <w:sz w:val="20"/>
          <w:szCs w:val="20"/>
          <w:highlight w:val="white"/>
        </w:rPr>
      </w:pPr>
      <w:ins w:id="3970"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3971"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3972" w:author="Michael Bell" w:date="2013-05-06T17:59:00Z"/>
          <w:rFonts w:ascii="Courier New" w:hAnsi="Courier New" w:cs="Courier New"/>
          <w:color w:val="008000"/>
          <w:sz w:val="20"/>
          <w:szCs w:val="20"/>
          <w:highlight w:val="white"/>
        </w:rPr>
      </w:pPr>
      <w:ins w:id="3973"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3974" w:author="Michael Bell" w:date="2013-05-06T17:59:00Z"/>
          <w:rFonts w:ascii="Courier New" w:hAnsi="Courier New" w:cs="Courier New"/>
          <w:color w:val="008000"/>
          <w:sz w:val="20"/>
          <w:szCs w:val="20"/>
          <w:highlight w:val="white"/>
        </w:rPr>
      </w:pPr>
      <w:ins w:id="3975"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3976" w:author="Michael Bell" w:date="2013-05-06T17:59:00Z"/>
          <w:rFonts w:ascii="Courier New" w:hAnsi="Courier New" w:cs="Courier New"/>
          <w:color w:val="008000"/>
          <w:sz w:val="20"/>
          <w:szCs w:val="20"/>
          <w:highlight w:val="white"/>
        </w:rPr>
      </w:pPr>
      <w:ins w:id="3977"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3978" w:author="Michael Bell" w:date="2013-05-06T17:59:00Z"/>
          <w:rFonts w:ascii="Courier New" w:hAnsi="Courier New" w:cs="Courier New"/>
          <w:color w:val="008000"/>
          <w:sz w:val="20"/>
          <w:szCs w:val="20"/>
          <w:highlight w:val="white"/>
        </w:rPr>
      </w:pPr>
      <w:ins w:id="3979"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3980" w:author="Michael Bell" w:date="2013-05-06T17:59:00Z"/>
          <w:rFonts w:ascii="Courier New" w:hAnsi="Courier New" w:cs="Courier New"/>
          <w:color w:val="008000"/>
          <w:sz w:val="20"/>
          <w:szCs w:val="20"/>
          <w:highlight w:val="white"/>
        </w:rPr>
      </w:pPr>
      <w:ins w:id="3981" w:author="Michael Bell" w:date="2013-05-06T17:59:00Z">
        <w:r>
          <w:rPr>
            <w:rFonts w:ascii="Courier New" w:hAnsi="Courier New" w:cs="Courier New"/>
            <w:color w:val="008000"/>
            <w:sz w:val="20"/>
            <w:szCs w:val="20"/>
            <w:highlight w:val="white"/>
          </w:rPr>
          <w:t xml:space="preserve"> Hornby trainset automation</w:t>
        </w:r>
      </w:ins>
    </w:p>
    <w:p w14:paraId="79042C07" w14:textId="77777777" w:rsidR="003A2FEE" w:rsidRDefault="003A2FEE" w:rsidP="003A2FEE">
      <w:pPr>
        <w:autoSpaceDE w:val="0"/>
        <w:autoSpaceDN w:val="0"/>
        <w:adjustRightInd w:val="0"/>
        <w:spacing w:after="0" w:line="240" w:lineRule="auto"/>
        <w:rPr>
          <w:ins w:id="3982" w:author="Michael Bell" w:date="2013-05-06T17:59:00Z"/>
          <w:rFonts w:ascii="Courier New" w:hAnsi="Courier New" w:cs="Courier New"/>
          <w:color w:val="008000"/>
          <w:sz w:val="20"/>
          <w:szCs w:val="20"/>
          <w:highlight w:val="white"/>
        </w:rPr>
      </w:pPr>
      <w:ins w:id="3983"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3984" w:author="Michael Bell" w:date="2013-05-06T17:59:00Z"/>
          <w:rFonts w:ascii="Courier New" w:hAnsi="Courier New" w:cs="Courier New"/>
          <w:color w:val="008000"/>
          <w:sz w:val="20"/>
          <w:szCs w:val="20"/>
          <w:highlight w:val="white"/>
        </w:rPr>
      </w:pPr>
      <w:ins w:id="3985"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3986" w:author="Michael Bell" w:date="2013-05-06T17:59:00Z"/>
          <w:rFonts w:ascii="Courier New" w:hAnsi="Courier New" w:cs="Courier New"/>
          <w:color w:val="008000"/>
          <w:sz w:val="20"/>
          <w:szCs w:val="20"/>
          <w:highlight w:val="white"/>
        </w:rPr>
      </w:pPr>
      <w:ins w:id="3987"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3988" w:author="Michael Bell" w:date="2013-05-06T17:59:00Z"/>
          <w:rFonts w:ascii="Courier New" w:hAnsi="Courier New" w:cs="Courier New"/>
          <w:color w:val="008000"/>
          <w:sz w:val="20"/>
          <w:szCs w:val="20"/>
          <w:highlight w:val="white"/>
        </w:rPr>
      </w:pPr>
      <w:ins w:id="3989"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3990" w:author="Michael Bell" w:date="2013-05-06T17:59:00Z"/>
          <w:rFonts w:ascii="Courier New" w:hAnsi="Courier New" w:cs="Courier New"/>
          <w:color w:val="008000"/>
          <w:sz w:val="20"/>
          <w:szCs w:val="20"/>
          <w:highlight w:val="white"/>
        </w:rPr>
      </w:pPr>
      <w:ins w:id="3991"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3992" w:author="Michael Bell" w:date="2013-05-06T17:59:00Z"/>
          <w:rFonts w:ascii="Courier New" w:hAnsi="Courier New" w:cs="Courier New"/>
          <w:color w:val="008000"/>
          <w:sz w:val="20"/>
          <w:szCs w:val="20"/>
          <w:highlight w:val="white"/>
        </w:rPr>
      </w:pPr>
      <w:ins w:id="3993"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3994" w:author="Michael Bell" w:date="2013-05-06T17:59:00Z"/>
          <w:rFonts w:ascii="Courier New" w:hAnsi="Courier New" w:cs="Courier New"/>
          <w:color w:val="008000"/>
          <w:sz w:val="20"/>
          <w:szCs w:val="20"/>
          <w:highlight w:val="white"/>
        </w:rPr>
      </w:pPr>
      <w:ins w:id="3995"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3996" w:author="Michael Bell" w:date="2013-05-06T17:59:00Z"/>
          <w:rFonts w:ascii="Courier New" w:hAnsi="Courier New" w:cs="Courier New"/>
          <w:color w:val="000000"/>
          <w:sz w:val="20"/>
          <w:szCs w:val="20"/>
          <w:highlight w:val="white"/>
        </w:rPr>
      </w:pPr>
      <w:ins w:id="3997"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3998"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3999" w:author="Michael Bell" w:date="2013-05-06T17:59:00Z"/>
          <w:rFonts w:ascii="Courier New" w:hAnsi="Courier New" w:cs="Courier New"/>
          <w:color w:val="000000"/>
          <w:sz w:val="20"/>
          <w:szCs w:val="20"/>
          <w:highlight w:val="white"/>
        </w:rPr>
      </w:pPr>
      <w:ins w:id="4000" w:author="Michael Bell" w:date="2013-05-06T17:59:00Z">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4001" w:author="Michael Bell" w:date="2013-05-06T17:59:00Z"/>
          <w:rFonts w:ascii="Courier New" w:hAnsi="Courier New" w:cs="Courier New"/>
          <w:color w:val="000000"/>
          <w:sz w:val="20"/>
          <w:szCs w:val="20"/>
          <w:highlight w:val="white"/>
        </w:rPr>
      </w:pPr>
      <w:ins w:id="4002"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4003" w:author="Michael Bell" w:date="2013-05-06T17:59:00Z"/>
          <w:rFonts w:ascii="Courier New" w:hAnsi="Courier New" w:cs="Courier New"/>
          <w:color w:val="008000"/>
          <w:sz w:val="20"/>
          <w:szCs w:val="20"/>
          <w:highlight w:val="white"/>
        </w:rPr>
      </w:pPr>
      <w:ins w:id="400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4005" w:author="Michael Bell" w:date="2013-05-06T17:59:00Z"/>
          <w:rFonts w:ascii="Courier New" w:hAnsi="Courier New" w:cs="Courier New"/>
          <w:color w:val="000000"/>
          <w:sz w:val="20"/>
          <w:szCs w:val="20"/>
          <w:highlight w:val="white"/>
        </w:rPr>
      </w:pPr>
      <w:ins w:id="400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4007" w:author="Michael Bell" w:date="2013-05-06T17:59:00Z"/>
          <w:rFonts w:ascii="Courier New" w:hAnsi="Courier New" w:cs="Courier New"/>
          <w:color w:val="008000"/>
          <w:sz w:val="20"/>
          <w:szCs w:val="20"/>
          <w:highlight w:val="white"/>
        </w:rPr>
      </w:pPr>
      <w:ins w:id="400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4009" w:author="Michael Bell" w:date="2013-05-06T17:59:00Z"/>
          <w:rFonts w:ascii="Courier New" w:hAnsi="Courier New" w:cs="Courier New"/>
          <w:color w:val="000000"/>
          <w:sz w:val="20"/>
          <w:szCs w:val="20"/>
          <w:highlight w:val="white"/>
        </w:rPr>
      </w:pPr>
      <w:ins w:id="401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4011" w:author="Michael Bell" w:date="2013-05-06T17:59:00Z"/>
          <w:rFonts w:ascii="Courier New" w:hAnsi="Courier New" w:cs="Courier New"/>
          <w:color w:val="008000"/>
          <w:sz w:val="20"/>
          <w:szCs w:val="20"/>
          <w:highlight w:val="white"/>
        </w:rPr>
      </w:pPr>
      <w:ins w:id="4012"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ins>
    </w:p>
    <w:p w14:paraId="2C218345" w14:textId="77777777" w:rsidR="003A2FEE" w:rsidRDefault="003A2FEE" w:rsidP="003A2FEE">
      <w:pPr>
        <w:autoSpaceDE w:val="0"/>
        <w:autoSpaceDN w:val="0"/>
        <w:adjustRightInd w:val="0"/>
        <w:spacing w:after="0" w:line="240" w:lineRule="auto"/>
        <w:rPr>
          <w:ins w:id="4013"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4014" w:author="Michael Bell" w:date="2013-05-06T17:59:00Z"/>
          <w:rFonts w:ascii="Courier New" w:hAnsi="Courier New" w:cs="Courier New"/>
          <w:color w:val="008000"/>
          <w:sz w:val="20"/>
          <w:szCs w:val="20"/>
          <w:highlight w:val="white"/>
        </w:rPr>
      </w:pPr>
      <w:ins w:id="401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4016" w:author="Michael Bell" w:date="2013-05-06T17:59:00Z"/>
          <w:rFonts w:ascii="Courier New" w:hAnsi="Courier New" w:cs="Courier New"/>
          <w:color w:val="000000"/>
          <w:sz w:val="20"/>
          <w:szCs w:val="20"/>
          <w:highlight w:val="white"/>
        </w:rPr>
      </w:pPr>
      <w:ins w:id="401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4018" w:author="Michael Bell" w:date="2013-05-06T17:59:00Z"/>
          <w:rFonts w:ascii="Courier New" w:hAnsi="Courier New" w:cs="Courier New"/>
          <w:color w:val="008000"/>
          <w:sz w:val="20"/>
          <w:szCs w:val="20"/>
          <w:highlight w:val="white"/>
        </w:rPr>
      </w:pPr>
      <w:ins w:id="4019" w:author="Michael Bell" w:date="2013-05-06T17:59: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4020" w:author="Michael Bell" w:date="2013-05-06T17:59:00Z"/>
          <w:rFonts w:ascii="Courier New" w:hAnsi="Courier New" w:cs="Courier New"/>
          <w:color w:val="008000"/>
          <w:sz w:val="20"/>
          <w:szCs w:val="20"/>
          <w:highlight w:val="white"/>
        </w:rPr>
      </w:pPr>
      <w:ins w:id="402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4022" w:author="Michael Bell" w:date="2013-05-06T17:59:00Z"/>
          <w:rFonts w:ascii="Courier New" w:hAnsi="Courier New" w:cs="Courier New"/>
          <w:color w:val="000000"/>
          <w:sz w:val="20"/>
          <w:szCs w:val="20"/>
          <w:highlight w:val="white"/>
        </w:rPr>
      </w:pPr>
      <w:ins w:id="402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4024" w:author="Michael Bell" w:date="2013-05-06T17:59:00Z"/>
          <w:rFonts w:ascii="Courier New" w:hAnsi="Courier New" w:cs="Courier New"/>
          <w:color w:val="000000"/>
          <w:sz w:val="20"/>
          <w:szCs w:val="20"/>
          <w:highlight w:val="white"/>
        </w:rPr>
      </w:pPr>
      <w:ins w:id="4025"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4026" w:author="Michael Bell" w:date="2013-05-06T17:59:00Z"/>
          <w:rFonts w:ascii="Courier New" w:hAnsi="Courier New" w:cs="Courier New"/>
          <w:color w:val="000000"/>
          <w:sz w:val="20"/>
          <w:szCs w:val="20"/>
          <w:highlight w:val="white"/>
        </w:rPr>
      </w:pPr>
      <w:ins w:id="402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5A2D67D6" w14:textId="77777777" w:rsidR="003A2FEE" w:rsidRDefault="003A2FEE" w:rsidP="003A2FEE">
      <w:pPr>
        <w:autoSpaceDE w:val="0"/>
        <w:autoSpaceDN w:val="0"/>
        <w:adjustRightInd w:val="0"/>
        <w:spacing w:after="0" w:line="240" w:lineRule="auto"/>
        <w:rPr>
          <w:ins w:id="4028" w:author="Michael Bell" w:date="2013-05-06T17:59:00Z"/>
          <w:rFonts w:ascii="Courier New" w:hAnsi="Courier New" w:cs="Courier New"/>
          <w:color w:val="000000"/>
          <w:sz w:val="20"/>
          <w:szCs w:val="20"/>
          <w:highlight w:val="white"/>
        </w:rPr>
      </w:pPr>
      <w:ins w:id="402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4030" w:author="Michael Bell" w:date="2013-05-06T17:59:00Z"/>
          <w:rFonts w:ascii="Courier New" w:hAnsi="Courier New" w:cs="Courier New"/>
          <w:color w:val="000000"/>
          <w:sz w:val="20"/>
          <w:szCs w:val="20"/>
          <w:highlight w:val="white"/>
        </w:rPr>
      </w:pPr>
      <w:ins w:id="403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4032" w:author="Michael Bell" w:date="2013-05-06T17:59:00Z"/>
          <w:rFonts w:ascii="Courier New" w:hAnsi="Courier New" w:cs="Courier New"/>
          <w:color w:val="000000"/>
          <w:sz w:val="20"/>
          <w:szCs w:val="20"/>
          <w:highlight w:val="white"/>
        </w:rPr>
      </w:pPr>
      <w:ins w:id="403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4034"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4035" w:author="Michael Bell" w:date="2013-05-06T17:59:00Z"/>
          <w:rFonts w:ascii="Courier New" w:hAnsi="Courier New" w:cs="Courier New"/>
          <w:color w:val="000000"/>
          <w:sz w:val="20"/>
          <w:szCs w:val="20"/>
          <w:highlight w:val="white"/>
        </w:rPr>
      </w:pPr>
      <w:ins w:id="4036"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4037" w:author="Michael Bell" w:date="2013-05-06T17:59:00Z"/>
          <w:rFonts w:ascii="Courier New" w:hAnsi="Courier New" w:cs="Courier New"/>
          <w:color w:val="000000"/>
          <w:sz w:val="20"/>
          <w:szCs w:val="20"/>
          <w:highlight w:val="white"/>
        </w:rPr>
      </w:pPr>
      <w:ins w:id="403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4039" w:author="Michael Bell" w:date="2013-05-06T17:59:00Z"/>
          <w:rFonts w:ascii="Courier New" w:hAnsi="Courier New" w:cs="Courier New"/>
          <w:color w:val="008000"/>
          <w:sz w:val="20"/>
          <w:szCs w:val="20"/>
          <w:highlight w:val="white"/>
        </w:rPr>
      </w:pPr>
      <w:ins w:id="404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ins>
    </w:p>
    <w:p w14:paraId="34679637" w14:textId="77777777" w:rsidR="003A2FEE" w:rsidRDefault="003A2FEE" w:rsidP="003A2FEE">
      <w:pPr>
        <w:autoSpaceDE w:val="0"/>
        <w:autoSpaceDN w:val="0"/>
        <w:adjustRightInd w:val="0"/>
        <w:spacing w:after="0" w:line="240" w:lineRule="auto"/>
        <w:rPr>
          <w:ins w:id="4041" w:author="Michael Bell" w:date="2013-05-06T17:59:00Z"/>
          <w:rFonts w:ascii="Courier New" w:hAnsi="Courier New" w:cs="Courier New"/>
          <w:color w:val="000000"/>
          <w:sz w:val="20"/>
          <w:szCs w:val="20"/>
          <w:highlight w:val="white"/>
        </w:rPr>
      </w:pPr>
      <w:ins w:id="404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4043" w:author="Michael Bell" w:date="2013-05-06T17:59:00Z"/>
          <w:rFonts w:ascii="Courier New" w:hAnsi="Courier New" w:cs="Courier New"/>
          <w:color w:val="008000"/>
          <w:sz w:val="20"/>
          <w:szCs w:val="20"/>
          <w:highlight w:val="white"/>
        </w:rPr>
      </w:pPr>
      <w:ins w:id="4044"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ins>
    </w:p>
    <w:p w14:paraId="1A839FC9" w14:textId="77777777" w:rsidR="003A2FEE" w:rsidRDefault="003A2FEE" w:rsidP="003A2FEE">
      <w:pPr>
        <w:autoSpaceDE w:val="0"/>
        <w:autoSpaceDN w:val="0"/>
        <w:adjustRightInd w:val="0"/>
        <w:spacing w:after="0" w:line="240" w:lineRule="auto"/>
        <w:rPr>
          <w:ins w:id="4045" w:author="Michael Bell" w:date="2013-05-06T17:59:00Z"/>
          <w:rFonts w:ascii="Courier New" w:hAnsi="Courier New" w:cs="Courier New"/>
          <w:color w:val="008000"/>
          <w:sz w:val="20"/>
          <w:szCs w:val="20"/>
          <w:highlight w:val="white"/>
        </w:rPr>
      </w:pPr>
      <w:ins w:id="404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ins>
    </w:p>
    <w:p w14:paraId="4695A05C" w14:textId="77777777" w:rsidR="003A2FEE" w:rsidRDefault="003A2FEE" w:rsidP="003A2FEE">
      <w:pPr>
        <w:autoSpaceDE w:val="0"/>
        <w:autoSpaceDN w:val="0"/>
        <w:adjustRightInd w:val="0"/>
        <w:spacing w:after="0" w:line="240" w:lineRule="auto"/>
        <w:rPr>
          <w:ins w:id="4047" w:author="Michael Bell" w:date="2013-05-06T17:59:00Z"/>
          <w:rFonts w:ascii="Courier New" w:hAnsi="Courier New" w:cs="Courier New"/>
          <w:color w:val="000000"/>
          <w:sz w:val="20"/>
          <w:szCs w:val="20"/>
          <w:highlight w:val="white"/>
        </w:rPr>
      </w:pPr>
      <w:ins w:id="404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4049" w:author="Michael Bell" w:date="2013-05-06T17:59:00Z"/>
          <w:rFonts w:ascii="Courier New" w:hAnsi="Courier New" w:cs="Courier New"/>
          <w:color w:val="008000"/>
          <w:sz w:val="20"/>
          <w:szCs w:val="20"/>
          <w:highlight w:val="white"/>
        </w:rPr>
      </w:pPr>
      <w:ins w:id="405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4051" w:author="Michael Bell" w:date="2013-05-06T17:59:00Z"/>
          <w:rFonts w:ascii="Courier New" w:hAnsi="Courier New" w:cs="Courier New"/>
          <w:color w:val="000000"/>
          <w:sz w:val="20"/>
          <w:szCs w:val="20"/>
          <w:highlight w:val="white"/>
        </w:rPr>
      </w:pPr>
      <w:ins w:id="405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4053" w:author="Michael Bell" w:date="2013-05-06T17:59:00Z"/>
          <w:rFonts w:ascii="Courier New" w:hAnsi="Courier New" w:cs="Courier New"/>
          <w:color w:val="000000"/>
          <w:sz w:val="20"/>
          <w:szCs w:val="20"/>
          <w:highlight w:val="white"/>
        </w:rPr>
      </w:pPr>
      <w:ins w:id="405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081930A2" w14:textId="77777777" w:rsidR="003A2FEE" w:rsidRDefault="003A2FEE" w:rsidP="003A2FEE">
      <w:pPr>
        <w:autoSpaceDE w:val="0"/>
        <w:autoSpaceDN w:val="0"/>
        <w:adjustRightInd w:val="0"/>
        <w:spacing w:after="0" w:line="240" w:lineRule="auto"/>
        <w:rPr>
          <w:ins w:id="4055" w:author="Michael Bell" w:date="2013-05-06T17:59:00Z"/>
          <w:rFonts w:ascii="Courier New" w:hAnsi="Courier New" w:cs="Courier New"/>
          <w:color w:val="000000"/>
          <w:sz w:val="20"/>
          <w:szCs w:val="20"/>
          <w:highlight w:val="white"/>
        </w:rPr>
      </w:pPr>
      <w:ins w:id="405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4057" w:author="Michael Bell" w:date="2013-05-06T17:59:00Z"/>
          <w:rFonts w:ascii="Courier New" w:hAnsi="Courier New" w:cs="Courier New"/>
          <w:color w:val="008000"/>
          <w:sz w:val="20"/>
          <w:szCs w:val="20"/>
          <w:highlight w:val="white"/>
        </w:rPr>
      </w:pPr>
      <w:ins w:id="4058" w:author="Michael Bell" w:date="2013-05-06T17:59:00Z">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ins>
    </w:p>
    <w:p w14:paraId="363A4873" w14:textId="77777777" w:rsidR="003A2FEE" w:rsidRDefault="003A2FEE" w:rsidP="003A2FEE">
      <w:pPr>
        <w:autoSpaceDE w:val="0"/>
        <w:autoSpaceDN w:val="0"/>
        <w:adjustRightInd w:val="0"/>
        <w:spacing w:after="0" w:line="240" w:lineRule="auto"/>
        <w:rPr>
          <w:ins w:id="4059" w:author="Michael Bell" w:date="2013-05-06T17:59:00Z"/>
          <w:rFonts w:ascii="Courier New" w:hAnsi="Courier New" w:cs="Courier New"/>
          <w:color w:val="000000"/>
          <w:sz w:val="20"/>
          <w:szCs w:val="20"/>
          <w:highlight w:val="white"/>
        </w:rPr>
      </w:pPr>
      <w:ins w:id="406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4061" w:author="Michael Bell" w:date="2013-05-06T17:59:00Z"/>
          <w:rFonts w:ascii="Courier New" w:hAnsi="Courier New" w:cs="Courier New"/>
          <w:color w:val="000000"/>
          <w:sz w:val="20"/>
          <w:szCs w:val="20"/>
          <w:highlight w:val="white"/>
        </w:rPr>
      </w:pPr>
      <w:ins w:id="4062"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4063" w:author="Michael Bell" w:date="2013-05-06T17:59:00Z"/>
          <w:rFonts w:ascii="Courier New" w:hAnsi="Courier New" w:cs="Courier New"/>
          <w:color w:val="000000"/>
          <w:sz w:val="20"/>
          <w:szCs w:val="20"/>
          <w:highlight w:val="white"/>
        </w:rPr>
      </w:pPr>
      <w:ins w:id="4064"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4065" w:author="Michael Bell" w:date="2013-05-06T17:59:00Z"/>
          <w:rFonts w:ascii="Courier New" w:hAnsi="Courier New" w:cs="Courier New"/>
          <w:color w:val="000000"/>
          <w:sz w:val="20"/>
          <w:szCs w:val="20"/>
          <w:highlight w:val="white"/>
        </w:rPr>
      </w:pPr>
      <w:ins w:id="406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4067" w:author="Michael Bell" w:date="2013-05-06T17:59:00Z"/>
          <w:rFonts w:ascii="Courier New" w:hAnsi="Courier New" w:cs="Courier New"/>
          <w:color w:val="000000"/>
          <w:sz w:val="20"/>
          <w:szCs w:val="20"/>
          <w:highlight w:val="white"/>
        </w:rPr>
      </w:pPr>
      <w:ins w:id="406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4069" w:author="Michael Bell" w:date="2013-05-06T17:54:00Z"/>
          <w:rFonts w:ascii="Courier New" w:hAnsi="Courier New" w:cs="Courier New"/>
          <w:color w:val="008000"/>
          <w:sz w:val="20"/>
          <w:szCs w:val="20"/>
          <w:highlight w:val="white"/>
        </w:rPr>
      </w:pPr>
      <w:ins w:id="4070" w:author="Michael Bell" w:date="2013-05-06T17:59:00Z">
        <w:r>
          <w:rPr>
            <w:rFonts w:ascii="Courier New" w:hAnsi="Courier New" w:cs="Courier New"/>
            <w:b/>
            <w:bCs/>
            <w:color w:val="000080"/>
            <w:sz w:val="20"/>
            <w:szCs w:val="20"/>
            <w:highlight w:val="white"/>
          </w:rPr>
          <w:t>}</w:t>
        </w:r>
      </w:ins>
      <w:del w:id="4071"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4072"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4073" w:author="Michael Bell" w:date="2013-05-06T17:54:00Z"/>
          <w:rFonts w:ascii="Courier New" w:hAnsi="Courier New" w:cs="Courier New"/>
          <w:color w:val="008000"/>
          <w:sz w:val="20"/>
          <w:szCs w:val="20"/>
          <w:highlight w:val="white"/>
        </w:rPr>
      </w:pPr>
      <w:del w:id="4074"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4075" w:author="Michael Bell" w:date="2013-05-06T17:54:00Z"/>
          <w:rFonts w:ascii="Courier New" w:hAnsi="Courier New" w:cs="Courier New"/>
          <w:color w:val="008000"/>
          <w:sz w:val="20"/>
          <w:szCs w:val="20"/>
          <w:highlight w:val="white"/>
        </w:rPr>
      </w:pPr>
      <w:del w:id="4076"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4077" w:author="Michael Bell" w:date="2013-05-06T17:54:00Z"/>
          <w:rFonts w:ascii="Courier New" w:hAnsi="Courier New" w:cs="Courier New"/>
          <w:color w:val="008000"/>
          <w:sz w:val="20"/>
          <w:szCs w:val="20"/>
          <w:highlight w:val="white"/>
        </w:rPr>
      </w:pPr>
      <w:del w:id="4078"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4079" w:author="Michael Bell" w:date="2013-05-06T17:54:00Z"/>
          <w:rFonts w:ascii="Courier New" w:hAnsi="Courier New" w:cs="Courier New"/>
          <w:color w:val="008000"/>
          <w:sz w:val="20"/>
          <w:szCs w:val="20"/>
          <w:highlight w:val="white"/>
        </w:rPr>
      </w:pPr>
      <w:del w:id="4080"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4081" w:author="Michael Bell" w:date="2013-05-06T17:54:00Z"/>
          <w:rFonts w:ascii="Courier New" w:hAnsi="Courier New" w:cs="Courier New"/>
          <w:color w:val="008000"/>
          <w:sz w:val="20"/>
          <w:szCs w:val="20"/>
          <w:highlight w:val="white"/>
        </w:rPr>
      </w:pPr>
      <w:del w:id="408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4083" w:author="Michael Bell" w:date="2013-05-06T17:54:00Z"/>
          <w:rFonts w:ascii="Courier New" w:hAnsi="Courier New" w:cs="Courier New"/>
          <w:color w:val="008000"/>
          <w:sz w:val="20"/>
          <w:szCs w:val="20"/>
          <w:highlight w:val="white"/>
        </w:rPr>
      </w:pPr>
      <w:del w:id="4084"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4085" w:author="Michael Bell" w:date="2013-05-06T17:54:00Z"/>
          <w:rFonts w:ascii="Courier New" w:hAnsi="Courier New" w:cs="Courier New"/>
          <w:color w:val="008000"/>
          <w:sz w:val="20"/>
          <w:szCs w:val="20"/>
          <w:highlight w:val="white"/>
        </w:rPr>
      </w:pPr>
      <w:del w:id="4086"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4087" w:author="Michael Bell" w:date="2013-05-06T17:54:00Z"/>
          <w:rFonts w:ascii="Courier New" w:hAnsi="Courier New" w:cs="Courier New"/>
          <w:color w:val="008000"/>
          <w:sz w:val="20"/>
          <w:szCs w:val="20"/>
          <w:highlight w:val="white"/>
        </w:rPr>
      </w:pPr>
      <w:del w:id="4088"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4089" w:author="Michael Bell" w:date="2013-05-06T17:54:00Z"/>
          <w:rFonts w:ascii="Courier New" w:hAnsi="Courier New" w:cs="Courier New"/>
          <w:color w:val="008000"/>
          <w:sz w:val="20"/>
          <w:szCs w:val="20"/>
          <w:highlight w:val="white"/>
        </w:rPr>
      </w:pPr>
      <w:del w:id="409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4091" w:author="Michael Bell" w:date="2013-05-06T17:54:00Z"/>
          <w:rFonts w:ascii="Courier New" w:hAnsi="Courier New" w:cs="Courier New"/>
          <w:color w:val="008000"/>
          <w:sz w:val="20"/>
          <w:szCs w:val="20"/>
          <w:highlight w:val="white"/>
        </w:rPr>
      </w:pPr>
      <w:del w:id="4092"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4093" w:author="Michael Bell" w:date="2013-05-06T17:54:00Z"/>
          <w:rFonts w:ascii="Courier New" w:hAnsi="Courier New" w:cs="Courier New"/>
          <w:color w:val="000000"/>
          <w:sz w:val="20"/>
          <w:szCs w:val="20"/>
          <w:highlight w:val="white"/>
        </w:rPr>
      </w:pPr>
      <w:del w:id="4094"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4095"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4096" w:author="Michael Bell" w:date="2013-05-06T17:54:00Z"/>
          <w:rFonts w:ascii="Courier New" w:hAnsi="Courier New" w:cs="Courier New"/>
          <w:color w:val="000000"/>
          <w:sz w:val="20"/>
          <w:szCs w:val="20"/>
          <w:highlight w:val="white"/>
        </w:rPr>
      </w:pPr>
      <w:del w:id="4097"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4098" w:author="Michael Bell" w:date="2013-05-06T17:54:00Z"/>
          <w:rFonts w:ascii="Courier New" w:hAnsi="Courier New" w:cs="Courier New"/>
          <w:color w:val="000000"/>
          <w:sz w:val="20"/>
          <w:szCs w:val="20"/>
          <w:highlight w:val="white"/>
        </w:rPr>
      </w:pPr>
      <w:del w:id="4099"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4100" w:author="Michael Bell" w:date="2013-05-06T17:54:00Z"/>
          <w:rFonts w:ascii="Courier New" w:hAnsi="Courier New" w:cs="Courier New"/>
          <w:color w:val="008000"/>
          <w:sz w:val="20"/>
          <w:szCs w:val="20"/>
          <w:highlight w:val="white"/>
        </w:rPr>
      </w:pPr>
      <w:del w:id="41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4102" w:author="Michael Bell" w:date="2013-05-06T17:54:00Z"/>
          <w:rFonts w:ascii="Courier New" w:hAnsi="Courier New" w:cs="Courier New"/>
          <w:color w:val="000000"/>
          <w:sz w:val="20"/>
          <w:szCs w:val="20"/>
          <w:highlight w:val="white"/>
        </w:rPr>
      </w:pPr>
      <w:del w:id="41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4104" w:author="Michael Bell" w:date="2013-05-06T17:54:00Z"/>
          <w:rFonts w:ascii="Courier New" w:hAnsi="Courier New" w:cs="Courier New"/>
          <w:color w:val="008000"/>
          <w:sz w:val="20"/>
          <w:szCs w:val="20"/>
          <w:highlight w:val="white"/>
        </w:rPr>
      </w:pPr>
      <w:del w:id="41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4106" w:author="Michael Bell" w:date="2013-05-06T17:54:00Z"/>
          <w:rFonts w:ascii="Courier New" w:hAnsi="Courier New" w:cs="Courier New"/>
          <w:color w:val="000000"/>
          <w:sz w:val="20"/>
          <w:szCs w:val="20"/>
          <w:highlight w:val="white"/>
        </w:rPr>
      </w:pPr>
      <w:del w:id="41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4108" w:author="Michael Bell" w:date="2013-05-06T17:54:00Z"/>
          <w:rFonts w:ascii="Courier New" w:hAnsi="Courier New" w:cs="Courier New"/>
          <w:color w:val="008000"/>
          <w:sz w:val="20"/>
          <w:szCs w:val="20"/>
          <w:highlight w:val="white"/>
        </w:rPr>
      </w:pPr>
      <w:del w:id="41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4110"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4111" w:author="Michael Bell" w:date="2013-05-06T17:54:00Z"/>
          <w:rFonts w:ascii="Courier New" w:hAnsi="Courier New" w:cs="Courier New"/>
          <w:color w:val="008000"/>
          <w:sz w:val="20"/>
          <w:szCs w:val="20"/>
          <w:highlight w:val="white"/>
        </w:rPr>
      </w:pPr>
      <w:del w:id="41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4113" w:author="Michael Bell" w:date="2013-05-06T17:54:00Z"/>
          <w:rFonts w:ascii="Courier New" w:hAnsi="Courier New" w:cs="Courier New"/>
          <w:color w:val="000000"/>
          <w:sz w:val="20"/>
          <w:szCs w:val="20"/>
          <w:highlight w:val="white"/>
        </w:rPr>
      </w:pPr>
      <w:del w:id="41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4115" w:author="Michael Bell" w:date="2013-05-06T17:54:00Z"/>
          <w:rFonts w:ascii="Courier New" w:hAnsi="Courier New" w:cs="Courier New"/>
          <w:color w:val="008000"/>
          <w:sz w:val="20"/>
          <w:szCs w:val="20"/>
          <w:highlight w:val="white"/>
        </w:rPr>
      </w:pPr>
      <w:del w:id="4116"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4117" w:author="Michael Bell" w:date="2013-05-06T17:54:00Z"/>
          <w:rFonts w:ascii="Courier New" w:hAnsi="Courier New" w:cs="Courier New"/>
          <w:color w:val="008000"/>
          <w:sz w:val="20"/>
          <w:szCs w:val="20"/>
          <w:highlight w:val="white"/>
        </w:rPr>
      </w:pPr>
      <w:del w:id="41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4119" w:author="Michael Bell" w:date="2013-05-06T17:54:00Z"/>
          <w:rFonts w:ascii="Courier New" w:hAnsi="Courier New" w:cs="Courier New"/>
          <w:color w:val="000000"/>
          <w:sz w:val="20"/>
          <w:szCs w:val="20"/>
          <w:highlight w:val="white"/>
        </w:rPr>
      </w:pPr>
      <w:del w:id="41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4121" w:author="Michael Bell" w:date="2013-05-06T17:54:00Z"/>
          <w:rFonts w:ascii="Courier New" w:hAnsi="Courier New" w:cs="Courier New"/>
          <w:color w:val="000000"/>
          <w:sz w:val="20"/>
          <w:szCs w:val="20"/>
          <w:highlight w:val="white"/>
        </w:rPr>
      </w:pPr>
      <w:del w:id="4122"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4123" w:author="Michael Bell" w:date="2013-05-06T17:54:00Z"/>
          <w:rFonts w:ascii="Courier New" w:hAnsi="Courier New" w:cs="Courier New"/>
          <w:color w:val="000000"/>
          <w:sz w:val="20"/>
          <w:szCs w:val="20"/>
          <w:highlight w:val="white"/>
        </w:rPr>
      </w:pPr>
      <w:del w:id="41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4125" w:author="Michael Bell" w:date="2013-05-06T17:54:00Z"/>
          <w:rFonts w:ascii="Courier New" w:hAnsi="Courier New" w:cs="Courier New"/>
          <w:color w:val="000000"/>
          <w:sz w:val="20"/>
          <w:szCs w:val="20"/>
          <w:highlight w:val="white"/>
        </w:rPr>
      </w:pPr>
      <w:del w:id="41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4127" w:author="Michael Bell" w:date="2013-05-06T17:54:00Z"/>
          <w:rFonts w:ascii="Courier New" w:hAnsi="Courier New" w:cs="Courier New"/>
          <w:color w:val="000000"/>
          <w:sz w:val="20"/>
          <w:szCs w:val="20"/>
          <w:highlight w:val="white"/>
        </w:rPr>
      </w:pPr>
      <w:del w:id="41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4129" w:author="Michael Bell" w:date="2013-05-06T17:54:00Z"/>
          <w:rFonts w:ascii="Courier New" w:hAnsi="Courier New" w:cs="Courier New"/>
          <w:color w:val="000000"/>
          <w:sz w:val="20"/>
          <w:szCs w:val="20"/>
          <w:highlight w:val="white"/>
        </w:rPr>
      </w:pPr>
      <w:del w:id="4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4131"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4132" w:author="Michael Bell" w:date="2013-05-06T17:54:00Z"/>
          <w:rFonts w:ascii="Courier New" w:hAnsi="Courier New" w:cs="Courier New"/>
          <w:color w:val="000000"/>
          <w:sz w:val="20"/>
          <w:szCs w:val="20"/>
          <w:highlight w:val="white"/>
        </w:rPr>
      </w:pPr>
      <w:del w:id="4133"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4134" w:author="Michael Bell" w:date="2013-05-06T17:54:00Z"/>
          <w:rFonts w:ascii="Courier New" w:hAnsi="Courier New" w:cs="Courier New"/>
          <w:color w:val="000000"/>
          <w:sz w:val="20"/>
          <w:szCs w:val="20"/>
          <w:highlight w:val="white"/>
        </w:rPr>
      </w:pPr>
      <w:del w:id="41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4136" w:author="Michael Bell" w:date="2013-05-06T17:54:00Z"/>
          <w:rFonts w:ascii="Courier New" w:hAnsi="Courier New" w:cs="Courier New"/>
          <w:color w:val="008000"/>
          <w:sz w:val="20"/>
          <w:szCs w:val="20"/>
          <w:highlight w:val="white"/>
        </w:rPr>
      </w:pPr>
      <w:del w:id="41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4138" w:author="Michael Bell" w:date="2013-05-06T17:54:00Z"/>
          <w:rFonts w:ascii="Courier New" w:hAnsi="Courier New" w:cs="Courier New"/>
          <w:color w:val="000000"/>
          <w:sz w:val="20"/>
          <w:szCs w:val="20"/>
          <w:highlight w:val="white"/>
        </w:rPr>
      </w:pPr>
      <w:del w:id="41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4140" w:author="Michael Bell" w:date="2013-05-06T17:54:00Z"/>
          <w:rFonts w:ascii="Courier New" w:hAnsi="Courier New" w:cs="Courier New"/>
          <w:color w:val="008000"/>
          <w:sz w:val="20"/>
          <w:szCs w:val="20"/>
          <w:highlight w:val="white"/>
        </w:rPr>
      </w:pPr>
      <w:del w:id="4141"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4142" w:author="Michael Bell" w:date="2013-05-06T17:54:00Z"/>
          <w:rFonts w:ascii="Courier New" w:hAnsi="Courier New" w:cs="Courier New"/>
          <w:color w:val="008000"/>
          <w:sz w:val="20"/>
          <w:szCs w:val="20"/>
          <w:highlight w:val="white"/>
        </w:rPr>
      </w:pPr>
      <w:del w:id="41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4144" w:author="Michael Bell" w:date="2013-05-06T17:54:00Z"/>
          <w:rFonts w:ascii="Courier New" w:hAnsi="Courier New" w:cs="Courier New"/>
          <w:color w:val="000000"/>
          <w:sz w:val="20"/>
          <w:szCs w:val="20"/>
          <w:highlight w:val="white"/>
        </w:rPr>
      </w:pPr>
      <w:del w:id="41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4146" w:author="Michael Bell" w:date="2013-05-06T17:54:00Z"/>
          <w:rFonts w:ascii="Courier New" w:hAnsi="Courier New" w:cs="Courier New"/>
          <w:color w:val="008000"/>
          <w:sz w:val="20"/>
          <w:szCs w:val="20"/>
          <w:highlight w:val="white"/>
        </w:rPr>
      </w:pPr>
      <w:del w:id="41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4148" w:author="Michael Bell" w:date="2013-05-06T17:54:00Z"/>
          <w:rFonts w:ascii="Courier New" w:hAnsi="Courier New" w:cs="Courier New"/>
          <w:color w:val="000000"/>
          <w:sz w:val="20"/>
          <w:szCs w:val="20"/>
          <w:highlight w:val="white"/>
        </w:rPr>
      </w:pPr>
      <w:del w:id="41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4150" w:author="Michael Bell" w:date="2013-05-06T17:54:00Z"/>
          <w:rFonts w:ascii="Courier New" w:hAnsi="Courier New" w:cs="Courier New"/>
          <w:color w:val="000000"/>
          <w:sz w:val="20"/>
          <w:szCs w:val="20"/>
          <w:highlight w:val="white"/>
        </w:rPr>
      </w:pPr>
      <w:del w:id="41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4152" w:author="Michael Bell" w:date="2013-05-06T17:54:00Z"/>
          <w:rFonts w:ascii="Courier New" w:hAnsi="Courier New" w:cs="Courier New"/>
          <w:color w:val="000000"/>
          <w:sz w:val="20"/>
          <w:szCs w:val="20"/>
          <w:highlight w:val="white"/>
        </w:rPr>
      </w:pPr>
      <w:del w:id="41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4154" w:author="Michael Bell" w:date="2013-05-06T17:54:00Z"/>
          <w:rFonts w:ascii="Courier New" w:hAnsi="Courier New" w:cs="Courier New"/>
          <w:color w:val="008000"/>
          <w:sz w:val="20"/>
          <w:szCs w:val="20"/>
          <w:highlight w:val="white"/>
        </w:rPr>
      </w:pPr>
      <w:del w:id="4155"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4156" w:author="Michael Bell" w:date="2013-05-06T17:54:00Z"/>
          <w:rFonts w:ascii="Courier New" w:hAnsi="Courier New" w:cs="Courier New"/>
          <w:color w:val="000000"/>
          <w:sz w:val="20"/>
          <w:szCs w:val="20"/>
          <w:highlight w:val="white"/>
        </w:rPr>
      </w:pPr>
      <w:del w:id="41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4158" w:author="Michael Bell" w:date="2013-05-06T17:54:00Z"/>
          <w:rFonts w:ascii="Courier New" w:hAnsi="Courier New" w:cs="Courier New"/>
          <w:color w:val="000000"/>
          <w:sz w:val="20"/>
          <w:szCs w:val="20"/>
          <w:highlight w:val="white"/>
        </w:rPr>
      </w:pPr>
      <w:del w:id="41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4160" w:author="Michael Bell" w:date="2013-05-06T17:54:00Z"/>
          <w:rFonts w:ascii="Courier New" w:hAnsi="Courier New" w:cs="Courier New"/>
          <w:color w:val="000000"/>
          <w:sz w:val="20"/>
          <w:szCs w:val="20"/>
          <w:highlight w:val="white"/>
        </w:rPr>
      </w:pPr>
      <w:del w:id="4161"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4162" w:author="Michael Bell" w:date="2013-05-06T17:54:00Z"/>
          <w:rFonts w:ascii="Courier New" w:hAnsi="Courier New" w:cs="Courier New"/>
          <w:color w:val="000000"/>
          <w:sz w:val="20"/>
          <w:szCs w:val="20"/>
          <w:highlight w:val="white"/>
        </w:rPr>
      </w:pPr>
      <w:del w:id="41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4164" w:author="Michael Bell" w:date="2013-05-06T17:54:00Z"/>
          <w:rFonts w:ascii="Courier New" w:hAnsi="Courier New" w:cs="Courier New"/>
          <w:color w:val="000000"/>
          <w:sz w:val="20"/>
          <w:szCs w:val="20"/>
          <w:highlight w:val="white"/>
        </w:rPr>
      </w:pPr>
      <w:del w:id="41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4166" w:author="Michael Bell" w:date="2013-05-06T17:54:00Z"/>
          <w:rFonts w:ascii="Courier New" w:hAnsi="Courier New" w:cs="Courier New"/>
          <w:color w:val="000000"/>
          <w:sz w:val="20"/>
          <w:szCs w:val="20"/>
          <w:highlight w:val="white"/>
        </w:rPr>
      </w:pPr>
      <w:del w:id="4167"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4168" w:author="Michael Bell" w:date="2013-05-06T17:54:00Z"/>
        </w:rPr>
      </w:pPr>
      <w:del w:id="4169" w:author="Michael Bell" w:date="2013-05-06T17:54:00Z">
        <w:r w:rsidDel="00116173">
          <w:br w:type="page"/>
        </w:r>
      </w:del>
    </w:p>
    <w:p w14:paraId="4B4B85C1" w14:textId="60F68E12" w:rsidR="003F0072" w:rsidDel="00116173" w:rsidRDefault="003F0072" w:rsidP="003F0072">
      <w:pPr>
        <w:pStyle w:val="Heading2"/>
        <w:rPr>
          <w:del w:id="4170" w:author="Michael Bell" w:date="2013-05-06T17:54:00Z"/>
        </w:rPr>
      </w:pPr>
      <w:del w:id="4171"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4172" w:author="Michael Bell" w:date="2013-05-06T17:54:00Z"/>
          <w:rFonts w:ascii="Courier New" w:hAnsi="Courier New" w:cs="Courier New"/>
          <w:color w:val="008000"/>
          <w:sz w:val="20"/>
          <w:szCs w:val="20"/>
          <w:highlight w:val="white"/>
        </w:rPr>
      </w:pPr>
      <w:del w:id="4173"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4174"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4175" w:author="Michael Bell" w:date="2013-05-06T17:54:00Z"/>
          <w:rFonts w:ascii="Courier New" w:hAnsi="Courier New" w:cs="Courier New"/>
          <w:color w:val="008000"/>
          <w:sz w:val="20"/>
          <w:szCs w:val="20"/>
          <w:highlight w:val="white"/>
        </w:rPr>
      </w:pPr>
      <w:del w:id="4176"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4177" w:author="Michael Bell" w:date="2013-05-06T17:54:00Z"/>
          <w:rFonts w:ascii="Courier New" w:hAnsi="Courier New" w:cs="Courier New"/>
          <w:color w:val="008000"/>
          <w:sz w:val="20"/>
          <w:szCs w:val="20"/>
          <w:highlight w:val="white"/>
        </w:rPr>
      </w:pPr>
      <w:del w:id="4178"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4179" w:author="Michael Bell" w:date="2013-05-06T17:54:00Z"/>
          <w:rFonts w:ascii="Courier New" w:hAnsi="Courier New" w:cs="Courier New"/>
          <w:color w:val="008000"/>
          <w:sz w:val="20"/>
          <w:szCs w:val="20"/>
          <w:highlight w:val="white"/>
        </w:rPr>
      </w:pPr>
      <w:del w:id="4180"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4181" w:author="Michael Bell" w:date="2013-05-06T17:54:00Z"/>
          <w:rFonts w:ascii="Courier New" w:hAnsi="Courier New" w:cs="Courier New"/>
          <w:color w:val="008000"/>
          <w:sz w:val="20"/>
          <w:szCs w:val="20"/>
          <w:highlight w:val="white"/>
        </w:rPr>
      </w:pPr>
      <w:del w:id="4182"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4183" w:author="Michael Bell" w:date="2013-05-06T17:54:00Z"/>
          <w:rFonts w:ascii="Courier New" w:hAnsi="Courier New" w:cs="Courier New"/>
          <w:color w:val="008000"/>
          <w:sz w:val="20"/>
          <w:szCs w:val="20"/>
          <w:highlight w:val="white"/>
        </w:rPr>
      </w:pPr>
      <w:del w:id="418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4185" w:author="Michael Bell" w:date="2013-05-06T17:54:00Z"/>
          <w:rFonts w:ascii="Courier New" w:hAnsi="Courier New" w:cs="Courier New"/>
          <w:color w:val="008000"/>
          <w:sz w:val="20"/>
          <w:szCs w:val="20"/>
          <w:highlight w:val="white"/>
        </w:rPr>
      </w:pPr>
      <w:del w:id="4186"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4187" w:author="Michael Bell" w:date="2013-05-06T17:54:00Z"/>
          <w:rFonts w:ascii="Courier New" w:hAnsi="Courier New" w:cs="Courier New"/>
          <w:color w:val="008000"/>
          <w:sz w:val="20"/>
          <w:szCs w:val="20"/>
          <w:highlight w:val="white"/>
        </w:rPr>
      </w:pPr>
      <w:del w:id="4188"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4189" w:author="Michael Bell" w:date="2013-05-06T17:54:00Z"/>
          <w:rFonts w:ascii="Courier New" w:hAnsi="Courier New" w:cs="Courier New"/>
          <w:color w:val="008000"/>
          <w:sz w:val="20"/>
          <w:szCs w:val="20"/>
          <w:highlight w:val="white"/>
        </w:rPr>
      </w:pPr>
      <w:del w:id="4190"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4191" w:author="Michael Bell" w:date="2013-05-06T17:54:00Z"/>
          <w:rFonts w:ascii="Courier New" w:hAnsi="Courier New" w:cs="Courier New"/>
          <w:color w:val="008000"/>
          <w:sz w:val="20"/>
          <w:szCs w:val="20"/>
          <w:highlight w:val="white"/>
        </w:rPr>
      </w:pPr>
      <w:del w:id="419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4193" w:author="Michael Bell" w:date="2013-05-06T17:54:00Z"/>
          <w:rFonts w:ascii="Courier New" w:hAnsi="Courier New" w:cs="Courier New"/>
          <w:color w:val="008000"/>
          <w:sz w:val="20"/>
          <w:szCs w:val="20"/>
          <w:highlight w:val="white"/>
        </w:rPr>
      </w:pPr>
      <w:del w:id="4194"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4195" w:author="Michael Bell" w:date="2013-05-06T17:54:00Z"/>
          <w:rFonts w:ascii="Courier New" w:hAnsi="Courier New" w:cs="Courier New"/>
          <w:color w:val="000000"/>
          <w:sz w:val="20"/>
          <w:szCs w:val="20"/>
          <w:highlight w:val="white"/>
        </w:rPr>
      </w:pPr>
      <w:del w:id="4196"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4197"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4198" w:author="Michael Bell" w:date="2013-05-06T17:54:00Z"/>
          <w:rFonts w:ascii="Courier New" w:hAnsi="Courier New" w:cs="Courier New"/>
          <w:color w:val="008000"/>
          <w:sz w:val="20"/>
          <w:szCs w:val="20"/>
          <w:highlight w:val="white"/>
        </w:rPr>
      </w:pPr>
      <w:del w:id="4199"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4200" w:author="Michael Bell" w:date="2013-05-06T17:54:00Z"/>
          <w:rFonts w:ascii="Courier New" w:hAnsi="Courier New" w:cs="Courier New"/>
          <w:color w:val="000000"/>
          <w:sz w:val="20"/>
          <w:szCs w:val="20"/>
          <w:highlight w:val="white"/>
        </w:rPr>
      </w:pPr>
      <w:del w:id="4201"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4202"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4203"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4204" w:author="Michael Bell" w:date="2013-05-06T17:54:00Z"/>
          <w:rFonts w:ascii="Courier New" w:hAnsi="Courier New" w:cs="Courier New"/>
          <w:color w:val="000000"/>
          <w:sz w:val="20"/>
          <w:szCs w:val="20"/>
          <w:highlight w:val="white"/>
        </w:rPr>
      </w:pPr>
      <w:del w:id="4205"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4206" w:author="Michael Bell" w:date="2013-05-06T17:54:00Z"/>
          <w:rFonts w:ascii="Courier New" w:hAnsi="Courier New" w:cs="Courier New"/>
          <w:color w:val="000000"/>
          <w:sz w:val="20"/>
          <w:szCs w:val="20"/>
          <w:highlight w:val="white"/>
        </w:rPr>
      </w:pPr>
      <w:del w:id="4207"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4208" w:author="Michael Bell" w:date="2013-05-06T17:54:00Z"/>
          <w:rFonts w:ascii="Courier New" w:hAnsi="Courier New" w:cs="Courier New"/>
          <w:color w:val="008000"/>
          <w:sz w:val="20"/>
          <w:szCs w:val="20"/>
          <w:highlight w:val="white"/>
        </w:rPr>
      </w:pPr>
      <w:del w:id="42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4210" w:author="Michael Bell" w:date="2013-05-06T17:54:00Z"/>
          <w:rFonts w:ascii="Courier New" w:hAnsi="Courier New" w:cs="Courier New"/>
          <w:color w:val="000000"/>
          <w:sz w:val="20"/>
          <w:szCs w:val="20"/>
          <w:highlight w:val="white"/>
        </w:rPr>
      </w:pPr>
      <w:del w:id="42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4212" w:author="Michael Bell" w:date="2013-05-06T17:54:00Z"/>
          <w:rFonts w:ascii="Courier New" w:hAnsi="Courier New" w:cs="Courier New"/>
          <w:color w:val="008000"/>
          <w:sz w:val="20"/>
          <w:szCs w:val="20"/>
          <w:highlight w:val="white"/>
        </w:rPr>
      </w:pPr>
      <w:del w:id="42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4214" w:author="Michael Bell" w:date="2013-05-06T17:54:00Z"/>
          <w:rFonts w:ascii="Courier New" w:hAnsi="Courier New" w:cs="Courier New"/>
          <w:color w:val="000000"/>
          <w:sz w:val="20"/>
          <w:szCs w:val="20"/>
          <w:highlight w:val="white"/>
        </w:rPr>
      </w:pPr>
      <w:del w:id="42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4216" w:author="Michael Bell" w:date="2013-05-06T17:54:00Z"/>
          <w:rFonts w:ascii="Courier New" w:hAnsi="Courier New" w:cs="Courier New"/>
          <w:color w:val="008000"/>
          <w:sz w:val="20"/>
          <w:szCs w:val="20"/>
          <w:highlight w:val="white"/>
        </w:rPr>
      </w:pPr>
      <w:del w:id="4217"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4218" w:author="Michael Bell" w:date="2013-05-06T17:54:00Z"/>
          <w:rFonts w:ascii="Courier New" w:hAnsi="Courier New" w:cs="Courier New"/>
          <w:color w:val="008000"/>
          <w:sz w:val="20"/>
          <w:szCs w:val="20"/>
          <w:highlight w:val="white"/>
        </w:rPr>
      </w:pPr>
      <w:del w:id="4219"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4220" w:author="Michael Bell" w:date="2013-05-06T17:54:00Z"/>
          <w:rFonts w:ascii="Courier New" w:hAnsi="Courier New" w:cs="Courier New"/>
          <w:color w:val="000000"/>
          <w:sz w:val="20"/>
          <w:szCs w:val="20"/>
          <w:highlight w:val="white"/>
        </w:rPr>
      </w:pPr>
      <w:del w:id="42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4222" w:author="Michael Bell" w:date="2013-05-06T17:54:00Z"/>
          <w:rFonts w:ascii="Courier New" w:hAnsi="Courier New" w:cs="Courier New"/>
          <w:color w:val="000000"/>
          <w:sz w:val="20"/>
          <w:szCs w:val="20"/>
          <w:highlight w:val="white"/>
        </w:rPr>
      </w:pPr>
      <w:del w:id="42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4224" w:author="Michael Bell" w:date="2013-05-06T17:54:00Z"/>
          <w:rFonts w:ascii="Courier New" w:hAnsi="Courier New" w:cs="Courier New"/>
          <w:color w:val="000000"/>
          <w:sz w:val="20"/>
          <w:szCs w:val="20"/>
          <w:highlight w:val="white"/>
        </w:rPr>
      </w:pPr>
      <w:del w:id="4225"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03DC75FE" w14:textId="77777777" w:rsidR="003A2FEE" w:rsidRDefault="003A2FEE" w:rsidP="003A2FEE">
      <w:pPr>
        <w:autoSpaceDE w:val="0"/>
        <w:autoSpaceDN w:val="0"/>
        <w:adjustRightInd w:val="0"/>
        <w:spacing w:after="0" w:line="240" w:lineRule="auto"/>
        <w:rPr>
          <w:ins w:id="4226" w:author="Michael Bell" w:date="2013-05-06T18:02:00Z"/>
          <w:rFonts w:ascii="Courier New" w:hAnsi="Courier New" w:cs="Courier New"/>
          <w:color w:val="008000"/>
          <w:sz w:val="20"/>
          <w:szCs w:val="20"/>
          <w:highlight w:val="white"/>
        </w:rPr>
      </w:pPr>
      <w:ins w:id="4227"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4228"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4229" w:author="Michael Bell" w:date="2013-05-06T18:02:00Z"/>
          <w:rFonts w:ascii="Courier New" w:hAnsi="Courier New" w:cs="Courier New"/>
          <w:color w:val="008000"/>
          <w:sz w:val="20"/>
          <w:szCs w:val="20"/>
          <w:highlight w:val="white"/>
        </w:rPr>
      </w:pPr>
      <w:ins w:id="4230"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4231" w:author="Michael Bell" w:date="2013-05-06T18:02:00Z"/>
          <w:rFonts w:ascii="Courier New" w:hAnsi="Courier New" w:cs="Courier New"/>
          <w:color w:val="008000"/>
          <w:sz w:val="20"/>
          <w:szCs w:val="20"/>
          <w:highlight w:val="white"/>
        </w:rPr>
      </w:pPr>
      <w:ins w:id="4232"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4233" w:author="Michael Bell" w:date="2013-05-06T18:02:00Z"/>
          <w:rFonts w:ascii="Courier New" w:hAnsi="Courier New" w:cs="Courier New"/>
          <w:color w:val="008000"/>
          <w:sz w:val="20"/>
          <w:szCs w:val="20"/>
          <w:highlight w:val="white"/>
        </w:rPr>
      </w:pPr>
      <w:ins w:id="4234"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4235" w:author="Michael Bell" w:date="2013-05-06T18:02:00Z"/>
          <w:rFonts w:ascii="Courier New" w:hAnsi="Courier New" w:cs="Courier New"/>
          <w:color w:val="008000"/>
          <w:sz w:val="20"/>
          <w:szCs w:val="20"/>
          <w:highlight w:val="white"/>
        </w:rPr>
      </w:pPr>
      <w:ins w:id="4236"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4237" w:author="Michael Bell" w:date="2013-05-06T18:02:00Z"/>
          <w:rFonts w:ascii="Courier New" w:hAnsi="Courier New" w:cs="Courier New"/>
          <w:color w:val="008000"/>
          <w:sz w:val="20"/>
          <w:szCs w:val="20"/>
          <w:highlight w:val="white"/>
        </w:rPr>
      </w:pPr>
      <w:ins w:id="4238" w:author="Michael Bell" w:date="2013-05-06T18:02:00Z">
        <w:r>
          <w:rPr>
            <w:rFonts w:ascii="Courier New" w:hAnsi="Courier New" w:cs="Courier New"/>
            <w:color w:val="008000"/>
            <w:sz w:val="20"/>
            <w:szCs w:val="20"/>
            <w:highlight w:val="white"/>
          </w:rPr>
          <w:t xml:space="preserve"> Hornby trainset automation</w:t>
        </w:r>
      </w:ins>
    </w:p>
    <w:p w14:paraId="1A108742" w14:textId="77777777" w:rsidR="003A2FEE" w:rsidRDefault="003A2FEE" w:rsidP="003A2FEE">
      <w:pPr>
        <w:autoSpaceDE w:val="0"/>
        <w:autoSpaceDN w:val="0"/>
        <w:adjustRightInd w:val="0"/>
        <w:spacing w:after="0" w:line="240" w:lineRule="auto"/>
        <w:rPr>
          <w:ins w:id="4239" w:author="Michael Bell" w:date="2013-05-06T18:02:00Z"/>
          <w:rFonts w:ascii="Courier New" w:hAnsi="Courier New" w:cs="Courier New"/>
          <w:color w:val="008000"/>
          <w:sz w:val="20"/>
          <w:szCs w:val="20"/>
          <w:highlight w:val="white"/>
        </w:rPr>
      </w:pPr>
      <w:ins w:id="4240"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4241" w:author="Michael Bell" w:date="2013-05-06T18:02:00Z"/>
          <w:rFonts w:ascii="Courier New" w:hAnsi="Courier New" w:cs="Courier New"/>
          <w:color w:val="008000"/>
          <w:sz w:val="20"/>
          <w:szCs w:val="20"/>
          <w:highlight w:val="white"/>
        </w:rPr>
      </w:pPr>
      <w:ins w:id="4242"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4243" w:author="Michael Bell" w:date="2013-05-06T18:02:00Z"/>
          <w:rFonts w:ascii="Courier New" w:hAnsi="Courier New" w:cs="Courier New"/>
          <w:color w:val="008000"/>
          <w:sz w:val="20"/>
          <w:szCs w:val="20"/>
          <w:highlight w:val="white"/>
        </w:rPr>
      </w:pPr>
      <w:ins w:id="4244"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4245" w:author="Michael Bell" w:date="2013-05-06T18:02:00Z"/>
          <w:rFonts w:ascii="Courier New" w:hAnsi="Courier New" w:cs="Courier New"/>
          <w:color w:val="008000"/>
          <w:sz w:val="20"/>
          <w:szCs w:val="20"/>
          <w:highlight w:val="white"/>
        </w:rPr>
      </w:pPr>
      <w:ins w:id="4246"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4247" w:author="Michael Bell" w:date="2013-05-06T18:02:00Z"/>
          <w:rFonts w:ascii="Courier New" w:hAnsi="Courier New" w:cs="Courier New"/>
          <w:color w:val="008000"/>
          <w:sz w:val="20"/>
          <w:szCs w:val="20"/>
          <w:highlight w:val="white"/>
        </w:rPr>
      </w:pPr>
      <w:ins w:id="4248"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4249" w:author="Michael Bell" w:date="2013-05-06T18:02:00Z"/>
          <w:rFonts w:ascii="Courier New" w:hAnsi="Courier New" w:cs="Courier New"/>
          <w:color w:val="008000"/>
          <w:sz w:val="20"/>
          <w:szCs w:val="20"/>
          <w:highlight w:val="white"/>
        </w:rPr>
      </w:pPr>
      <w:ins w:id="4250"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4251" w:author="Michael Bell" w:date="2013-05-06T18:02:00Z"/>
          <w:rFonts w:ascii="Courier New" w:hAnsi="Courier New" w:cs="Courier New"/>
          <w:color w:val="008000"/>
          <w:sz w:val="20"/>
          <w:szCs w:val="20"/>
          <w:highlight w:val="white"/>
        </w:rPr>
      </w:pPr>
      <w:ins w:id="4252"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4253" w:author="Michael Bell" w:date="2013-05-06T18:02:00Z"/>
          <w:rFonts w:ascii="Courier New" w:hAnsi="Courier New" w:cs="Courier New"/>
          <w:color w:val="000000"/>
          <w:sz w:val="20"/>
          <w:szCs w:val="20"/>
          <w:highlight w:val="white"/>
        </w:rPr>
      </w:pPr>
      <w:ins w:id="4254"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4255"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4256" w:author="Michael Bell" w:date="2013-05-06T18:02:00Z"/>
          <w:rFonts w:ascii="Courier New" w:hAnsi="Courier New" w:cs="Courier New"/>
          <w:color w:val="000000"/>
          <w:sz w:val="20"/>
          <w:szCs w:val="20"/>
          <w:highlight w:val="white"/>
        </w:rPr>
      </w:pPr>
      <w:ins w:id="4257" w:author="Michael Bell" w:date="2013-05-06T18:02: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4258" w:author="Michael Bell" w:date="2013-05-06T18:02:00Z"/>
          <w:rFonts w:ascii="Courier New" w:hAnsi="Courier New" w:cs="Courier New"/>
          <w:color w:val="000000"/>
          <w:sz w:val="20"/>
          <w:szCs w:val="20"/>
          <w:highlight w:val="white"/>
        </w:rPr>
      </w:pPr>
      <w:ins w:id="4259"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4260" w:author="Michael Bell" w:date="2013-05-06T18:02:00Z"/>
          <w:rFonts w:ascii="Courier New" w:hAnsi="Courier New" w:cs="Courier New"/>
          <w:color w:val="000000"/>
          <w:sz w:val="20"/>
          <w:szCs w:val="20"/>
          <w:highlight w:val="white"/>
        </w:rPr>
      </w:pPr>
      <w:ins w:id="4261"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4262" w:author="Michael Bell" w:date="2013-05-06T18:02:00Z"/>
          <w:rFonts w:ascii="Courier New" w:hAnsi="Courier New" w:cs="Courier New"/>
          <w:color w:val="008000"/>
          <w:sz w:val="20"/>
          <w:szCs w:val="20"/>
          <w:highlight w:val="white"/>
        </w:rPr>
      </w:pPr>
      <w:ins w:id="426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ins>
    </w:p>
    <w:p w14:paraId="6171D907" w14:textId="77777777" w:rsidR="003A2FEE" w:rsidRDefault="003A2FEE" w:rsidP="003A2FEE">
      <w:pPr>
        <w:autoSpaceDE w:val="0"/>
        <w:autoSpaceDN w:val="0"/>
        <w:adjustRightInd w:val="0"/>
        <w:spacing w:after="0" w:line="240" w:lineRule="auto"/>
        <w:rPr>
          <w:ins w:id="4264" w:author="Michael Bell" w:date="2013-05-06T18:02:00Z"/>
          <w:rFonts w:ascii="Courier New" w:hAnsi="Courier New" w:cs="Courier New"/>
          <w:color w:val="000000"/>
          <w:sz w:val="20"/>
          <w:szCs w:val="20"/>
          <w:highlight w:val="white"/>
        </w:rPr>
      </w:pPr>
      <w:ins w:id="4265"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4266"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4267" w:author="Michael Bell" w:date="2013-05-06T18:02:00Z"/>
          <w:rFonts w:ascii="Courier New" w:hAnsi="Courier New" w:cs="Courier New"/>
          <w:color w:val="008000"/>
          <w:sz w:val="20"/>
          <w:szCs w:val="20"/>
          <w:highlight w:val="white"/>
        </w:rPr>
      </w:pPr>
      <w:ins w:id="426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4269" w:author="Michael Bell" w:date="2013-05-06T18:02:00Z"/>
          <w:rFonts w:ascii="Courier New" w:hAnsi="Courier New" w:cs="Courier New"/>
          <w:color w:val="000000"/>
          <w:sz w:val="20"/>
          <w:szCs w:val="20"/>
          <w:highlight w:val="white"/>
        </w:rPr>
      </w:pPr>
      <w:ins w:id="4270"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4271" w:author="Michael Bell" w:date="2013-05-06T18:02:00Z"/>
          <w:rFonts w:ascii="Courier New" w:hAnsi="Courier New" w:cs="Courier New"/>
          <w:color w:val="000000"/>
          <w:sz w:val="20"/>
          <w:szCs w:val="20"/>
          <w:highlight w:val="white"/>
        </w:rPr>
      </w:pPr>
      <w:ins w:id="4272"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4273"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4274" w:author="Michael Bell" w:date="2013-05-06T18:02:00Z"/>
          <w:rFonts w:ascii="Courier New" w:hAnsi="Courier New" w:cs="Courier New"/>
          <w:color w:val="008000"/>
          <w:sz w:val="20"/>
          <w:szCs w:val="20"/>
          <w:highlight w:val="white"/>
        </w:rPr>
      </w:pPr>
      <w:ins w:id="427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4276" w:author="Michael Bell" w:date="2013-05-06T18:02:00Z"/>
          <w:rFonts w:ascii="Courier New" w:hAnsi="Courier New" w:cs="Courier New"/>
          <w:color w:val="008000"/>
          <w:sz w:val="20"/>
          <w:szCs w:val="20"/>
          <w:highlight w:val="white"/>
        </w:rPr>
      </w:pPr>
      <w:ins w:id="4277"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4278" w:author="Michael Bell" w:date="2013-05-06T18:02:00Z"/>
          <w:rFonts w:ascii="Courier New" w:hAnsi="Courier New" w:cs="Courier New"/>
          <w:color w:val="008000"/>
          <w:sz w:val="20"/>
          <w:szCs w:val="20"/>
          <w:highlight w:val="white"/>
        </w:rPr>
      </w:pPr>
      <w:ins w:id="4279" w:author="Michael Bell" w:date="2013-05-06T18:02: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4280"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4281" w:author="Michael Bell" w:date="2013-05-06T18:02:00Z"/>
          <w:rFonts w:ascii="Courier New" w:hAnsi="Courier New" w:cs="Courier New"/>
          <w:color w:val="008000"/>
          <w:sz w:val="20"/>
          <w:szCs w:val="20"/>
          <w:highlight w:val="white"/>
        </w:rPr>
      </w:pPr>
      <w:ins w:id="428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4283" w:author="Michael Bell" w:date="2013-05-06T18:02:00Z"/>
          <w:rFonts w:ascii="Courier New" w:hAnsi="Courier New" w:cs="Courier New"/>
          <w:color w:val="008000"/>
          <w:sz w:val="20"/>
          <w:szCs w:val="20"/>
          <w:highlight w:val="white"/>
        </w:rPr>
      </w:pPr>
      <w:ins w:id="4284"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4285" w:author="Michael Bell" w:date="2013-05-06T18:02:00Z"/>
          <w:rFonts w:ascii="Courier New" w:hAnsi="Courier New" w:cs="Courier New"/>
          <w:color w:val="008000"/>
          <w:sz w:val="20"/>
          <w:szCs w:val="20"/>
          <w:highlight w:val="white"/>
        </w:rPr>
      </w:pPr>
      <w:ins w:id="4286"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4287" w:author="Michael Bell" w:date="2013-05-06T18:02:00Z"/>
          <w:rFonts w:ascii="Courier New" w:hAnsi="Courier New" w:cs="Courier New"/>
          <w:color w:val="008000"/>
          <w:sz w:val="20"/>
          <w:szCs w:val="20"/>
          <w:highlight w:val="white"/>
        </w:rPr>
      </w:pPr>
      <w:ins w:id="4288"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4289" w:author="Michael Bell" w:date="2013-05-06T18:02:00Z"/>
          <w:rFonts w:ascii="Courier New" w:hAnsi="Courier New" w:cs="Courier New"/>
          <w:color w:val="008000"/>
          <w:sz w:val="20"/>
          <w:szCs w:val="20"/>
          <w:highlight w:val="white"/>
        </w:rPr>
      </w:pPr>
      <w:ins w:id="4290" w:author="Michael Bell" w:date="2013-05-06T18:02: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ins>
    </w:p>
    <w:p w14:paraId="3E33E2B8" w14:textId="77777777" w:rsidR="003A2FEE" w:rsidRDefault="003A2FEE" w:rsidP="003A2FEE">
      <w:pPr>
        <w:autoSpaceDE w:val="0"/>
        <w:autoSpaceDN w:val="0"/>
        <w:adjustRightInd w:val="0"/>
        <w:spacing w:after="0" w:line="240" w:lineRule="auto"/>
        <w:rPr>
          <w:ins w:id="4291"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4292" w:author="Michael Bell" w:date="2013-05-06T18:02:00Z"/>
          <w:rFonts w:ascii="Courier New" w:hAnsi="Courier New" w:cs="Courier New"/>
          <w:color w:val="008000"/>
          <w:sz w:val="20"/>
          <w:szCs w:val="20"/>
          <w:highlight w:val="white"/>
        </w:rPr>
      </w:pPr>
      <w:ins w:id="4293"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4294" w:author="Michael Bell" w:date="2013-05-06T18:02:00Z"/>
          <w:rFonts w:ascii="Courier New" w:hAnsi="Courier New" w:cs="Courier New"/>
          <w:color w:val="000000"/>
          <w:sz w:val="20"/>
          <w:szCs w:val="20"/>
          <w:highlight w:val="white"/>
        </w:rPr>
      </w:pPr>
      <w:ins w:id="4295"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4296" w:author="Michael Bell" w:date="2013-05-06T18:02:00Z"/>
          <w:rFonts w:ascii="Courier New" w:hAnsi="Courier New" w:cs="Courier New"/>
          <w:color w:val="000000"/>
          <w:sz w:val="20"/>
          <w:szCs w:val="20"/>
          <w:highlight w:val="white"/>
        </w:rPr>
      </w:pPr>
      <w:ins w:id="4297"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4298" w:author="Michael Bell" w:date="2013-05-06T18:02:00Z"/>
          <w:rFonts w:ascii="Courier New" w:hAnsi="Courier New" w:cs="Courier New"/>
          <w:color w:val="000000"/>
          <w:sz w:val="20"/>
          <w:szCs w:val="20"/>
          <w:highlight w:val="white"/>
        </w:rPr>
      </w:pPr>
      <w:ins w:id="4299"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4300" w:author="Michael Bell" w:date="2013-05-06T18:02:00Z"/>
          <w:rFonts w:ascii="Courier New" w:hAnsi="Courier New" w:cs="Courier New"/>
          <w:color w:val="000000"/>
          <w:sz w:val="20"/>
          <w:szCs w:val="20"/>
          <w:highlight w:val="white"/>
        </w:rPr>
      </w:pPr>
      <w:ins w:id="4301"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4302" w:author="Michael Bell" w:date="2013-05-06T18:02:00Z"/>
          <w:rFonts w:ascii="Courier New" w:hAnsi="Courier New" w:cs="Courier New"/>
          <w:color w:val="000000"/>
          <w:sz w:val="20"/>
          <w:szCs w:val="20"/>
          <w:highlight w:val="white"/>
        </w:rPr>
      </w:pPr>
      <w:ins w:id="4303" w:author="Michael Bell" w:date="2013-05-06T18:02: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4304" w:author="Michael Bell" w:date="2013-05-06T18:02:00Z"/>
          <w:rFonts w:ascii="Courier New" w:hAnsi="Courier New" w:cs="Courier New"/>
          <w:color w:val="000000"/>
          <w:sz w:val="20"/>
          <w:szCs w:val="20"/>
          <w:highlight w:val="white"/>
        </w:rPr>
      </w:pPr>
      <w:ins w:id="4305"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4306" w:author="Michael Bell" w:date="2013-05-06T18:02:00Z"/>
          <w:rFonts w:ascii="Courier New" w:hAnsi="Courier New" w:cs="Courier New"/>
          <w:color w:val="008000"/>
          <w:sz w:val="20"/>
          <w:szCs w:val="20"/>
          <w:highlight w:val="white"/>
        </w:rPr>
      </w:pPr>
      <w:ins w:id="4307" w:author="Michael Bell" w:date="2013-05-06T18:02:00Z">
        <w:r>
          <w:rPr>
            <w:rFonts w:ascii="Courier New" w:hAnsi="Courier New" w:cs="Courier New"/>
            <w:color w:val="008000"/>
            <w:sz w:val="20"/>
            <w:szCs w:val="20"/>
            <w:highlight w:val="white"/>
          </w:rPr>
          <w:t>//  pinMode(pointPower, OUTPUT);</w:t>
        </w:r>
      </w:ins>
    </w:p>
    <w:p w14:paraId="375F6049" w14:textId="77777777" w:rsidR="003A2FEE" w:rsidRDefault="003A2FEE" w:rsidP="003A2FEE">
      <w:pPr>
        <w:autoSpaceDE w:val="0"/>
        <w:autoSpaceDN w:val="0"/>
        <w:adjustRightInd w:val="0"/>
        <w:spacing w:after="0" w:line="240" w:lineRule="auto"/>
        <w:rPr>
          <w:ins w:id="4308" w:author="Michael Bell" w:date="2013-05-06T18:02:00Z"/>
          <w:rFonts w:ascii="Courier New" w:hAnsi="Courier New" w:cs="Courier New"/>
          <w:color w:val="000000"/>
          <w:sz w:val="20"/>
          <w:szCs w:val="20"/>
          <w:highlight w:val="white"/>
        </w:rPr>
      </w:pPr>
      <w:ins w:id="4309"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4310" w:author="Michael Bell" w:date="2013-05-06T18:02:00Z"/>
          <w:rFonts w:ascii="Courier New" w:hAnsi="Courier New" w:cs="Courier New"/>
          <w:color w:val="000000"/>
          <w:sz w:val="20"/>
          <w:szCs w:val="20"/>
          <w:highlight w:val="white"/>
        </w:rPr>
      </w:pPr>
      <w:ins w:id="4311"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4312"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4313" w:author="Michael Bell" w:date="2013-05-06T18:02:00Z"/>
          <w:rFonts w:ascii="Courier New" w:hAnsi="Courier New" w:cs="Courier New"/>
          <w:color w:val="008000"/>
          <w:sz w:val="20"/>
          <w:szCs w:val="20"/>
          <w:highlight w:val="white"/>
        </w:rPr>
      </w:pPr>
      <w:ins w:id="431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4315" w:author="Michael Bell" w:date="2013-05-06T18:02:00Z"/>
          <w:rFonts w:ascii="Courier New" w:hAnsi="Courier New" w:cs="Courier New"/>
          <w:color w:val="000000"/>
          <w:sz w:val="20"/>
          <w:szCs w:val="20"/>
          <w:highlight w:val="white"/>
        </w:rPr>
      </w:pPr>
      <w:ins w:id="4316" w:author="Michael Bell" w:date="2013-05-06T18:02: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4317" w:author="Michael Bell" w:date="2013-05-06T18:02:00Z"/>
          <w:rFonts w:ascii="Courier New" w:hAnsi="Courier New" w:cs="Courier New"/>
          <w:color w:val="000000"/>
          <w:sz w:val="20"/>
          <w:szCs w:val="20"/>
          <w:highlight w:val="white"/>
        </w:rPr>
      </w:pPr>
      <w:ins w:id="4318" w:author="Michael Bell" w:date="2013-05-06T18:02: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4319"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4320" w:author="Michael Bell" w:date="2013-05-06T18:02:00Z"/>
          <w:rFonts w:ascii="Courier New" w:hAnsi="Courier New" w:cs="Courier New"/>
          <w:color w:val="008000"/>
          <w:sz w:val="20"/>
          <w:szCs w:val="20"/>
          <w:highlight w:val="white"/>
        </w:rPr>
      </w:pPr>
      <w:ins w:id="432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4322" w:author="Michael Bell" w:date="2013-05-06T18:02:00Z"/>
          <w:rFonts w:ascii="Courier New" w:hAnsi="Courier New" w:cs="Courier New"/>
          <w:color w:val="000000"/>
          <w:sz w:val="20"/>
          <w:szCs w:val="20"/>
          <w:highlight w:val="white"/>
        </w:rPr>
      </w:pPr>
      <w:ins w:id="4323" w:author="Michael Bell" w:date="2013-05-06T18:02: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4324"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4325" w:author="Michael Bell" w:date="2013-05-06T18:02:00Z"/>
          <w:rFonts w:ascii="Courier New" w:hAnsi="Courier New" w:cs="Courier New"/>
          <w:color w:val="008000"/>
          <w:sz w:val="20"/>
          <w:szCs w:val="20"/>
          <w:highlight w:val="white"/>
        </w:rPr>
      </w:pPr>
      <w:ins w:id="432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4327" w:author="Michael Bell" w:date="2013-05-06T18:02:00Z"/>
          <w:rFonts w:ascii="Courier New" w:hAnsi="Courier New" w:cs="Courier New"/>
          <w:color w:val="000000"/>
          <w:sz w:val="20"/>
          <w:szCs w:val="20"/>
          <w:highlight w:val="white"/>
        </w:rPr>
      </w:pPr>
      <w:ins w:id="432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4329" w:author="Michael Bell" w:date="2013-05-06T18:02:00Z"/>
          <w:rFonts w:ascii="Courier New" w:hAnsi="Courier New" w:cs="Courier New"/>
          <w:color w:val="000000"/>
          <w:sz w:val="20"/>
          <w:szCs w:val="20"/>
          <w:highlight w:val="white"/>
        </w:rPr>
      </w:pPr>
      <w:ins w:id="4330"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4331" w:author="Michael Bell" w:date="2013-05-06T18:02:00Z"/>
          <w:rFonts w:ascii="Courier New" w:hAnsi="Courier New" w:cs="Courier New"/>
          <w:color w:val="008000"/>
          <w:sz w:val="20"/>
          <w:szCs w:val="20"/>
          <w:highlight w:val="white"/>
        </w:rPr>
      </w:pPr>
      <w:ins w:id="4332"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4333" w:author="Michael Bell" w:date="2013-05-06T18:02:00Z"/>
          <w:rFonts w:ascii="Courier New" w:hAnsi="Courier New" w:cs="Courier New"/>
          <w:color w:val="008000"/>
          <w:sz w:val="20"/>
          <w:szCs w:val="20"/>
          <w:highlight w:val="white"/>
        </w:rPr>
      </w:pPr>
      <w:ins w:id="4334"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4335" w:author="Michael Bell" w:date="2013-05-06T18:02:00Z"/>
          <w:rFonts w:ascii="Courier New" w:hAnsi="Courier New" w:cs="Courier New"/>
          <w:color w:val="008000"/>
          <w:sz w:val="20"/>
          <w:szCs w:val="20"/>
          <w:highlight w:val="white"/>
        </w:rPr>
      </w:pPr>
      <w:ins w:id="4336" w:author="Michael Bell" w:date="2013-05-06T18:02:00Z">
        <w:r>
          <w:rPr>
            <w:rFonts w:ascii="Courier New" w:hAnsi="Courier New" w:cs="Courier New"/>
            <w:color w:val="008000"/>
            <w:sz w:val="20"/>
            <w:szCs w:val="20"/>
            <w:highlight w:val="white"/>
          </w:rPr>
          <w:t>//    pointState[i] = true;</w:t>
        </w:r>
      </w:ins>
    </w:p>
    <w:p w14:paraId="177838B9" w14:textId="77777777" w:rsidR="003A2FEE" w:rsidRDefault="003A2FEE" w:rsidP="003A2FEE">
      <w:pPr>
        <w:autoSpaceDE w:val="0"/>
        <w:autoSpaceDN w:val="0"/>
        <w:adjustRightInd w:val="0"/>
        <w:spacing w:after="0" w:line="240" w:lineRule="auto"/>
        <w:rPr>
          <w:ins w:id="4337" w:author="Michael Bell" w:date="2013-05-06T18:02:00Z"/>
          <w:rFonts w:ascii="Courier New" w:hAnsi="Courier New" w:cs="Courier New"/>
          <w:color w:val="008000"/>
          <w:sz w:val="20"/>
          <w:szCs w:val="20"/>
          <w:highlight w:val="white"/>
        </w:rPr>
      </w:pPr>
      <w:ins w:id="4338" w:author="Michael Bell" w:date="2013-05-06T18:02:00Z">
        <w:r>
          <w:rPr>
            <w:rFonts w:ascii="Courier New" w:hAnsi="Courier New" w:cs="Courier New"/>
            <w:color w:val="008000"/>
            <w:sz w:val="20"/>
            <w:szCs w:val="20"/>
            <w:highlight w:val="white"/>
          </w:rPr>
          <w:t>//    pointSwitch[i] = false;</w:t>
        </w:r>
      </w:ins>
    </w:p>
    <w:p w14:paraId="7A24DD42" w14:textId="77777777" w:rsidR="003A2FEE" w:rsidRDefault="003A2FEE" w:rsidP="003A2FEE">
      <w:pPr>
        <w:autoSpaceDE w:val="0"/>
        <w:autoSpaceDN w:val="0"/>
        <w:adjustRightInd w:val="0"/>
        <w:spacing w:after="0" w:line="240" w:lineRule="auto"/>
        <w:rPr>
          <w:ins w:id="4339" w:author="Michael Bell" w:date="2013-05-06T18:02:00Z"/>
          <w:rFonts w:ascii="Courier New" w:hAnsi="Courier New" w:cs="Courier New"/>
          <w:color w:val="000000"/>
          <w:sz w:val="20"/>
          <w:szCs w:val="20"/>
          <w:highlight w:val="white"/>
        </w:rPr>
      </w:pPr>
      <w:ins w:id="434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4341"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4342" w:author="Michael Bell" w:date="2013-05-06T18:02:00Z"/>
          <w:rFonts w:ascii="Courier New" w:hAnsi="Courier New" w:cs="Courier New"/>
          <w:color w:val="008000"/>
          <w:sz w:val="20"/>
          <w:szCs w:val="20"/>
          <w:highlight w:val="white"/>
        </w:rPr>
      </w:pPr>
      <w:ins w:id="434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ins>
    </w:p>
    <w:p w14:paraId="7C974D57" w14:textId="77777777" w:rsidR="003A2FEE" w:rsidRDefault="003A2FEE" w:rsidP="003A2FEE">
      <w:pPr>
        <w:autoSpaceDE w:val="0"/>
        <w:autoSpaceDN w:val="0"/>
        <w:adjustRightInd w:val="0"/>
        <w:spacing w:after="0" w:line="240" w:lineRule="auto"/>
        <w:rPr>
          <w:ins w:id="4344" w:author="Michael Bell" w:date="2013-05-06T18:02:00Z"/>
          <w:rFonts w:ascii="Courier New" w:hAnsi="Courier New" w:cs="Courier New"/>
          <w:color w:val="000000"/>
          <w:sz w:val="20"/>
          <w:szCs w:val="20"/>
          <w:highlight w:val="white"/>
        </w:rPr>
      </w:pPr>
      <w:ins w:id="4345" w:author="Michael Bell" w:date="2013-05-06T18:02: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4346"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4347" w:author="Michael Bell" w:date="2013-05-06T18:02:00Z"/>
          <w:rFonts w:ascii="Courier New" w:hAnsi="Courier New" w:cs="Courier New"/>
          <w:color w:val="008000"/>
          <w:sz w:val="20"/>
          <w:szCs w:val="20"/>
          <w:highlight w:val="white"/>
        </w:rPr>
      </w:pPr>
      <w:ins w:id="434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ins>
    </w:p>
    <w:p w14:paraId="5F4D5EAE" w14:textId="77777777" w:rsidR="003A2FEE" w:rsidRDefault="003A2FEE" w:rsidP="003A2FEE">
      <w:pPr>
        <w:autoSpaceDE w:val="0"/>
        <w:autoSpaceDN w:val="0"/>
        <w:adjustRightInd w:val="0"/>
        <w:spacing w:after="0" w:line="240" w:lineRule="auto"/>
        <w:rPr>
          <w:ins w:id="4349" w:author="Michael Bell" w:date="2013-05-06T18:02:00Z"/>
          <w:rFonts w:ascii="Courier New" w:hAnsi="Courier New" w:cs="Courier New"/>
          <w:color w:val="000000"/>
          <w:sz w:val="20"/>
          <w:szCs w:val="20"/>
          <w:highlight w:val="white"/>
        </w:rPr>
      </w:pPr>
      <w:ins w:id="4350"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4351" w:author="Michael Bell" w:date="2013-05-06T18:02:00Z"/>
          <w:rFonts w:ascii="Courier New" w:hAnsi="Courier New" w:cs="Courier New"/>
          <w:color w:val="000000"/>
          <w:sz w:val="20"/>
          <w:szCs w:val="20"/>
          <w:highlight w:val="white"/>
        </w:rPr>
      </w:pPr>
      <w:ins w:id="4352" w:author="Michael Bell" w:date="2013-05-06T18:02: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4353" w:author="Michael Bell" w:date="2013-05-06T18:02:00Z"/>
          <w:rFonts w:ascii="Courier New" w:hAnsi="Courier New" w:cs="Courier New"/>
          <w:color w:val="000000"/>
          <w:sz w:val="20"/>
          <w:szCs w:val="20"/>
          <w:highlight w:val="white"/>
        </w:rPr>
      </w:pPr>
      <w:ins w:id="4354"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4355" w:author="Michael Bell" w:date="2013-05-06T18:02:00Z"/>
          <w:rFonts w:ascii="Courier New" w:hAnsi="Courier New" w:cs="Courier New"/>
          <w:color w:val="008000"/>
          <w:sz w:val="20"/>
          <w:szCs w:val="20"/>
          <w:highlight w:val="white"/>
        </w:rPr>
      </w:pPr>
      <w:ins w:id="435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4357" w:author="Michael Bell" w:date="2013-05-06T18:02:00Z"/>
          <w:rFonts w:ascii="Courier New" w:hAnsi="Courier New" w:cs="Courier New"/>
          <w:color w:val="000000"/>
          <w:sz w:val="20"/>
          <w:szCs w:val="20"/>
          <w:highlight w:val="white"/>
        </w:rPr>
      </w:pPr>
      <w:ins w:id="4358" w:author="Michael Bell" w:date="2013-05-06T18:02: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4359" w:author="Michael Bell" w:date="2013-05-06T18:02:00Z"/>
          <w:rFonts w:ascii="Courier New" w:hAnsi="Courier New" w:cs="Courier New"/>
          <w:color w:val="000000"/>
          <w:sz w:val="20"/>
          <w:szCs w:val="20"/>
          <w:highlight w:val="white"/>
        </w:rPr>
      </w:pPr>
      <w:ins w:id="4360" w:author="Michael Bell" w:date="2013-05-06T18:02: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4361" w:author="Michael Bell" w:date="2013-05-06T18:02:00Z"/>
          <w:rFonts w:ascii="Courier New" w:hAnsi="Courier New" w:cs="Courier New"/>
          <w:color w:val="000000"/>
          <w:sz w:val="20"/>
          <w:szCs w:val="20"/>
          <w:highlight w:val="white"/>
        </w:rPr>
      </w:pPr>
      <w:ins w:id="4362"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4363" w:author="Michael Bell" w:date="2013-05-06T17:54:00Z"/>
          <w:rFonts w:ascii="Courier New" w:hAnsi="Courier New" w:cs="Courier New"/>
          <w:color w:val="008000"/>
          <w:sz w:val="20"/>
          <w:szCs w:val="20"/>
          <w:highlight w:val="white"/>
        </w:rPr>
      </w:pPr>
      <w:del w:id="4364"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4365"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4366" w:author="Michael Bell" w:date="2013-05-06T17:54:00Z"/>
          <w:rFonts w:ascii="Courier New" w:hAnsi="Courier New" w:cs="Courier New"/>
          <w:color w:val="008000"/>
          <w:sz w:val="20"/>
          <w:szCs w:val="20"/>
          <w:highlight w:val="white"/>
        </w:rPr>
      </w:pPr>
      <w:del w:id="4367"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4368" w:author="Michael Bell" w:date="2013-05-06T17:54:00Z"/>
          <w:rFonts w:ascii="Courier New" w:hAnsi="Courier New" w:cs="Courier New"/>
          <w:color w:val="008000"/>
          <w:sz w:val="20"/>
          <w:szCs w:val="20"/>
          <w:highlight w:val="white"/>
        </w:rPr>
      </w:pPr>
      <w:del w:id="4369"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4370" w:author="Michael Bell" w:date="2013-05-06T17:54:00Z"/>
          <w:rFonts w:ascii="Courier New" w:hAnsi="Courier New" w:cs="Courier New"/>
          <w:color w:val="008000"/>
          <w:sz w:val="20"/>
          <w:szCs w:val="20"/>
          <w:highlight w:val="white"/>
        </w:rPr>
      </w:pPr>
      <w:del w:id="4371"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4372" w:author="Michael Bell" w:date="2013-05-06T17:54:00Z"/>
          <w:rFonts w:ascii="Courier New" w:hAnsi="Courier New" w:cs="Courier New"/>
          <w:color w:val="008000"/>
          <w:sz w:val="20"/>
          <w:szCs w:val="20"/>
          <w:highlight w:val="white"/>
        </w:rPr>
      </w:pPr>
      <w:del w:id="4373"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4374" w:author="Michael Bell" w:date="2013-05-06T17:54:00Z"/>
          <w:rFonts w:ascii="Courier New" w:hAnsi="Courier New" w:cs="Courier New"/>
          <w:color w:val="008000"/>
          <w:sz w:val="20"/>
          <w:szCs w:val="20"/>
          <w:highlight w:val="white"/>
        </w:rPr>
      </w:pPr>
      <w:del w:id="437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4376" w:author="Michael Bell" w:date="2013-05-06T17:54:00Z"/>
          <w:rFonts w:ascii="Courier New" w:hAnsi="Courier New" w:cs="Courier New"/>
          <w:color w:val="008000"/>
          <w:sz w:val="20"/>
          <w:szCs w:val="20"/>
          <w:highlight w:val="white"/>
        </w:rPr>
      </w:pPr>
      <w:del w:id="4377"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4378" w:author="Michael Bell" w:date="2013-05-06T17:54:00Z"/>
          <w:rFonts w:ascii="Courier New" w:hAnsi="Courier New" w:cs="Courier New"/>
          <w:color w:val="008000"/>
          <w:sz w:val="20"/>
          <w:szCs w:val="20"/>
          <w:highlight w:val="white"/>
        </w:rPr>
      </w:pPr>
      <w:del w:id="4379"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4380" w:author="Michael Bell" w:date="2013-05-06T17:54:00Z"/>
          <w:rFonts w:ascii="Courier New" w:hAnsi="Courier New" w:cs="Courier New"/>
          <w:color w:val="008000"/>
          <w:sz w:val="20"/>
          <w:szCs w:val="20"/>
          <w:highlight w:val="white"/>
        </w:rPr>
      </w:pPr>
      <w:del w:id="4381"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4382" w:author="Michael Bell" w:date="2013-05-06T17:54:00Z"/>
          <w:rFonts w:ascii="Courier New" w:hAnsi="Courier New" w:cs="Courier New"/>
          <w:color w:val="008000"/>
          <w:sz w:val="20"/>
          <w:szCs w:val="20"/>
          <w:highlight w:val="white"/>
        </w:rPr>
      </w:pPr>
      <w:del w:id="438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4384" w:author="Michael Bell" w:date="2013-05-06T17:54:00Z"/>
          <w:rFonts w:ascii="Courier New" w:hAnsi="Courier New" w:cs="Courier New"/>
          <w:color w:val="008000"/>
          <w:sz w:val="20"/>
          <w:szCs w:val="20"/>
          <w:highlight w:val="white"/>
        </w:rPr>
      </w:pPr>
      <w:del w:id="4385"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4386" w:author="Michael Bell" w:date="2013-05-06T17:54:00Z"/>
          <w:rFonts w:ascii="Courier New" w:hAnsi="Courier New" w:cs="Courier New"/>
          <w:color w:val="000000"/>
          <w:sz w:val="20"/>
          <w:szCs w:val="20"/>
          <w:highlight w:val="white"/>
        </w:rPr>
      </w:pPr>
      <w:del w:id="4387"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4388"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4389" w:author="Michael Bell" w:date="2013-05-06T17:54:00Z"/>
          <w:rFonts w:ascii="Courier New" w:hAnsi="Courier New" w:cs="Courier New"/>
          <w:color w:val="000000"/>
          <w:sz w:val="20"/>
          <w:szCs w:val="20"/>
          <w:highlight w:val="white"/>
        </w:rPr>
      </w:pPr>
      <w:del w:id="4390"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4391" w:author="Michael Bell" w:date="2013-05-06T17:54:00Z"/>
          <w:rFonts w:ascii="Courier New" w:hAnsi="Courier New" w:cs="Courier New"/>
          <w:color w:val="000000"/>
          <w:sz w:val="20"/>
          <w:szCs w:val="20"/>
          <w:highlight w:val="white"/>
        </w:rPr>
      </w:pPr>
      <w:del w:id="4392"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4393" w:author="Michael Bell" w:date="2013-05-06T17:54:00Z"/>
          <w:rFonts w:ascii="Courier New" w:hAnsi="Courier New" w:cs="Courier New"/>
          <w:color w:val="000000"/>
          <w:sz w:val="20"/>
          <w:szCs w:val="20"/>
          <w:highlight w:val="white"/>
        </w:rPr>
      </w:pPr>
      <w:del w:id="4394"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4395" w:author="Michael Bell" w:date="2013-05-06T17:54:00Z"/>
          <w:rFonts w:ascii="Courier New" w:hAnsi="Courier New" w:cs="Courier New"/>
          <w:color w:val="008000"/>
          <w:sz w:val="20"/>
          <w:szCs w:val="20"/>
          <w:highlight w:val="white"/>
        </w:rPr>
      </w:pPr>
      <w:del w:id="43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4397" w:author="Michael Bell" w:date="2013-05-06T17:54:00Z"/>
          <w:rFonts w:ascii="Courier New" w:hAnsi="Courier New" w:cs="Courier New"/>
          <w:color w:val="000000"/>
          <w:sz w:val="20"/>
          <w:szCs w:val="20"/>
          <w:highlight w:val="white"/>
        </w:rPr>
      </w:pPr>
      <w:del w:id="439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4399"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4400" w:author="Michael Bell" w:date="2013-05-06T17:54:00Z"/>
          <w:rFonts w:ascii="Courier New" w:hAnsi="Courier New" w:cs="Courier New"/>
          <w:color w:val="008000"/>
          <w:sz w:val="20"/>
          <w:szCs w:val="20"/>
          <w:highlight w:val="white"/>
        </w:rPr>
      </w:pPr>
      <w:del w:id="44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4402" w:author="Michael Bell" w:date="2013-05-06T17:54:00Z"/>
          <w:rFonts w:ascii="Courier New" w:hAnsi="Courier New" w:cs="Courier New"/>
          <w:color w:val="000000"/>
          <w:sz w:val="20"/>
          <w:szCs w:val="20"/>
          <w:highlight w:val="white"/>
        </w:rPr>
      </w:pPr>
      <w:del w:id="4403"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4404" w:author="Michael Bell" w:date="2013-05-06T17:54:00Z"/>
          <w:rFonts w:ascii="Courier New" w:hAnsi="Courier New" w:cs="Courier New"/>
          <w:color w:val="000000"/>
          <w:sz w:val="20"/>
          <w:szCs w:val="20"/>
          <w:highlight w:val="white"/>
        </w:rPr>
      </w:pPr>
      <w:del w:id="4405"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4406"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4407" w:author="Michael Bell" w:date="2013-05-06T17:54:00Z"/>
          <w:rFonts w:ascii="Courier New" w:hAnsi="Courier New" w:cs="Courier New"/>
          <w:color w:val="008000"/>
          <w:sz w:val="20"/>
          <w:szCs w:val="20"/>
          <w:highlight w:val="white"/>
        </w:rPr>
      </w:pPr>
      <w:del w:id="44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4409" w:author="Michael Bell" w:date="2013-05-06T17:54:00Z"/>
          <w:rFonts w:ascii="Courier New" w:hAnsi="Courier New" w:cs="Courier New"/>
          <w:color w:val="008000"/>
          <w:sz w:val="20"/>
          <w:szCs w:val="20"/>
          <w:highlight w:val="white"/>
        </w:rPr>
      </w:pPr>
      <w:del w:id="4410"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4411" w:author="Michael Bell" w:date="2013-05-06T17:54:00Z"/>
          <w:rFonts w:ascii="Courier New" w:hAnsi="Courier New" w:cs="Courier New"/>
          <w:color w:val="008000"/>
          <w:sz w:val="20"/>
          <w:szCs w:val="20"/>
          <w:highlight w:val="white"/>
        </w:rPr>
      </w:pPr>
      <w:del w:id="4412"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4413"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4414" w:author="Michael Bell" w:date="2013-05-06T17:54:00Z"/>
          <w:rFonts w:ascii="Courier New" w:hAnsi="Courier New" w:cs="Courier New"/>
          <w:color w:val="008000"/>
          <w:sz w:val="20"/>
          <w:szCs w:val="20"/>
          <w:highlight w:val="white"/>
        </w:rPr>
      </w:pPr>
      <w:del w:id="44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4416" w:author="Michael Bell" w:date="2013-05-06T17:54:00Z"/>
          <w:rFonts w:ascii="Courier New" w:hAnsi="Courier New" w:cs="Courier New"/>
          <w:color w:val="008000"/>
          <w:sz w:val="20"/>
          <w:szCs w:val="20"/>
          <w:highlight w:val="white"/>
        </w:rPr>
      </w:pPr>
      <w:del w:id="441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4418" w:author="Michael Bell" w:date="2013-05-06T17:54:00Z"/>
          <w:rFonts w:ascii="Courier New" w:hAnsi="Courier New" w:cs="Courier New"/>
          <w:color w:val="008000"/>
          <w:sz w:val="20"/>
          <w:szCs w:val="20"/>
          <w:highlight w:val="white"/>
        </w:rPr>
      </w:pPr>
      <w:del w:id="441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4420" w:author="Michael Bell" w:date="2013-05-06T17:54:00Z"/>
          <w:rFonts w:ascii="Courier New" w:hAnsi="Courier New" w:cs="Courier New"/>
          <w:color w:val="008000"/>
          <w:sz w:val="20"/>
          <w:szCs w:val="20"/>
          <w:highlight w:val="white"/>
        </w:rPr>
      </w:pPr>
      <w:del w:id="4421"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4422" w:author="Michael Bell" w:date="2013-05-06T17:54:00Z"/>
          <w:rFonts w:ascii="Courier New" w:hAnsi="Courier New" w:cs="Courier New"/>
          <w:color w:val="008000"/>
          <w:sz w:val="20"/>
          <w:szCs w:val="20"/>
          <w:highlight w:val="white"/>
        </w:rPr>
      </w:pPr>
      <w:del w:id="4423"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4424"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4425" w:author="Michael Bell" w:date="2013-05-06T17:54:00Z"/>
          <w:rFonts w:ascii="Courier New" w:hAnsi="Courier New" w:cs="Courier New"/>
          <w:color w:val="008000"/>
          <w:sz w:val="20"/>
          <w:szCs w:val="20"/>
          <w:highlight w:val="white"/>
        </w:rPr>
      </w:pPr>
      <w:del w:id="4426"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4427" w:author="Michael Bell" w:date="2013-05-06T17:54:00Z"/>
          <w:rFonts w:ascii="Courier New" w:hAnsi="Courier New" w:cs="Courier New"/>
          <w:color w:val="000000"/>
          <w:sz w:val="20"/>
          <w:szCs w:val="20"/>
          <w:highlight w:val="white"/>
        </w:rPr>
      </w:pPr>
      <w:del w:id="442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4429" w:author="Michael Bell" w:date="2013-05-06T17:54:00Z"/>
          <w:rFonts w:ascii="Courier New" w:hAnsi="Courier New" w:cs="Courier New"/>
          <w:color w:val="000000"/>
          <w:sz w:val="20"/>
          <w:szCs w:val="20"/>
          <w:highlight w:val="white"/>
        </w:rPr>
      </w:pPr>
      <w:del w:id="443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4431" w:author="Michael Bell" w:date="2013-05-06T17:54:00Z"/>
          <w:rFonts w:ascii="Courier New" w:hAnsi="Courier New" w:cs="Courier New"/>
          <w:color w:val="000000"/>
          <w:sz w:val="20"/>
          <w:szCs w:val="20"/>
          <w:highlight w:val="white"/>
        </w:rPr>
      </w:pPr>
      <w:del w:id="4432"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4433" w:author="Michael Bell" w:date="2013-05-06T17:54:00Z"/>
          <w:rFonts w:ascii="Courier New" w:hAnsi="Courier New" w:cs="Courier New"/>
          <w:color w:val="000000"/>
          <w:sz w:val="20"/>
          <w:szCs w:val="20"/>
          <w:highlight w:val="white"/>
        </w:rPr>
      </w:pPr>
      <w:del w:id="4434"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4435" w:author="Michael Bell" w:date="2013-05-06T17:54:00Z"/>
          <w:rFonts w:ascii="Courier New" w:hAnsi="Courier New" w:cs="Courier New"/>
          <w:color w:val="000000"/>
          <w:sz w:val="20"/>
          <w:szCs w:val="20"/>
          <w:highlight w:val="white"/>
        </w:rPr>
      </w:pPr>
      <w:del w:id="4436"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4437" w:author="Michael Bell" w:date="2013-05-06T17:54:00Z"/>
          <w:rFonts w:ascii="Courier New" w:hAnsi="Courier New" w:cs="Courier New"/>
          <w:color w:val="008000"/>
          <w:sz w:val="20"/>
          <w:szCs w:val="20"/>
          <w:highlight w:val="white"/>
        </w:rPr>
      </w:pPr>
      <w:del w:id="4438"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4439" w:author="Michael Bell" w:date="2013-05-06T17:54:00Z"/>
          <w:rFonts w:ascii="Courier New" w:hAnsi="Courier New" w:cs="Courier New"/>
          <w:color w:val="000000"/>
          <w:sz w:val="20"/>
          <w:szCs w:val="20"/>
          <w:highlight w:val="white"/>
        </w:rPr>
      </w:pPr>
      <w:del w:id="444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4441" w:author="Michael Bell" w:date="2013-05-06T17:54:00Z"/>
          <w:rFonts w:ascii="Courier New" w:hAnsi="Courier New" w:cs="Courier New"/>
          <w:color w:val="000000"/>
          <w:sz w:val="20"/>
          <w:szCs w:val="20"/>
          <w:highlight w:val="white"/>
        </w:rPr>
      </w:pPr>
      <w:del w:id="4442"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4443"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4444" w:author="Michael Bell" w:date="2013-05-06T17:54:00Z"/>
          <w:rFonts w:ascii="Courier New" w:hAnsi="Courier New" w:cs="Courier New"/>
          <w:color w:val="008000"/>
          <w:sz w:val="20"/>
          <w:szCs w:val="20"/>
          <w:highlight w:val="white"/>
        </w:rPr>
      </w:pPr>
      <w:del w:id="44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4446" w:author="Michael Bell" w:date="2013-05-06T17:54:00Z"/>
          <w:rFonts w:ascii="Courier New" w:hAnsi="Courier New" w:cs="Courier New"/>
          <w:color w:val="000000"/>
          <w:sz w:val="20"/>
          <w:szCs w:val="20"/>
          <w:highlight w:val="white"/>
        </w:rPr>
      </w:pPr>
      <w:del w:id="4447"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4448" w:author="Michael Bell" w:date="2013-05-06T17:54:00Z"/>
          <w:rFonts w:ascii="Courier New" w:hAnsi="Courier New" w:cs="Courier New"/>
          <w:color w:val="000000"/>
          <w:sz w:val="20"/>
          <w:szCs w:val="20"/>
          <w:highlight w:val="white"/>
        </w:rPr>
      </w:pPr>
      <w:del w:id="4449"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4450"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4451" w:author="Michael Bell" w:date="2013-05-06T17:54:00Z"/>
          <w:rFonts w:ascii="Courier New" w:hAnsi="Courier New" w:cs="Courier New"/>
          <w:color w:val="008000"/>
          <w:sz w:val="20"/>
          <w:szCs w:val="20"/>
          <w:highlight w:val="white"/>
        </w:rPr>
      </w:pPr>
      <w:del w:id="44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4453" w:author="Michael Bell" w:date="2013-05-06T17:54:00Z"/>
          <w:rFonts w:ascii="Courier New" w:hAnsi="Courier New" w:cs="Courier New"/>
          <w:color w:val="000000"/>
          <w:sz w:val="20"/>
          <w:szCs w:val="20"/>
          <w:highlight w:val="white"/>
        </w:rPr>
      </w:pPr>
      <w:del w:id="4454"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4455"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4456" w:author="Michael Bell" w:date="2013-05-06T17:54:00Z"/>
          <w:rFonts w:ascii="Courier New" w:hAnsi="Courier New" w:cs="Courier New"/>
          <w:color w:val="008000"/>
          <w:sz w:val="20"/>
          <w:szCs w:val="20"/>
          <w:highlight w:val="white"/>
        </w:rPr>
      </w:pPr>
      <w:del w:id="44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4458" w:author="Michael Bell" w:date="2013-05-06T17:54:00Z"/>
          <w:rFonts w:ascii="Courier New" w:hAnsi="Courier New" w:cs="Courier New"/>
          <w:color w:val="000000"/>
          <w:sz w:val="20"/>
          <w:szCs w:val="20"/>
          <w:highlight w:val="white"/>
        </w:rPr>
      </w:pPr>
      <w:del w:id="4459"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4460" w:author="Michael Bell" w:date="2013-05-06T17:54:00Z"/>
          <w:rFonts w:ascii="Courier New" w:hAnsi="Courier New" w:cs="Courier New"/>
          <w:color w:val="000000"/>
          <w:sz w:val="20"/>
          <w:szCs w:val="20"/>
          <w:highlight w:val="white"/>
        </w:rPr>
      </w:pPr>
      <w:del w:id="4461"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4462"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4463" w:author="Michael Bell" w:date="2013-05-06T17:54:00Z"/>
          <w:rFonts w:ascii="Courier New" w:hAnsi="Courier New" w:cs="Courier New"/>
          <w:color w:val="008000"/>
          <w:sz w:val="20"/>
          <w:szCs w:val="20"/>
          <w:highlight w:val="white"/>
        </w:rPr>
      </w:pPr>
      <w:del w:id="446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4465" w:author="Michael Bell" w:date="2013-05-06T17:54:00Z"/>
          <w:rFonts w:ascii="Courier New" w:hAnsi="Courier New" w:cs="Courier New"/>
          <w:color w:val="000000"/>
          <w:sz w:val="20"/>
          <w:szCs w:val="20"/>
          <w:highlight w:val="white"/>
        </w:rPr>
      </w:pPr>
      <w:del w:id="44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4467" w:author="Michael Bell" w:date="2013-05-06T17:54:00Z"/>
          <w:rFonts w:ascii="Courier New" w:hAnsi="Courier New" w:cs="Courier New"/>
          <w:color w:val="000000"/>
          <w:sz w:val="20"/>
          <w:szCs w:val="20"/>
          <w:highlight w:val="white"/>
        </w:rPr>
      </w:pPr>
      <w:del w:id="44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4469" w:author="Michael Bell" w:date="2013-05-06T17:54:00Z"/>
          <w:rFonts w:ascii="Courier New" w:hAnsi="Courier New" w:cs="Courier New"/>
          <w:color w:val="008000"/>
          <w:sz w:val="20"/>
          <w:szCs w:val="20"/>
          <w:highlight w:val="white"/>
        </w:rPr>
      </w:pPr>
      <w:del w:id="44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4471" w:author="Michael Bell" w:date="2013-05-06T17:54:00Z"/>
          <w:rFonts w:ascii="Courier New" w:hAnsi="Courier New" w:cs="Courier New"/>
          <w:color w:val="000000"/>
          <w:sz w:val="20"/>
          <w:szCs w:val="20"/>
          <w:highlight w:val="white"/>
        </w:rPr>
      </w:pPr>
      <w:del w:id="4472"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4473" w:author="Michael Bell" w:date="2013-05-06T17:54:00Z"/>
          <w:rFonts w:ascii="Courier New" w:hAnsi="Courier New" w:cs="Courier New"/>
          <w:color w:val="000000"/>
          <w:sz w:val="20"/>
          <w:szCs w:val="20"/>
          <w:highlight w:val="white"/>
        </w:rPr>
      </w:pPr>
      <w:del w:id="4474"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4475" w:author="Michael Bell" w:date="2013-05-06T17:54:00Z"/>
          <w:rFonts w:ascii="Courier New" w:hAnsi="Courier New" w:cs="Courier New"/>
          <w:color w:val="000000"/>
          <w:sz w:val="20"/>
          <w:szCs w:val="20"/>
          <w:highlight w:val="white"/>
        </w:rPr>
      </w:pPr>
      <w:del w:id="4476"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4477" w:author="Michael Bell" w:date="2013-05-06T17:54:00Z"/>
          <w:rFonts w:ascii="Courier New" w:hAnsi="Courier New" w:cs="Courier New"/>
          <w:color w:val="000000"/>
          <w:sz w:val="20"/>
          <w:szCs w:val="20"/>
          <w:highlight w:val="white"/>
        </w:rPr>
      </w:pPr>
      <w:del w:id="44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4479"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4480" w:author="Michael Bell" w:date="2013-05-06T17:54:00Z"/>
          <w:rFonts w:ascii="Courier New" w:hAnsi="Courier New" w:cs="Courier New"/>
          <w:color w:val="008000"/>
          <w:sz w:val="20"/>
          <w:szCs w:val="20"/>
          <w:highlight w:val="white"/>
        </w:rPr>
      </w:pPr>
      <w:del w:id="44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4482" w:author="Michael Bell" w:date="2013-05-06T17:54:00Z"/>
          <w:rFonts w:ascii="Courier New" w:hAnsi="Courier New" w:cs="Courier New"/>
          <w:color w:val="000000"/>
          <w:sz w:val="20"/>
          <w:szCs w:val="20"/>
          <w:highlight w:val="white"/>
        </w:rPr>
      </w:pPr>
      <w:del w:id="448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4484"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4485" w:author="Michael Bell" w:date="2013-05-06T17:54:00Z"/>
          <w:rFonts w:ascii="Courier New" w:hAnsi="Courier New" w:cs="Courier New"/>
          <w:color w:val="008000"/>
          <w:sz w:val="20"/>
          <w:szCs w:val="20"/>
          <w:highlight w:val="white"/>
        </w:rPr>
      </w:pPr>
      <w:del w:id="44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4487" w:author="Michael Bell" w:date="2013-05-06T17:54:00Z"/>
          <w:rFonts w:ascii="Courier New" w:hAnsi="Courier New" w:cs="Courier New"/>
          <w:color w:val="000000"/>
          <w:sz w:val="20"/>
          <w:szCs w:val="20"/>
          <w:highlight w:val="white"/>
        </w:rPr>
      </w:pPr>
      <w:del w:id="44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4489" w:author="Michael Bell" w:date="2013-05-06T17:54:00Z"/>
          <w:rFonts w:ascii="Courier New" w:hAnsi="Courier New" w:cs="Courier New"/>
          <w:color w:val="000000"/>
          <w:sz w:val="20"/>
          <w:szCs w:val="20"/>
          <w:highlight w:val="white"/>
        </w:rPr>
      </w:pPr>
      <w:del w:id="4490"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4491" w:author="Michael Bell" w:date="2013-05-06T17:54:00Z"/>
          <w:rFonts w:ascii="Courier New" w:hAnsi="Courier New" w:cs="Courier New"/>
          <w:color w:val="000000"/>
          <w:sz w:val="20"/>
          <w:szCs w:val="20"/>
          <w:highlight w:val="white"/>
        </w:rPr>
      </w:pPr>
      <w:del w:id="4492"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4493" w:author="Michael Bell" w:date="2013-05-06T17:54:00Z"/>
          <w:rFonts w:ascii="Courier New" w:hAnsi="Courier New" w:cs="Courier New"/>
          <w:color w:val="008000"/>
          <w:sz w:val="20"/>
          <w:szCs w:val="20"/>
          <w:highlight w:val="white"/>
        </w:rPr>
      </w:pPr>
      <w:del w:id="44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4495" w:author="Michael Bell" w:date="2013-05-06T17:54:00Z"/>
          <w:rFonts w:ascii="Courier New" w:hAnsi="Courier New" w:cs="Courier New"/>
          <w:color w:val="000000"/>
          <w:sz w:val="20"/>
          <w:szCs w:val="20"/>
          <w:highlight w:val="white"/>
        </w:rPr>
      </w:pPr>
      <w:del w:id="4496"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4497" w:author="Michael Bell" w:date="2013-05-06T17:54:00Z"/>
          <w:rFonts w:ascii="Courier New" w:hAnsi="Courier New" w:cs="Courier New"/>
          <w:color w:val="000000"/>
          <w:sz w:val="20"/>
          <w:szCs w:val="20"/>
          <w:highlight w:val="white"/>
        </w:rPr>
      </w:pPr>
      <w:del w:id="4498"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4499" w:author="Michael Bell" w:date="2013-05-06T17:54:00Z"/>
          <w:rFonts w:ascii="Courier New" w:hAnsi="Courier New" w:cs="Courier New"/>
          <w:color w:val="000000"/>
          <w:sz w:val="20"/>
          <w:szCs w:val="20"/>
          <w:highlight w:val="white"/>
        </w:rPr>
      </w:pPr>
      <w:del w:id="4500"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7C0952C0" w14:textId="77777777" w:rsidR="003A2FEE" w:rsidRDefault="003A2FEE" w:rsidP="003A2FEE">
      <w:pPr>
        <w:autoSpaceDE w:val="0"/>
        <w:autoSpaceDN w:val="0"/>
        <w:adjustRightInd w:val="0"/>
        <w:spacing w:after="0" w:line="240" w:lineRule="auto"/>
        <w:rPr>
          <w:ins w:id="4501" w:author="Michael Bell" w:date="2013-05-06T18:04:00Z"/>
          <w:rFonts w:ascii="Courier New" w:hAnsi="Courier New" w:cs="Courier New"/>
          <w:color w:val="008000"/>
          <w:sz w:val="20"/>
          <w:szCs w:val="20"/>
          <w:highlight w:val="white"/>
        </w:rPr>
      </w:pPr>
      <w:ins w:id="4502"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4503"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4504" w:author="Michael Bell" w:date="2013-05-06T18:04:00Z"/>
          <w:rFonts w:ascii="Courier New" w:hAnsi="Courier New" w:cs="Courier New"/>
          <w:color w:val="008000"/>
          <w:sz w:val="20"/>
          <w:szCs w:val="20"/>
          <w:highlight w:val="white"/>
        </w:rPr>
      </w:pPr>
      <w:ins w:id="4505"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4506" w:author="Michael Bell" w:date="2013-05-06T18:04:00Z"/>
          <w:rFonts w:ascii="Courier New" w:hAnsi="Courier New" w:cs="Courier New"/>
          <w:color w:val="008000"/>
          <w:sz w:val="20"/>
          <w:szCs w:val="20"/>
          <w:highlight w:val="white"/>
        </w:rPr>
      </w:pPr>
      <w:ins w:id="4507"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4508" w:author="Michael Bell" w:date="2013-05-06T18:04:00Z"/>
          <w:rFonts w:ascii="Courier New" w:hAnsi="Courier New" w:cs="Courier New"/>
          <w:color w:val="008000"/>
          <w:sz w:val="20"/>
          <w:szCs w:val="20"/>
          <w:highlight w:val="white"/>
        </w:rPr>
      </w:pPr>
      <w:ins w:id="4509"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4510" w:author="Michael Bell" w:date="2013-05-06T18:04:00Z"/>
          <w:rFonts w:ascii="Courier New" w:hAnsi="Courier New" w:cs="Courier New"/>
          <w:color w:val="008000"/>
          <w:sz w:val="20"/>
          <w:szCs w:val="20"/>
          <w:highlight w:val="white"/>
        </w:rPr>
      </w:pPr>
      <w:ins w:id="4511"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4512" w:author="Michael Bell" w:date="2013-05-06T18:04:00Z"/>
          <w:rFonts w:ascii="Courier New" w:hAnsi="Courier New" w:cs="Courier New"/>
          <w:color w:val="008000"/>
          <w:sz w:val="20"/>
          <w:szCs w:val="20"/>
          <w:highlight w:val="white"/>
        </w:rPr>
      </w:pPr>
      <w:ins w:id="4513" w:author="Michael Bell" w:date="2013-05-06T18:04:00Z">
        <w:r>
          <w:rPr>
            <w:rFonts w:ascii="Courier New" w:hAnsi="Courier New" w:cs="Courier New"/>
            <w:color w:val="008000"/>
            <w:sz w:val="20"/>
            <w:szCs w:val="20"/>
            <w:highlight w:val="white"/>
          </w:rPr>
          <w:t xml:space="preserve"> Hornby trainset automation</w:t>
        </w:r>
      </w:ins>
    </w:p>
    <w:p w14:paraId="10DFE840" w14:textId="77777777" w:rsidR="003A2FEE" w:rsidRDefault="003A2FEE" w:rsidP="003A2FEE">
      <w:pPr>
        <w:autoSpaceDE w:val="0"/>
        <w:autoSpaceDN w:val="0"/>
        <w:adjustRightInd w:val="0"/>
        <w:spacing w:after="0" w:line="240" w:lineRule="auto"/>
        <w:rPr>
          <w:ins w:id="4514" w:author="Michael Bell" w:date="2013-05-06T18:04:00Z"/>
          <w:rFonts w:ascii="Courier New" w:hAnsi="Courier New" w:cs="Courier New"/>
          <w:color w:val="008000"/>
          <w:sz w:val="20"/>
          <w:szCs w:val="20"/>
          <w:highlight w:val="white"/>
        </w:rPr>
      </w:pPr>
      <w:ins w:id="4515"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4516" w:author="Michael Bell" w:date="2013-05-06T18:04:00Z"/>
          <w:rFonts w:ascii="Courier New" w:hAnsi="Courier New" w:cs="Courier New"/>
          <w:color w:val="008000"/>
          <w:sz w:val="20"/>
          <w:szCs w:val="20"/>
          <w:highlight w:val="white"/>
        </w:rPr>
      </w:pPr>
      <w:ins w:id="4517"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4518" w:author="Michael Bell" w:date="2013-05-06T18:04:00Z"/>
          <w:rFonts w:ascii="Courier New" w:hAnsi="Courier New" w:cs="Courier New"/>
          <w:color w:val="008000"/>
          <w:sz w:val="20"/>
          <w:szCs w:val="20"/>
          <w:highlight w:val="white"/>
        </w:rPr>
      </w:pPr>
      <w:ins w:id="4519"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4520" w:author="Michael Bell" w:date="2013-05-06T18:04:00Z"/>
          <w:rFonts w:ascii="Courier New" w:hAnsi="Courier New" w:cs="Courier New"/>
          <w:color w:val="008000"/>
          <w:sz w:val="20"/>
          <w:szCs w:val="20"/>
          <w:highlight w:val="white"/>
        </w:rPr>
      </w:pPr>
      <w:ins w:id="4521"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4522" w:author="Michael Bell" w:date="2013-05-06T18:04:00Z"/>
          <w:rFonts w:ascii="Courier New" w:hAnsi="Courier New" w:cs="Courier New"/>
          <w:color w:val="008000"/>
          <w:sz w:val="20"/>
          <w:szCs w:val="20"/>
          <w:highlight w:val="white"/>
        </w:rPr>
      </w:pPr>
      <w:ins w:id="4523"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4524" w:author="Michael Bell" w:date="2013-05-06T18:04:00Z"/>
          <w:rFonts w:ascii="Courier New" w:hAnsi="Courier New" w:cs="Courier New"/>
          <w:color w:val="008000"/>
          <w:sz w:val="20"/>
          <w:szCs w:val="20"/>
          <w:highlight w:val="white"/>
        </w:rPr>
      </w:pPr>
      <w:ins w:id="4525"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4526" w:author="Michael Bell" w:date="2013-05-06T18:04:00Z"/>
          <w:rFonts w:ascii="Courier New" w:hAnsi="Courier New" w:cs="Courier New"/>
          <w:color w:val="008000"/>
          <w:sz w:val="20"/>
          <w:szCs w:val="20"/>
          <w:highlight w:val="white"/>
        </w:rPr>
      </w:pPr>
      <w:ins w:id="4527"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4528" w:author="Michael Bell" w:date="2013-05-06T18:04:00Z"/>
          <w:rFonts w:ascii="Courier New" w:hAnsi="Courier New" w:cs="Courier New"/>
          <w:color w:val="000000"/>
          <w:sz w:val="20"/>
          <w:szCs w:val="20"/>
          <w:highlight w:val="white"/>
        </w:rPr>
      </w:pPr>
      <w:ins w:id="4529"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4530"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4531" w:author="Michael Bell" w:date="2013-05-06T18:04:00Z"/>
          <w:rFonts w:ascii="Courier New" w:hAnsi="Courier New" w:cs="Courier New"/>
          <w:color w:val="000000"/>
          <w:sz w:val="20"/>
          <w:szCs w:val="20"/>
          <w:highlight w:val="white"/>
        </w:rPr>
      </w:pPr>
      <w:ins w:id="4532"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4533" w:author="Michael Bell" w:date="2013-05-06T18:04:00Z"/>
          <w:rFonts w:ascii="Courier New" w:hAnsi="Courier New" w:cs="Courier New"/>
          <w:color w:val="000000"/>
          <w:sz w:val="20"/>
          <w:szCs w:val="20"/>
          <w:highlight w:val="white"/>
        </w:rPr>
      </w:pPr>
      <w:ins w:id="4534"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4535" w:author="Michael Bell" w:date="2013-05-06T18:04:00Z"/>
          <w:rFonts w:ascii="Courier New" w:hAnsi="Courier New" w:cs="Courier New"/>
          <w:color w:val="000000"/>
          <w:sz w:val="20"/>
          <w:szCs w:val="20"/>
          <w:highlight w:val="white"/>
        </w:rPr>
      </w:pPr>
      <w:ins w:id="4536"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ins>
    </w:p>
    <w:p w14:paraId="742F2F91" w14:textId="77777777" w:rsidR="003A2FEE" w:rsidRDefault="003A2FEE" w:rsidP="003A2FEE">
      <w:pPr>
        <w:autoSpaceDE w:val="0"/>
        <w:autoSpaceDN w:val="0"/>
        <w:adjustRightInd w:val="0"/>
        <w:spacing w:after="0" w:line="240" w:lineRule="auto"/>
        <w:rPr>
          <w:ins w:id="4537" w:author="Michael Bell" w:date="2013-05-06T18:04:00Z"/>
          <w:rFonts w:ascii="Courier New" w:hAnsi="Courier New" w:cs="Courier New"/>
          <w:color w:val="008000"/>
          <w:sz w:val="20"/>
          <w:szCs w:val="20"/>
          <w:highlight w:val="white"/>
        </w:rPr>
      </w:pPr>
      <w:ins w:id="4538"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4539" w:author="Michael Bell" w:date="2013-05-06T18:04:00Z"/>
          <w:rFonts w:ascii="Courier New" w:hAnsi="Courier New" w:cs="Courier New"/>
          <w:color w:val="008000"/>
          <w:sz w:val="20"/>
          <w:szCs w:val="20"/>
          <w:highlight w:val="white"/>
        </w:rPr>
      </w:pPr>
      <w:ins w:id="4540"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4541" w:author="Michael Bell" w:date="2013-05-06T18:04:00Z"/>
          <w:rFonts w:ascii="Courier New" w:hAnsi="Courier New" w:cs="Courier New"/>
          <w:color w:val="008000"/>
          <w:sz w:val="20"/>
          <w:szCs w:val="20"/>
          <w:highlight w:val="white"/>
        </w:rPr>
      </w:pPr>
      <w:ins w:id="4542"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4543" w:author="Michael Bell" w:date="2013-05-06T18:04:00Z"/>
          <w:rFonts w:ascii="Courier New" w:hAnsi="Courier New" w:cs="Courier New"/>
          <w:color w:val="000000"/>
          <w:sz w:val="20"/>
          <w:szCs w:val="20"/>
          <w:highlight w:val="white"/>
        </w:rPr>
      </w:pPr>
      <w:ins w:id="4544"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4545" w:author="Michael Bell" w:date="2013-05-06T18:04:00Z"/>
          <w:rFonts w:ascii="Courier New" w:hAnsi="Courier New" w:cs="Courier New"/>
          <w:color w:val="000000"/>
          <w:sz w:val="20"/>
          <w:szCs w:val="20"/>
          <w:highlight w:val="white"/>
        </w:rPr>
      </w:pPr>
      <w:ins w:id="4546"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4547" w:author="Michael Bell" w:date="2013-05-06T18:04:00Z"/>
          <w:rFonts w:ascii="Courier New" w:hAnsi="Courier New" w:cs="Courier New"/>
          <w:color w:val="000000"/>
          <w:sz w:val="20"/>
          <w:szCs w:val="20"/>
          <w:highlight w:val="white"/>
        </w:rPr>
      </w:pPr>
      <w:ins w:id="4548"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4549" w:author="Michael Bell" w:date="2013-05-06T18:04:00Z"/>
          <w:rFonts w:ascii="Courier New" w:hAnsi="Courier New" w:cs="Courier New"/>
          <w:color w:val="000000"/>
          <w:sz w:val="20"/>
          <w:szCs w:val="20"/>
          <w:highlight w:val="white"/>
        </w:rPr>
      </w:pPr>
      <w:ins w:id="4550"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4551" w:author="Michael Bell" w:date="2013-05-06T17:54:00Z"/>
          <w:rFonts w:ascii="Courier New" w:hAnsi="Courier New" w:cs="Courier New"/>
          <w:color w:val="008000"/>
          <w:sz w:val="20"/>
          <w:szCs w:val="20"/>
          <w:highlight w:val="white"/>
        </w:rPr>
      </w:pPr>
      <w:del w:id="4552"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4553"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4554" w:author="Michael Bell" w:date="2013-05-06T17:54:00Z"/>
          <w:rFonts w:ascii="Courier New" w:hAnsi="Courier New" w:cs="Courier New"/>
          <w:color w:val="008000"/>
          <w:sz w:val="20"/>
          <w:szCs w:val="20"/>
          <w:highlight w:val="white"/>
        </w:rPr>
      </w:pPr>
      <w:del w:id="4555"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4556" w:author="Michael Bell" w:date="2013-05-06T17:54:00Z"/>
          <w:rFonts w:ascii="Courier New" w:hAnsi="Courier New" w:cs="Courier New"/>
          <w:color w:val="008000"/>
          <w:sz w:val="20"/>
          <w:szCs w:val="20"/>
          <w:highlight w:val="white"/>
        </w:rPr>
      </w:pPr>
      <w:del w:id="4557"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4558" w:author="Michael Bell" w:date="2013-05-06T17:54:00Z"/>
          <w:rFonts w:ascii="Courier New" w:hAnsi="Courier New" w:cs="Courier New"/>
          <w:color w:val="008000"/>
          <w:sz w:val="20"/>
          <w:szCs w:val="20"/>
          <w:highlight w:val="white"/>
        </w:rPr>
      </w:pPr>
      <w:del w:id="4559"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4560" w:author="Michael Bell" w:date="2013-05-06T17:54:00Z"/>
          <w:rFonts w:ascii="Courier New" w:hAnsi="Courier New" w:cs="Courier New"/>
          <w:color w:val="008000"/>
          <w:sz w:val="20"/>
          <w:szCs w:val="20"/>
          <w:highlight w:val="white"/>
        </w:rPr>
      </w:pPr>
      <w:del w:id="4561"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4562" w:author="Michael Bell" w:date="2013-05-06T17:54:00Z"/>
          <w:rFonts w:ascii="Courier New" w:hAnsi="Courier New" w:cs="Courier New"/>
          <w:color w:val="008000"/>
          <w:sz w:val="20"/>
          <w:szCs w:val="20"/>
          <w:highlight w:val="white"/>
        </w:rPr>
      </w:pPr>
      <w:del w:id="456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4564" w:author="Michael Bell" w:date="2013-05-06T17:54:00Z"/>
          <w:rFonts w:ascii="Courier New" w:hAnsi="Courier New" w:cs="Courier New"/>
          <w:color w:val="008000"/>
          <w:sz w:val="20"/>
          <w:szCs w:val="20"/>
          <w:highlight w:val="white"/>
        </w:rPr>
      </w:pPr>
      <w:del w:id="4565"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4566" w:author="Michael Bell" w:date="2013-05-06T17:54:00Z"/>
          <w:rFonts w:ascii="Courier New" w:hAnsi="Courier New" w:cs="Courier New"/>
          <w:color w:val="008000"/>
          <w:sz w:val="20"/>
          <w:szCs w:val="20"/>
          <w:highlight w:val="white"/>
        </w:rPr>
      </w:pPr>
      <w:del w:id="4567"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4568" w:author="Michael Bell" w:date="2013-05-06T17:54:00Z"/>
          <w:rFonts w:ascii="Courier New" w:hAnsi="Courier New" w:cs="Courier New"/>
          <w:color w:val="008000"/>
          <w:sz w:val="20"/>
          <w:szCs w:val="20"/>
          <w:highlight w:val="white"/>
        </w:rPr>
      </w:pPr>
      <w:del w:id="4569"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4570" w:author="Michael Bell" w:date="2013-05-06T17:54:00Z"/>
          <w:rFonts w:ascii="Courier New" w:hAnsi="Courier New" w:cs="Courier New"/>
          <w:color w:val="008000"/>
          <w:sz w:val="20"/>
          <w:szCs w:val="20"/>
          <w:highlight w:val="white"/>
        </w:rPr>
      </w:pPr>
      <w:del w:id="457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4572" w:author="Michael Bell" w:date="2013-05-06T17:54:00Z"/>
          <w:rFonts w:ascii="Courier New" w:hAnsi="Courier New" w:cs="Courier New"/>
          <w:color w:val="008000"/>
          <w:sz w:val="20"/>
          <w:szCs w:val="20"/>
          <w:highlight w:val="white"/>
        </w:rPr>
      </w:pPr>
      <w:del w:id="4573"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4574" w:author="Michael Bell" w:date="2013-05-06T17:54:00Z"/>
          <w:rFonts w:ascii="Courier New" w:hAnsi="Courier New" w:cs="Courier New"/>
          <w:color w:val="000000"/>
          <w:sz w:val="20"/>
          <w:szCs w:val="20"/>
          <w:highlight w:val="white"/>
        </w:rPr>
      </w:pPr>
      <w:del w:id="4575"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4576"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4577" w:author="Michael Bell" w:date="2013-05-06T17:54:00Z"/>
          <w:rFonts w:ascii="Courier New" w:hAnsi="Courier New" w:cs="Courier New"/>
          <w:color w:val="000000"/>
          <w:sz w:val="20"/>
          <w:szCs w:val="20"/>
          <w:highlight w:val="white"/>
        </w:rPr>
      </w:pPr>
      <w:del w:id="457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4579" w:author="Michael Bell" w:date="2013-05-06T17:54:00Z"/>
          <w:rFonts w:ascii="Courier New" w:hAnsi="Courier New" w:cs="Courier New"/>
          <w:color w:val="000000"/>
          <w:sz w:val="20"/>
          <w:szCs w:val="20"/>
          <w:highlight w:val="white"/>
        </w:rPr>
      </w:pPr>
      <w:del w:id="4580"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4581" w:author="Michael Bell" w:date="2013-05-06T17:54:00Z"/>
          <w:rFonts w:ascii="Courier New" w:hAnsi="Courier New" w:cs="Courier New"/>
          <w:color w:val="000000"/>
          <w:sz w:val="20"/>
          <w:szCs w:val="20"/>
          <w:highlight w:val="white"/>
        </w:rPr>
      </w:pPr>
      <w:del w:id="45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4583" w:author="Michael Bell" w:date="2013-05-06T17:54:00Z"/>
          <w:rFonts w:ascii="Courier New" w:hAnsi="Courier New" w:cs="Courier New"/>
          <w:color w:val="008000"/>
          <w:sz w:val="20"/>
          <w:szCs w:val="20"/>
          <w:highlight w:val="white"/>
        </w:rPr>
      </w:pPr>
      <w:del w:id="458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4585" w:author="Michael Bell" w:date="2013-05-06T17:54:00Z"/>
          <w:rFonts w:ascii="Courier New" w:hAnsi="Courier New" w:cs="Courier New"/>
          <w:color w:val="008000"/>
          <w:sz w:val="20"/>
          <w:szCs w:val="20"/>
          <w:highlight w:val="white"/>
        </w:rPr>
      </w:pPr>
      <w:del w:id="458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4587" w:author="Michael Bell" w:date="2013-05-06T17:54:00Z"/>
          <w:rFonts w:ascii="Courier New" w:hAnsi="Courier New" w:cs="Courier New"/>
          <w:color w:val="000000"/>
          <w:sz w:val="20"/>
          <w:szCs w:val="20"/>
          <w:highlight w:val="white"/>
        </w:rPr>
      </w:pPr>
      <w:del w:id="458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4589" w:author="Michael Bell" w:date="2013-05-06T17:54:00Z"/>
          <w:rFonts w:ascii="Courier New" w:hAnsi="Courier New" w:cs="Courier New"/>
          <w:color w:val="000000"/>
          <w:sz w:val="20"/>
          <w:szCs w:val="20"/>
          <w:highlight w:val="white"/>
        </w:rPr>
      </w:pPr>
      <w:del w:id="4590"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4591" w:author="Michael Bell" w:date="2013-05-06T17:54:00Z"/>
          <w:rFonts w:ascii="Courier New" w:hAnsi="Courier New" w:cs="Courier New"/>
          <w:color w:val="000000"/>
          <w:sz w:val="20"/>
          <w:szCs w:val="20"/>
          <w:highlight w:val="white"/>
        </w:rPr>
      </w:pPr>
      <w:del w:id="4592"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764D7F31" w14:textId="77777777" w:rsidR="003A2FEE" w:rsidRDefault="003A2FEE" w:rsidP="003A2FEE">
      <w:pPr>
        <w:autoSpaceDE w:val="0"/>
        <w:autoSpaceDN w:val="0"/>
        <w:adjustRightInd w:val="0"/>
        <w:spacing w:after="0" w:line="240" w:lineRule="auto"/>
        <w:rPr>
          <w:ins w:id="4593" w:author="Michael Bell" w:date="2013-05-06T18:04:00Z"/>
          <w:rFonts w:ascii="Courier New" w:hAnsi="Courier New" w:cs="Courier New"/>
          <w:color w:val="008000"/>
          <w:sz w:val="20"/>
          <w:szCs w:val="20"/>
          <w:highlight w:val="white"/>
        </w:rPr>
      </w:pPr>
      <w:ins w:id="4594"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4595"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4596" w:author="Michael Bell" w:date="2013-05-06T18:04:00Z"/>
          <w:rFonts w:ascii="Courier New" w:hAnsi="Courier New" w:cs="Courier New"/>
          <w:color w:val="008000"/>
          <w:sz w:val="20"/>
          <w:szCs w:val="20"/>
          <w:highlight w:val="white"/>
        </w:rPr>
      </w:pPr>
      <w:ins w:id="4597"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4598" w:author="Michael Bell" w:date="2013-05-06T18:04:00Z"/>
          <w:rFonts w:ascii="Courier New" w:hAnsi="Courier New" w:cs="Courier New"/>
          <w:color w:val="008000"/>
          <w:sz w:val="20"/>
          <w:szCs w:val="20"/>
          <w:highlight w:val="white"/>
        </w:rPr>
      </w:pPr>
      <w:ins w:id="4599"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4600" w:author="Michael Bell" w:date="2013-05-06T18:04:00Z"/>
          <w:rFonts w:ascii="Courier New" w:hAnsi="Courier New" w:cs="Courier New"/>
          <w:color w:val="008000"/>
          <w:sz w:val="20"/>
          <w:szCs w:val="20"/>
          <w:highlight w:val="white"/>
        </w:rPr>
      </w:pPr>
      <w:ins w:id="4601"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4602" w:author="Michael Bell" w:date="2013-05-06T18:04:00Z"/>
          <w:rFonts w:ascii="Courier New" w:hAnsi="Courier New" w:cs="Courier New"/>
          <w:color w:val="008000"/>
          <w:sz w:val="20"/>
          <w:szCs w:val="20"/>
          <w:highlight w:val="white"/>
        </w:rPr>
      </w:pPr>
      <w:ins w:id="4603"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4604" w:author="Michael Bell" w:date="2013-05-06T18:04:00Z"/>
          <w:rFonts w:ascii="Courier New" w:hAnsi="Courier New" w:cs="Courier New"/>
          <w:color w:val="008000"/>
          <w:sz w:val="20"/>
          <w:szCs w:val="20"/>
          <w:highlight w:val="white"/>
        </w:rPr>
      </w:pPr>
      <w:ins w:id="4605" w:author="Michael Bell" w:date="2013-05-06T18:04:00Z">
        <w:r>
          <w:rPr>
            <w:rFonts w:ascii="Courier New" w:hAnsi="Courier New" w:cs="Courier New"/>
            <w:color w:val="008000"/>
            <w:sz w:val="20"/>
            <w:szCs w:val="20"/>
            <w:highlight w:val="white"/>
          </w:rPr>
          <w:t xml:space="preserve"> Hornby trainset automation</w:t>
        </w:r>
      </w:ins>
    </w:p>
    <w:p w14:paraId="44BC88F6" w14:textId="77777777" w:rsidR="003A2FEE" w:rsidRDefault="003A2FEE" w:rsidP="003A2FEE">
      <w:pPr>
        <w:autoSpaceDE w:val="0"/>
        <w:autoSpaceDN w:val="0"/>
        <w:adjustRightInd w:val="0"/>
        <w:spacing w:after="0" w:line="240" w:lineRule="auto"/>
        <w:rPr>
          <w:ins w:id="4606" w:author="Michael Bell" w:date="2013-05-06T18:04:00Z"/>
          <w:rFonts w:ascii="Courier New" w:hAnsi="Courier New" w:cs="Courier New"/>
          <w:color w:val="008000"/>
          <w:sz w:val="20"/>
          <w:szCs w:val="20"/>
          <w:highlight w:val="white"/>
        </w:rPr>
      </w:pPr>
      <w:ins w:id="4607"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4608" w:author="Michael Bell" w:date="2013-05-06T18:04:00Z"/>
          <w:rFonts w:ascii="Courier New" w:hAnsi="Courier New" w:cs="Courier New"/>
          <w:color w:val="008000"/>
          <w:sz w:val="20"/>
          <w:szCs w:val="20"/>
          <w:highlight w:val="white"/>
        </w:rPr>
      </w:pPr>
      <w:ins w:id="4609"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4610" w:author="Michael Bell" w:date="2013-05-06T18:04:00Z"/>
          <w:rFonts w:ascii="Courier New" w:hAnsi="Courier New" w:cs="Courier New"/>
          <w:color w:val="008000"/>
          <w:sz w:val="20"/>
          <w:szCs w:val="20"/>
          <w:highlight w:val="white"/>
        </w:rPr>
      </w:pPr>
      <w:ins w:id="4611"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4612" w:author="Michael Bell" w:date="2013-05-06T18:04:00Z"/>
          <w:rFonts w:ascii="Courier New" w:hAnsi="Courier New" w:cs="Courier New"/>
          <w:color w:val="008000"/>
          <w:sz w:val="20"/>
          <w:szCs w:val="20"/>
          <w:highlight w:val="white"/>
        </w:rPr>
      </w:pPr>
      <w:ins w:id="4613"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4614" w:author="Michael Bell" w:date="2013-05-06T18:04:00Z"/>
          <w:rFonts w:ascii="Courier New" w:hAnsi="Courier New" w:cs="Courier New"/>
          <w:color w:val="008000"/>
          <w:sz w:val="20"/>
          <w:szCs w:val="20"/>
          <w:highlight w:val="white"/>
        </w:rPr>
      </w:pPr>
      <w:ins w:id="4615"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4616" w:author="Michael Bell" w:date="2013-05-06T18:04:00Z"/>
          <w:rFonts w:ascii="Courier New" w:hAnsi="Courier New" w:cs="Courier New"/>
          <w:color w:val="008000"/>
          <w:sz w:val="20"/>
          <w:szCs w:val="20"/>
          <w:highlight w:val="white"/>
        </w:rPr>
      </w:pPr>
      <w:ins w:id="4617"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4618" w:author="Michael Bell" w:date="2013-05-06T18:04:00Z"/>
          <w:rFonts w:ascii="Courier New" w:hAnsi="Courier New" w:cs="Courier New"/>
          <w:color w:val="008000"/>
          <w:sz w:val="20"/>
          <w:szCs w:val="20"/>
          <w:highlight w:val="white"/>
        </w:rPr>
      </w:pPr>
      <w:ins w:id="4619"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4620" w:author="Michael Bell" w:date="2013-05-06T18:04:00Z"/>
          <w:rFonts w:ascii="Courier New" w:hAnsi="Courier New" w:cs="Courier New"/>
          <w:color w:val="000000"/>
          <w:sz w:val="20"/>
          <w:szCs w:val="20"/>
          <w:highlight w:val="white"/>
        </w:rPr>
      </w:pPr>
      <w:ins w:id="4621"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4622"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4623" w:author="Michael Bell" w:date="2013-05-06T18:04:00Z"/>
          <w:rFonts w:ascii="Courier New" w:hAnsi="Courier New" w:cs="Courier New"/>
          <w:color w:val="000000"/>
          <w:sz w:val="20"/>
          <w:szCs w:val="20"/>
          <w:highlight w:val="white"/>
        </w:rPr>
      </w:pPr>
      <w:ins w:id="4624"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4625" w:author="Michael Bell" w:date="2013-05-06T18:04:00Z"/>
          <w:rFonts w:ascii="Courier New" w:hAnsi="Courier New" w:cs="Courier New"/>
          <w:color w:val="000000"/>
          <w:sz w:val="20"/>
          <w:szCs w:val="20"/>
          <w:highlight w:val="white"/>
        </w:rPr>
      </w:pPr>
      <w:ins w:id="4626"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4627" w:author="Michael Bell" w:date="2013-05-06T18:04:00Z"/>
          <w:rFonts w:ascii="Courier New" w:hAnsi="Courier New" w:cs="Courier New"/>
          <w:color w:val="000000"/>
          <w:sz w:val="20"/>
          <w:szCs w:val="20"/>
          <w:highlight w:val="white"/>
        </w:rPr>
      </w:pPr>
      <w:ins w:id="4628"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4629" w:author="Michael Bell" w:date="2013-05-06T18:04:00Z"/>
          <w:rFonts w:ascii="Courier New" w:hAnsi="Courier New" w:cs="Courier New"/>
          <w:color w:val="008000"/>
          <w:sz w:val="20"/>
          <w:szCs w:val="20"/>
          <w:highlight w:val="white"/>
        </w:rPr>
      </w:pPr>
      <w:ins w:id="4630"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4631" w:author="Michael Bell" w:date="2013-05-06T18:04:00Z"/>
          <w:rFonts w:ascii="Courier New" w:hAnsi="Courier New" w:cs="Courier New"/>
          <w:color w:val="008000"/>
          <w:sz w:val="20"/>
          <w:szCs w:val="20"/>
          <w:highlight w:val="white"/>
        </w:rPr>
      </w:pPr>
      <w:ins w:id="4632"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ins>
    </w:p>
    <w:p w14:paraId="6C690EE5" w14:textId="77777777" w:rsidR="003A2FEE" w:rsidRDefault="003A2FEE" w:rsidP="003A2FEE">
      <w:pPr>
        <w:autoSpaceDE w:val="0"/>
        <w:autoSpaceDN w:val="0"/>
        <w:adjustRightInd w:val="0"/>
        <w:spacing w:after="0" w:line="240" w:lineRule="auto"/>
        <w:rPr>
          <w:ins w:id="4633"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4634" w:author="Michael Bell" w:date="2013-05-06T18:04:00Z"/>
          <w:rFonts w:ascii="Courier New" w:hAnsi="Courier New" w:cs="Courier New"/>
          <w:color w:val="008000"/>
          <w:sz w:val="20"/>
          <w:szCs w:val="20"/>
          <w:highlight w:val="white"/>
        </w:rPr>
      </w:pPr>
      <w:ins w:id="4635"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4636" w:author="Michael Bell" w:date="2013-05-06T18:04:00Z"/>
          <w:rFonts w:ascii="Courier New" w:hAnsi="Courier New" w:cs="Courier New"/>
          <w:color w:val="000000"/>
          <w:sz w:val="20"/>
          <w:szCs w:val="20"/>
          <w:highlight w:val="white"/>
        </w:rPr>
      </w:pPr>
      <w:ins w:id="4637" w:author="Michael Bell" w:date="2013-05-06T18:04:00Z">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4638"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4639" w:author="Michael Bell" w:date="2013-05-06T18:04:00Z"/>
          <w:rFonts w:ascii="Courier New" w:hAnsi="Courier New" w:cs="Courier New"/>
          <w:color w:val="008000"/>
          <w:sz w:val="20"/>
          <w:szCs w:val="20"/>
          <w:highlight w:val="white"/>
        </w:rPr>
      </w:pPr>
      <w:ins w:id="4640"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4641" w:author="Michael Bell" w:date="2013-05-06T18:04:00Z"/>
          <w:rFonts w:ascii="Courier New" w:hAnsi="Courier New" w:cs="Courier New"/>
          <w:color w:val="000000"/>
          <w:sz w:val="20"/>
          <w:szCs w:val="20"/>
          <w:highlight w:val="white"/>
        </w:rPr>
      </w:pPr>
      <w:ins w:id="4642"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4643" w:author="Michael Bell" w:date="2013-05-06T18:04:00Z"/>
          <w:rFonts w:ascii="Courier New" w:hAnsi="Courier New" w:cs="Courier New"/>
          <w:color w:val="000000"/>
          <w:sz w:val="20"/>
          <w:szCs w:val="20"/>
          <w:highlight w:val="white"/>
        </w:rPr>
      </w:pPr>
      <w:ins w:id="4644"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4645" w:author="Michael Bell" w:date="2013-05-06T18:04:00Z"/>
          <w:rFonts w:ascii="Courier New" w:hAnsi="Courier New" w:cs="Courier New"/>
          <w:color w:val="008000"/>
          <w:sz w:val="20"/>
          <w:szCs w:val="20"/>
          <w:highlight w:val="white"/>
        </w:rPr>
      </w:pPr>
      <w:ins w:id="4646"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4647" w:author="Michael Bell" w:date="2013-05-06T18:04:00Z"/>
          <w:rFonts w:ascii="Courier New" w:hAnsi="Courier New" w:cs="Courier New"/>
          <w:color w:val="000000"/>
          <w:sz w:val="20"/>
          <w:szCs w:val="20"/>
          <w:highlight w:val="white"/>
        </w:rPr>
      </w:pPr>
      <w:ins w:id="4648"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4649" w:author="Michael Bell" w:date="2013-05-06T18:04:00Z"/>
          <w:rFonts w:ascii="Courier New" w:hAnsi="Courier New" w:cs="Courier New"/>
          <w:color w:val="000000"/>
          <w:sz w:val="20"/>
          <w:szCs w:val="20"/>
          <w:highlight w:val="white"/>
        </w:rPr>
      </w:pPr>
      <w:ins w:id="4650"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7008FFAD" w14:textId="77777777" w:rsidR="003A2FEE" w:rsidRDefault="003A2FEE" w:rsidP="003A2FEE">
      <w:pPr>
        <w:autoSpaceDE w:val="0"/>
        <w:autoSpaceDN w:val="0"/>
        <w:adjustRightInd w:val="0"/>
        <w:spacing w:after="0" w:line="240" w:lineRule="auto"/>
        <w:rPr>
          <w:ins w:id="4651" w:author="Michael Bell" w:date="2013-05-06T18:04:00Z"/>
          <w:rFonts w:ascii="Courier New" w:hAnsi="Courier New" w:cs="Courier New"/>
          <w:color w:val="000000"/>
          <w:sz w:val="20"/>
          <w:szCs w:val="20"/>
          <w:highlight w:val="white"/>
        </w:rPr>
      </w:pPr>
      <w:ins w:id="4652"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4653" w:author="Michael Bell" w:date="2013-05-06T18:04:00Z"/>
          <w:rFonts w:ascii="Courier New" w:hAnsi="Courier New" w:cs="Courier New"/>
          <w:color w:val="000000"/>
          <w:sz w:val="20"/>
          <w:szCs w:val="20"/>
          <w:highlight w:val="white"/>
        </w:rPr>
      </w:pPr>
      <w:ins w:id="4654"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4655" w:author="Michael Bell" w:date="2013-05-06T18:04:00Z"/>
          <w:rFonts w:ascii="Courier New" w:hAnsi="Courier New" w:cs="Courier New"/>
          <w:color w:val="000000"/>
          <w:sz w:val="20"/>
          <w:szCs w:val="20"/>
          <w:highlight w:val="white"/>
        </w:rPr>
      </w:pPr>
      <w:ins w:id="4656"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4657"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4658"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4659" w:author="Michael Bell" w:date="2013-05-06T18:04:00Z"/>
          <w:rFonts w:ascii="Courier New" w:hAnsi="Courier New" w:cs="Courier New"/>
          <w:color w:val="000000"/>
          <w:sz w:val="20"/>
          <w:szCs w:val="20"/>
          <w:highlight w:val="white"/>
        </w:rPr>
      </w:pPr>
      <w:ins w:id="4660"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4661" w:author="Michael Bell" w:date="2013-05-06T17:54:00Z"/>
          <w:rFonts w:ascii="Courier New" w:hAnsi="Courier New" w:cs="Courier New"/>
          <w:color w:val="008000"/>
          <w:sz w:val="20"/>
          <w:szCs w:val="20"/>
          <w:highlight w:val="white"/>
        </w:rPr>
      </w:pPr>
      <w:del w:id="4662"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4663"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4664" w:author="Michael Bell" w:date="2013-05-06T17:54:00Z"/>
          <w:rFonts w:ascii="Courier New" w:hAnsi="Courier New" w:cs="Courier New"/>
          <w:color w:val="008000"/>
          <w:sz w:val="20"/>
          <w:szCs w:val="20"/>
          <w:highlight w:val="white"/>
        </w:rPr>
      </w:pPr>
      <w:del w:id="4665"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4666" w:author="Michael Bell" w:date="2013-05-06T17:54:00Z"/>
          <w:rFonts w:ascii="Courier New" w:hAnsi="Courier New" w:cs="Courier New"/>
          <w:color w:val="008000"/>
          <w:sz w:val="20"/>
          <w:szCs w:val="20"/>
          <w:highlight w:val="white"/>
        </w:rPr>
      </w:pPr>
      <w:del w:id="4667"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4668" w:author="Michael Bell" w:date="2013-05-06T17:54:00Z"/>
          <w:rFonts w:ascii="Courier New" w:hAnsi="Courier New" w:cs="Courier New"/>
          <w:color w:val="008000"/>
          <w:sz w:val="20"/>
          <w:szCs w:val="20"/>
          <w:highlight w:val="white"/>
        </w:rPr>
      </w:pPr>
      <w:del w:id="4669"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4670" w:author="Michael Bell" w:date="2013-05-06T17:54:00Z"/>
          <w:rFonts w:ascii="Courier New" w:hAnsi="Courier New" w:cs="Courier New"/>
          <w:color w:val="008000"/>
          <w:sz w:val="20"/>
          <w:szCs w:val="20"/>
          <w:highlight w:val="white"/>
        </w:rPr>
      </w:pPr>
      <w:del w:id="4671"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4672" w:author="Michael Bell" w:date="2013-05-06T17:54:00Z"/>
          <w:rFonts w:ascii="Courier New" w:hAnsi="Courier New" w:cs="Courier New"/>
          <w:color w:val="008000"/>
          <w:sz w:val="20"/>
          <w:szCs w:val="20"/>
          <w:highlight w:val="white"/>
        </w:rPr>
      </w:pPr>
      <w:del w:id="467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4674" w:author="Michael Bell" w:date="2013-05-06T17:54:00Z"/>
          <w:rFonts w:ascii="Courier New" w:hAnsi="Courier New" w:cs="Courier New"/>
          <w:color w:val="008000"/>
          <w:sz w:val="20"/>
          <w:szCs w:val="20"/>
          <w:highlight w:val="white"/>
        </w:rPr>
      </w:pPr>
      <w:del w:id="4675"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4676" w:author="Michael Bell" w:date="2013-05-06T17:54:00Z"/>
          <w:rFonts w:ascii="Courier New" w:hAnsi="Courier New" w:cs="Courier New"/>
          <w:color w:val="008000"/>
          <w:sz w:val="20"/>
          <w:szCs w:val="20"/>
          <w:highlight w:val="white"/>
        </w:rPr>
      </w:pPr>
      <w:del w:id="4677"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4678" w:author="Michael Bell" w:date="2013-05-06T17:54:00Z"/>
          <w:rFonts w:ascii="Courier New" w:hAnsi="Courier New" w:cs="Courier New"/>
          <w:color w:val="008000"/>
          <w:sz w:val="20"/>
          <w:szCs w:val="20"/>
          <w:highlight w:val="white"/>
        </w:rPr>
      </w:pPr>
      <w:del w:id="4679"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4680" w:author="Michael Bell" w:date="2013-05-06T17:54:00Z"/>
          <w:rFonts w:ascii="Courier New" w:hAnsi="Courier New" w:cs="Courier New"/>
          <w:color w:val="008000"/>
          <w:sz w:val="20"/>
          <w:szCs w:val="20"/>
          <w:highlight w:val="white"/>
        </w:rPr>
      </w:pPr>
      <w:del w:id="468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4682" w:author="Michael Bell" w:date="2013-05-06T17:54:00Z"/>
          <w:rFonts w:ascii="Courier New" w:hAnsi="Courier New" w:cs="Courier New"/>
          <w:color w:val="008000"/>
          <w:sz w:val="20"/>
          <w:szCs w:val="20"/>
          <w:highlight w:val="white"/>
        </w:rPr>
      </w:pPr>
      <w:del w:id="4683"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4684" w:author="Michael Bell" w:date="2013-05-06T17:54:00Z"/>
          <w:rFonts w:ascii="Courier New" w:hAnsi="Courier New" w:cs="Courier New"/>
          <w:color w:val="000000"/>
          <w:sz w:val="20"/>
          <w:szCs w:val="20"/>
          <w:highlight w:val="white"/>
        </w:rPr>
      </w:pPr>
      <w:del w:id="4685"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4686"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4687" w:author="Michael Bell" w:date="2013-05-06T17:54:00Z"/>
          <w:rFonts w:ascii="Courier New" w:hAnsi="Courier New" w:cs="Courier New"/>
          <w:color w:val="000000"/>
          <w:sz w:val="20"/>
          <w:szCs w:val="20"/>
          <w:highlight w:val="white"/>
        </w:rPr>
      </w:pPr>
      <w:del w:id="468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4689" w:author="Michael Bell" w:date="2013-05-06T17:54:00Z"/>
          <w:rFonts w:ascii="Courier New" w:hAnsi="Courier New" w:cs="Courier New"/>
          <w:color w:val="000000"/>
          <w:sz w:val="20"/>
          <w:szCs w:val="20"/>
          <w:highlight w:val="white"/>
        </w:rPr>
      </w:pPr>
      <w:del w:id="4690"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4691" w:author="Michael Bell" w:date="2013-05-06T17:54:00Z"/>
          <w:rFonts w:ascii="Courier New" w:hAnsi="Courier New" w:cs="Courier New"/>
          <w:color w:val="000000"/>
          <w:sz w:val="20"/>
          <w:szCs w:val="20"/>
          <w:highlight w:val="white"/>
        </w:rPr>
      </w:pPr>
      <w:del w:id="4692"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4693" w:author="Michael Bell" w:date="2013-05-06T17:54:00Z"/>
          <w:rFonts w:ascii="Courier New" w:hAnsi="Courier New" w:cs="Courier New"/>
          <w:color w:val="008000"/>
          <w:sz w:val="20"/>
          <w:szCs w:val="20"/>
          <w:highlight w:val="white"/>
        </w:rPr>
      </w:pPr>
      <w:del w:id="46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4695" w:author="Michael Bell" w:date="2013-05-06T17:54:00Z"/>
          <w:rFonts w:ascii="Courier New" w:hAnsi="Courier New" w:cs="Courier New"/>
          <w:color w:val="000000"/>
          <w:sz w:val="20"/>
          <w:szCs w:val="20"/>
          <w:highlight w:val="white"/>
        </w:rPr>
      </w:pPr>
      <w:del w:id="4696"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4697"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4698" w:author="Michael Bell" w:date="2013-05-06T17:54:00Z"/>
          <w:rFonts w:ascii="Courier New" w:hAnsi="Courier New" w:cs="Courier New"/>
          <w:color w:val="008000"/>
          <w:sz w:val="20"/>
          <w:szCs w:val="20"/>
          <w:highlight w:val="white"/>
        </w:rPr>
      </w:pPr>
      <w:del w:id="46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4700" w:author="Michael Bell" w:date="2013-05-06T17:54:00Z"/>
          <w:rFonts w:ascii="Courier New" w:hAnsi="Courier New" w:cs="Courier New"/>
          <w:color w:val="000000"/>
          <w:sz w:val="20"/>
          <w:szCs w:val="20"/>
          <w:highlight w:val="white"/>
        </w:rPr>
      </w:pPr>
      <w:del w:id="4701"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4702"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4703" w:author="Michael Bell" w:date="2013-05-06T17:54:00Z"/>
          <w:rFonts w:ascii="Courier New" w:hAnsi="Courier New" w:cs="Courier New"/>
          <w:color w:val="008000"/>
          <w:sz w:val="20"/>
          <w:szCs w:val="20"/>
          <w:highlight w:val="white"/>
        </w:rPr>
      </w:pPr>
      <w:del w:id="47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4705" w:author="Michael Bell" w:date="2013-05-06T17:54:00Z"/>
          <w:rFonts w:ascii="Courier New" w:hAnsi="Courier New" w:cs="Courier New"/>
          <w:color w:val="000000"/>
          <w:sz w:val="20"/>
          <w:szCs w:val="20"/>
          <w:highlight w:val="white"/>
        </w:rPr>
      </w:pPr>
      <w:del w:id="47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4707" w:author="Michael Bell" w:date="2013-05-06T17:54:00Z"/>
          <w:rFonts w:ascii="Courier New" w:hAnsi="Courier New" w:cs="Courier New"/>
          <w:color w:val="000000"/>
          <w:sz w:val="20"/>
          <w:szCs w:val="20"/>
          <w:highlight w:val="white"/>
        </w:rPr>
      </w:pPr>
      <w:del w:id="47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4709" w:author="Michael Bell" w:date="2013-05-06T17:54:00Z"/>
          <w:rFonts w:ascii="Courier New" w:hAnsi="Courier New" w:cs="Courier New"/>
          <w:color w:val="000000"/>
          <w:sz w:val="20"/>
          <w:szCs w:val="20"/>
          <w:highlight w:val="white"/>
        </w:rPr>
      </w:pPr>
      <w:del w:id="4710"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4711" w:author="Michael Bell" w:date="2013-05-06T17:54:00Z"/>
          <w:rFonts w:ascii="Courier New" w:hAnsi="Courier New" w:cs="Courier New"/>
          <w:color w:val="000000"/>
          <w:sz w:val="20"/>
          <w:szCs w:val="20"/>
          <w:highlight w:val="white"/>
        </w:rPr>
      </w:pPr>
      <w:del w:id="47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4713" w:author="Michael Bell" w:date="2013-05-06T17:54:00Z"/>
          <w:rFonts w:ascii="Courier New" w:hAnsi="Courier New" w:cs="Courier New"/>
          <w:color w:val="000000"/>
          <w:sz w:val="20"/>
          <w:szCs w:val="20"/>
          <w:highlight w:val="white"/>
        </w:rPr>
      </w:pPr>
      <w:del w:id="47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4715" w:author="Michael Bell" w:date="2013-05-06T17:54:00Z"/>
          <w:rFonts w:ascii="Courier New" w:hAnsi="Courier New" w:cs="Courier New"/>
          <w:color w:val="000000"/>
          <w:sz w:val="20"/>
          <w:szCs w:val="20"/>
          <w:highlight w:val="white"/>
        </w:rPr>
      </w:pPr>
      <w:del w:id="47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4717" w:author="Michael Bell" w:date="2013-05-06T17:54:00Z"/>
          <w:rFonts w:ascii="Courier New" w:hAnsi="Courier New" w:cs="Courier New"/>
          <w:color w:val="000000"/>
          <w:sz w:val="20"/>
          <w:szCs w:val="20"/>
          <w:highlight w:val="white"/>
        </w:rPr>
      </w:pPr>
      <w:del w:id="4718"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4719" w:author="Michael Bell" w:date="2013-05-06T17:54:00Z"/>
          <w:rFonts w:ascii="Courier New" w:hAnsi="Courier New" w:cs="Courier New"/>
          <w:color w:val="000000"/>
          <w:sz w:val="20"/>
          <w:szCs w:val="20"/>
          <w:highlight w:val="white"/>
        </w:rPr>
      </w:pPr>
      <w:del w:id="47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4721"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4722"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4723" w:author="Michael Bell" w:date="2013-05-06T17:54:00Z"/>
          <w:rFonts w:ascii="Courier New" w:hAnsi="Courier New" w:cs="Courier New"/>
          <w:color w:val="000000"/>
          <w:sz w:val="20"/>
          <w:szCs w:val="20"/>
          <w:highlight w:val="white"/>
        </w:rPr>
      </w:pPr>
      <w:del w:id="4724"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42B471BE" w:rsidR="00ED3601" w:rsidDel="00116173" w:rsidRDefault="00ED3601" w:rsidP="00ED3601">
      <w:pPr>
        <w:autoSpaceDE w:val="0"/>
        <w:autoSpaceDN w:val="0"/>
        <w:adjustRightInd w:val="0"/>
        <w:spacing w:after="0" w:line="240" w:lineRule="auto"/>
        <w:rPr>
          <w:del w:id="4725" w:author="Michael Bell" w:date="2013-05-06T17:54:00Z"/>
          <w:rFonts w:ascii="Courier New" w:hAnsi="Courier New" w:cs="Courier New"/>
          <w:color w:val="008000"/>
          <w:sz w:val="20"/>
          <w:szCs w:val="20"/>
          <w:highlight w:val="white"/>
        </w:rPr>
      </w:pPr>
      <w:del w:id="47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4727"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4728" w:author="Michael Bell" w:date="2013-05-06T17:54:00Z"/>
          <w:rFonts w:ascii="Courier New" w:hAnsi="Courier New" w:cs="Courier New"/>
          <w:color w:val="008000"/>
          <w:sz w:val="20"/>
          <w:szCs w:val="20"/>
          <w:highlight w:val="white"/>
        </w:rPr>
      </w:pPr>
      <w:del w:id="4729"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4730" w:author="Michael Bell" w:date="2013-05-06T17:54:00Z"/>
          <w:rFonts w:ascii="Courier New" w:hAnsi="Courier New" w:cs="Courier New"/>
          <w:color w:val="008000"/>
          <w:sz w:val="20"/>
          <w:szCs w:val="20"/>
          <w:highlight w:val="white"/>
        </w:rPr>
      </w:pPr>
      <w:del w:id="4731"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4732" w:author="Michael Bell" w:date="2013-05-06T17:54:00Z"/>
          <w:rFonts w:ascii="Courier New" w:hAnsi="Courier New" w:cs="Courier New"/>
          <w:color w:val="008000"/>
          <w:sz w:val="20"/>
          <w:szCs w:val="20"/>
          <w:highlight w:val="white"/>
        </w:rPr>
      </w:pPr>
      <w:del w:id="4733"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4734" w:author="Michael Bell" w:date="2013-05-06T17:54:00Z"/>
          <w:rFonts w:ascii="Courier New" w:hAnsi="Courier New" w:cs="Courier New"/>
          <w:color w:val="008000"/>
          <w:sz w:val="20"/>
          <w:szCs w:val="20"/>
          <w:highlight w:val="white"/>
        </w:rPr>
      </w:pPr>
      <w:del w:id="4735"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4736" w:author="Michael Bell" w:date="2013-05-06T17:54:00Z"/>
          <w:rFonts w:ascii="Courier New" w:hAnsi="Courier New" w:cs="Courier New"/>
          <w:color w:val="008000"/>
          <w:sz w:val="20"/>
          <w:szCs w:val="20"/>
          <w:highlight w:val="white"/>
        </w:rPr>
      </w:pPr>
      <w:del w:id="4737"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4738" w:author="Michael Bell" w:date="2013-05-06T17:54:00Z"/>
          <w:rFonts w:ascii="Courier New" w:hAnsi="Courier New" w:cs="Courier New"/>
          <w:color w:val="008000"/>
          <w:sz w:val="20"/>
          <w:szCs w:val="20"/>
          <w:highlight w:val="white"/>
        </w:rPr>
      </w:pPr>
      <w:del w:id="4739"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4740" w:author="Michael Bell" w:date="2013-05-06T17:54:00Z"/>
          <w:rFonts w:ascii="Courier New" w:hAnsi="Courier New" w:cs="Courier New"/>
          <w:color w:val="008000"/>
          <w:sz w:val="20"/>
          <w:szCs w:val="20"/>
          <w:highlight w:val="white"/>
        </w:rPr>
      </w:pPr>
      <w:del w:id="4741"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4742" w:author="Michael Bell" w:date="2013-05-06T17:54:00Z"/>
          <w:rFonts w:ascii="Courier New" w:hAnsi="Courier New" w:cs="Courier New"/>
          <w:color w:val="008000"/>
          <w:sz w:val="20"/>
          <w:szCs w:val="20"/>
          <w:highlight w:val="white"/>
        </w:rPr>
      </w:pPr>
      <w:del w:id="4743"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4744" w:author="Michael Bell" w:date="2013-05-06T17:54:00Z"/>
          <w:rFonts w:ascii="Courier New" w:hAnsi="Courier New" w:cs="Courier New"/>
          <w:color w:val="008000"/>
          <w:sz w:val="20"/>
          <w:szCs w:val="20"/>
          <w:highlight w:val="white"/>
        </w:rPr>
      </w:pPr>
      <w:del w:id="4745"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4746" w:author="Michael Bell" w:date="2013-05-06T17:54:00Z"/>
          <w:rFonts w:ascii="Courier New" w:hAnsi="Courier New" w:cs="Courier New"/>
          <w:color w:val="008000"/>
          <w:sz w:val="20"/>
          <w:szCs w:val="20"/>
          <w:highlight w:val="white"/>
        </w:rPr>
      </w:pPr>
      <w:del w:id="4747"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4748" w:author="Michael Bell" w:date="2013-05-06T17:54:00Z"/>
          <w:rFonts w:ascii="Courier New" w:hAnsi="Courier New" w:cs="Courier New"/>
          <w:color w:val="000000"/>
          <w:sz w:val="20"/>
          <w:szCs w:val="20"/>
          <w:highlight w:val="white"/>
        </w:rPr>
      </w:pPr>
      <w:del w:id="4749"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4750"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4751" w:author="Michael Bell" w:date="2013-05-06T17:54:00Z"/>
          <w:rFonts w:ascii="Courier New" w:hAnsi="Courier New" w:cs="Courier New"/>
          <w:color w:val="008000"/>
          <w:sz w:val="20"/>
          <w:szCs w:val="20"/>
          <w:highlight w:val="white"/>
        </w:rPr>
      </w:pPr>
      <w:del w:id="4752"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4753" w:author="Michael Bell" w:date="2013-05-06T17:54:00Z"/>
          <w:rFonts w:ascii="Courier New" w:hAnsi="Courier New" w:cs="Courier New"/>
          <w:color w:val="008000"/>
          <w:sz w:val="20"/>
          <w:szCs w:val="20"/>
          <w:highlight w:val="white"/>
        </w:rPr>
      </w:pPr>
      <w:del w:id="4754"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4755" w:author="Michael Bell" w:date="2013-05-06T17:54:00Z"/>
          <w:rFonts w:ascii="Courier New" w:hAnsi="Courier New" w:cs="Courier New"/>
          <w:color w:val="008000"/>
          <w:sz w:val="20"/>
          <w:szCs w:val="20"/>
          <w:highlight w:val="white"/>
        </w:rPr>
      </w:pPr>
      <w:del w:id="4756"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4757"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4758" w:author="Michael Bell" w:date="2013-05-06T17:54:00Z"/>
          <w:rFonts w:ascii="Courier New" w:hAnsi="Courier New" w:cs="Courier New"/>
          <w:color w:val="008000"/>
          <w:sz w:val="20"/>
          <w:szCs w:val="20"/>
          <w:highlight w:val="white"/>
        </w:rPr>
      </w:pPr>
      <w:del w:id="4759"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4760" w:author="Michael Bell" w:date="2013-05-06T17:54:00Z"/>
          <w:rFonts w:ascii="Courier New" w:hAnsi="Courier New" w:cs="Courier New"/>
          <w:color w:val="008000"/>
          <w:sz w:val="20"/>
          <w:szCs w:val="20"/>
          <w:highlight w:val="white"/>
        </w:rPr>
      </w:pPr>
      <w:del w:id="4761"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4762"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4763" w:author="Michael Bell" w:date="2013-05-06T17:54:00Z"/>
          <w:rFonts w:ascii="Courier New" w:hAnsi="Courier New" w:cs="Courier New"/>
          <w:color w:val="008000"/>
          <w:sz w:val="20"/>
          <w:szCs w:val="20"/>
          <w:highlight w:val="white"/>
        </w:rPr>
      </w:pPr>
      <w:del w:id="4764"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4765" w:author="Michael Bell" w:date="2013-05-06T17:54:00Z"/>
          <w:rFonts w:ascii="Courier New" w:hAnsi="Courier New" w:cs="Courier New"/>
          <w:color w:val="008000"/>
          <w:sz w:val="20"/>
          <w:szCs w:val="20"/>
          <w:highlight w:val="white"/>
        </w:rPr>
      </w:pPr>
      <w:del w:id="4766"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4767"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4768" w:author="Michael Bell" w:date="2013-05-06T17:54:00Z"/>
          <w:rFonts w:ascii="Courier New" w:hAnsi="Courier New" w:cs="Courier New"/>
          <w:color w:val="000000"/>
          <w:sz w:val="20"/>
          <w:szCs w:val="20"/>
          <w:highlight w:val="white"/>
        </w:rPr>
      </w:pPr>
      <w:del w:id="4769"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4770"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4771" w:author="Michael Bell" w:date="2013-05-06T17:54:00Z"/>
          <w:rFonts w:ascii="Courier New" w:hAnsi="Courier New" w:cs="Courier New"/>
          <w:color w:val="000000"/>
          <w:sz w:val="20"/>
          <w:szCs w:val="20"/>
          <w:highlight w:val="white"/>
        </w:rPr>
      </w:pPr>
      <w:del w:id="4772"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4773" w:author="Michael Bell" w:date="2013-05-06T17:54:00Z"/>
          <w:rFonts w:ascii="Courier New" w:hAnsi="Courier New" w:cs="Courier New"/>
          <w:color w:val="000000"/>
          <w:sz w:val="20"/>
          <w:szCs w:val="20"/>
          <w:highlight w:val="white"/>
        </w:rPr>
      </w:pPr>
      <w:del w:id="4774"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4775" w:author="Michael Bell" w:date="2013-05-06T17:54:00Z"/>
          <w:rFonts w:ascii="Courier New" w:hAnsi="Courier New" w:cs="Courier New"/>
          <w:color w:val="008000"/>
          <w:sz w:val="20"/>
          <w:szCs w:val="20"/>
          <w:highlight w:val="white"/>
        </w:rPr>
      </w:pPr>
      <w:del w:id="47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4777" w:author="Michael Bell" w:date="2013-05-06T17:54:00Z"/>
          <w:rFonts w:ascii="Courier New" w:hAnsi="Courier New" w:cs="Courier New"/>
          <w:color w:val="000000"/>
          <w:sz w:val="20"/>
          <w:szCs w:val="20"/>
          <w:highlight w:val="white"/>
        </w:rPr>
      </w:pPr>
      <w:del w:id="4778"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4779" w:author="Michael Bell" w:date="2013-05-06T17:54:00Z"/>
          <w:rFonts w:ascii="Courier New" w:hAnsi="Courier New" w:cs="Courier New"/>
          <w:color w:val="008000"/>
          <w:sz w:val="20"/>
          <w:szCs w:val="20"/>
          <w:highlight w:val="white"/>
        </w:rPr>
      </w:pPr>
      <w:del w:id="47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4781" w:author="Michael Bell" w:date="2013-05-06T17:54:00Z"/>
          <w:rFonts w:ascii="Courier New" w:hAnsi="Courier New" w:cs="Courier New"/>
          <w:color w:val="000000"/>
          <w:sz w:val="20"/>
          <w:szCs w:val="20"/>
          <w:highlight w:val="white"/>
        </w:rPr>
      </w:pPr>
      <w:del w:id="47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4783" w:author="Michael Bell" w:date="2013-05-06T17:54:00Z"/>
          <w:rFonts w:ascii="Courier New" w:hAnsi="Courier New" w:cs="Courier New"/>
          <w:color w:val="008000"/>
          <w:sz w:val="20"/>
          <w:szCs w:val="20"/>
          <w:highlight w:val="white"/>
        </w:rPr>
      </w:pPr>
      <w:del w:id="478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4785" w:author="Michael Bell" w:date="2013-05-06T17:54:00Z"/>
          <w:rFonts w:ascii="Courier New" w:hAnsi="Courier New" w:cs="Courier New"/>
          <w:color w:val="000000"/>
          <w:sz w:val="20"/>
          <w:szCs w:val="20"/>
          <w:highlight w:val="white"/>
        </w:rPr>
      </w:pPr>
      <w:del w:id="47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4787"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4788" w:author="Michael Bell" w:date="2013-05-06T17:54:00Z"/>
          <w:rFonts w:ascii="Courier New" w:hAnsi="Courier New" w:cs="Courier New"/>
          <w:color w:val="008000"/>
          <w:sz w:val="20"/>
          <w:szCs w:val="20"/>
          <w:highlight w:val="white"/>
        </w:rPr>
      </w:pPr>
      <w:del w:id="47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4790" w:author="Michael Bell" w:date="2013-05-06T17:54:00Z"/>
          <w:rFonts w:ascii="Courier New" w:hAnsi="Courier New" w:cs="Courier New"/>
          <w:color w:val="000000"/>
          <w:sz w:val="20"/>
          <w:szCs w:val="20"/>
          <w:highlight w:val="white"/>
        </w:rPr>
      </w:pPr>
      <w:del w:id="47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4792" w:author="Michael Bell" w:date="2013-05-06T17:54:00Z"/>
          <w:rFonts w:ascii="Courier New" w:hAnsi="Courier New" w:cs="Courier New"/>
          <w:color w:val="000000"/>
          <w:sz w:val="20"/>
          <w:szCs w:val="20"/>
          <w:highlight w:val="white"/>
        </w:rPr>
      </w:pPr>
      <w:del w:id="47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4794" w:author="Michael Bell" w:date="2013-05-06T17:54:00Z"/>
          <w:rFonts w:ascii="Courier New" w:hAnsi="Courier New" w:cs="Courier New"/>
          <w:color w:val="000000"/>
          <w:sz w:val="20"/>
          <w:szCs w:val="20"/>
          <w:highlight w:val="white"/>
        </w:rPr>
      </w:pPr>
      <w:del w:id="47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4796"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4797" w:author="Michael Bell" w:date="2013-05-06T17:54:00Z"/>
          <w:rFonts w:ascii="Courier New" w:hAnsi="Courier New" w:cs="Courier New"/>
          <w:color w:val="000000"/>
          <w:sz w:val="20"/>
          <w:szCs w:val="20"/>
          <w:highlight w:val="white"/>
        </w:rPr>
      </w:pPr>
      <w:del w:id="47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4799" w:author="Michael Bell" w:date="2013-05-06T17:54:00Z"/>
          <w:rFonts w:ascii="Courier New" w:hAnsi="Courier New" w:cs="Courier New"/>
          <w:color w:val="000000"/>
          <w:sz w:val="20"/>
          <w:szCs w:val="20"/>
          <w:highlight w:val="white"/>
        </w:rPr>
      </w:pPr>
      <w:del w:id="480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4801" w:author="Michael Bell" w:date="2013-05-06T17:54:00Z"/>
          <w:rFonts w:ascii="Courier New" w:hAnsi="Courier New" w:cs="Courier New"/>
          <w:color w:val="000000"/>
          <w:sz w:val="20"/>
          <w:szCs w:val="20"/>
          <w:highlight w:val="white"/>
        </w:rPr>
      </w:pPr>
      <w:del w:id="48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4803" w:author="Michael Bell" w:date="2013-05-06T17:54:00Z"/>
          <w:rFonts w:ascii="Courier New" w:hAnsi="Courier New" w:cs="Courier New"/>
          <w:color w:val="000000"/>
          <w:sz w:val="20"/>
          <w:szCs w:val="20"/>
          <w:highlight w:val="white"/>
        </w:rPr>
      </w:pPr>
      <w:del w:id="48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4805"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4806" w:author="Michael Bell" w:date="2013-05-06T17:54:00Z"/>
          <w:rFonts w:ascii="Courier New" w:hAnsi="Courier New" w:cs="Courier New"/>
          <w:color w:val="000000"/>
          <w:sz w:val="20"/>
          <w:szCs w:val="20"/>
          <w:highlight w:val="white"/>
        </w:rPr>
      </w:pPr>
      <w:del w:id="48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4808" w:author="Michael Bell" w:date="2013-05-06T17:54:00Z"/>
          <w:rFonts w:ascii="Courier New" w:hAnsi="Courier New" w:cs="Courier New"/>
          <w:color w:val="000000"/>
          <w:sz w:val="20"/>
          <w:szCs w:val="20"/>
          <w:highlight w:val="white"/>
        </w:rPr>
      </w:pPr>
      <w:del w:id="48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4810" w:author="Michael Bell" w:date="2013-05-06T17:54:00Z"/>
          <w:rFonts w:ascii="Courier New" w:hAnsi="Courier New" w:cs="Courier New"/>
          <w:color w:val="000000"/>
          <w:sz w:val="20"/>
          <w:szCs w:val="20"/>
          <w:highlight w:val="white"/>
        </w:rPr>
      </w:pPr>
      <w:del w:id="48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4812" w:author="Michael Bell" w:date="2013-05-06T17:54:00Z"/>
          <w:rFonts w:ascii="Courier New" w:hAnsi="Courier New" w:cs="Courier New"/>
          <w:color w:val="000000"/>
          <w:sz w:val="20"/>
          <w:szCs w:val="20"/>
          <w:highlight w:val="white"/>
        </w:rPr>
      </w:pPr>
      <w:del w:id="48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4814"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4815" w:author="Michael Bell" w:date="2013-05-06T17:54:00Z"/>
          <w:rFonts w:ascii="Courier New" w:hAnsi="Courier New" w:cs="Courier New"/>
          <w:color w:val="000000"/>
          <w:sz w:val="20"/>
          <w:szCs w:val="20"/>
          <w:highlight w:val="white"/>
        </w:rPr>
      </w:pPr>
      <w:del w:id="48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4817" w:author="Michael Bell" w:date="2013-05-06T17:54:00Z"/>
          <w:rFonts w:ascii="Courier New" w:hAnsi="Courier New" w:cs="Courier New"/>
          <w:color w:val="000000"/>
          <w:sz w:val="20"/>
          <w:szCs w:val="20"/>
          <w:highlight w:val="white"/>
        </w:rPr>
      </w:pPr>
      <w:del w:id="48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4819" w:author="Michael Bell" w:date="2013-05-06T17:54:00Z"/>
          <w:rFonts w:ascii="Courier New" w:hAnsi="Courier New" w:cs="Courier New"/>
          <w:color w:val="000000"/>
          <w:sz w:val="20"/>
          <w:szCs w:val="20"/>
          <w:highlight w:val="white"/>
        </w:rPr>
      </w:pPr>
      <w:del w:id="48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4821" w:author="Michael Bell" w:date="2013-05-06T17:54:00Z"/>
          <w:rFonts w:ascii="Courier New" w:hAnsi="Courier New" w:cs="Courier New"/>
          <w:color w:val="000000"/>
          <w:sz w:val="20"/>
          <w:szCs w:val="20"/>
          <w:highlight w:val="white"/>
        </w:rPr>
      </w:pPr>
      <w:del w:id="48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4823"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4824" w:author="Michael Bell" w:date="2013-05-06T17:54:00Z"/>
          <w:rFonts w:ascii="Courier New" w:hAnsi="Courier New" w:cs="Courier New"/>
          <w:color w:val="000000"/>
          <w:sz w:val="20"/>
          <w:szCs w:val="20"/>
          <w:highlight w:val="white"/>
        </w:rPr>
      </w:pPr>
      <w:del w:id="48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4826" w:author="Michael Bell" w:date="2013-05-06T17:54:00Z"/>
          <w:rFonts w:ascii="Courier New" w:hAnsi="Courier New" w:cs="Courier New"/>
          <w:color w:val="000000"/>
          <w:sz w:val="20"/>
          <w:szCs w:val="20"/>
          <w:highlight w:val="white"/>
        </w:rPr>
      </w:pPr>
      <w:del w:id="48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4828" w:author="Michael Bell" w:date="2013-05-06T17:54:00Z"/>
          <w:rFonts w:ascii="Courier New" w:hAnsi="Courier New" w:cs="Courier New"/>
          <w:color w:val="008000"/>
          <w:sz w:val="20"/>
          <w:szCs w:val="20"/>
          <w:highlight w:val="white"/>
        </w:rPr>
      </w:pPr>
      <w:del w:id="48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4830" w:author="Michael Bell" w:date="2013-05-06T17:54:00Z"/>
          <w:rFonts w:ascii="Courier New" w:hAnsi="Courier New" w:cs="Courier New"/>
          <w:color w:val="000000"/>
          <w:sz w:val="20"/>
          <w:szCs w:val="20"/>
          <w:highlight w:val="white"/>
        </w:rPr>
      </w:pPr>
      <w:del w:id="48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4832" w:author="Michael Bell" w:date="2013-05-06T17:54:00Z"/>
          <w:rFonts w:ascii="Courier New" w:hAnsi="Courier New" w:cs="Courier New"/>
          <w:color w:val="000000"/>
          <w:sz w:val="20"/>
          <w:szCs w:val="20"/>
          <w:highlight w:val="white"/>
        </w:rPr>
      </w:pPr>
      <w:del w:id="4833"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4834" w:author="Michael Bell" w:date="2013-05-06T17:54:00Z"/>
          <w:rFonts w:ascii="Courier New" w:hAnsi="Courier New" w:cs="Courier New"/>
          <w:color w:val="000000"/>
          <w:sz w:val="20"/>
          <w:szCs w:val="20"/>
          <w:highlight w:val="white"/>
        </w:rPr>
      </w:pPr>
      <w:del w:id="4835"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4836" w:author="Michael Bell" w:date="2013-05-06T17:54:00Z"/>
          <w:rFonts w:ascii="Courier New" w:hAnsi="Courier New" w:cs="Courier New"/>
          <w:color w:val="000000"/>
          <w:sz w:val="20"/>
          <w:szCs w:val="20"/>
          <w:highlight w:val="white"/>
        </w:rPr>
      </w:pPr>
      <w:del w:id="4837"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4838" w:author="Michael Bell" w:date="2013-05-06T18:05:00Z"/>
          <w:rFonts w:ascii="Courier New" w:hAnsi="Courier New" w:cs="Courier New"/>
          <w:color w:val="008000"/>
          <w:sz w:val="20"/>
          <w:szCs w:val="20"/>
          <w:highlight w:val="white"/>
        </w:rPr>
      </w:pPr>
      <w:ins w:id="483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4840"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4841" w:author="Michael Bell" w:date="2013-05-06T18:05:00Z"/>
          <w:rFonts w:ascii="Courier New" w:hAnsi="Courier New" w:cs="Courier New"/>
          <w:color w:val="008000"/>
          <w:sz w:val="20"/>
          <w:szCs w:val="20"/>
          <w:highlight w:val="white"/>
        </w:rPr>
      </w:pPr>
      <w:ins w:id="4842"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4843" w:author="Michael Bell" w:date="2013-05-06T18:05:00Z"/>
          <w:rFonts w:ascii="Courier New" w:hAnsi="Courier New" w:cs="Courier New"/>
          <w:color w:val="008000"/>
          <w:sz w:val="20"/>
          <w:szCs w:val="20"/>
          <w:highlight w:val="white"/>
        </w:rPr>
      </w:pPr>
      <w:ins w:id="4844"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4845" w:author="Michael Bell" w:date="2013-05-06T18:05:00Z"/>
          <w:rFonts w:ascii="Courier New" w:hAnsi="Courier New" w:cs="Courier New"/>
          <w:color w:val="008000"/>
          <w:sz w:val="20"/>
          <w:szCs w:val="20"/>
          <w:highlight w:val="white"/>
        </w:rPr>
      </w:pPr>
      <w:ins w:id="4846"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4847" w:author="Michael Bell" w:date="2013-05-06T18:05:00Z"/>
          <w:rFonts w:ascii="Courier New" w:hAnsi="Courier New" w:cs="Courier New"/>
          <w:color w:val="008000"/>
          <w:sz w:val="20"/>
          <w:szCs w:val="20"/>
          <w:highlight w:val="white"/>
        </w:rPr>
      </w:pPr>
      <w:ins w:id="4848"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4849" w:author="Michael Bell" w:date="2013-05-06T18:05:00Z"/>
          <w:rFonts w:ascii="Courier New" w:hAnsi="Courier New" w:cs="Courier New"/>
          <w:color w:val="008000"/>
          <w:sz w:val="20"/>
          <w:szCs w:val="20"/>
          <w:highlight w:val="white"/>
        </w:rPr>
      </w:pPr>
      <w:ins w:id="4850" w:author="Michael Bell" w:date="2013-05-06T18:05:00Z">
        <w:r w:rsidRPr="003A2FEE">
          <w:rPr>
            <w:rFonts w:ascii="Courier New" w:hAnsi="Courier New" w:cs="Courier New"/>
            <w:color w:val="008000"/>
            <w:sz w:val="20"/>
            <w:szCs w:val="20"/>
            <w:highlight w:val="white"/>
          </w:rPr>
          <w:t xml:space="preserve"> Hornby trainset automation</w:t>
        </w:r>
      </w:ins>
    </w:p>
    <w:p w14:paraId="05470BA1" w14:textId="77777777" w:rsidR="003A2FEE" w:rsidRPr="003A2FEE" w:rsidRDefault="003A2FEE" w:rsidP="003A2FEE">
      <w:pPr>
        <w:autoSpaceDE w:val="0"/>
        <w:autoSpaceDN w:val="0"/>
        <w:adjustRightInd w:val="0"/>
        <w:spacing w:after="0" w:line="240" w:lineRule="auto"/>
        <w:rPr>
          <w:ins w:id="4851" w:author="Michael Bell" w:date="2013-05-06T18:05:00Z"/>
          <w:rFonts w:ascii="Courier New" w:hAnsi="Courier New" w:cs="Courier New"/>
          <w:color w:val="008000"/>
          <w:sz w:val="20"/>
          <w:szCs w:val="20"/>
          <w:highlight w:val="white"/>
        </w:rPr>
      </w:pPr>
      <w:ins w:id="4852"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4853" w:author="Michael Bell" w:date="2013-05-06T18:05:00Z"/>
          <w:rFonts w:ascii="Courier New" w:hAnsi="Courier New" w:cs="Courier New"/>
          <w:color w:val="008000"/>
          <w:sz w:val="20"/>
          <w:szCs w:val="20"/>
          <w:highlight w:val="white"/>
        </w:rPr>
      </w:pPr>
      <w:ins w:id="4854"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4855" w:author="Michael Bell" w:date="2013-05-06T18:05:00Z"/>
          <w:rFonts w:ascii="Courier New" w:hAnsi="Courier New" w:cs="Courier New"/>
          <w:color w:val="008000"/>
          <w:sz w:val="20"/>
          <w:szCs w:val="20"/>
          <w:highlight w:val="white"/>
        </w:rPr>
      </w:pPr>
      <w:ins w:id="4856"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4857" w:author="Michael Bell" w:date="2013-05-06T18:05:00Z"/>
          <w:rFonts w:ascii="Courier New" w:hAnsi="Courier New" w:cs="Courier New"/>
          <w:color w:val="008000"/>
          <w:sz w:val="20"/>
          <w:szCs w:val="20"/>
          <w:highlight w:val="white"/>
        </w:rPr>
      </w:pPr>
      <w:ins w:id="4858"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4859" w:author="Michael Bell" w:date="2013-05-06T18:05:00Z"/>
          <w:rFonts w:ascii="Courier New" w:hAnsi="Courier New" w:cs="Courier New"/>
          <w:color w:val="008000"/>
          <w:sz w:val="20"/>
          <w:szCs w:val="20"/>
          <w:highlight w:val="white"/>
        </w:rPr>
      </w:pPr>
      <w:ins w:id="4860"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4861" w:author="Michael Bell" w:date="2013-05-06T18:05:00Z"/>
          <w:rFonts w:ascii="Courier New" w:hAnsi="Courier New" w:cs="Courier New"/>
          <w:color w:val="008000"/>
          <w:sz w:val="20"/>
          <w:szCs w:val="20"/>
          <w:highlight w:val="white"/>
        </w:rPr>
      </w:pPr>
      <w:ins w:id="4862"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4863" w:author="Michael Bell" w:date="2013-05-06T18:05:00Z"/>
          <w:rFonts w:ascii="Courier New" w:hAnsi="Courier New" w:cs="Courier New"/>
          <w:color w:val="008000"/>
          <w:sz w:val="20"/>
          <w:szCs w:val="20"/>
          <w:highlight w:val="white"/>
        </w:rPr>
      </w:pPr>
      <w:ins w:id="4864"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4865" w:author="Michael Bell" w:date="2013-05-06T18:05:00Z"/>
          <w:rFonts w:ascii="Courier New" w:hAnsi="Courier New" w:cs="Courier New"/>
          <w:color w:val="000000"/>
          <w:sz w:val="20"/>
          <w:szCs w:val="20"/>
          <w:highlight w:val="white"/>
        </w:rPr>
      </w:pPr>
      <w:ins w:id="4866"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4867"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4868" w:author="Michael Bell" w:date="2013-05-06T18:05:00Z"/>
          <w:rFonts w:ascii="Courier New" w:hAnsi="Courier New" w:cs="Courier New"/>
          <w:color w:val="008000"/>
          <w:sz w:val="20"/>
          <w:szCs w:val="20"/>
          <w:highlight w:val="white"/>
        </w:rPr>
      </w:pPr>
      <w:ins w:id="4869" w:author="Michael Bell" w:date="2013-05-06T18:05:00Z">
        <w:r w:rsidRPr="003A2FEE">
          <w:rPr>
            <w:rFonts w:ascii="Courier New" w:hAnsi="Courier New" w:cs="Courier New"/>
            <w:color w:val="008000"/>
            <w:sz w:val="20"/>
            <w:szCs w:val="20"/>
            <w:highlight w:val="white"/>
          </w:rPr>
          <w:t>/*this function returns an intager value coresponding the the current button (or lack therof) being</w:t>
        </w:r>
      </w:ins>
    </w:p>
    <w:p w14:paraId="07FFB41B" w14:textId="77777777" w:rsidR="003A2FEE" w:rsidRPr="003A2FEE" w:rsidRDefault="003A2FEE" w:rsidP="003A2FEE">
      <w:pPr>
        <w:autoSpaceDE w:val="0"/>
        <w:autoSpaceDN w:val="0"/>
        <w:adjustRightInd w:val="0"/>
        <w:spacing w:after="0" w:line="240" w:lineRule="auto"/>
        <w:rPr>
          <w:ins w:id="4870" w:author="Michael Bell" w:date="2013-05-06T18:05:00Z"/>
          <w:rFonts w:ascii="Courier New" w:hAnsi="Courier New" w:cs="Courier New"/>
          <w:color w:val="008000"/>
          <w:sz w:val="20"/>
          <w:szCs w:val="20"/>
          <w:highlight w:val="white"/>
        </w:rPr>
      </w:pPr>
      <w:ins w:id="4871" w:author="Michael Bell" w:date="2013-05-06T18:05:00Z">
        <w:r w:rsidRPr="003A2FEE">
          <w:rPr>
            <w:rFonts w:ascii="Courier New" w:hAnsi="Courier New" w:cs="Courier New"/>
            <w:color w:val="008000"/>
            <w:sz w:val="20"/>
            <w:szCs w:val="20"/>
            <w:highlight w:val="white"/>
          </w:rPr>
          <w:t>pressed, it only works when either 1 or 0 butons are being pressed, the intager values output are</w:t>
        </w:r>
      </w:ins>
    </w:p>
    <w:p w14:paraId="77AD20CF" w14:textId="77777777" w:rsidR="003A2FEE" w:rsidRPr="003A2FEE" w:rsidRDefault="003A2FEE" w:rsidP="003A2FEE">
      <w:pPr>
        <w:autoSpaceDE w:val="0"/>
        <w:autoSpaceDN w:val="0"/>
        <w:adjustRightInd w:val="0"/>
        <w:spacing w:after="0" w:line="240" w:lineRule="auto"/>
        <w:rPr>
          <w:ins w:id="4872" w:author="Michael Bell" w:date="2013-05-06T18:05:00Z"/>
          <w:rFonts w:ascii="Courier New" w:hAnsi="Courier New" w:cs="Courier New"/>
          <w:color w:val="008000"/>
          <w:sz w:val="20"/>
          <w:szCs w:val="20"/>
          <w:highlight w:val="white"/>
        </w:rPr>
      </w:pPr>
      <w:ins w:id="4873" w:author="Michael Bell" w:date="2013-05-06T18:05:00Z">
        <w:r w:rsidRPr="003A2FEE">
          <w:rPr>
            <w:rFonts w:ascii="Courier New" w:hAnsi="Courier New" w:cs="Courier New"/>
            <w:color w:val="008000"/>
            <w:sz w:val="20"/>
            <w:szCs w:val="20"/>
            <w:highlight w:val="white"/>
          </w:rPr>
          <w:t>#defined at the begining of the program as rightOut upOut etc.</w:t>
        </w:r>
      </w:ins>
    </w:p>
    <w:p w14:paraId="47D09D75" w14:textId="77777777" w:rsidR="003A2FEE" w:rsidRPr="003A2FEE" w:rsidRDefault="003A2FEE" w:rsidP="003A2FEE">
      <w:pPr>
        <w:autoSpaceDE w:val="0"/>
        <w:autoSpaceDN w:val="0"/>
        <w:adjustRightInd w:val="0"/>
        <w:spacing w:after="0" w:line="240" w:lineRule="auto"/>
        <w:rPr>
          <w:ins w:id="4874"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4875" w:author="Michael Bell" w:date="2013-05-06T18:05:00Z"/>
          <w:rFonts w:ascii="Courier New" w:hAnsi="Courier New" w:cs="Courier New"/>
          <w:color w:val="008000"/>
          <w:sz w:val="20"/>
          <w:szCs w:val="20"/>
          <w:highlight w:val="white"/>
        </w:rPr>
      </w:pPr>
      <w:ins w:id="4876" w:author="Michael Bell" w:date="2013-05-06T18:05:00Z">
        <w:r w:rsidRPr="003A2FEE">
          <w:rPr>
            <w:rFonts w:ascii="Courier New" w:hAnsi="Courier New" w:cs="Courier New"/>
            <w:color w:val="008000"/>
            <w:sz w:val="20"/>
            <w:szCs w:val="20"/>
            <w:highlight w:val="white"/>
          </w:rPr>
          <w:t>the sensor board outputs a diferent voltage depending on which buton is pressed, these voltages are</w:t>
        </w:r>
      </w:ins>
    </w:p>
    <w:p w14:paraId="04777D36" w14:textId="77777777" w:rsidR="003A2FEE" w:rsidRPr="003A2FEE" w:rsidRDefault="003A2FEE" w:rsidP="003A2FEE">
      <w:pPr>
        <w:autoSpaceDE w:val="0"/>
        <w:autoSpaceDN w:val="0"/>
        <w:adjustRightInd w:val="0"/>
        <w:spacing w:after="0" w:line="240" w:lineRule="auto"/>
        <w:rPr>
          <w:ins w:id="4877" w:author="Michael Bell" w:date="2013-05-06T18:05:00Z"/>
          <w:rFonts w:ascii="Courier New" w:hAnsi="Courier New" w:cs="Courier New"/>
          <w:color w:val="008000"/>
          <w:sz w:val="20"/>
          <w:szCs w:val="20"/>
          <w:highlight w:val="white"/>
        </w:rPr>
      </w:pPr>
      <w:ins w:id="4878" w:author="Michael Bell" w:date="2013-05-06T18:05:00Z">
        <w:r w:rsidRPr="003A2FEE">
          <w:rPr>
            <w:rFonts w:ascii="Courier New" w:hAnsi="Courier New" w:cs="Courier New"/>
            <w:color w:val="008000"/>
            <w:sz w:val="20"/>
            <w:szCs w:val="20"/>
            <w:highlight w:val="white"/>
          </w:rPr>
          <w:t>#defined at the begining of the program and are called upADC, downADC etc.</w:t>
        </w:r>
      </w:ins>
    </w:p>
    <w:p w14:paraId="770B2302" w14:textId="77777777" w:rsidR="003A2FEE" w:rsidRPr="003A2FEE" w:rsidRDefault="003A2FEE" w:rsidP="003A2FEE">
      <w:pPr>
        <w:autoSpaceDE w:val="0"/>
        <w:autoSpaceDN w:val="0"/>
        <w:adjustRightInd w:val="0"/>
        <w:spacing w:after="0" w:line="240" w:lineRule="auto"/>
        <w:rPr>
          <w:ins w:id="4879"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4880" w:author="Michael Bell" w:date="2013-05-06T18:05:00Z"/>
          <w:rFonts w:ascii="Courier New" w:hAnsi="Courier New" w:cs="Courier New"/>
          <w:color w:val="008000"/>
          <w:sz w:val="20"/>
          <w:szCs w:val="20"/>
          <w:highlight w:val="white"/>
        </w:rPr>
      </w:pPr>
      <w:ins w:id="4881" w:author="Michael Bell" w:date="2013-05-06T18:05:00Z">
        <w:r w:rsidRPr="003A2FEE">
          <w:rPr>
            <w:rFonts w:ascii="Courier New" w:hAnsi="Courier New" w:cs="Courier New"/>
            <w:color w:val="008000"/>
            <w:sz w:val="20"/>
            <w:szCs w:val="20"/>
            <w:highlight w:val="white"/>
          </w:rPr>
          <w:t>the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4882" w:author="Michael Bell" w:date="2013-05-06T18:05:00Z"/>
          <w:rFonts w:ascii="Courier New" w:hAnsi="Courier New" w:cs="Courier New"/>
          <w:color w:val="008000"/>
          <w:sz w:val="20"/>
          <w:szCs w:val="20"/>
          <w:highlight w:val="white"/>
        </w:rPr>
      </w:pPr>
      <w:ins w:id="4883" w:author="Michael Bell" w:date="2013-05-06T18:05:00Z">
        <w:r w:rsidRPr="003A2FEE">
          <w:rPr>
            <w:rFonts w:ascii="Courier New" w:hAnsi="Courier New" w:cs="Courier New"/>
            <w:color w:val="008000"/>
            <w:sz w:val="20"/>
            <w:szCs w:val="20"/>
            <w:highlight w:val="white"/>
          </w:rPr>
          <w:t>this allows for the tolerence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4884"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4885" w:author="Michael Bell" w:date="2013-05-06T18:05:00Z"/>
          <w:rFonts w:ascii="Courier New" w:hAnsi="Courier New" w:cs="Courier New"/>
          <w:color w:val="000000"/>
          <w:sz w:val="20"/>
          <w:szCs w:val="20"/>
          <w:highlight w:val="white"/>
        </w:rPr>
      </w:pPr>
      <w:ins w:id="4886" w:author="Michael Bell" w:date="2013-05-06T18:05:00Z">
        <w:r w:rsidRPr="003A2FEE">
          <w:rPr>
            <w:rFonts w:ascii="Courier New" w:hAnsi="Courier New" w:cs="Courier New"/>
            <w:color w:val="008000"/>
            <w:sz w:val="20"/>
            <w:szCs w:val="20"/>
            <w:highlight w:val="white"/>
          </w:rPr>
          <w:t>the voltage used is stored in buttonVoltage*/</w:t>
        </w:r>
      </w:ins>
    </w:p>
    <w:p w14:paraId="5A8B151C" w14:textId="77777777" w:rsidR="003A2FEE" w:rsidRPr="003A2FEE" w:rsidRDefault="003A2FEE" w:rsidP="003A2FEE">
      <w:pPr>
        <w:autoSpaceDE w:val="0"/>
        <w:autoSpaceDN w:val="0"/>
        <w:adjustRightInd w:val="0"/>
        <w:spacing w:after="0" w:line="240" w:lineRule="auto"/>
        <w:rPr>
          <w:ins w:id="4887"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4888" w:author="Michael Bell" w:date="2013-05-06T18:05:00Z"/>
          <w:rFonts w:ascii="Courier New" w:hAnsi="Courier New" w:cs="Courier New"/>
          <w:color w:val="000000"/>
          <w:sz w:val="20"/>
          <w:szCs w:val="20"/>
          <w:highlight w:val="white"/>
        </w:rPr>
      </w:pPr>
      <w:ins w:id="4889" w:author="Michael Bell" w:date="2013-05-06T18:05:00Z">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4890" w:author="Michael Bell" w:date="2013-05-06T18:05:00Z"/>
          <w:rFonts w:ascii="Courier New" w:hAnsi="Courier New" w:cs="Courier New"/>
          <w:color w:val="000000"/>
          <w:sz w:val="20"/>
          <w:szCs w:val="20"/>
          <w:highlight w:val="white"/>
        </w:rPr>
      </w:pPr>
      <w:ins w:id="4891"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4892" w:author="Michael Bell" w:date="2013-05-06T18:05:00Z"/>
          <w:rFonts w:ascii="Courier New" w:hAnsi="Courier New" w:cs="Courier New"/>
          <w:color w:val="008000"/>
          <w:sz w:val="20"/>
          <w:szCs w:val="20"/>
          <w:highlight w:val="white"/>
        </w:rPr>
      </w:pPr>
      <w:ins w:id="489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4894" w:author="Michael Bell" w:date="2013-05-06T18:05:00Z"/>
          <w:rFonts w:ascii="Courier New" w:hAnsi="Courier New" w:cs="Courier New"/>
          <w:color w:val="008000"/>
          <w:sz w:val="20"/>
          <w:szCs w:val="20"/>
          <w:highlight w:val="white"/>
        </w:rPr>
      </w:pPr>
      <w:ins w:id="489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ins>
    </w:p>
    <w:p w14:paraId="3E8456B0" w14:textId="77777777" w:rsidR="003A2FEE" w:rsidRPr="003A2FEE" w:rsidRDefault="003A2FEE" w:rsidP="003A2FEE">
      <w:pPr>
        <w:autoSpaceDE w:val="0"/>
        <w:autoSpaceDN w:val="0"/>
        <w:adjustRightInd w:val="0"/>
        <w:spacing w:after="0" w:line="240" w:lineRule="auto"/>
        <w:rPr>
          <w:ins w:id="4896" w:author="Michael Bell" w:date="2013-05-06T18:05:00Z"/>
          <w:rFonts w:ascii="Courier New" w:hAnsi="Courier New" w:cs="Courier New"/>
          <w:color w:val="008000"/>
          <w:sz w:val="20"/>
          <w:szCs w:val="20"/>
          <w:highlight w:val="white"/>
        </w:rPr>
      </w:pPr>
      <w:ins w:id="489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4898" w:author="Michael Bell" w:date="2013-05-06T18:05:00Z"/>
          <w:rFonts w:ascii="Courier New" w:hAnsi="Courier New" w:cs="Courier New"/>
          <w:color w:val="000000"/>
          <w:sz w:val="20"/>
          <w:szCs w:val="20"/>
          <w:highlight w:val="white"/>
        </w:rPr>
      </w:pPr>
      <w:ins w:id="489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4900" w:author="Michael Bell" w:date="2013-05-06T18:05:00Z"/>
          <w:rFonts w:ascii="Courier New" w:hAnsi="Courier New" w:cs="Courier New"/>
          <w:color w:val="008000"/>
          <w:sz w:val="20"/>
          <w:szCs w:val="20"/>
          <w:highlight w:val="white"/>
        </w:rPr>
      </w:pPr>
      <w:ins w:id="490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4902" w:author="Michael Bell" w:date="2013-05-06T18:05:00Z"/>
          <w:rFonts w:ascii="Courier New" w:hAnsi="Courier New" w:cs="Courier New"/>
          <w:color w:val="000000"/>
          <w:sz w:val="20"/>
          <w:szCs w:val="20"/>
          <w:highlight w:val="white"/>
        </w:rPr>
      </w:pPr>
      <w:ins w:id="490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4904"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4905" w:author="Michael Bell" w:date="2013-05-06T18:05:00Z"/>
          <w:rFonts w:ascii="Courier New" w:hAnsi="Courier New" w:cs="Courier New"/>
          <w:color w:val="008000"/>
          <w:sz w:val="20"/>
          <w:szCs w:val="20"/>
          <w:highlight w:val="white"/>
        </w:rPr>
      </w:pPr>
      <w:ins w:id="490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4907" w:author="Michael Bell" w:date="2013-05-06T18:05:00Z"/>
          <w:rFonts w:ascii="Courier New" w:hAnsi="Courier New" w:cs="Courier New"/>
          <w:color w:val="000000"/>
          <w:sz w:val="20"/>
          <w:szCs w:val="20"/>
          <w:highlight w:val="white"/>
        </w:rPr>
      </w:pPr>
      <w:ins w:id="490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4909" w:author="Michael Bell" w:date="2013-05-06T18:05:00Z"/>
          <w:rFonts w:ascii="Courier New" w:hAnsi="Courier New" w:cs="Courier New"/>
          <w:color w:val="000000"/>
          <w:sz w:val="20"/>
          <w:szCs w:val="20"/>
          <w:highlight w:val="white"/>
        </w:rPr>
      </w:pPr>
      <w:ins w:id="491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4911" w:author="Michael Bell" w:date="2013-05-06T18:05:00Z"/>
          <w:rFonts w:ascii="Courier New" w:hAnsi="Courier New" w:cs="Courier New"/>
          <w:color w:val="000000"/>
          <w:sz w:val="20"/>
          <w:szCs w:val="20"/>
          <w:highlight w:val="white"/>
        </w:rPr>
      </w:pPr>
      <w:ins w:id="491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4913"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4914" w:author="Michael Bell" w:date="2013-05-06T18:05:00Z"/>
          <w:rFonts w:ascii="Courier New" w:hAnsi="Courier New" w:cs="Courier New"/>
          <w:color w:val="000000"/>
          <w:sz w:val="20"/>
          <w:szCs w:val="20"/>
          <w:highlight w:val="white"/>
        </w:rPr>
      </w:pPr>
      <w:ins w:id="491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4916" w:author="Michael Bell" w:date="2013-05-06T18:05:00Z"/>
          <w:rFonts w:ascii="Courier New" w:hAnsi="Courier New" w:cs="Courier New"/>
          <w:color w:val="000000"/>
          <w:sz w:val="20"/>
          <w:szCs w:val="20"/>
          <w:highlight w:val="white"/>
        </w:rPr>
      </w:pPr>
      <w:ins w:id="491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4918" w:author="Michael Bell" w:date="2013-05-06T18:05:00Z"/>
          <w:rFonts w:ascii="Courier New" w:hAnsi="Courier New" w:cs="Courier New"/>
          <w:color w:val="000000"/>
          <w:sz w:val="20"/>
          <w:szCs w:val="20"/>
          <w:highlight w:val="white"/>
        </w:rPr>
      </w:pPr>
      <w:ins w:id="491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4920" w:author="Michael Bell" w:date="2013-05-06T18:05:00Z"/>
          <w:rFonts w:ascii="Courier New" w:hAnsi="Courier New" w:cs="Courier New"/>
          <w:color w:val="000000"/>
          <w:sz w:val="20"/>
          <w:szCs w:val="20"/>
          <w:highlight w:val="white"/>
        </w:rPr>
      </w:pPr>
      <w:ins w:id="492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4922"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4923" w:author="Michael Bell" w:date="2013-05-06T18:05:00Z"/>
          <w:rFonts w:ascii="Courier New" w:hAnsi="Courier New" w:cs="Courier New"/>
          <w:color w:val="000000"/>
          <w:sz w:val="20"/>
          <w:szCs w:val="20"/>
          <w:highlight w:val="white"/>
        </w:rPr>
      </w:pPr>
      <w:ins w:id="492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4925" w:author="Michael Bell" w:date="2013-05-06T18:05:00Z"/>
          <w:rFonts w:ascii="Courier New" w:hAnsi="Courier New" w:cs="Courier New"/>
          <w:color w:val="000000"/>
          <w:sz w:val="20"/>
          <w:szCs w:val="20"/>
          <w:highlight w:val="white"/>
        </w:rPr>
      </w:pPr>
      <w:ins w:id="492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4927" w:author="Michael Bell" w:date="2013-05-06T18:05:00Z"/>
          <w:rFonts w:ascii="Courier New" w:hAnsi="Courier New" w:cs="Courier New"/>
          <w:color w:val="000000"/>
          <w:sz w:val="20"/>
          <w:szCs w:val="20"/>
          <w:highlight w:val="white"/>
        </w:rPr>
      </w:pPr>
      <w:ins w:id="4928" w:author="Michael Bell" w:date="2013-05-06T18:05:00Z">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4929" w:author="Michael Bell" w:date="2013-05-06T18:05:00Z"/>
          <w:rFonts w:ascii="Courier New" w:hAnsi="Courier New" w:cs="Courier New"/>
          <w:color w:val="000000"/>
          <w:sz w:val="20"/>
          <w:szCs w:val="20"/>
          <w:highlight w:val="white"/>
        </w:rPr>
      </w:pPr>
      <w:ins w:id="493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4931"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4932" w:author="Michael Bell" w:date="2013-05-06T18:05:00Z"/>
          <w:rFonts w:ascii="Courier New" w:hAnsi="Courier New" w:cs="Courier New"/>
          <w:color w:val="000000"/>
          <w:sz w:val="20"/>
          <w:szCs w:val="20"/>
          <w:highlight w:val="white"/>
        </w:rPr>
      </w:pPr>
      <w:ins w:id="493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4934" w:author="Michael Bell" w:date="2013-05-06T18:05:00Z"/>
          <w:rFonts w:ascii="Courier New" w:hAnsi="Courier New" w:cs="Courier New"/>
          <w:color w:val="000000"/>
          <w:sz w:val="20"/>
          <w:szCs w:val="20"/>
          <w:highlight w:val="white"/>
        </w:rPr>
      </w:pPr>
      <w:ins w:id="493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4936" w:author="Michael Bell" w:date="2013-05-06T18:05:00Z"/>
          <w:rFonts w:ascii="Courier New" w:hAnsi="Courier New" w:cs="Courier New"/>
          <w:color w:val="000000"/>
          <w:sz w:val="20"/>
          <w:szCs w:val="20"/>
          <w:highlight w:val="white"/>
        </w:rPr>
      </w:pPr>
      <w:ins w:id="493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4938" w:author="Michael Bell" w:date="2013-05-06T18:05:00Z"/>
          <w:rFonts w:ascii="Courier New" w:hAnsi="Courier New" w:cs="Courier New"/>
          <w:color w:val="000000"/>
          <w:sz w:val="20"/>
          <w:szCs w:val="20"/>
          <w:highlight w:val="white"/>
        </w:rPr>
      </w:pPr>
      <w:ins w:id="493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4940"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4941" w:author="Michael Bell" w:date="2013-05-06T18:05:00Z"/>
          <w:rFonts w:ascii="Courier New" w:hAnsi="Courier New" w:cs="Courier New"/>
          <w:color w:val="000000"/>
          <w:sz w:val="20"/>
          <w:szCs w:val="20"/>
          <w:highlight w:val="white"/>
        </w:rPr>
      </w:pPr>
      <w:ins w:id="494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ins>
    </w:p>
    <w:p w14:paraId="65F84EEC" w14:textId="77777777" w:rsidR="003A2FEE" w:rsidRPr="003A2FEE" w:rsidRDefault="003A2FEE" w:rsidP="003A2FEE">
      <w:pPr>
        <w:autoSpaceDE w:val="0"/>
        <w:autoSpaceDN w:val="0"/>
        <w:adjustRightInd w:val="0"/>
        <w:spacing w:after="0" w:line="240" w:lineRule="auto"/>
        <w:rPr>
          <w:ins w:id="4943" w:author="Michael Bell" w:date="2013-05-06T18:05:00Z"/>
          <w:rFonts w:ascii="Courier New" w:hAnsi="Courier New" w:cs="Courier New"/>
          <w:color w:val="000000"/>
          <w:sz w:val="20"/>
          <w:szCs w:val="20"/>
          <w:highlight w:val="white"/>
        </w:rPr>
      </w:pPr>
      <w:ins w:id="494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4945" w:author="Michael Bell" w:date="2013-05-06T18:05:00Z"/>
          <w:rFonts w:ascii="Courier New" w:hAnsi="Courier New" w:cs="Courier New"/>
          <w:color w:val="008000"/>
          <w:sz w:val="20"/>
          <w:szCs w:val="20"/>
          <w:highlight w:val="white"/>
        </w:rPr>
      </w:pPr>
      <w:ins w:id="494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4947" w:author="Michael Bell" w:date="2013-05-06T18:05:00Z"/>
          <w:rFonts w:ascii="Courier New" w:hAnsi="Courier New" w:cs="Courier New"/>
          <w:color w:val="000000"/>
          <w:sz w:val="20"/>
          <w:szCs w:val="20"/>
          <w:highlight w:val="white"/>
        </w:rPr>
      </w:pPr>
      <w:ins w:id="494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4949" w:author="Michael Bell" w:date="2013-05-06T18:05:00Z"/>
          <w:rFonts w:ascii="Courier New" w:hAnsi="Courier New" w:cs="Courier New"/>
          <w:color w:val="000000"/>
          <w:sz w:val="20"/>
          <w:szCs w:val="20"/>
          <w:highlight w:val="white"/>
        </w:rPr>
      </w:pPr>
      <w:ins w:id="4950" w:author="Michael Bell" w:date="2013-05-06T18:05:00Z">
        <w:r w:rsidRPr="003A2FEE">
          <w:rPr>
            <w:rFonts w:ascii="Courier New" w:hAnsi="Courier New" w:cs="Courier New"/>
            <w:color w:val="000000"/>
            <w:sz w:val="20"/>
            <w:szCs w:val="20"/>
            <w:highlight w:val="white"/>
          </w:rPr>
          <w:t xml:space="preserve">  </w:t>
        </w:r>
      </w:ins>
      <w:ins w:id="4951"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4952" w:author="Michael Bell" w:date="2013-05-06T18:05:00Z"/>
          <w:rFonts w:ascii="Courier New" w:hAnsi="Courier New" w:cs="Courier New"/>
          <w:color w:val="000000"/>
          <w:sz w:val="20"/>
          <w:szCs w:val="20"/>
          <w:highlight w:val="white"/>
        </w:rPr>
      </w:pPr>
      <w:ins w:id="4953"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r>
        <w:lastRenderedPageBreak/>
        <w:t>respondConditions.ino</w:t>
      </w:r>
    </w:p>
    <w:p w14:paraId="61B1ABD4" w14:textId="77777777" w:rsidR="003A2FEE" w:rsidRDefault="003A2FEE" w:rsidP="003A2FEE">
      <w:pPr>
        <w:autoSpaceDE w:val="0"/>
        <w:autoSpaceDN w:val="0"/>
        <w:adjustRightInd w:val="0"/>
        <w:spacing w:after="0" w:line="240" w:lineRule="auto"/>
        <w:rPr>
          <w:ins w:id="4954" w:author="Michael Bell" w:date="2013-05-06T18:06:00Z"/>
          <w:rFonts w:ascii="Courier New" w:hAnsi="Courier New" w:cs="Courier New"/>
          <w:color w:val="008000"/>
          <w:sz w:val="20"/>
          <w:szCs w:val="20"/>
          <w:highlight w:val="white"/>
        </w:rPr>
      </w:pPr>
      <w:ins w:id="4955"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4956"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4957" w:author="Michael Bell" w:date="2013-05-06T18:06:00Z"/>
          <w:rFonts w:ascii="Courier New" w:hAnsi="Courier New" w:cs="Courier New"/>
          <w:color w:val="008000"/>
          <w:sz w:val="20"/>
          <w:szCs w:val="20"/>
          <w:highlight w:val="white"/>
        </w:rPr>
      </w:pPr>
      <w:ins w:id="4958"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4959" w:author="Michael Bell" w:date="2013-05-06T18:06:00Z"/>
          <w:rFonts w:ascii="Courier New" w:hAnsi="Courier New" w:cs="Courier New"/>
          <w:color w:val="008000"/>
          <w:sz w:val="20"/>
          <w:szCs w:val="20"/>
          <w:highlight w:val="white"/>
        </w:rPr>
      </w:pPr>
      <w:ins w:id="4960"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4961" w:author="Michael Bell" w:date="2013-05-06T18:06:00Z"/>
          <w:rFonts w:ascii="Courier New" w:hAnsi="Courier New" w:cs="Courier New"/>
          <w:color w:val="008000"/>
          <w:sz w:val="20"/>
          <w:szCs w:val="20"/>
          <w:highlight w:val="white"/>
        </w:rPr>
      </w:pPr>
      <w:ins w:id="4962"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4963" w:author="Michael Bell" w:date="2013-05-06T18:06:00Z"/>
          <w:rFonts w:ascii="Courier New" w:hAnsi="Courier New" w:cs="Courier New"/>
          <w:color w:val="008000"/>
          <w:sz w:val="20"/>
          <w:szCs w:val="20"/>
          <w:highlight w:val="white"/>
        </w:rPr>
      </w:pPr>
      <w:ins w:id="4964"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4965" w:author="Michael Bell" w:date="2013-05-06T18:06:00Z"/>
          <w:rFonts w:ascii="Courier New" w:hAnsi="Courier New" w:cs="Courier New"/>
          <w:color w:val="008000"/>
          <w:sz w:val="20"/>
          <w:szCs w:val="20"/>
          <w:highlight w:val="white"/>
        </w:rPr>
      </w:pPr>
      <w:ins w:id="4966" w:author="Michael Bell" w:date="2013-05-06T18:06:00Z">
        <w:r>
          <w:rPr>
            <w:rFonts w:ascii="Courier New" w:hAnsi="Courier New" w:cs="Courier New"/>
            <w:color w:val="008000"/>
            <w:sz w:val="20"/>
            <w:szCs w:val="20"/>
            <w:highlight w:val="white"/>
          </w:rPr>
          <w:t xml:space="preserve"> Hornby trainset automation</w:t>
        </w:r>
      </w:ins>
    </w:p>
    <w:p w14:paraId="3F05C027" w14:textId="77777777" w:rsidR="003A2FEE" w:rsidRDefault="003A2FEE" w:rsidP="003A2FEE">
      <w:pPr>
        <w:autoSpaceDE w:val="0"/>
        <w:autoSpaceDN w:val="0"/>
        <w:adjustRightInd w:val="0"/>
        <w:spacing w:after="0" w:line="240" w:lineRule="auto"/>
        <w:rPr>
          <w:ins w:id="4967" w:author="Michael Bell" w:date="2013-05-06T18:06:00Z"/>
          <w:rFonts w:ascii="Courier New" w:hAnsi="Courier New" w:cs="Courier New"/>
          <w:color w:val="008000"/>
          <w:sz w:val="20"/>
          <w:szCs w:val="20"/>
          <w:highlight w:val="white"/>
        </w:rPr>
      </w:pPr>
      <w:ins w:id="4968"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4969" w:author="Michael Bell" w:date="2013-05-06T18:06:00Z"/>
          <w:rFonts w:ascii="Courier New" w:hAnsi="Courier New" w:cs="Courier New"/>
          <w:color w:val="008000"/>
          <w:sz w:val="20"/>
          <w:szCs w:val="20"/>
          <w:highlight w:val="white"/>
        </w:rPr>
      </w:pPr>
      <w:ins w:id="4970"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4971" w:author="Michael Bell" w:date="2013-05-06T18:06:00Z"/>
          <w:rFonts w:ascii="Courier New" w:hAnsi="Courier New" w:cs="Courier New"/>
          <w:color w:val="008000"/>
          <w:sz w:val="20"/>
          <w:szCs w:val="20"/>
          <w:highlight w:val="white"/>
        </w:rPr>
      </w:pPr>
      <w:ins w:id="4972"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4973" w:author="Michael Bell" w:date="2013-05-06T18:06:00Z"/>
          <w:rFonts w:ascii="Courier New" w:hAnsi="Courier New" w:cs="Courier New"/>
          <w:color w:val="008000"/>
          <w:sz w:val="20"/>
          <w:szCs w:val="20"/>
          <w:highlight w:val="white"/>
        </w:rPr>
      </w:pPr>
      <w:ins w:id="4974"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4975" w:author="Michael Bell" w:date="2013-05-06T18:06:00Z"/>
          <w:rFonts w:ascii="Courier New" w:hAnsi="Courier New" w:cs="Courier New"/>
          <w:color w:val="008000"/>
          <w:sz w:val="20"/>
          <w:szCs w:val="20"/>
          <w:highlight w:val="white"/>
        </w:rPr>
      </w:pPr>
      <w:ins w:id="4976"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4977" w:author="Michael Bell" w:date="2013-05-06T18:06:00Z"/>
          <w:rFonts w:ascii="Courier New" w:hAnsi="Courier New" w:cs="Courier New"/>
          <w:color w:val="008000"/>
          <w:sz w:val="20"/>
          <w:szCs w:val="20"/>
          <w:highlight w:val="white"/>
        </w:rPr>
      </w:pPr>
      <w:ins w:id="4978"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4979" w:author="Michael Bell" w:date="2013-05-06T18:06:00Z"/>
          <w:rFonts w:ascii="Courier New" w:hAnsi="Courier New" w:cs="Courier New"/>
          <w:color w:val="008000"/>
          <w:sz w:val="20"/>
          <w:szCs w:val="20"/>
          <w:highlight w:val="white"/>
        </w:rPr>
      </w:pPr>
      <w:ins w:id="4980"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4981" w:author="Michael Bell" w:date="2013-05-06T18:06:00Z"/>
          <w:rFonts w:ascii="Courier New" w:hAnsi="Courier New" w:cs="Courier New"/>
          <w:color w:val="000000"/>
          <w:sz w:val="20"/>
          <w:szCs w:val="20"/>
          <w:highlight w:val="white"/>
        </w:rPr>
      </w:pPr>
      <w:ins w:id="4982"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4983"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4984" w:author="Michael Bell" w:date="2013-05-06T18:06:00Z"/>
          <w:rFonts w:ascii="Courier New" w:hAnsi="Courier New" w:cs="Courier New"/>
          <w:color w:val="000000"/>
          <w:sz w:val="20"/>
          <w:szCs w:val="20"/>
          <w:highlight w:val="white"/>
        </w:rPr>
      </w:pPr>
      <w:ins w:id="4985" w:author="Michael Bell" w:date="2013-05-06T18:06: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4986" w:author="Michael Bell" w:date="2013-05-06T18:06:00Z"/>
          <w:rFonts w:ascii="Courier New" w:hAnsi="Courier New" w:cs="Courier New"/>
          <w:color w:val="000000"/>
          <w:sz w:val="20"/>
          <w:szCs w:val="20"/>
          <w:highlight w:val="white"/>
        </w:rPr>
      </w:pPr>
      <w:ins w:id="4987"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4988" w:author="Michael Bell" w:date="2013-05-06T18:06:00Z"/>
          <w:rFonts w:ascii="Courier New" w:hAnsi="Courier New" w:cs="Courier New"/>
          <w:color w:val="000000"/>
          <w:sz w:val="20"/>
          <w:szCs w:val="20"/>
          <w:highlight w:val="white"/>
        </w:rPr>
      </w:pPr>
      <w:ins w:id="498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4990" w:author="Michael Bell" w:date="2013-05-06T18:06:00Z"/>
          <w:rFonts w:ascii="Courier New" w:hAnsi="Courier New" w:cs="Courier New"/>
          <w:color w:val="000000"/>
          <w:sz w:val="20"/>
          <w:szCs w:val="20"/>
          <w:highlight w:val="white"/>
        </w:rPr>
      </w:pPr>
      <w:ins w:id="499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4992" w:author="Michael Bell" w:date="2013-05-06T18:06:00Z"/>
          <w:rFonts w:ascii="Courier New" w:hAnsi="Courier New" w:cs="Courier New"/>
          <w:color w:val="008000"/>
          <w:sz w:val="20"/>
          <w:szCs w:val="20"/>
          <w:highlight w:val="white"/>
        </w:rPr>
      </w:pPr>
      <w:ins w:id="499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4994" w:author="Michael Bell" w:date="2013-05-06T18:06:00Z"/>
          <w:rFonts w:ascii="Courier New" w:hAnsi="Courier New" w:cs="Courier New"/>
          <w:color w:val="000000"/>
          <w:sz w:val="20"/>
          <w:szCs w:val="20"/>
          <w:highlight w:val="white"/>
        </w:rPr>
      </w:pPr>
      <w:ins w:id="499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4996" w:author="Michael Bell" w:date="2013-05-06T18:06:00Z"/>
          <w:rFonts w:ascii="Courier New" w:hAnsi="Courier New" w:cs="Courier New"/>
          <w:color w:val="008000"/>
          <w:sz w:val="20"/>
          <w:szCs w:val="20"/>
          <w:highlight w:val="white"/>
        </w:rPr>
      </w:pPr>
      <w:ins w:id="499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4998" w:author="Michael Bell" w:date="2013-05-06T18:06:00Z"/>
          <w:rFonts w:ascii="Courier New" w:hAnsi="Courier New" w:cs="Courier New"/>
          <w:color w:val="000000"/>
          <w:sz w:val="20"/>
          <w:szCs w:val="20"/>
          <w:highlight w:val="white"/>
        </w:rPr>
      </w:pPr>
      <w:ins w:id="499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5000" w:author="Michael Bell" w:date="2013-05-06T18:06:00Z"/>
          <w:rFonts w:ascii="Courier New" w:hAnsi="Courier New" w:cs="Courier New"/>
          <w:color w:val="008000"/>
          <w:sz w:val="20"/>
          <w:szCs w:val="20"/>
          <w:highlight w:val="white"/>
        </w:rPr>
      </w:pPr>
      <w:ins w:id="500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5002" w:author="Michael Bell" w:date="2013-05-06T18:06:00Z"/>
          <w:rFonts w:ascii="Courier New" w:hAnsi="Courier New" w:cs="Courier New"/>
          <w:color w:val="000000"/>
          <w:sz w:val="20"/>
          <w:szCs w:val="20"/>
          <w:highlight w:val="white"/>
        </w:rPr>
      </w:pPr>
      <w:ins w:id="500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5004" w:author="Michael Bell" w:date="2013-05-06T18:06:00Z"/>
          <w:rFonts w:ascii="Courier New" w:hAnsi="Courier New" w:cs="Courier New"/>
          <w:color w:val="000000"/>
          <w:sz w:val="20"/>
          <w:szCs w:val="20"/>
          <w:highlight w:val="white"/>
        </w:rPr>
      </w:pPr>
      <w:ins w:id="500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5006" w:author="Michael Bell" w:date="2013-05-06T18:06:00Z"/>
          <w:rFonts w:ascii="Courier New" w:hAnsi="Courier New" w:cs="Courier New"/>
          <w:color w:val="000000"/>
          <w:sz w:val="20"/>
          <w:szCs w:val="20"/>
          <w:highlight w:val="white"/>
        </w:rPr>
      </w:pPr>
      <w:ins w:id="500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5008" w:author="Michael Bell" w:date="2013-05-06T18:06:00Z"/>
          <w:rFonts w:ascii="Courier New" w:hAnsi="Courier New" w:cs="Courier New"/>
          <w:color w:val="008000"/>
          <w:sz w:val="20"/>
          <w:szCs w:val="20"/>
          <w:highlight w:val="white"/>
        </w:rPr>
      </w:pPr>
      <w:ins w:id="500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ins>
    </w:p>
    <w:p w14:paraId="356344EB" w14:textId="77777777" w:rsidR="003A2FEE" w:rsidRDefault="003A2FEE" w:rsidP="003A2FEE">
      <w:pPr>
        <w:autoSpaceDE w:val="0"/>
        <w:autoSpaceDN w:val="0"/>
        <w:adjustRightInd w:val="0"/>
        <w:spacing w:after="0" w:line="240" w:lineRule="auto"/>
        <w:rPr>
          <w:ins w:id="5010" w:author="Michael Bell" w:date="2013-05-06T18:06:00Z"/>
          <w:rFonts w:ascii="Courier New" w:hAnsi="Courier New" w:cs="Courier New"/>
          <w:color w:val="000000"/>
          <w:sz w:val="20"/>
          <w:szCs w:val="20"/>
          <w:highlight w:val="white"/>
        </w:rPr>
      </w:pPr>
      <w:ins w:id="501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5012" w:author="Michael Bell" w:date="2013-05-06T18:06:00Z"/>
          <w:rFonts w:ascii="Courier New" w:hAnsi="Courier New" w:cs="Courier New"/>
          <w:color w:val="000000"/>
          <w:sz w:val="20"/>
          <w:szCs w:val="20"/>
          <w:highlight w:val="white"/>
        </w:rPr>
      </w:pPr>
      <w:ins w:id="501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5014"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5015" w:author="Michael Bell" w:date="2013-05-06T18:06:00Z"/>
          <w:rFonts w:ascii="Courier New" w:hAnsi="Courier New" w:cs="Courier New"/>
          <w:color w:val="000000"/>
          <w:sz w:val="20"/>
          <w:szCs w:val="20"/>
          <w:highlight w:val="white"/>
        </w:rPr>
      </w:pPr>
      <w:ins w:id="501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5017" w:author="Michael Bell" w:date="2013-05-06T18:06:00Z"/>
          <w:rFonts w:ascii="Courier New" w:hAnsi="Courier New" w:cs="Courier New"/>
          <w:color w:val="000000"/>
          <w:sz w:val="20"/>
          <w:szCs w:val="20"/>
          <w:highlight w:val="white"/>
        </w:rPr>
      </w:pPr>
      <w:ins w:id="501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5019" w:author="Michael Bell" w:date="2013-05-06T18:06:00Z"/>
          <w:rFonts w:ascii="Courier New" w:hAnsi="Courier New" w:cs="Courier New"/>
          <w:color w:val="008000"/>
          <w:sz w:val="20"/>
          <w:szCs w:val="20"/>
          <w:highlight w:val="white"/>
        </w:rPr>
      </w:pPr>
      <w:ins w:id="5020"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5021" w:author="Michael Bell" w:date="2013-05-06T18:06:00Z"/>
          <w:rFonts w:ascii="Courier New" w:hAnsi="Courier New" w:cs="Courier New"/>
          <w:color w:val="008000"/>
          <w:sz w:val="20"/>
          <w:szCs w:val="20"/>
          <w:highlight w:val="white"/>
        </w:rPr>
      </w:pPr>
      <w:ins w:id="5022"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5023" w:author="Michael Bell" w:date="2013-05-06T18:06:00Z"/>
          <w:rFonts w:ascii="Courier New" w:hAnsi="Courier New" w:cs="Courier New"/>
          <w:color w:val="000000"/>
          <w:sz w:val="20"/>
          <w:szCs w:val="20"/>
          <w:highlight w:val="white"/>
        </w:rPr>
      </w:pPr>
      <w:ins w:id="502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5025" w:author="Michael Bell" w:date="2013-05-06T18:06:00Z"/>
          <w:rFonts w:ascii="Courier New" w:hAnsi="Courier New" w:cs="Courier New"/>
          <w:color w:val="000000"/>
          <w:sz w:val="20"/>
          <w:szCs w:val="20"/>
          <w:highlight w:val="white"/>
        </w:rPr>
      </w:pPr>
      <w:ins w:id="502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5027"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5028" w:author="Michael Bell" w:date="2013-05-06T18:06:00Z"/>
          <w:rFonts w:ascii="Courier New" w:hAnsi="Courier New" w:cs="Courier New"/>
          <w:color w:val="000000"/>
          <w:sz w:val="20"/>
          <w:szCs w:val="20"/>
          <w:highlight w:val="white"/>
        </w:rPr>
      </w:pPr>
      <w:ins w:id="502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5030" w:author="Michael Bell" w:date="2013-05-06T18:06:00Z"/>
          <w:rFonts w:ascii="Courier New" w:hAnsi="Courier New" w:cs="Courier New"/>
          <w:color w:val="000000"/>
          <w:sz w:val="20"/>
          <w:szCs w:val="20"/>
          <w:highlight w:val="white"/>
        </w:rPr>
      </w:pPr>
      <w:ins w:id="503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5032" w:author="Michael Bell" w:date="2013-05-06T18:06:00Z"/>
          <w:rFonts w:ascii="Courier New" w:hAnsi="Courier New" w:cs="Courier New"/>
          <w:color w:val="008000"/>
          <w:sz w:val="20"/>
          <w:szCs w:val="20"/>
          <w:highlight w:val="white"/>
        </w:rPr>
      </w:pPr>
      <w:ins w:id="5033"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5034" w:author="Michael Bell" w:date="2013-05-06T18:06:00Z"/>
          <w:rFonts w:ascii="Courier New" w:hAnsi="Courier New" w:cs="Courier New"/>
          <w:color w:val="008000"/>
          <w:sz w:val="20"/>
          <w:szCs w:val="20"/>
          <w:highlight w:val="white"/>
        </w:rPr>
      </w:pPr>
      <w:ins w:id="5035"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5036" w:author="Michael Bell" w:date="2013-05-06T18:06:00Z"/>
          <w:rFonts w:ascii="Courier New" w:hAnsi="Courier New" w:cs="Courier New"/>
          <w:color w:val="000000"/>
          <w:sz w:val="20"/>
          <w:szCs w:val="20"/>
          <w:highlight w:val="white"/>
        </w:rPr>
      </w:pPr>
      <w:ins w:id="503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5038" w:author="Michael Bell" w:date="2013-05-06T18:06:00Z"/>
          <w:rFonts w:ascii="Courier New" w:hAnsi="Courier New" w:cs="Courier New"/>
          <w:color w:val="000000"/>
          <w:sz w:val="20"/>
          <w:szCs w:val="20"/>
          <w:highlight w:val="white"/>
        </w:rPr>
      </w:pPr>
      <w:ins w:id="503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5040"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5041" w:author="Michael Bell" w:date="2013-05-06T18:06:00Z"/>
          <w:rFonts w:ascii="Courier New" w:hAnsi="Courier New" w:cs="Courier New"/>
          <w:color w:val="000000"/>
          <w:sz w:val="20"/>
          <w:szCs w:val="20"/>
          <w:highlight w:val="white"/>
        </w:rPr>
      </w:pPr>
      <w:ins w:id="504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5043" w:author="Michael Bell" w:date="2013-05-06T18:06:00Z"/>
          <w:rFonts w:ascii="Courier New" w:hAnsi="Courier New" w:cs="Courier New"/>
          <w:color w:val="000000"/>
          <w:sz w:val="20"/>
          <w:szCs w:val="20"/>
          <w:highlight w:val="white"/>
        </w:rPr>
      </w:pPr>
      <w:ins w:id="504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5045" w:author="Michael Bell" w:date="2013-05-06T18:06:00Z"/>
          <w:rFonts w:ascii="Courier New" w:hAnsi="Courier New" w:cs="Courier New"/>
          <w:color w:val="008000"/>
          <w:sz w:val="20"/>
          <w:szCs w:val="20"/>
          <w:highlight w:val="white"/>
        </w:rPr>
      </w:pPr>
      <w:ins w:id="504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5047" w:author="Michael Bell" w:date="2013-05-06T18:06:00Z"/>
          <w:rFonts w:ascii="Courier New" w:hAnsi="Courier New" w:cs="Courier New"/>
          <w:color w:val="008000"/>
          <w:sz w:val="20"/>
          <w:szCs w:val="20"/>
          <w:highlight w:val="white"/>
        </w:rPr>
      </w:pPr>
      <w:ins w:id="5048"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5049" w:author="Michael Bell" w:date="2013-05-06T18:06:00Z"/>
          <w:rFonts w:ascii="Courier New" w:hAnsi="Courier New" w:cs="Courier New"/>
          <w:color w:val="000000"/>
          <w:sz w:val="20"/>
          <w:szCs w:val="20"/>
          <w:highlight w:val="white"/>
        </w:rPr>
      </w:pPr>
      <w:ins w:id="505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5051" w:author="Michael Bell" w:date="2013-05-06T18:06:00Z"/>
          <w:rFonts w:ascii="Courier New" w:hAnsi="Courier New" w:cs="Courier New"/>
          <w:color w:val="000000"/>
          <w:sz w:val="20"/>
          <w:szCs w:val="20"/>
          <w:highlight w:val="white"/>
        </w:rPr>
      </w:pPr>
      <w:ins w:id="505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5053"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5054" w:author="Michael Bell" w:date="2013-05-06T18:06:00Z"/>
          <w:rFonts w:ascii="Courier New" w:hAnsi="Courier New" w:cs="Courier New"/>
          <w:color w:val="000000"/>
          <w:sz w:val="20"/>
          <w:szCs w:val="20"/>
          <w:highlight w:val="white"/>
        </w:rPr>
      </w:pPr>
      <w:ins w:id="505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5056" w:author="Michael Bell" w:date="2013-05-06T18:06:00Z"/>
          <w:rFonts w:ascii="Courier New" w:hAnsi="Courier New" w:cs="Courier New"/>
          <w:color w:val="000000"/>
          <w:sz w:val="20"/>
          <w:szCs w:val="20"/>
          <w:highlight w:val="white"/>
        </w:rPr>
      </w:pPr>
      <w:ins w:id="505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5058" w:author="Michael Bell" w:date="2013-05-06T18:06:00Z"/>
          <w:rFonts w:ascii="Courier New" w:hAnsi="Courier New" w:cs="Courier New"/>
          <w:color w:val="008000"/>
          <w:sz w:val="20"/>
          <w:szCs w:val="20"/>
          <w:highlight w:val="white"/>
        </w:rPr>
      </w:pPr>
      <w:ins w:id="5059"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5060" w:author="Michael Bell" w:date="2013-05-06T18:06:00Z"/>
          <w:rFonts w:ascii="Courier New" w:hAnsi="Courier New" w:cs="Courier New"/>
          <w:color w:val="008000"/>
          <w:sz w:val="20"/>
          <w:szCs w:val="20"/>
          <w:highlight w:val="white"/>
        </w:rPr>
      </w:pPr>
      <w:ins w:id="5061"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5062" w:author="Michael Bell" w:date="2013-05-06T18:06:00Z"/>
          <w:rFonts w:ascii="Courier New" w:hAnsi="Courier New" w:cs="Courier New"/>
          <w:color w:val="000000"/>
          <w:sz w:val="20"/>
          <w:szCs w:val="20"/>
          <w:highlight w:val="white"/>
        </w:rPr>
      </w:pPr>
      <w:ins w:id="506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5064" w:author="Michael Bell" w:date="2013-05-06T18:06:00Z"/>
          <w:rFonts w:ascii="Courier New" w:hAnsi="Courier New" w:cs="Courier New"/>
          <w:color w:val="000000"/>
          <w:sz w:val="20"/>
          <w:szCs w:val="20"/>
          <w:highlight w:val="white"/>
        </w:rPr>
      </w:pPr>
      <w:ins w:id="506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5066" w:author="Michael Bell" w:date="2013-05-06T18:06:00Z"/>
          <w:rFonts w:ascii="Courier New" w:hAnsi="Courier New" w:cs="Courier New"/>
          <w:color w:val="000000"/>
          <w:sz w:val="20"/>
          <w:szCs w:val="20"/>
          <w:highlight w:val="white"/>
        </w:rPr>
      </w:pPr>
      <w:ins w:id="506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5068" w:author="Michael Bell" w:date="2013-05-06T18:06:00Z"/>
          <w:rFonts w:ascii="Courier New" w:hAnsi="Courier New" w:cs="Courier New"/>
          <w:color w:val="000000"/>
          <w:sz w:val="20"/>
          <w:szCs w:val="20"/>
          <w:highlight w:val="white"/>
        </w:rPr>
      </w:pPr>
      <w:ins w:id="5069"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5070" w:author="Michael Bell" w:date="2013-05-06T18:06:00Z"/>
          <w:rFonts w:ascii="Courier New" w:hAnsi="Courier New" w:cs="Courier New"/>
          <w:color w:val="000000"/>
          <w:sz w:val="20"/>
          <w:szCs w:val="20"/>
          <w:highlight w:val="white"/>
        </w:rPr>
      </w:pPr>
      <w:ins w:id="507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5072" w:author="Michael Bell" w:date="2013-05-06T18:06:00Z"/>
          <w:rFonts w:ascii="Courier New" w:hAnsi="Courier New" w:cs="Courier New"/>
          <w:color w:val="000000"/>
          <w:sz w:val="20"/>
          <w:szCs w:val="20"/>
          <w:highlight w:val="white"/>
        </w:rPr>
      </w:pPr>
      <w:ins w:id="507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5074"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5075" w:author="Michael Bell" w:date="2013-05-06T18:06:00Z"/>
          <w:rFonts w:ascii="Courier New" w:hAnsi="Courier New" w:cs="Courier New"/>
          <w:color w:val="000000"/>
          <w:sz w:val="20"/>
          <w:szCs w:val="20"/>
          <w:highlight w:val="white"/>
        </w:rPr>
      </w:pPr>
      <w:ins w:id="507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5077" w:author="Michael Bell" w:date="2013-05-06T18:06:00Z"/>
          <w:rFonts w:ascii="Courier New" w:hAnsi="Courier New" w:cs="Courier New"/>
          <w:color w:val="000000"/>
          <w:sz w:val="20"/>
          <w:szCs w:val="20"/>
          <w:highlight w:val="white"/>
        </w:rPr>
      </w:pPr>
      <w:ins w:id="507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5079" w:author="Michael Bell" w:date="2013-05-06T18:06:00Z"/>
          <w:rFonts w:ascii="Courier New" w:hAnsi="Courier New" w:cs="Courier New"/>
          <w:color w:val="008000"/>
          <w:sz w:val="20"/>
          <w:szCs w:val="20"/>
          <w:highlight w:val="white"/>
        </w:rPr>
      </w:pPr>
      <w:ins w:id="5080"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5081" w:author="Michael Bell" w:date="2013-05-06T18:06:00Z"/>
          <w:rFonts w:ascii="Courier New" w:hAnsi="Courier New" w:cs="Courier New"/>
          <w:color w:val="000000"/>
          <w:sz w:val="20"/>
          <w:szCs w:val="20"/>
          <w:highlight w:val="white"/>
        </w:rPr>
      </w:pPr>
      <w:ins w:id="5082"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5083" w:author="Michael Bell" w:date="2013-05-06T18:06:00Z"/>
          <w:rFonts w:ascii="Courier New" w:hAnsi="Courier New" w:cs="Courier New"/>
          <w:color w:val="008000"/>
          <w:sz w:val="20"/>
          <w:szCs w:val="20"/>
          <w:highlight w:val="white"/>
        </w:rPr>
      </w:pPr>
      <w:ins w:id="508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16CB1AB2" w14:textId="77777777" w:rsidR="003A2FEE" w:rsidRDefault="003A2FEE" w:rsidP="003A2FEE">
      <w:pPr>
        <w:autoSpaceDE w:val="0"/>
        <w:autoSpaceDN w:val="0"/>
        <w:adjustRightInd w:val="0"/>
        <w:spacing w:after="0" w:line="240" w:lineRule="auto"/>
        <w:rPr>
          <w:ins w:id="5085" w:author="Michael Bell" w:date="2013-05-06T18:06:00Z"/>
          <w:rFonts w:ascii="Courier New" w:hAnsi="Courier New" w:cs="Courier New"/>
          <w:color w:val="008000"/>
          <w:sz w:val="20"/>
          <w:szCs w:val="20"/>
          <w:highlight w:val="white"/>
        </w:rPr>
      </w:pPr>
      <w:ins w:id="5086"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5087" w:author="Michael Bell" w:date="2013-05-06T18:06:00Z"/>
          <w:rFonts w:ascii="Courier New" w:hAnsi="Courier New" w:cs="Courier New"/>
          <w:color w:val="000000"/>
          <w:sz w:val="20"/>
          <w:szCs w:val="20"/>
          <w:highlight w:val="white"/>
        </w:rPr>
      </w:pPr>
      <w:ins w:id="508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5089" w:author="Michael Bell" w:date="2013-05-06T18:06:00Z"/>
          <w:rFonts w:ascii="Courier New" w:hAnsi="Courier New" w:cs="Courier New"/>
          <w:color w:val="000000"/>
          <w:sz w:val="20"/>
          <w:szCs w:val="20"/>
          <w:highlight w:val="white"/>
        </w:rPr>
      </w:pPr>
      <w:ins w:id="5090"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5091" w:author="Michael Bell" w:date="2013-05-06T18:06:00Z"/>
          <w:rFonts w:ascii="Courier New" w:hAnsi="Courier New" w:cs="Courier New"/>
          <w:color w:val="000000"/>
          <w:sz w:val="20"/>
          <w:szCs w:val="20"/>
          <w:highlight w:val="white"/>
        </w:rPr>
      </w:pPr>
      <w:ins w:id="509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5093"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5094" w:author="Michael Bell" w:date="2013-05-06T18:06:00Z"/>
          <w:rFonts w:ascii="Courier New" w:hAnsi="Courier New" w:cs="Courier New"/>
          <w:color w:val="000000"/>
          <w:sz w:val="20"/>
          <w:szCs w:val="20"/>
          <w:highlight w:val="white"/>
        </w:rPr>
      </w:pPr>
      <w:ins w:id="509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5096" w:author="Michael Bell" w:date="2013-05-06T18:06:00Z"/>
          <w:rFonts w:ascii="Courier New" w:hAnsi="Courier New" w:cs="Courier New"/>
          <w:color w:val="000000"/>
          <w:sz w:val="20"/>
          <w:szCs w:val="20"/>
          <w:highlight w:val="white"/>
        </w:rPr>
      </w:pPr>
      <w:ins w:id="509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5098" w:author="Michael Bell" w:date="2013-05-06T18:06:00Z"/>
          <w:rFonts w:ascii="Courier New" w:hAnsi="Courier New" w:cs="Courier New"/>
          <w:color w:val="008000"/>
          <w:sz w:val="20"/>
          <w:szCs w:val="20"/>
          <w:highlight w:val="white"/>
        </w:rPr>
      </w:pPr>
      <w:ins w:id="5099"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5100" w:author="Michael Bell" w:date="2013-05-06T18:06:00Z"/>
          <w:rFonts w:ascii="Courier New" w:hAnsi="Courier New" w:cs="Courier New"/>
          <w:color w:val="000000"/>
          <w:sz w:val="20"/>
          <w:szCs w:val="20"/>
          <w:highlight w:val="white"/>
        </w:rPr>
      </w:pPr>
      <w:ins w:id="5101"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5102" w:author="Michael Bell" w:date="2013-05-06T18:06:00Z"/>
          <w:rFonts w:ascii="Courier New" w:hAnsi="Courier New" w:cs="Courier New"/>
          <w:color w:val="008000"/>
          <w:sz w:val="20"/>
          <w:szCs w:val="20"/>
          <w:highlight w:val="white"/>
        </w:rPr>
      </w:pPr>
      <w:ins w:id="510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267DFF01" w14:textId="77777777" w:rsidR="003A2FEE" w:rsidRDefault="003A2FEE" w:rsidP="003A2FEE">
      <w:pPr>
        <w:autoSpaceDE w:val="0"/>
        <w:autoSpaceDN w:val="0"/>
        <w:adjustRightInd w:val="0"/>
        <w:spacing w:after="0" w:line="240" w:lineRule="auto"/>
        <w:rPr>
          <w:ins w:id="5104" w:author="Michael Bell" w:date="2013-05-06T18:06:00Z"/>
          <w:rFonts w:ascii="Courier New" w:hAnsi="Courier New" w:cs="Courier New"/>
          <w:color w:val="008000"/>
          <w:sz w:val="20"/>
          <w:szCs w:val="20"/>
          <w:highlight w:val="white"/>
        </w:rPr>
      </w:pPr>
      <w:ins w:id="5105"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5106" w:author="Michael Bell" w:date="2013-05-06T18:06:00Z"/>
          <w:rFonts w:ascii="Courier New" w:hAnsi="Courier New" w:cs="Courier New"/>
          <w:color w:val="000000"/>
          <w:sz w:val="20"/>
          <w:szCs w:val="20"/>
          <w:highlight w:val="white"/>
        </w:rPr>
      </w:pPr>
      <w:ins w:id="510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5108" w:author="Michael Bell" w:date="2013-05-06T18:06:00Z"/>
          <w:rFonts w:ascii="Courier New" w:hAnsi="Courier New" w:cs="Courier New"/>
          <w:color w:val="000000"/>
          <w:sz w:val="20"/>
          <w:szCs w:val="20"/>
          <w:highlight w:val="white"/>
        </w:rPr>
      </w:pPr>
      <w:ins w:id="510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5110"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5111" w:author="Michael Bell" w:date="2013-05-06T18:06:00Z"/>
          <w:rFonts w:ascii="Courier New" w:hAnsi="Courier New" w:cs="Courier New"/>
          <w:color w:val="000000"/>
          <w:sz w:val="20"/>
          <w:szCs w:val="20"/>
          <w:highlight w:val="white"/>
        </w:rPr>
      </w:pPr>
      <w:ins w:id="511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5113" w:author="Michael Bell" w:date="2013-05-06T18:06:00Z"/>
          <w:rFonts w:ascii="Courier New" w:hAnsi="Courier New" w:cs="Courier New"/>
          <w:color w:val="000000"/>
          <w:sz w:val="20"/>
          <w:szCs w:val="20"/>
          <w:highlight w:val="white"/>
        </w:rPr>
      </w:pPr>
      <w:ins w:id="511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5115" w:author="Michael Bell" w:date="2013-05-06T18:06:00Z"/>
          <w:rFonts w:ascii="Courier New" w:hAnsi="Courier New" w:cs="Courier New"/>
          <w:color w:val="008000"/>
          <w:sz w:val="20"/>
          <w:szCs w:val="20"/>
          <w:highlight w:val="white"/>
        </w:rPr>
      </w:pPr>
      <w:ins w:id="511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5117" w:author="Michael Bell" w:date="2013-05-06T18:06:00Z"/>
          <w:rFonts w:ascii="Courier New" w:hAnsi="Courier New" w:cs="Courier New"/>
          <w:color w:val="008000"/>
          <w:sz w:val="20"/>
          <w:szCs w:val="20"/>
          <w:highlight w:val="white"/>
        </w:rPr>
      </w:pPr>
      <w:ins w:id="5118" w:author="Michael Bell" w:date="2013-05-06T18:06: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5119" w:author="Michael Bell" w:date="2013-05-06T18:06:00Z"/>
          <w:rFonts w:ascii="Courier New" w:hAnsi="Courier New" w:cs="Courier New"/>
          <w:color w:val="000000"/>
          <w:sz w:val="20"/>
          <w:szCs w:val="20"/>
          <w:highlight w:val="white"/>
        </w:rPr>
      </w:pPr>
      <w:ins w:id="512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5121" w:author="Michael Bell" w:date="2013-05-06T18:06:00Z"/>
          <w:rFonts w:ascii="Courier New" w:hAnsi="Courier New" w:cs="Courier New"/>
          <w:color w:val="000000"/>
          <w:sz w:val="20"/>
          <w:szCs w:val="20"/>
          <w:highlight w:val="white"/>
        </w:rPr>
      </w:pPr>
      <w:ins w:id="512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5123" w:author="Michael Bell" w:date="2013-05-06T18:06:00Z"/>
          <w:rFonts w:ascii="Courier New" w:hAnsi="Courier New" w:cs="Courier New"/>
          <w:color w:val="000000"/>
          <w:sz w:val="20"/>
          <w:szCs w:val="20"/>
          <w:highlight w:val="white"/>
        </w:rPr>
      </w:pPr>
      <w:ins w:id="512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5125" w:author="Michael Bell" w:date="2013-05-06T18:06:00Z"/>
          <w:rFonts w:ascii="Courier New" w:hAnsi="Courier New" w:cs="Courier New"/>
          <w:color w:val="008000"/>
          <w:sz w:val="20"/>
          <w:szCs w:val="20"/>
          <w:highlight w:val="white"/>
        </w:rPr>
      </w:pPr>
      <w:ins w:id="5126" w:author="Michael Bell" w:date="2013-05-06T18:06: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ins>
    </w:p>
    <w:p w14:paraId="6E27BB10" w14:textId="77777777" w:rsidR="003A2FEE" w:rsidRDefault="003A2FEE" w:rsidP="003A2FEE">
      <w:pPr>
        <w:autoSpaceDE w:val="0"/>
        <w:autoSpaceDN w:val="0"/>
        <w:adjustRightInd w:val="0"/>
        <w:spacing w:after="0" w:line="240" w:lineRule="auto"/>
        <w:rPr>
          <w:ins w:id="5127" w:author="Michael Bell" w:date="2013-05-06T18:06:00Z"/>
          <w:rFonts w:ascii="Courier New" w:hAnsi="Courier New" w:cs="Courier New"/>
          <w:color w:val="008000"/>
          <w:sz w:val="20"/>
          <w:szCs w:val="20"/>
          <w:highlight w:val="white"/>
        </w:rPr>
      </w:pPr>
      <w:ins w:id="512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5129" w:author="Michael Bell" w:date="2013-05-06T18:06:00Z"/>
          <w:rFonts w:ascii="Courier New" w:hAnsi="Courier New" w:cs="Courier New"/>
          <w:color w:val="008000"/>
          <w:sz w:val="20"/>
          <w:szCs w:val="20"/>
          <w:highlight w:val="white"/>
        </w:rPr>
      </w:pPr>
      <w:ins w:id="513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ins>
    </w:p>
    <w:p w14:paraId="0FC82F1A" w14:textId="77777777" w:rsidR="003A2FEE" w:rsidRDefault="003A2FEE" w:rsidP="003A2FEE">
      <w:pPr>
        <w:autoSpaceDE w:val="0"/>
        <w:autoSpaceDN w:val="0"/>
        <w:adjustRightInd w:val="0"/>
        <w:spacing w:after="0" w:line="240" w:lineRule="auto"/>
        <w:rPr>
          <w:ins w:id="5131" w:author="Michael Bell" w:date="2013-05-06T18:06:00Z"/>
          <w:rFonts w:ascii="Courier New" w:hAnsi="Courier New" w:cs="Courier New"/>
          <w:color w:val="008000"/>
          <w:sz w:val="20"/>
          <w:szCs w:val="20"/>
          <w:highlight w:val="white"/>
        </w:rPr>
      </w:pPr>
      <w:ins w:id="513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5133" w:author="Michael Bell" w:date="2013-05-06T18:06:00Z"/>
          <w:rFonts w:ascii="Courier New" w:hAnsi="Courier New" w:cs="Courier New"/>
          <w:color w:val="008000"/>
          <w:sz w:val="20"/>
          <w:szCs w:val="20"/>
          <w:highlight w:val="white"/>
        </w:rPr>
      </w:pPr>
      <w:ins w:id="513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ins>
    </w:p>
    <w:p w14:paraId="294AD004" w14:textId="77777777" w:rsidR="003A2FEE" w:rsidRDefault="003A2FEE" w:rsidP="003A2FEE">
      <w:pPr>
        <w:autoSpaceDE w:val="0"/>
        <w:autoSpaceDN w:val="0"/>
        <w:adjustRightInd w:val="0"/>
        <w:spacing w:after="0" w:line="240" w:lineRule="auto"/>
        <w:rPr>
          <w:ins w:id="5135" w:author="Michael Bell" w:date="2013-05-06T18:06:00Z"/>
          <w:rFonts w:ascii="Courier New" w:hAnsi="Courier New" w:cs="Courier New"/>
          <w:color w:val="008000"/>
          <w:sz w:val="20"/>
          <w:szCs w:val="20"/>
          <w:highlight w:val="white"/>
        </w:rPr>
      </w:pPr>
      <w:ins w:id="513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ins>
    </w:p>
    <w:p w14:paraId="361AF97A" w14:textId="77777777" w:rsidR="003A2FEE" w:rsidRDefault="003A2FEE" w:rsidP="003A2FEE">
      <w:pPr>
        <w:autoSpaceDE w:val="0"/>
        <w:autoSpaceDN w:val="0"/>
        <w:adjustRightInd w:val="0"/>
        <w:spacing w:after="0" w:line="240" w:lineRule="auto"/>
        <w:rPr>
          <w:ins w:id="5137" w:author="Michael Bell" w:date="2013-05-06T18:06:00Z"/>
          <w:rFonts w:ascii="Courier New" w:hAnsi="Courier New" w:cs="Courier New"/>
          <w:color w:val="008000"/>
          <w:sz w:val="20"/>
          <w:szCs w:val="20"/>
          <w:highlight w:val="white"/>
        </w:rPr>
      </w:pPr>
      <w:ins w:id="513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ins>
    </w:p>
    <w:p w14:paraId="43E196DC" w14:textId="77777777" w:rsidR="003A2FEE" w:rsidRDefault="003A2FEE" w:rsidP="003A2FEE">
      <w:pPr>
        <w:autoSpaceDE w:val="0"/>
        <w:autoSpaceDN w:val="0"/>
        <w:adjustRightInd w:val="0"/>
        <w:spacing w:after="0" w:line="240" w:lineRule="auto"/>
        <w:rPr>
          <w:ins w:id="5139" w:author="Michael Bell" w:date="2013-05-06T18:06:00Z"/>
          <w:rFonts w:ascii="Courier New" w:hAnsi="Courier New" w:cs="Courier New"/>
          <w:color w:val="008000"/>
          <w:sz w:val="20"/>
          <w:szCs w:val="20"/>
          <w:highlight w:val="white"/>
        </w:rPr>
      </w:pPr>
      <w:ins w:id="514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5141" w:author="Michael Bell" w:date="2013-05-06T18:06:00Z"/>
          <w:rFonts w:ascii="Courier New" w:hAnsi="Courier New" w:cs="Courier New"/>
          <w:color w:val="008000"/>
          <w:sz w:val="20"/>
          <w:szCs w:val="20"/>
          <w:highlight w:val="white"/>
        </w:rPr>
      </w:pPr>
      <w:ins w:id="514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5143" w:author="Michael Bell" w:date="2013-05-06T18:06:00Z"/>
          <w:rFonts w:ascii="Courier New" w:hAnsi="Courier New" w:cs="Courier New"/>
          <w:color w:val="008000"/>
          <w:sz w:val="20"/>
          <w:szCs w:val="20"/>
          <w:highlight w:val="white"/>
        </w:rPr>
      </w:pPr>
      <w:ins w:id="514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ins>
    </w:p>
    <w:p w14:paraId="5D46F697" w14:textId="77777777" w:rsidR="003A2FEE" w:rsidRDefault="003A2FEE" w:rsidP="003A2FEE">
      <w:pPr>
        <w:autoSpaceDE w:val="0"/>
        <w:autoSpaceDN w:val="0"/>
        <w:adjustRightInd w:val="0"/>
        <w:spacing w:after="0" w:line="240" w:lineRule="auto"/>
        <w:rPr>
          <w:ins w:id="5145" w:author="Michael Bell" w:date="2013-05-06T18:06:00Z"/>
          <w:rFonts w:ascii="Courier New" w:hAnsi="Courier New" w:cs="Courier New"/>
          <w:color w:val="000000"/>
          <w:sz w:val="20"/>
          <w:szCs w:val="20"/>
          <w:highlight w:val="white"/>
        </w:rPr>
      </w:pPr>
      <w:ins w:id="514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5147" w:author="Michael Bell" w:date="2013-05-06T18:06:00Z"/>
          <w:rFonts w:ascii="Courier New" w:hAnsi="Courier New" w:cs="Courier New"/>
          <w:color w:val="000000"/>
          <w:sz w:val="20"/>
          <w:szCs w:val="20"/>
          <w:highlight w:val="white"/>
        </w:rPr>
      </w:pPr>
      <w:ins w:id="5148"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5149" w:author="Michael Bell" w:date="2013-05-06T17:54:00Z"/>
          <w:rFonts w:ascii="Courier New" w:hAnsi="Courier New" w:cs="Courier New"/>
          <w:color w:val="008000"/>
          <w:sz w:val="20"/>
          <w:szCs w:val="20"/>
          <w:highlight w:val="white"/>
        </w:rPr>
      </w:pPr>
      <w:ins w:id="5150" w:author="Michael Bell" w:date="2013-05-06T18:06:00Z">
        <w:r>
          <w:rPr>
            <w:rFonts w:ascii="Courier New" w:hAnsi="Courier New" w:cs="Courier New"/>
            <w:b/>
            <w:bCs/>
            <w:color w:val="000080"/>
            <w:sz w:val="20"/>
            <w:szCs w:val="20"/>
            <w:highlight w:val="white"/>
          </w:rPr>
          <w:t>}</w:t>
        </w:r>
      </w:ins>
      <w:del w:id="5151"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5152"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5153" w:author="Michael Bell" w:date="2013-05-06T17:54:00Z"/>
          <w:rFonts w:ascii="Courier New" w:hAnsi="Courier New" w:cs="Courier New"/>
          <w:color w:val="008000"/>
          <w:sz w:val="20"/>
          <w:szCs w:val="20"/>
          <w:highlight w:val="white"/>
        </w:rPr>
      </w:pPr>
      <w:del w:id="5154"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5155" w:author="Michael Bell" w:date="2013-05-06T17:54:00Z"/>
          <w:rFonts w:ascii="Courier New" w:hAnsi="Courier New" w:cs="Courier New"/>
          <w:color w:val="008000"/>
          <w:sz w:val="20"/>
          <w:szCs w:val="20"/>
          <w:highlight w:val="white"/>
        </w:rPr>
      </w:pPr>
      <w:del w:id="5156"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5157" w:author="Michael Bell" w:date="2013-05-06T17:54:00Z"/>
          <w:rFonts w:ascii="Courier New" w:hAnsi="Courier New" w:cs="Courier New"/>
          <w:color w:val="008000"/>
          <w:sz w:val="20"/>
          <w:szCs w:val="20"/>
          <w:highlight w:val="white"/>
        </w:rPr>
      </w:pPr>
      <w:del w:id="5158"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5159" w:author="Michael Bell" w:date="2013-05-06T17:54:00Z"/>
          <w:rFonts w:ascii="Courier New" w:hAnsi="Courier New" w:cs="Courier New"/>
          <w:color w:val="008000"/>
          <w:sz w:val="20"/>
          <w:szCs w:val="20"/>
          <w:highlight w:val="white"/>
        </w:rPr>
      </w:pPr>
      <w:del w:id="5160"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5161" w:author="Michael Bell" w:date="2013-05-06T17:54:00Z"/>
          <w:rFonts w:ascii="Courier New" w:hAnsi="Courier New" w:cs="Courier New"/>
          <w:color w:val="008000"/>
          <w:sz w:val="20"/>
          <w:szCs w:val="20"/>
          <w:highlight w:val="white"/>
        </w:rPr>
      </w:pPr>
      <w:del w:id="516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5163" w:author="Michael Bell" w:date="2013-05-06T17:54:00Z"/>
          <w:rFonts w:ascii="Courier New" w:hAnsi="Courier New" w:cs="Courier New"/>
          <w:color w:val="008000"/>
          <w:sz w:val="20"/>
          <w:szCs w:val="20"/>
          <w:highlight w:val="white"/>
        </w:rPr>
      </w:pPr>
      <w:del w:id="5164"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5165" w:author="Michael Bell" w:date="2013-05-06T17:54:00Z"/>
          <w:rFonts w:ascii="Courier New" w:hAnsi="Courier New" w:cs="Courier New"/>
          <w:color w:val="008000"/>
          <w:sz w:val="20"/>
          <w:szCs w:val="20"/>
          <w:highlight w:val="white"/>
        </w:rPr>
      </w:pPr>
      <w:del w:id="5166"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5167" w:author="Michael Bell" w:date="2013-05-06T17:54:00Z"/>
          <w:rFonts w:ascii="Courier New" w:hAnsi="Courier New" w:cs="Courier New"/>
          <w:color w:val="008000"/>
          <w:sz w:val="20"/>
          <w:szCs w:val="20"/>
          <w:highlight w:val="white"/>
        </w:rPr>
      </w:pPr>
      <w:del w:id="5168"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5169" w:author="Michael Bell" w:date="2013-05-06T17:54:00Z"/>
          <w:rFonts w:ascii="Courier New" w:hAnsi="Courier New" w:cs="Courier New"/>
          <w:color w:val="008000"/>
          <w:sz w:val="20"/>
          <w:szCs w:val="20"/>
          <w:highlight w:val="white"/>
        </w:rPr>
      </w:pPr>
      <w:del w:id="517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5171" w:author="Michael Bell" w:date="2013-05-06T17:54:00Z"/>
          <w:rFonts w:ascii="Courier New" w:hAnsi="Courier New" w:cs="Courier New"/>
          <w:color w:val="008000"/>
          <w:sz w:val="20"/>
          <w:szCs w:val="20"/>
          <w:highlight w:val="white"/>
        </w:rPr>
      </w:pPr>
      <w:del w:id="5172"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5173" w:author="Michael Bell" w:date="2013-05-06T17:54:00Z"/>
          <w:rFonts w:ascii="Courier New" w:hAnsi="Courier New" w:cs="Courier New"/>
          <w:color w:val="000000"/>
          <w:sz w:val="20"/>
          <w:szCs w:val="20"/>
          <w:highlight w:val="white"/>
        </w:rPr>
      </w:pPr>
      <w:del w:id="5174"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5175"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5176" w:author="Michael Bell" w:date="2013-05-06T17:54:00Z"/>
          <w:rFonts w:ascii="Courier New" w:hAnsi="Courier New" w:cs="Courier New"/>
          <w:color w:val="000000"/>
          <w:sz w:val="20"/>
          <w:szCs w:val="20"/>
          <w:highlight w:val="white"/>
        </w:rPr>
      </w:pPr>
      <w:del w:id="517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5178" w:author="Michael Bell" w:date="2013-05-06T17:54:00Z"/>
          <w:rFonts w:ascii="Courier New" w:hAnsi="Courier New" w:cs="Courier New"/>
          <w:color w:val="000000"/>
          <w:sz w:val="20"/>
          <w:szCs w:val="20"/>
          <w:highlight w:val="white"/>
        </w:rPr>
      </w:pPr>
      <w:del w:id="5179"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5180" w:author="Michael Bell" w:date="2013-05-06T17:54:00Z"/>
          <w:rFonts w:ascii="Courier New" w:hAnsi="Courier New" w:cs="Courier New"/>
          <w:color w:val="000000"/>
          <w:sz w:val="20"/>
          <w:szCs w:val="20"/>
          <w:highlight w:val="white"/>
        </w:rPr>
      </w:pPr>
      <w:del w:id="51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5182" w:author="Michael Bell" w:date="2013-05-06T17:54:00Z"/>
          <w:rFonts w:ascii="Courier New" w:hAnsi="Courier New" w:cs="Courier New"/>
          <w:color w:val="000000"/>
          <w:sz w:val="20"/>
          <w:szCs w:val="20"/>
          <w:highlight w:val="white"/>
        </w:rPr>
      </w:pPr>
      <w:del w:id="518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5184" w:author="Michael Bell" w:date="2013-05-06T17:54:00Z"/>
          <w:rFonts w:ascii="Courier New" w:hAnsi="Courier New" w:cs="Courier New"/>
          <w:color w:val="008000"/>
          <w:sz w:val="20"/>
          <w:szCs w:val="20"/>
          <w:highlight w:val="white"/>
        </w:rPr>
      </w:pPr>
      <w:del w:id="518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5186" w:author="Michael Bell" w:date="2013-05-06T17:54:00Z"/>
          <w:rFonts w:ascii="Courier New" w:hAnsi="Courier New" w:cs="Courier New"/>
          <w:color w:val="000000"/>
          <w:sz w:val="20"/>
          <w:szCs w:val="20"/>
          <w:highlight w:val="white"/>
        </w:rPr>
      </w:pPr>
      <w:del w:id="51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5188" w:author="Michael Bell" w:date="2013-05-06T17:54:00Z"/>
          <w:rFonts w:ascii="Courier New" w:hAnsi="Courier New" w:cs="Courier New"/>
          <w:color w:val="008000"/>
          <w:sz w:val="20"/>
          <w:szCs w:val="20"/>
          <w:highlight w:val="white"/>
        </w:rPr>
      </w:pPr>
      <w:del w:id="51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5190" w:author="Michael Bell" w:date="2013-05-06T17:54:00Z"/>
          <w:rFonts w:ascii="Courier New" w:hAnsi="Courier New" w:cs="Courier New"/>
          <w:color w:val="000000"/>
          <w:sz w:val="20"/>
          <w:szCs w:val="20"/>
          <w:highlight w:val="white"/>
        </w:rPr>
      </w:pPr>
      <w:del w:id="51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5192" w:author="Michael Bell" w:date="2013-05-06T17:54:00Z"/>
          <w:rFonts w:ascii="Courier New" w:hAnsi="Courier New" w:cs="Courier New"/>
          <w:color w:val="008000"/>
          <w:sz w:val="20"/>
          <w:szCs w:val="20"/>
          <w:highlight w:val="white"/>
        </w:rPr>
      </w:pPr>
      <w:del w:id="51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5194" w:author="Michael Bell" w:date="2013-05-06T17:54:00Z"/>
          <w:rFonts w:ascii="Courier New" w:hAnsi="Courier New" w:cs="Courier New"/>
          <w:color w:val="000000"/>
          <w:sz w:val="20"/>
          <w:szCs w:val="20"/>
          <w:highlight w:val="white"/>
        </w:rPr>
      </w:pPr>
      <w:del w:id="51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5196" w:author="Michael Bell" w:date="2013-05-06T17:54:00Z"/>
          <w:rFonts w:ascii="Courier New" w:hAnsi="Courier New" w:cs="Courier New"/>
          <w:color w:val="000000"/>
          <w:sz w:val="20"/>
          <w:szCs w:val="20"/>
          <w:highlight w:val="white"/>
        </w:rPr>
      </w:pPr>
      <w:del w:id="51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5198" w:author="Michael Bell" w:date="2013-05-06T17:54:00Z"/>
          <w:rFonts w:ascii="Courier New" w:hAnsi="Courier New" w:cs="Courier New"/>
          <w:color w:val="000000"/>
          <w:sz w:val="20"/>
          <w:szCs w:val="20"/>
          <w:highlight w:val="white"/>
        </w:rPr>
      </w:pPr>
      <w:del w:id="51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5200" w:author="Michael Bell" w:date="2013-05-06T17:54:00Z"/>
          <w:rFonts w:ascii="Courier New" w:hAnsi="Courier New" w:cs="Courier New"/>
          <w:color w:val="008000"/>
          <w:sz w:val="20"/>
          <w:szCs w:val="20"/>
          <w:highlight w:val="white"/>
        </w:rPr>
      </w:pPr>
      <w:del w:id="520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5202" w:author="Michael Bell" w:date="2013-05-06T17:54:00Z"/>
          <w:rFonts w:ascii="Courier New" w:hAnsi="Courier New" w:cs="Courier New"/>
          <w:color w:val="000000"/>
          <w:sz w:val="20"/>
          <w:szCs w:val="20"/>
          <w:highlight w:val="white"/>
        </w:rPr>
      </w:pPr>
      <w:del w:id="52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5204" w:author="Michael Bell" w:date="2013-05-06T17:54:00Z"/>
          <w:rFonts w:ascii="Courier New" w:hAnsi="Courier New" w:cs="Courier New"/>
          <w:color w:val="000000"/>
          <w:sz w:val="20"/>
          <w:szCs w:val="20"/>
          <w:highlight w:val="white"/>
        </w:rPr>
      </w:pPr>
      <w:del w:id="52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5206"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5207" w:author="Michael Bell" w:date="2013-05-06T17:54:00Z"/>
          <w:rFonts w:ascii="Courier New" w:hAnsi="Courier New" w:cs="Courier New"/>
          <w:color w:val="000000"/>
          <w:sz w:val="20"/>
          <w:szCs w:val="20"/>
          <w:highlight w:val="white"/>
        </w:rPr>
      </w:pPr>
      <w:del w:id="52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5209" w:author="Michael Bell" w:date="2013-05-06T17:54:00Z"/>
          <w:rFonts w:ascii="Courier New" w:hAnsi="Courier New" w:cs="Courier New"/>
          <w:color w:val="000000"/>
          <w:sz w:val="20"/>
          <w:szCs w:val="20"/>
          <w:highlight w:val="white"/>
        </w:rPr>
      </w:pPr>
      <w:del w:id="52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5211" w:author="Michael Bell" w:date="2013-05-06T17:54:00Z"/>
          <w:rFonts w:ascii="Courier New" w:hAnsi="Courier New" w:cs="Courier New"/>
          <w:color w:val="008000"/>
          <w:sz w:val="20"/>
          <w:szCs w:val="20"/>
          <w:highlight w:val="white"/>
        </w:rPr>
      </w:pPr>
      <w:del w:id="5212"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5213" w:author="Michael Bell" w:date="2013-05-06T17:54:00Z"/>
          <w:rFonts w:ascii="Courier New" w:hAnsi="Courier New" w:cs="Courier New"/>
          <w:color w:val="008000"/>
          <w:sz w:val="20"/>
          <w:szCs w:val="20"/>
          <w:highlight w:val="white"/>
        </w:rPr>
      </w:pPr>
      <w:del w:id="5214"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5215" w:author="Michael Bell" w:date="2013-05-06T17:54:00Z"/>
          <w:rFonts w:ascii="Courier New" w:hAnsi="Courier New" w:cs="Courier New"/>
          <w:color w:val="000000"/>
          <w:sz w:val="20"/>
          <w:szCs w:val="20"/>
          <w:highlight w:val="white"/>
        </w:rPr>
      </w:pPr>
      <w:del w:id="52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5217" w:author="Michael Bell" w:date="2013-05-06T17:54:00Z"/>
          <w:rFonts w:ascii="Courier New" w:hAnsi="Courier New" w:cs="Courier New"/>
          <w:color w:val="000000"/>
          <w:sz w:val="20"/>
          <w:szCs w:val="20"/>
          <w:highlight w:val="white"/>
        </w:rPr>
      </w:pPr>
      <w:del w:id="52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5219"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5220" w:author="Michael Bell" w:date="2013-05-06T17:54:00Z"/>
          <w:rFonts w:ascii="Courier New" w:hAnsi="Courier New" w:cs="Courier New"/>
          <w:color w:val="000000"/>
          <w:sz w:val="20"/>
          <w:szCs w:val="20"/>
          <w:highlight w:val="white"/>
        </w:rPr>
      </w:pPr>
      <w:del w:id="52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5222" w:author="Michael Bell" w:date="2013-05-06T17:54:00Z"/>
          <w:rFonts w:ascii="Courier New" w:hAnsi="Courier New" w:cs="Courier New"/>
          <w:color w:val="000000"/>
          <w:sz w:val="20"/>
          <w:szCs w:val="20"/>
          <w:highlight w:val="white"/>
        </w:rPr>
      </w:pPr>
      <w:del w:id="52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5224" w:author="Michael Bell" w:date="2013-05-06T17:54:00Z"/>
          <w:rFonts w:ascii="Courier New" w:hAnsi="Courier New" w:cs="Courier New"/>
          <w:color w:val="008000"/>
          <w:sz w:val="20"/>
          <w:szCs w:val="20"/>
          <w:highlight w:val="white"/>
        </w:rPr>
      </w:pPr>
      <w:del w:id="5225"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5226" w:author="Michael Bell" w:date="2013-05-06T17:54:00Z"/>
          <w:rFonts w:ascii="Courier New" w:hAnsi="Courier New" w:cs="Courier New"/>
          <w:color w:val="008000"/>
          <w:sz w:val="20"/>
          <w:szCs w:val="20"/>
          <w:highlight w:val="white"/>
        </w:rPr>
      </w:pPr>
      <w:del w:id="5227"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5228" w:author="Michael Bell" w:date="2013-05-06T17:54:00Z"/>
          <w:rFonts w:ascii="Courier New" w:hAnsi="Courier New" w:cs="Courier New"/>
          <w:color w:val="000000"/>
          <w:sz w:val="20"/>
          <w:szCs w:val="20"/>
          <w:highlight w:val="white"/>
        </w:rPr>
      </w:pPr>
      <w:del w:id="52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5230" w:author="Michael Bell" w:date="2013-05-06T17:54:00Z"/>
          <w:rFonts w:ascii="Courier New" w:hAnsi="Courier New" w:cs="Courier New"/>
          <w:color w:val="000000"/>
          <w:sz w:val="20"/>
          <w:szCs w:val="20"/>
          <w:highlight w:val="white"/>
        </w:rPr>
      </w:pPr>
      <w:del w:id="52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5232"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5233" w:author="Michael Bell" w:date="2013-05-06T17:54:00Z"/>
          <w:rFonts w:ascii="Courier New" w:hAnsi="Courier New" w:cs="Courier New"/>
          <w:color w:val="000000"/>
          <w:sz w:val="20"/>
          <w:szCs w:val="20"/>
          <w:highlight w:val="white"/>
        </w:rPr>
      </w:pPr>
      <w:del w:id="52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5235" w:author="Michael Bell" w:date="2013-05-06T17:54:00Z"/>
          <w:rFonts w:ascii="Courier New" w:hAnsi="Courier New" w:cs="Courier New"/>
          <w:color w:val="000000"/>
          <w:sz w:val="20"/>
          <w:szCs w:val="20"/>
          <w:highlight w:val="white"/>
        </w:rPr>
      </w:pPr>
      <w:del w:id="52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5237" w:author="Michael Bell" w:date="2013-05-06T17:54:00Z"/>
          <w:rFonts w:ascii="Courier New" w:hAnsi="Courier New" w:cs="Courier New"/>
          <w:color w:val="008000"/>
          <w:sz w:val="20"/>
          <w:szCs w:val="20"/>
          <w:highlight w:val="white"/>
        </w:rPr>
      </w:pPr>
      <w:del w:id="523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5239" w:author="Michael Bell" w:date="2013-05-06T17:54:00Z"/>
          <w:rFonts w:ascii="Courier New" w:hAnsi="Courier New" w:cs="Courier New"/>
          <w:color w:val="008000"/>
          <w:sz w:val="20"/>
          <w:szCs w:val="20"/>
          <w:highlight w:val="white"/>
        </w:rPr>
      </w:pPr>
      <w:del w:id="5240"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5241" w:author="Michael Bell" w:date="2013-05-06T17:54:00Z"/>
          <w:rFonts w:ascii="Courier New" w:hAnsi="Courier New" w:cs="Courier New"/>
          <w:color w:val="000000"/>
          <w:sz w:val="20"/>
          <w:szCs w:val="20"/>
          <w:highlight w:val="white"/>
        </w:rPr>
      </w:pPr>
      <w:del w:id="52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5243" w:author="Michael Bell" w:date="2013-05-06T17:54:00Z"/>
          <w:rFonts w:ascii="Courier New" w:hAnsi="Courier New" w:cs="Courier New"/>
          <w:color w:val="000000"/>
          <w:sz w:val="20"/>
          <w:szCs w:val="20"/>
          <w:highlight w:val="white"/>
        </w:rPr>
      </w:pPr>
      <w:del w:id="52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5245"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5246" w:author="Michael Bell" w:date="2013-05-06T17:54:00Z"/>
          <w:rFonts w:ascii="Courier New" w:hAnsi="Courier New" w:cs="Courier New"/>
          <w:color w:val="000000"/>
          <w:sz w:val="20"/>
          <w:szCs w:val="20"/>
          <w:highlight w:val="white"/>
        </w:rPr>
      </w:pPr>
      <w:del w:id="52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5248" w:author="Michael Bell" w:date="2013-05-06T17:54:00Z"/>
          <w:rFonts w:ascii="Courier New" w:hAnsi="Courier New" w:cs="Courier New"/>
          <w:color w:val="000000"/>
          <w:sz w:val="20"/>
          <w:szCs w:val="20"/>
          <w:highlight w:val="white"/>
        </w:rPr>
      </w:pPr>
      <w:del w:id="52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5250" w:author="Michael Bell" w:date="2013-05-06T17:54:00Z"/>
          <w:rFonts w:ascii="Courier New" w:hAnsi="Courier New" w:cs="Courier New"/>
          <w:color w:val="008000"/>
          <w:sz w:val="20"/>
          <w:szCs w:val="20"/>
          <w:highlight w:val="white"/>
        </w:rPr>
      </w:pPr>
      <w:del w:id="525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5252" w:author="Michael Bell" w:date="2013-05-06T17:54:00Z"/>
          <w:rFonts w:ascii="Courier New" w:hAnsi="Courier New" w:cs="Courier New"/>
          <w:color w:val="008000"/>
          <w:sz w:val="20"/>
          <w:szCs w:val="20"/>
          <w:highlight w:val="white"/>
        </w:rPr>
      </w:pPr>
      <w:del w:id="5253"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5254" w:author="Michael Bell" w:date="2013-05-06T17:54:00Z"/>
          <w:rFonts w:ascii="Courier New" w:hAnsi="Courier New" w:cs="Courier New"/>
          <w:color w:val="000000"/>
          <w:sz w:val="20"/>
          <w:szCs w:val="20"/>
          <w:highlight w:val="white"/>
        </w:rPr>
      </w:pPr>
      <w:del w:id="52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5256" w:author="Michael Bell" w:date="2013-05-06T17:54:00Z"/>
          <w:rFonts w:ascii="Courier New" w:hAnsi="Courier New" w:cs="Courier New"/>
          <w:color w:val="000000"/>
          <w:sz w:val="20"/>
          <w:szCs w:val="20"/>
          <w:highlight w:val="white"/>
        </w:rPr>
      </w:pPr>
      <w:del w:id="52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5258" w:author="Michael Bell" w:date="2013-05-06T17:54:00Z"/>
          <w:rFonts w:ascii="Courier New" w:hAnsi="Courier New" w:cs="Courier New"/>
          <w:color w:val="000000"/>
          <w:sz w:val="20"/>
          <w:szCs w:val="20"/>
          <w:highlight w:val="white"/>
        </w:rPr>
      </w:pPr>
      <w:del w:id="52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5260" w:author="Michael Bell" w:date="2013-05-06T17:54:00Z"/>
          <w:rFonts w:ascii="Courier New" w:hAnsi="Courier New" w:cs="Courier New"/>
          <w:color w:val="000000"/>
          <w:sz w:val="20"/>
          <w:szCs w:val="20"/>
          <w:highlight w:val="white"/>
        </w:rPr>
      </w:pPr>
      <w:del w:id="5261"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5262" w:author="Michael Bell" w:date="2013-05-06T17:54:00Z"/>
          <w:rFonts w:ascii="Courier New" w:hAnsi="Courier New" w:cs="Courier New"/>
          <w:color w:val="000000"/>
          <w:sz w:val="20"/>
          <w:szCs w:val="20"/>
          <w:highlight w:val="white"/>
        </w:rPr>
      </w:pPr>
      <w:del w:id="52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5264" w:author="Michael Bell" w:date="2013-05-06T17:54:00Z"/>
          <w:rFonts w:ascii="Courier New" w:hAnsi="Courier New" w:cs="Courier New"/>
          <w:color w:val="000000"/>
          <w:sz w:val="20"/>
          <w:szCs w:val="20"/>
          <w:highlight w:val="white"/>
        </w:rPr>
      </w:pPr>
      <w:del w:id="52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5266"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5267" w:author="Michael Bell" w:date="2013-05-06T17:54:00Z"/>
          <w:rFonts w:ascii="Courier New" w:hAnsi="Courier New" w:cs="Courier New"/>
          <w:color w:val="000000"/>
          <w:sz w:val="20"/>
          <w:szCs w:val="20"/>
          <w:highlight w:val="white"/>
        </w:rPr>
      </w:pPr>
      <w:del w:id="52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5269" w:author="Michael Bell" w:date="2013-05-06T17:54:00Z"/>
          <w:rFonts w:ascii="Courier New" w:hAnsi="Courier New" w:cs="Courier New"/>
          <w:color w:val="000000"/>
          <w:sz w:val="20"/>
          <w:szCs w:val="20"/>
          <w:highlight w:val="white"/>
        </w:rPr>
      </w:pPr>
      <w:del w:id="52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5271" w:author="Michael Bell" w:date="2013-05-06T17:54:00Z"/>
          <w:rFonts w:ascii="Courier New" w:hAnsi="Courier New" w:cs="Courier New"/>
          <w:color w:val="008000"/>
          <w:sz w:val="20"/>
          <w:szCs w:val="20"/>
          <w:highlight w:val="white"/>
        </w:rPr>
      </w:pPr>
      <w:del w:id="5272"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5273" w:author="Michael Bell" w:date="2013-05-06T17:54:00Z"/>
          <w:rFonts w:ascii="Courier New" w:hAnsi="Courier New" w:cs="Courier New"/>
          <w:color w:val="000000"/>
          <w:sz w:val="20"/>
          <w:szCs w:val="20"/>
          <w:highlight w:val="white"/>
        </w:rPr>
      </w:pPr>
      <w:del w:id="5274"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5275" w:author="Michael Bell" w:date="2013-05-06T17:54:00Z"/>
          <w:rFonts w:ascii="Courier New" w:hAnsi="Courier New" w:cs="Courier New"/>
          <w:color w:val="008000"/>
          <w:sz w:val="20"/>
          <w:szCs w:val="20"/>
          <w:highlight w:val="white"/>
        </w:rPr>
      </w:pPr>
      <w:del w:id="52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5277" w:author="Michael Bell" w:date="2013-05-06T17:54:00Z"/>
          <w:rFonts w:ascii="Courier New" w:hAnsi="Courier New" w:cs="Courier New"/>
          <w:color w:val="000000"/>
          <w:sz w:val="20"/>
          <w:szCs w:val="20"/>
          <w:highlight w:val="white"/>
        </w:rPr>
      </w:pPr>
      <w:del w:id="5278"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5279" w:author="Michael Bell" w:date="2013-05-06T17:54:00Z"/>
          <w:rFonts w:ascii="Courier New" w:hAnsi="Courier New" w:cs="Courier New"/>
          <w:color w:val="000000"/>
          <w:sz w:val="20"/>
          <w:szCs w:val="20"/>
          <w:highlight w:val="white"/>
        </w:rPr>
      </w:pPr>
      <w:del w:id="52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5281" w:author="Michael Bell" w:date="2013-05-06T17:54:00Z"/>
          <w:rFonts w:ascii="Courier New" w:hAnsi="Courier New" w:cs="Courier New"/>
          <w:color w:val="000000"/>
          <w:sz w:val="20"/>
          <w:szCs w:val="20"/>
          <w:highlight w:val="white"/>
        </w:rPr>
      </w:pPr>
      <w:del w:id="5282"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5283" w:author="Michael Bell" w:date="2013-05-06T17:54:00Z"/>
          <w:rFonts w:ascii="Courier New" w:hAnsi="Courier New" w:cs="Courier New"/>
          <w:color w:val="000000"/>
          <w:sz w:val="20"/>
          <w:szCs w:val="20"/>
          <w:highlight w:val="white"/>
        </w:rPr>
      </w:pPr>
      <w:del w:id="528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5285"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5286" w:author="Michael Bell" w:date="2013-05-06T17:54:00Z"/>
          <w:rFonts w:ascii="Courier New" w:hAnsi="Courier New" w:cs="Courier New"/>
          <w:color w:val="000000"/>
          <w:sz w:val="20"/>
          <w:szCs w:val="20"/>
          <w:highlight w:val="white"/>
        </w:rPr>
      </w:pPr>
      <w:del w:id="52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5288" w:author="Michael Bell" w:date="2013-05-06T17:54:00Z"/>
          <w:rFonts w:ascii="Courier New" w:hAnsi="Courier New" w:cs="Courier New"/>
          <w:color w:val="000000"/>
          <w:sz w:val="20"/>
          <w:szCs w:val="20"/>
          <w:highlight w:val="white"/>
        </w:rPr>
      </w:pPr>
      <w:del w:id="52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5290" w:author="Michael Bell" w:date="2013-05-06T17:54:00Z"/>
          <w:rFonts w:ascii="Courier New" w:hAnsi="Courier New" w:cs="Courier New"/>
          <w:color w:val="008000"/>
          <w:sz w:val="20"/>
          <w:szCs w:val="20"/>
          <w:highlight w:val="white"/>
        </w:rPr>
      </w:pPr>
      <w:del w:id="5291"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5292" w:author="Michael Bell" w:date="2013-05-06T17:54:00Z"/>
          <w:rFonts w:ascii="Courier New" w:hAnsi="Courier New" w:cs="Courier New"/>
          <w:color w:val="000000"/>
          <w:sz w:val="20"/>
          <w:szCs w:val="20"/>
          <w:highlight w:val="white"/>
        </w:rPr>
      </w:pPr>
      <w:del w:id="5293"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5294" w:author="Michael Bell" w:date="2013-05-06T17:54:00Z"/>
          <w:rFonts w:ascii="Courier New" w:hAnsi="Courier New" w:cs="Courier New"/>
          <w:color w:val="008000"/>
          <w:sz w:val="20"/>
          <w:szCs w:val="20"/>
          <w:highlight w:val="white"/>
        </w:rPr>
      </w:pPr>
      <w:del w:id="52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5296" w:author="Michael Bell" w:date="2013-05-06T17:54:00Z"/>
          <w:rFonts w:ascii="Courier New" w:hAnsi="Courier New" w:cs="Courier New"/>
          <w:color w:val="000000"/>
          <w:sz w:val="20"/>
          <w:szCs w:val="20"/>
          <w:highlight w:val="white"/>
        </w:rPr>
      </w:pPr>
      <w:del w:id="5297"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5298" w:author="Michael Bell" w:date="2013-05-06T17:54:00Z"/>
          <w:rFonts w:ascii="Courier New" w:hAnsi="Courier New" w:cs="Courier New"/>
          <w:color w:val="000000"/>
          <w:sz w:val="20"/>
          <w:szCs w:val="20"/>
          <w:highlight w:val="white"/>
        </w:rPr>
      </w:pPr>
      <w:del w:id="52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5300" w:author="Michael Bell" w:date="2013-05-06T17:54:00Z"/>
          <w:rFonts w:ascii="Courier New" w:hAnsi="Courier New" w:cs="Courier New"/>
          <w:color w:val="000000"/>
          <w:sz w:val="20"/>
          <w:szCs w:val="20"/>
          <w:highlight w:val="white"/>
        </w:rPr>
      </w:pPr>
      <w:del w:id="53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5302"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5303" w:author="Michael Bell" w:date="2013-05-06T17:54:00Z"/>
          <w:rFonts w:ascii="Courier New" w:hAnsi="Courier New" w:cs="Courier New"/>
          <w:color w:val="000000"/>
          <w:sz w:val="20"/>
          <w:szCs w:val="20"/>
          <w:highlight w:val="white"/>
        </w:rPr>
      </w:pPr>
      <w:del w:id="53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5305" w:author="Michael Bell" w:date="2013-05-06T17:54:00Z"/>
          <w:rFonts w:ascii="Courier New" w:hAnsi="Courier New" w:cs="Courier New"/>
          <w:color w:val="000000"/>
          <w:sz w:val="20"/>
          <w:szCs w:val="20"/>
          <w:highlight w:val="white"/>
        </w:rPr>
      </w:pPr>
      <w:del w:id="53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5307" w:author="Michael Bell" w:date="2013-05-06T17:54:00Z"/>
          <w:rFonts w:ascii="Courier New" w:hAnsi="Courier New" w:cs="Courier New"/>
          <w:color w:val="008000"/>
          <w:sz w:val="20"/>
          <w:szCs w:val="20"/>
          <w:highlight w:val="white"/>
        </w:rPr>
      </w:pPr>
      <w:del w:id="530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5309" w:author="Michael Bell" w:date="2013-05-06T17:54:00Z"/>
          <w:rFonts w:ascii="Courier New" w:hAnsi="Courier New" w:cs="Courier New"/>
          <w:color w:val="008000"/>
          <w:sz w:val="20"/>
          <w:szCs w:val="20"/>
          <w:highlight w:val="white"/>
        </w:rPr>
      </w:pPr>
      <w:del w:id="5310"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5311" w:author="Michael Bell" w:date="2013-05-06T17:54:00Z"/>
          <w:rFonts w:ascii="Courier New" w:hAnsi="Courier New" w:cs="Courier New"/>
          <w:color w:val="000000"/>
          <w:sz w:val="20"/>
          <w:szCs w:val="20"/>
          <w:highlight w:val="white"/>
        </w:rPr>
      </w:pPr>
      <w:del w:id="53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5313" w:author="Michael Bell" w:date="2013-05-06T17:54:00Z"/>
          <w:rFonts w:ascii="Courier New" w:hAnsi="Courier New" w:cs="Courier New"/>
          <w:color w:val="000000"/>
          <w:sz w:val="20"/>
          <w:szCs w:val="20"/>
          <w:highlight w:val="white"/>
        </w:rPr>
      </w:pPr>
      <w:del w:id="53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5315" w:author="Michael Bell" w:date="2013-05-06T17:54:00Z"/>
          <w:rFonts w:ascii="Courier New" w:hAnsi="Courier New" w:cs="Courier New"/>
          <w:color w:val="000000"/>
          <w:sz w:val="20"/>
          <w:szCs w:val="20"/>
          <w:highlight w:val="white"/>
        </w:rPr>
      </w:pPr>
      <w:del w:id="53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5317" w:author="Michael Bell" w:date="2013-05-06T17:54:00Z"/>
          <w:rFonts w:ascii="Courier New" w:hAnsi="Courier New" w:cs="Courier New"/>
          <w:color w:val="008000"/>
          <w:sz w:val="20"/>
          <w:szCs w:val="20"/>
          <w:highlight w:val="white"/>
        </w:rPr>
      </w:pPr>
      <w:del w:id="5318"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5319" w:author="Michael Bell" w:date="2013-05-06T17:54:00Z"/>
          <w:rFonts w:ascii="Courier New" w:hAnsi="Courier New" w:cs="Courier New"/>
          <w:color w:val="008000"/>
          <w:sz w:val="20"/>
          <w:szCs w:val="20"/>
          <w:highlight w:val="white"/>
        </w:rPr>
      </w:pPr>
      <w:del w:id="53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5321" w:author="Michael Bell" w:date="2013-05-06T17:54:00Z"/>
          <w:rFonts w:ascii="Courier New" w:hAnsi="Courier New" w:cs="Courier New"/>
          <w:color w:val="008000"/>
          <w:sz w:val="20"/>
          <w:szCs w:val="20"/>
          <w:highlight w:val="white"/>
        </w:rPr>
      </w:pPr>
      <w:del w:id="53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5323" w:author="Michael Bell" w:date="2013-05-06T17:54:00Z"/>
          <w:rFonts w:ascii="Courier New" w:hAnsi="Courier New" w:cs="Courier New"/>
          <w:color w:val="008000"/>
          <w:sz w:val="20"/>
          <w:szCs w:val="20"/>
          <w:highlight w:val="white"/>
        </w:rPr>
      </w:pPr>
      <w:del w:id="53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5325" w:author="Michael Bell" w:date="2013-05-06T17:54:00Z"/>
          <w:rFonts w:ascii="Courier New" w:hAnsi="Courier New" w:cs="Courier New"/>
          <w:color w:val="008000"/>
          <w:sz w:val="20"/>
          <w:szCs w:val="20"/>
          <w:highlight w:val="white"/>
        </w:rPr>
      </w:pPr>
      <w:del w:id="53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5327" w:author="Michael Bell" w:date="2013-05-06T17:54:00Z"/>
          <w:rFonts w:ascii="Courier New" w:hAnsi="Courier New" w:cs="Courier New"/>
          <w:color w:val="008000"/>
          <w:sz w:val="20"/>
          <w:szCs w:val="20"/>
          <w:highlight w:val="white"/>
        </w:rPr>
      </w:pPr>
      <w:del w:id="53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5329" w:author="Michael Bell" w:date="2013-05-06T17:54:00Z"/>
          <w:rFonts w:ascii="Courier New" w:hAnsi="Courier New" w:cs="Courier New"/>
          <w:color w:val="008000"/>
          <w:sz w:val="20"/>
          <w:szCs w:val="20"/>
          <w:highlight w:val="white"/>
        </w:rPr>
      </w:pPr>
      <w:del w:id="53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5331" w:author="Michael Bell" w:date="2013-05-06T17:54:00Z"/>
          <w:rFonts w:ascii="Courier New" w:hAnsi="Courier New" w:cs="Courier New"/>
          <w:color w:val="008000"/>
          <w:sz w:val="20"/>
          <w:szCs w:val="20"/>
          <w:highlight w:val="white"/>
        </w:rPr>
      </w:pPr>
      <w:del w:id="53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5333" w:author="Michael Bell" w:date="2013-05-06T17:54:00Z"/>
          <w:rFonts w:ascii="Courier New" w:hAnsi="Courier New" w:cs="Courier New"/>
          <w:color w:val="008000"/>
          <w:sz w:val="20"/>
          <w:szCs w:val="20"/>
          <w:highlight w:val="white"/>
        </w:rPr>
      </w:pPr>
      <w:del w:id="53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5335" w:author="Michael Bell" w:date="2013-05-06T17:54:00Z"/>
          <w:rFonts w:ascii="Courier New" w:hAnsi="Courier New" w:cs="Courier New"/>
          <w:color w:val="008000"/>
          <w:sz w:val="20"/>
          <w:szCs w:val="20"/>
          <w:highlight w:val="white"/>
        </w:rPr>
      </w:pPr>
      <w:del w:id="53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5337" w:author="Michael Bell" w:date="2013-05-06T17:54:00Z"/>
          <w:rFonts w:ascii="Courier New" w:hAnsi="Courier New" w:cs="Courier New"/>
          <w:color w:val="000000"/>
          <w:sz w:val="20"/>
          <w:szCs w:val="20"/>
          <w:highlight w:val="white"/>
        </w:rPr>
      </w:pPr>
      <w:del w:id="53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5339" w:author="Michael Bell" w:date="2013-05-06T17:54:00Z"/>
          <w:rFonts w:ascii="Courier New" w:hAnsi="Courier New" w:cs="Courier New"/>
          <w:color w:val="000000"/>
          <w:sz w:val="20"/>
          <w:szCs w:val="20"/>
          <w:highlight w:val="white"/>
        </w:rPr>
      </w:pPr>
      <w:del w:id="5340"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5341" w:author="Michael Bell" w:date="2013-05-06T17:54:00Z"/>
          <w:rFonts w:ascii="Courier New" w:hAnsi="Courier New" w:cs="Courier New"/>
          <w:color w:val="000000"/>
          <w:sz w:val="20"/>
          <w:szCs w:val="20"/>
          <w:highlight w:val="white"/>
        </w:rPr>
      </w:pPr>
      <w:del w:id="5342"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2CD397F5" w14:textId="77777777" w:rsidR="003A2FEE" w:rsidRDefault="003A2FEE" w:rsidP="003A2FEE">
      <w:pPr>
        <w:autoSpaceDE w:val="0"/>
        <w:autoSpaceDN w:val="0"/>
        <w:adjustRightInd w:val="0"/>
        <w:spacing w:after="0" w:line="240" w:lineRule="auto"/>
        <w:rPr>
          <w:ins w:id="5343" w:author="Michael Bell" w:date="2013-05-06T18:08:00Z"/>
          <w:rFonts w:ascii="Courier New" w:hAnsi="Courier New" w:cs="Courier New"/>
          <w:color w:val="008000"/>
          <w:sz w:val="20"/>
          <w:szCs w:val="20"/>
          <w:highlight w:val="white"/>
        </w:rPr>
      </w:pPr>
      <w:ins w:id="5344"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5345"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5346" w:author="Michael Bell" w:date="2013-05-06T18:08:00Z"/>
          <w:rFonts w:ascii="Courier New" w:hAnsi="Courier New" w:cs="Courier New"/>
          <w:color w:val="008000"/>
          <w:sz w:val="20"/>
          <w:szCs w:val="20"/>
          <w:highlight w:val="white"/>
        </w:rPr>
      </w:pPr>
      <w:ins w:id="5347"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5348" w:author="Michael Bell" w:date="2013-05-06T18:08:00Z"/>
          <w:rFonts w:ascii="Courier New" w:hAnsi="Courier New" w:cs="Courier New"/>
          <w:color w:val="008000"/>
          <w:sz w:val="20"/>
          <w:szCs w:val="20"/>
          <w:highlight w:val="white"/>
        </w:rPr>
      </w:pPr>
      <w:ins w:id="5349"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5350" w:author="Michael Bell" w:date="2013-05-06T18:08:00Z"/>
          <w:rFonts w:ascii="Courier New" w:hAnsi="Courier New" w:cs="Courier New"/>
          <w:color w:val="008000"/>
          <w:sz w:val="20"/>
          <w:szCs w:val="20"/>
          <w:highlight w:val="white"/>
        </w:rPr>
      </w:pPr>
      <w:ins w:id="5351"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5352" w:author="Michael Bell" w:date="2013-05-06T18:08:00Z"/>
          <w:rFonts w:ascii="Courier New" w:hAnsi="Courier New" w:cs="Courier New"/>
          <w:color w:val="008000"/>
          <w:sz w:val="20"/>
          <w:szCs w:val="20"/>
          <w:highlight w:val="white"/>
        </w:rPr>
      </w:pPr>
      <w:ins w:id="5353"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5354" w:author="Michael Bell" w:date="2013-05-06T18:08:00Z"/>
          <w:rFonts w:ascii="Courier New" w:hAnsi="Courier New" w:cs="Courier New"/>
          <w:color w:val="008000"/>
          <w:sz w:val="20"/>
          <w:szCs w:val="20"/>
          <w:highlight w:val="white"/>
        </w:rPr>
      </w:pPr>
      <w:ins w:id="5355" w:author="Michael Bell" w:date="2013-05-06T18:08:00Z">
        <w:r>
          <w:rPr>
            <w:rFonts w:ascii="Courier New" w:hAnsi="Courier New" w:cs="Courier New"/>
            <w:color w:val="008000"/>
            <w:sz w:val="20"/>
            <w:szCs w:val="20"/>
            <w:highlight w:val="white"/>
          </w:rPr>
          <w:t xml:space="preserve"> Hornby trainset automation</w:t>
        </w:r>
      </w:ins>
    </w:p>
    <w:p w14:paraId="76B0B412" w14:textId="77777777" w:rsidR="003A2FEE" w:rsidRDefault="003A2FEE" w:rsidP="003A2FEE">
      <w:pPr>
        <w:autoSpaceDE w:val="0"/>
        <w:autoSpaceDN w:val="0"/>
        <w:adjustRightInd w:val="0"/>
        <w:spacing w:after="0" w:line="240" w:lineRule="auto"/>
        <w:rPr>
          <w:ins w:id="5356" w:author="Michael Bell" w:date="2013-05-06T18:08:00Z"/>
          <w:rFonts w:ascii="Courier New" w:hAnsi="Courier New" w:cs="Courier New"/>
          <w:color w:val="008000"/>
          <w:sz w:val="20"/>
          <w:szCs w:val="20"/>
          <w:highlight w:val="white"/>
        </w:rPr>
      </w:pPr>
      <w:ins w:id="5357"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5358" w:author="Michael Bell" w:date="2013-05-06T18:08:00Z"/>
          <w:rFonts w:ascii="Courier New" w:hAnsi="Courier New" w:cs="Courier New"/>
          <w:color w:val="008000"/>
          <w:sz w:val="20"/>
          <w:szCs w:val="20"/>
          <w:highlight w:val="white"/>
        </w:rPr>
      </w:pPr>
      <w:ins w:id="5359"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5360" w:author="Michael Bell" w:date="2013-05-06T18:08:00Z"/>
          <w:rFonts w:ascii="Courier New" w:hAnsi="Courier New" w:cs="Courier New"/>
          <w:color w:val="008000"/>
          <w:sz w:val="20"/>
          <w:szCs w:val="20"/>
          <w:highlight w:val="white"/>
        </w:rPr>
      </w:pPr>
      <w:ins w:id="5361"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5362" w:author="Michael Bell" w:date="2013-05-06T18:08:00Z"/>
          <w:rFonts w:ascii="Courier New" w:hAnsi="Courier New" w:cs="Courier New"/>
          <w:color w:val="008000"/>
          <w:sz w:val="20"/>
          <w:szCs w:val="20"/>
          <w:highlight w:val="white"/>
        </w:rPr>
      </w:pPr>
      <w:ins w:id="5363"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5364" w:author="Michael Bell" w:date="2013-05-06T18:08:00Z"/>
          <w:rFonts w:ascii="Courier New" w:hAnsi="Courier New" w:cs="Courier New"/>
          <w:color w:val="008000"/>
          <w:sz w:val="20"/>
          <w:szCs w:val="20"/>
          <w:highlight w:val="white"/>
        </w:rPr>
      </w:pPr>
      <w:ins w:id="5365"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5366" w:author="Michael Bell" w:date="2013-05-06T18:08:00Z"/>
          <w:rFonts w:ascii="Courier New" w:hAnsi="Courier New" w:cs="Courier New"/>
          <w:color w:val="008000"/>
          <w:sz w:val="20"/>
          <w:szCs w:val="20"/>
          <w:highlight w:val="white"/>
        </w:rPr>
      </w:pPr>
      <w:ins w:id="5367"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5368" w:author="Michael Bell" w:date="2013-05-06T18:08:00Z"/>
          <w:rFonts w:ascii="Courier New" w:hAnsi="Courier New" w:cs="Courier New"/>
          <w:color w:val="008000"/>
          <w:sz w:val="20"/>
          <w:szCs w:val="20"/>
          <w:highlight w:val="white"/>
        </w:rPr>
      </w:pPr>
      <w:ins w:id="5369"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5370" w:author="Michael Bell" w:date="2013-05-06T18:08:00Z"/>
          <w:rFonts w:ascii="Courier New" w:hAnsi="Courier New" w:cs="Courier New"/>
          <w:color w:val="000000"/>
          <w:sz w:val="20"/>
          <w:szCs w:val="20"/>
          <w:highlight w:val="white"/>
        </w:rPr>
      </w:pPr>
      <w:ins w:id="5371"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5372" w:author="Michael Bell" w:date="2013-05-06T18:08:00Z"/>
          <w:rFonts w:ascii="Courier New" w:hAnsi="Courier New" w:cs="Courier New"/>
          <w:color w:val="000000"/>
          <w:sz w:val="20"/>
          <w:szCs w:val="20"/>
          <w:highlight w:val="white"/>
        </w:rPr>
      </w:pPr>
      <w:ins w:id="5373"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5374" w:author="Michael Bell" w:date="2013-05-06T18:08:00Z"/>
          <w:rFonts w:ascii="Courier New" w:hAnsi="Courier New" w:cs="Courier New"/>
          <w:color w:val="008000"/>
          <w:sz w:val="20"/>
          <w:szCs w:val="20"/>
          <w:highlight w:val="white"/>
        </w:rPr>
      </w:pPr>
      <w:ins w:id="5375"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5376" w:author="Michael Bell" w:date="2013-05-06T18:08:00Z"/>
          <w:rFonts w:ascii="Courier New" w:hAnsi="Courier New" w:cs="Courier New"/>
          <w:color w:val="000000"/>
          <w:sz w:val="20"/>
          <w:szCs w:val="20"/>
          <w:highlight w:val="white"/>
        </w:rPr>
      </w:pPr>
      <w:ins w:id="5377" w:author="Michael Bell" w:date="2013-05-06T18:08:00Z">
        <w:r>
          <w:rPr>
            <w:rFonts w:ascii="Courier New" w:hAnsi="Courier New" w:cs="Courier New"/>
            <w:color w:val="008000"/>
            <w:sz w:val="20"/>
            <w:szCs w:val="20"/>
            <w:highlight w:val="white"/>
          </w:rPr>
          <w:t xml:space="preserve"> in which case it goes up untill it reaches an option*/</w:t>
        </w:r>
      </w:ins>
    </w:p>
    <w:p w14:paraId="1BE140CA" w14:textId="77777777" w:rsidR="003A2FEE" w:rsidRDefault="003A2FEE" w:rsidP="003A2FEE">
      <w:pPr>
        <w:autoSpaceDE w:val="0"/>
        <w:autoSpaceDN w:val="0"/>
        <w:adjustRightInd w:val="0"/>
        <w:spacing w:after="0" w:line="240" w:lineRule="auto"/>
        <w:rPr>
          <w:ins w:id="5378" w:author="Michael Bell" w:date="2013-05-06T18:08:00Z"/>
          <w:rFonts w:ascii="Courier New" w:hAnsi="Courier New" w:cs="Courier New"/>
          <w:color w:val="000000"/>
          <w:sz w:val="20"/>
          <w:szCs w:val="20"/>
          <w:highlight w:val="white"/>
        </w:rPr>
      </w:pPr>
      <w:ins w:id="5379"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5380" w:author="Michael Bell" w:date="2013-05-06T18:08:00Z"/>
          <w:rFonts w:ascii="Courier New" w:hAnsi="Courier New" w:cs="Courier New"/>
          <w:color w:val="000000"/>
          <w:sz w:val="20"/>
          <w:szCs w:val="20"/>
          <w:highlight w:val="white"/>
        </w:rPr>
      </w:pPr>
      <w:ins w:id="5381" w:author="Michael Bell" w:date="2013-05-06T18:0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5382" w:author="Michael Bell" w:date="2013-05-06T18:08:00Z"/>
          <w:rFonts w:ascii="Courier New" w:hAnsi="Courier New" w:cs="Courier New"/>
          <w:color w:val="000000"/>
          <w:sz w:val="20"/>
          <w:szCs w:val="20"/>
          <w:highlight w:val="white"/>
        </w:rPr>
      </w:pPr>
      <w:ins w:id="5383"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5384" w:author="Michael Bell" w:date="2013-05-06T18:08:00Z"/>
          <w:rFonts w:ascii="Courier New" w:hAnsi="Courier New" w:cs="Courier New"/>
          <w:color w:val="000000"/>
          <w:sz w:val="20"/>
          <w:szCs w:val="20"/>
          <w:highlight w:val="white"/>
        </w:rPr>
      </w:pPr>
      <w:ins w:id="538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5386" w:author="Michael Bell" w:date="2013-05-06T18:08:00Z"/>
          <w:rFonts w:ascii="Courier New" w:hAnsi="Courier New" w:cs="Courier New"/>
          <w:color w:val="000000"/>
          <w:sz w:val="20"/>
          <w:szCs w:val="20"/>
          <w:highlight w:val="white"/>
        </w:rPr>
      </w:pPr>
      <w:ins w:id="538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5388" w:author="Michael Bell" w:date="2013-05-06T18:08:00Z"/>
          <w:rFonts w:ascii="Courier New" w:hAnsi="Courier New" w:cs="Courier New"/>
          <w:color w:val="000000"/>
          <w:sz w:val="20"/>
          <w:szCs w:val="20"/>
          <w:highlight w:val="white"/>
        </w:rPr>
      </w:pPr>
      <w:ins w:id="538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5390" w:author="Michael Bell" w:date="2013-05-06T18:08:00Z"/>
          <w:rFonts w:ascii="Courier New" w:hAnsi="Courier New" w:cs="Courier New"/>
          <w:color w:val="000000"/>
          <w:sz w:val="20"/>
          <w:szCs w:val="20"/>
          <w:highlight w:val="white"/>
        </w:rPr>
      </w:pPr>
      <w:ins w:id="5391"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5392" w:author="Michael Bell" w:date="2013-05-06T18:08:00Z"/>
          <w:rFonts w:ascii="Courier New" w:hAnsi="Courier New" w:cs="Courier New"/>
          <w:color w:val="000000"/>
          <w:sz w:val="20"/>
          <w:szCs w:val="20"/>
          <w:highlight w:val="white"/>
        </w:rPr>
      </w:pPr>
      <w:ins w:id="5393"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5394" w:author="Michael Bell" w:date="2013-05-06T18:08:00Z"/>
          <w:rFonts w:ascii="Courier New" w:hAnsi="Courier New" w:cs="Courier New"/>
          <w:color w:val="000000"/>
          <w:sz w:val="20"/>
          <w:szCs w:val="20"/>
          <w:highlight w:val="white"/>
        </w:rPr>
      </w:pPr>
      <w:ins w:id="539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5396" w:author="Michael Bell" w:date="2013-05-06T18:08:00Z"/>
          <w:rFonts w:ascii="Courier New" w:hAnsi="Courier New" w:cs="Courier New"/>
          <w:color w:val="000000"/>
          <w:sz w:val="20"/>
          <w:szCs w:val="20"/>
          <w:highlight w:val="white"/>
        </w:rPr>
      </w:pPr>
      <w:ins w:id="5397"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5398" w:author="Michael Bell" w:date="2013-05-06T18:08:00Z"/>
          <w:rFonts w:ascii="Courier New" w:hAnsi="Courier New" w:cs="Courier New"/>
          <w:color w:val="000000"/>
          <w:sz w:val="20"/>
          <w:szCs w:val="20"/>
          <w:highlight w:val="white"/>
        </w:rPr>
      </w:pPr>
      <w:ins w:id="5399"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5400" w:author="Michael Bell" w:date="2013-05-06T18:08:00Z"/>
          <w:rFonts w:ascii="Courier New" w:hAnsi="Courier New" w:cs="Courier New"/>
          <w:color w:val="000000"/>
          <w:sz w:val="20"/>
          <w:szCs w:val="20"/>
          <w:highlight w:val="white"/>
        </w:rPr>
      </w:pPr>
      <w:ins w:id="5401"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5402" w:author="Michael Bell" w:date="2013-05-06T18:08:00Z"/>
          <w:rFonts w:ascii="Courier New" w:hAnsi="Courier New" w:cs="Courier New"/>
          <w:color w:val="000000"/>
          <w:sz w:val="20"/>
          <w:szCs w:val="20"/>
          <w:highlight w:val="white"/>
        </w:rPr>
      </w:pPr>
      <w:ins w:id="5403"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5404" w:author="Michael Bell" w:date="2013-05-06T18:08:00Z"/>
          <w:rFonts w:ascii="Courier New" w:hAnsi="Courier New" w:cs="Courier New"/>
          <w:color w:val="000000"/>
          <w:sz w:val="20"/>
          <w:szCs w:val="20"/>
          <w:highlight w:val="white"/>
        </w:rPr>
      </w:pPr>
      <w:ins w:id="5405"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5406" w:author="Michael Bell" w:date="2013-05-06T18:08:00Z"/>
          <w:rFonts w:ascii="Courier New" w:hAnsi="Courier New" w:cs="Courier New"/>
          <w:color w:val="000000"/>
          <w:sz w:val="20"/>
          <w:szCs w:val="20"/>
          <w:highlight w:val="white"/>
        </w:rPr>
      </w:pPr>
      <w:ins w:id="540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25F79F47" w14:textId="77777777" w:rsidR="003A2FEE" w:rsidRDefault="003A2FEE" w:rsidP="003A2FEE">
      <w:pPr>
        <w:autoSpaceDE w:val="0"/>
        <w:autoSpaceDN w:val="0"/>
        <w:adjustRightInd w:val="0"/>
        <w:spacing w:after="0" w:line="240" w:lineRule="auto"/>
        <w:rPr>
          <w:ins w:id="5408" w:author="Michael Bell" w:date="2013-05-06T18:08:00Z"/>
          <w:rFonts w:ascii="Courier New" w:hAnsi="Courier New" w:cs="Courier New"/>
          <w:color w:val="000000"/>
          <w:sz w:val="20"/>
          <w:szCs w:val="20"/>
          <w:highlight w:val="white"/>
        </w:rPr>
      </w:pPr>
      <w:ins w:id="540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5410" w:author="Michael Bell" w:date="2013-05-06T18:08:00Z"/>
          <w:rFonts w:ascii="Courier New" w:hAnsi="Courier New" w:cs="Courier New"/>
          <w:color w:val="008000"/>
          <w:sz w:val="20"/>
          <w:szCs w:val="20"/>
          <w:highlight w:val="white"/>
        </w:rPr>
      </w:pPr>
      <w:ins w:id="5411" w:author="Michael Bell" w:date="2013-05-06T18:08: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5412" w:author="Michael Bell" w:date="2013-05-06T18:08:00Z"/>
          <w:rFonts w:ascii="Courier New" w:hAnsi="Courier New" w:cs="Courier New"/>
          <w:color w:val="000000"/>
          <w:sz w:val="20"/>
          <w:szCs w:val="20"/>
          <w:highlight w:val="white"/>
        </w:rPr>
      </w:pPr>
      <w:ins w:id="5413" w:author="Michael Bell" w:date="2013-05-06T18:08: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5414" w:author="Michael Bell" w:date="2013-05-06T18:08:00Z"/>
          <w:rFonts w:ascii="Courier New" w:hAnsi="Courier New" w:cs="Courier New"/>
          <w:color w:val="000000"/>
          <w:sz w:val="20"/>
          <w:szCs w:val="20"/>
          <w:highlight w:val="white"/>
        </w:rPr>
      </w:pPr>
      <w:ins w:id="541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5416" w:author="Michael Bell" w:date="2013-05-06T18:08:00Z"/>
          <w:rFonts w:ascii="Courier New" w:hAnsi="Courier New" w:cs="Courier New"/>
          <w:color w:val="000000"/>
          <w:sz w:val="20"/>
          <w:szCs w:val="20"/>
          <w:highlight w:val="white"/>
        </w:rPr>
      </w:pPr>
      <w:ins w:id="541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5418" w:author="Michael Bell" w:date="2013-05-06T17:54:00Z"/>
          <w:rFonts w:ascii="Courier New" w:hAnsi="Courier New" w:cs="Courier New"/>
          <w:color w:val="008000"/>
          <w:sz w:val="20"/>
          <w:szCs w:val="20"/>
          <w:highlight w:val="white"/>
        </w:rPr>
      </w:pPr>
      <w:ins w:id="5419" w:author="Michael Bell" w:date="2013-05-06T18:08:00Z">
        <w:r>
          <w:rPr>
            <w:rFonts w:ascii="Courier New" w:hAnsi="Courier New" w:cs="Courier New"/>
            <w:b/>
            <w:bCs/>
            <w:color w:val="000080"/>
            <w:sz w:val="20"/>
            <w:szCs w:val="20"/>
            <w:highlight w:val="white"/>
          </w:rPr>
          <w:t>}</w:t>
        </w:r>
      </w:ins>
      <w:del w:id="5420"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5421"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5422" w:author="Michael Bell" w:date="2013-05-06T17:54:00Z"/>
          <w:rFonts w:ascii="Courier New" w:hAnsi="Courier New" w:cs="Courier New"/>
          <w:color w:val="008000"/>
          <w:sz w:val="20"/>
          <w:szCs w:val="20"/>
          <w:highlight w:val="white"/>
        </w:rPr>
      </w:pPr>
      <w:del w:id="5423"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5424" w:author="Michael Bell" w:date="2013-05-06T17:54:00Z"/>
          <w:rFonts w:ascii="Courier New" w:hAnsi="Courier New" w:cs="Courier New"/>
          <w:color w:val="008000"/>
          <w:sz w:val="20"/>
          <w:szCs w:val="20"/>
          <w:highlight w:val="white"/>
        </w:rPr>
      </w:pPr>
      <w:del w:id="5425"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5426" w:author="Michael Bell" w:date="2013-05-06T17:54:00Z"/>
          <w:rFonts w:ascii="Courier New" w:hAnsi="Courier New" w:cs="Courier New"/>
          <w:color w:val="008000"/>
          <w:sz w:val="20"/>
          <w:szCs w:val="20"/>
          <w:highlight w:val="white"/>
        </w:rPr>
      </w:pPr>
      <w:del w:id="5427"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5428" w:author="Michael Bell" w:date="2013-05-06T17:54:00Z"/>
          <w:rFonts w:ascii="Courier New" w:hAnsi="Courier New" w:cs="Courier New"/>
          <w:color w:val="008000"/>
          <w:sz w:val="20"/>
          <w:szCs w:val="20"/>
          <w:highlight w:val="white"/>
        </w:rPr>
      </w:pPr>
      <w:del w:id="5429"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5430" w:author="Michael Bell" w:date="2013-05-06T17:54:00Z"/>
          <w:rFonts w:ascii="Courier New" w:hAnsi="Courier New" w:cs="Courier New"/>
          <w:color w:val="008000"/>
          <w:sz w:val="20"/>
          <w:szCs w:val="20"/>
          <w:highlight w:val="white"/>
        </w:rPr>
      </w:pPr>
      <w:del w:id="543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5432" w:author="Michael Bell" w:date="2013-05-06T17:54:00Z"/>
          <w:rFonts w:ascii="Courier New" w:hAnsi="Courier New" w:cs="Courier New"/>
          <w:color w:val="008000"/>
          <w:sz w:val="20"/>
          <w:szCs w:val="20"/>
          <w:highlight w:val="white"/>
        </w:rPr>
      </w:pPr>
      <w:del w:id="5433"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5434" w:author="Michael Bell" w:date="2013-05-06T17:54:00Z"/>
          <w:rFonts w:ascii="Courier New" w:hAnsi="Courier New" w:cs="Courier New"/>
          <w:color w:val="008000"/>
          <w:sz w:val="20"/>
          <w:szCs w:val="20"/>
          <w:highlight w:val="white"/>
        </w:rPr>
      </w:pPr>
      <w:del w:id="5435"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5436" w:author="Michael Bell" w:date="2013-05-06T17:54:00Z"/>
          <w:rFonts w:ascii="Courier New" w:hAnsi="Courier New" w:cs="Courier New"/>
          <w:color w:val="008000"/>
          <w:sz w:val="20"/>
          <w:szCs w:val="20"/>
          <w:highlight w:val="white"/>
        </w:rPr>
      </w:pPr>
      <w:del w:id="5437"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5438" w:author="Michael Bell" w:date="2013-05-06T17:54:00Z"/>
          <w:rFonts w:ascii="Courier New" w:hAnsi="Courier New" w:cs="Courier New"/>
          <w:color w:val="008000"/>
          <w:sz w:val="20"/>
          <w:szCs w:val="20"/>
          <w:highlight w:val="white"/>
        </w:rPr>
      </w:pPr>
      <w:del w:id="543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5440" w:author="Michael Bell" w:date="2013-05-06T17:54:00Z"/>
          <w:rFonts w:ascii="Courier New" w:hAnsi="Courier New" w:cs="Courier New"/>
          <w:color w:val="008000"/>
          <w:sz w:val="20"/>
          <w:szCs w:val="20"/>
          <w:highlight w:val="white"/>
        </w:rPr>
      </w:pPr>
      <w:del w:id="5441"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5442" w:author="Michael Bell" w:date="2013-05-06T17:54:00Z"/>
          <w:rFonts w:ascii="Courier New" w:hAnsi="Courier New" w:cs="Courier New"/>
          <w:color w:val="000000"/>
          <w:sz w:val="20"/>
          <w:szCs w:val="20"/>
          <w:highlight w:val="white"/>
        </w:rPr>
      </w:pPr>
      <w:del w:id="5443"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5444" w:author="Michael Bell" w:date="2013-05-06T17:54:00Z"/>
          <w:rFonts w:ascii="Courier New" w:hAnsi="Courier New" w:cs="Courier New"/>
          <w:color w:val="000000"/>
          <w:sz w:val="20"/>
          <w:szCs w:val="20"/>
          <w:highlight w:val="white"/>
        </w:rPr>
      </w:pPr>
      <w:del w:id="5445"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5446" w:author="Michael Bell" w:date="2013-05-06T17:54:00Z"/>
          <w:rFonts w:ascii="Courier New" w:hAnsi="Courier New" w:cs="Courier New"/>
          <w:color w:val="008000"/>
          <w:sz w:val="20"/>
          <w:szCs w:val="20"/>
          <w:highlight w:val="white"/>
        </w:rPr>
      </w:pPr>
      <w:del w:id="54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5448" w:author="Michael Bell" w:date="2013-05-06T17:54:00Z"/>
          <w:rFonts w:ascii="Courier New" w:hAnsi="Courier New" w:cs="Courier New"/>
          <w:color w:val="000000"/>
          <w:sz w:val="20"/>
          <w:szCs w:val="20"/>
          <w:highlight w:val="white"/>
        </w:rPr>
      </w:pPr>
      <w:del w:id="5449"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5450" w:author="Michael Bell" w:date="2013-05-06T17:54:00Z"/>
          <w:rFonts w:ascii="Courier New" w:hAnsi="Courier New" w:cs="Courier New"/>
          <w:color w:val="000000"/>
          <w:sz w:val="20"/>
          <w:szCs w:val="20"/>
          <w:highlight w:val="white"/>
        </w:rPr>
      </w:pPr>
      <w:del w:id="5451"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5452" w:author="Michael Bell" w:date="2013-05-06T17:54:00Z"/>
          <w:rFonts w:ascii="Courier New" w:hAnsi="Courier New" w:cs="Courier New"/>
          <w:color w:val="000000"/>
          <w:sz w:val="20"/>
          <w:szCs w:val="20"/>
          <w:highlight w:val="white"/>
        </w:rPr>
      </w:pPr>
      <w:del w:id="5453"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5454" w:author="Michael Bell" w:date="2013-05-06T17:54:00Z"/>
          <w:rFonts w:ascii="Courier New" w:hAnsi="Courier New" w:cs="Courier New"/>
          <w:color w:val="000000"/>
          <w:sz w:val="20"/>
          <w:szCs w:val="20"/>
          <w:highlight w:val="white"/>
        </w:rPr>
      </w:pPr>
      <w:del w:id="5455"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5456" w:author="Michael Bell" w:date="2013-05-06T17:54:00Z"/>
          <w:rFonts w:ascii="Courier New" w:hAnsi="Courier New" w:cs="Courier New"/>
          <w:color w:val="000000"/>
          <w:sz w:val="20"/>
          <w:szCs w:val="20"/>
          <w:highlight w:val="white"/>
        </w:rPr>
      </w:pPr>
      <w:del w:id="54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5458" w:author="Michael Bell" w:date="2013-05-06T17:54:00Z"/>
          <w:rFonts w:ascii="Courier New" w:hAnsi="Courier New" w:cs="Courier New"/>
          <w:color w:val="000000"/>
          <w:sz w:val="20"/>
          <w:szCs w:val="20"/>
          <w:highlight w:val="white"/>
        </w:rPr>
      </w:pPr>
      <w:del w:id="54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5460" w:author="Michael Bell" w:date="2013-05-06T17:54:00Z"/>
          <w:rFonts w:ascii="Courier New" w:hAnsi="Courier New" w:cs="Courier New"/>
          <w:color w:val="000000"/>
          <w:sz w:val="20"/>
          <w:szCs w:val="20"/>
          <w:highlight w:val="white"/>
        </w:rPr>
      </w:pPr>
      <w:del w:id="54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5462" w:author="Michael Bell" w:date="2013-05-06T17:54:00Z"/>
          <w:rFonts w:ascii="Courier New" w:hAnsi="Courier New" w:cs="Courier New"/>
          <w:color w:val="000000"/>
          <w:sz w:val="20"/>
          <w:szCs w:val="20"/>
          <w:highlight w:val="white"/>
        </w:rPr>
      </w:pPr>
      <w:del w:id="5463"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5464" w:author="Michael Bell" w:date="2013-05-06T17:54:00Z"/>
          <w:rFonts w:ascii="Courier New" w:hAnsi="Courier New" w:cs="Courier New"/>
          <w:color w:val="000000"/>
          <w:sz w:val="20"/>
          <w:szCs w:val="20"/>
          <w:highlight w:val="white"/>
        </w:rPr>
      </w:pPr>
      <w:del w:id="5465"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5466" w:author="Michael Bell" w:date="2013-05-06T17:54:00Z"/>
          <w:rFonts w:ascii="Courier New" w:hAnsi="Courier New" w:cs="Courier New"/>
          <w:color w:val="000000"/>
          <w:sz w:val="20"/>
          <w:szCs w:val="20"/>
          <w:highlight w:val="white"/>
        </w:rPr>
      </w:pPr>
      <w:del w:id="54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5468" w:author="Michael Bell" w:date="2013-05-06T17:54:00Z"/>
          <w:rFonts w:ascii="Courier New" w:hAnsi="Courier New" w:cs="Courier New"/>
          <w:color w:val="000000"/>
          <w:sz w:val="20"/>
          <w:szCs w:val="20"/>
          <w:highlight w:val="white"/>
        </w:rPr>
      </w:pPr>
      <w:del w:id="5469"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5470" w:author="Michael Bell" w:date="2013-05-06T17:54:00Z"/>
          <w:rFonts w:ascii="Courier New" w:hAnsi="Courier New" w:cs="Courier New"/>
          <w:color w:val="000000"/>
          <w:sz w:val="20"/>
          <w:szCs w:val="20"/>
          <w:highlight w:val="white"/>
        </w:rPr>
      </w:pPr>
      <w:del w:id="5471"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5472" w:author="Michael Bell" w:date="2013-05-06T17:54:00Z"/>
          <w:rFonts w:ascii="Courier New" w:hAnsi="Courier New" w:cs="Courier New"/>
          <w:color w:val="000000"/>
          <w:sz w:val="20"/>
          <w:szCs w:val="20"/>
          <w:highlight w:val="white"/>
        </w:rPr>
      </w:pPr>
      <w:del w:id="54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5474" w:author="Michael Bell" w:date="2013-05-06T17:54:00Z"/>
          <w:rFonts w:ascii="Courier New" w:hAnsi="Courier New" w:cs="Courier New"/>
          <w:color w:val="000000"/>
          <w:sz w:val="20"/>
          <w:szCs w:val="20"/>
          <w:highlight w:val="white"/>
        </w:rPr>
      </w:pPr>
      <w:del w:id="5475"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5476" w:author="Michael Bell" w:date="2013-05-06T17:54:00Z"/>
          <w:rFonts w:ascii="Courier New" w:hAnsi="Courier New" w:cs="Courier New"/>
          <w:color w:val="000000"/>
          <w:sz w:val="20"/>
          <w:szCs w:val="20"/>
          <w:highlight w:val="white"/>
        </w:rPr>
      </w:pPr>
      <w:del w:id="5477"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5478" w:author="Michael Bell" w:date="2013-05-06T17:54:00Z"/>
          <w:rFonts w:ascii="Courier New" w:hAnsi="Courier New" w:cs="Courier New"/>
          <w:color w:val="000000"/>
          <w:sz w:val="20"/>
          <w:szCs w:val="20"/>
          <w:highlight w:val="white"/>
        </w:rPr>
      </w:pPr>
      <w:del w:id="547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5480" w:author="Michael Bell" w:date="2013-05-06T17:54:00Z"/>
          <w:rFonts w:ascii="Courier New" w:hAnsi="Courier New" w:cs="Courier New"/>
          <w:color w:val="000000"/>
          <w:sz w:val="20"/>
          <w:szCs w:val="20"/>
          <w:highlight w:val="white"/>
        </w:rPr>
      </w:pPr>
      <w:del w:id="54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5482" w:author="Michael Bell" w:date="2013-05-06T17:54:00Z"/>
          <w:rFonts w:ascii="Courier New" w:hAnsi="Courier New" w:cs="Courier New"/>
          <w:color w:val="008000"/>
          <w:sz w:val="20"/>
          <w:szCs w:val="20"/>
          <w:highlight w:val="white"/>
        </w:rPr>
      </w:pPr>
      <w:del w:id="5483"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5484" w:author="Michael Bell" w:date="2013-05-06T17:54:00Z"/>
          <w:rFonts w:ascii="Courier New" w:hAnsi="Courier New" w:cs="Courier New"/>
          <w:color w:val="000000"/>
          <w:sz w:val="20"/>
          <w:szCs w:val="20"/>
          <w:highlight w:val="white"/>
        </w:rPr>
      </w:pPr>
      <w:del w:id="5485"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5486" w:author="Michael Bell" w:date="2013-05-06T17:54:00Z"/>
          <w:rFonts w:ascii="Courier New" w:hAnsi="Courier New" w:cs="Courier New"/>
          <w:color w:val="000000"/>
          <w:sz w:val="20"/>
          <w:szCs w:val="20"/>
          <w:highlight w:val="white"/>
        </w:rPr>
      </w:pPr>
      <w:del w:id="54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5488" w:author="Michael Bell" w:date="2013-05-06T17:54:00Z"/>
          <w:rFonts w:ascii="Courier New" w:hAnsi="Courier New" w:cs="Courier New"/>
          <w:color w:val="000000"/>
          <w:sz w:val="20"/>
          <w:szCs w:val="20"/>
          <w:highlight w:val="white"/>
        </w:rPr>
      </w:pPr>
      <w:del w:id="54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5490" w:author="Michael Bell" w:date="2013-05-06T17:54:00Z"/>
          <w:rFonts w:ascii="Courier New" w:hAnsi="Courier New" w:cs="Courier New"/>
          <w:color w:val="000000"/>
          <w:sz w:val="20"/>
          <w:szCs w:val="20"/>
          <w:highlight w:val="white"/>
        </w:rPr>
      </w:pPr>
      <w:del w:id="5491"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EBE8923" w14:textId="77777777" w:rsidR="00973ACE" w:rsidRDefault="00973ACE" w:rsidP="00973ACE">
      <w:pPr>
        <w:autoSpaceDE w:val="0"/>
        <w:autoSpaceDN w:val="0"/>
        <w:adjustRightInd w:val="0"/>
        <w:spacing w:after="0" w:line="240" w:lineRule="auto"/>
        <w:rPr>
          <w:ins w:id="5492" w:author="Michael Bell" w:date="2013-05-06T18:09:00Z"/>
          <w:rFonts w:ascii="Courier New" w:hAnsi="Courier New" w:cs="Courier New"/>
          <w:color w:val="008000"/>
          <w:sz w:val="20"/>
          <w:szCs w:val="20"/>
          <w:highlight w:val="white"/>
        </w:rPr>
      </w:pPr>
      <w:ins w:id="5493"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5494"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5495" w:author="Michael Bell" w:date="2013-05-06T18:09:00Z"/>
          <w:rFonts w:ascii="Courier New" w:hAnsi="Courier New" w:cs="Courier New"/>
          <w:color w:val="008000"/>
          <w:sz w:val="20"/>
          <w:szCs w:val="20"/>
          <w:highlight w:val="white"/>
        </w:rPr>
      </w:pPr>
      <w:ins w:id="5496"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5497" w:author="Michael Bell" w:date="2013-05-06T18:09:00Z"/>
          <w:rFonts w:ascii="Courier New" w:hAnsi="Courier New" w:cs="Courier New"/>
          <w:color w:val="008000"/>
          <w:sz w:val="20"/>
          <w:szCs w:val="20"/>
          <w:highlight w:val="white"/>
        </w:rPr>
      </w:pPr>
      <w:ins w:id="5498"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5499" w:author="Michael Bell" w:date="2013-05-06T18:09:00Z"/>
          <w:rFonts w:ascii="Courier New" w:hAnsi="Courier New" w:cs="Courier New"/>
          <w:color w:val="008000"/>
          <w:sz w:val="20"/>
          <w:szCs w:val="20"/>
          <w:highlight w:val="white"/>
        </w:rPr>
      </w:pPr>
      <w:ins w:id="5500"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5501" w:author="Michael Bell" w:date="2013-05-06T18:09:00Z"/>
          <w:rFonts w:ascii="Courier New" w:hAnsi="Courier New" w:cs="Courier New"/>
          <w:color w:val="008000"/>
          <w:sz w:val="20"/>
          <w:szCs w:val="20"/>
          <w:highlight w:val="white"/>
        </w:rPr>
      </w:pPr>
      <w:ins w:id="5502"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5503" w:author="Michael Bell" w:date="2013-05-06T18:09:00Z"/>
          <w:rFonts w:ascii="Courier New" w:hAnsi="Courier New" w:cs="Courier New"/>
          <w:color w:val="008000"/>
          <w:sz w:val="20"/>
          <w:szCs w:val="20"/>
          <w:highlight w:val="white"/>
        </w:rPr>
      </w:pPr>
      <w:ins w:id="5504" w:author="Michael Bell" w:date="2013-05-06T18:09:00Z">
        <w:r>
          <w:rPr>
            <w:rFonts w:ascii="Courier New" w:hAnsi="Courier New" w:cs="Courier New"/>
            <w:color w:val="008000"/>
            <w:sz w:val="20"/>
            <w:szCs w:val="20"/>
            <w:highlight w:val="white"/>
          </w:rPr>
          <w:t xml:space="preserve"> Hornby trainset automation</w:t>
        </w:r>
      </w:ins>
    </w:p>
    <w:p w14:paraId="241FF266" w14:textId="77777777" w:rsidR="00973ACE" w:rsidRDefault="00973ACE" w:rsidP="00973ACE">
      <w:pPr>
        <w:autoSpaceDE w:val="0"/>
        <w:autoSpaceDN w:val="0"/>
        <w:adjustRightInd w:val="0"/>
        <w:spacing w:after="0" w:line="240" w:lineRule="auto"/>
        <w:rPr>
          <w:ins w:id="5505" w:author="Michael Bell" w:date="2013-05-06T18:09:00Z"/>
          <w:rFonts w:ascii="Courier New" w:hAnsi="Courier New" w:cs="Courier New"/>
          <w:color w:val="008000"/>
          <w:sz w:val="20"/>
          <w:szCs w:val="20"/>
          <w:highlight w:val="white"/>
        </w:rPr>
      </w:pPr>
      <w:ins w:id="5506"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5507" w:author="Michael Bell" w:date="2013-05-06T18:09:00Z"/>
          <w:rFonts w:ascii="Courier New" w:hAnsi="Courier New" w:cs="Courier New"/>
          <w:color w:val="008000"/>
          <w:sz w:val="20"/>
          <w:szCs w:val="20"/>
          <w:highlight w:val="white"/>
        </w:rPr>
      </w:pPr>
      <w:ins w:id="5508"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5509" w:author="Michael Bell" w:date="2013-05-06T18:09:00Z"/>
          <w:rFonts w:ascii="Courier New" w:hAnsi="Courier New" w:cs="Courier New"/>
          <w:color w:val="008000"/>
          <w:sz w:val="20"/>
          <w:szCs w:val="20"/>
          <w:highlight w:val="white"/>
        </w:rPr>
      </w:pPr>
      <w:ins w:id="5510"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5511" w:author="Michael Bell" w:date="2013-05-06T18:09:00Z"/>
          <w:rFonts w:ascii="Courier New" w:hAnsi="Courier New" w:cs="Courier New"/>
          <w:color w:val="008000"/>
          <w:sz w:val="20"/>
          <w:szCs w:val="20"/>
          <w:highlight w:val="white"/>
        </w:rPr>
      </w:pPr>
      <w:ins w:id="5512"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5513" w:author="Michael Bell" w:date="2013-05-06T18:09:00Z"/>
          <w:rFonts w:ascii="Courier New" w:hAnsi="Courier New" w:cs="Courier New"/>
          <w:color w:val="008000"/>
          <w:sz w:val="20"/>
          <w:szCs w:val="20"/>
          <w:highlight w:val="white"/>
        </w:rPr>
      </w:pPr>
      <w:ins w:id="5514"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5515" w:author="Michael Bell" w:date="2013-05-06T18:09:00Z"/>
          <w:rFonts w:ascii="Courier New" w:hAnsi="Courier New" w:cs="Courier New"/>
          <w:color w:val="008000"/>
          <w:sz w:val="20"/>
          <w:szCs w:val="20"/>
          <w:highlight w:val="white"/>
        </w:rPr>
      </w:pPr>
      <w:ins w:id="5516"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5517" w:author="Michael Bell" w:date="2013-05-06T18:09:00Z"/>
          <w:rFonts w:ascii="Courier New" w:hAnsi="Courier New" w:cs="Courier New"/>
          <w:color w:val="008000"/>
          <w:sz w:val="20"/>
          <w:szCs w:val="20"/>
          <w:highlight w:val="white"/>
        </w:rPr>
      </w:pPr>
      <w:ins w:id="5518"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5519" w:author="Michael Bell" w:date="2013-05-06T18:09:00Z"/>
          <w:rFonts w:ascii="Courier New" w:hAnsi="Courier New" w:cs="Courier New"/>
          <w:color w:val="000000"/>
          <w:sz w:val="20"/>
          <w:szCs w:val="20"/>
          <w:highlight w:val="white"/>
        </w:rPr>
      </w:pPr>
      <w:ins w:id="5520"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5521"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5522" w:author="Michael Bell" w:date="2013-05-06T18:09:00Z"/>
          <w:rFonts w:ascii="Courier New" w:hAnsi="Courier New" w:cs="Courier New"/>
          <w:color w:val="008000"/>
          <w:sz w:val="20"/>
          <w:szCs w:val="20"/>
          <w:highlight w:val="white"/>
        </w:rPr>
      </w:pPr>
      <w:ins w:id="5523" w:author="Michael Bell" w:date="2013-05-06T18:09:00Z">
        <w:r>
          <w:rPr>
            <w:rFonts w:ascii="Courier New" w:hAnsi="Courier New" w:cs="Courier New"/>
            <w:color w:val="008000"/>
            <w:sz w:val="20"/>
            <w:szCs w:val="20"/>
            <w:highlight w:val="white"/>
          </w:rPr>
          <w:t>/*if the program reaches a tildie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5524" w:author="Michael Bell" w:date="2013-05-06T18:09:00Z"/>
          <w:rFonts w:ascii="Courier New" w:hAnsi="Courier New" w:cs="Courier New"/>
          <w:color w:val="000000"/>
          <w:sz w:val="20"/>
          <w:szCs w:val="20"/>
          <w:highlight w:val="white"/>
        </w:rPr>
      </w:pPr>
      <w:ins w:id="5525" w:author="Michael Bell" w:date="2013-05-06T18:09:00Z">
        <w:r>
          <w:rPr>
            <w:rFonts w:ascii="Courier New" w:hAnsi="Courier New" w:cs="Courier New"/>
            <w:color w:val="008000"/>
            <w:sz w:val="20"/>
            <w:szCs w:val="20"/>
            <w:highlight w:val="white"/>
          </w:rPr>
          <w:t>onto a tildie in which case it goes up untill it reaches a menu option*/</w:t>
        </w:r>
      </w:ins>
    </w:p>
    <w:p w14:paraId="393D94E4" w14:textId="77777777" w:rsidR="00973ACE" w:rsidRDefault="00973ACE" w:rsidP="00973ACE">
      <w:pPr>
        <w:autoSpaceDE w:val="0"/>
        <w:autoSpaceDN w:val="0"/>
        <w:adjustRightInd w:val="0"/>
        <w:spacing w:after="0" w:line="240" w:lineRule="auto"/>
        <w:rPr>
          <w:ins w:id="5526" w:author="Michael Bell" w:date="2013-05-06T18:09:00Z"/>
          <w:rFonts w:ascii="Courier New" w:hAnsi="Courier New" w:cs="Courier New"/>
          <w:color w:val="000000"/>
          <w:sz w:val="20"/>
          <w:szCs w:val="20"/>
          <w:highlight w:val="white"/>
        </w:rPr>
      </w:pPr>
      <w:ins w:id="5527"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5528" w:author="Michael Bell" w:date="2013-05-06T18:09:00Z"/>
          <w:rFonts w:ascii="Courier New" w:hAnsi="Courier New" w:cs="Courier New"/>
          <w:color w:val="000000"/>
          <w:sz w:val="20"/>
          <w:szCs w:val="20"/>
          <w:highlight w:val="white"/>
        </w:rPr>
      </w:pPr>
      <w:ins w:id="5529" w:author="Michael Bell" w:date="2013-05-06T18:09: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5530" w:author="Michael Bell" w:date="2013-05-06T18:09:00Z"/>
          <w:rFonts w:ascii="Courier New" w:hAnsi="Courier New" w:cs="Courier New"/>
          <w:color w:val="000000"/>
          <w:sz w:val="20"/>
          <w:szCs w:val="20"/>
          <w:highlight w:val="white"/>
        </w:rPr>
      </w:pPr>
      <w:ins w:id="5531"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5532" w:author="Michael Bell" w:date="2013-05-06T18:09:00Z"/>
          <w:rFonts w:ascii="Courier New" w:hAnsi="Courier New" w:cs="Courier New"/>
          <w:color w:val="000000"/>
          <w:sz w:val="20"/>
          <w:szCs w:val="20"/>
          <w:highlight w:val="white"/>
        </w:rPr>
      </w:pPr>
      <w:ins w:id="553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5534" w:author="Michael Bell" w:date="2013-05-06T18:09:00Z"/>
          <w:rFonts w:ascii="Courier New" w:hAnsi="Courier New" w:cs="Courier New"/>
          <w:color w:val="000000"/>
          <w:sz w:val="20"/>
          <w:szCs w:val="20"/>
          <w:highlight w:val="white"/>
        </w:rPr>
      </w:pPr>
      <w:ins w:id="5535"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5536" w:author="Michael Bell" w:date="2013-05-06T18:09:00Z"/>
          <w:rFonts w:ascii="Courier New" w:hAnsi="Courier New" w:cs="Courier New"/>
          <w:color w:val="000000"/>
          <w:sz w:val="20"/>
          <w:szCs w:val="20"/>
          <w:highlight w:val="white"/>
        </w:rPr>
      </w:pPr>
      <w:ins w:id="5537"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5538" w:author="Michael Bell" w:date="2013-05-06T18:09:00Z"/>
          <w:rFonts w:ascii="Courier New" w:hAnsi="Courier New" w:cs="Courier New"/>
          <w:color w:val="000000"/>
          <w:sz w:val="20"/>
          <w:szCs w:val="20"/>
          <w:highlight w:val="white"/>
        </w:rPr>
      </w:pPr>
      <w:ins w:id="5539"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5540" w:author="Michael Bell" w:date="2013-05-06T18:09:00Z"/>
          <w:rFonts w:ascii="Courier New" w:hAnsi="Courier New" w:cs="Courier New"/>
          <w:color w:val="000000"/>
          <w:sz w:val="20"/>
          <w:szCs w:val="20"/>
          <w:highlight w:val="white"/>
        </w:rPr>
      </w:pPr>
      <w:ins w:id="5541"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5542" w:author="Michael Bell" w:date="2013-05-06T18:09:00Z"/>
          <w:rFonts w:ascii="Courier New" w:hAnsi="Courier New" w:cs="Courier New"/>
          <w:color w:val="000000"/>
          <w:sz w:val="20"/>
          <w:szCs w:val="20"/>
          <w:highlight w:val="white"/>
        </w:rPr>
      </w:pPr>
      <w:ins w:id="554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5544" w:author="Michael Bell" w:date="2013-05-06T18:09:00Z"/>
          <w:rFonts w:ascii="Courier New" w:hAnsi="Courier New" w:cs="Courier New"/>
          <w:color w:val="000000"/>
          <w:sz w:val="20"/>
          <w:szCs w:val="20"/>
          <w:highlight w:val="white"/>
        </w:rPr>
      </w:pPr>
      <w:ins w:id="5545"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5546" w:author="Michael Bell" w:date="2013-05-06T18:09:00Z"/>
          <w:rFonts w:ascii="Courier New" w:hAnsi="Courier New" w:cs="Courier New"/>
          <w:color w:val="000000"/>
          <w:sz w:val="20"/>
          <w:szCs w:val="20"/>
          <w:highlight w:val="white"/>
        </w:rPr>
      </w:pPr>
      <w:ins w:id="5547"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5548" w:author="Michael Bell" w:date="2013-05-06T18:09:00Z"/>
          <w:rFonts w:ascii="Courier New" w:hAnsi="Courier New" w:cs="Courier New"/>
          <w:color w:val="000000"/>
          <w:sz w:val="20"/>
          <w:szCs w:val="20"/>
          <w:highlight w:val="white"/>
        </w:rPr>
      </w:pPr>
      <w:ins w:id="554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5550" w:author="Michael Bell" w:date="2013-05-06T18:09:00Z"/>
          <w:rFonts w:ascii="Courier New" w:hAnsi="Courier New" w:cs="Courier New"/>
          <w:color w:val="000000"/>
          <w:sz w:val="20"/>
          <w:szCs w:val="20"/>
          <w:highlight w:val="white"/>
        </w:rPr>
      </w:pPr>
      <w:ins w:id="5551"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5552" w:author="Michael Bell" w:date="2013-05-06T18:09:00Z"/>
          <w:rFonts w:ascii="Courier New" w:hAnsi="Courier New" w:cs="Courier New"/>
          <w:color w:val="000000"/>
          <w:sz w:val="20"/>
          <w:szCs w:val="20"/>
          <w:highlight w:val="white"/>
        </w:rPr>
      </w:pPr>
      <w:ins w:id="5553"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5554" w:author="Michael Bell" w:date="2013-05-06T18:09:00Z"/>
          <w:rFonts w:ascii="Courier New" w:hAnsi="Courier New" w:cs="Courier New"/>
          <w:color w:val="000000"/>
          <w:sz w:val="20"/>
          <w:szCs w:val="20"/>
          <w:highlight w:val="white"/>
        </w:rPr>
      </w:pPr>
      <w:ins w:id="5555"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5556" w:author="Michael Bell" w:date="2013-05-06T18:09:00Z"/>
          <w:rFonts w:ascii="Courier New" w:hAnsi="Courier New" w:cs="Courier New"/>
          <w:color w:val="000000"/>
          <w:sz w:val="20"/>
          <w:szCs w:val="20"/>
          <w:highlight w:val="white"/>
        </w:rPr>
      </w:pPr>
      <w:ins w:id="5557" w:author="Michael Bell" w:date="2013-05-06T18:09: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5558" w:author="Michael Bell" w:date="2013-05-06T18:09:00Z"/>
          <w:rFonts w:ascii="Courier New" w:hAnsi="Courier New" w:cs="Courier New"/>
          <w:color w:val="000000"/>
          <w:sz w:val="20"/>
          <w:szCs w:val="20"/>
          <w:highlight w:val="white"/>
        </w:rPr>
      </w:pPr>
      <w:ins w:id="5559"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5560" w:author="Michael Bell" w:date="2013-05-06T18:09:00Z"/>
          <w:rFonts w:ascii="Courier New" w:hAnsi="Courier New" w:cs="Courier New"/>
          <w:color w:val="000000"/>
          <w:sz w:val="20"/>
          <w:szCs w:val="20"/>
          <w:highlight w:val="white"/>
        </w:rPr>
      </w:pPr>
      <w:ins w:id="556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31BE2D72" w14:textId="77777777" w:rsidR="00973ACE" w:rsidRDefault="00973ACE" w:rsidP="00973ACE">
      <w:pPr>
        <w:autoSpaceDE w:val="0"/>
        <w:autoSpaceDN w:val="0"/>
        <w:adjustRightInd w:val="0"/>
        <w:spacing w:after="0" w:line="240" w:lineRule="auto"/>
        <w:rPr>
          <w:ins w:id="5562" w:author="Michael Bell" w:date="2013-05-06T18:09:00Z"/>
          <w:rFonts w:ascii="Courier New" w:hAnsi="Courier New" w:cs="Courier New"/>
          <w:color w:val="000000"/>
          <w:sz w:val="20"/>
          <w:szCs w:val="20"/>
          <w:highlight w:val="white"/>
        </w:rPr>
      </w:pPr>
      <w:ins w:id="556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5564" w:author="Michael Bell" w:date="2013-05-06T18:09:00Z"/>
          <w:rFonts w:ascii="Courier New" w:hAnsi="Courier New" w:cs="Courier New"/>
          <w:color w:val="008000"/>
          <w:sz w:val="20"/>
          <w:szCs w:val="20"/>
          <w:highlight w:val="white"/>
        </w:rPr>
      </w:pPr>
      <w:ins w:id="5565" w:author="Michael Bell" w:date="2013-05-06T18:09: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5566" w:author="Michael Bell" w:date="2013-05-06T18:09:00Z"/>
          <w:rFonts w:ascii="Courier New" w:hAnsi="Courier New" w:cs="Courier New"/>
          <w:color w:val="000000"/>
          <w:sz w:val="20"/>
          <w:szCs w:val="20"/>
          <w:highlight w:val="white"/>
        </w:rPr>
      </w:pPr>
      <w:ins w:id="5567" w:author="Michael Bell" w:date="2013-05-06T18:09: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5568" w:author="Michael Bell" w:date="2013-05-06T18:09:00Z"/>
          <w:rFonts w:ascii="Courier New" w:hAnsi="Courier New" w:cs="Courier New"/>
          <w:color w:val="000000"/>
          <w:sz w:val="20"/>
          <w:szCs w:val="20"/>
          <w:highlight w:val="white"/>
        </w:rPr>
      </w:pPr>
      <w:ins w:id="556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5570" w:author="Michael Bell" w:date="2013-05-06T18:09:00Z"/>
          <w:rFonts w:ascii="Courier New" w:hAnsi="Courier New" w:cs="Courier New"/>
          <w:color w:val="000000"/>
          <w:sz w:val="20"/>
          <w:szCs w:val="20"/>
          <w:highlight w:val="white"/>
        </w:rPr>
      </w:pPr>
      <w:ins w:id="557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5572" w:author="Michael Bell" w:date="2013-05-06T17:54:00Z"/>
          <w:rFonts w:ascii="Courier New" w:hAnsi="Courier New" w:cs="Courier New"/>
          <w:color w:val="008000"/>
          <w:sz w:val="20"/>
          <w:szCs w:val="20"/>
          <w:highlight w:val="white"/>
        </w:rPr>
      </w:pPr>
      <w:ins w:id="5573" w:author="Michael Bell" w:date="2013-05-06T18:09:00Z">
        <w:r>
          <w:rPr>
            <w:rFonts w:ascii="Courier New" w:hAnsi="Courier New" w:cs="Courier New"/>
            <w:b/>
            <w:bCs/>
            <w:color w:val="000080"/>
            <w:sz w:val="20"/>
            <w:szCs w:val="20"/>
            <w:highlight w:val="white"/>
          </w:rPr>
          <w:t>}</w:t>
        </w:r>
      </w:ins>
      <w:del w:id="5574"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5575"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5576" w:author="Michael Bell" w:date="2013-05-06T17:54:00Z"/>
          <w:rFonts w:ascii="Courier New" w:hAnsi="Courier New" w:cs="Courier New"/>
          <w:color w:val="008000"/>
          <w:sz w:val="20"/>
          <w:szCs w:val="20"/>
          <w:highlight w:val="white"/>
        </w:rPr>
      </w:pPr>
      <w:del w:id="5577"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5578" w:author="Michael Bell" w:date="2013-05-06T17:54:00Z"/>
          <w:rFonts w:ascii="Courier New" w:hAnsi="Courier New" w:cs="Courier New"/>
          <w:color w:val="008000"/>
          <w:sz w:val="20"/>
          <w:szCs w:val="20"/>
          <w:highlight w:val="white"/>
        </w:rPr>
      </w:pPr>
      <w:del w:id="5579"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5580" w:author="Michael Bell" w:date="2013-05-06T17:54:00Z"/>
          <w:rFonts w:ascii="Courier New" w:hAnsi="Courier New" w:cs="Courier New"/>
          <w:color w:val="008000"/>
          <w:sz w:val="20"/>
          <w:szCs w:val="20"/>
          <w:highlight w:val="white"/>
        </w:rPr>
      </w:pPr>
      <w:del w:id="5581"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5582" w:author="Michael Bell" w:date="2013-05-06T17:54:00Z"/>
          <w:rFonts w:ascii="Courier New" w:hAnsi="Courier New" w:cs="Courier New"/>
          <w:color w:val="008000"/>
          <w:sz w:val="20"/>
          <w:szCs w:val="20"/>
          <w:highlight w:val="white"/>
        </w:rPr>
      </w:pPr>
      <w:del w:id="5583"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5584" w:author="Michael Bell" w:date="2013-05-06T17:54:00Z"/>
          <w:rFonts w:ascii="Courier New" w:hAnsi="Courier New" w:cs="Courier New"/>
          <w:color w:val="008000"/>
          <w:sz w:val="20"/>
          <w:szCs w:val="20"/>
          <w:highlight w:val="white"/>
        </w:rPr>
      </w:pPr>
      <w:del w:id="558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5586" w:author="Michael Bell" w:date="2013-05-06T17:54:00Z"/>
          <w:rFonts w:ascii="Courier New" w:hAnsi="Courier New" w:cs="Courier New"/>
          <w:color w:val="008000"/>
          <w:sz w:val="20"/>
          <w:szCs w:val="20"/>
          <w:highlight w:val="white"/>
        </w:rPr>
      </w:pPr>
      <w:del w:id="5587"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5588" w:author="Michael Bell" w:date="2013-05-06T17:54:00Z"/>
          <w:rFonts w:ascii="Courier New" w:hAnsi="Courier New" w:cs="Courier New"/>
          <w:color w:val="008000"/>
          <w:sz w:val="20"/>
          <w:szCs w:val="20"/>
          <w:highlight w:val="white"/>
        </w:rPr>
      </w:pPr>
      <w:del w:id="5589"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5590" w:author="Michael Bell" w:date="2013-05-06T17:54:00Z"/>
          <w:rFonts w:ascii="Courier New" w:hAnsi="Courier New" w:cs="Courier New"/>
          <w:color w:val="008000"/>
          <w:sz w:val="20"/>
          <w:szCs w:val="20"/>
          <w:highlight w:val="white"/>
        </w:rPr>
      </w:pPr>
      <w:del w:id="5591"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5592" w:author="Michael Bell" w:date="2013-05-06T17:54:00Z"/>
          <w:rFonts w:ascii="Courier New" w:hAnsi="Courier New" w:cs="Courier New"/>
          <w:color w:val="008000"/>
          <w:sz w:val="20"/>
          <w:szCs w:val="20"/>
          <w:highlight w:val="white"/>
        </w:rPr>
      </w:pPr>
      <w:del w:id="559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5594" w:author="Michael Bell" w:date="2013-05-06T17:54:00Z"/>
          <w:rFonts w:ascii="Courier New" w:hAnsi="Courier New" w:cs="Courier New"/>
          <w:color w:val="008000"/>
          <w:sz w:val="20"/>
          <w:szCs w:val="20"/>
          <w:highlight w:val="white"/>
        </w:rPr>
      </w:pPr>
      <w:del w:id="5595"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5596" w:author="Michael Bell" w:date="2013-05-06T17:54:00Z"/>
          <w:rFonts w:ascii="Courier New" w:hAnsi="Courier New" w:cs="Courier New"/>
          <w:color w:val="000000"/>
          <w:sz w:val="20"/>
          <w:szCs w:val="20"/>
          <w:highlight w:val="white"/>
        </w:rPr>
      </w:pPr>
      <w:del w:id="5597"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5598"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5599" w:author="Michael Bell" w:date="2013-05-06T17:54:00Z"/>
          <w:rFonts w:ascii="Courier New" w:hAnsi="Courier New" w:cs="Courier New"/>
          <w:color w:val="008000"/>
          <w:sz w:val="20"/>
          <w:szCs w:val="20"/>
          <w:highlight w:val="white"/>
        </w:rPr>
      </w:pPr>
      <w:del w:id="5600"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5601" w:author="Michael Bell" w:date="2013-05-06T17:54:00Z"/>
          <w:rFonts w:ascii="Courier New" w:hAnsi="Courier New" w:cs="Courier New"/>
          <w:color w:val="000000"/>
          <w:sz w:val="20"/>
          <w:szCs w:val="20"/>
          <w:highlight w:val="white"/>
        </w:rPr>
      </w:pPr>
      <w:del w:id="5602"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5603" w:author="Michael Bell" w:date="2013-05-06T17:54:00Z"/>
          <w:rFonts w:ascii="Courier New" w:hAnsi="Courier New" w:cs="Courier New"/>
          <w:color w:val="000000"/>
          <w:sz w:val="20"/>
          <w:szCs w:val="20"/>
          <w:highlight w:val="white"/>
        </w:rPr>
      </w:pPr>
      <w:del w:id="5604"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5605" w:author="Michael Bell" w:date="2013-05-06T17:54:00Z"/>
          <w:rFonts w:ascii="Courier New" w:hAnsi="Courier New" w:cs="Courier New"/>
          <w:color w:val="000000"/>
          <w:sz w:val="20"/>
          <w:szCs w:val="20"/>
          <w:highlight w:val="white"/>
        </w:rPr>
      </w:pPr>
      <w:del w:id="560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5607" w:author="Michael Bell" w:date="2013-05-06T17:54:00Z"/>
          <w:rFonts w:ascii="Courier New" w:hAnsi="Courier New" w:cs="Courier New"/>
          <w:color w:val="000000"/>
          <w:sz w:val="20"/>
          <w:szCs w:val="20"/>
          <w:highlight w:val="white"/>
        </w:rPr>
      </w:pPr>
      <w:del w:id="5608"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5609" w:author="Michael Bell" w:date="2013-05-06T17:54:00Z"/>
          <w:rFonts w:ascii="Courier New" w:hAnsi="Courier New" w:cs="Courier New"/>
          <w:color w:val="000000"/>
          <w:sz w:val="20"/>
          <w:szCs w:val="20"/>
          <w:highlight w:val="white"/>
        </w:rPr>
      </w:pPr>
      <w:del w:id="56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5611" w:author="Michael Bell" w:date="2013-05-06T17:54:00Z"/>
          <w:rFonts w:ascii="Courier New" w:hAnsi="Courier New" w:cs="Courier New"/>
          <w:color w:val="000000"/>
          <w:sz w:val="20"/>
          <w:szCs w:val="20"/>
          <w:highlight w:val="white"/>
        </w:rPr>
      </w:pPr>
      <w:del w:id="56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5613" w:author="Michael Bell" w:date="2013-05-06T17:54:00Z"/>
          <w:rFonts w:ascii="Courier New" w:hAnsi="Courier New" w:cs="Courier New"/>
          <w:color w:val="000000"/>
          <w:sz w:val="20"/>
          <w:szCs w:val="20"/>
          <w:highlight w:val="white"/>
        </w:rPr>
      </w:pPr>
      <w:del w:id="56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5615" w:author="Michael Bell" w:date="2013-05-06T17:54:00Z"/>
          <w:rFonts w:ascii="Courier New" w:hAnsi="Courier New" w:cs="Courier New"/>
          <w:color w:val="000000"/>
          <w:sz w:val="20"/>
          <w:szCs w:val="20"/>
          <w:highlight w:val="white"/>
        </w:rPr>
      </w:pPr>
      <w:del w:id="5616"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5617" w:author="Michael Bell" w:date="2013-05-06T17:54:00Z"/>
          <w:rFonts w:ascii="Courier New" w:hAnsi="Courier New" w:cs="Courier New"/>
          <w:color w:val="000000"/>
          <w:sz w:val="20"/>
          <w:szCs w:val="20"/>
          <w:highlight w:val="white"/>
        </w:rPr>
      </w:pPr>
      <w:del w:id="5618"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5619" w:author="Michael Bell" w:date="2013-05-06T17:54:00Z"/>
          <w:rFonts w:ascii="Courier New" w:hAnsi="Courier New" w:cs="Courier New"/>
          <w:color w:val="000000"/>
          <w:sz w:val="20"/>
          <w:szCs w:val="20"/>
          <w:highlight w:val="white"/>
        </w:rPr>
      </w:pPr>
      <w:del w:id="56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5621" w:author="Michael Bell" w:date="2013-05-06T17:54:00Z"/>
          <w:rFonts w:ascii="Courier New" w:hAnsi="Courier New" w:cs="Courier New"/>
          <w:color w:val="000000"/>
          <w:sz w:val="20"/>
          <w:szCs w:val="20"/>
          <w:highlight w:val="white"/>
        </w:rPr>
      </w:pPr>
      <w:del w:id="5622"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5623" w:author="Michael Bell" w:date="2013-05-06T17:54:00Z"/>
          <w:rFonts w:ascii="Courier New" w:hAnsi="Courier New" w:cs="Courier New"/>
          <w:color w:val="000000"/>
          <w:sz w:val="20"/>
          <w:szCs w:val="20"/>
          <w:highlight w:val="white"/>
        </w:rPr>
      </w:pPr>
      <w:del w:id="5624"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5625" w:author="Michael Bell" w:date="2013-05-06T17:54:00Z"/>
          <w:rFonts w:ascii="Courier New" w:hAnsi="Courier New" w:cs="Courier New"/>
          <w:color w:val="000000"/>
          <w:sz w:val="20"/>
          <w:szCs w:val="20"/>
          <w:highlight w:val="white"/>
        </w:rPr>
      </w:pPr>
      <w:del w:id="56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5627" w:author="Michael Bell" w:date="2013-05-06T17:54:00Z"/>
          <w:rFonts w:ascii="Courier New" w:hAnsi="Courier New" w:cs="Courier New"/>
          <w:color w:val="000000"/>
          <w:sz w:val="20"/>
          <w:szCs w:val="20"/>
          <w:highlight w:val="white"/>
        </w:rPr>
      </w:pPr>
      <w:del w:id="5628"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5629" w:author="Michael Bell" w:date="2013-05-06T17:54:00Z"/>
          <w:rFonts w:ascii="Courier New" w:hAnsi="Courier New" w:cs="Courier New"/>
          <w:color w:val="000000"/>
          <w:sz w:val="20"/>
          <w:szCs w:val="20"/>
          <w:highlight w:val="white"/>
        </w:rPr>
      </w:pPr>
      <w:del w:id="5630"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5631" w:author="Michael Bell" w:date="2013-05-06T17:54:00Z"/>
          <w:rFonts w:ascii="Courier New" w:hAnsi="Courier New" w:cs="Courier New"/>
          <w:color w:val="000000"/>
          <w:sz w:val="20"/>
          <w:szCs w:val="20"/>
          <w:highlight w:val="white"/>
        </w:rPr>
      </w:pPr>
      <w:del w:id="56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5633" w:author="Michael Bell" w:date="2013-05-06T17:54:00Z"/>
          <w:rFonts w:ascii="Courier New" w:hAnsi="Courier New" w:cs="Courier New"/>
          <w:color w:val="000000"/>
          <w:sz w:val="20"/>
          <w:szCs w:val="20"/>
          <w:highlight w:val="white"/>
        </w:rPr>
      </w:pPr>
      <w:del w:id="5634"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5635" w:author="Michael Bell" w:date="2013-05-06T17:54:00Z"/>
          <w:rFonts w:ascii="Courier New" w:hAnsi="Courier New" w:cs="Courier New"/>
          <w:color w:val="000000"/>
          <w:sz w:val="20"/>
          <w:szCs w:val="20"/>
          <w:highlight w:val="white"/>
        </w:rPr>
      </w:pPr>
      <w:del w:id="5636"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5637" w:author="Michael Bell" w:date="2013-05-06T17:54:00Z"/>
          <w:rFonts w:ascii="Courier New" w:hAnsi="Courier New" w:cs="Courier New"/>
          <w:color w:val="000000"/>
          <w:sz w:val="20"/>
          <w:szCs w:val="20"/>
          <w:highlight w:val="white"/>
        </w:rPr>
      </w:pPr>
      <w:del w:id="56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5639" w:author="Michael Bell" w:date="2013-05-06T17:54:00Z"/>
          <w:rFonts w:ascii="Courier New" w:hAnsi="Courier New" w:cs="Courier New"/>
          <w:color w:val="000000"/>
          <w:sz w:val="20"/>
          <w:szCs w:val="20"/>
          <w:highlight w:val="white"/>
        </w:rPr>
      </w:pPr>
      <w:del w:id="56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5641" w:author="Michael Bell" w:date="2013-05-06T17:54:00Z"/>
          <w:rFonts w:ascii="Courier New" w:hAnsi="Courier New" w:cs="Courier New"/>
          <w:color w:val="008000"/>
          <w:sz w:val="20"/>
          <w:szCs w:val="20"/>
          <w:highlight w:val="white"/>
        </w:rPr>
      </w:pPr>
      <w:del w:id="5642"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5643" w:author="Michael Bell" w:date="2013-05-06T17:54:00Z"/>
          <w:rFonts w:ascii="Courier New" w:hAnsi="Courier New" w:cs="Courier New"/>
          <w:color w:val="000000"/>
          <w:sz w:val="20"/>
          <w:szCs w:val="20"/>
          <w:highlight w:val="white"/>
        </w:rPr>
      </w:pPr>
      <w:del w:id="5644"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5645" w:author="Michael Bell" w:date="2013-05-06T17:54:00Z"/>
          <w:rFonts w:ascii="Courier New" w:hAnsi="Courier New" w:cs="Courier New"/>
          <w:color w:val="000000"/>
          <w:sz w:val="20"/>
          <w:szCs w:val="20"/>
          <w:highlight w:val="white"/>
        </w:rPr>
      </w:pPr>
      <w:del w:id="56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5647" w:author="Michael Bell" w:date="2013-05-06T17:54:00Z"/>
          <w:rFonts w:ascii="Courier New" w:hAnsi="Courier New" w:cs="Courier New"/>
          <w:color w:val="000000"/>
          <w:sz w:val="20"/>
          <w:szCs w:val="20"/>
          <w:highlight w:val="white"/>
        </w:rPr>
      </w:pPr>
      <w:del w:id="56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5649" w:author="Michael Bell" w:date="2013-05-06T17:54:00Z"/>
          <w:rFonts w:ascii="Courier New" w:hAnsi="Courier New" w:cs="Courier New"/>
          <w:color w:val="000000"/>
          <w:sz w:val="20"/>
          <w:szCs w:val="20"/>
          <w:highlight w:val="white"/>
        </w:rPr>
      </w:pPr>
      <w:del w:id="5650"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5651" w:author="Michael Bell" w:date="2013-05-06T18:11:00Z"/>
        </w:rPr>
      </w:pPr>
      <w:r>
        <w:lastRenderedPageBreak/>
        <w:t>setPoint.ino</w:t>
      </w:r>
    </w:p>
    <w:p w14:paraId="438DBDA4" w14:textId="77777777" w:rsidR="00973ACE" w:rsidRDefault="00973ACE" w:rsidP="00973ACE">
      <w:pPr>
        <w:autoSpaceDE w:val="0"/>
        <w:autoSpaceDN w:val="0"/>
        <w:adjustRightInd w:val="0"/>
        <w:spacing w:after="0" w:line="240" w:lineRule="auto"/>
        <w:rPr>
          <w:ins w:id="5652" w:author="Michael Bell" w:date="2013-05-06T18:11:00Z"/>
          <w:rFonts w:ascii="Courier New" w:hAnsi="Courier New" w:cs="Courier New"/>
          <w:color w:val="008000"/>
          <w:sz w:val="20"/>
          <w:szCs w:val="20"/>
          <w:highlight w:val="white"/>
        </w:rPr>
      </w:pPr>
      <w:ins w:id="5653"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5654"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5655" w:author="Michael Bell" w:date="2013-05-06T18:11:00Z"/>
          <w:rFonts w:ascii="Courier New" w:hAnsi="Courier New" w:cs="Courier New"/>
          <w:color w:val="008000"/>
          <w:sz w:val="20"/>
          <w:szCs w:val="20"/>
          <w:highlight w:val="white"/>
        </w:rPr>
      </w:pPr>
      <w:ins w:id="5656"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5657" w:author="Michael Bell" w:date="2013-05-06T18:11:00Z"/>
          <w:rFonts w:ascii="Courier New" w:hAnsi="Courier New" w:cs="Courier New"/>
          <w:color w:val="008000"/>
          <w:sz w:val="20"/>
          <w:szCs w:val="20"/>
          <w:highlight w:val="white"/>
        </w:rPr>
      </w:pPr>
      <w:ins w:id="5658"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5659" w:author="Michael Bell" w:date="2013-05-06T18:11:00Z"/>
          <w:rFonts w:ascii="Courier New" w:hAnsi="Courier New" w:cs="Courier New"/>
          <w:color w:val="008000"/>
          <w:sz w:val="20"/>
          <w:szCs w:val="20"/>
          <w:highlight w:val="white"/>
        </w:rPr>
      </w:pPr>
      <w:ins w:id="5660"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5661" w:author="Michael Bell" w:date="2013-05-06T18:11:00Z"/>
          <w:rFonts w:ascii="Courier New" w:hAnsi="Courier New" w:cs="Courier New"/>
          <w:color w:val="008000"/>
          <w:sz w:val="20"/>
          <w:szCs w:val="20"/>
          <w:highlight w:val="white"/>
        </w:rPr>
      </w:pPr>
      <w:ins w:id="5662"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5663" w:author="Michael Bell" w:date="2013-05-06T18:11:00Z"/>
          <w:rFonts w:ascii="Courier New" w:hAnsi="Courier New" w:cs="Courier New"/>
          <w:color w:val="008000"/>
          <w:sz w:val="20"/>
          <w:szCs w:val="20"/>
          <w:highlight w:val="white"/>
        </w:rPr>
      </w:pPr>
      <w:ins w:id="5664" w:author="Michael Bell" w:date="2013-05-06T18:11:00Z">
        <w:r>
          <w:rPr>
            <w:rFonts w:ascii="Courier New" w:hAnsi="Courier New" w:cs="Courier New"/>
            <w:color w:val="008000"/>
            <w:sz w:val="20"/>
            <w:szCs w:val="20"/>
            <w:highlight w:val="white"/>
          </w:rPr>
          <w:t xml:space="preserve"> Hornby trainset automation</w:t>
        </w:r>
      </w:ins>
    </w:p>
    <w:p w14:paraId="450EECFF" w14:textId="77777777" w:rsidR="00973ACE" w:rsidRDefault="00973ACE" w:rsidP="00973ACE">
      <w:pPr>
        <w:autoSpaceDE w:val="0"/>
        <w:autoSpaceDN w:val="0"/>
        <w:adjustRightInd w:val="0"/>
        <w:spacing w:after="0" w:line="240" w:lineRule="auto"/>
        <w:rPr>
          <w:ins w:id="5665" w:author="Michael Bell" w:date="2013-05-06T18:11:00Z"/>
          <w:rFonts w:ascii="Courier New" w:hAnsi="Courier New" w:cs="Courier New"/>
          <w:color w:val="008000"/>
          <w:sz w:val="20"/>
          <w:szCs w:val="20"/>
          <w:highlight w:val="white"/>
        </w:rPr>
      </w:pPr>
      <w:ins w:id="5666"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5667" w:author="Michael Bell" w:date="2013-05-06T18:11:00Z"/>
          <w:rFonts w:ascii="Courier New" w:hAnsi="Courier New" w:cs="Courier New"/>
          <w:color w:val="008000"/>
          <w:sz w:val="20"/>
          <w:szCs w:val="20"/>
          <w:highlight w:val="white"/>
        </w:rPr>
      </w:pPr>
      <w:ins w:id="5668"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5669" w:author="Michael Bell" w:date="2013-05-06T18:11:00Z"/>
          <w:rFonts w:ascii="Courier New" w:hAnsi="Courier New" w:cs="Courier New"/>
          <w:color w:val="008000"/>
          <w:sz w:val="20"/>
          <w:szCs w:val="20"/>
          <w:highlight w:val="white"/>
        </w:rPr>
      </w:pPr>
      <w:ins w:id="5670"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5671" w:author="Michael Bell" w:date="2013-05-06T18:11:00Z"/>
          <w:rFonts w:ascii="Courier New" w:hAnsi="Courier New" w:cs="Courier New"/>
          <w:color w:val="008000"/>
          <w:sz w:val="20"/>
          <w:szCs w:val="20"/>
          <w:highlight w:val="white"/>
        </w:rPr>
      </w:pPr>
      <w:ins w:id="5672"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5673" w:author="Michael Bell" w:date="2013-05-06T18:11:00Z"/>
          <w:rFonts w:ascii="Courier New" w:hAnsi="Courier New" w:cs="Courier New"/>
          <w:color w:val="008000"/>
          <w:sz w:val="20"/>
          <w:szCs w:val="20"/>
          <w:highlight w:val="white"/>
        </w:rPr>
      </w:pPr>
      <w:ins w:id="5674"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5675" w:author="Michael Bell" w:date="2013-05-06T18:11:00Z"/>
          <w:rFonts w:ascii="Courier New" w:hAnsi="Courier New" w:cs="Courier New"/>
          <w:color w:val="008000"/>
          <w:sz w:val="20"/>
          <w:szCs w:val="20"/>
          <w:highlight w:val="white"/>
        </w:rPr>
      </w:pPr>
      <w:ins w:id="5676"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5677" w:author="Michael Bell" w:date="2013-05-06T18:11:00Z"/>
          <w:rFonts w:ascii="Courier New" w:hAnsi="Courier New" w:cs="Courier New"/>
          <w:color w:val="008000"/>
          <w:sz w:val="20"/>
          <w:szCs w:val="20"/>
          <w:highlight w:val="white"/>
        </w:rPr>
      </w:pPr>
      <w:ins w:id="5678"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5679" w:author="Michael Bell" w:date="2013-05-06T18:11:00Z"/>
          <w:rFonts w:ascii="Courier New" w:hAnsi="Courier New" w:cs="Courier New"/>
          <w:color w:val="000000"/>
          <w:sz w:val="20"/>
          <w:szCs w:val="20"/>
          <w:highlight w:val="white"/>
        </w:rPr>
      </w:pPr>
      <w:ins w:id="5680"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5681"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5682" w:author="Michael Bell" w:date="2013-05-06T18:11:00Z"/>
          <w:rFonts w:ascii="Courier New" w:hAnsi="Courier New" w:cs="Courier New"/>
          <w:color w:val="008000"/>
          <w:sz w:val="20"/>
          <w:szCs w:val="20"/>
          <w:highlight w:val="white"/>
        </w:rPr>
      </w:pPr>
      <w:ins w:id="5683"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5684" w:author="Michael Bell" w:date="2013-05-06T18:11:00Z"/>
          <w:rFonts w:ascii="Courier New" w:hAnsi="Courier New" w:cs="Courier New"/>
          <w:color w:val="000000"/>
          <w:sz w:val="20"/>
          <w:szCs w:val="20"/>
          <w:highlight w:val="white"/>
        </w:rPr>
      </w:pPr>
      <w:ins w:id="5685" w:author="Michael Bell" w:date="2013-05-06T18:11:00Z">
        <w:r>
          <w:rPr>
            <w:rFonts w:ascii="Courier New" w:hAnsi="Courier New" w:cs="Courier New"/>
            <w:color w:val="008000"/>
            <w:sz w:val="20"/>
            <w:szCs w:val="20"/>
            <w:highlight w:val="white"/>
          </w:rPr>
          <w:t>sets the point to the given state.*/</w:t>
        </w:r>
      </w:ins>
    </w:p>
    <w:p w14:paraId="218A1EB2" w14:textId="77777777" w:rsidR="00973ACE" w:rsidRDefault="00973ACE" w:rsidP="00973ACE">
      <w:pPr>
        <w:autoSpaceDE w:val="0"/>
        <w:autoSpaceDN w:val="0"/>
        <w:adjustRightInd w:val="0"/>
        <w:spacing w:after="0" w:line="240" w:lineRule="auto"/>
        <w:rPr>
          <w:ins w:id="5686" w:author="Michael Bell" w:date="2013-05-06T18:11:00Z"/>
          <w:rFonts w:ascii="Courier New" w:hAnsi="Courier New" w:cs="Courier New"/>
          <w:color w:val="000000"/>
          <w:sz w:val="20"/>
          <w:szCs w:val="20"/>
          <w:highlight w:val="white"/>
        </w:rPr>
      </w:pPr>
      <w:ins w:id="5687"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5688" w:author="Michael Bell" w:date="2013-05-06T18:11:00Z"/>
          <w:rFonts w:ascii="Courier New" w:hAnsi="Courier New" w:cs="Courier New"/>
          <w:color w:val="008000"/>
          <w:sz w:val="20"/>
          <w:szCs w:val="20"/>
          <w:highlight w:val="white"/>
        </w:rPr>
      </w:pPr>
      <w:ins w:id="568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5690" w:author="Michael Bell" w:date="2013-05-06T18:11:00Z"/>
          <w:rFonts w:ascii="Courier New" w:hAnsi="Courier New" w:cs="Courier New"/>
          <w:color w:val="000000"/>
          <w:sz w:val="20"/>
          <w:szCs w:val="20"/>
          <w:highlight w:val="white"/>
        </w:rPr>
      </w:pPr>
      <w:ins w:id="5691"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5692" w:author="Michael Bell" w:date="2013-05-06T18:11:00Z"/>
          <w:rFonts w:ascii="Courier New" w:hAnsi="Courier New" w:cs="Courier New"/>
          <w:color w:val="000000"/>
          <w:sz w:val="20"/>
          <w:szCs w:val="20"/>
          <w:highlight w:val="white"/>
        </w:rPr>
      </w:pPr>
      <w:ins w:id="569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5694" w:author="Michael Bell" w:date="2013-05-06T18:11:00Z"/>
          <w:rFonts w:ascii="Courier New" w:hAnsi="Courier New" w:cs="Courier New"/>
          <w:color w:val="000000"/>
          <w:sz w:val="20"/>
          <w:szCs w:val="20"/>
          <w:highlight w:val="white"/>
        </w:rPr>
      </w:pPr>
      <w:ins w:id="569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5696" w:author="Michael Bell" w:date="2013-05-06T18:11:00Z"/>
          <w:rFonts w:ascii="Courier New" w:hAnsi="Courier New" w:cs="Courier New"/>
          <w:color w:val="008000"/>
          <w:sz w:val="20"/>
          <w:szCs w:val="20"/>
          <w:highlight w:val="white"/>
        </w:rPr>
      </w:pPr>
      <w:ins w:id="5697"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50E82379" w14:textId="77777777" w:rsidR="00973ACE" w:rsidRDefault="00973ACE" w:rsidP="00973ACE">
      <w:pPr>
        <w:autoSpaceDE w:val="0"/>
        <w:autoSpaceDN w:val="0"/>
        <w:adjustRightInd w:val="0"/>
        <w:spacing w:after="0" w:line="240" w:lineRule="auto"/>
        <w:rPr>
          <w:ins w:id="5698" w:author="Michael Bell" w:date="2013-05-06T18:11:00Z"/>
          <w:rFonts w:ascii="Courier New" w:hAnsi="Courier New" w:cs="Courier New"/>
          <w:color w:val="000000"/>
          <w:sz w:val="20"/>
          <w:szCs w:val="20"/>
          <w:highlight w:val="white"/>
        </w:rPr>
      </w:pPr>
      <w:ins w:id="569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5700" w:author="Michael Bell" w:date="2013-05-06T18:11:00Z"/>
          <w:rFonts w:ascii="Courier New" w:hAnsi="Courier New" w:cs="Courier New"/>
          <w:color w:val="000000"/>
          <w:sz w:val="20"/>
          <w:szCs w:val="20"/>
          <w:highlight w:val="white"/>
        </w:rPr>
      </w:pPr>
      <w:ins w:id="5701"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5702" w:author="Michael Bell" w:date="2013-05-06T18:11:00Z"/>
          <w:rFonts w:ascii="Courier New" w:hAnsi="Courier New" w:cs="Courier New"/>
          <w:color w:val="008000"/>
          <w:sz w:val="20"/>
          <w:szCs w:val="20"/>
          <w:highlight w:val="white"/>
        </w:rPr>
      </w:pPr>
      <w:ins w:id="570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5704" w:author="Michael Bell" w:date="2013-05-06T18:11:00Z"/>
          <w:rFonts w:ascii="Courier New" w:hAnsi="Courier New" w:cs="Courier New"/>
          <w:color w:val="000000"/>
          <w:sz w:val="20"/>
          <w:szCs w:val="20"/>
          <w:highlight w:val="white"/>
        </w:rPr>
      </w:pPr>
      <w:ins w:id="570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5706" w:author="Michael Bell" w:date="2013-05-06T18:11:00Z"/>
          <w:rFonts w:ascii="Courier New" w:hAnsi="Courier New" w:cs="Courier New"/>
          <w:color w:val="000000"/>
          <w:sz w:val="20"/>
          <w:szCs w:val="20"/>
          <w:highlight w:val="white"/>
        </w:rPr>
      </w:pPr>
      <w:ins w:id="5707"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5708" w:author="Michael Bell" w:date="2013-05-06T18:11:00Z"/>
          <w:rFonts w:ascii="Courier New" w:hAnsi="Courier New" w:cs="Courier New"/>
          <w:color w:val="000000"/>
          <w:sz w:val="20"/>
          <w:szCs w:val="20"/>
          <w:highlight w:val="white"/>
        </w:rPr>
      </w:pPr>
      <w:ins w:id="5709"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5710" w:author="Michael Bell" w:date="2013-05-06T18:11:00Z"/>
          <w:rFonts w:ascii="Courier New" w:hAnsi="Courier New" w:cs="Courier New"/>
          <w:color w:val="000000"/>
          <w:sz w:val="20"/>
          <w:szCs w:val="20"/>
          <w:highlight w:val="white"/>
        </w:rPr>
      </w:pPr>
      <w:ins w:id="5711"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5712" w:author="Michael Bell" w:date="2013-05-06T18:11:00Z"/>
          <w:rFonts w:ascii="Courier New" w:hAnsi="Courier New" w:cs="Courier New"/>
          <w:color w:val="000000"/>
          <w:sz w:val="20"/>
          <w:szCs w:val="20"/>
          <w:highlight w:val="white"/>
        </w:rPr>
      </w:pPr>
      <w:ins w:id="5713"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5714" w:author="Michael Bell" w:date="2013-05-06T18:11:00Z"/>
          <w:rFonts w:ascii="Courier New" w:hAnsi="Courier New" w:cs="Courier New"/>
          <w:color w:val="000000"/>
          <w:sz w:val="20"/>
          <w:szCs w:val="20"/>
          <w:highlight w:val="white"/>
        </w:rPr>
      </w:pPr>
      <w:ins w:id="571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5716" w:author="Michael Bell" w:date="2013-05-06T18:11:00Z"/>
          <w:rFonts w:ascii="Courier New" w:hAnsi="Courier New" w:cs="Courier New"/>
          <w:color w:val="000000"/>
          <w:sz w:val="20"/>
          <w:szCs w:val="20"/>
          <w:highlight w:val="white"/>
        </w:rPr>
      </w:pPr>
      <w:ins w:id="571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5718" w:author="Michael Bell" w:date="2013-05-06T18:11:00Z"/>
          <w:rFonts w:ascii="Courier New" w:hAnsi="Courier New" w:cs="Courier New"/>
          <w:color w:val="008000"/>
          <w:sz w:val="20"/>
          <w:szCs w:val="20"/>
          <w:highlight w:val="white"/>
        </w:rPr>
      </w:pPr>
      <w:ins w:id="5719"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5720" w:author="Michael Bell" w:date="2013-05-06T18:11:00Z"/>
          <w:rFonts w:ascii="Courier New" w:hAnsi="Courier New" w:cs="Courier New"/>
          <w:color w:val="008000"/>
          <w:sz w:val="20"/>
          <w:szCs w:val="20"/>
          <w:highlight w:val="white"/>
        </w:rPr>
      </w:pPr>
      <w:ins w:id="5721"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14A5907" w14:textId="77777777" w:rsidR="00973ACE" w:rsidRDefault="00973ACE" w:rsidP="00973ACE">
      <w:pPr>
        <w:autoSpaceDE w:val="0"/>
        <w:autoSpaceDN w:val="0"/>
        <w:adjustRightInd w:val="0"/>
        <w:spacing w:after="0" w:line="240" w:lineRule="auto"/>
        <w:rPr>
          <w:ins w:id="5722" w:author="Michael Bell" w:date="2013-05-06T18:11:00Z"/>
          <w:rFonts w:ascii="Courier New" w:hAnsi="Courier New" w:cs="Courier New"/>
          <w:color w:val="008000"/>
          <w:sz w:val="20"/>
          <w:szCs w:val="20"/>
          <w:highlight w:val="white"/>
        </w:rPr>
      </w:pPr>
      <w:ins w:id="572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ins>
    </w:p>
    <w:p w14:paraId="4C464E90" w14:textId="77777777" w:rsidR="00973ACE" w:rsidRDefault="00973ACE" w:rsidP="00973ACE">
      <w:pPr>
        <w:autoSpaceDE w:val="0"/>
        <w:autoSpaceDN w:val="0"/>
        <w:adjustRightInd w:val="0"/>
        <w:spacing w:after="0" w:line="240" w:lineRule="auto"/>
        <w:rPr>
          <w:ins w:id="5724" w:author="Michael Bell" w:date="2013-05-06T18:11:00Z"/>
          <w:rFonts w:ascii="Courier New" w:hAnsi="Courier New" w:cs="Courier New"/>
          <w:color w:val="000000"/>
          <w:sz w:val="20"/>
          <w:szCs w:val="20"/>
          <w:highlight w:val="white"/>
        </w:rPr>
      </w:pPr>
      <w:ins w:id="572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5726" w:author="Michael Bell" w:date="2013-05-06T18:11:00Z"/>
          <w:rFonts w:ascii="Courier New" w:hAnsi="Courier New" w:cs="Courier New"/>
          <w:color w:val="000000"/>
          <w:sz w:val="20"/>
          <w:szCs w:val="20"/>
          <w:highlight w:val="white"/>
        </w:rPr>
      </w:pPr>
      <w:ins w:id="5727"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5728" w:author="Michael Bell" w:date="2013-05-06T18:11:00Z"/>
          <w:rFonts w:ascii="Courier New" w:hAnsi="Courier New" w:cs="Courier New"/>
          <w:color w:val="008000"/>
          <w:sz w:val="20"/>
          <w:szCs w:val="20"/>
          <w:highlight w:val="white"/>
        </w:rPr>
      </w:pPr>
      <w:ins w:id="572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ins>
    </w:p>
    <w:p w14:paraId="764D924F" w14:textId="77777777" w:rsidR="00973ACE" w:rsidRDefault="00973ACE" w:rsidP="00973ACE">
      <w:pPr>
        <w:autoSpaceDE w:val="0"/>
        <w:autoSpaceDN w:val="0"/>
        <w:adjustRightInd w:val="0"/>
        <w:spacing w:after="0" w:line="240" w:lineRule="auto"/>
        <w:rPr>
          <w:ins w:id="5730" w:author="Michael Bell" w:date="2013-05-06T18:11:00Z"/>
          <w:rFonts w:ascii="Courier New" w:hAnsi="Courier New" w:cs="Courier New"/>
          <w:color w:val="000000"/>
          <w:sz w:val="20"/>
          <w:szCs w:val="20"/>
          <w:highlight w:val="white"/>
        </w:rPr>
      </w:pPr>
      <w:ins w:id="5731"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5732" w:author="Michael Bell" w:date="2013-05-06T18:11:00Z"/>
          <w:rFonts w:ascii="Courier New" w:hAnsi="Courier New" w:cs="Courier New"/>
          <w:color w:val="008000"/>
          <w:sz w:val="20"/>
          <w:szCs w:val="20"/>
          <w:highlight w:val="white"/>
        </w:rPr>
      </w:pPr>
      <w:ins w:id="573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5734" w:author="Michael Bell" w:date="2013-05-06T18:11:00Z"/>
          <w:rFonts w:ascii="Courier New" w:hAnsi="Courier New" w:cs="Courier New"/>
          <w:color w:val="008000"/>
          <w:sz w:val="20"/>
          <w:szCs w:val="20"/>
          <w:highlight w:val="white"/>
        </w:rPr>
      </w:pPr>
      <w:ins w:id="573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DFEDF43" w14:textId="77777777" w:rsidR="00973ACE" w:rsidRDefault="00973ACE" w:rsidP="00973ACE">
      <w:pPr>
        <w:autoSpaceDE w:val="0"/>
        <w:autoSpaceDN w:val="0"/>
        <w:adjustRightInd w:val="0"/>
        <w:spacing w:after="0" w:line="240" w:lineRule="auto"/>
        <w:rPr>
          <w:ins w:id="5736" w:author="Michael Bell" w:date="2013-05-06T18:11:00Z"/>
          <w:rFonts w:ascii="Courier New" w:hAnsi="Courier New" w:cs="Courier New"/>
          <w:color w:val="000000"/>
          <w:sz w:val="20"/>
          <w:szCs w:val="20"/>
          <w:highlight w:val="white"/>
        </w:rPr>
      </w:pPr>
      <w:ins w:id="5737"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5738" w:author="Michael Bell" w:date="2013-05-06T18:11:00Z"/>
          <w:rFonts w:ascii="Courier New" w:hAnsi="Courier New" w:cs="Courier New"/>
          <w:color w:val="008000"/>
          <w:sz w:val="20"/>
          <w:szCs w:val="20"/>
          <w:highlight w:val="white"/>
        </w:rPr>
      </w:pPr>
      <w:ins w:id="5739"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5740" w:author="Michael Bell" w:date="2013-05-06T18:11:00Z"/>
          <w:rFonts w:ascii="Courier New" w:hAnsi="Courier New" w:cs="Courier New"/>
          <w:color w:val="008000"/>
          <w:sz w:val="20"/>
          <w:szCs w:val="20"/>
          <w:highlight w:val="white"/>
        </w:rPr>
      </w:pPr>
      <w:ins w:id="5741"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ins>
    </w:p>
    <w:p w14:paraId="7C8DC2E6" w14:textId="77777777" w:rsidR="00973ACE" w:rsidRDefault="00973ACE" w:rsidP="00973ACE">
      <w:pPr>
        <w:autoSpaceDE w:val="0"/>
        <w:autoSpaceDN w:val="0"/>
        <w:adjustRightInd w:val="0"/>
        <w:spacing w:after="0" w:line="240" w:lineRule="auto"/>
        <w:rPr>
          <w:ins w:id="5742" w:author="Michael Bell" w:date="2013-05-06T18:11:00Z"/>
          <w:rFonts w:ascii="Courier New" w:hAnsi="Courier New" w:cs="Courier New"/>
          <w:color w:val="008000"/>
          <w:sz w:val="20"/>
          <w:szCs w:val="20"/>
          <w:highlight w:val="white"/>
        </w:rPr>
      </w:pPr>
      <w:ins w:id="574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ins>
    </w:p>
    <w:p w14:paraId="657AE3F8" w14:textId="77777777" w:rsidR="00973ACE" w:rsidRDefault="00973ACE" w:rsidP="00973ACE">
      <w:pPr>
        <w:autoSpaceDE w:val="0"/>
        <w:autoSpaceDN w:val="0"/>
        <w:adjustRightInd w:val="0"/>
        <w:spacing w:after="0" w:line="240" w:lineRule="auto"/>
        <w:rPr>
          <w:ins w:id="5744" w:author="Michael Bell" w:date="2013-05-06T18:11:00Z"/>
          <w:rFonts w:ascii="Courier New" w:hAnsi="Courier New" w:cs="Courier New"/>
          <w:color w:val="008000"/>
          <w:sz w:val="20"/>
          <w:szCs w:val="20"/>
          <w:highlight w:val="white"/>
        </w:rPr>
      </w:pPr>
      <w:ins w:id="574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6888905" w14:textId="77777777" w:rsidR="00973ACE" w:rsidRDefault="00973ACE" w:rsidP="00973ACE">
      <w:pPr>
        <w:autoSpaceDE w:val="0"/>
        <w:autoSpaceDN w:val="0"/>
        <w:adjustRightInd w:val="0"/>
        <w:spacing w:after="0" w:line="240" w:lineRule="auto"/>
        <w:rPr>
          <w:ins w:id="5746" w:author="Michael Bell" w:date="2013-05-06T18:11:00Z"/>
          <w:rFonts w:ascii="Courier New" w:hAnsi="Courier New" w:cs="Courier New"/>
          <w:color w:val="000000"/>
          <w:sz w:val="20"/>
          <w:szCs w:val="20"/>
          <w:highlight w:val="white"/>
        </w:rPr>
      </w:pPr>
      <w:ins w:id="574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5748" w:author="Michael Bell" w:date="2013-05-06T18:11:00Z"/>
          <w:rFonts w:ascii="Courier New" w:hAnsi="Courier New" w:cs="Courier New"/>
          <w:color w:val="000000"/>
          <w:sz w:val="20"/>
          <w:szCs w:val="20"/>
          <w:highlight w:val="white"/>
        </w:rPr>
      </w:pPr>
      <w:ins w:id="5749"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5750" w:author="Michael Bell" w:date="2013-05-06T18:11:00Z"/>
          <w:rFonts w:ascii="Courier New" w:hAnsi="Courier New" w:cs="Courier New"/>
          <w:color w:val="000000"/>
          <w:sz w:val="20"/>
          <w:szCs w:val="20"/>
          <w:highlight w:val="white"/>
        </w:rPr>
      </w:pPr>
      <w:ins w:id="5751"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5752" w:author="Michael Bell" w:date="2013-05-06T18:11:00Z"/>
          <w:rFonts w:ascii="Courier New" w:hAnsi="Courier New" w:cs="Courier New"/>
          <w:color w:val="008000"/>
          <w:sz w:val="20"/>
          <w:szCs w:val="20"/>
          <w:highlight w:val="white"/>
        </w:rPr>
      </w:pPr>
      <w:ins w:id="575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5754" w:author="Michael Bell" w:date="2013-05-06T18:11:00Z"/>
          <w:rFonts w:ascii="Courier New" w:hAnsi="Courier New" w:cs="Courier New"/>
          <w:color w:val="008000"/>
          <w:sz w:val="20"/>
          <w:szCs w:val="20"/>
          <w:highlight w:val="white"/>
        </w:rPr>
      </w:pPr>
      <w:ins w:id="575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D5B6B99" w14:textId="69E36B4D" w:rsidR="00973ACE" w:rsidRDefault="00973ACE" w:rsidP="00973ACE">
      <w:pPr>
        <w:autoSpaceDE w:val="0"/>
        <w:autoSpaceDN w:val="0"/>
        <w:adjustRightInd w:val="0"/>
        <w:spacing w:after="0" w:line="240" w:lineRule="auto"/>
        <w:rPr>
          <w:ins w:id="5756" w:author="Michael Bell" w:date="2013-05-06T18:11:00Z"/>
          <w:rFonts w:ascii="Courier New" w:hAnsi="Courier New" w:cs="Courier New"/>
          <w:color w:val="000000"/>
          <w:sz w:val="20"/>
          <w:szCs w:val="20"/>
          <w:highlight w:val="white"/>
        </w:rPr>
      </w:pPr>
      <w:ins w:id="575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rsidP="00973ACE">
      <w:pPr>
        <w:pPrChange w:id="5758"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5759" w:author="Michael Bell" w:date="2013-05-06T17:55:00Z"/>
          <w:rFonts w:ascii="Courier New" w:hAnsi="Courier New" w:cs="Courier New"/>
          <w:color w:val="008000"/>
          <w:sz w:val="20"/>
          <w:szCs w:val="20"/>
          <w:highlight w:val="white"/>
        </w:rPr>
      </w:pPr>
      <w:del w:id="5760"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5761"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5762" w:author="Michael Bell" w:date="2013-05-06T17:55:00Z"/>
          <w:rFonts w:ascii="Courier New" w:hAnsi="Courier New" w:cs="Courier New"/>
          <w:color w:val="008000"/>
          <w:sz w:val="20"/>
          <w:szCs w:val="20"/>
          <w:highlight w:val="white"/>
        </w:rPr>
      </w:pPr>
      <w:del w:id="5763"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5764" w:author="Michael Bell" w:date="2013-05-06T17:55:00Z"/>
          <w:rFonts w:ascii="Courier New" w:hAnsi="Courier New" w:cs="Courier New"/>
          <w:color w:val="008000"/>
          <w:sz w:val="20"/>
          <w:szCs w:val="20"/>
          <w:highlight w:val="white"/>
        </w:rPr>
      </w:pPr>
      <w:del w:id="5765"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5766" w:author="Michael Bell" w:date="2013-05-06T17:55:00Z"/>
          <w:rFonts w:ascii="Courier New" w:hAnsi="Courier New" w:cs="Courier New"/>
          <w:color w:val="008000"/>
          <w:sz w:val="20"/>
          <w:szCs w:val="20"/>
          <w:highlight w:val="white"/>
        </w:rPr>
      </w:pPr>
      <w:del w:id="5767"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5768" w:author="Michael Bell" w:date="2013-05-06T17:55:00Z"/>
          <w:rFonts w:ascii="Courier New" w:hAnsi="Courier New" w:cs="Courier New"/>
          <w:color w:val="008000"/>
          <w:sz w:val="20"/>
          <w:szCs w:val="20"/>
          <w:highlight w:val="white"/>
        </w:rPr>
      </w:pPr>
      <w:del w:id="5769"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5770" w:author="Michael Bell" w:date="2013-05-06T17:55:00Z"/>
          <w:rFonts w:ascii="Courier New" w:hAnsi="Courier New" w:cs="Courier New"/>
          <w:color w:val="008000"/>
          <w:sz w:val="20"/>
          <w:szCs w:val="20"/>
          <w:highlight w:val="white"/>
        </w:rPr>
      </w:pPr>
      <w:del w:id="5771"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5772" w:author="Michael Bell" w:date="2013-05-06T17:55:00Z"/>
          <w:rFonts w:ascii="Courier New" w:hAnsi="Courier New" w:cs="Courier New"/>
          <w:color w:val="008000"/>
          <w:sz w:val="20"/>
          <w:szCs w:val="20"/>
          <w:highlight w:val="white"/>
        </w:rPr>
      </w:pPr>
      <w:del w:id="5773"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5774" w:author="Michael Bell" w:date="2013-05-06T17:55:00Z"/>
          <w:rFonts w:ascii="Courier New" w:hAnsi="Courier New" w:cs="Courier New"/>
          <w:color w:val="008000"/>
          <w:sz w:val="20"/>
          <w:szCs w:val="20"/>
          <w:highlight w:val="white"/>
        </w:rPr>
      </w:pPr>
      <w:del w:id="5775"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5776" w:author="Michael Bell" w:date="2013-05-06T17:55:00Z"/>
          <w:rFonts w:ascii="Courier New" w:hAnsi="Courier New" w:cs="Courier New"/>
          <w:color w:val="008000"/>
          <w:sz w:val="20"/>
          <w:szCs w:val="20"/>
          <w:highlight w:val="white"/>
        </w:rPr>
      </w:pPr>
      <w:del w:id="5777"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5778" w:author="Michael Bell" w:date="2013-05-06T17:55:00Z"/>
          <w:rFonts w:ascii="Courier New" w:hAnsi="Courier New" w:cs="Courier New"/>
          <w:color w:val="008000"/>
          <w:sz w:val="20"/>
          <w:szCs w:val="20"/>
          <w:highlight w:val="white"/>
        </w:rPr>
      </w:pPr>
      <w:del w:id="5779"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5780" w:author="Michael Bell" w:date="2013-05-06T17:55:00Z"/>
          <w:rFonts w:ascii="Courier New" w:hAnsi="Courier New" w:cs="Courier New"/>
          <w:color w:val="008000"/>
          <w:sz w:val="20"/>
          <w:szCs w:val="20"/>
          <w:highlight w:val="white"/>
        </w:rPr>
      </w:pPr>
      <w:del w:id="5781"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5782" w:author="Michael Bell" w:date="2013-05-06T17:55:00Z"/>
          <w:rFonts w:ascii="Courier New" w:hAnsi="Courier New" w:cs="Courier New"/>
          <w:color w:val="000000"/>
          <w:sz w:val="20"/>
          <w:szCs w:val="20"/>
          <w:highlight w:val="white"/>
        </w:rPr>
      </w:pPr>
      <w:del w:id="5783"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5784"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5785" w:author="Michael Bell" w:date="2013-05-06T17:55:00Z"/>
          <w:rFonts w:ascii="Courier New" w:hAnsi="Courier New" w:cs="Courier New"/>
          <w:color w:val="008000"/>
          <w:sz w:val="20"/>
          <w:szCs w:val="20"/>
          <w:highlight w:val="white"/>
        </w:rPr>
      </w:pPr>
      <w:del w:id="5786"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5787" w:author="Michael Bell" w:date="2013-05-06T17:55:00Z"/>
          <w:rFonts w:ascii="Courier New" w:hAnsi="Courier New" w:cs="Courier New"/>
          <w:color w:val="000000"/>
          <w:sz w:val="20"/>
          <w:szCs w:val="20"/>
          <w:highlight w:val="white"/>
        </w:rPr>
      </w:pPr>
      <w:del w:id="5788"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5789" w:author="Michael Bell" w:date="2013-05-06T17:55:00Z"/>
          <w:rFonts w:ascii="Courier New" w:hAnsi="Courier New" w:cs="Courier New"/>
          <w:color w:val="000000"/>
          <w:sz w:val="20"/>
          <w:szCs w:val="20"/>
          <w:highlight w:val="white"/>
        </w:rPr>
      </w:pPr>
      <w:del w:id="5790"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5791" w:author="Michael Bell" w:date="2013-05-06T17:55:00Z"/>
          <w:rFonts w:ascii="Courier New" w:hAnsi="Courier New" w:cs="Courier New"/>
          <w:color w:val="008000"/>
          <w:sz w:val="20"/>
          <w:szCs w:val="20"/>
          <w:highlight w:val="white"/>
        </w:rPr>
      </w:pPr>
      <w:del w:id="579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5793" w:author="Michael Bell" w:date="2013-05-06T17:55:00Z"/>
          <w:rFonts w:ascii="Courier New" w:hAnsi="Courier New" w:cs="Courier New"/>
          <w:color w:val="000000"/>
          <w:sz w:val="20"/>
          <w:szCs w:val="20"/>
          <w:highlight w:val="white"/>
        </w:rPr>
      </w:pPr>
      <w:del w:id="5794"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5795" w:author="Michael Bell" w:date="2013-05-06T17:55:00Z"/>
          <w:rFonts w:ascii="Courier New" w:hAnsi="Courier New" w:cs="Courier New"/>
          <w:color w:val="000000"/>
          <w:sz w:val="20"/>
          <w:szCs w:val="20"/>
          <w:highlight w:val="white"/>
        </w:rPr>
      </w:pPr>
      <w:del w:id="579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5797" w:author="Michael Bell" w:date="2013-05-06T17:55:00Z"/>
          <w:rFonts w:ascii="Courier New" w:hAnsi="Courier New" w:cs="Courier New"/>
          <w:color w:val="000000"/>
          <w:sz w:val="20"/>
          <w:szCs w:val="20"/>
          <w:highlight w:val="white"/>
        </w:rPr>
      </w:pPr>
      <w:del w:id="579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5799" w:author="Michael Bell" w:date="2013-05-06T17:55:00Z"/>
          <w:rFonts w:ascii="Courier New" w:hAnsi="Courier New" w:cs="Courier New"/>
          <w:color w:val="000000"/>
          <w:sz w:val="20"/>
          <w:szCs w:val="20"/>
          <w:highlight w:val="white"/>
        </w:rPr>
      </w:pPr>
      <w:del w:id="580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5801" w:author="Michael Bell" w:date="2013-05-06T17:55:00Z"/>
          <w:rFonts w:ascii="Courier New" w:hAnsi="Courier New" w:cs="Courier New"/>
          <w:color w:val="000000"/>
          <w:sz w:val="20"/>
          <w:szCs w:val="20"/>
          <w:highlight w:val="white"/>
        </w:rPr>
      </w:pPr>
      <w:del w:id="5802"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5803" w:author="Michael Bell" w:date="2013-05-06T17:55:00Z"/>
          <w:rFonts w:ascii="Courier New" w:hAnsi="Courier New" w:cs="Courier New"/>
          <w:color w:val="000000"/>
          <w:sz w:val="20"/>
          <w:szCs w:val="20"/>
          <w:highlight w:val="white"/>
        </w:rPr>
      </w:pPr>
      <w:del w:id="580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5805" w:author="Michael Bell" w:date="2013-05-06T17:55:00Z"/>
          <w:rFonts w:ascii="Courier New" w:hAnsi="Courier New" w:cs="Courier New"/>
          <w:color w:val="000000"/>
          <w:sz w:val="20"/>
          <w:szCs w:val="20"/>
          <w:highlight w:val="white"/>
        </w:rPr>
      </w:pPr>
      <w:del w:id="5806"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5807" w:author="Michael Bell" w:date="2013-05-06T17:55:00Z"/>
          <w:rFonts w:ascii="Courier New" w:hAnsi="Courier New" w:cs="Courier New"/>
          <w:color w:val="000000"/>
          <w:sz w:val="20"/>
          <w:szCs w:val="20"/>
          <w:highlight w:val="white"/>
        </w:rPr>
      </w:pPr>
      <w:del w:id="580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5809" w:author="Michael Bell" w:date="2013-05-06T17:55:00Z"/>
          <w:rFonts w:ascii="Courier New" w:hAnsi="Courier New" w:cs="Courier New"/>
          <w:color w:val="000000"/>
          <w:sz w:val="20"/>
          <w:szCs w:val="20"/>
          <w:highlight w:val="white"/>
        </w:rPr>
      </w:pPr>
      <w:del w:id="5810"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5811" w:author="Michael Bell" w:date="2013-05-06T17:55:00Z"/>
          <w:rFonts w:ascii="Courier New" w:hAnsi="Courier New" w:cs="Courier New"/>
          <w:color w:val="000000"/>
          <w:sz w:val="20"/>
          <w:szCs w:val="20"/>
          <w:highlight w:val="white"/>
        </w:rPr>
      </w:pPr>
      <w:del w:id="581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5813" w:author="Michael Bell" w:date="2013-05-06T17:55:00Z"/>
          <w:rFonts w:ascii="Courier New" w:hAnsi="Courier New" w:cs="Courier New"/>
          <w:color w:val="000000"/>
          <w:sz w:val="20"/>
          <w:szCs w:val="20"/>
          <w:highlight w:val="white"/>
        </w:rPr>
      </w:pPr>
      <w:del w:id="5814"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5815" w:author="Michael Bell" w:date="2013-05-06T17:55:00Z"/>
          <w:rFonts w:ascii="Courier New" w:hAnsi="Courier New" w:cs="Courier New"/>
          <w:color w:val="000000"/>
          <w:sz w:val="20"/>
          <w:szCs w:val="20"/>
          <w:highlight w:val="white"/>
        </w:rPr>
      </w:pPr>
      <w:del w:id="581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5817" w:author="Michael Bell" w:date="2013-05-06T17:55:00Z"/>
          <w:rFonts w:ascii="Courier New" w:hAnsi="Courier New" w:cs="Courier New"/>
          <w:color w:val="000000"/>
          <w:sz w:val="20"/>
          <w:szCs w:val="20"/>
          <w:highlight w:val="white"/>
        </w:rPr>
      </w:pPr>
      <w:del w:id="5818"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5819" w:author="Michael Bell" w:date="2013-05-06T17:55:00Z"/>
          <w:rFonts w:ascii="Courier New" w:hAnsi="Courier New" w:cs="Courier New"/>
          <w:color w:val="000000"/>
          <w:sz w:val="20"/>
          <w:szCs w:val="20"/>
          <w:highlight w:val="white"/>
        </w:rPr>
      </w:pPr>
      <w:del w:id="582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5821" w:author="Michael Bell" w:date="2013-05-06T17:55:00Z"/>
          <w:rFonts w:ascii="Courier New" w:hAnsi="Courier New" w:cs="Courier New"/>
          <w:color w:val="000000"/>
          <w:sz w:val="20"/>
          <w:szCs w:val="20"/>
          <w:highlight w:val="white"/>
        </w:rPr>
      </w:pPr>
      <w:del w:id="5822"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5823" w:author="Michael Bell" w:date="2013-05-06T17:55:00Z"/>
          <w:rFonts w:ascii="Courier New" w:hAnsi="Courier New" w:cs="Courier New"/>
          <w:color w:val="000000"/>
          <w:sz w:val="20"/>
          <w:szCs w:val="20"/>
          <w:highlight w:val="white"/>
        </w:rPr>
      </w:pPr>
      <w:del w:id="5824"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5825" w:author="Michael Bell" w:date="2013-05-06T17:55:00Z"/>
          <w:rFonts w:ascii="Courier New" w:hAnsi="Courier New" w:cs="Courier New"/>
          <w:color w:val="000000"/>
          <w:sz w:val="20"/>
          <w:szCs w:val="20"/>
          <w:highlight w:val="white"/>
        </w:rPr>
      </w:pPr>
      <w:del w:id="5826"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5827" w:author="Michael Bell" w:date="2013-05-06T17:55:00Z"/>
          <w:rFonts w:ascii="Courier New" w:hAnsi="Courier New" w:cs="Courier New"/>
          <w:color w:val="000000"/>
          <w:sz w:val="20"/>
          <w:szCs w:val="20"/>
          <w:highlight w:val="white"/>
        </w:rPr>
      </w:pPr>
      <w:del w:id="5828"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5829" w:author="Michael Bell" w:date="2013-05-06T17:55:00Z"/>
          <w:rFonts w:ascii="Courier New" w:hAnsi="Courier New" w:cs="Courier New"/>
          <w:color w:val="000000"/>
          <w:sz w:val="20"/>
          <w:szCs w:val="20"/>
          <w:highlight w:val="white"/>
        </w:rPr>
      </w:pPr>
      <w:del w:id="583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5831" w:author="Michael Bell" w:date="2013-05-06T17:55:00Z"/>
          <w:rFonts w:ascii="Courier New" w:hAnsi="Courier New" w:cs="Courier New"/>
          <w:color w:val="000000"/>
          <w:sz w:val="20"/>
          <w:szCs w:val="20"/>
          <w:highlight w:val="white"/>
        </w:rPr>
      </w:pPr>
      <w:del w:id="583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5833" w:author="Michael Bell" w:date="2013-05-06T17:55:00Z"/>
          <w:rFonts w:ascii="Courier New" w:hAnsi="Courier New" w:cs="Courier New"/>
          <w:color w:val="000000"/>
          <w:sz w:val="20"/>
          <w:szCs w:val="20"/>
          <w:highlight w:val="white"/>
        </w:rPr>
      </w:pPr>
      <w:del w:id="583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5835" w:author="Michael Bell" w:date="2013-05-06T17:55:00Z"/>
          <w:rFonts w:ascii="Courier New" w:hAnsi="Courier New" w:cs="Courier New"/>
          <w:color w:val="008000"/>
          <w:sz w:val="20"/>
          <w:szCs w:val="20"/>
          <w:highlight w:val="white"/>
        </w:rPr>
      </w:pPr>
      <w:del w:id="583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5837" w:author="Michael Bell" w:date="2013-05-06T17:55:00Z"/>
          <w:rFonts w:ascii="Courier New" w:hAnsi="Courier New" w:cs="Courier New"/>
          <w:color w:val="000000"/>
          <w:sz w:val="20"/>
          <w:szCs w:val="20"/>
          <w:highlight w:val="white"/>
        </w:rPr>
      </w:pPr>
      <w:del w:id="583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5839" w:author="Michael Bell" w:date="2013-05-06T17:55:00Z"/>
          <w:rFonts w:ascii="Courier New" w:hAnsi="Courier New" w:cs="Courier New"/>
          <w:color w:val="000000"/>
          <w:sz w:val="20"/>
          <w:szCs w:val="20"/>
          <w:highlight w:val="white"/>
        </w:rPr>
      </w:pPr>
      <w:del w:id="584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5841" w:author="Michael Bell" w:date="2013-05-06T17:55:00Z"/>
          <w:rFonts w:ascii="Courier New" w:hAnsi="Courier New" w:cs="Courier New"/>
          <w:color w:val="000000"/>
          <w:sz w:val="20"/>
          <w:szCs w:val="20"/>
          <w:highlight w:val="white"/>
        </w:rPr>
      </w:pPr>
      <w:del w:id="584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5843" w:author="Michael Bell" w:date="2013-05-06T17:55:00Z"/>
          <w:rFonts w:ascii="Courier New" w:hAnsi="Courier New" w:cs="Courier New"/>
          <w:color w:val="000000"/>
          <w:sz w:val="20"/>
          <w:szCs w:val="20"/>
          <w:highlight w:val="white"/>
        </w:rPr>
      </w:pPr>
      <w:del w:id="584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5845" w:author="Michael Bell" w:date="2013-05-06T17:55:00Z"/>
          <w:rFonts w:ascii="Courier New" w:hAnsi="Courier New" w:cs="Courier New"/>
          <w:color w:val="008000"/>
          <w:sz w:val="20"/>
          <w:szCs w:val="20"/>
          <w:highlight w:val="white"/>
        </w:rPr>
      </w:pPr>
      <w:del w:id="584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5847" w:author="Michael Bell" w:date="2013-05-06T17:55:00Z"/>
          <w:rFonts w:ascii="Courier New" w:hAnsi="Courier New" w:cs="Courier New"/>
          <w:color w:val="000000"/>
          <w:sz w:val="20"/>
          <w:szCs w:val="20"/>
          <w:highlight w:val="white"/>
        </w:rPr>
      </w:pPr>
      <w:del w:id="584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5849" w:author="Michael Bell" w:date="2013-05-06T17:55:00Z"/>
          <w:rFonts w:ascii="Courier New" w:hAnsi="Courier New" w:cs="Courier New"/>
          <w:color w:val="000000"/>
          <w:sz w:val="20"/>
          <w:szCs w:val="20"/>
          <w:highlight w:val="white"/>
        </w:rPr>
      </w:pPr>
      <w:del w:id="5850"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5851" w:author="Michael Bell" w:date="2013-05-06T17:55:00Z"/>
          <w:rFonts w:ascii="Courier New" w:hAnsi="Courier New" w:cs="Courier New"/>
          <w:color w:val="008000"/>
          <w:sz w:val="20"/>
          <w:szCs w:val="20"/>
          <w:highlight w:val="white"/>
        </w:rPr>
      </w:pPr>
      <w:del w:id="585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5853" w:author="Michael Bell" w:date="2013-05-06T17:55:00Z"/>
          <w:rFonts w:ascii="Courier New" w:hAnsi="Courier New" w:cs="Courier New"/>
          <w:color w:val="000000"/>
          <w:sz w:val="20"/>
          <w:szCs w:val="20"/>
          <w:highlight w:val="white"/>
        </w:rPr>
      </w:pPr>
      <w:del w:id="5854"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5855" w:author="Michael Bell" w:date="2013-05-06T17:55:00Z"/>
          <w:rFonts w:ascii="Courier New" w:hAnsi="Courier New" w:cs="Courier New"/>
          <w:color w:val="000000"/>
          <w:sz w:val="20"/>
          <w:szCs w:val="20"/>
          <w:highlight w:val="white"/>
        </w:rPr>
      </w:pPr>
      <w:del w:id="5856"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5857" w:author="Michael Bell" w:date="2013-05-06T17:55:00Z"/>
          <w:rFonts w:ascii="Courier New" w:hAnsi="Courier New" w:cs="Courier New"/>
          <w:color w:val="000000"/>
          <w:sz w:val="20"/>
          <w:szCs w:val="20"/>
          <w:highlight w:val="white"/>
        </w:rPr>
      </w:pPr>
      <w:del w:id="5858"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5859" w:author="Michael Bell" w:date="2013-05-06T17:55:00Z"/>
          <w:rFonts w:ascii="Courier New" w:hAnsi="Courier New" w:cs="Courier New"/>
          <w:color w:val="000000"/>
          <w:sz w:val="20"/>
          <w:szCs w:val="20"/>
          <w:highlight w:val="white"/>
        </w:rPr>
      </w:pPr>
      <w:del w:id="5860"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5861" w:author="Michael Bell" w:date="2013-05-06T17:55:00Z"/>
          <w:rFonts w:ascii="Courier New" w:hAnsi="Courier New" w:cs="Courier New"/>
          <w:color w:val="008000"/>
          <w:sz w:val="20"/>
          <w:szCs w:val="20"/>
          <w:highlight w:val="white"/>
        </w:rPr>
      </w:pPr>
      <w:del w:id="586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5863" w:author="Michael Bell" w:date="2013-05-06T17:55:00Z"/>
          <w:rFonts w:ascii="Courier New" w:hAnsi="Courier New" w:cs="Courier New"/>
          <w:color w:val="000000"/>
          <w:sz w:val="20"/>
          <w:szCs w:val="20"/>
          <w:highlight w:val="white"/>
        </w:rPr>
      </w:pPr>
      <w:del w:id="586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5865" w:author="Michael Bell" w:date="2013-05-06T17:55:00Z"/>
          <w:rFonts w:ascii="Courier New" w:hAnsi="Courier New" w:cs="Courier New"/>
          <w:color w:val="000000"/>
          <w:sz w:val="20"/>
          <w:szCs w:val="20"/>
          <w:highlight w:val="white"/>
        </w:rPr>
      </w:pPr>
      <w:del w:id="5866"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5867" w:author="Michael Bell" w:date="2013-05-06T17:55:00Z"/>
          <w:rFonts w:ascii="Courier New" w:hAnsi="Courier New" w:cs="Courier New"/>
          <w:color w:val="000000"/>
          <w:sz w:val="20"/>
          <w:szCs w:val="20"/>
          <w:highlight w:val="white"/>
        </w:rPr>
      </w:pPr>
      <w:del w:id="586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rsidP="003A2FEE">
      <w:pPr>
        <w:pStyle w:val="Heading2"/>
        <w:rPr>
          <w:ins w:id="5869" w:author="Michael Bell" w:date="2013-05-06T18:01:00Z"/>
        </w:rPr>
        <w:pPrChange w:id="5870" w:author="Michael Bell" w:date="2013-05-06T18:01:00Z">
          <w:pPr/>
        </w:pPrChange>
      </w:pPr>
      <w:r>
        <w:br w:type="page"/>
      </w:r>
      <w:ins w:id="5871" w:author="Michael Bell" w:date="2013-05-06T18:01:00Z">
        <w:r w:rsidR="003A2FEE">
          <w:lastRenderedPageBreak/>
          <w:t>checkPoints.ino</w:t>
        </w:r>
      </w:ins>
    </w:p>
    <w:p w14:paraId="477F8AE1" w14:textId="77777777" w:rsidR="003A2FEE" w:rsidRDefault="003A2FEE" w:rsidP="003A2FEE">
      <w:pPr>
        <w:autoSpaceDE w:val="0"/>
        <w:autoSpaceDN w:val="0"/>
        <w:adjustRightInd w:val="0"/>
        <w:spacing w:after="0" w:line="240" w:lineRule="auto"/>
        <w:rPr>
          <w:ins w:id="5872" w:author="Michael Bell" w:date="2013-05-06T18:01:00Z"/>
          <w:rFonts w:ascii="Courier New" w:hAnsi="Courier New" w:cs="Courier New"/>
          <w:color w:val="008000"/>
          <w:sz w:val="20"/>
          <w:szCs w:val="20"/>
          <w:highlight w:val="white"/>
        </w:rPr>
      </w:pPr>
      <w:ins w:id="5873"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5874"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5875" w:author="Michael Bell" w:date="2013-05-06T18:01:00Z"/>
          <w:rFonts w:ascii="Courier New" w:hAnsi="Courier New" w:cs="Courier New"/>
          <w:color w:val="008000"/>
          <w:sz w:val="20"/>
          <w:szCs w:val="20"/>
          <w:highlight w:val="white"/>
        </w:rPr>
      </w:pPr>
      <w:ins w:id="5876"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5877" w:author="Michael Bell" w:date="2013-05-06T18:01:00Z"/>
          <w:rFonts w:ascii="Courier New" w:hAnsi="Courier New" w:cs="Courier New"/>
          <w:color w:val="008000"/>
          <w:sz w:val="20"/>
          <w:szCs w:val="20"/>
          <w:highlight w:val="white"/>
        </w:rPr>
      </w:pPr>
      <w:ins w:id="5878"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5879" w:author="Michael Bell" w:date="2013-05-06T18:01:00Z"/>
          <w:rFonts w:ascii="Courier New" w:hAnsi="Courier New" w:cs="Courier New"/>
          <w:color w:val="008000"/>
          <w:sz w:val="20"/>
          <w:szCs w:val="20"/>
          <w:highlight w:val="white"/>
        </w:rPr>
      </w:pPr>
      <w:ins w:id="5880"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5881" w:author="Michael Bell" w:date="2013-05-06T18:01:00Z"/>
          <w:rFonts w:ascii="Courier New" w:hAnsi="Courier New" w:cs="Courier New"/>
          <w:color w:val="008000"/>
          <w:sz w:val="20"/>
          <w:szCs w:val="20"/>
          <w:highlight w:val="white"/>
        </w:rPr>
      </w:pPr>
      <w:ins w:id="5882"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5883" w:author="Michael Bell" w:date="2013-05-06T18:01:00Z"/>
          <w:rFonts w:ascii="Courier New" w:hAnsi="Courier New" w:cs="Courier New"/>
          <w:color w:val="008000"/>
          <w:sz w:val="20"/>
          <w:szCs w:val="20"/>
          <w:highlight w:val="white"/>
        </w:rPr>
      </w:pPr>
      <w:ins w:id="5884" w:author="Michael Bell" w:date="2013-05-06T18:01:00Z">
        <w:r>
          <w:rPr>
            <w:rFonts w:ascii="Courier New" w:hAnsi="Courier New" w:cs="Courier New"/>
            <w:color w:val="008000"/>
            <w:sz w:val="20"/>
            <w:szCs w:val="20"/>
            <w:highlight w:val="white"/>
          </w:rPr>
          <w:t xml:space="preserve"> Hornby trainset automation</w:t>
        </w:r>
      </w:ins>
    </w:p>
    <w:p w14:paraId="19A76650" w14:textId="77777777" w:rsidR="003A2FEE" w:rsidRDefault="003A2FEE" w:rsidP="003A2FEE">
      <w:pPr>
        <w:autoSpaceDE w:val="0"/>
        <w:autoSpaceDN w:val="0"/>
        <w:adjustRightInd w:val="0"/>
        <w:spacing w:after="0" w:line="240" w:lineRule="auto"/>
        <w:rPr>
          <w:ins w:id="5885" w:author="Michael Bell" w:date="2013-05-06T18:01:00Z"/>
          <w:rFonts w:ascii="Courier New" w:hAnsi="Courier New" w:cs="Courier New"/>
          <w:color w:val="008000"/>
          <w:sz w:val="20"/>
          <w:szCs w:val="20"/>
          <w:highlight w:val="white"/>
        </w:rPr>
      </w:pPr>
      <w:ins w:id="5886"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5887" w:author="Michael Bell" w:date="2013-05-06T18:01:00Z"/>
          <w:rFonts w:ascii="Courier New" w:hAnsi="Courier New" w:cs="Courier New"/>
          <w:color w:val="008000"/>
          <w:sz w:val="20"/>
          <w:szCs w:val="20"/>
          <w:highlight w:val="white"/>
        </w:rPr>
      </w:pPr>
      <w:ins w:id="5888"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5889" w:author="Michael Bell" w:date="2013-05-06T18:01:00Z"/>
          <w:rFonts w:ascii="Courier New" w:hAnsi="Courier New" w:cs="Courier New"/>
          <w:color w:val="008000"/>
          <w:sz w:val="20"/>
          <w:szCs w:val="20"/>
          <w:highlight w:val="white"/>
        </w:rPr>
      </w:pPr>
      <w:ins w:id="5890"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5891" w:author="Michael Bell" w:date="2013-05-06T18:01:00Z"/>
          <w:rFonts w:ascii="Courier New" w:hAnsi="Courier New" w:cs="Courier New"/>
          <w:color w:val="008000"/>
          <w:sz w:val="20"/>
          <w:szCs w:val="20"/>
          <w:highlight w:val="white"/>
        </w:rPr>
      </w:pPr>
      <w:ins w:id="5892"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5893" w:author="Michael Bell" w:date="2013-05-06T18:01:00Z"/>
          <w:rFonts w:ascii="Courier New" w:hAnsi="Courier New" w:cs="Courier New"/>
          <w:color w:val="008000"/>
          <w:sz w:val="20"/>
          <w:szCs w:val="20"/>
          <w:highlight w:val="white"/>
        </w:rPr>
      </w:pPr>
      <w:ins w:id="5894"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5895" w:author="Michael Bell" w:date="2013-05-06T18:01:00Z"/>
          <w:rFonts w:ascii="Courier New" w:hAnsi="Courier New" w:cs="Courier New"/>
          <w:color w:val="008000"/>
          <w:sz w:val="20"/>
          <w:szCs w:val="20"/>
          <w:highlight w:val="white"/>
        </w:rPr>
      </w:pPr>
      <w:ins w:id="5896"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5897" w:author="Michael Bell" w:date="2013-05-06T18:01:00Z"/>
          <w:rFonts w:ascii="Courier New" w:hAnsi="Courier New" w:cs="Courier New"/>
          <w:color w:val="008000"/>
          <w:sz w:val="20"/>
          <w:szCs w:val="20"/>
          <w:highlight w:val="white"/>
        </w:rPr>
      </w:pPr>
      <w:ins w:id="5898"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5899" w:author="Michael Bell" w:date="2013-05-06T18:01:00Z"/>
          <w:rFonts w:ascii="Courier New" w:hAnsi="Courier New" w:cs="Courier New"/>
          <w:color w:val="000000"/>
          <w:sz w:val="20"/>
          <w:szCs w:val="20"/>
          <w:highlight w:val="white"/>
        </w:rPr>
      </w:pPr>
      <w:ins w:id="5900"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5901"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5902" w:author="Michael Bell" w:date="2013-05-06T18:01:00Z"/>
          <w:rFonts w:ascii="Courier New" w:hAnsi="Courier New" w:cs="Courier New"/>
          <w:color w:val="008000"/>
          <w:sz w:val="20"/>
          <w:szCs w:val="20"/>
          <w:highlight w:val="white"/>
        </w:rPr>
      </w:pPr>
      <w:ins w:id="5903" w:author="Michael Bell" w:date="2013-05-06T18:01:00Z">
        <w:r>
          <w:rPr>
            <w:rFonts w:ascii="Courier New" w:hAnsi="Courier New" w:cs="Courier New"/>
            <w:color w:val="008000"/>
            <w:sz w:val="20"/>
            <w:szCs w:val="20"/>
            <w:highlight w:val="white"/>
          </w:rPr>
          <w:t>/*this function was originaly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5904" w:author="Michael Bell" w:date="2013-05-06T18:01:00Z"/>
          <w:rFonts w:ascii="Courier New" w:hAnsi="Courier New" w:cs="Courier New"/>
          <w:color w:val="008000"/>
          <w:sz w:val="20"/>
          <w:szCs w:val="20"/>
          <w:highlight w:val="white"/>
        </w:rPr>
      </w:pPr>
      <w:ins w:id="5905" w:author="Michael Bell" w:date="2013-05-06T18:01:00Z">
        <w:r>
          <w:rPr>
            <w:rFonts w:ascii="Courier New" w:hAnsi="Courier New" w:cs="Courier New"/>
            <w:color w:val="008000"/>
            <w:sz w:val="20"/>
            <w:szCs w:val="20"/>
            <w:highlight w:val="white"/>
          </w:rPr>
          <w:t xml:space="preserve">to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5906" w:author="Michael Bell" w:date="2013-05-06T18:01:00Z"/>
          <w:rFonts w:ascii="Courier New" w:hAnsi="Courier New" w:cs="Courier New"/>
          <w:color w:val="000000"/>
          <w:sz w:val="20"/>
          <w:szCs w:val="20"/>
          <w:highlight w:val="white"/>
        </w:rPr>
      </w:pPr>
      <w:ins w:id="5907" w:author="Michael Bell" w:date="2013-05-06T18:01:00Z">
        <w:r>
          <w:rPr>
            <w:rFonts w:ascii="Courier New" w:hAnsi="Courier New" w:cs="Courier New"/>
            <w:color w:val="008000"/>
            <w:sz w:val="20"/>
            <w:szCs w:val="20"/>
            <w:highlight w:val="white"/>
          </w:rPr>
          <w:t>the points without remembering their position*/</w:t>
        </w:r>
      </w:ins>
    </w:p>
    <w:p w14:paraId="64BF6A27" w14:textId="77777777" w:rsidR="003A2FEE" w:rsidRDefault="003A2FEE" w:rsidP="003A2FEE">
      <w:pPr>
        <w:autoSpaceDE w:val="0"/>
        <w:autoSpaceDN w:val="0"/>
        <w:adjustRightInd w:val="0"/>
        <w:spacing w:after="0" w:line="240" w:lineRule="auto"/>
        <w:rPr>
          <w:ins w:id="5908"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5909"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5910" w:author="Michael Bell" w:date="2013-05-06T18:01:00Z"/>
          <w:rFonts w:ascii="Courier New" w:hAnsi="Courier New" w:cs="Courier New"/>
          <w:color w:val="000000"/>
          <w:sz w:val="20"/>
          <w:szCs w:val="20"/>
          <w:highlight w:val="white"/>
        </w:rPr>
      </w:pPr>
      <w:ins w:id="5911" w:author="Michael Bell" w:date="2013-05-06T18:01: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5912" w:author="Michael Bell" w:date="2013-05-06T18:01:00Z"/>
          <w:rFonts w:ascii="Courier New" w:hAnsi="Courier New" w:cs="Courier New"/>
          <w:color w:val="000000"/>
          <w:sz w:val="20"/>
          <w:szCs w:val="20"/>
          <w:highlight w:val="white"/>
        </w:rPr>
      </w:pPr>
      <w:ins w:id="5913"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5914" w:author="Michael Bell" w:date="2013-05-06T18:01:00Z"/>
          <w:rFonts w:ascii="Courier New" w:hAnsi="Courier New" w:cs="Courier New"/>
          <w:color w:val="008000"/>
          <w:sz w:val="20"/>
          <w:szCs w:val="20"/>
          <w:highlight w:val="white"/>
        </w:rPr>
      </w:pPr>
      <w:ins w:id="5915" w:author="Michael Bell" w:date="2013-05-06T18:01:00Z">
        <w:r>
          <w:rPr>
            <w:rFonts w:ascii="Courier New" w:hAnsi="Courier New" w:cs="Courier New"/>
            <w:color w:val="008000"/>
            <w:sz w:val="20"/>
            <w:szCs w:val="20"/>
            <w:highlight w:val="white"/>
          </w:rPr>
          <w:t>//  for (int i = 1; i &lt; 11; i++)  //goes through all the points</w:t>
        </w:r>
      </w:ins>
    </w:p>
    <w:p w14:paraId="4770E39C" w14:textId="77777777" w:rsidR="003A2FEE" w:rsidRDefault="003A2FEE" w:rsidP="003A2FEE">
      <w:pPr>
        <w:autoSpaceDE w:val="0"/>
        <w:autoSpaceDN w:val="0"/>
        <w:adjustRightInd w:val="0"/>
        <w:spacing w:after="0" w:line="240" w:lineRule="auto"/>
        <w:rPr>
          <w:ins w:id="5916" w:author="Michael Bell" w:date="2013-05-06T18:01:00Z"/>
          <w:rFonts w:ascii="Courier New" w:hAnsi="Courier New" w:cs="Courier New"/>
          <w:color w:val="008000"/>
          <w:sz w:val="20"/>
          <w:szCs w:val="20"/>
          <w:highlight w:val="white"/>
        </w:rPr>
      </w:pPr>
      <w:ins w:id="5917"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5918" w:author="Michael Bell" w:date="2013-05-06T18:01:00Z"/>
          <w:rFonts w:ascii="Courier New" w:hAnsi="Courier New" w:cs="Courier New"/>
          <w:color w:val="008000"/>
          <w:sz w:val="20"/>
          <w:szCs w:val="20"/>
          <w:highlight w:val="white"/>
        </w:rPr>
      </w:pPr>
      <w:ins w:id="5919" w:author="Michael Bell" w:date="2013-05-06T18:01:00Z">
        <w:r>
          <w:rPr>
            <w:rFonts w:ascii="Courier New" w:hAnsi="Courier New" w:cs="Courier New"/>
            <w:color w:val="008000"/>
            <w:sz w:val="20"/>
            <w:szCs w:val="20"/>
            <w:highlight w:val="white"/>
          </w:rPr>
          <w:t>//    if (pointState[i] != pointSwitch[i]) //if the state doesent match what it should be</w:t>
        </w:r>
      </w:ins>
    </w:p>
    <w:p w14:paraId="22333661" w14:textId="77777777" w:rsidR="003A2FEE" w:rsidRDefault="003A2FEE" w:rsidP="003A2FEE">
      <w:pPr>
        <w:autoSpaceDE w:val="0"/>
        <w:autoSpaceDN w:val="0"/>
        <w:adjustRightInd w:val="0"/>
        <w:spacing w:after="0" w:line="240" w:lineRule="auto"/>
        <w:rPr>
          <w:ins w:id="5920" w:author="Michael Bell" w:date="2013-05-06T18:01:00Z"/>
          <w:rFonts w:ascii="Courier New" w:hAnsi="Courier New" w:cs="Courier New"/>
          <w:color w:val="008000"/>
          <w:sz w:val="20"/>
          <w:szCs w:val="20"/>
          <w:highlight w:val="white"/>
        </w:rPr>
      </w:pPr>
      <w:ins w:id="5921"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5922" w:author="Michael Bell" w:date="2013-05-06T18:01:00Z"/>
          <w:rFonts w:ascii="Courier New" w:hAnsi="Courier New" w:cs="Courier New"/>
          <w:color w:val="008000"/>
          <w:sz w:val="20"/>
          <w:szCs w:val="20"/>
          <w:highlight w:val="white"/>
        </w:rPr>
      </w:pPr>
      <w:ins w:id="5923" w:author="Michael Bell" w:date="2013-05-06T18:01:00Z">
        <w:r>
          <w:rPr>
            <w:rFonts w:ascii="Courier New" w:hAnsi="Courier New" w:cs="Courier New"/>
            <w:color w:val="008000"/>
            <w:sz w:val="20"/>
            <w:szCs w:val="20"/>
            <w:highlight w:val="white"/>
          </w:rPr>
          <w:t>//      setPoint(pointSwitch[i], i); //move the points</w:t>
        </w:r>
      </w:ins>
    </w:p>
    <w:p w14:paraId="7416787C" w14:textId="77777777" w:rsidR="003A2FEE" w:rsidRDefault="003A2FEE" w:rsidP="003A2FEE">
      <w:pPr>
        <w:autoSpaceDE w:val="0"/>
        <w:autoSpaceDN w:val="0"/>
        <w:adjustRightInd w:val="0"/>
        <w:spacing w:after="0" w:line="240" w:lineRule="auto"/>
        <w:rPr>
          <w:ins w:id="5924" w:author="Michael Bell" w:date="2013-05-06T18:01:00Z"/>
          <w:rFonts w:ascii="Courier New" w:hAnsi="Courier New" w:cs="Courier New"/>
          <w:color w:val="008000"/>
          <w:sz w:val="20"/>
          <w:szCs w:val="20"/>
          <w:highlight w:val="white"/>
        </w:rPr>
      </w:pPr>
      <w:ins w:id="5925" w:author="Michael Bell" w:date="2013-05-06T18:01:00Z">
        <w:r>
          <w:rPr>
            <w:rFonts w:ascii="Courier New" w:hAnsi="Courier New" w:cs="Courier New"/>
            <w:color w:val="008000"/>
            <w:sz w:val="20"/>
            <w:szCs w:val="20"/>
            <w:highlight w:val="white"/>
          </w:rPr>
          <w:t>//      pointState[i] = pointSwitch[i]; //change the state</w:t>
        </w:r>
      </w:ins>
    </w:p>
    <w:p w14:paraId="1D19138D" w14:textId="77777777" w:rsidR="003A2FEE" w:rsidRDefault="003A2FEE" w:rsidP="003A2FEE">
      <w:pPr>
        <w:autoSpaceDE w:val="0"/>
        <w:autoSpaceDN w:val="0"/>
        <w:adjustRightInd w:val="0"/>
        <w:spacing w:after="0" w:line="240" w:lineRule="auto"/>
        <w:rPr>
          <w:ins w:id="5926" w:author="Michael Bell" w:date="2013-05-06T18:01:00Z"/>
          <w:rFonts w:ascii="Courier New" w:hAnsi="Courier New" w:cs="Courier New"/>
          <w:color w:val="008000"/>
          <w:sz w:val="20"/>
          <w:szCs w:val="20"/>
          <w:highlight w:val="white"/>
        </w:rPr>
      </w:pPr>
      <w:ins w:id="5927"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5928" w:author="Michael Bell" w:date="2013-05-06T18:01:00Z"/>
          <w:rFonts w:ascii="Courier New" w:hAnsi="Courier New" w:cs="Courier New"/>
          <w:color w:val="008000"/>
          <w:sz w:val="20"/>
          <w:szCs w:val="20"/>
          <w:highlight w:val="white"/>
        </w:rPr>
      </w:pPr>
      <w:ins w:id="5929"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5930" w:author="Michael Bell" w:date="2013-05-06T18:07:00Z"/>
          <w:rFonts w:ascii="Courier New" w:hAnsi="Courier New" w:cs="Courier New"/>
          <w:b/>
          <w:bCs/>
          <w:color w:val="000080"/>
          <w:sz w:val="20"/>
          <w:szCs w:val="20"/>
          <w:highlight w:val="white"/>
        </w:rPr>
      </w:pPr>
      <w:ins w:id="5931"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5932" w:author="Michael Bell" w:date="2013-05-06T18:07:00Z"/>
          <w:rFonts w:ascii="Courier New" w:hAnsi="Courier New" w:cs="Courier New"/>
          <w:b/>
          <w:bCs/>
          <w:color w:val="000080"/>
          <w:sz w:val="20"/>
          <w:szCs w:val="20"/>
          <w:highlight w:val="white"/>
        </w:rPr>
      </w:pPr>
      <w:ins w:id="5933"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rsidP="003A2FEE">
      <w:pPr>
        <w:pStyle w:val="Heading2"/>
        <w:rPr>
          <w:ins w:id="5934" w:author="Michael Bell" w:date="2013-05-06T18:01:00Z"/>
          <w:highlight w:val="white"/>
        </w:rPr>
        <w:pPrChange w:id="5935" w:author="Michael Bell" w:date="2013-05-06T18:07:00Z">
          <w:pPr>
            <w:autoSpaceDE w:val="0"/>
            <w:autoSpaceDN w:val="0"/>
            <w:adjustRightInd w:val="0"/>
            <w:spacing w:after="0" w:line="240" w:lineRule="auto"/>
          </w:pPr>
        </w:pPrChange>
      </w:pPr>
      <w:ins w:id="5936" w:author="Michael Bell" w:date="2013-05-06T18:07:00Z">
        <w:r>
          <w:rPr>
            <w:highlight w:val="white"/>
          </w:rPr>
          <w:lastRenderedPageBreak/>
          <w:t>respondEnter.ino</w:t>
        </w:r>
      </w:ins>
    </w:p>
    <w:p w14:paraId="7B90F172" w14:textId="77777777" w:rsidR="003A2FEE" w:rsidRDefault="003A2FEE" w:rsidP="003A2FEE">
      <w:pPr>
        <w:autoSpaceDE w:val="0"/>
        <w:autoSpaceDN w:val="0"/>
        <w:adjustRightInd w:val="0"/>
        <w:spacing w:after="0" w:line="240" w:lineRule="auto"/>
        <w:rPr>
          <w:ins w:id="5937" w:author="Michael Bell" w:date="2013-05-06T18:07:00Z"/>
          <w:rFonts w:ascii="Courier New" w:hAnsi="Courier New" w:cs="Courier New"/>
          <w:color w:val="008000"/>
          <w:sz w:val="20"/>
          <w:szCs w:val="20"/>
          <w:highlight w:val="white"/>
        </w:rPr>
      </w:pPr>
      <w:ins w:id="5938"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5939"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5940" w:author="Michael Bell" w:date="2013-05-06T18:07:00Z"/>
          <w:rFonts w:ascii="Courier New" w:hAnsi="Courier New" w:cs="Courier New"/>
          <w:color w:val="008000"/>
          <w:sz w:val="20"/>
          <w:szCs w:val="20"/>
          <w:highlight w:val="white"/>
        </w:rPr>
      </w:pPr>
      <w:ins w:id="5941"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5942" w:author="Michael Bell" w:date="2013-05-06T18:07:00Z"/>
          <w:rFonts w:ascii="Courier New" w:hAnsi="Courier New" w:cs="Courier New"/>
          <w:color w:val="008000"/>
          <w:sz w:val="20"/>
          <w:szCs w:val="20"/>
          <w:highlight w:val="white"/>
        </w:rPr>
      </w:pPr>
      <w:ins w:id="5943"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5944" w:author="Michael Bell" w:date="2013-05-06T18:07:00Z"/>
          <w:rFonts w:ascii="Courier New" w:hAnsi="Courier New" w:cs="Courier New"/>
          <w:color w:val="008000"/>
          <w:sz w:val="20"/>
          <w:szCs w:val="20"/>
          <w:highlight w:val="white"/>
        </w:rPr>
      </w:pPr>
      <w:ins w:id="5945"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5946" w:author="Michael Bell" w:date="2013-05-06T18:07:00Z"/>
          <w:rFonts w:ascii="Courier New" w:hAnsi="Courier New" w:cs="Courier New"/>
          <w:color w:val="008000"/>
          <w:sz w:val="20"/>
          <w:szCs w:val="20"/>
          <w:highlight w:val="white"/>
        </w:rPr>
      </w:pPr>
      <w:ins w:id="5947"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5948" w:author="Michael Bell" w:date="2013-05-06T18:07:00Z"/>
          <w:rFonts w:ascii="Courier New" w:hAnsi="Courier New" w:cs="Courier New"/>
          <w:color w:val="008000"/>
          <w:sz w:val="20"/>
          <w:szCs w:val="20"/>
          <w:highlight w:val="white"/>
        </w:rPr>
      </w:pPr>
      <w:ins w:id="5949" w:author="Michael Bell" w:date="2013-05-06T18:07:00Z">
        <w:r>
          <w:rPr>
            <w:rFonts w:ascii="Courier New" w:hAnsi="Courier New" w:cs="Courier New"/>
            <w:color w:val="008000"/>
            <w:sz w:val="20"/>
            <w:szCs w:val="20"/>
            <w:highlight w:val="white"/>
          </w:rPr>
          <w:t xml:space="preserve"> Hornby trainset automation</w:t>
        </w:r>
      </w:ins>
    </w:p>
    <w:p w14:paraId="16145C0D" w14:textId="77777777" w:rsidR="003A2FEE" w:rsidRDefault="003A2FEE" w:rsidP="003A2FEE">
      <w:pPr>
        <w:autoSpaceDE w:val="0"/>
        <w:autoSpaceDN w:val="0"/>
        <w:adjustRightInd w:val="0"/>
        <w:spacing w:after="0" w:line="240" w:lineRule="auto"/>
        <w:rPr>
          <w:ins w:id="5950" w:author="Michael Bell" w:date="2013-05-06T18:07:00Z"/>
          <w:rFonts w:ascii="Courier New" w:hAnsi="Courier New" w:cs="Courier New"/>
          <w:color w:val="008000"/>
          <w:sz w:val="20"/>
          <w:szCs w:val="20"/>
          <w:highlight w:val="white"/>
        </w:rPr>
      </w:pPr>
      <w:ins w:id="5951"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5952" w:author="Michael Bell" w:date="2013-05-06T18:07:00Z"/>
          <w:rFonts w:ascii="Courier New" w:hAnsi="Courier New" w:cs="Courier New"/>
          <w:color w:val="008000"/>
          <w:sz w:val="20"/>
          <w:szCs w:val="20"/>
          <w:highlight w:val="white"/>
        </w:rPr>
      </w:pPr>
      <w:ins w:id="5953"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5954" w:author="Michael Bell" w:date="2013-05-06T18:07:00Z"/>
          <w:rFonts w:ascii="Courier New" w:hAnsi="Courier New" w:cs="Courier New"/>
          <w:color w:val="008000"/>
          <w:sz w:val="20"/>
          <w:szCs w:val="20"/>
          <w:highlight w:val="white"/>
        </w:rPr>
      </w:pPr>
      <w:ins w:id="5955"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5956" w:author="Michael Bell" w:date="2013-05-06T18:07:00Z"/>
          <w:rFonts w:ascii="Courier New" w:hAnsi="Courier New" w:cs="Courier New"/>
          <w:color w:val="008000"/>
          <w:sz w:val="20"/>
          <w:szCs w:val="20"/>
          <w:highlight w:val="white"/>
        </w:rPr>
      </w:pPr>
      <w:ins w:id="5957"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5958" w:author="Michael Bell" w:date="2013-05-06T18:07:00Z"/>
          <w:rFonts w:ascii="Courier New" w:hAnsi="Courier New" w:cs="Courier New"/>
          <w:color w:val="008000"/>
          <w:sz w:val="20"/>
          <w:szCs w:val="20"/>
          <w:highlight w:val="white"/>
        </w:rPr>
      </w:pPr>
      <w:ins w:id="5959"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5960" w:author="Michael Bell" w:date="2013-05-06T18:07:00Z"/>
          <w:rFonts w:ascii="Courier New" w:hAnsi="Courier New" w:cs="Courier New"/>
          <w:color w:val="008000"/>
          <w:sz w:val="20"/>
          <w:szCs w:val="20"/>
          <w:highlight w:val="white"/>
        </w:rPr>
      </w:pPr>
      <w:ins w:id="5961"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5962" w:author="Michael Bell" w:date="2013-05-06T18:07:00Z"/>
          <w:rFonts w:ascii="Courier New" w:hAnsi="Courier New" w:cs="Courier New"/>
          <w:color w:val="008000"/>
          <w:sz w:val="20"/>
          <w:szCs w:val="20"/>
          <w:highlight w:val="white"/>
        </w:rPr>
      </w:pPr>
      <w:ins w:id="5963"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5964" w:author="Michael Bell" w:date="2013-05-06T18:07:00Z"/>
          <w:rFonts w:ascii="Courier New" w:hAnsi="Courier New" w:cs="Courier New"/>
          <w:color w:val="000000"/>
          <w:sz w:val="20"/>
          <w:szCs w:val="20"/>
          <w:highlight w:val="white"/>
        </w:rPr>
      </w:pPr>
      <w:ins w:id="5965"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5966" w:author="Michael Bell" w:date="2013-05-06T18:07:00Z"/>
          <w:rFonts w:ascii="Courier New" w:hAnsi="Courier New" w:cs="Courier New"/>
          <w:color w:val="000000"/>
          <w:sz w:val="20"/>
          <w:szCs w:val="20"/>
          <w:highlight w:val="white"/>
        </w:rPr>
      </w:pPr>
      <w:ins w:id="5967"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5968" w:author="Michael Bell" w:date="2013-05-06T18:07:00Z"/>
          <w:rFonts w:ascii="Courier New" w:hAnsi="Courier New" w:cs="Courier New"/>
          <w:color w:val="008000"/>
          <w:sz w:val="20"/>
          <w:szCs w:val="20"/>
          <w:highlight w:val="white"/>
        </w:rPr>
      </w:pPr>
      <w:ins w:id="5969"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ins>
    </w:p>
    <w:p w14:paraId="4A6CC1BD" w14:textId="77777777" w:rsidR="003A2FEE" w:rsidRDefault="003A2FEE" w:rsidP="003A2FEE">
      <w:pPr>
        <w:autoSpaceDE w:val="0"/>
        <w:autoSpaceDN w:val="0"/>
        <w:adjustRightInd w:val="0"/>
        <w:spacing w:after="0" w:line="240" w:lineRule="auto"/>
        <w:rPr>
          <w:ins w:id="5970" w:author="Michael Bell" w:date="2013-05-06T18:07:00Z"/>
          <w:rFonts w:ascii="Courier New" w:hAnsi="Courier New" w:cs="Courier New"/>
          <w:color w:val="000000"/>
          <w:sz w:val="20"/>
          <w:szCs w:val="20"/>
          <w:highlight w:val="white"/>
        </w:rPr>
      </w:pPr>
      <w:ins w:id="5971" w:author="Michael Bell" w:date="2013-05-06T18:07:00Z">
        <w:r>
          <w:rPr>
            <w:rFonts w:ascii="Courier New" w:hAnsi="Courier New" w:cs="Courier New"/>
            <w:color w:val="008000"/>
            <w:sz w:val="20"/>
            <w:szCs w:val="20"/>
            <w:highlight w:val="white"/>
          </w:rPr>
          <w:t xml:space="preserve"> it runs the function for backlight or top speed*/</w:t>
        </w:r>
      </w:ins>
    </w:p>
    <w:p w14:paraId="495145E7" w14:textId="77777777" w:rsidR="003A2FEE" w:rsidRDefault="003A2FEE" w:rsidP="003A2FEE">
      <w:pPr>
        <w:autoSpaceDE w:val="0"/>
        <w:autoSpaceDN w:val="0"/>
        <w:adjustRightInd w:val="0"/>
        <w:spacing w:after="0" w:line="240" w:lineRule="auto"/>
        <w:rPr>
          <w:ins w:id="5972"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5973" w:author="Michael Bell" w:date="2013-05-06T18:07:00Z"/>
          <w:rFonts w:ascii="Courier New" w:hAnsi="Courier New" w:cs="Courier New"/>
          <w:color w:val="008000"/>
          <w:sz w:val="20"/>
          <w:szCs w:val="20"/>
          <w:highlight w:val="white"/>
        </w:rPr>
      </w:pPr>
      <w:ins w:id="5974" w:author="Michael Bell" w:date="2013-05-06T18:07: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5975" w:author="Michael Bell" w:date="2013-05-06T18:07:00Z"/>
          <w:rFonts w:ascii="Courier New" w:hAnsi="Courier New" w:cs="Courier New"/>
          <w:color w:val="000000"/>
          <w:sz w:val="20"/>
          <w:szCs w:val="20"/>
          <w:highlight w:val="white"/>
        </w:rPr>
      </w:pPr>
      <w:ins w:id="5976"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5977" w:author="Michael Bell" w:date="2013-05-06T18:07:00Z"/>
          <w:rFonts w:ascii="Courier New" w:hAnsi="Courier New" w:cs="Courier New"/>
          <w:color w:val="008000"/>
          <w:sz w:val="20"/>
          <w:szCs w:val="20"/>
          <w:highlight w:val="white"/>
        </w:rPr>
      </w:pPr>
      <w:ins w:id="597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ins>
    </w:p>
    <w:p w14:paraId="621B6E7C" w14:textId="77777777" w:rsidR="003A2FEE" w:rsidRDefault="003A2FEE" w:rsidP="003A2FEE">
      <w:pPr>
        <w:autoSpaceDE w:val="0"/>
        <w:autoSpaceDN w:val="0"/>
        <w:adjustRightInd w:val="0"/>
        <w:spacing w:after="0" w:line="240" w:lineRule="auto"/>
        <w:rPr>
          <w:ins w:id="5979" w:author="Michael Bell" w:date="2013-05-06T18:07:00Z"/>
          <w:rFonts w:ascii="Courier New" w:hAnsi="Courier New" w:cs="Courier New"/>
          <w:color w:val="008000"/>
          <w:sz w:val="20"/>
          <w:szCs w:val="20"/>
          <w:highlight w:val="white"/>
        </w:rPr>
      </w:pPr>
      <w:ins w:id="5980"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5981" w:author="Michael Bell" w:date="2013-05-06T18:07:00Z"/>
          <w:rFonts w:ascii="Courier New" w:hAnsi="Courier New" w:cs="Courier New"/>
          <w:color w:val="008000"/>
          <w:sz w:val="20"/>
          <w:szCs w:val="20"/>
          <w:highlight w:val="white"/>
        </w:rPr>
      </w:pPr>
      <w:ins w:id="5982"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5983" w:author="Michael Bell" w:date="2013-05-06T18:07:00Z"/>
          <w:rFonts w:ascii="Courier New" w:hAnsi="Courier New" w:cs="Courier New"/>
          <w:color w:val="000000"/>
          <w:sz w:val="20"/>
          <w:szCs w:val="20"/>
          <w:highlight w:val="white"/>
        </w:rPr>
      </w:pPr>
      <w:ins w:id="598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5985" w:author="Michael Bell" w:date="2013-05-06T18:07:00Z"/>
          <w:rFonts w:ascii="Courier New" w:hAnsi="Courier New" w:cs="Courier New"/>
          <w:color w:val="008000"/>
          <w:sz w:val="20"/>
          <w:szCs w:val="20"/>
          <w:highlight w:val="white"/>
        </w:rPr>
      </w:pPr>
      <w:ins w:id="5986" w:author="Michael Bell" w:date="2013-05-06T18:07: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ins>
    </w:p>
    <w:p w14:paraId="1C42E7A2" w14:textId="77777777" w:rsidR="003A2FEE" w:rsidRDefault="003A2FEE" w:rsidP="003A2FEE">
      <w:pPr>
        <w:autoSpaceDE w:val="0"/>
        <w:autoSpaceDN w:val="0"/>
        <w:adjustRightInd w:val="0"/>
        <w:spacing w:after="0" w:line="240" w:lineRule="auto"/>
        <w:rPr>
          <w:ins w:id="5987" w:author="Michael Bell" w:date="2013-05-06T18:07:00Z"/>
          <w:rFonts w:ascii="Courier New" w:hAnsi="Courier New" w:cs="Courier New"/>
          <w:color w:val="008000"/>
          <w:sz w:val="20"/>
          <w:szCs w:val="20"/>
          <w:highlight w:val="white"/>
        </w:rPr>
      </w:pPr>
      <w:ins w:id="5988" w:author="Michael Bell" w:date="2013-05-06T18:07: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5989" w:author="Michael Bell" w:date="2013-05-06T18:07:00Z"/>
          <w:rFonts w:ascii="Courier New" w:hAnsi="Courier New" w:cs="Courier New"/>
          <w:color w:val="000000"/>
          <w:sz w:val="20"/>
          <w:szCs w:val="20"/>
          <w:highlight w:val="white"/>
        </w:rPr>
      </w:pPr>
      <w:ins w:id="5990"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5991" w:author="Michael Bell" w:date="2013-05-06T18:07:00Z"/>
          <w:rFonts w:ascii="Courier New" w:hAnsi="Courier New" w:cs="Courier New"/>
          <w:color w:val="008000"/>
          <w:sz w:val="20"/>
          <w:szCs w:val="20"/>
          <w:highlight w:val="white"/>
        </w:rPr>
      </w:pPr>
      <w:ins w:id="5992" w:author="Michael Bell" w:date="2013-05-06T18:07: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5993" w:author="Michael Bell" w:date="2013-05-06T18:07:00Z"/>
          <w:rFonts w:ascii="Courier New" w:hAnsi="Courier New" w:cs="Courier New"/>
          <w:color w:val="000000"/>
          <w:sz w:val="20"/>
          <w:szCs w:val="20"/>
          <w:highlight w:val="white"/>
        </w:rPr>
      </w:pPr>
      <w:ins w:id="5994" w:author="Michael Bell" w:date="2013-05-06T18:07: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5995" w:author="Michael Bell" w:date="2013-05-06T18:07:00Z"/>
          <w:rFonts w:ascii="Courier New" w:hAnsi="Courier New" w:cs="Courier New"/>
          <w:color w:val="000000"/>
          <w:sz w:val="20"/>
          <w:szCs w:val="20"/>
          <w:highlight w:val="white"/>
        </w:rPr>
      </w:pPr>
      <w:ins w:id="5996"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5997" w:author="Michael Bell" w:date="2013-05-06T18:07:00Z"/>
          <w:rFonts w:ascii="Courier New" w:hAnsi="Courier New" w:cs="Courier New"/>
          <w:color w:val="008000"/>
          <w:sz w:val="20"/>
          <w:szCs w:val="20"/>
          <w:highlight w:val="white"/>
        </w:rPr>
      </w:pPr>
      <w:ins w:id="5998" w:author="Michael Bell" w:date="2013-05-06T18:07: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5999" w:author="Michael Bell" w:date="2013-05-06T18:07:00Z"/>
          <w:rFonts w:ascii="Courier New" w:hAnsi="Courier New" w:cs="Courier New"/>
          <w:color w:val="000000"/>
          <w:sz w:val="20"/>
          <w:szCs w:val="20"/>
          <w:highlight w:val="white"/>
        </w:rPr>
      </w:pPr>
      <w:ins w:id="600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6001" w:author="Michael Bell" w:date="2013-05-06T18:07:00Z"/>
          <w:rFonts w:ascii="Courier New" w:hAnsi="Courier New" w:cs="Courier New"/>
          <w:color w:val="000000"/>
          <w:sz w:val="20"/>
          <w:szCs w:val="20"/>
          <w:highlight w:val="white"/>
        </w:rPr>
      </w:pPr>
      <w:ins w:id="600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18F7FC3F" w14:textId="77777777" w:rsidR="003A2FEE" w:rsidRDefault="003A2FEE" w:rsidP="003A2FEE">
      <w:pPr>
        <w:autoSpaceDE w:val="0"/>
        <w:autoSpaceDN w:val="0"/>
        <w:adjustRightInd w:val="0"/>
        <w:spacing w:after="0" w:line="240" w:lineRule="auto"/>
        <w:rPr>
          <w:ins w:id="6003" w:author="Michael Bell" w:date="2013-05-06T18:07:00Z"/>
          <w:rFonts w:ascii="Courier New" w:hAnsi="Courier New" w:cs="Courier New"/>
          <w:color w:val="000000"/>
          <w:sz w:val="20"/>
          <w:szCs w:val="20"/>
          <w:highlight w:val="white"/>
        </w:rPr>
      </w:pPr>
      <w:ins w:id="600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6005" w:author="Michael Bell" w:date="2013-05-06T18:07:00Z"/>
          <w:rFonts w:ascii="Courier New" w:hAnsi="Courier New" w:cs="Courier New"/>
          <w:color w:val="008000"/>
          <w:sz w:val="20"/>
          <w:szCs w:val="20"/>
          <w:highlight w:val="white"/>
        </w:rPr>
      </w:pPr>
      <w:ins w:id="600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6007" w:author="Michael Bell" w:date="2013-05-06T18:07:00Z"/>
          <w:rFonts w:ascii="Courier New" w:hAnsi="Courier New" w:cs="Courier New"/>
          <w:color w:val="000000"/>
          <w:sz w:val="20"/>
          <w:szCs w:val="20"/>
          <w:highlight w:val="white"/>
        </w:rPr>
      </w:pPr>
      <w:ins w:id="600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6009" w:author="Michael Bell" w:date="2013-05-06T18:07:00Z"/>
          <w:rFonts w:ascii="Courier New" w:hAnsi="Courier New" w:cs="Courier New"/>
          <w:color w:val="008000"/>
          <w:sz w:val="20"/>
          <w:szCs w:val="20"/>
          <w:highlight w:val="white"/>
        </w:rPr>
      </w:pPr>
      <w:ins w:id="6010" w:author="Michael Bell" w:date="2013-05-06T18:07: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6011" w:author="Michael Bell" w:date="2013-05-06T18:07:00Z"/>
          <w:rFonts w:ascii="Courier New" w:hAnsi="Courier New" w:cs="Courier New"/>
          <w:color w:val="008000"/>
          <w:sz w:val="20"/>
          <w:szCs w:val="20"/>
          <w:highlight w:val="white"/>
        </w:rPr>
      </w:pPr>
      <w:ins w:id="6012" w:author="Michael Bell" w:date="2013-05-06T18:07: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6013" w:author="Michael Bell" w:date="2013-05-06T18:07:00Z"/>
          <w:rFonts w:ascii="Courier New" w:hAnsi="Courier New" w:cs="Courier New"/>
          <w:color w:val="008000"/>
          <w:sz w:val="20"/>
          <w:szCs w:val="20"/>
          <w:highlight w:val="white"/>
        </w:rPr>
      </w:pPr>
      <w:ins w:id="6014" w:author="Michael Bell" w:date="2013-05-06T18:07: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6015" w:author="Michael Bell" w:date="2013-05-06T18:07:00Z"/>
          <w:rFonts w:ascii="Courier New" w:hAnsi="Courier New" w:cs="Courier New"/>
          <w:color w:val="000000"/>
          <w:sz w:val="20"/>
          <w:szCs w:val="20"/>
          <w:highlight w:val="white"/>
        </w:rPr>
      </w:pPr>
      <w:ins w:id="601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6017" w:author="Michael Bell" w:date="2013-05-06T18:07:00Z"/>
          <w:rFonts w:ascii="Courier New" w:hAnsi="Courier New" w:cs="Courier New"/>
          <w:color w:val="000000"/>
          <w:sz w:val="20"/>
          <w:szCs w:val="20"/>
          <w:highlight w:val="white"/>
        </w:rPr>
      </w:pPr>
      <w:ins w:id="601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6019" w:author="Michael Bell" w:date="2013-05-06T18:07:00Z"/>
          <w:rFonts w:ascii="Courier New" w:hAnsi="Courier New" w:cs="Courier New"/>
          <w:color w:val="000000"/>
          <w:sz w:val="20"/>
          <w:szCs w:val="20"/>
          <w:highlight w:val="white"/>
        </w:rPr>
      </w:pPr>
      <w:ins w:id="6020"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6021" w:author="Michael Bell" w:date="2013-05-06T18:07:00Z"/>
          <w:rFonts w:ascii="Courier New" w:hAnsi="Courier New" w:cs="Courier New"/>
          <w:color w:val="008000"/>
          <w:sz w:val="20"/>
          <w:szCs w:val="20"/>
          <w:highlight w:val="white"/>
        </w:rPr>
      </w:pPr>
      <w:ins w:id="602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6023" w:author="Michael Bell" w:date="2013-05-06T18:07:00Z"/>
          <w:rFonts w:ascii="Courier New" w:hAnsi="Courier New" w:cs="Courier New"/>
          <w:color w:val="000000"/>
          <w:sz w:val="20"/>
          <w:szCs w:val="20"/>
          <w:highlight w:val="white"/>
        </w:rPr>
      </w:pPr>
      <w:ins w:id="602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6025" w:author="Michael Bell" w:date="2013-05-06T18:07:00Z"/>
          <w:rFonts w:ascii="Courier New" w:hAnsi="Courier New" w:cs="Courier New"/>
          <w:color w:val="000000"/>
          <w:sz w:val="20"/>
          <w:szCs w:val="20"/>
          <w:highlight w:val="white"/>
        </w:rPr>
      </w:pPr>
      <w:ins w:id="602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6027" w:author="Michael Bell" w:date="2013-05-06T18:07:00Z"/>
          <w:rFonts w:ascii="Courier New" w:hAnsi="Courier New" w:cs="Courier New"/>
          <w:color w:val="008000"/>
          <w:sz w:val="20"/>
          <w:szCs w:val="20"/>
          <w:highlight w:val="white"/>
        </w:rPr>
      </w:pPr>
      <w:ins w:id="6028"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6029" w:author="Michael Bell" w:date="2013-05-06T18:07:00Z"/>
          <w:rFonts w:ascii="Courier New" w:hAnsi="Courier New" w:cs="Courier New"/>
          <w:color w:val="000000"/>
          <w:sz w:val="20"/>
          <w:szCs w:val="20"/>
          <w:highlight w:val="white"/>
        </w:rPr>
      </w:pPr>
      <w:ins w:id="603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179F56E" w14:textId="77777777" w:rsidR="003A2FEE" w:rsidRDefault="003A2FEE" w:rsidP="003A2FEE">
      <w:pPr>
        <w:autoSpaceDE w:val="0"/>
        <w:autoSpaceDN w:val="0"/>
        <w:adjustRightInd w:val="0"/>
        <w:spacing w:after="0" w:line="240" w:lineRule="auto"/>
        <w:rPr>
          <w:ins w:id="6031" w:author="Michael Bell" w:date="2013-05-06T18:07:00Z"/>
          <w:rFonts w:ascii="Courier New" w:hAnsi="Courier New" w:cs="Courier New"/>
          <w:color w:val="008000"/>
          <w:sz w:val="20"/>
          <w:szCs w:val="20"/>
          <w:highlight w:val="white"/>
        </w:rPr>
      </w:pPr>
      <w:ins w:id="6032"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6033" w:author="Michael Bell" w:date="2013-05-06T18:07:00Z"/>
          <w:rFonts w:ascii="Courier New" w:hAnsi="Courier New" w:cs="Courier New"/>
          <w:color w:val="000000"/>
          <w:sz w:val="20"/>
          <w:szCs w:val="20"/>
          <w:highlight w:val="white"/>
        </w:rPr>
      </w:pPr>
      <w:ins w:id="603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6035" w:author="Michael Bell" w:date="2013-05-06T18:10:00Z"/>
          <w:rFonts w:ascii="Courier New" w:hAnsi="Courier New" w:cs="Courier New"/>
          <w:b/>
          <w:bCs/>
          <w:color w:val="000080"/>
          <w:sz w:val="20"/>
          <w:szCs w:val="20"/>
          <w:highlight w:val="white"/>
        </w:rPr>
      </w:pPr>
      <w:ins w:id="6036"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6037" w:author="Michael Bell" w:date="2013-05-06T18:10:00Z"/>
          <w:rFonts w:ascii="Courier New" w:hAnsi="Courier New" w:cs="Courier New"/>
          <w:b/>
          <w:bCs/>
          <w:color w:val="000080"/>
          <w:sz w:val="20"/>
          <w:szCs w:val="20"/>
          <w:highlight w:val="white"/>
        </w:rPr>
      </w:pPr>
      <w:ins w:id="6038"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rsidP="00973ACE">
      <w:pPr>
        <w:pStyle w:val="Heading2"/>
        <w:rPr>
          <w:ins w:id="6039" w:author="Michael Bell" w:date="2013-05-06T18:10:00Z"/>
          <w:highlight w:val="white"/>
        </w:rPr>
        <w:pPrChange w:id="6040" w:author="Michael Bell" w:date="2013-05-06T18:10:00Z">
          <w:pPr>
            <w:autoSpaceDE w:val="0"/>
            <w:autoSpaceDN w:val="0"/>
            <w:adjustRightInd w:val="0"/>
            <w:spacing w:after="0" w:line="240" w:lineRule="auto"/>
          </w:pPr>
        </w:pPrChange>
      </w:pPr>
      <w:ins w:id="6041" w:author="Michael Bell" w:date="2013-05-06T18:10:00Z">
        <w:r>
          <w:rPr>
            <w:highlight w:val="white"/>
          </w:rPr>
          <w:lastRenderedPageBreak/>
          <w:t>setBacklight.ino</w:t>
        </w:r>
      </w:ins>
    </w:p>
    <w:p w14:paraId="1FCDB685" w14:textId="77777777" w:rsidR="00973ACE" w:rsidRDefault="00973ACE" w:rsidP="00973ACE">
      <w:pPr>
        <w:autoSpaceDE w:val="0"/>
        <w:autoSpaceDN w:val="0"/>
        <w:adjustRightInd w:val="0"/>
        <w:spacing w:after="0" w:line="240" w:lineRule="auto"/>
        <w:rPr>
          <w:ins w:id="6042" w:author="Michael Bell" w:date="2013-05-06T18:10:00Z"/>
          <w:rFonts w:ascii="Courier New" w:hAnsi="Courier New" w:cs="Courier New"/>
          <w:color w:val="008000"/>
          <w:sz w:val="20"/>
          <w:szCs w:val="20"/>
          <w:highlight w:val="white"/>
        </w:rPr>
      </w:pPr>
      <w:ins w:id="6043"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6044"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6045" w:author="Michael Bell" w:date="2013-05-06T18:10:00Z"/>
          <w:rFonts w:ascii="Courier New" w:hAnsi="Courier New" w:cs="Courier New"/>
          <w:color w:val="008000"/>
          <w:sz w:val="20"/>
          <w:szCs w:val="20"/>
          <w:highlight w:val="white"/>
        </w:rPr>
      </w:pPr>
      <w:ins w:id="6046"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6047" w:author="Michael Bell" w:date="2013-05-06T18:10:00Z"/>
          <w:rFonts w:ascii="Courier New" w:hAnsi="Courier New" w:cs="Courier New"/>
          <w:color w:val="008000"/>
          <w:sz w:val="20"/>
          <w:szCs w:val="20"/>
          <w:highlight w:val="white"/>
        </w:rPr>
      </w:pPr>
      <w:ins w:id="6048"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6049" w:author="Michael Bell" w:date="2013-05-06T18:10:00Z"/>
          <w:rFonts w:ascii="Courier New" w:hAnsi="Courier New" w:cs="Courier New"/>
          <w:color w:val="008000"/>
          <w:sz w:val="20"/>
          <w:szCs w:val="20"/>
          <w:highlight w:val="white"/>
        </w:rPr>
      </w:pPr>
      <w:ins w:id="6050"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6051" w:author="Michael Bell" w:date="2013-05-06T18:10:00Z"/>
          <w:rFonts w:ascii="Courier New" w:hAnsi="Courier New" w:cs="Courier New"/>
          <w:color w:val="008000"/>
          <w:sz w:val="20"/>
          <w:szCs w:val="20"/>
          <w:highlight w:val="white"/>
        </w:rPr>
      </w:pPr>
      <w:ins w:id="6052"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6053" w:author="Michael Bell" w:date="2013-05-06T18:10:00Z"/>
          <w:rFonts w:ascii="Courier New" w:hAnsi="Courier New" w:cs="Courier New"/>
          <w:color w:val="008000"/>
          <w:sz w:val="20"/>
          <w:szCs w:val="20"/>
          <w:highlight w:val="white"/>
        </w:rPr>
      </w:pPr>
      <w:ins w:id="6054" w:author="Michael Bell" w:date="2013-05-06T18:10:00Z">
        <w:r>
          <w:rPr>
            <w:rFonts w:ascii="Courier New" w:hAnsi="Courier New" w:cs="Courier New"/>
            <w:color w:val="008000"/>
            <w:sz w:val="20"/>
            <w:szCs w:val="20"/>
            <w:highlight w:val="white"/>
          </w:rPr>
          <w:t xml:space="preserve"> Hornby trainset automation</w:t>
        </w:r>
      </w:ins>
    </w:p>
    <w:p w14:paraId="7D6B11C5" w14:textId="77777777" w:rsidR="00973ACE" w:rsidRDefault="00973ACE" w:rsidP="00973ACE">
      <w:pPr>
        <w:autoSpaceDE w:val="0"/>
        <w:autoSpaceDN w:val="0"/>
        <w:adjustRightInd w:val="0"/>
        <w:spacing w:after="0" w:line="240" w:lineRule="auto"/>
        <w:rPr>
          <w:ins w:id="6055" w:author="Michael Bell" w:date="2013-05-06T18:10:00Z"/>
          <w:rFonts w:ascii="Courier New" w:hAnsi="Courier New" w:cs="Courier New"/>
          <w:color w:val="008000"/>
          <w:sz w:val="20"/>
          <w:szCs w:val="20"/>
          <w:highlight w:val="white"/>
        </w:rPr>
      </w:pPr>
      <w:ins w:id="6056"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6057" w:author="Michael Bell" w:date="2013-05-06T18:10:00Z"/>
          <w:rFonts w:ascii="Courier New" w:hAnsi="Courier New" w:cs="Courier New"/>
          <w:color w:val="008000"/>
          <w:sz w:val="20"/>
          <w:szCs w:val="20"/>
          <w:highlight w:val="white"/>
        </w:rPr>
      </w:pPr>
      <w:ins w:id="6058"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6059" w:author="Michael Bell" w:date="2013-05-06T18:10:00Z"/>
          <w:rFonts w:ascii="Courier New" w:hAnsi="Courier New" w:cs="Courier New"/>
          <w:color w:val="008000"/>
          <w:sz w:val="20"/>
          <w:szCs w:val="20"/>
          <w:highlight w:val="white"/>
        </w:rPr>
      </w:pPr>
      <w:ins w:id="6060"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6061" w:author="Michael Bell" w:date="2013-05-06T18:10:00Z"/>
          <w:rFonts w:ascii="Courier New" w:hAnsi="Courier New" w:cs="Courier New"/>
          <w:color w:val="008000"/>
          <w:sz w:val="20"/>
          <w:szCs w:val="20"/>
          <w:highlight w:val="white"/>
        </w:rPr>
      </w:pPr>
      <w:ins w:id="6062"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6063" w:author="Michael Bell" w:date="2013-05-06T18:10:00Z"/>
          <w:rFonts w:ascii="Courier New" w:hAnsi="Courier New" w:cs="Courier New"/>
          <w:color w:val="008000"/>
          <w:sz w:val="20"/>
          <w:szCs w:val="20"/>
          <w:highlight w:val="white"/>
        </w:rPr>
      </w:pPr>
      <w:ins w:id="6064"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6065" w:author="Michael Bell" w:date="2013-05-06T18:10:00Z"/>
          <w:rFonts w:ascii="Courier New" w:hAnsi="Courier New" w:cs="Courier New"/>
          <w:color w:val="008000"/>
          <w:sz w:val="20"/>
          <w:szCs w:val="20"/>
          <w:highlight w:val="white"/>
        </w:rPr>
      </w:pPr>
      <w:ins w:id="6066"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6067" w:author="Michael Bell" w:date="2013-05-06T18:10:00Z"/>
          <w:rFonts w:ascii="Courier New" w:hAnsi="Courier New" w:cs="Courier New"/>
          <w:color w:val="008000"/>
          <w:sz w:val="20"/>
          <w:szCs w:val="20"/>
          <w:highlight w:val="white"/>
        </w:rPr>
      </w:pPr>
      <w:ins w:id="6068"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6069" w:author="Michael Bell" w:date="2013-05-06T18:10:00Z"/>
          <w:rFonts w:ascii="Courier New" w:hAnsi="Courier New" w:cs="Courier New"/>
          <w:color w:val="000000"/>
          <w:sz w:val="20"/>
          <w:szCs w:val="20"/>
          <w:highlight w:val="white"/>
        </w:rPr>
      </w:pPr>
      <w:ins w:id="6070"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6071" w:author="Michael Bell" w:date="2013-05-06T18:10:00Z"/>
          <w:rFonts w:ascii="Courier New" w:hAnsi="Courier New" w:cs="Courier New"/>
          <w:color w:val="000000"/>
          <w:sz w:val="20"/>
          <w:szCs w:val="20"/>
          <w:highlight w:val="white"/>
        </w:rPr>
      </w:pPr>
      <w:ins w:id="6072"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6073" w:author="Michael Bell" w:date="2013-05-06T18:10:00Z"/>
          <w:rFonts w:ascii="Courier New" w:hAnsi="Courier New" w:cs="Courier New"/>
          <w:color w:val="000000"/>
          <w:sz w:val="20"/>
          <w:szCs w:val="20"/>
          <w:highlight w:val="white"/>
        </w:rPr>
      </w:pPr>
      <w:ins w:id="6074" w:author="Michael Bell" w:date="2013-05-06T18:10: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6075" w:author="Michael Bell" w:date="2013-05-06T18:10:00Z"/>
          <w:rFonts w:ascii="Courier New" w:hAnsi="Courier New" w:cs="Courier New"/>
          <w:color w:val="000000"/>
          <w:sz w:val="20"/>
          <w:szCs w:val="20"/>
          <w:highlight w:val="white"/>
        </w:rPr>
      </w:pPr>
      <w:ins w:id="6076"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6077" w:author="Michael Bell" w:date="2013-05-06T18:10:00Z"/>
          <w:rFonts w:ascii="Courier New" w:hAnsi="Courier New" w:cs="Courier New"/>
          <w:color w:val="000000"/>
          <w:sz w:val="20"/>
          <w:szCs w:val="20"/>
          <w:highlight w:val="white"/>
        </w:rPr>
      </w:pPr>
      <w:ins w:id="6078"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6079" w:author="Michael Bell" w:date="2013-05-06T18:10:00Z"/>
          <w:rFonts w:ascii="Courier New" w:hAnsi="Courier New" w:cs="Courier New"/>
          <w:color w:val="008000"/>
          <w:sz w:val="20"/>
          <w:szCs w:val="20"/>
          <w:highlight w:val="white"/>
        </w:rPr>
      </w:pPr>
      <w:ins w:id="6080"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6081" w:author="Michael Bell" w:date="2013-05-06T18:10:00Z"/>
          <w:rFonts w:ascii="Courier New" w:hAnsi="Courier New" w:cs="Courier New"/>
          <w:color w:val="000000"/>
          <w:sz w:val="20"/>
          <w:szCs w:val="20"/>
          <w:highlight w:val="white"/>
        </w:rPr>
      </w:pPr>
      <w:ins w:id="6082"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6083" w:author="Michael Bell" w:date="2013-05-06T18:10:00Z"/>
          <w:rFonts w:ascii="Courier New" w:hAnsi="Courier New" w:cs="Courier New"/>
          <w:color w:val="000000"/>
          <w:sz w:val="20"/>
          <w:szCs w:val="20"/>
          <w:highlight w:val="white"/>
        </w:rPr>
      </w:pPr>
      <w:ins w:id="6084"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6085" w:author="Michael Bell" w:date="2013-05-06T18:10:00Z"/>
          <w:rFonts w:ascii="Courier New" w:hAnsi="Courier New" w:cs="Courier New"/>
          <w:color w:val="008000"/>
          <w:sz w:val="20"/>
          <w:szCs w:val="20"/>
          <w:highlight w:val="white"/>
        </w:rPr>
      </w:pPr>
      <w:ins w:id="6086"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rsidP="00973ACE">
      <w:pPr>
        <w:rPr>
          <w:ins w:id="6087" w:author="Michael Bell" w:date="2013-05-06T18:07:00Z"/>
          <w:highlight w:val="white"/>
          <w:rPrChange w:id="6088" w:author="Michael Bell" w:date="2013-05-06T18:10:00Z">
            <w:rPr>
              <w:ins w:id="6089" w:author="Michael Bell" w:date="2013-05-06T18:07:00Z"/>
              <w:highlight w:val="white"/>
            </w:rPr>
          </w:rPrChange>
        </w:rPr>
        <w:pPrChange w:id="6090" w:author="Michael Bell" w:date="2013-05-06T18:10:00Z">
          <w:pPr>
            <w:autoSpaceDE w:val="0"/>
            <w:autoSpaceDN w:val="0"/>
            <w:adjustRightInd w:val="0"/>
            <w:spacing w:after="0" w:line="240" w:lineRule="auto"/>
          </w:pPr>
        </w:pPrChange>
      </w:pPr>
      <w:ins w:id="6091"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38BB5C7A" w:rsidR="003A2FEE" w:rsidRDefault="003A2FEE" w:rsidP="003A2FEE">
      <w:pPr>
        <w:rPr>
          <w:ins w:id="6092" w:author="Michael Bell" w:date="2013-05-06T18:00:00Z"/>
        </w:rPr>
        <w:pPrChange w:id="6093" w:author="Michael Bell" w:date="2013-05-06T18:01:00Z">
          <w:pPr/>
        </w:pPrChange>
      </w:pPr>
      <w:ins w:id="6094" w:author="Michael Bell" w:date="2013-05-06T18:00:00Z">
        <w:r>
          <w:br w:type="page"/>
        </w:r>
      </w:ins>
    </w:p>
    <w:p w14:paraId="27DB254D" w14:textId="088DD228" w:rsidR="00D3128F" w:rsidDel="003A2FEE" w:rsidRDefault="00D3128F" w:rsidP="002F1085">
      <w:pPr>
        <w:rPr>
          <w:del w:id="6095" w:author="Michael Bell" w:date="2013-05-06T18:07:00Z"/>
        </w:rPr>
      </w:pPr>
    </w:p>
    <w:p w14:paraId="401C6A5E" w14:textId="77777777" w:rsidR="00215B84" w:rsidRDefault="002E4C56" w:rsidP="002E4C56">
      <w:pPr>
        <w:pStyle w:val="Heading1"/>
        <w:rPr>
          <w:ins w:id="6096" w:author="Michael Bell" w:date="2013-05-06T18:34:00Z"/>
        </w:rPr>
      </w:pPr>
      <w:bookmarkStart w:id="6097" w:name="_Toc228847797"/>
      <w:r>
        <w:t>Testing</w:t>
      </w:r>
      <w:bookmarkEnd w:id="6097"/>
    </w:p>
    <w:p w14:paraId="4BDEA985" w14:textId="57AA0401" w:rsidR="00215B84" w:rsidRDefault="00215B84" w:rsidP="00215B84">
      <w:pPr>
        <w:rPr>
          <w:ins w:id="6098" w:author="Michael Bell" w:date="2013-05-06T18:35:00Z"/>
          <w:noProof/>
          <w:lang w:eastAsia="en-GB"/>
        </w:rPr>
        <w:pPrChange w:id="6099" w:author="Michael Bell" w:date="2013-05-06T18:34:00Z">
          <w:pPr>
            <w:pStyle w:val="Heading1"/>
          </w:pPr>
        </w:pPrChange>
      </w:pPr>
      <w:ins w:id="6100" w:author="Michael Bell" w:date="2013-05-06T18:36:00Z">
        <w:r>
          <w:rPr>
            <w:noProof/>
            <w:lang w:eastAsia="en-GB"/>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ins>
    </w:p>
    <w:p w14:paraId="4853E7A9" w14:textId="4F88042E" w:rsidR="002E4C56" w:rsidRDefault="00215B84" w:rsidP="00215B84">
      <w:pPr>
        <w:rPr>
          <w:ins w:id="6101" w:author="Michael Bell" w:date="2013-05-06T18:33:00Z"/>
        </w:rPr>
        <w:pPrChange w:id="6102" w:author="Michael Bell" w:date="2013-05-06T18:34:00Z">
          <w:pPr>
            <w:pStyle w:val="Heading1"/>
          </w:pPr>
        </w:pPrChange>
      </w:pPr>
      <w:ins w:id="6103" w:author="Michael Bell" w:date="2013-05-06T18:35:00Z">
        <w:r>
          <w:rPr>
            <w:noProof/>
            <w:lang w:eastAsia="en-GB"/>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ins>
    </w:p>
    <w:p w14:paraId="5FDFD50D" w14:textId="282BFC87" w:rsidR="00215B84" w:rsidRPr="00215B84" w:rsidRDefault="00215B84" w:rsidP="00215B84">
      <w:pPr>
        <w:rPr>
          <w:ins w:id="6104" w:author="Michael Bell" w:date="2013-05-06T18:32:00Z"/>
          <w:rPrChange w:id="6105" w:author="Michael Bell" w:date="2013-05-06T18:33:00Z">
            <w:rPr>
              <w:ins w:id="6106" w:author="Michael Bell" w:date="2013-05-06T18:32:00Z"/>
            </w:rPr>
          </w:rPrChange>
        </w:rPr>
        <w:pPrChange w:id="6107" w:author="Michael Bell" w:date="2013-05-06T18:33:00Z">
          <w:pPr>
            <w:pStyle w:val="Heading1"/>
          </w:pPr>
        </w:pPrChange>
      </w:pPr>
      <w:ins w:id="6108" w:author="Michael Bell" w:date="2013-05-06T18:32:00Z">
        <w:r>
          <w:rPr>
            <w:noProof/>
            <w:lang w:eastAsia="en-GB"/>
          </w:rPr>
          <w:lastRenderedPageBreak/>
          <w:drawing>
            <wp:anchor distT="0" distB="0" distL="114300" distR="114300" simplePos="0" relativeHeight="251659776"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E0899BD" w14:textId="7D24621A" w:rsidR="00215B84" w:rsidRPr="00215B84" w:rsidRDefault="00215B84" w:rsidP="00215B84">
      <w:pPr>
        <w:rPr>
          <w:rPrChange w:id="6109" w:author="Michael Bell" w:date="2013-05-06T18:32:00Z">
            <w:rPr/>
          </w:rPrChange>
        </w:rPr>
        <w:pPrChange w:id="6110" w:author="Michael Bell" w:date="2013-05-06T18:32:00Z">
          <w:pPr>
            <w:pStyle w:val="Heading1"/>
          </w:pPr>
        </w:pPrChange>
      </w:pPr>
      <w:ins w:id="6111" w:author="Michael Bell" w:date="2013-05-06T18:33:00Z">
        <w:r>
          <w:br w:type="textWrapping" w:clear="all"/>
        </w:r>
      </w:ins>
    </w:p>
    <w:p w14:paraId="33013961" w14:textId="113BAC99" w:rsidR="0083152B" w:rsidDel="00215B84" w:rsidRDefault="0083152B" w:rsidP="0083152B">
      <w:pPr>
        <w:pStyle w:val="Heading3"/>
        <w:rPr>
          <w:del w:id="6112" w:author="Michael Bell" w:date="2013-05-06T18:32:00Z"/>
        </w:rPr>
      </w:pPr>
      <w:del w:id="6113" w:author="Michael Bell" w:date="2013-05-06T18:32:00Z">
        <w:r w:rsidDel="00215B84">
          <w:delText>interface testing</w:delText>
        </w:r>
      </w:del>
    </w:p>
    <w:p w14:paraId="40231229" w14:textId="3B5E8A69" w:rsidR="0083152B" w:rsidDel="00215B84" w:rsidRDefault="0083152B" w:rsidP="0083152B">
      <w:pPr>
        <w:pStyle w:val="Heading4"/>
        <w:rPr>
          <w:del w:id="6114" w:author="Michael Bell" w:date="2013-05-06T18:32:00Z"/>
        </w:rPr>
      </w:pPr>
      <w:del w:id="6115" w:author="Michael Bell" w:date="2013-05-06T18:32:00Z">
        <w:r w:rsidDel="00215B84">
          <w:delText>navigation Through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16EB0E93" w14:textId="0ED1FE12" w:rsidTr="008B221E">
        <w:trPr>
          <w:del w:id="6116" w:author="Michael Bell" w:date="2013-05-06T18:32:00Z"/>
        </w:trPr>
        <w:tc>
          <w:tcPr>
            <w:tcW w:w="3080" w:type="dxa"/>
            <w:shd w:val="clear" w:color="auto" w:fill="F2DBDB" w:themeFill="accent2" w:themeFillTint="33"/>
          </w:tcPr>
          <w:p w14:paraId="1C7C73C2" w14:textId="34F0BBE1" w:rsidR="0083152B" w:rsidDel="00215B84" w:rsidRDefault="0083152B" w:rsidP="008B221E">
            <w:pPr>
              <w:rPr>
                <w:del w:id="6117" w:author="Michael Bell" w:date="2013-05-06T18:32:00Z"/>
              </w:rPr>
            </w:pPr>
            <w:del w:id="6118" w:author="Michael Bell" w:date="2013-05-06T18:32:00Z">
              <w:r w:rsidDel="00215B84">
                <w:delText>Object</w:delText>
              </w:r>
            </w:del>
          </w:p>
        </w:tc>
        <w:tc>
          <w:tcPr>
            <w:tcW w:w="3081" w:type="dxa"/>
            <w:shd w:val="clear" w:color="auto" w:fill="F2DBDB" w:themeFill="accent2" w:themeFillTint="33"/>
          </w:tcPr>
          <w:p w14:paraId="6D718A2D" w14:textId="1264897F" w:rsidR="0083152B" w:rsidDel="00215B84" w:rsidRDefault="0083152B" w:rsidP="008B221E">
            <w:pPr>
              <w:rPr>
                <w:del w:id="6119" w:author="Michael Bell" w:date="2013-05-06T18:32:00Z"/>
              </w:rPr>
            </w:pPr>
            <w:del w:id="6120" w:author="Michael Bell" w:date="2013-05-06T18:32:00Z">
              <w:r w:rsidDel="00215B84">
                <w:delText>Can be reached</w:delText>
              </w:r>
            </w:del>
          </w:p>
        </w:tc>
        <w:tc>
          <w:tcPr>
            <w:tcW w:w="3081" w:type="dxa"/>
            <w:shd w:val="clear" w:color="auto" w:fill="F2DBDB" w:themeFill="accent2" w:themeFillTint="33"/>
          </w:tcPr>
          <w:p w14:paraId="37CEE319" w14:textId="35FB900C" w:rsidR="0083152B" w:rsidDel="00215B84" w:rsidRDefault="0083152B" w:rsidP="008B221E">
            <w:pPr>
              <w:rPr>
                <w:del w:id="6121" w:author="Michael Bell" w:date="2013-05-06T18:32:00Z"/>
              </w:rPr>
            </w:pPr>
            <w:del w:id="6122" w:author="Michael Bell" w:date="2013-05-06T18:32:00Z">
              <w:r w:rsidDel="00215B84">
                <w:delText>Can return to menu</w:delText>
              </w:r>
            </w:del>
          </w:p>
        </w:tc>
      </w:tr>
      <w:tr w:rsidR="0083152B" w:rsidDel="00215B84" w14:paraId="05D51DBB" w14:textId="13A52915" w:rsidTr="008B221E">
        <w:trPr>
          <w:del w:id="6123" w:author="Michael Bell" w:date="2013-05-06T18:32:00Z"/>
        </w:trPr>
        <w:tc>
          <w:tcPr>
            <w:tcW w:w="3080" w:type="dxa"/>
            <w:shd w:val="clear" w:color="auto" w:fill="F2DBDB" w:themeFill="accent2" w:themeFillTint="33"/>
          </w:tcPr>
          <w:p w14:paraId="529AE4BC" w14:textId="290CA69F" w:rsidR="0083152B" w:rsidDel="00215B84" w:rsidRDefault="0083152B" w:rsidP="008B221E">
            <w:pPr>
              <w:rPr>
                <w:del w:id="6124" w:author="Michael Bell" w:date="2013-05-06T18:32:00Z"/>
              </w:rPr>
            </w:pPr>
            <w:del w:id="6125" w:author="Michael Bell" w:date="2013-05-06T18:32:00Z">
              <w:r w:rsidDel="00215B84">
                <w:delText>Destination: Hawkhaven</w:delText>
              </w:r>
            </w:del>
          </w:p>
        </w:tc>
        <w:tc>
          <w:tcPr>
            <w:tcW w:w="3081" w:type="dxa"/>
          </w:tcPr>
          <w:p w14:paraId="1B45D724" w14:textId="6560F06F" w:rsidR="0083152B" w:rsidDel="00215B84" w:rsidRDefault="0083152B" w:rsidP="008B221E">
            <w:pPr>
              <w:rPr>
                <w:del w:id="6126" w:author="Michael Bell" w:date="2013-05-06T18:32:00Z"/>
              </w:rPr>
            </w:pPr>
          </w:p>
        </w:tc>
        <w:tc>
          <w:tcPr>
            <w:tcW w:w="3081" w:type="dxa"/>
          </w:tcPr>
          <w:p w14:paraId="615B478F" w14:textId="52F4C7E3" w:rsidR="0083152B" w:rsidDel="00215B84" w:rsidRDefault="0083152B" w:rsidP="008B221E">
            <w:pPr>
              <w:rPr>
                <w:del w:id="6127" w:author="Michael Bell" w:date="2013-05-06T18:32:00Z"/>
              </w:rPr>
            </w:pPr>
          </w:p>
        </w:tc>
      </w:tr>
      <w:tr w:rsidR="0083152B" w:rsidDel="00215B84" w14:paraId="13D2BF7D" w14:textId="2AA6E346" w:rsidTr="008B221E">
        <w:trPr>
          <w:del w:id="6128" w:author="Michael Bell" w:date="2013-05-06T18:32:00Z"/>
        </w:trPr>
        <w:tc>
          <w:tcPr>
            <w:tcW w:w="3080" w:type="dxa"/>
            <w:shd w:val="clear" w:color="auto" w:fill="F2DBDB" w:themeFill="accent2" w:themeFillTint="33"/>
          </w:tcPr>
          <w:p w14:paraId="5BE24E2C" w14:textId="4225C765" w:rsidR="0083152B" w:rsidDel="00215B84" w:rsidRDefault="0083152B" w:rsidP="008B221E">
            <w:pPr>
              <w:rPr>
                <w:del w:id="6129" w:author="Michael Bell" w:date="2013-05-06T18:32:00Z"/>
              </w:rPr>
            </w:pPr>
            <w:del w:id="6130" w:author="Michael Bell" w:date="2013-05-06T18:32:00Z">
              <w:r w:rsidDel="00215B84">
                <w:delText>Destination: Remilo</w:delText>
              </w:r>
            </w:del>
          </w:p>
        </w:tc>
        <w:tc>
          <w:tcPr>
            <w:tcW w:w="3081" w:type="dxa"/>
          </w:tcPr>
          <w:p w14:paraId="13DDD384" w14:textId="3E5F5372" w:rsidR="0083152B" w:rsidDel="00215B84" w:rsidRDefault="0083152B" w:rsidP="008B221E">
            <w:pPr>
              <w:rPr>
                <w:del w:id="6131" w:author="Michael Bell" w:date="2013-05-06T18:32:00Z"/>
              </w:rPr>
            </w:pPr>
          </w:p>
        </w:tc>
        <w:tc>
          <w:tcPr>
            <w:tcW w:w="3081" w:type="dxa"/>
          </w:tcPr>
          <w:p w14:paraId="40082726" w14:textId="6A110983" w:rsidR="0083152B" w:rsidDel="00215B84" w:rsidRDefault="0083152B" w:rsidP="008B221E">
            <w:pPr>
              <w:rPr>
                <w:del w:id="6132" w:author="Michael Bell" w:date="2013-05-06T18:32:00Z"/>
              </w:rPr>
            </w:pPr>
          </w:p>
        </w:tc>
      </w:tr>
      <w:tr w:rsidR="0083152B" w:rsidDel="00215B84" w14:paraId="441B13F2" w14:textId="28CADD2A" w:rsidTr="008B221E">
        <w:trPr>
          <w:del w:id="6133" w:author="Michael Bell" w:date="2013-05-06T18:32:00Z"/>
        </w:trPr>
        <w:tc>
          <w:tcPr>
            <w:tcW w:w="3080" w:type="dxa"/>
            <w:shd w:val="clear" w:color="auto" w:fill="F2DBDB" w:themeFill="accent2" w:themeFillTint="33"/>
          </w:tcPr>
          <w:p w14:paraId="1708DA5B" w14:textId="5F69B17F" w:rsidR="0083152B" w:rsidDel="00215B84" w:rsidRDefault="0083152B" w:rsidP="008B221E">
            <w:pPr>
              <w:rPr>
                <w:del w:id="6134" w:author="Michael Bell" w:date="2013-05-06T18:32:00Z"/>
              </w:rPr>
            </w:pPr>
            <w:del w:id="6135" w:author="Michael Bell" w:date="2013-05-06T18:32:00Z">
              <w:r w:rsidDel="00215B84">
                <w:delText>Destination: Allantown</w:delText>
              </w:r>
            </w:del>
          </w:p>
        </w:tc>
        <w:tc>
          <w:tcPr>
            <w:tcW w:w="3081" w:type="dxa"/>
          </w:tcPr>
          <w:p w14:paraId="49AD9486" w14:textId="74CB3065" w:rsidR="0083152B" w:rsidDel="00215B84" w:rsidRDefault="0083152B" w:rsidP="008B221E">
            <w:pPr>
              <w:rPr>
                <w:del w:id="6136" w:author="Michael Bell" w:date="2013-05-06T18:32:00Z"/>
              </w:rPr>
            </w:pPr>
          </w:p>
        </w:tc>
        <w:tc>
          <w:tcPr>
            <w:tcW w:w="3081" w:type="dxa"/>
          </w:tcPr>
          <w:p w14:paraId="2327ACC0" w14:textId="320C9C09" w:rsidR="0083152B" w:rsidDel="00215B84" w:rsidRDefault="0083152B" w:rsidP="008B221E">
            <w:pPr>
              <w:rPr>
                <w:del w:id="6137" w:author="Michael Bell" w:date="2013-05-06T18:32:00Z"/>
              </w:rPr>
            </w:pPr>
          </w:p>
        </w:tc>
      </w:tr>
      <w:tr w:rsidR="0083152B" w:rsidDel="00215B84" w14:paraId="64D9C67C" w14:textId="72E2D91C" w:rsidTr="008B221E">
        <w:trPr>
          <w:del w:id="6138" w:author="Michael Bell" w:date="2013-05-06T18:32:00Z"/>
        </w:trPr>
        <w:tc>
          <w:tcPr>
            <w:tcW w:w="3080" w:type="dxa"/>
            <w:shd w:val="clear" w:color="auto" w:fill="F2DBDB" w:themeFill="accent2" w:themeFillTint="33"/>
          </w:tcPr>
          <w:p w14:paraId="5DD90EB8" w14:textId="09934A36" w:rsidR="0083152B" w:rsidDel="00215B84" w:rsidRDefault="0083152B" w:rsidP="008B221E">
            <w:pPr>
              <w:rPr>
                <w:del w:id="6139" w:author="Michael Bell" w:date="2013-05-06T18:32:00Z"/>
              </w:rPr>
            </w:pPr>
            <w:del w:id="6140" w:author="Michael Bell" w:date="2013-05-06T18:32:00Z">
              <w:r w:rsidDel="00215B84">
                <w:delText>Destination: Gregville</w:delText>
              </w:r>
            </w:del>
          </w:p>
        </w:tc>
        <w:tc>
          <w:tcPr>
            <w:tcW w:w="3081" w:type="dxa"/>
          </w:tcPr>
          <w:p w14:paraId="6B168095" w14:textId="7292A4B3" w:rsidR="0083152B" w:rsidDel="00215B84" w:rsidRDefault="0083152B" w:rsidP="008B221E">
            <w:pPr>
              <w:rPr>
                <w:del w:id="6141" w:author="Michael Bell" w:date="2013-05-06T18:32:00Z"/>
              </w:rPr>
            </w:pPr>
          </w:p>
        </w:tc>
        <w:tc>
          <w:tcPr>
            <w:tcW w:w="3081" w:type="dxa"/>
          </w:tcPr>
          <w:p w14:paraId="594FC8DE" w14:textId="7EC551DF" w:rsidR="0083152B" w:rsidDel="00215B84" w:rsidRDefault="0083152B" w:rsidP="008B221E">
            <w:pPr>
              <w:rPr>
                <w:del w:id="6142" w:author="Michael Bell" w:date="2013-05-06T18:32:00Z"/>
              </w:rPr>
            </w:pPr>
          </w:p>
        </w:tc>
      </w:tr>
      <w:tr w:rsidR="0083152B" w:rsidDel="00215B84" w14:paraId="5B1BA5BF" w14:textId="3C01C71F" w:rsidTr="008B221E">
        <w:trPr>
          <w:del w:id="6143" w:author="Michael Bell" w:date="2013-05-06T18:32:00Z"/>
        </w:trPr>
        <w:tc>
          <w:tcPr>
            <w:tcW w:w="3080" w:type="dxa"/>
            <w:shd w:val="clear" w:color="auto" w:fill="F2DBDB" w:themeFill="accent2" w:themeFillTint="33"/>
          </w:tcPr>
          <w:p w14:paraId="11A07B16" w14:textId="03B0062E" w:rsidR="0083152B" w:rsidDel="00215B84" w:rsidRDefault="0083152B" w:rsidP="008B221E">
            <w:pPr>
              <w:rPr>
                <w:del w:id="6144" w:author="Michael Bell" w:date="2013-05-06T18:32:00Z"/>
              </w:rPr>
            </w:pPr>
            <w:del w:id="6145" w:author="Michael Bell" w:date="2013-05-06T18:32:00Z">
              <w:r w:rsidDel="00215B84">
                <w:delText>Destination: Leovetticutte</w:delText>
              </w:r>
            </w:del>
          </w:p>
        </w:tc>
        <w:tc>
          <w:tcPr>
            <w:tcW w:w="3081" w:type="dxa"/>
          </w:tcPr>
          <w:p w14:paraId="549EAE04" w14:textId="12E9C1B2" w:rsidR="0083152B" w:rsidDel="00215B84" w:rsidRDefault="0083152B" w:rsidP="008B221E">
            <w:pPr>
              <w:rPr>
                <w:del w:id="6146" w:author="Michael Bell" w:date="2013-05-06T18:32:00Z"/>
              </w:rPr>
            </w:pPr>
          </w:p>
        </w:tc>
        <w:tc>
          <w:tcPr>
            <w:tcW w:w="3081" w:type="dxa"/>
          </w:tcPr>
          <w:p w14:paraId="6686C40A" w14:textId="2CB878DF" w:rsidR="0083152B" w:rsidDel="00215B84" w:rsidRDefault="0083152B" w:rsidP="008B221E">
            <w:pPr>
              <w:rPr>
                <w:del w:id="6147" w:author="Michael Bell" w:date="2013-05-06T18:32:00Z"/>
              </w:rPr>
            </w:pPr>
          </w:p>
        </w:tc>
      </w:tr>
      <w:tr w:rsidR="0083152B" w:rsidDel="00215B84" w14:paraId="3EEF110A" w14:textId="53C159D1" w:rsidTr="008B221E">
        <w:trPr>
          <w:del w:id="6148" w:author="Michael Bell" w:date="2013-05-06T18:32:00Z"/>
        </w:trPr>
        <w:tc>
          <w:tcPr>
            <w:tcW w:w="3080" w:type="dxa"/>
            <w:shd w:val="clear" w:color="auto" w:fill="F2DBDB" w:themeFill="accent2" w:themeFillTint="33"/>
          </w:tcPr>
          <w:p w14:paraId="4EB282BA" w14:textId="2B40CE60" w:rsidR="0083152B" w:rsidDel="00215B84" w:rsidRDefault="0083152B" w:rsidP="008B221E">
            <w:pPr>
              <w:rPr>
                <w:del w:id="6149" w:author="Michael Bell" w:date="2013-05-06T18:32:00Z"/>
              </w:rPr>
            </w:pPr>
            <w:del w:id="6150" w:author="Michael Bell" w:date="2013-05-06T18:32:00Z">
              <w:r w:rsidDel="00215B84">
                <w:delText>Destination: Regantra</w:delText>
              </w:r>
            </w:del>
          </w:p>
        </w:tc>
        <w:tc>
          <w:tcPr>
            <w:tcW w:w="3081" w:type="dxa"/>
          </w:tcPr>
          <w:p w14:paraId="314DFA74" w14:textId="7039F1BE" w:rsidR="0083152B" w:rsidDel="00215B84" w:rsidRDefault="0083152B" w:rsidP="008B221E">
            <w:pPr>
              <w:rPr>
                <w:del w:id="6151" w:author="Michael Bell" w:date="2013-05-06T18:32:00Z"/>
              </w:rPr>
            </w:pPr>
          </w:p>
        </w:tc>
        <w:tc>
          <w:tcPr>
            <w:tcW w:w="3081" w:type="dxa"/>
          </w:tcPr>
          <w:p w14:paraId="178E08AA" w14:textId="79FC010D" w:rsidR="0083152B" w:rsidDel="00215B84" w:rsidRDefault="0083152B" w:rsidP="008B221E">
            <w:pPr>
              <w:rPr>
                <w:del w:id="6152" w:author="Michael Bell" w:date="2013-05-06T18:32:00Z"/>
              </w:rPr>
            </w:pPr>
          </w:p>
        </w:tc>
      </w:tr>
      <w:tr w:rsidR="0083152B" w:rsidDel="00215B84" w14:paraId="25638BE4" w14:textId="3979364E" w:rsidTr="008B221E">
        <w:trPr>
          <w:del w:id="6153" w:author="Michael Bell" w:date="2013-05-06T18:32:00Z"/>
        </w:trPr>
        <w:tc>
          <w:tcPr>
            <w:tcW w:w="3080" w:type="dxa"/>
            <w:shd w:val="clear" w:color="auto" w:fill="F2DBDB" w:themeFill="accent2" w:themeFillTint="33"/>
          </w:tcPr>
          <w:p w14:paraId="746D77B5" w14:textId="6FC2C064" w:rsidR="0083152B" w:rsidDel="00215B84" w:rsidRDefault="0083152B" w:rsidP="008B221E">
            <w:pPr>
              <w:rPr>
                <w:del w:id="6154" w:author="Michael Bell" w:date="2013-05-06T18:32:00Z"/>
              </w:rPr>
            </w:pPr>
            <w:del w:id="6155" w:author="Michael Bell" w:date="2013-05-06T18:32:00Z">
              <w:r w:rsidDel="00215B84">
                <w:delText>Destination: Vancoville</w:delText>
              </w:r>
            </w:del>
          </w:p>
        </w:tc>
        <w:tc>
          <w:tcPr>
            <w:tcW w:w="3081" w:type="dxa"/>
          </w:tcPr>
          <w:p w14:paraId="26965B1C" w14:textId="1D5BB7E3" w:rsidR="0083152B" w:rsidDel="00215B84" w:rsidRDefault="0083152B" w:rsidP="008B221E">
            <w:pPr>
              <w:rPr>
                <w:del w:id="6156" w:author="Michael Bell" w:date="2013-05-06T18:32:00Z"/>
              </w:rPr>
            </w:pPr>
          </w:p>
        </w:tc>
        <w:tc>
          <w:tcPr>
            <w:tcW w:w="3081" w:type="dxa"/>
          </w:tcPr>
          <w:p w14:paraId="7131FA7D" w14:textId="62AA472B" w:rsidR="0083152B" w:rsidDel="00215B84" w:rsidRDefault="0083152B" w:rsidP="008B221E">
            <w:pPr>
              <w:rPr>
                <w:del w:id="6157" w:author="Michael Bell" w:date="2013-05-06T18:32:00Z"/>
              </w:rPr>
            </w:pPr>
          </w:p>
        </w:tc>
      </w:tr>
      <w:tr w:rsidR="0083152B" w:rsidDel="00215B84" w14:paraId="56477D21" w14:textId="5F046AAC" w:rsidTr="008B221E">
        <w:trPr>
          <w:del w:id="6158" w:author="Michael Bell" w:date="2013-05-06T18:32:00Z"/>
        </w:trPr>
        <w:tc>
          <w:tcPr>
            <w:tcW w:w="3080" w:type="dxa"/>
            <w:shd w:val="clear" w:color="auto" w:fill="F2DBDB" w:themeFill="accent2" w:themeFillTint="33"/>
          </w:tcPr>
          <w:p w14:paraId="76FA74AE" w14:textId="7A252793" w:rsidR="0083152B" w:rsidDel="00215B84" w:rsidRDefault="0083152B" w:rsidP="008B221E">
            <w:pPr>
              <w:rPr>
                <w:del w:id="6159" w:author="Michael Bell" w:date="2013-05-06T18:32:00Z"/>
              </w:rPr>
            </w:pPr>
            <w:del w:id="6160" w:author="Michael Bell" w:date="2013-05-06T18:32:00Z">
              <w:r w:rsidDel="00215B84">
                <w:delText>Setting: Top Speed</w:delText>
              </w:r>
            </w:del>
          </w:p>
        </w:tc>
        <w:tc>
          <w:tcPr>
            <w:tcW w:w="3081" w:type="dxa"/>
          </w:tcPr>
          <w:p w14:paraId="015B22AA" w14:textId="7E6C190D" w:rsidR="0083152B" w:rsidDel="00215B84" w:rsidRDefault="0083152B" w:rsidP="008B221E">
            <w:pPr>
              <w:rPr>
                <w:del w:id="6161" w:author="Michael Bell" w:date="2013-05-06T18:32:00Z"/>
              </w:rPr>
            </w:pPr>
          </w:p>
        </w:tc>
        <w:tc>
          <w:tcPr>
            <w:tcW w:w="3081" w:type="dxa"/>
          </w:tcPr>
          <w:p w14:paraId="204D7328" w14:textId="140A023C" w:rsidR="0083152B" w:rsidDel="00215B84" w:rsidRDefault="0083152B" w:rsidP="008B221E">
            <w:pPr>
              <w:rPr>
                <w:del w:id="6162" w:author="Michael Bell" w:date="2013-05-06T18:32:00Z"/>
              </w:rPr>
            </w:pPr>
          </w:p>
        </w:tc>
      </w:tr>
      <w:tr w:rsidR="0083152B" w:rsidDel="00215B84" w14:paraId="019178B3" w14:textId="60D251E5" w:rsidTr="008B221E">
        <w:trPr>
          <w:del w:id="6163" w:author="Michael Bell" w:date="2013-05-06T18:32:00Z"/>
        </w:trPr>
        <w:tc>
          <w:tcPr>
            <w:tcW w:w="3080" w:type="dxa"/>
            <w:shd w:val="clear" w:color="auto" w:fill="F2DBDB" w:themeFill="accent2" w:themeFillTint="33"/>
          </w:tcPr>
          <w:p w14:paraId="0F9837CA" w14:textId="477D2F23" w:rsidR="0083152B" w:rsidDel="00215B84" w:rsidRDefault="0083152B" w:rsidP="008B221E">
            <w:pPr>
              <w:rPr>
                <w:del w:id="6164" w:author="Michael Bell" w:date="2013-05-06T18:32:00Z"/>
              </w:rPr>
            </w:pPr>
            <w:del w:id="6165" w:author="Michael Bell" w:date="2013-05-06T18:32:00Z">
              <w:r w:rsidDel="00215B84">
                <w:delText>Setting: Backlight</w:delText>
              </w:r>
            </w:del>
          </w:p>
        </w:tc>
        <w:tc>
          <w:tcPr>
            <w:tcW w:w="3081" w:type="dxa"/>
          </w:tcPr>
          <w:p w14:paraId="5DA1059D" w14:textId="288625B6" w:rsidR="0083152B" w:rsidDel="00215B84" w:rsidRDefault="0083152B" w:rsidP="008B221E">
            <w:pPr>
              <w:rPr>
                <w:del w:id="6166" w:author="Michael Bell" w:date="2013-05-06T18:32:00Z"/>
              </w:rPr>
            </w:pPr>
          </w:p>
        </w:tc>
        <w:tc>
          <w:tcPr>
            <w:tcW w:w="3081" w:type="dxa"/>
          </w:tcPr>
          <w:p w14:paraId="056151F3" w14:textId="3D618258" w:rsidR="0083152B" w:rsidDel="00215B84" w:rsidRDefault="0083152B" w:rsidP="008B221E">
            <w:pPr>
              <w:rPr>
                <w:del w:id="6167" w:author="Michael Bell" w:date="2013-05-06T18:32:00Z"/>
              </w:rPr>
            </w:pPr>
          </w:p>
        </w:tc>
      </w:tr>
    </w:tbl>
    <w:p w14:paraId="44D01EF4" w14:textId="7F9C958E" w:rsidR="0083152B" w:rsidDel="00215B84" w:rsidRDefault="0083152B" w:rsidP="0083152B">
      <w:pPr>
        <w:pStyle w:val="Heading4"/>
        <w:rPr>
          <w:del w:id="6168" w:author="Michael Bell" w:date="2013-05-06T18:32:00Z"/>
        </w:rPr>
      </w:pPr>
    </w:p>
    <w:p w14:paraId="60A743F7" w14:textId="352260D9" w:rsidR="0083152B" w:rsidDel="00215B84" w:rsidRDefault="0083152B" w:rsidP="0083152B">
      <w:pPr>
        <w:pStyle w:val="Heading4"/>
        <w:rPr>
          <w:del w:id="6169" w:author="Michael Bell" w:date="2013-05-06T18:32:00Z"/>
        </w:rPr>
      </w:pPr>
      <w:del w:id="6170" w:author="Michael Bell" w:date="2013-05-06T18:32:00Z">
        <w:r w:rsidDel="00215B84">
          <w:delText>Selection of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7A910B39" w14:textId="0C885BB5" w:rsidTr="008B221E">
        <w:trPr>
          <w:del w:id="6171" w:author="Michael Bell" w:date="2013-05-06T18:32:00Z"/>
        </w:trPr>
        <w:tc>
          <w:tcPr>
            <w:tcW w:w="3080" w:type="dxa"/>
            <w:shd w:val="clear" w:color="auto" w:fill="F2DBDB" w:themeFill="accent2" w:themeFillTint="33"/>
          </w:tcPr>
          <w:p w14:paraId="0BE7498E" w14:textId="02EA2CD8" w:rsidR="0083152B" w:rsidDel="00215B84" w:rsidRDefault="0083152B" w:rsidP="008B221E">
            <w:pPr>
              <w:rPr>
                <w:del w:id="6172" w:author="Michael Bell" w:date="2013-05-06T18:32:00Z"/>
              </w:rPr>
            </w:pPr>
            <w:del w:id="6173" w:author="Michael Bell" w:date="2013-05-06T18:32:00Z">
              <w:r w:rsidDel="00215B84">
                <w:delText>Object</w:delText>
              </w:r>
            </w:del>
          </w:p>
        </w:tc>
        <w:tc>
          <w:tcPr>
            <w:tcW w:w="3081" w:type="dxa"/>
            <w:shd w:val="clear" w:color="auto" w:fill="F2DBDB" w:themeFill="accent2" w:themeFillTint="33"/>
          </w:tcPr>
          <w:p w14:paraId="42FD7280" w14:textId="6CC6FCEF" w:rsidR="0083152B" w:rsidDel="00215B84" w:rsidRDefault="0083152B" w:rsidP="008B221E">
            <w:pPr>
              <w:rPr>
                <w:del w:id="6174" w:author="Michael Bell" w:date="2013-05-06T18:32:00Z"/>
              </w:rPr>
            </w:pPr>
            <w:del w:id="6175" w:author="Michael Bell" w:date="2013-05-06T18:32:00Z">
              <w:r w:rsidDel="00215B84">
                <w:delText>Expected Result</w:delText>
              </w:r>
            </w:del>
          </w:p>
        </w:tc>
        <w:tc>
          <w:tcPr>
            <w:tcW w:w="3081" w:type="dxa"/>
            <w:shd w:val="clear" w:color="auto" w:fill="F2DBDB" w:themeFill="accent2" w:themeFillTint="33"/>
          </w:tcPr>
          <w:p w14:paraId="101E6EE5" w14:textId="28E24BF2" w:rsidR="0083152B" w:rsidDel="00215B84" w:rsidRDefault="0083152B" w:rsidP="008B221E">
            <w:pPr>
              <w:rPr>
                <w:del w:id="6176" w:author="Michael Bell" w:date="2013-05-06T18:32:00Z"/>
              </w:rPr>
            </w:pPr>
            <w:del w:id="6177" w:author="Michael Bell" w:date="2013-05-06T18:32:00Z">
              <w:r w:rsidDel="00215B84">
                <w:delText>Result Met</w:delText>
              </w:r>
            </w:del>
          </w:p>
        </w:tc>
      </w:tr>
      <w:tr w:rsidR="0083152B" w:rsidDel="00215B84" w14:paraId="5F8C17BE" w14:textId="6CCDE819" w:rsidTr="008B221E">
        <w:trPr>
          <w:del w:id="6178" w:author="Michael Bell" w:date="2013-05-06T18:32:00Z"/>
        </w:trPr>
        <w:tc>
          <w:tcPr>
            <w:tcW w:w="3080" w:type="dxa"/>
            <w:shd w:val="clear" w:color="auto" w:fill="F2DBDB" w:themeFill="accent2" w:themeFillTint="33"/>
          </w:tcPr>
          <w:p w14:paraId="29688737" w14:textId="6632EB98" w:rsidR="0083152B" w:rsidDel="00215B84" w:rsidRDefault="0083152B" w:rsidP="008B221E">
            <w:pPr>
              <w:rPr>
                <w:del w:id="6179" w:author="Michael Bell" w:date="2013-05-06T18:32:00Z"/>
              </w:rPr>
            </w:pPr>
            <w:del w:id="6180" w:author="Michael Bell" w:date="2013-05-06T18:32:00Z">
              <w:r w:rsidDel="00215B84">
                <w:delText>Welcome Page</w:delText>
              </w:r>
            </w:del>
          </w:p>
        </w:tc>
        <w:tc>
          <w:tcPr>
            <w:tcW w:w="3081" w:type="dxa"/>
            <w:shd w:val="clear" w:color="auto" w:fill="F2DBDB" w:themeFill="accent2" w:themeFillTint="33"/>
          </w:tcPr>
          <w:p w14:paraId="2A18060C" w14:textId="4A8512F0" w:rsidR="0083152B" w:rsidDel="00215B84" w:rsidRDefault="0083152B" w:rsidP="008B221E">
            <w:pPr>
              <w:rPr>
                <w:del w:id="6181" w:author="Michael Bell" w:date="2013-05-06T18:32:00Z"/>
              </w:rPr>
            </w:pPr>
            <w:del w:id="6182" w:author="Michael Bell" w:date="2013-05-06T18:32:00Z">
              <w:r w:rsidDel="00215B84">
                <w:delText>-</w:delText>
              </w:r>
            </w:del>
          </w:p>
        </w:tc>
        <w:tc>
          <w:tcPr>
            <w:tcW w:w="3081" w:type="dxa"/>
          </w:tcPr>
          <w:p w14:paraId="76ACD59E" w14:textId="6E347087" w:rsidR="0083152B" w:rsidDel="00215B84" w:rsidRDefault="0083152B" w:rsidP="008B221E">
            <w:pPr>
              <w:rPr>
                <w:del w:id="6183" w:author="Michael Bell" w:date="2013-05-06T18:32:00Z"/>
              </w:rPr>
            </w:pPr>
          </w:p>
        </w:tc>
      </w:tr>
      <w:tr w:rsidR="0083152B" w:rsidDel="00215B84" w14:paraId="37BF23A5" w14:textId="18A71ABB" w:rsidTr="008B221E">
        <w:trPr>
          <w:del w:id="6184" w:author="Michael Bell" w:date="2013-05-06T18:32:00Z"/>
        </w:trPr>
        <w:tc>
          <w:tcPr>
            <w:tcW w:w="3080" w:type="dxa"/>
            <w:shd w:val="clear" w:color="auto" w:fill="F2DBDB" w:themeFill="accent2" w:themeFillTint="33"/>
          </w:tcPr>
          <w:p w14:paraId="1C77ABEB" w14:textId="324DE711" w:rsidR="0083152B" w:rsidDel="00215B84" w:rsidRDefault="0083152B" w:rsidP="008B221E">
            <w:pPr>
              <w:rPr>
                <w:del w:id="6185" w:author="Michael Bell" w:date="2013-05-06T18:32:00Z"/>
              </w:rPr>
            </w:pPr>
            <w:del w:id="6186" w:author="Michael Bell" w:date="2013-05-06T18:32:00Z">
              <w:r w:rsidDel="00215B84">
                <w:delText>Destination</w:delText>
              </w:r>
            </w:del>
          </w:p>
        </w:tc>
        <w:tc>
          <w:tcPr>
            <w:tcW w:w="3081" w:type="dxa"/>
            <w:shd w:val="clear" w:color="auto" w:fill="F2DBDB" w:themeFill="accent2" w:themeFillTint="33"/>
          </w:tcPr>
          <w:p w14:paraId="360B0C52" w14:textId="71A644E0" w:rsidR="0083152B" w:rsidDel="00215B84" w:rsidRDefault="0083152B" w:rsidP="008B221E">
            <w:pPr>
              <w:rPr>
                <w:del w:id="6187" w:author="Michael Bell" w:date="2013-05-06T18:32:00Z"/>
              </w:rPr>
            </w:pPr>
            <w:del w:id="6188" w:author="Michael Bell" w:date="2013-05-06T18:32:00Z">
              <w:r w:rsidDel="00215B84">
                <w:delText>-</w:delText>
              </w:r>
            </w:del>
          </w:p>
        </w:tc>
        <w:tc>
          <w:tcPr>
            <w:tcW w:w="3081" w:type="dxa"/>
          </w:tcPr>
          <w:p w14:paraId="60E4773C" w14:textId="12AD2D14" w:rsidR="0083152B" w:rsidDel="00215B84" w:rsidRDefault="0083152B" w:rsidP="008B221E">
            <w:pPr>
              <w:rPr>
                <w:del w:id="6189" w:author="Michael Bell" w:date="2013-05-06T18:32:00Z"/>
              </w:rPr>
            </w:pPr>
          </w:p>
        </w:tc>
      </w:tr>
      <w:tr w:rsidR="0083152B" w:rsidDel="00215B84" w14:paraId="52511389" w14:textId="4AD6989D" w:rsidTr="008B221E">
        <w:trPr>
          <w:del w:id="6190" w:author="Michael Bell" w:date="2013-05-06T18:32:00Z"/>
        </w:trPr>
        <w:tc>
          <w:tcPr>
            <w:tcW w:w="3080" w:type="dxa"/>
            <w:shd w:val="clear" w:color="auto" w:fill="F2DBDB" w:themeFill="accent2" w:themeFillTint="33"/>
          </w:tcPr>
          <w:p w14:paraId="3AC74B88" w14:textId="5DB92FD4" w:rsidR="0083152B" w:rsidDel="00215B84" w:rsidRDefault="0083152B" w:rsidP="008B221E">
            <w:pPr>
              <w:rPr>
                <w:del w:id="6191" w:author="Michael Bell" w:date="2013-05-06T18:32:00Z"/>
              </w:rPr>
            </w:pPr>
            <w:del w:id="6192" w:author="Michael Bell" w:date="2013-05-06T18:32:00Z">
              <w:r w:rsidDel="00215B84">
                <w:delText>Destination: Hawkhaven</w:delText>
              </w:r>
            </w:del>
          </w:p>
        </w:tc>
        <w:tc>
          <w:tcPr>
            <w:tcW w:w="3081" w:type="dxa"/>
            <w:shd w:val="clear" w:color="auto" w:fill="F2DBDB" w:themeFill="accent2" w:themeFillTint="33"/>
          </w:tcPr>
          <w:p w14:paraId="0AA96B0A" w14:textId="246CC530" w:rsidR="0083152B" w:rsidDel="00215B84" w:rsidRDefault="0083152B" w:rsidP="008B221E">
            <w:pPr>
              <w:rPr>
                <w:del w:id="6193" w:author="Michael Bell" w:date="2013-05-06T18:32:00Z"/>
              </w:rPr>
            </w:pPr>
            <w:del w:id="6194" w:author="Michael Bell" w:date="2013-05-06T18:32:00Z">
              <w:r w:rsidDel="00215B84">
                <w:delText>Select Instruction Set 1</w:delText>
              </w:r>
            </w:del>
          </w:p>
        </w:tc>
        <w:tc>
          <w:tcPr>
            <w:tcW w:w="3081" w:type="dxa"/>
          </w:tcPr>
          <w:p w14:paraId="207C0ED0" w14:textId="7BD58EDC" w:rsidR="0083152B" w:rsidDel="00215B84" w:rsidRDefault="0083152B" w:rsidP="008B221E">
            <w:pPr>
              <w:rPr>
                <w:del w:id="6195" w:author="Michael Bell" w:date="2013-05-06T18:32:00Z"/>
              </w:rPr>
            </w:pPr>
          </w:p>
        </w:tc>
      </w:tr>
      <w:tr w:rsidR="0083152B" w:rsidDel="00215B84" w14:paraId="06F9C90C" w14:textId="03EF4EC4" w:rsidTr="008B221E">
        <w:trPr>
          <w:del w:id="6196" w:author="Michael Bell" w:date="2013-05-06T18:32:00Z"/>
        </w:trPr>
        <w:tc>
          <w:tcPr>
            <w:tcW w:w="3080" w:type="dxa"/>
            <w:shd w:val="clear" w:color="auto" w:fill="F2DBDB" w:themeFill="accent2" w:themeFillTint="33"/>
          </w:tcPr>
          <w:p w14:paraId="0B673DAC" w14:textId="25A9A145" w:rsidR="0083152B" w:rsidDel="00215B84" w:rsidRDefault="0083152B" w:rsidP="008B221E">
            <w:pPr>
              <w:rPr>
                <w:del w:id="6197" w:author="Michael Bell" w:date="2013-05-06T18:32:00Z"/>
              </w:rPr>
            </w:pPr>
            <w:del w:id="6198" w:author="Michael Bell" w:date="2013-05-06T18:32:00Z">
              <w:r w:rsidDel="00215B84">
                <w:delText>Destination: Remilo</w:delText>
              </w:r>
            </w:del>
          </w:p>
        </w:tc>
        <w:tc>
          <w:tcPr>
            <w:tcW w:w="3081" w:type="dxa"/>
            <w:shd w:val="clear" w:color="auto" w:fill="F2DBDB" w:themeFill="accent2" w:themeFillTint="33"/>
          </w:tcPr>
          <w:p w14:paraId="12B5AD3A" w14:textId="779C8C8F" w:rsidR="0083152B" w:rsidDel="00215B84" w:rsidRDefault="0083152B" w:rsidP="008B221E">
            <w:pPr>
              <w:rPr>
                <w:del w:id="6199" w:author="Michael Bell" w:date="2013-05-06T18:32:00Z"/>
              </w:rPr>
            </w:pPr>
            <w:del w:id="6200" w:author="Michael Bell" w:date="2013-05-06T18:32:00Z">
              <w:r w:rsidDel="00215B84">
                <w:delText>Select Instruction Set 2</w:delText>
              </w:r>
            </w:del>
          </w:p>
        </w:tc>
        <w:tc>
          <w:tcPr>
            <w:tcW w:w="3081" w:type="dxa"/>
          </w:tcPr>
          <w:p w14:paraId="5EC35752" w14:textId="4BC94881" w:rsidR="0083152B" w:rsidDel="00215B84" w:rsidRDefault="0083152B" w:rsidP="008B221E">
            <w:pPr>
              <w:rPr>
                <w:del w:id="6201" w:author="Michael Bell" w:date="2013-05-06T18:32:00Z"/>
              </w:rPr>
            </w:pPr>
          </w:p>
        </w:tc>
      </w:tr>
      <w:tr w:rsidR="0083152B" w:rsidDel="00215B84" w14:paraId="23E0A782" w14:textId="6D9BB5A3" w:rsidTr="008B221E">
        <w:trPr>
          <w:del w:id="6202" w:author="Michael Bell" w:date="2013-05-06T18:32:00Z"/>
        </w:trPr>
        <w:tc>
          <w:tcPr>
            <w:tcW w:w="3080" w:type="dxa"/>
            <w:shd w:val="clear" w:color="auto" w:fill="F2DBDB" w:themeFill="accent2" w:themeFillTint="33"/>
          </w:tcPr>
          <w:p w14:paraId="37A2862F" w14:textId="2AE6ABCB" w:rsidR="0083152B" w:rsidDel="00215B84" w:rsidRDefault="0083152B" w:rsidP="008B221E">
            <w:pPr>
              <w:rPr>
                <w:del w:id="6203" w:author="Michael Bell" w:date="2013-05-06T18:32:00Z"/>
              </w:rPr>
            </w:pPr>
            <w:del w:id="6204" w:author="Michael Bell" w:date="2013-05-06T18:32:00Z">
              <w:r w:rsidDel="00215B84">
                <w:delText>Destination: Allantown</w:delText>
              </w:r>
            </w:del>
          </w:p>
        </w:tc>
        <w:tc>
          <w:tcPr>
            <w:tcW w:w="3081" w:type="dxa"/>
            <w:shd w:val="clear" w:color="auto" w:fill="F2DBDB" w:themeFill="accent2" w:themeFillTint="33"/>
          </w:tcPr>
          <w:p w14:paraId="71029515" w14:textId="6E59579F" w:rsidR="0083152B" w:rsidDel="00215B84" w:rsidRDefault="0083152B" w:rsidP="008B221E">
            <w:pPr>
              <w:rPr>
                <w:del w:id="6205" w:author="Michael Bell" w:date="2013-05-06T18:32:00Z"/>
              </w:rPr>
            </w:pPr>
            <w:del w:id="6206" w:author="Michael Bell" w:date="2013-05-06T18:32:00Z">
              <w:r w:rsidDel="00215B84">
                <w:delText>Select Instruction Set 3</w:delText>
              </w:r>
            </w:del>
          </w:p>
        </w:tc>
        <w:tc>
          <w:tcPr>
            <w:tcW w:w="3081" w:type="dxa"/>
          </w:tcPr>
          <w:p w14:paraId="0B1E48EF" w14:textId="74835689" w:rsidR="0083152B" w:rsidDel="00215B84" w:rsidRDefault="0083152B" w:rsidP="008B221E">
            <w:pPr>
              <w:rPr>
                <w:del w:id="6207" w:author="Michael Bell" w:date="2013-05-06T18:32:00Z"/>
              </w:rPr>
            </w:pPr>
          </w:p>
        </w:tc>
      </w:tr>
      <w:tr w:rsidR="0083152B" w:rsidDel="00215B84" w14:paraId="1000FCD2" w14:textId="296371A3" w:rsidTr="008B221E">
        <w:trPr>
          <w:del w:id="6208" w:author="Michael Bell" w:date="2013-05-06T18:32:00Z"/>
        </w:trPr>
        <w:tc>
          <w:tcPr>
            <w:tcW w:w="3080" w:type="dxa"/>
            <w:shd w:val="clear" w:color="auto" w:fill="F2DBDB" w:themeFill="accent2" w:themeFillTint="33"/>
          </w:tcPr>
          <w:p w14:paraId="7C86DFEB" w14:textId="09940F67" w:rsidR="0083152B" w:rsidDel="00215B84" w:rsidRDefault="0083152B" w:rsidP="008B221E">
            <w:pPr>
              <w:rPr>
                <w:del w:id="6209" w:author="Michael Bell" w:date="2013-05-06T18:32:00Z"/>
              </w:rPr>
            </w:pPr>
            <w:del w:id="6210" w:author="Michael Bell" w:date="2013-05-06T18:32:00Z">
              <w:r w:rsidDel="00215B84">
                <w:delText>Destination: Gregville</w:delText>
              </w:r>
            </w:del>
          </w:p>
        </w:tc>
        <w:tc>
          <w:tcPr>
            <w:tcW w:w="3081" w:type="dxa"/>
            <w:shd w:val="clear" w:color="auto" w:fill="F2DBDB" w:themeFill="accent2" w:themeFillTint="33"/>
          </w:tcPr>
          <w:p w14:paraId="5D493554" w14:textId="101F8629" w:rsidR="0083152B" w:rsidDel="00215B84" w:rsidRDefault="0083152B" w:rsidP="008B221E">
            <w:pPr>
              <w:rPr>
                <w:del w:id="6211" w:author="Michael Bell" w:date="2013-05-06T18:32:00Z"/>
              </w:rPr>
            </w:pPr>
            <w:del w:id="6212" w:author="Michael Bell" w:date="2013-05-06T18:32:00Z">
              <w:r w:rsidDel="00215B84">
                <w:delText>Select Instruction Set 4</w:delText>
              </w:r>
            </w:del>
          </w:p>
        </w:tc>
        <w:tc>
          <w:tcPr>
            <w:tcW w:w="3081" w:type="dxa"/>
          </w:tcPr>
          <w:p w14:paraId="5C8FB433" w14:textId="246A9F06" w:rsidR="0083152B" w:rsidDel="00215B84" w:rsidRDefault="0083152B" w:rsidP="008B221E">
            <w:pPr>
              <w:rPr>
                <w:del w:id="6213" w:author="Michael Bell" w:date="2013-05-06T18:32:00Z"/>
              </w:rPr>
            </w:pPr>
          </w:p>
        </w:tc>
      </w:tr>
      <w:tr w:rsidR="0083152B" w:rsidDel="00215B84" w14:paraId="7AA9E8B1" w14:textId="4DA61B2C" w:rsidTr="008B221E">
        <w:trPr>
          <w:del w:id="6214" w:author="Michael Bell" w:date="2013-05-06T18:32:00Z"/>
        </w:trPr>
        <w:tc>
          <w:tcPr>
            <w:tcW w:w="3080" w:type="dxa"/>
            <w:shd w:val="clear" w:color="auto" w:fill="F2DBDB" w:themeFill="accent2" w:themeFillTint="33"/>
          </w:tcPr>
          <w:p w14:paraId="10EFB42C" w14:textId="670B467D" w:rsidR="0083152B" w:rsidDel="00215B84" w:rsidRDefault="0083152B" w:rsidP="008B221E">
            <w:pPr>
              <w:rPr>
                <w:del w:id="6215" w:author="Michael Bell" w:date="2013-05-06T18:32:00Z"/>
              </w:rPr>
            </w:pPr>
            <w:del w:id="6216" w:author="Michael Bell" w:date="2013-05-06T18:32:00Z">
              <w:r w:rsidDel="00215B84">
                <w:delText>Destination: Leovetticutte</w:delText>
              </w:r>
            </w:del>
          </w:p>
        </w:tc>
        <w:tc>
          <w:tcPr>
            <w:tcW w:w="3081" w:type="dxa"/>
            <w:shd w:val="clear" w:color="auto" w:fill="F2DBDB" w:themeFill="accent2" w:themeFillTint="33"/>
          </w:tcPr>
          <w:p w14:paraId="56DFB215" w14:textId="369C262B" w:rsidR="0083152B" w:rsidDel="00215B84" w:rsidRDefault="0083152B" w:rsidP="008B221E">
            <w:pPr>
              <w:rPr>
                <w:del w:id="6217" w:author="Michael Bell" w:date="2013-05-06T18:32:00Z"/>
              </w:rPr>
            </w:pPr>
            <w:del w:id="6218" w:author="Michael Bell" w:date="2013-05-06T18:32:00Z">
              <w:r w:rsidDel="00215B84">
                <w:delText>Select Instruction Set 5</w:delText>
              </w:r>
            </w:del>
          </w:p>
        </w:tc>
        <w:tc>
          <w:tcPr>
            <w:tcW w:w="3081" w:type="dxa"/>
          </w:tcPr>
          <w:p w14:paraId="5EBFAF03" w14:textId="1F7103A9" w:rsidR="0083152B" w:rsidDel="00215B84" w:rsidRDefault="0083152B" w:rsidP="008B221E">
            <w:pPr>
              <w:rPr>
                <w:del w:id="6219" w:author="Michael Bell" w:date="2013-05-06T18:32:00Z"/>
              </w:rPr>
            </w:pPr>
          </w:p>
        </w:tc>
      </w:tr>
      <w:tr w:rsidR="0083152B" w:rsidDel="00215B84" w14:paraId="58A5BA11" w14:textId="7FBC0157" w:rsidTr="008B221E">
        <w:trPr>
          <w:del w:id="6220" w:author="Michael Bell" w:date="2013-05-06T18:32:00Z"/>
        </w:trPr>
        <w:tc>
          <w:tcPr>
            <w:tcW w:w="3080" w:type="dxa"/>
            <w:shd w:val="clear" w:color="auto" w:fill="F2DBDB" w:themeFill="accent2" w:themeFillTint="33"/>
          </w:tcPr>
          <w:p w14:paraId="6350D000" w14:textId="786D4A56" w:rsidR="0083152B" w:rsidDel="00215B84" w:rsidRDefault="0083152B" w:rsidP="008B221E">
            <w:pPr>
              <w:rPr>
                <w:del w:id="6221" w:author="Michael Bell" w:date="2013-05-06T18:32:00Z"/>
              </w:rPr>
            </w:pPr>
            <w:del w:id="6222" w:author="Michael Bell" w:date="2013-05-06T18:32:00Z">
              <w:r w:rsidDel="00215B84">
                <w:delText>Destination: Regantra</w:delText>
              </w:r>
            </w:del>
          </w:p>
        </w:tc>
        <w:tc>
          <w:tcPr>
            <w:tcW w:w="3081" w:type="dxa"/>
            <w:shd w:val="clear" w:color="auto" w:fill="F2DBDB" w:themeFill="accent2" w:themeFillTint="33"/>
          </w:tcPr>
          <w:p w14:paraId="2E487A06" w14:textId="13C9BFE7" w:rsidR="0083152B" w:rsidDel="00215B84" w:rsidRDefault="0083152B" w:rsidP="008B221E">
            <w:pPr>
              <w:rPr>
                <w:del w:id="6223" w:author="Michael Bell" w:date="2013-05-06T18:32:00Z"/>
              </w:rPr>
            </w:pPr>
            <w:del w:id="6224" w:author="Michael Bell" w:date="2013-05-06T18:32:00Z">
              <w:r w:rsidDel="00215B84">
                <w:delText>Select Instruction Set 6</w:delText>
              </w:r>
            </w:del>
          </w:p>
        </w:tc>
        <w:tc>
          <w:tcPr>
            <w:tcW w:w="3081" w:type="dxa"/>
          </w:tcPr>
          <w:p w14:paraId="2D7E12D8" w14:textId="3DD3C1BB" w:rsidR="0083152B" w:rsidDel="00215B84" w:rsidRDefault="0083152B" w:rsidP="008B221E">
            <w:pPr>
              <w:rPr>
                <w:del w:id="6225" w:author="Michael Bell" w:date="2013-05-06T18:32:00Z"/>
              </w:rPr>
            </w:pPr>
          </w:p>
        </w:tc>
      </w:tr>
      <w:tr w:rsidR="0083152B" w:rsidDel="00215B84" w14:paraId="31192FC1" w14:textId="19DB11C0" w:rsidTr="008B221E">
        <w:trPr>
          <w:del w:id="6226" w:author="Michael Bell" w:date="2013-05-06T18:32:00Z"/>
        </w:trPr>
        <w:tc>
          <w:tcPr>
            <w:tcW w:w="3080" w:type="dxa"/>
            <w:shd w:val="clear" w:color="auto" w:fill="F2DBDB" w:themeFill="accent2" w:themeFillTint="33"/>
          </w:tcPr>
          <w:p w14:paraId="68DFF098" w14:textId="6A8C61B6" w:rsidR="0083152B" w:rsidDel="00215B84" w:rsidRDefault="0083152B" w:rsidP="008B221E">
            <w:pPr>
              <w:rPr>
                <w:del w:id="6227" w:author="Michael Bell" w:date="2013-05-06T18:32:00Z"/>
              </w:rPr>
            </w:pPr>
            <w:del w:id="6228" w:author="Michael Bell" w:date="2013-05-06T18:32:00Z">
              <w:r w:rsidDel="00215B84">
                <w:delText>Destination: Vancoville</w:delText>
              </w:r>
            </w:del>
          </w:p>
        </w:tc>
        <w:tc>
          <w:tcPr>
            <w:tcW w:w="3081" w:type="dxa"/>
            <w:shd w:val="clear" w:color="auto" w:fill="F2DBDB" w:themeFill="accent2" w:themeFillTint="33"/>
          </w:tcPr>
          <w:p w14:paraId="721DEFED" w14:textId="268D6DBE" w:rsidR="0083152B" w:rsidDel="00215B84" w:rsidRDefault="0083152B" w:rsidP="008B221E">
            <w:pPr>
              <w:rPr>
                <w:del w:id="6229" w:author="Michael Bell" w:date="2013-05-06T18:32:00Z"/>
              </w:rPr>
            </w:pPr>
            <w:del w:id="6230" w:author="Michael Bell" w:date="2013-05-06T18:32:00Z">
              <w:r w:rsidDel="00215B84">
                <w:delText>Select Instruction Set 7</w:delText>
              </w:r>
            </w:del>
          </w:p>
        </w:tc>
        <w:tc>
          <w:tcPr>
            <w:tcW w:w="3081" w:type="dxa"/>
          </w:tcPr>
          <w:p w14:paraId="018A48D8" w14:textId="1AB7D7B6" w:rsidR="0083152B" w:rsidDel="00215B84" w:rsidRDefault="0083152B" w:rsidP="008B221E">
            <w:pPr>
              <w:rPr>
                <w:del w:id="6231" w:author="Michael Bell" w:date="2013-05-06T18:32:00Z"/>
              </w:rPr>
            </w:pPr>
          </w:p>
        </w:tc>
      </w:tr>
      <w:tr w:rsidR="0083152B" w:rsidDel="00215B84" w14:paraId="5D430F43" w14:textId="086FB748" w:rsidTr="008B221E">
        <w:trPr>
          <w:del w:id="6232" w:author="Michael Bell" w:date="2013-05-06T18:32:00Z"/>
        </w:trPr>
        <w:tc>
          <w:tcPr>
            <w:tcW w:w="3080" w:type="dxa"/>
            <w:shd w:val="clear" w:color="auto" w:fill="F2DBDB" w:themeFill="accent2" w:themeFillTint="33"/>
          </w:tcPr>
          <w:p w14:paraId="2E49DC2D" w14:textId="5800385F" w:rsidR="0083152B" w:rsidDel="00215B84" w:rsidRDefault="0083152B" w:rsidP="008B221E">
            <w:pPr>
              <w:rPr>
                <w:del w:id="6233" w:author="Michael Bell" w:date="2013-05-06T18:32:00Z"/>
              </w:rPr>
            </w:pPr>
            <w:del w:id="6234" w:author="Michael Bell" w:date="2013-05-06T18:32:00Z">
              <w:r w:rsidDel="00215B84">
                <w:delText>Settings</w:delText>
              </w:r>
            </w:del>
          </w:p>
        </w:tc>
        <w:tc>
          <w:tcPr>
            <w:tcW w:w="3081" w:type="dxa"/>
            <w:shd w:val="clear" w:color="auto" w:fill="F2DBDB" w:themeFill="accent2" w:themeFillTint="33"/>
          </w:tcPr>
          <w:p w14:paraId="62908040" w14:textId="1B7F7ADE" w:rsidR="0083152B" w:rsidDel="00215B84" w:rsidRDefault="0083152B" w:rsidP="008B221E">
            <w:pPr>
              <w:rPr>
                <w:del w:id="6235" w:author="Michael Bell" w:date="2013-05-06T18:32:00Z"/>
              </w:rPr>
            </w:pPr>
            <w:del w:id="6236" w:author="Michael Bell" w:date="2013-05-06T18:32:00Z">
              <w:r w:rsidDel="00215B84">
                <w:delText>-</w:delText>
              </w:r>
            </w:del>
          </w:p>
        </w:tc>
        <w:tc>
          <w:tcPr>
            <w:tcW w:w="3081" w:type="dxa"/>
          </w:tcPr>
          <w:p w14:paraId="5C950DE6" w14:textId="04994EC6" w:rsidR="0083152B" w:rsidDel="00215B84" w:rsidRDefault="0083152B" w:rsidP="008B221E">
            <w:pPr>
              <w:rPr>
                <w:del w:id="6237" w:author="Michael Bell" w:date="2013-05-06T18:32:00Z"/>
              </w:rPr>
            </w:pPr>
          </w:p>
        </w:tc>
      </w:tr>
      <w:tr w:rsidR="0083152B" w:rsidDel="00215B84" w14:paraId="633ADCE1" w14:textId="3C3948D4" w:rsidTr="008B221E">
        <w:trPr>
          <w:del w:id="6238" w:author="Michael Bell" w:date="2013-05-06T18:32:00Z"/>
        </w:trPr>
        <w:tc>
          <w:tcPr>
            <w:tcW w:w="3080" w:type="dxa"/>
            <w:shd w:val="clear" w:color="auto" w:fill="F2DBDB" w:themeFill="accent2" w:themeFillTint="33"/>
          </w:tcPr>
          <w:p w14:paraId="70AD6DF4" w14:textId="40D70538" w:rsidR="0083152B" w:rsidDel="00215B84" w:rsidRDefault="0083152B" w:rsidP="008B221E">
            <w:pPr>
              <w:rPr>
                <w:del w:id="6239" w:author="Michael Bell" w:date="2013-05-06T18:32:00Z"/>
              </w:rPr>
            </w:pPr>
            <w:del w:id="6240" w:author="Michael Bell" w:date="2013-05-06T18:32:00Z">
              <w:r w:rsidDel="00215B84">
                <w:delText>Setting: Top Speed</w:delText>
              </w:r>
            </w:del>
          </w:p>
        </w:tc>
        <w:tc>
          <w:tcPr>
            <w:tcW w:w="3081" w:type="dxa"/>
            <w:shd w:val="clear" w:color="auto" w:fill="F2DBDB" w:themeFill="accent2" w:themeFillTint="33"/>
          </w:tcPr>
          <w:p w14:paraId="48602A11" w14:textId="13F01ACD" w:rsidR="0083152B" w:rsidDel="00215B84" w:rsidRDefault="0083152B" w:rsidP="008B221E">
            <w:pPr>
              <w:rPr>
                <w:del w:id="6241" w:author="Michael Bell" w:date="2013-05-06T18:32:00Z"/>
              </w:rPr>
            </w:pPr>
            <w:del w:id="6242" w:author="Michael Bell" w:date="2013-05-06T18:32:00Z">
              <w:r w:rsidDel="00215B84">
                <w:delText>Open Speed Selector</w:delText>
              </w:r>
            </w:del>
          </w:p>
        </w:tc>
        <w:tc>
          <w:tcPr>
            <w:tcW w:w="3081" w:type="dxa"/>
          </w:tcPr>
          <w:p w14:paraId="2C3AB4E7" w14:textId="7D40DBB2" w:rsidR="0083152B" w:rsidDel="00215B84" w:rsidRDefault="0083152B" w:rsidP="008B221E">
            <w:pPr>
              <w:rPr>
                <w:del w:id="6243" w:author="Michael Bell" w:date="2013-05-06T18:32:00Z"/>
              </w:rPr>
            </w:pPr>
          </w:p>
        </w:tc>
      </w:tr>
      <w:tr w:rsidR="0083152B" w:rsidDel="00215B84" w14:paraId="3E79649E" w14:textId="079BCB85" w:rsidTr="008B221E">
        <w:trPr>
          <w:del w:id="6244" w:author="Michael Bell" w:date="2013-05-06T18:32:00Z"/>
        </w:trPr>
        <w:tc>
          <w:tcPr>
            <w:tcW w:w="3080" w:type="dxa"/>
            <w:shd w:val="clear" w:color="auto" w:fill="F2DBDB" w:themeFill="accent2" w:themeFillTint="33"/>
          </w:tcPr>
          <w:p w14:paraId="64389135" w14:textId="7CABCEF2" w:rsidR="0083152B" w:rsidDel="00215B84" w:rsidRDefault="0083152B" w:rsidP="008B221E">
            <w:pPr>
              <w:rPr>
                <w:del w:id="6245" w:author="Michael Bell" w:date="2013-05-06T18:32:00Z"/>
              </w:rPr>
            </w:pPr>
            <w:del w:id="6246" w:author="Michael Bell" w:date="2013-05-06T18:32:00Z">
              <w:r w:rsidDel="00215B84">
                <w:delText>Setting: Backlight</w:delText>
              </w:r>
            </w:del>
          </w:p>
        </w:tc>
        <w:tc>
          <w:tcPr>
            <w:tcW w:w="3081" w:type="dxa"/>
            <w:shd w:val="clear" w:color="auto" w:fill="F2DBDB" w:themeFill="accent2" w:themeFillTint="33"/>
          </w:tcPr>
          <w:p w14:paraId="6927868D" w14:textId="662F0343" w:rsidR="0083152B" w:rsidDel="00215B84" w:rsidRDefault="0083152B" w:rsidP="008B221E">
            <w:pPr>
              <w:rPr>
                <w:del w:id="6247" w:author="Michael Bell" w:date="2013-05-06T18:32:00Z"/>
              </w:rPr>
            </w:pPr>
            <w:del w:id="6248" w:author="Michael Bell" w:date="2013-05-06T18:32:00Z">
              <w:r w:rsidDel="00215B84">
                <w:delText>Open Backlight Setter</w:delText>
              </w:r>
            </w:del>
          </w:p>
        </w:tc>
        <w:tc>
          <w:tcPr>
            <w:tcW w:w="3081" w:type="dxa"/>
          </w:tcPr>
          <w:p w14:paraId="2C61C96F" w14:textId="349D0A2A" w:rsidR="0083152B" w:rsidDel="00215B84" w:rsidRDefault="0083152B" w:rsidP="008B221E">
            <w:pPr>
              <w:rPr>
                <w:del w:id="6249" w:author="Michael Bell" w:date="2013-05-06T18:32:00Z"/>
              </w:rPr>
            </w:pPr>
          </w:p>
        </w:tc>
      </w:tr>
    </w:tbl>
    <w:p w14:paraId="5215CB34" w14:textId="7EDB741F" w:rsidR="0083152B" w:rsidDel="00215B84" w:rsidRDefault="0083152B" w:rsidP="0083152B">
      <w:pPr>
        <w:rPr>
          <w:del w:id="6250" w:author="Michael Bell" w:date="2013-05-06T18:32:00Z"/>
        </w:rPr>
      </w:pPr>
    </w:p>
    <w:p w14:paraId="706A55E0" w14:textId="4402BC0D" w:rsidR="0083152B" w:rsidDel="00215B84" w:rsidRDefault="0083152B">
      <w:pPr>
        <w:rPr>
          <w:del w:id="6251" w:author="Michael Bell" w:date="2013-05-06T18:32:00Z"/>
        </w:rPr>
      </w:pPr>
      <w:del w:id="6252" w:author="Michael Bell" w:date="2013-05-06T18:32:00Z">
        <w:r w:rsidDel="00215B84">
          <w:br w:type="page"/>
        </w:r>
      </w:del>
    </w:p>
    <w:p w14:paraId="0080342C" w14:textId="37F5230D" w:rsidR="0083152B" w:rsidDel="00215B84" w:rsidRDefault="0083152B" w:rsidP="0083152B">
      <w:pPr>
        <w:pStyle w:val="Heading4"/>
        <w:rPr>
          <w:del w:id="6253" w:author="Michael Bell" w:date="2013-05-06T18:32:00Z"/>
        </w:rPr>
      </w:pPr>
      <w:del w:id="6254" w:author="Michael Bell" w:date="2013-05-06T18:32:00Z">
        <w:r w:rsidDel="00215B84">
          <w:delText>Navigation Boundry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rsidDel="00215B84" w14:paraId="60DDB823" w14:textId="031A0939" w:rsidTr="008B221E">
        <w:trPr>
          <w:del w:id="6255" w:author="Michael Bell" w:date="2013-05-06T18:32:00Z"/>
        </w:trPr>
        <w:tc>
          <w:tcPr>
            <w:tcW w:w="2310" w:type="dxa"/>
            <w:shd w:val="clear" w:color="auto" w:fill="F2DBDB" w:themeFill="accent2" w:themeFillTint="33"/>
          </w:tcPr>
          <w:p w14:paraId="515E2066" w14:textId="524E8BE1" w:rsidR="0083152B" w:rsidDel="00215B84" w:rsidRDefault="0083152B" w:rsidP="008B221E">
            <w:pPr>
              <w:rPr>
                <w:del w:id="6256" w:author="Michael Bell" w:date="2013-05-06T18:32:00Z"/>
              </w:rPr>
            </w:pPr>
            <w:del w:id="6257" w:author="Michael Bell" w:date="2013-05-06T18:32:00Z">
              <w:r w:rsidDel="00215B84">
                <w:delText>Object</w:delText>
              </w:r>
            </w:del>
          </w:p>
        </w:tc>
        <w:tc>
          <w:tcPr>
            <w:tcW w:w="2310" w:type="dxa"/>
            <w:shd w:val="clear" w:color="auto" w:fill="F2DBDB" w:themeFill="accent2" w:themeFillTint="33"/>
          </w:tcPr>
          <w:p w14:paraId="230DCD89" w14:textId="2A590EA1" w:rsidR="0083152B" w:rsidDel="00215B84" w:rsidRDefault="0083152B" w:rsidP="008B221E">
            <w:pPr>
              <w:rPr>
                <w:del w:id="6258" w:author="Michael Bell" w:date="2013-05-06T18:32:00Z"/>
              </w:rPr>
            </w:pPr>
            <w:del w:id="6259" w:author="Michael Bell" w:date="2013-05-06T18:32:00Z">
              <w:r w:rsidDel="00215B84">
                <w:delText>Direction</w:delText>
              </w:r>
            </w:del>
          </w:p>
        </w:tc>
        <w:tc>
          <w:tcPr>
            <w:tcW w:w="2311" w:type="dxa"/>
            <w:shd w:val="clear" w:color="auto" w:fill="F2DBDB" w:themeFill="accent2" w:themeFillTint="33"/>
          </w:tcPr>
          <w:p w14:paraId="6392D5F6" w14:textId="359312CD" w:rsidR="0083152B" w:rsidDel="00215B84" w:rsidRDefault="0083152B" w:rsidP="008B221E">
            <w:pPr>
              <w:rPr>
                <w:del w:id="6260" w:author="Michael Bell" w:date="2013-05-06T18:32:00Z"/>
              </w:rPr>
            </w:pPr>
            <w:del w:id="6261" w:author="Michael Bell" w:date="2013-05-06T18:32:00Z">
              <w:r w:rsidDel="00215B84">
                <w:delText>Expected Result</w:delText>
              </w:r>
            </w:del>
          </w:p>
        </w:tc>
        <w:tc>
          <w:tcPr>
            <w:tcW w:w="2311" w:type="dxa"/>
            <w:shd w:val="clear" w:color="auto" w:fill="F2DBDB" w:themeFill="accent2" w:themeFillTint="33"/>
          </w:tcPr>
          <w:p w14:paraId="13272C5D" w14:textId="664513EB" w:rsidR="0083152B" w:rsidDel="00215B84" w:rsidRDefault="0083152B" w:rsidP="008B221E">
            <w:pPr>
              <w:rPr>
                <w:del w:id="6262" w:author="Michael Bell" w:date="2013-05-06T18:32:00Z"/>
              </w:rPr>
            </w:pPr>
            <w:del w:id="6263" w:author="Michael Bell" w:date="2013-05-06T18:32:00Z">
              <w:r w:rsidDel="00215B84">
                <w:delText>Result Met</w:delText>
              </w:r>
            </w:del>
          </w:p>
        </w:tc>
      </w:tr>
      <w:tr w:rsidR="0083152B" w:rsidDel="00215B84" w14:paraId="72A65EF8" w14:textId="2A8676EF" w:rsidTr="008B221E">
        <w:trPr>
          <w:del w:id="6264" w:author="Michael Bell" w:date="2013-05-06T18:32:00Z"/>
        </w:trPr>
        <w:tc>
          <w:tcPr>
            <w:tcW w:w="2310" w:type="dxa"/>
            <w:shd w:val="clear" w:color="auto" w:fill="F2DBDB" w:themeFill="accent2" w:themeFillTint="33"/>
          </w:tcPr>
          <w:p w14:paraId="34EDF414" w14:textId="18E083EF" w:rsidR="0083152B" w:rsidDel="00215B84" w:rsidRDefault="0083152B" w:rsidP="008B221E">
            <w:pPr>
              <w:rPr>
                <w:del w:id="6265" w:author="Michael Bell" w:date="2013-05-06T18:32:00Z"/>
              </w:rPr>
            </w:pPr>
            <w:del w:id="6266" w:author="Michael Bell" w:date="2013-05-06T18:32:00Z">
              <w:r w:rsidDel="00215B84">
                <w:delText>Welcome page</w:delText>
              </w:r>
            </w:del>
          </w:p>
        </w:tc>
        <w:tc>
          <w:tcPr>
            <w:tcW w:w="2310" w:type="dxa"/>
            <w:shd w:val="clear" w:color="auto" w:fill="F2DBDB" w:themeFill="accent2" w:themeFillTint="33"/>
          </w:tcPr>
          <w:p w14:paraId="27B9632E" w14:textId="78323274" w:rsidR="0083152B" w:rsidDel="00215B84" w:rsidRDefault="0083152B" w:rsidP="008B221E">
            <w:pPr>
              <w:rPr>
                <w:del w:id="6267" w:author="Michael Bell" w:date="2013-05-06T18:32:00Z"/>
              </w:rPr>
            </w:pPr>
            <w:del w:id="6268" w:author="Michael Bell" w:date="2013-05-06T18:32:00Z">
              <w:r w:rsidDel="00215B84">
                <w:delText>Up</w:delText>
              </w:r>
            </w:del>
          </w:p>
        </w:tc>
        <w:tc>
          <w:tcPr>
            <w:tcW w:w="2311" w:type="dxa"/>
            <w:shd w:val="clear" w:color="auto" w:fill="F2DBDB" w:themeFill="accent2" w:themeFillTint="33"/>
          </w:tcPr>
          <w:p w14:paraId="0E1EB33B" w14:textId="38C679B0" w:rsidR="0083152B" w:rsidDel="00215B84" w:rsidRDefault="0083152B" w:rsidP="008B221E">
            <w:pPr>
              <w:rPr>
                <w:del w:id="6269" w:author="Michael Bell" w:date="2013-05-06T18:32:00Z"/>
              </w:rPr>
            </w:pPr>
            <w:del w:id="6270" w:author="Michael Bell" w:date="2013-05-06T18:32:00Z">
              <w:r w:rsidDel="00215B84">
                <w:delText>-</w:delText>
              </w:r>
            </w:del>
          </w:p>
        </w:tc>
        <w:tc>
          <w:tcPr>
            <w:tcW w:w="2311" w:type="dxa"/>
          </w:tcPr>
          <w:p w14:paraId="4ACE97E7" w14:textId="31371DFE" w:rsidR="0083152B" w:rsidDel="00215B84" w:rsidRDefault="0083152B" w:rsidP="008B221E">
            <w:pPr>
              <w:rPr>
                <w:del w:id="6271" w:author="Michael Bell" w:date="2013-05-06T18:32:00Z"/>
              </w:rPr>
            </w:pPr>
          </w:p>
        </w:tc>
      </w:tr>
      <w:tr w:rsidR="0083152B" w:rsidDel="00215B84" w14:paraId="32A85E73" w14:textId="7F732714" w:rsidTr="008B221E">
        <w:trPr>
          <w:del w:id="6272" w:author="Michael Bell" w:date="2013-05-06T18:32:00Z"/>
        </w:trPr>
        <w:tc>
          <w:tcPr>
            <w:tcW w:w="2310" w:type="dxa"/>
            <w:shd w:val="clear" w:color="auto" w:fill="F2DBDB" w:themeFill="accent2" w:themeFillTint="33"/>
          </w:tcPr>
          <w:p w14:paraId="73963911" w14:textId="038D8A9E" w:rsidR="0083152B" w:rsidDel="00215B84" w:rsidRDefault="0083152B" w:rsidP="008B221E">
            <w:pPr>
              <w:rPr>
                <w:del w:id="6273" w:author="Michael Bell" w:date="2013-05-06T18:32:00Z"/>
              </w:rPr>
            </w:pPr>
          </w:p>
        </w:tc>
        <w:tc>
          <w:tcPr>
            <w:tcW w:w="2310" w:type="dxa"/>
            <w:shd w:val="clear" w:color="auto" w:fill="F2DBDB" w:themeFill="accent2" w:themeFillTint="33"/>
          </w:tcPr>
          <w:p w14:paraId="65182D72" w14:textId="680B7011" w:rsidR="0083152B" w:rsidDel="00215B84" w:rsidRDefault="0083152B" w:rsidP="008B221E">
            <w:pPr>
              <w:rPr>
                <w:del w:id="6274" w:author="Michael Bell" w:date="2013-05-06T18:32:00Z"/>
              </w:rPr>
            </w:pPr>
            <w:del w:id="6275" w:author="Michael Bell" w:date="2013-05-06T18:32:00Z">
              <w:r w:rsidDel="00215B84">
                <w:delText>Down</w:delText>
              </w:r>
            </w:del>
          </w:p>
        </w:tc>
        <w:tc>
          <w:tcPr>
            <w:tcW w:w="2311" w:type="dxa"/>
            <w:shd w:val="clear" w:color="auto" w:fill="F2DBDB" w:themeFill="accent2" w:themeFillTint="33"/>
          </w:tcPr>
          <w:p w14:paraId="6B945A62" w14:textId="19D71D83" w:rsidR="0083152B" w:rsidDel="00215B84" w:rsidRDefault="0083152B" w:rsidP="008B221E">
            <w:pPr>
              <w:rPr>
                <w:del w:id="6276" w:author="Michael Bell" w:date="2013-05-06T18:32:00Z"/>
              </w:rPr>
            </w:pPr>
            <w:del w:id="6277" w:author="Michael Bell" w:date="2013-05-06T18:32:00Z">
              <w:r w:rsidDel="00215B84">
                <w:delText>-</w:delText>
              </w:r>
            </w:del>
          </w:p>
        </w:tc>
        <w:tc>
          <w:tcPr>
            <w:tcW w:w="2311" w:type="dxa"/>
          </w:tcPr>
          <w:p w14:paraId="355C57FD" w14:textId="6C93DC31" w:rsidR="0083152B" w:rsidDel="00215B84" w:rsidRDefault="0083152B" w:rsidP="008B221E">
            <w:pPr>
              <w:rPr>
                <w:del w:id="6278" w:author="Michael Bell" w:date="2013-05-06T18:32:00Z"/>
              </w:rPr>
            </w:pPr>
          </w:p>
        </w:tc>
      </w:tr>
      <w:tr w:rsidR="0083152B" w:rsidDel="00215B84" w14:paraId="6FDF884C" w14:textId="48B63574" w:rsidTr="008B221E">
        <w:trPr>
          <w:del w:id="6279" w:author="Michael Bell" w:date="2013-05-06T18:32:00Z"/>
        </w:trPr>
        <w:tc>
          <w:tcPr>
            <w:tcW w:w="2310" w:type="dxa"/>
            <w:shd w:val="clear" w:color="auto" w:fill="F2DBDB" w:themeFill="accent2" w:themeFillTint="33"/>
          </w:tcPr>
          <w:p w14:paraId="003C3DF2" w14:textId="7FAF1E07" w:rsidR="0083152B" w:rsidDel="00215B84" w:rsidRDefault="0083152B" w:rsidP="008B221E">
            <w:pPr>
              <w:rPr>
                <w:del w:id="6280" w:author="Michael Bell" w:date="2013-05-06T18:32:00Z"/>
              </w:rPr>
            </w:pPr>
          </w:p>
        </w:tc>
        <w:tc>
          <w:tcPr>
            <w:tcW w:w="2310" w:type="dxa"/>
            <w:shd w:val="clear" w:color="auto" w:fill="F2DBDB" w:themeFill="accent2" w:themeFillTint="33"/>
          </w:tcPr>
          <w:p w14:paraId="22210A10" w14:textId="7C1FE4CE" w:rsidR="0083152B" w:rsidDel="00215B84" w:rsidRDefault="0083152B" w:rsidP="008B221E">
            <w:pPr>
              <w:rPr>
                <w:del w:id="6281" w:author="Michael Bell" w:date="2013-05-06T18:32:00Z"/>
              </w:rPr>
            </w:pPr>
            <w:del w:id="6282" w:author="Michael Bell" w:date="2013-05-06T18:32:00Z">
              <w:r w:rsidDel="00215B84">
                <w:delText>Left</w:delText>
              </w:r>
            </w:del>
          </w:p>
        </w:tc>
        <w:tc>
          <w:tcPr>
            <w:tcW w:w="2311" w:type="dxa"/>
            <w:shd w:val="clear" w:color="auto" w:fill="F2DBDB" w:themeFill="accent2" w:themeFillTint="33"/>
          </w:tcPr>
          <w:p w14:paraId="688BD48A" w14:textId="6E99B330" w:rsidR="0083152B" w:rsidDel="00215B84" w:rsidRDefault="0083152B" w:rsidP="008B221E">
            <w:pPr>
              <w:rPr>
                <w:del w:id="6283" w:author="Michael Bell" w:date="2013-05-06T18:32:00Z"/>
              </w:rPr>
            </w:pPr>
            <w:del w:id="6284" w:author="Michael Bell" w:date="2013-05-06T18:32:00Z">
              <w:r w:rsidDel="00215B84">
                <w:delText>-</w:delText>
              </w:r>
            </w:del>
          </w:p>
        </w:tc>
        <w:tc>
          <w:tcPr>
            <w:tcW w:w="2311" w:type="dxa"/>
          </w:tcPr>
          <w:p w14:paraId="57659A5B" w14:textId="197C1820" w:rsidR="0083152B" w:rsidDel="00215B84" w:rsidRDefault="0083152B" w:rsidP="008B221E">
            <w:pPr>
              <w:rPr>
                <w:del w:id="6285" w:author="Michael Bell" w:date="2013-05-06T18:32:00Z"/>
              </w:rPr>
            </w:pPr>
          </w:p>
        </w:tc>
      </w:tr>
      <w:tr w:rsidR="0083152B" w:rsidDel="00215B84" w14:paraId="1BF7DB50" w14:textId="53665035" w:rsidTr="008B221E">
        <w:trPr>
          <w:del w:id="6286" w:author="Michael Bell" w:date="2013-05-06T18:32:00Z"/>
        </w:trPr>
        <w:tc>
          <w:tcPr>
            <w:tcW w:w="2310" w:type="dxa"/>
            <w:shd w:val="clear" w:color="auto" w:fill="F2DBDB" w:themeFill="accent2" w:themeFillTint="33"/>
          </w:tcPr>
          <w:p w14:paraId="6D7CB362" w14:textId="112D74F7" w:rsidR="0083152B" w:rsidDel="00215B84" w:rsidRDefault="0083152B" w:rsidP="008B221E">
            <w:pPr>
              <w:rPr>
                <w:del w:id="6287" w:author="Michael Bell" w:date="2013-05-06T18:32:00Z"/>
              </w:rPr>
            </w:pPr>
          </w:p>
        </w:tc>
        <w:tc>
          <w:tcPr>
            <w:tcW w:w="2310" w:type="dxa"/>
            <w:shd w:val="clear" w:color="auto" w:fill="F2DBDB" w:themeFill="accent2" w:themeFillTint="33"/>
          </w:tcPr>
          <w:p w14:paraId="63FAA678" w14:textId="17ECE8B2" w:rsidR="0083152B" w:rsidDel="00215B84" w:rsidRDefault="0083152B" w:rsidP="008B221E">
            <w:pPr>
              <w:rPr>
                <w:del w:id="6288" w:author="Michael Bell" w:date="2013-05-06T18:32:00Z"/>
              </w:rPr>
            </w:pPr>
            <w:del w:id="6289" w:author="Michael Bell" w:date="2013-05-06T18:32:00Z">
              <w:r w:rsidDel="00215B84">
                <w:delText>Right</w:delText>
              </w:r>
            </w:del>
          </w:p>
        </w:tc>
        <w:tc>
          <w:tcPr>
            <w:tcW w:w="2311" w:type="dxa"/>
            <w:shd w:val="clear" w:color="auto" w:fill="F2DBDB" w:themeFill="accent2" w:themeFillTint="33"/>
          </w:tcPr>
          <w:p w14:paraId="21D12AC7" w14:textId="76A7BAA5" w:rsidR="0083152B" w:rsidDel="00215B84" w:rsidRDefault="0083152B" w:rsidP="008B221E">
            <w:pPr>
              <w:rPr>
                <w:del w:id="6290" w:author="Michael Bell" w:date="2013-05-06T18:32:00Z"/>
              </w:rPr>
            </w:pPr>
            <w:del w:id="6291" w:author="Michael Bell" w:date="2013-05-06T18:32:00Z">
              <w:r w:rsidDel="00215B84">
                <w:delText>Destination</w:delText>
              </w:r>
            </w:del>
          </w:p>
        </w:tc>
        <w:tc>
          <w:tcPr>
            <w:tcW w:w="2311" w:type="dxa"/>
          </w:tcPr>
          <w:p w14:paraId="7062DE52" w14:textId="1BB03ECF" w:rsidR="0083152B" w:rsidDel="00215B84" w:rsidRDefault="0083152B" w:rsidP="008B221E">
            <w:pPr>
              <w:rPr>
                <w:del w:id="6292" w:author="Michael Bell" w:date="2013-05-06T18:32:00Z"/>
              </w:rPr>
            </w:pPr>
          </w:p>
        </w:tc>
      </w:tr>
      <w:tr w:rsidR="0083152B" w:rsidDel="00215B84" w14:paraId="6B2B4036" w14:textId="5D1A2F45" w:rsidTr="008B221E">
        <w:trPr>
          <w:del w:id="6293" w:author="Michael Bell" w:date="2013-05-06T18:32:00Z"/>
        </w:trPr>
        <w:tc>
          <w:tcPr>
            <w:tcW w:w="2310" w:type="dxa"/>
            <w:shd w:val="clear" w:color="auto" w:fill="F2DBDB" w:themeFill="accent2" w:themeFillTint="33"/>
          </w:tcPr>
          <w:p w14:paraId="0EA558B8" w14:textId="171FE643" w:rsidR="0083152B" w:rsidDel="00215B84" w:rsidRDefault="0083152B" w:rsidP="008B221E">
            <w:pPr>
              <w:rPr>
                <w:del w:id="6294" w:author="Michael Bell" w:date="2013-05-06T18:32:00Z"/>
              </w:rPr>
            </w:pPr>
            <w:del w:id="6295" w:author="Michael Bell" w:date="2013-05-06T18:32:00Z">
              <w:r w:rsidDel="00215B84">
                <w:delText>Destinations</w:delText>
              </w:r>
            </w:del>
          </w:p>
        </w:tc>
        <w:tc>
          <w:tcPr>
            <w:tcW w:w="2310" w:type="dxa"/>
            <w:shd w:val="clear" w:color="auto" w:fill="F2DBDB" w:themeFill="accent2" w:themeFillTint="33"/>
          </w:tcPr>
          <w:p w14:paraId="78493759" w14:textId="3DD1461F" w:rsidR="0083152B" w:rsidDel="00215B84" w:rsidRDefault="0083152B" w:rsidP="008B221E">
            <w:pPr>
              <w:rPr>
                <w:del w:id="6296" w:author="Michael Bell" w:date="2013-05-06T18:32:00Z"/>
              </w:rPr>
            </w:pPr>
            <w:del w:id="6297" w:author="Michael Bell" w:date="2013-05-06T18:32:00Z">
              <w:r w:rsidDel="00215B84">
                <w:delText>Up</w:delText>
              </w:r>
            </w:del>
          </w:p>
        </w:tc>
        <w:tc>
          <w:tcPr>
            <w:tcW w:w="2311" w:type="dxa"/>
            <w:shd w:val="clear" w:color="auto" w:fill="F2DBDB" w:themeFill="accent2" w:themeFillTint="33"/>
          </w:tcPr>
          <w:p w14:paraId="2BDD4D7D" w14:textId="207BEC6E" w:rsidR="0083152B" w:rsidDel="00215B84" w:rsidRDefault="0083152B" w:rsidP="008B221E">
            <w:pPr>
              <w:rPr>
                <w:del w:id="6298" w:author="Michael Bell" w:date="2013-05-06T18:32:00Z"/>
              </w:rPr>
            </w:pPr>
            <w:del w:id="6299" w:author="Michael Bell" w:date="2013-05-06T18:32:00Z">
              <w:r w:rsidDel="00215B84">
                <w:delText>-</w:delText>
              </w:r>
            </w:del>
          </w:p>
        </w:tc>
        <w:tc>
          <w:tcPr>
            <w:tcW w:w="2311" w:type="dxa"/>
          </w:tcPr>
          <w:p w14:paraId="63F28D7F" w14:textId="4D29F148" w:rsidR="0083152B" w:rsidDel="00215B84" w:rsidRDefault="0083152B" w:rsidP="008B221E">
            <w:pPr>
              <w:rPr>
                <w:del w:id="6300" w:author="Michael Bell" w:date="2013-05-06T18:32:00Z"/>
              </w:rPr>
            </w:pPr>
          </w:p>
        </w:tc>
      </w:tr>
      <w:tr w:rsidR="0083152B" w:rsidDel="00215B84" w14:paraId="0C1A2533" w14:textId="55B8923B" w:rsidTr="008B221E">
        <w:trPr>
          <w:del w:id="6301" w:author="Michael Bell" w:date="2013-05-06T18:32:00Z"/>
        </w:trPr>
        <w:tc>
          <w:tcPr>
            <w:tcW w:w="2310" w:type="dxa"/>
            <w:shd w:val="clear" w:color="auto" w:fill="F2DBDB" w:themeFill="accent2" w:themeFillTint="33"/>
          </w:tcPr>
          <w:p w14:paraId="754B5A37" w14:textId="50945B48" w:rsidR="0083152B" w:rsidDel="00215B84" w:rsidRDefault="0083152B" w:rsidP="008B221E">
            <w:pPr>
              <w:rPr>
                <w:del w:id="6302" w:author="Michael Bell" w:date="2013-05-06T18:32:00Z"/>
              </w:rPr>
            </w:pPr>
          </w:p>
        </w:tc>
        <w:tc>
          <w:tcPr>
            <w:tcW w:w="2310" w:type="dxa"/>
            <w:shd w:val="clear" w:color="auto" w:fill="F2DBDB" w:themeFill="accent2" w:themeFillTint="33"/>
          </w:tcPr>
          <w:p w14:paraId="66D0E0E5" w14:textId="667EC49A" w:rsidR="0083152B" w:rsidDel="00215B84" w:rsidRDefault="0083152B" w:rsidP="008B221E">
            <w:pPr>
              <w:rPr>
                <w:del w:id="6303" w:author="Michael Bell" w:date="2013-05-06T18:32:00Z"/>
              </w:rPr>
            </w:pPr>
            <w:del w:id="6304" w:author="Michael Bell" w:date="2013-05-06T18:32:00Z">
              <w:r w:rsidDel="00215B84">
                <w:delText>Down</w:delText>
              </w:r>
            </w:del>
          </w:p>
        </w:tc>
        <w:tc>
          <w:tcPr>
            <w:tcW w:w="2311" w:type="dxa"/>
            <w:shd w:val="clear" w:color="auto" w:fill="F2DBDB" w:themeFill="accent2" w:themeFillTint="33"/>
          </w:tcPr>
          <w:p w14:paraId="7650A733" w14:textId="284933EB" w:rsidR="0083152B" w:rsidDel="00215B84" w:rsidRDefault="0083152B" w:rsidP="008B221E">
            <w:pPr>
              <w:rPr>
                <w:del w:id="6305" w:author="Michael Bell" w:date="2013-05-06T18:32:00Z"/>
              </w:rPr>
            </w:pPr>
            <w:del w:id="6306" w:author="Michael Bell" w:date="2013-05-06T18:32:00Z">
              <w:r w:rsidDel="00215B84">
                <w:delText>Settings</w:delText>
              </w:r>
            </w:del>
          </w:p>
        </w:tc>
        <w:tc>
          <w:tcPr>
            <w:tcW w:w="2311" w:type="dxa"/>
          </w:tcPr>
          <w:p w14:paraId="0F2B52F4" w14:textId="1B598E66" w:rsidR="0083152B" w:rsidDel="00215B84" w:rsidRDefault="0083152B" w:rsidP="008B221E">
            <w:pPr>
              <w:rPr>
                <w:del w:id="6307" w:author="Michael Bell" w:date="2013-05-06T18:32:00Z"/>
              </w:rPr>
            </w:pPr>
          </w:p>
        </w:tc>
      </w:tr>
      <w:tr w:rsidR="0083152B" w:rsidDel="00215B84" w14:paraId="05458E0A" w14:textId="43AE7149" w:rsidTr="008B221E">
        <w:trPr>
          <w:del w:id="6308" w:author="Michael Bell" w:date="2013-05-06T18:32:00Z"/>
        </w:trPr>
        <w:tc>
          <w:tcPr>
            <w:tcW w:w="2310" w:type="dxa"/>
            <w:shd w:val="clear" w:color="auto" w:fill="F2DBDB" w:themeFill="accent2" w:themeFillTint="33"/>
          </w:tcPr>
          <w:p w14:paraId="6211BEBC" w14:textId="24CEBD99" w:rsidR="0083152B" w:rsidDel="00215B84" w:rsidRDefault="0083152B" w:rsidP="008B221E">
            <w:pPr>
              <w:rPr>
                <w:del w:id="6309" w:author="Michael Bell" w:date="2013-05-06T18:32:00Z"/>
              </w:rPr>
            </w:pPr>
          </w:p>
        </w:tc>
        <w:tc>
          <w:tcPr>
            <w:tcW w:w="2310" w:type="dxa"/>
            <w:shd w:val="clear" w:color="auto" w:fill="F2DBDB" w:themeFill="accent2" w:themeFillTint="33"/>
          </w:tcPr>
          <w:p w14:paraId="5DCF2EC0" w14:textId="2A4C5A18" w:rsidR="0083152B" w:rsidDel="00215B84" w:rsidRDefault="0083152B" w:rsidP="008B221E">
            <w:pPr>
              <w:rPr>
                <w:del w:id="6310" w:author="Michael Bell" w:date="2013-05-06T18:32:00Z"/>
              </w:rPr>
            </w:pPr>
            <w:del w:id="6311" w:author="Michael Bell" w:date="2013-05-06T18:32:00Z">
              <w:r w:rsidDel="00215B84">
                <w:delText>Left</w:delText>
              </w:r>
            </w:del>
          </w:p>
        </w:tc>
        <w:tc>
          <w:tcPr>
            <w:tcW w:w="2311" w:type="dxa"/>
            <w:shd w:val="clear" w:color="auto" w:fill="F2DBDB" w:themeFill="accent2" w:themeFillTint="33"/>
          </w:tcPr>
          <w:p w14:paraId="704170A3" w14:textId="4E291772" w:rsidR="0083152B" w:rsidDel="00215B84" w:rsidRDefault="0083152B" w:rsidP="008B221E">
            <w:pPr>
              <w:rPr>
                <w:del w:id="6312" w:author="Michael Bell" w:date="2013-05-06T18:32:00Z"/>
              </w:rPr>
            </w:pPr>
            <w:del w:id="6313" w:author="Michael Bell" w:date="2013-05-06T18:32:00Z">
              <w:r w:rsidDel="00215B84">
                <w:delText>Welcome Page</w:delText>
              </w:r>
            </w:del>
          </w:p>
        </w:tc>
        <w:tc>
          <w:tcPr>
            <w:tcW w:w="2311" w:type="dxa"/>
          </w:tcPr>
          <w:p w14:paraId="198B04D8" w14:textId="19754A41" w:rsidR="0083152B" w:rsidDel="00215B84" w:rsidRDefault="0083152B" w:rsidP="008B221E">
            <w:pPr>
              <w:rPr>
                <w:del w:id="6314" w:author="Michael Bell" w:date="2013-05-06T18:32:00Z"/>
              </w:rPr>
            </w:pPr>
          </w:p>
        </w:tc>
      </w:tr>
      <w:tr w:rsidR="0083152B" w:rsidDel="00215B84" w14:paraId="54B6E7F0" w14:textId="54611898" w:rsidTr="008B221E">
        <w:trPr>
          <w:del w:id="6315" w:author="Michael Bell" w:date="2013-05-06T18:32:00Z"/>
        </w:trPr>
        <w:tc>
          <w:tcPr>
            <w:tcW w:w="2310" w:type="dxa"/>
            <w:shd w:val="clear" w:color="auto" w:fill="F2DBDB" w:themeFill="accent2" w:themeFillTint="33"/>
          </w:tcPr>
          <w:p w14:paraId="5866D89E" w14:textId="163CD6E9" w:rsidR="0083152B" w:rsidDel="00215B84" w:rsidRDefault="0083152B" w:rsidP="008B221E">
            <w:pPr>
              <w:rPr>
                <w:del w:id="6316" w:author="Michael Bell" w:date="2013-05-06T18:32:00Z"/>
              </w:rPr>
            </w:pPr>
          </w:p>
        </w:tc>
        <w:tc>
          <w:tcPr>
            <w:tcW w:w="2310" w:type="dxa"/>
            <w:shd w:val="clear" w:color="auto" w:fill="F2DBDB" w:themeFill="accent2" w:themeFillTint="33"/>
          </w:tcPr>
          <w:p w14:paraId="7C910E12" w14:textId="370D76DF" w:rsidR="0083152B" w:rsidDel="00215B84" w:rsidRDefault="0083152B" w:rsidP="008B221E">
            <w:pPr>
              <w:rPr>
                <w:del w:id="6317" w:author="Michael Bell" w:date="2013-05-06T18:32:00Z"/>
              </w:rPr>
            </w:pPr>
            <w:del w:id="6318" w:author="Michael Bell" w:date="2013-05-06T18:32:00Z">
              <w:r w:rsidDel="00215B84">
                <w:delText>Right</w:delText>
              </w:r>
            </w:del>
          </w:p>
        </w:tc>
        <w:tc>
          <w:tcPr>
            <w:tcW w:w="2311" w:type="dxa"/>
            <w:shd w:val="clear" w:color="auto" w:fill="F2DBDB" w:themeFill="accent2" w:themeFillTint="33"/>
          </w:tcPr>
          <w:p w14:paraId="63D5BF39" w14:textId="1A9614C4" w:rsidR="0083152B" w:rsidDel="00215B84" w:rsidRDefault="0083152B" w:rsidP="008B221E">
            <w:pPr>
              <w:rPr>
                <w:del w:id="6319" w:author="Michael Bell" w:date="2013-05-06T18:32:00Z"/>
              </w:rPr>
            </w:pPr>
            <w:del w:id="6320" w:author="Michael Bell" w:date="2013-05-06T18:32:00Z">
              <w:r w:rsidDel="00215B84">
                <w:delText>Hawkhaven</w:delText>
              </w:r>
            </w:del>
          </w:p>
        </w:tc>
        <w:tc>
          <w:tcPr>
            <w:tcW w:w="2311" w:type="dxa"/>
          </w:tcPr>
          <w:p w14:paraId="1A15E31F" w14:textId="0AA76F2F" w:rsidR="0083152B" w:rsidDel="00215B84" w:rsidRDefault="0083152B" w:rsidP="008B221E">
            <w:pPr>
              <w:rPr>
                <w:del w:id="6321" w:author="Michael Bell" w:date="2013-05-06T18:32:00Z"/>
              </w:rPr>
            </w:pPr>
          </w:p>
        </w:tc>
      </w:tr>
      <w:tr w:rsidR="0083152B" w:rsidDel="00215B84" w14:paraId="13A57DC3" w14:textId="147F51C0" w:rsidTr="008B221E">
        <w:trPr>
          <w:del w:id="6322" w:author="Michael Bell" w:date="2013-05-06T18:32:00Z"/>
        </w:trPr>
        <w:tc>
          <w:tcPr>
            <w:tcW w:w="2310" w:type="dxa"/>
            <w:shd w:val="clear" w:color="auto" w:fill="F2DBDB" w:themeFill="accent2" w:themeFillTint="33"/>
          </w:tcPr>
          <w:p w14:paraId="07ECCD90" w14:textId="2BF953BD" w:rsidR="0083152B" w:rsidDel="00215B84" w:rsidRDefault="0083152B" w:rsidP="008B221E">
            <w:pPr>
              <w:rPr>
                <w:del w:id="6323" w:author="Michael Bell" w:date="2013-05-06T18:32:00Z"/>
              </w:rPr>
            </w:pPr>
            <w:del w:id="6324" w:author="Michael Bell" w:date="2013-05-06T18:32:00Z">
              <w:r w:rsidDel="00215B84">
                <w:delText>Settings</w:delText>
              </w:r>
            </w:del>
          </w:p>
        </w:tc>
        <w:tc>
          <w:tcPr>
            <w:tcW w:w="2310" w:type="dxa"/>
            <w:shd w:val="clear" w:color="auto" w:fill="F2DBDB" w:themeFill="accent2" w:themeFillTint="33"/>
          </w:tcPr>
          <w:p w14:paraId="2296CBF4" w14:textId="170E4F4E" w:rsidR="0083152B" w:rsidDel="00215B84" w:rsidRDefault="0083152B" w:rsidP="008B221E">
            <w:pPr>
              <w:rPr>
                <w:del w:id="6325" w:author="Michael Bell" w:date="2013-05-06T18:32:00Z"/>
              </w:rPr>
            </w:pPr>
            <w:del w:id="6326" w:author="Michael Bell" w:date="2013-05-06T18:32:00Z">
              <w:r w:rsidDel="00215B84">
                <w:delText>Up</w:delText>
              </w:r>
            </w:del>
          </w:p>
        </w:tc>
        <w:tc>
          <w:tcPr>
            <w:tcW w:w="2311" w:type="dxa"/>
            <w:shd w:val="clear" w:color="auto" w:fill="F2DBDB" w:themeFill="accent2" w:themeFillTint="33"/>
          </w:tcPr>
          <w:p w14:paraId="0E1B23CA" w14:textId="1B052E6B" w:rsidR="0083152B" w:rsidDel="00215B84" w:rsidRDefault="0083152B" w:rsidP="008B221E">
            <w:pPr>
              <w:rPr>
                <w:del w:id="6327" w:author="Michael Bell" w:date="2013-05-06T18:32:00Z"/>
              </w:rPr>
            </w:pPr>
            <w:del w:id="6328" w:author="Michael Bell" w:date="2013-05-06T18:32:00Z">
              <w:r w:rsidDel="00215B84">
                <w:delText>Destinations</w:delText>
              </w:r>
            </w:del>
          </w:p>
        </w:tc>
        <w:tc>
          <w:tcPr>
            <w:tcW w:w="2311" w:type="dxa"/>
          </w:tcPr>
          <w:p w14:paraId="4238AF2F" w14:textId="30D2727F" w:rsidR="0083152B" w:rsidDel="00215B84" w:rsidRDefault="0083152B" w:rsidP="008B221E">
            <w:pPr>
              <w:rPr>
                <w:del w:id="6329" w:author="Michael Bell" w:date="2013-05-06T18:32:00Z"/>
              </w:rPr>
            </w:pPr>
          </w:p>
        </w:tc>
      </w:tr>
      <w:tr w:rsidR="0083152B" w:rsidDel="00215B84" w14:paraId="0BD03358" w14:textId="143BD708" w:rsidTr="008B221E">
        <w:trPr>
          <w:del w:id="6330" w:author="Michael Bell" w:date="2013-05-06T18:32:00Z"/>
        </w:trPr>
        <w:tc>
          <w:tcPr>
            <w:tcW w:w="2310" w:type="dxa"/>
            <w:shd w:val="clear" w:color="auto" w:fill="F2DBDB" w:themeFill="accent2" w:themeFillTint="33"/>
          </w:tcPr>
          <w:p w14:paraId="4ED65397" w14:textId="736FDD88" w:rsidR="0083152B" w:rsidDel="00215B84" w:rsidRDefault="0083152B" w:rsidP="008B221E">
            <w:pPr>
              <w:rPr>
                <w:del w:id="6331" w:author="Michael Bell" w:date="2013-05-06T18:32:00Z"/>
              </w:rPr>
            </w:pPr>
          </w:p>
        </w:tc>
        <w:tc>
          <w:tcPr>
            <w:tcW w:w="2310" w:type="dxa"/>
            <w:shd w:val="clear" w:color="auto" w:fill="F2DBDB" w:themeFill="accent2" w:themeFillTint="33"/>
          </w:tcPr>
          <w:p w14:paraId="0F51B913" w14:textId="25929FBF" w:rsidR="0083152B" w:rsidDel="00215B84" w:rsidRDefault="0083152B" w:rsidP="008B221E">
            <w:pPr>
              <w:rPr>
                <w:del w:id="6332" w:author="Michael Bell" w:date="2013-05-06T18:32:00Z"/>
              </w:rPr>
            </w:pPr>
            <w:del w:id="6333" w:author="Michael Bell" w:date="2013-05-06T18:32:00Z">
              <w:r w:rsidDel="00215B84">
                <w:delText>Down</w:delText>
              </w:r>
            </w:del>
          </w:p>
        </w:tc>
        <w:tc>
          <w:tcPr>
            <w:tcW w:w="2311" w:type="dxa"/>
            <w:shd w:val="clear" w:color="auto" w:fill="F2DBDB" w:themeFill="accent2" w:themeFillTint="33"/>
          </w:tcPr>
          <w:p w14:paraId="4D35D2FC" w14:textId="05072740" w:rsidR="0083152B" w:rsidDel="00215B84" w:rsidRDefault="0083152B" w:rsidP="008B221E">
            <w:pPr>
              <w:rPr>
                <w:del w:id="6334" w:author="Michael Bell" w:date="2013-05-06T18:32:00Z"/>
              </w:rPr>
            </w:pPr>
            <w:del w:id="6335" w:author="Michael Bell" w:date="2013-05-06T18:32:00Z">
              <w:r w:rsidDel="00215B84">
                <w:delText>-</w:delText>
              </w:r>
            </w:del>
          </w:p>
        </w:tc>
        <w:tc>
          <w:tcPr>
            <w:tcW w:w="2311" w:type="dxa"/>
          </w:tcPr>
          <w:p w14:paraId="24EBF985" w14:textId="7E7972F3" w:rsidR="0083152B" w:rsidDel="00215B84" w:rsidRDefault="0083152B" w:rsidP="008B221E">
            <w:pPr>
              <w:rPr>
                <w:del w:id="6336" w:author="Michael Bell" w:date="2013-05-06T18:32:00Z"/>
              </w:rPr>
            </w:pPr>
          </w:p>
        </w:tc>
      </w:tr>
      <w:tr w:rsidR="0083152B" w:rsidDel="00215B84" w14:paraId="66E9B64A" w14:textId="539C98EF" w:rsidTr="008B221E">
        <w:trPr>
          <w:del w:id="6337" w:author="Michael Bell" w:date="2013-05-06T18:32:00Z"/>
        </w:trPr>
        <w:tc>
          <w:tcPr>
            <w:tcW w:w="2310" w:type="dxa"/>
            <w:shd w:val="clear" w:color="auto" w:fill="F2DBDB" w:themeFill="accent2" w:themeFillTint="33"/>
          </w:tcPr>
          <w:p w14:paraId="4D4E6A25" w14:textId="56B50008" w:rsidR="0083152B" w:rsidDel="00215B84" w:rsidRDefault="0083152B" w:rsidP="008B221E">
            <w:pPr>
              <w:rPr>
                <w:del w:id="6338" w:author="Michael Bell" w:date="2013-05-06T18:32:00Z"/>
              </w:rPr>
            </w:pPr>
          </w:p>
        </w:tc>
        <w:tc>
          <w:tcPr>
            <w:tcW w:w="2310" w:type="dxa"/>
            <w:shd w:val="clear" w:color="auto" w:fill="F2DBDB" w:themeFill="accent2" w:themeFillTint="33"/>
          </w:tcPr>
          <w:p w14:paraId="544AE99A" w14:textId="78CF2099" w:rsidR="0083152B" w:rsidDel="00215B84" w:rsidRDefault="0083152B" w:rsidP="008B221E">
            <w:pPr>
              <w:rPr>
                <w:del w:id="6339" w:author="Michael Bell" w:date="2013-05-06T18:32:00Z"/>
              </w:rPr>
            </w:pPr>
            <w:del w:id="6340" w:author="Michael Bell" w:date="2013-05-06T18:32:00Z">
              <w:r w:rsidDel="00215B84">
                <w:delText>Left</w:delText>
              </w:r>
            </w:del>
          </w:p>
        </w:tc>
        <w:tc>
          <w:tcPr>
            <w:tcW w:w="2311" w:type="dxa"/>
            <w:shd w:val="clear" w:color="auto" w:fill="F2DBDB" w:themeFill="accent2" w:themeFillTint="33"/>
          </w:tcPr>
          <w:p w14:paraId="58F0A2D1" w14:textId="3D228ACA" w:rsidR="0083152B" w:rsidDel="00215B84" w:rsidRDefault="0083152B" w:rsidP="008B221E">
            <w:pPr>
              <w:rPr>
                <w:del w:id="6341" w:author="Michael Bell" w:date="2013-05-06T18:32:00Z"/>
              </w:rPr>
            </w:pPr>
            <w:del w:id="6342" w:author="Michael Bell" w:date="2013-05-06T18:32:00Z">
              <w:r w:rsidDel="00215B84">
                <w:delText>Welcome Page</w:delText>
              </w:r>
            </w:del>
          </w:p>
        </w:tc>
        <w:tc>
          <w:tcPr>
            <w:tcW w:w="2311" w:type="dxa"/>
          </w:tcPr>
          <w:p w14:paraId="22A31F05" w14:textId="71332EF0" w:rsidR="0083152B" w:rsidDel="00215B84" w:rsidRDefault="0083152B" w:rsidP="008B221E">
            <w:pPr>
              <w:rPr>
                <w:del w:id="6343" w:author="Michael Bell" w:date="2013-05-06T18:32:00Z"/>
              </w:rPr>
            </w:pPr>
          </w:p>
        </w:tc>
      </w:tr>
      <w:tr w:rsidR="0083152B" w:rsidDel="00215B84" w14:paraId="3792CC70" w14:textId="6AEA3FDC" w:rsidTr="008B221E">
        <w:trPr>
          <w:del w:id="6344" w:author="Michael Bell" w:date="2013-05-06T18:32:00Z"/>
        </w:trPr>
        <w:tc>
          <w:tcPr>
            <w:tcW w:w="2310" w:type="dxa"/>
            <w:shd w:val="clear" w:color="auto" w:fill="F2DBDB" w:themeFill="accent2" w:themeFillTint="33"/>
          </w:tcPr>
          <w:p w14:paraId="2F032CEB" w14:textId="39A3EA75" w:rsidR="0083152B" w:rsidDel="00215B84" w:rsidRDefault="0083152B" w:rsidP="008B221E">
            <w:pPr>
              <w:rPr>
                <w:del w:id="6345" w:author="Michael Bell" w:date="2013-05-06T18:32:00Z"/>
              </w:rPr>
            </w:pPr>
          </w:p>
        </w:tc>
        <w:tc>
          <w:tcPr>
            <w:tcW w:w="2310" w:type="dxa"/>
            <w:shd w:val="clear" w:color="auto" w:fill="F2DBDB" w:themeFill="accent2" w:themeFillTint="33"/>
          </w:tcPr>
          <w:p w14:paraId="27DF0CC3" w14:textId="606657FA" w:rsidR="0083152B" w:rsidDel="00215B84" w:rsidRDefault="0083152B" w:rsidP="008B221E">
            <w:pPr>
              <w:rPr>
                <w:del w:id="6346" w:author="Michael Bell" w:date="2013-05-06T18:32:00Z"/>
              </w:rPr>
            </w:pPr>
            <w:del w:id="6347" w:author="Michael Bell" w:date="2013-05-06T18:32:00Z">
              <w:r w:rsidDel="00215B84">
                <w:delText>Right</w:delText>
              </w:r>
            </w:del>
          </w:p>
        </w:tc>
        <w:tc>
          <w:tcPr>
            <w:tcW w:w="2311" w:type="dxa"/>
            <w:shd w:val="clear" w:color="auto" w:fill="F2DBDB" w:themeFill="accent2" w:themeFillTint="33"/>
          </w:tcPr>
          <w:p w14:paraId="32F96311" w14:textId="514A0AFB" w:rsidR="0083152B" w:rsidDel="00215B84" w:rsidRDefault="0083152B" w:rsidP="008B221E">
            <w:pPr>
              <w:rPr>
                <w:del w:id="6348" w:author="Michael Bell" w:date="2013-05-06T18:32:00Z"/>
              </w:rPr>
            </w:pPr>
            <w:del w:id="6349" w:author="Michael Bell" w:date="2013-05-06T18:32:00Z">
              <w:r w:rsidDel="00215B84">
                <w:delText>Top Speed</w:delText>
              </w:r>
            </w:del>
          </w:p>
        </w:tc>
        <w:tc>
          <w:tcPr>
            <w:tcW w:w="2311" w:type="dxa"/>
          </w:tcPr>
          <w:p w14:paraId="245A4EEE" w14:textId="20940E03" w:rsidR="0083152B" w:rsidDel="00215B84" w:rsidRDefault="0083152B" w:rsidP="008B221E">
            <w:pPr>
              <w:rPr>
                <w:del w:id="6350" w:author="Michael Bell" w:date="2013-05-06T18:32:00Z"/>
              </w:rPr>
            </w:pPr>
          </w:p>
        </w:tc>
      </w:tr>
      <w:tr w:rsidR="0083152B" w:rsidDel="00215B84" w14:paraId="44104099" w14:textId="506AA388" w:rsidTr="008B221E">
        <w:trPr>
          <w:del w:id="6351" w:author="Michael Bell" w:date="2013-05-06T18:32:00Z"/>
        </w:trPr>
        <w:tc>
          <w:tcPr>
            <w:tcW w:w="2310" w:type="dxa"/>
            <w:shd w:val="clear" w:color="auto" w:fill="F2DBDB" w:themeFill="accent2" w:themeFillTint="33"/>
          </w:tcPr>
          <w:p w14:paraId="15B9C593" w14:textId="37A0D2A8" w:rsidR="0083152B" w:rsidDel="00215B84" w:rsidRDefault="0083152B" w:rsidP="008B221E">
            <w:pPr>
              <w:rPr>
                <w:del w:id="6352" w:author="Michael Bell" w:date="2013-05-06T18:32:00Z"/>
              </w:rPr>
            </w:pPr>
            <w:del w:id="6353" w:author="Michael Bell" w:date="2013-05-06T18:32:00Z">
              <w:r w:rsidDel="00215B84">
                <w:delText>Hawkhaven</w:delText>
              </w:r>
            </w:del>
          </w:p>
        </w:tc>
        <w:tc>
          <w:tcPr>
            <w:tcW w:w="2310" w:type="dxa"/>
            <w:shd w:val="clear" w:color="auto" w:fill="F2DBDB" w:themeFill="accent2" w:themeFillTint="33"/>
          </w:tcPr>
          <w:p w14:paraId="12DD4690" w14:textId="2FBE5B10" w:rsidR="0083152B" w:rsidDel="00215B84" w:rsidRDefault="0083152B" w:rsidP="008B221E">
            <w:pPr>
              <w:rPr>
                <w:del w:id="6354" w:author="Michael Bell" w:date="2013-05-06T18:32:00Z"/>
              </w:rPr>
            </w:pPr>
            <w:del w:id="6355" w:author="Michael Bell" w:date="2013-05-06T18:32:00Z">
              <w:r w:rsidDel="00215B84">
                <w:delText>Up</w:delText>
              </w:r>
            </w:del>
          </w:p>
        </w:tc>
        <w:tc>
          <w:tcPr>
            <w:tcW w:w="2311" w:type="dxa"/>
            <w:shd w:val="clear" w:color="auto" w:fill="F2DBDB" w:themeFill="accent2" w:themeFillTint="33"/>
          </w:tcPr>
          <w:p w14:paraId="4DE8B197" w14:textId="34B83B19" w:rsidR="0083152B" w:rsidDel="00215B84" w:rsidRDefault="0083152B" w:rsidP="008B221E">
            <w:pPr>
              <w:rPr>
                <w:del w:id="6356" w:author="Michael Bell" w:date="2013-05-06T18:32:00Z"/>
              </w:rPr>
            </w:pPr>
            <w:del w:id="6357" w:author="Michael Bell" w:date="2013-05-06T18:32:00Z">
              <w:r w:rsidDel="00215B84">
                <w:delText>-</w:delText>
              </w:r>
            </w:del>
          </w:p>
        </w:tc>
        <w:tc>
          <w:tcPr>
            <w:tcW w:w="2311" w:type="dxa"/>
          </w:tcPr>
          <w:p w14:paraId="72F1DF4B" w14:textId="1ABFF019" w:rsidR="0083152B" w:rsidDel="00215B84" w:rsidRDefault="0083152B" w:rsidP="008B221E">
            <w:pPr>
              <w:rPr>
                <w:del w:id="6358" w:author="Michael Bell" w:date="2013-05-06T18:32:00Z"/>
              </w:rPr>
            </w:pPr>
          </w:p>
        </w:tc>
      </w:tr>
      <w:tr w:rsidR="0083152B" w:rsidDel="00215B84" w14:paraId="68565085" w14:textId="18D8DD2E" w:rsidTr="008B221E">
        <w:trPr>
          <w:del w:id="6359" w:author="Michael Bell" w:date="2013-05-06T18:32:00Z"/>
        </w:trPr>
        <w:tc>
          <w:tcPr>
            <w:tcW w:w="2310" w:type="dxa"/>
            <w:shd w:val="clear" w:color="auto" w:fill="F2DBDB" w:themeFill="accent2" w:themeFillTint="33"/>
          </w:tcPr>
          <w:p w14:paraId="3E8B0D44" w14:textId="261077F1" w:rsidR="0083152B" w:rsidDel="00215B84" w:rsidRDefault="0083152B" w:rsidP="008B221E">
            <w:pPr>
              <w:rPr>
                <w:del w:id="6360" w:author="Michael Bell" w:date="2013-05-06T18:32:00Z"/>
              </w:rPr>
            </w:pPr>
          </w:p>
        </w:tc>
        <w:tc>
          <w:tcPr>
            <w:tcW w:w="2310" w:type="dxa"/>
            <w:shd w:val="clear" w:color="auto" w:fill="F2DBDB" w:themeFill="accent2" w:themeFillTint="33"/>
          </w:tcPr>
          <w:p w14:paraId="7788C1D1" w14:textId="60D622BA" w:rsidR="0083152B" w:rsidDel="00215B84" w:rsidRDefault="0083152B" w:rsidP="008B221E">
            <w:pPr>
              <w:rPr>
                <w:del w:id="6361" w:author="Michael Bell" w:date="2013-05-06T18:32:00Z"/>
              </w:rPr>
            </w:pPr>
            <w:del w:id="6362" w:author="Michael Bell" w:date="2013-05-06T18:32:00Z">
              <w:r w:rsidDel="00215B84">
                <w:delText>Down</w:delText>
              </w:r>
            </w:del>
          </w:p>
        </w:tc>
        <w:tc>
          <w:tcPr>
            <w:tcW w:w="2311" w:type="dxa"/>
            <w:shd w:val="clear" w:color="auto" w:fill="F2DBDB" w:themeFill="accent2" w:themeFillTint="33"/>
          </w:tcPr>
          <w:p w14:paraId="54806024" w14:textId="11FF3308" w:rsidR="0083152B" w:rsidDel="00215B84" w:rsidRDefault="0083152B" w:rsidP="008B221E">
            <w:pPr>
              <w:rPr>
                <w:del w:id="6363" w:author="Michael Bell" w:date="2013-05-06T18:32:00Z"/>
              </w:rPr>
            </w:pPr>
            <w:del w:id="6364" w:author="Michael Bell" w:date="2013-05-06T18:32:00Z">
              <w:r w:rsidDel="00215B84">
                <w:delText>Remilo</w:delText>
              </w:r>
            </w:del>
          </w:p>
        </w:tc>
        <w:tc>
          <w:tcPr>
            <w:tcW w:w="2311" w:type="dxa"/>
          </w:tcPr>
          <w:p w14:paraId="5BF53099" w14:textId="06557E3F" w:rsidR="0083152B" w:rsidDel="00215B84" w:rsidRDefault="0083152B" w:rsidP="008B221E">
            <w:pPr>
              <w:rPr>
                <w:del w:id="6365" w:author="Michael Bell" w:date="2013-05-06T18:32:00Z"/>
              </w:rPr>
            </w:pPr>
          </w:p>
        </w:tc>
      </w:tr>
      <w:tr w:rsidR="0083152B" w:rsidDel="00215B84" w14:paraId="1B1A21A6" w14:textId="4C313991" w:rsidTr="008B221E">
        <w:trPr>
          <w:del w:id="6366" w:author="Michael Bell" w:date="2013-05-06T18:32:00Z"/>
        </w:trPr>
        <w:tc>
          <w:tcPr>
            <w:tcW w:w="2310" w:type="dxa"/>
            <w:shd w:val="clear" w:color="auto" w:fill="F2DBDB" w:themeFill="accent2" w:themeFillTint="33"/>
          </w:tcPr>
          <w:p w14:paraId="525BF095" w14:textId="52A9DA38" w:rsidR="0083152B" w:rsidDel="00215B84" w:rsidRDefault="0083152B" w:rsidP="008B221E">
            <w:pPr>
              <w:rPr>
                <w:del w:id="6367" w:author="Michael Bell" w:date="2013-05-06T18:32:00Z"/>
              </w:rPr>
            </w:pPr>
          </w:p>
        </w:tc>
        <w:tc>
          <w:tcPr>
            <w:tcW w:w="2310" w:type="dxa"/>
            <w:shd w:val="clear" w:color="auto" w:fill="F2DBDB" w:themeFill="accent2" w:themeFillTint="33"/>
          </w:tcPr>
          <w:p w14:paraId="2C295E0B" w14:textId="59256C23" w:rsidR="0083152B" w:rsidDel="00215B84" w:rsidRDefault="0083152B" w:rsidP="008B221E">
            <w:pPr>
              <w:rPr>
                <w:del w:id="6368" w:author="Michael Bell" w:date="2013-05-06T18:32:00Z"/>
              </w:rPr>
            </w:pPr>
            <w:del w:id="6369" w:author="Michael Bell" w:date="2013-05-06T18:32:00Z">
              <w:r w:rsidDel="00215B84">
                <w:delText>Left</w:delText>
              </w:r>
            </w:del>
          </w:p>
        </w:tc>
        <w:tc>
          <w:tcPr>
            <w:tcW w:w="2311" w:type="dxa"/>
            <w:shd w:val="clear" w:color="auto" w:fill="F2DBDB" w:themeFill="accent2" w:themeFillTint="33"/>
          </w:tcPr>
          <w:p w14:paraId="4A09A4A3" w14:textId="0BB253BC" w:rsidR="0083152B" w:rsidDel="00215B84" w:rsidRDefault="0083152B" w:rsidP="008B221E">
            <w:pPr>
              <w:rPr>
                <w:del w:id="6370" w:author="Michael Bell" w:date="2013-05-06T18:32:00Z"/>
              </w:rPr>
            </w:pPr>
            <w:del w:id="6371" w:author="Michael Bell" w:date="2013-05-06T18:32:00Z">
              <w:r w:rsidDel="00215B84">
                <w:delText>Destinations</w:delText>
              </w:r>
            </w:del>
          </w:p>
        </w:tc>
        <w:tc>
          <w:tcPr>
            <w:tcW w:w="2311" w:type="dxa"/>
          </w:tcPr>
          <w:p w14:paraId="6EFDD67B" w14:textId="5342FEAE" w:rsidR="0083152B" w:rsidDel="00215B84" w:rsidRDefault="0083152B" w:rsidP="008B221E">
            <w:pPr>
              <w:rPr>
                <w:del w:id="6372" w:author="Michael Bell" w:date="2013-05-06T18:32:00Z"/>
              </w:rPr>
            </w:pPr>
          </w:p>
        </w:tc>
      </w:tr>
      <w:tr w:rsidR="0083152B" w:rsidDel="00215B84" w14:paraId="6D8DDAB5" w14:textId="22FC80E7" w:rsidTr="008B221E">
        <w:trPr>
          <w:del w:id="6373" w:author="Michael Bell" w:date="2013-05-06T18:32:00Z"/>
        </w:trPr>
        <w:tc>
          <w:tcPr>
            <w:tcW w:w="2310" w:type="dxa"/>
            <w:shd w:val="clear" w:color="auto" w:fill="F2DBDB" w:themeFill="accent2" w:themeFillTint="33"/>
          </w:tcPr>
          <w:p w14:paraId="5489A59C" w14:textId="177A6025" w:rsidR="0083152B" w:rsidDel="00215B84" w:rsidRDefault="0083152B" w:rsidP="008B221E">
            <w:pPr>
              <w:rPr>
                <w:del w:id="6374" w:author="Michael Bell" w:date="2013-05-06T18:32:00Z"/>
              </w:rPr>
            </w:pPr>
          </w:p>
        </w:tc>
        <w:tc>
          <w:tcPr>
            <w:tcW w:w="2310" w:type="dxa"/>
            <w:shd w:val="clear" w:color="auto" w:fill="F2DBDB" w:themeFill="accent2" w:themeFillTint="33"/>
          </w:tcPr>
          <w:p w14:paraId="3FA33660" w14:textId="4CC73791" w:rsidR="0083152B" w:rsidDel="00215B84" w:rsidRDefault="0083152B" w:rsidP="008B221E">
            <w:pPr>
              <w:rPr>
                <w:del w:id="6375" w:author="Michael Bell" w:date="2013-05-06T18:32:00Z"/>
              </w:rPr>
            </w:pPr>
            <w:del w:id="6376" w:author="Michael Bell" w:date="2013-05-06T18:32:00Z">
              <w:r w:rsidDel="00215B84">
                <w:delText>Right</w:delText>
              </w:r>
            </w:del>
          </w:p>
        </w:tc>
        <w:tc>
          <w:tcPr>
            <w:tcW w:w="2311" w:type="dxa"/>
            <w:shd w:val="clear" w:color="auto" w:fill="F2DBDB" w:themeFill="accent2" w:themeFillTint="33"/>
          </w:tcPr>
          <w:p w14:paraId="7369DF82" w14:textId="11ABA47F" w:rsidR="0083152B" w:rsidDel="00215B84" w:rsidRDefault="0083152B" w:rsidP="008B221E">
            <w:pPr>
              <w:rPr>
                <w:del w:id="6377" w:author="Michael Bell" w:date="2013-05-06T18:32:00Z"/>
              </w:rPr>
            </w:pPr>
            <w:del w:id="6378" w:author="Michael Bell" w:date="2013-05-06T18:32:00Z">
              <w:r w:rsidDel="00215B84">
                <w:delText>-</w:delText>
              </w:r>
            </w:del>
          </w:p>
        </w:tc>
        <w:tc>
          <w:tcPr>
            <w:tcW w:w="2311" w:type="dxa"/>
          </w:tcPr>
          <w:p w14:paraId="3FB067E0" w14:textId="00D2686B" w:rsidR="0083152B" w:rsidDel="00215B84" w:rsidRDefault="0083152B" w:rsidP="008B221E">
            <w:pPr>
              <w:rPr>
                <w:del w:id="6379" w:author="Michael Bell" w:date="2013-05-06T18:32:00Z"/>
              </w:rPr>
            </w:pPr>
          </w:p>
        </w:tc>
      </w:tr>
      <w:tr w:rsidR="0083152B" w:rsidDel="00215B84" w14:paraId="7034629A" w14:textId="2ED71DD9" w:rsidTr="008B221E">
        <w:trPr>
          <w:del w:id="6380" w:author="Michael Bell" w:date="2013-05-06T18:32:00Z"/>
        </w:trPr>
        <w:tc>
          <w:tcPr>
            <w:tcW w:w="2310" w:type="dxa"/>
            <w:shd w:val="clear" w:color="auto" w:fill="F2DBDB" w:themeFill="accent2" w:themeFillTint="33"/>
          </w:tcPr>
          <w:p w14:paraId="760C45E4" w14:textId="4BE9E1F4" w:rsidR="0083152B" w:rsidDel="00215B84" w:rsidRDefault="0083152B" w:rsidP="008B221E">
            <w:pPr>
              <w:rPr>
                <w:del w:id="6381" w:author="Michael Bell" w:date="2013-05-06T18:32:00Z"/>
              </w:rPr>
            </w:pPr>
            <w:del w:id="6382" w:author="Michael Bell" w:date="2013-05-06T18:32:00Z">
              <w:r w:rsidDel="00215B84">
                <w:delText>Remilo</w:delText>
              </w:r>
            </w:del>
          </w:p>
        </w:tc>
        <w:tc>
          <w:tcPr>
            <w:tcW w:w="2310" w:type="dxa"/>
            <w:shd w:val="clear" w:color="auto" w:fill="F2DBDB" w:themeFill="accent2" w:themeFillTint="33"/>
          </w:tcPr>
          <w:p w14:paraId="4FE22AA5" w14:textId="668E3048" w:rsidR="0083152B" w:rsidDel="00215B84" w:rsidRDefault="0083152B" w:rsidP="008B221E">
            <w:pPr>
              <w:rPr>
                <w:del w:id="6383" w:author="Michael Bell" w:date="2013-05-06T18:32:00Z"/>
              </w:rPr>
            </w:pPr>
            <w:del w:id="6384" w:author="Michael Bell" w:date="2013-05-06T18:32:00Z">
              <w:r w:rsidDel="00215B84">
                <w:delText>Up</w:delText>
              </w:r>
            </w:del>
          </w:p>
        </w:tc>
        <w:tc>
          <w:tcPr>
            <w:tcW w:w="2311" w:type="dxa"/>
            <w:shd w:val="clear" w:color="auto" w:fill="F2DBDB" w:themeFill="accent2" w:themeFillTint="33"/>
          </w:tcPr>
          <w:p w14:paraId="328AEEA8" w14:textId="77DF2C32" w:rsidR="0083152B" w:rsidDel="00215B84" w:rsidRDefault="0083152B" w:rsidP="008B221E">
            <w:pPr>
              <w:rPr>
                <w:del w:id="6385" w:author="Michael Bell" w:date="2013-05-06T18:32:00Z"/>
              </w:rPr>
            </w:pPr>
            <w:del w:id="6386" w:author="Michael Bell" w:date="2013-05-06T18:32:00Z">
              <w:r w:rsidDel="00215B84">
                <w:delText>Hawkhaven</w:delText>
              </w:r>
            </w:del>
          </w:p>
        </w:tc>
        <w:tc>
          <w:tcPr>
            <w:tcW w:w="2311" w:type="dxa"/>
          </w:tcPr>
          <w:p w14:paraId="16F28065" w14:textId="47AF6589" w:rsidR="0083152B" w:rsidDel="00215B84" w:rsidRDefault="0083152B" w:rsidP="008B221E">
            <w:pPr>
              <w:rPr>
                <w:del w:id="6387" w:author="Michael Bell" w:date="2013-05-06T18:32:00Z"/>
              </w:rPr>
            </w:pPr>
          </w:p>
        </w:tc>
      </w:tr>
      <w:tr w:rsidR="0083152B" w:rsidDel="00215B84" w14:paraId="1BA0B149" w14:textId="5A1BB322" w:rsidTr="008B221E">
        <w:trPr>
          <w:del w:id="6388" w:author="Michael Bell" w:date="2013-05-06T18:32:00Z"/>
        </w:trPr>
        <w:tc>
          <w:tcPr>
            <w:tcW w:w="2310" w:type="dxa"/>
            <w:shd w:val="clear" w:color="auto" w:fill="F2DBDB" w:themeFill="accent2" w:themeFillTint="33"/>
          </w:tcPr>
          <w:p w14:paraId="24B7ABD4" w14:textId="0DA0E8F3" w:rsidR="0083152B" w:rsidDel="00215B84" w:rsidRDefault="0083152B" w:rsidP="008B221E">
            <w:pPr>
              <w:rPr>
                <w:del w:id="6389" w:author="Michael Bell" w:date="2013-05-06T18:32:00Z"/>
              </w:rPr>
            </w:pPr>
          </w:p>
        </w:tc>
        <w:tc>
          <w:tcPr>
            <w:tcW w:w="2310" w:type="dxa"/>
            <w:shd w:val="clear" w:color="auto" w:fill="F2DBDB" w:themeFill="accent2" w:themeFillTint="33"/>
          </w:tcPr>
          <w:p w14:paraId="35479D7D" w14:textId="711560F4" w:rsidR="0083152B" w:rsidDel="00215B84" w:rsidRDefault="0083152B" w:rsidP="008B221E">
            <w:pPr>
              <w:rPr>
                <w:del w:id="6390" w:author="Michael Bell" w:date="2013-05-06T18:32:00Z"/>
              </w:rPr>
            </w:pPr>
            <w:del w:id="6391" w:author="Michael Bell" w:date="2013-05-06T18:32:00Z">
              <w:r w:rsidDel="00215B84">
                <w:delText>Down</w:delText>
              </w:r>
            </w:del>
          </w:p>
        </w:tc>
        <w:tc>
          <w:tcPr>
            <w:tcW w:w="2311" w:type="dxa"/>
            <w:shd w:val="clear" w:color="auto" w:fill="F2DBDB" w:themeFill="accent2" w:themeFillTint="33"/>
          </w:tcPr>
          <w:p w14:paraId="1771841A" w14:textId="5C357710" w:rsidR="0083152B" w:rsidDel="00215B84" w:rsidRDefault="0083152B" w:rsidP="008B221E">
            <w:pPr>
              <w:rPr>
                <w:del w:id="6392" w:author="Michael Bell" w:date="2013-05-06T18:32:00Z"/>
              </w:rPr>
            </w:pPr>
            <w:del w:id="6393" w:author="Michael Bell" w:date="2013-05-06T18:32:00Z">
              <w:r w:rsidDel="00215B84">
                <w:delText>Allantown</w:delText>
              </w:r>
            </w:del>
          </w:p>
        </w:tc>
        <w:tc>
          <w:tcPr>
            <w:tcW w:w="2311" w:type="dxa"/>
          </w:tcPr>
          <w:p w14:paraId="78E59C0E" w14:textId="0A25758F" w:rsidR="0083152B" w:rsidDel="00215B84" w:rsidRDefault="0083152B" w:rsidP="008B221E">
            <w:pPr>
              <w:rPr>
                <w:del w:id="6394" w:author="Michael Bell" w:date="2013-05-06T18:32:00Z"/>
              </w:rPr>
            </w:pPr>
          </w:p>
        </w:tc>
      </w:tr>
      <w:tr w:rsidR="0083152B" w:rsidDel="00215B84" w14:paraId="3E45FE46" w14:textId="3863A80D" w:rsidTr="008B221E">
        <w:trPr>
          <w:del w:id="6395" w:author="Michael Bell" w:date="2013-05-06T18:32:00Z"/>
        </w:trPr>
        <w:tc>
          <w:tcPr>
            <w:tcW w:w="2310" w:type="dxa"/>
            <w:shd w:val="clear" w:color="auto" w:fill="F2DBDB" w:themeFill="accent2" w:themeFillTint="33"/>
          </w:tcPr>
          <w:p w14:paraId="7EBDFC15" w14:textId="73B4046D" w:rsidR="0083152B" w:rsidDel="00215B84" w:rsidRDefault="0083152B" w:rsidP="008B221E">
            <w:pPr>
              <w:rPr>
                <w:del w:id="6396" w:author="Michael Bell" w:date="2013-05-06T18:32:00Z"/>
              </w:rPr>
            </w:pPr>
          </w:p>
        </w:tc>
        <w:tc>
          <w:tcPr>
            <w:tcW w:w="2310" w:type="dxa"/>
            <w:shd w:val="clear" w:color="auto" w:fill="F2DBDB" w:themeFill="accent2" w:themeFillTint="33"/>
          </w:tcPr>
          <w:p w14:paraId="597CA52B" w14:textId="5C1ACB13" w:rsidR="0083152B" w:rsidDel="00215B84" w:rsidRDefault="0083152B" w:rsidP="008B221E">
            <w:pPr>
              <w:rPr>
                <w:del w:id="6397" w:author="Michael Bell" w:date="2013-05-06T18:32:00Z"/>
              </w:rPr>
            </w:pPr>
            <w:del w:id="6398" w:author="Michael Bell" w:date="2013-05-06T18:32:00Z">
              <w:r w:rsidDel="00215B84">
                <w:delText>Left</w:delText>
              </w:r>
            </w:del>
          </w:p>
        </w:tc>
        <w:tc>
          <w:tcPr>
            <w:tcW w:w="2311" w:type="dxa"/>
            <w:shd w:val="clear" w:color="auto" w:fill="F2DBDB" w:themeFill="accent2" w:themeFillTint="33"/>
          </w:tcPr>
          <w:p w14:paraId="1DD9400F" w14:textId="0AED6CF3" w:rsidR="0083152B" w:rsidDel="00215B84" w:rsidRDefault="0083152B" w:rsidP="008B221E">
            <w:pPr>
              <w:rPr>
                <w:del w:id="6399" w:author="Michael Bell" w:date="2013-05-06T18:32:00Z"/>
              </w:rPr>
            </w:pPr>
            <w:del w:id="6400" w:author="Michael Bell" w:date="2013-05-06T18:32:00Z">
              <w:r w:rsidDel="00215B84">
                <w:delText>Destinations</w:delText>
              </w:r>
            </w:del>
          </w:p>
        </w:tc>
        <w:tc>
          <w:tcPr>
            <w:tcW w:w="2311" w:type="dxa"/>
          </w:tcPr>
          <w:p w14:paraId="327B4655" w14:textId="51795FF9" w:rsidR="0083152B" w:rsidDel="00215B84" w:rsidRDefault="0083152B" w:rsidP="008B221E">
            <w:pPr>
              <w:rPr>
                <w:del w:id="6401" w:author="Michael Bell" w:date="2013-05-06T18:32:00Z"/>
              </w:rPr>
            </w:pPr>
          </w:p>
        </w:tc>
      </w:tr>
      <w:tr w:rsidR="0083152B" w:rsidDel="00215B84" w14:paraId="0A60B924" w14:textId="1B2C29DC" w:rsidTr="008B221E">
        <w:trPr>
          <w:del w:id="6402" w:author="Michael Bell" w:date="2013-05-06T18:32:00Z"/>
        </w:trPr>
        <w:tc>
          <w:tcPr>
            <w:tcW w:w="2310" w:type="dxa"/>
            <w:shd w:val="clear" w:color="auto" w:fill="F2DBDB" w:themeFill="accent2" w:themeFillTint="33"/>
          </w:tcPr>
          <w:p w14:paraId="1E38A3A4" w14:textId="6232D755" w:rsidR="0083152B" w:rsidDel="00215B84" w:rsidRDefault="0083152B" w:rsidP="008B221E">
            <w:pPr>
              <w:rPr>
                <w:del w:id="6403" w:author="Michael Bell" w:date="2013-05-06T18:32:00Z"/>
              </w:rPr>
            </w:pPr>
          </w:p>
        </w:tc>
        <w:tc>
          <w:tcPr>
            <w:tcW w:w="2310" w:type="dxa"/>
            <w:shd w:val="clear" w:color="auto" w:fill="F2DBDB" w:themeFill="accent2" w:themeFillTint="33"/>
          </w:tcPr>
          <w:p w14:paraId="7DEA86BE" w14:textId="4E490FE4" w:rsidR="0083152B" w:rsidDel="00215B84" w:rsidRDefault="0083152B" w:rsidP="008B221E">
            <w:pPr>
              <w:rPr>
                <w:del w:id="6404" w:author="Michael Bell" w:date="2013-05-06T18:32:00Z"/>
              </w:rPr>
            </w:pPr>
            <w:del w:id="6405" w:author="Michael Bell" w:date="2013-05-06T18:32:00Z">
              <w:r w:rsidDel="00215B84">
                <w:delText>Right</w:delText>
              </w:r>
            </w:del>
          </w:p>
        </w:tc>
        <w:tc>
          <w:tcPr>
            <w:tcW w:w="2311" w:type="dxa"/>
            <w:shd w:val="clear" w:color="auto" w:fill="F2DBDB" w:themeFill="accent2" w:themeFillTint="33"/>
          </w:tcPr>
          <w:p w14:paraId="294021C2" w14:textId="63F379EA" w:rsidR="0083152B" w:rsidDel="00215B84" w:rsidRDefault="0083152B" w:rsidP="008B221E">
            <w:pPr>
              <w:rPr>
                <w:del w:id="6406" w:author="Michael Bell" w:date="2013-05-06T18:32:00Z"/>
              </w:rPr>
            </w:pPr>
            <w:del w:id="6407" w:author="Michael Bell" w:date="2013-05-06T18:32:00Z">
              <w:r w:rsidDel="00215B84">
                <w:delText>-</w:delText>
              </w:r>
            </w:del>
          </w:p>
        </w:tc>
        <w:tc>
          <w:tcPr>
            <w:tcW w:w="2311" w:type="dxa"/>
          </w:tcPr>
          <w:p w14:paraId="1C5BD756" w14:textId="0E98E8EB" w:rsidR="0083152B" w:rsidDel="00215B84" w:rsidRDefault="0083152B" w:rsidP="008B221E">
            <w:pPr>
              <w:rPr>
                <w:del w:id="6408" w:author="Michael Bell" w:date="2013-05-06T18:32:00Z"/>
              </w:rPr>
            </w:pPr>
          </w:p>
        </w:tc>
      </w:tr>
      <w:tr w:rsidR="0083152B" w:rsidDel="00215B84" w14:paraId="7DFF7C3B" w14:textId="332D0734" w:rsidTr="008B221E">
        <w:trPr>
          <w:del w:id="6409" w:author="Michael Bell" w:date="2013-05-06T18:32:00Z"/>
        </w:trPr>
        <w:tc>
          <w:tcPr>
            <w:tcW w:w="2310" w:type="dxa"/>
            <w:shd w:val="clear" w:color="auto" w:fill="F2DBDB" w:themeFill="accent2" w:themeFillTint="33"/>
          </w:tcPr>
          <w:p w14:paraId="3BAB44B7" w14:textId="084E9007" w:rsidR="0083152B" w:rsidDel="00215B84" w:rsidRDefault="0083152B" w:rsidP="008B221E">
            <w:pPr>
              <w:rPr>
                <w:del w:id="6410" w:author="Michael Bell" w:date="2013-05-06T18:32:00Z"/>
              </w:rPr>
            </w:pPr>
            <w:del w:id="6411" w:author="Michael Bell" w:date="2013-05-06T18:32:00Z">
              <w:r w:rsidDel="00215B84">
                <w:delText>Allantown</w:delText>
              </w:r>
            </w:del>
          </w:p>
        </w:tc>
        <w:tc>
          <w:tcPr>
            <w:tcW w:w="2310" w:type="dxa"/>
            <w:shd w:val="clear" w:color="auto" w:fill="F2DBDB" w:themeFill="accent2" w:themeFillTint="33"/>
          </w:tcPr>
          <w:p w14:paraId="3477E185" w14:textId="48F80B5F" w:rsidR="0083152B" w:rsidDel="00215B84" w:rsidRDefault="0083152B" w:rsidP="008B221E">
            <w:pPr>
              <w:rPr>
                <w:del w:id="6412" w:author="Michael Bell" w:date="2013-05-06T18:32:00Z"/>
              </w:rPr>
            </w:pPr>
            <w:del w:id="6413" w:author="Michael Bell" w:date="2013-05-06T18:32:00Z">
              <w:r w:rsidDel="00215B84">
                <w:delText>Up</w:delText>
              </w:r>
            </w:del>
          </w:p>
        </w:tc>
        <w:tc>
          <w:tcPr>
            <w:tcW w:w="2311" w:type="dxa"/>
            <w:shd w:val="clear" w:color="auto" w:fill="F2DBDB" w:themeFill="accent2" w:themeFillTint="33"/>
          </w:tcPr>
          <w:p w14:paraId="76137844" w14:textId="6ED92981" w:rsidR="0083152B" w:rsidDel="00215B84" w:rsidRDefault="0083152B" w:rsidP="008B221E">
            <w:pPr>
              <w:rPr>
                <w:del w:id="6414" w:author="Michael Bell" w:date="2013-05-06T18:32:00Z"/>
              </w:rPr>
            </w:pPr>
            <w:del w:id="6415" w:author="Michael Bell" w:date="2013-05-06T18:32:00Z">
              <w:r w:rsidDel="00215B84">
                <w:delText>Remilo</w:delText>
              </w:r>
            </w:del>
          </w:p>
        </w:tc>
        <w:tc>
          <w:tcPr>
            <w:tcW w:w="2311" w:type="dxa"/>
          </w:tcPr>
          <w:p w14:paraId="63F9B772" w14:textId="1C1A2C95" w:rsidR="0083152B" w:rsidDel="00215B84" w:rsidRDefault="0083152B" w:rsidP="008B221E">
            <w:pPr>
              <w:rPr>
                <w:del w:id="6416" w:author="Michael Bell" w:date="2013-05-06T18:32:00Z"/>
              </w:rPr>
            </w:pPr>
          </w:p>
        </w:tc>
      </w:tr>
      <w:tr w:rsidR="0083152B" w:rsidDel="00215B84" w14:paraId="347E6922" w14:textId="2E34AB03" w:rsidTr="008B221E">
        <w:trPr>
          <w:del w:id="6417" w:author="Michael Bell" w:date="2013-05-06T18:32:00Z"/>
        </w:trPr>
        <w:tc>
          <w:tcPr>
            <w:tcW w:w="2310" w:type="dxa"/>
            <w:shd w:val="clear" w:color="auto" w:fill="F2DBDB" w:themeFill="accent2" w:themeFillTint="33"/>
          </w:tcPr>
          <w:p w14:paraId="4D4DF23F" w14:textId="617A1CC5" w:rsidR="0083152B" w:rsidDel="00215B84" w:rsidRDefault="0083152B" w:rsidP="008B221E">
            <w:pPr>
              <w:rPr>
                <w:del w:id="6418" w:author="Michael Bell" w:date="2013-05-06T18:32:00Z"/>
              </w:rPr>
            </w:pPr>
          </w:p>
        </w:tc>
        <w:tc>
          <w:tcPr>
            <w:tcW w:w="2310" w:type="dxa"/>
            <w:shd w:val="clear" w:color="auto" w:fill="F2DBDB" w:themeFill="accent2" w:themeFillTint="33"/>
          </w:tcPr>
          <w:p w14:paraId="42533CD1" w14:textId="24AEAB54" w:rsidR="0083152B" w:rsidDel="00215B84" w:rsidRDefault="0083152B" w:rsidP="008B221E">
            <w:pPr>
              <w:rPr>
                <w:del w:id="6419" w:author="Michael Bell" w:date="2013-05-06T18:32:00Z"/>
              </w:rPr>
            </w:pPr>
            <w:del w:id="6420" w:author="Michael Bell" w:date="2013-05-06T18:32:00Z">
              <w:r w:rsidDel="00215B84">
                <w:delText>Down</w:delText>
              </w:r>
            </w:del>
          </w:p>
        </w:tc>
        <w:tc>
          <w:tcPr>
            <w:tcW w:w="2311" w:type="dxa"/>
            <w:shd w:val="clear" w:color="auto" w:fill="F2DBDB" w:themeFill="accent2" w:themeFillTint="33"/>
          </w:tcPr>
          <w:p w14:paraId="0E510747" w14:textId="5BEF6F5C" w:rsidR="0083152B" w:rsidDel="00215B84" w:rsidRDefault="0083152B" w:rsidP="008B221E">
            <w:pPr>
              <w:rPr>
                <w:del w:id="6421" w:author="Michael Bell" w:date="2013-05-06T18:32:00Z"/>
              </w:rPr>
            </w:pPr>
            <w:del w:id="6422" w:author="Michael Bell" w:date="2013-05-06T18:32:00Z">
              <w:r w:rsidDel="00215B84">
                <w:delText>Gregville</w:delText>
              </w:r>
            </w:del>
          </w:p>
        </w:tc>
        <w:tc>
          <w:tcPr>
            <w:tcW w:w="2311" w:type="dxa"/>
          </w:tcPr>
          <w:p w14:paraId="5590F11B" w14:textId="0B8FFEF5" w:rsidR="0083152B" w:rsidDel="00215B84" w:rsidRDefault="0083152B" w:rsidP="008B221E">
            <w:pPr>
              <w:rPr>
                <w:del w:id="6423" w:author="Michael Bell" w:date="2013-05-06T18:32:00Z"/>
              </w:rPr>
            </w:pPr>
          </w:p>
        </w:tc>
      </w:tr>
      <w:tr w:rsidR="0083152B" w:rsidDel="00215B84" w14:paraId="57468338" w14:textId="5F2E96B4" w:rsidTr="008B221E">
        <w:trPr>
          <w:del w:id="6424" w:author="Michael Bell" w:date="2013-05-06T18:32:00Z"/>
        </w:trPr>
        <w:tc>
          <w:tcPr>
            <w:tcW w:w="2310" w:type="dxa"/>
            <w:shd w:val="clear" w:color="auto" w:fill="F2DBDB" w:themeFill="accent2" w:themeFillTint="33"/>
          </w:tcPr>
          <w:p w14:paraId="70940C66" w14:textId="359159CC" w:rsidR="0083152B" w:rsidDel="00215B84" w:rsidRDefault="0083152B" w:rsidP="008B221E">
            <w:pPr>
              <w:rPr>
                <w:del w:id="6425" w:author="Michael Bell" w:date="2013-05-06T18:32:00Z"/>
              </w:rPr>
            </w:pPr>
          </w:p>
        </w:tc>
        <w:tc>
          <w:tcPr>
            <w:tcW w:w="2310" w:type="dxa"/>
            <w:shd w:val="clear" w:color="auto" w:fill="F2DBDB" w:themeFill="accent2" w:themeFillTint="33"/>
          </w:tcPr>
          <w:p w14:paraId="7AAC9718" w14:textId="242EBA6F" w:rsidR="0083152B" w:rsidDel="00215B84" w:rsidRDefault="0083152B" w:rsidP="008B221E">
            <w:pPr>
              <w:rPr>
                <w:del w:id="6426" w:author="Michael Bell" w:date="2013-05-06T18:32:00Z"/>
              </w:rPr>
            </w:pPr>
            <w:del w:id="6427" w:author="Michael Bell" w:date="2013-05-06T18:32:00Z">
              <w:r w:rsidDel="00215B84">
                <w:delText>Left</w:delText>
              </w:r>
            </w:del>
          </w:p>
        </w:tc>
        <w:tc>
          <w:tcPr>
            <w:tcW w:w="2311" w:type="dxa"/>
            <w:shd w:val="clear" w:color="auto" w:fill="F2DBDB" w:themeFill="accent2" w:themeFillTint="33"/>
          </w:tcPr>
          <w:p w14:paraId="4A2D5F3E" w14:textId="2FB2E734" w:rsidR="0083152B" w:rsidDel="00215B84" w:rsidRDefault="0083152B" w:rsidP="008B221E">
            <w:pPr>
              <w:rPr>
                <w:del w:id="6428" w:author="Michael Bell" w:date="2013-05-06T18:32:00Z"/>
              </w:rPr>
            </w:pPr>
            <w:del w:id="6429" w:author="Michael Bell" w:date="2013-05-06T18:32:00Z">
              <w:r w:rsidDel="00215B84">
                <w:delText>Destinations</w:delText>
              </w:r>
            </w:del>
          </w:p>
        </w:tc>
        <w:tc>
          <w:tcPr>
            <w:tcW w:w="2311" w:type="dxa"/>
          </w:tcPr>
          <w:p w14:paraId="49AB9A2D" w14:textId="7D5C762D" w:rsidR="0083152B" w:rsidDel="00215B84" w:rsidRDefault="0083152B" w:rsidP="008B221E">
            <w:pPr>
              <w:rPr>
                <w:del w:id="6430" w:author="Michael Bell" w:date="2013-05-06T18:32:00Z"/>
              </w:rPr>
            </w:pPr>
          </w:p>
        </w:tc>
      </w:tr>
      <w:tr w:rsidR="0083152B" w:rsidDel="00215B84" w14:paraId="469ED525" w14:textId="62CBC413" w:rsidTr="008B221E">
        <w:trPr>
          <w:del w:id="6431" w:author="Michael Bell" w:date="2013-05-06T18:32:00Z"/>
        </w:trPr>
        <w:tc>
          <w:tcPr>
            <w:tcW w:w="2310" w:type="dxa"/>
            <w:shd w:val="clear" w:color="auto" w:fill="F2DBDB" w:themeFill="accent2" w:themeFillTint="33"/>
          </w:tcPr>
          <w:p w14:paraId="4724D123" w14:textId="1958690F" w:rsidR="0083152B" w:rsidDel="00215B84" w:rsidRDefault="0083152B" w:rsidP="008B221E">
            <w:pPr>
              <w:rPr>
                <w:del w:id="6432" w:author="Michael Bell" w:date="2013-05-06T18:32:00Z"/>
              </w:rPr>
            </w:pPr>
          </w:p>
        </w:tc>
        <w:tc>
          <w:tcPr>
            <w:tcW w:w="2310" w:type="dxa"/>
            <w:shd w:val="clear" w:color="auto" w:fill="F2DBDB" w:themeFill="accent2" w:themeFillTint="33"/>
          </w:tcPr>
          <w:p w14:paraId="6A7804BA" w14:textId="6FC32CFA" w:rsidR="0083152B" w:rsidDel="00215B84" w:rsidRDefault="0083152B" w:rsidP="008B221E">
            <w:pPr>
              <w:rPr>
                <w:del w:id="6433" w:author="Michael Bell" w:date="2013-05-06T18:32:00Z"/>
              </w:rPr>
            </w:pPr>
            <w:del w:id="6434" w:author="Michael Bell" w:date="2013-05-06T18:32:00Z">
              <w:r w:rsidDel="00215B84">
                <w:delText>Right</w:delText>
              </w:r>
            </w:del>
          </w:p>
        </w:tc>
        <w:tc>
          <w:tcPr>
            <w:tcW w:w="2311" w:type="dxa"/>
            <w:shd w:val="clear" w:color="auto" w:fill="F2DBDB" w:themeFill="accent2" w:themeFillTint="33"/>
          </w:tcPr>
          <w:p w14:paraId="195A4BAF" w14:textId="2DA16C6E" w:rsidR="0083152B" w:rsidDel="00215B84" w:rsidRDefault="0083152B" w:rsidP="008B221E">
            <w:pPr>
              <w:rPr>
                <w:del w:id="6435" w:author="Michael Bell" w:date="2013-05-06T18:32:00Z"/>
              </w:rPr>
            </w:pPr>
            <w:del w:id="6436" w:author="Michael Bell" w:date="2013-05-06T18:32:00Z">
              <w:r w:rsidDel="00215B84">
                <w:delText>-</w:delText>
              </w:r>
            </w:del>
          </w:p>
        </w:tc>
        <w:tc>
          <w:tcPr>
            <w:tcW w:w="2311" w:type="dxa"/>
          </w:tcPr>
          <w:p w14:paraId="38163292" w14:textId="24C98A4F" w:rsidR="0083152B" w:rsidDel="00215B84" w:rsidRDefault="0083152B" w:rsidP="008B221E">
            <w:pPr>
              <w:rPr>
                <w:del w:id="6437" w:author="Michael Bell" w:date="2013-05-06T18:32:00Z"/>
              </w:rPr>
            </w:pPr>
          </w:p>
        </w:tc>
      </w:tr>
      <w:tr w:rsidR="0083152B" w:rsidDel="00215B84" w14:paraId="3C9632F4" w14:textId="115EC5D3" w:rsidTr="008B221E">
        <w:trPr>
          <w:del w:id="6438" w:author="Michael Bell" w:date="2013-05-06T18:32:00Z"/>
        </w:trPr>
        <w:tc>
          <w:tcPr>
            <w:tcW w:w="2310" w:type="dxa"/>
            <w:shd w:val="clear" w:color="auto" w:fill="F2DBDB" w:themeFill="accent2" w:themeFillTint="33"/>
          </w:tcPr>
          <w:p w14:paraId="5663B891" w14:textId="3E2E02C4" w:rsidR="0083152B" w:rsidDel="00215B84" w:rsidRDefault="0083152B" w:rsidP="008B221E">
            <w:pPr>
              <w:rPr>
                <w:del w:id="6439" w:author="Michael Bell" w:date="2013-05-06T18:32:00Z"/>
              </w:rPr>
            </w:pPr>
            <w:del w:id="6440" w:author="Michael Bell" w:date="2013-05-06T18:32:00Z">
              <w:r w:rsidDel="00215B84">
                <w:delText>Gregville</w:delText>
              </w:r>
            </w:del>
          </w:p>
        </w:tc>
        <w:tc>
          <w:tcPr>
            <w:tcW w:w="2310" w:type="dxa"/>
            <w:shd w:val="clear" w:color="auto" w:fill="F2DBDB" w:themeFill="accent2" w:themeFillTint="33"/>
          </w:tcPr>
          <w:p w14:paraId="4AAC817F" w14:textId="062CE855" w:rsidR="0083152B" w:rsidDel="00215B84" w:rsidRDefault="0083152B" w:rsidP="008B221E">
            <w:pPr>
              <w:rPr>
                <w:del w:id="6441" w:author="Michael Bell" w:date="2013-05-06T18:32:00Z"/>
              </w:rPr>
            </w:pPr>
            <w:del w:id="6442" w:author="Michael Bell" w:date="2013-05-06T18:32:00Z">
              <w:r w:rsidDel="00215B84">
                <w:delText>Up</w:delText>
              </w:r>
            </w:del>
          </w:p>
        </w:tc>
        <w:tc>
          <w:tcPr>
            <w:tcW w:w="2311" w:type="dxa"/>
            <w:shd w:val="clear" w:color="auto" w:fill="F2DBDB" w:themeFill="accent2" w:themeFillTint="33"/>
          </w:tcPr>
          <w:p w14:paraId="56F0B16A" w14:textId="03D9B12A" w:rsidR="0083152B" w:rsidDel="00215B84" w:rsidRDefault="0083152B" w:rsidP="008B221E">
            <w:pPr>
              <w:rPr>
                <w:del w:id="6443" w:author="Michael Bell" w:date="2013-05-06T18:32:00Z"/>
              </w:rPr>
            </w:pPr>
            <w:del w:id="6444" w:author="Michael Bell" w:date="2013-05-06T18:32:00Z">
              <w:r w:rsidDel="00215B84">
                <w:delText>Allantown</w:delText>
              </w:r>
            </w:del>
          </w:p>
        </w:tc>
        <w:tc>
          <w:tcPr>
            <w:tcW w:w="2311" w:type="dxa"/>
          </w:tcPr>
          <w:p w14:paraId="6AD305E6" w14:textId="516E5925" w:rsidR="0083152B" w:rsidDel="00215B84" w:rsidRDefault="0083152B" w:rsidP="008B221E">
            <w:pPr>
              <w:rPr>
                <w:del w:id="6445" w:author="Michael Bell" w:date="2013-05-06T18:32:00Z"/>
              </w:rPr>
            </w:pPr>
          </w:p>
        </w:tc>
      </w:tr>
      <w:tr w:rsidR="0083152B" w:rsidDel="00215B84" w14:paraId="3B89BAD5" w14:textId="6395F324" w:rsidTr="008B221E">
        <w:trPr>
          <w:del w:id="6446" w:author="Michael Bell" w:date="2013-05-06T18:32:00Z"/>
        </w:trPr>
        <w:tc>
          <w:tcPr>
            <w:tcW w:w="2310" w:type="dxa"/>
            <w:shd w:val="clear" w:color="auto" w:fill="F2DBDB" w:themeFill="accent2" w:themeFillTint="33"/>
          </w:tcPr>
          <w:p w14:paraId="692D91C8" w14:textId="7BD7D9E9" w:rsidR="0083152B" w:rsidDel="00215B84" w:rsidRDefault="0083152B" w:rsidP="008B221E">
            <w:pPr>
              <w:rPr>
                <w:del w:id="6447" w:author="Michael Bell" w:date="2013-05-06T18:32:00Z"/>
              </w:rPr>
            </w:pPr>
          </w:p>
        </w:tc>
        <w:tc>
          <w:tcPr>
            <w:tcW w:w="2310" w:type="dxa"/>
            <w:shd w:val="clear" w:color="auto" w:fill="F2DBDB" w:themeFill="accent2" w:themeFillTint="33"/>
          </w:tcPr>
          <w:p w14:paraId="143E8904" w14:textId="22CFAA92" w:rsidR="0083152B" w:rsidDel="00215B84" w:rsidRDefault="0083152B" w:rsidP="008B221E">
            <w:pPr>
              <w:rPr>
                <w:del w:id="6448" w:author="Michael Bell" w:date="2013-05-06T18:32:00Z"/>
              </w:rPr>
            </w:pPr>
            <w:del w:id="6449" w:author="Michael Bell" w:date="2013-05-06T18:32:00Z">
              <w:r w:rsidDel="00215B84">
                <w:delText>Down</w:delText>
              </w:r>
            </w:del>
          </w:p>
        </w:tc>
        <w:tc>
          <w:tcPr>
            <w:tcW w:w="2311" w:type="dxa"/>
            <w:shd w:val="clear" w:color="auto" w:fill="F2DBDB" w:themeFill="accent2" w:themeFillTint="33"/>
          </w:tcPr>
          <w:p w14:paraId="3E1B0C62" w14:textId="13CF5E4F" w:rsidR="0083152B" w:rsidDel="00215B84" w:rsidRDefault="0083152B" w:rsidP="008B221E">
            <w:pPr>
              <w:rPr>
                <w:del w:id="6450" w:author="Michael Bell" w:date="2013-05-06T18:32:00Z"/>
              </w:rPr>
            </w:pPr>
            <w:del w:id="6451" w:author="Michael Bell" w:date="2013-05-06T18:32:00Z">
              <w:r w:rsidDel="00215B84">
                <w:delText>Leovetticutte</w:delText>
              </w:r>
            </w:del>
          </w:p>
        </w:tc>
        <w:tc>
          <w:tcPr>
            <w:tcW w:w="2311" w:type="dxa"/>
          </w:tcPr>
          <w:p w14:paraId="2EB6F2B4" w14:textId="1561CA2E" w:rsidR="0083152B" w:rsidDel="00215B84" w:rsidRDefault="0083152B" w:rsidP="008B221E">
            <w:pPr>
              <w:rPr>
                <w:del w:id="6452" w:author="Michael Bell" w:date="2013-05-06T18:32:00Z"/>
              </w:rPr>
            </w:pPr>
          </w:p>
        </w:tc>
      </w:tr>
      <w:tr w:rsidR="0083152B" w:rsidDel="00215B84" w14:paraId="2F291BB2" w14:textId="5A03423C" w:rsidTr="008B221E">
        <w:trPr>
          <w:del w:id="6453" w:author="Michael Bell" w:date="2013-05-06T18:32:00Z"/>
        </w:trPr>
        <w:tc>
          <w:tcPr>
            <w:tcW w:w="2310" w:type="dxa"/>
            <w:shd w:val="clear" w:color="auto" w:fill="F2DBDB" w:themeFill="accent2" w:themeFillTint="33"/>
          </w:tcPr>
          <w:p w14:paraId="2DD1563F" w14:textId="0A9DA145" w:rsidR="0083152B" w:rsidDel="00215B84" w:rsidRDefault="0083152B" w:rsidP="008B221E">
            <w:pPr>
              <w:rPr>
                <w:del w:id="6454" w:author="Michael Bell" w:date="2013-05-06T18:32:00Z"/>
              </w:rPr>
            </w:pPr>
          </w:p>
        </w:tc>
        <w:tc>
          <w:tcPr>
            <w:tcW w:w="2310" w:type="dxa"/>
            <w:shd w:val="clear" w:color="auto" w:fill="F2DBDB" w:themeFill="accent2" w:themeFillTint="33"/>
          </w:tcPr>
          <w:p w14:paraId="52E672B2" w14:textId="5C408AD6" w:rsidR="0083152B" w:rsidDel="00215B84" w:rsidRDefault="0083152B" w:rsidP="008B221E">
            <w:pPr>
              <w:rPr>
                <w:del w:id="6455" w:author="Michael Bell" w:date="2013-05-06T18:32:00Z"/>
              </w:rPr>
            </w:pPr>
            <w:del w:id="6456" w:author="Michael Bell" w:date="2013-05-06T18:32:00Z">
              <w:r w:rsidDel="00215B84">
                <w:delText>Left</w:delText>
              </w:r>
            </w:del>
          </w:p>
        </w:tc>
        <w:tc>
          <w:tcPr>
            <w:tcW w:w="2311" w:type="dxa"/>
            <w:shd w:val="clear" w:color="auto" w:fill="F2DBDB" w:themeFill="accent2" w:themeFillTint="33"/>
          </w:tcPr>
          <w:p w14:paraId="6DCAFF43" w14:textId="331B2B7B" w:rsidR="0083152B" w:rsidDel="00215B84" w:rsidRDefault="0083152B" w:rsidP="008B221E">
            <w:pPr>
              <w:rPr>
                <w:del w:id="6457" w:author="Michael Bell" w:date="2013-05-06T18:32:00Z"/>
              </w:rPr>
            </w:pPr>
            <w:del w:id="6458" w:author="Michael Bell" w:date="2013-05-06T18:32:00Z">
              <w:r w:rsidDel="00215B84">
                <w:delText>Destinations</w:delText>
              </w:r>
            </w:del>
          </w:p>
        </w:tc>
        <w:tc>
          <w:tcPr>
            <w:tcW w:w="2311" w:type="dxa"/>
          </w:tcPr>
          <w:p w14:paraId="1FAF9D0F" w14:textId="345FCB33" w:rsidR="0083152B" w:rsidDel="00215B84" w:rsidRDefault="0083152B" w:rsidP="008B221E">
            <w:pPr>
              <w:rPr>
                <w:del w:id="6459" w:author="Michael Bell" w:date="2013-05-06T18:32:00Z"/>
              </w:rPr>
            </w:pPr>
          </w:p>
        </w:tc>
      </w:tr>
      <w:tr w:rsidR="0083152B" w:rsidDel="00215B84" w14:paraId="70C40BD1" w14:textId="0947C9F3" w:rsidTr="008B221E">
        <w:trPr>
          <w:del w:id="6460" w:author="Michael Bell" w:date="2013-05-06T18:32:00Z"/>
        </w:trPr>
        <w:tc>
          <w:tcPr>
            <w:tcW w:w="2310" w:type="dxa"/>
            <w:shd w:val="clear" w:color="auto" w:fill="F2DBDB" w:themeFill="accent2" w:themeFillTint="33"/>
          </w:tcPr>
          <w:p w14:paraId="57184DEF" w14:textId="4A10E86A" w:rsidR="0083152B" w:rsidDel="00215B84" w:rsidRDefault="0083152B" w:rsidP="008B221E">
            <w:pPr>
              <w:rPr>
                <w:del w:id="6461" w:author="Michael Bell" w:date="2013-05-06T18:32:00Z"/>
              </w:rPr>
            </w:pPr>
          </w:p>
        </w:tc>
        <w:tc>
          <w:tcPr>
            <w:tcW w:w="2310" w:type="dxa"/>
            <w:shd w:val="clear" w:color="auto" w:fill="F2DBDB" w:themeFill="accent2" w:themeFillTint="33"/>
          </w:tcPr>
          <w:p w14:paraId="5A72B499" w14:textId="05B10493" w:rsidR="0083152B" w:rsidDel="00215B84" w:rsidRDefault="0083152B" w:rsidP="008B221E">
            <w:pPr>
              <w:rPr>
                <w:del w:id="6462" w:author="Michael Bell" w:date="2013-05-06T18:32:00Z"/>
              </w:rPr>
            </w:pPr>
            <w:del w:id="6463" w:author="Michael Bell" w:date="2013-05-06T18:32:00Z">
              <w:r w:rsidDel="00215B84">
                <w:delText>Right</w:delText>
              </w:r>
            </w:del>
          </w:p>
        </w:tc>
        <w:tc>
          <w:tcPr>
            <w:tcW w:w="2311" w:type="dxa"/>
            <w:shd w:val="clear" w:color="auto" w:fill="F2DBDB" w:themeFill="accent2" w:themeFillTint="33"/>
          </w:tcPr>
          <w:p w14:paraId="7D872533" w14:textId="73093B9D" w:rsidR="0083152B" w:rsidDel="00215B84" w:rsidRDefault="0083152B" w:rsidP="008B221E">
            <w:pPr>
              <w:rPr>
                <w:del w:id="6464" w:author="Michael Bell" w:date="2013-05-06T18:32:00Z"/>
              </w:rPr>
            </w:pPr>
            <w:del w:id="6465" w:author="Michael Bell" w:date="2013-05-06T18:32:00Z">
              <w:r w:rsidDel="00215B84">
                <w:delText>-</w:delText>
              </w:r>
            </w:del>
          </w:p>
        </w:tc>
        <w:tc>
          <w:tcPr>
            <w:tcW w:w="2311" w:type="dxa"/>
          </w:tcPr>
          <w:p w14:paraId="44AB0AA4" w14:textId="4440E96D" w:rsidR="0083152B" w:rsidDel="00215B84" w:rsidRDefault="0083152B" w:rsidP="008B221E">
            <w:pPr>
              <w:rPr>
                <w:del w:id="6466" w:author="Michael Bell" w:date="2013-05-06T18:32:00Z"/>
              </w:rPr>
            </w:pPr>
          </w:p>
        </w:tc>
      </w:tr>
      <w:tr w:rsidR="0083152B" w:rsidDel="00215B84" w14:paraId="5756E3F5" w14:textId="3F48B18F" w:rsidTr="008B221E">
        <w:trPr>
          <w:del w:id="6467" w:author="Michael Bell" w:date="2013-05-06T18:32:00Z"/>
        </w:trPr>
        <w:tc>
          <w:tcPr>
            <w:tcW w:w="2310" w:type="dxa"/>
            <w:shd w:val="clear" w:color="auto" w:fill="F2DBDB" w:themeFill="accent2" w:themeFillTint="33"/>
          </w:tcPr>
          <w:p w14:paraId="2C0653C1" w14:textId="221B3078" w:rsidR="0083152B" w:rsidDel="00215B84" w:rsidRDefault="0083152B" w:rsidP="008B221E">
            <w:pPr>
              <w:rPr>
                <w:del w:id="6468" w:author="Michael Bell" w:date="2013-05-06T18:32:00Z"/>
              </w:rPr>
            </w:pPr>
            <w:del w:id="6469" w:author="Michael Bell" w:date="2013-05-06T18:32:00Z">
              <w:r w:rsidDel="00215B84">
                <w:delText>Leovetticutte</w:delText>
              </w:r>
            </w:del>
          </w:p>
        </w:tc>
        <w:tc>
          <w:tcPr>
            <w:tcW w:w="2310" w:type="dxa"/>
            <w:shd w:val="clear" w:color="auto" w:fill="F2DBDB" w:themeFill="accent2" w:themeFillTint="33"/>
          </w:tcPr>
          <w:p w14:paraId="09C7CC4A" w14:textId="2D200567" w:rsidR="0083152B" w:rsidRPr="00EC5295" w:rsidDel="00215B84" w:rsidRDefault="0083152B" w:rsidP="008B221E">
            <w:pPr>
              <w:rPr>
                <w:del w:id="6470" w:author="Michael Bell" w:date="2013-05-06T18:32:00Z"/>
                <w:b/>
              </w:rPr>
            </w:pPr>
            <w:del w:id="6471" w:author="Michael Bell" w:date="2013-05-06T18:32:00Z">
              <w:r w:rsidDel="00215B84">
                <w:delText>Up</w:delText>
              </w:r>
            </w:del>
          </w:p>
        </w:tc>
        <w:tc>
          <w:tcPr>
            <w:tcW w:w="2311" w:type="dxa"/>
            <w:shd w:val="clear" w:color="auto" w:fill="F2DBDB" w:themeFill="accent2" w:themeFillTint="33"/>
          </w:tcPr>
          <w:p w14:paraId="50F4D6B3" w14:textId="407C067A" w:rsidR="0083152B" w:rsidDel="00215B84" w:rsidRDefault="0083152B" w:rsidP="008B221E">
            <w:pPr>
              <w:rPr>
                <w:del w:id="6472" w:author="Michael Bell" w:date="2013-05-06T18:32:00Z"/>
              </w:rPr>
            </w:pPr>
            <w:del w:id="6473" w:author="Michael Bell" w:date="2013-05-06T18:32:00Z">
              <w:r w:rsidDel="00215B84">
                <w:delText>Gregville</w:delText>
              </w:r>
            </w:del>
          </w:p>
        </w:tc>
        <w:tc>
          <w:tcPr>
            <w:tcW w:w="2311" w:type="dxa"/>
          </w:tcPr>
          <w:p w14:paraId="5BDD641F" w14:textId="711149CA" w:rsidR="0083152B" w:rsidDel="00215B84" w:rsidRDefault="0083152B" w:rsidP="008B221E">
            <w:pPr>
              <w:rPr>
                <w:del w:id="6474" w:author="Michael Bell" w:date="2013-05-06T18:32:00Z"/>
              </w:rPr>
            </w:pPr>
          </w:p>
        </w:tc>
      </w:tr>
      <w:tr w:rsidR="0083152B" w:rsidDel="00215B84" w14:paraId="335429F9" w14:textId="41B2165C" w:rsidTr="008B221E">
        <w:trPr>
          <w:del w:id="6475" w:author="Michael Bell" w:date="2013-05-06T18:32:00Z"/>
        </w:trPr>
        <w:tc>
          <w:tcPr>
            <w:tcW w:w="2310" w:type="dxa"/>
            <w:shd w:val="clear" w:color="auto" w:fill="F2DBDB" w:themeFill="accent2" w:themeFillTint="33"/>
          </w:tcPr>
          <w:p w14:paraId="3B742105" w14:textId="62D0996F" w:rsidR="0083152B" w:rsidDel="00215B84" w:rsidRDefault="0083152B" w:rsidP="008B221E">
            <w:pPr>
              <w:rPr>
                <w:del w:id="6476" w:author="Michael Bell" w:date="2013-05-06T18:32:00Z"/>
              </w:rPr>
            </w:pPr>
          </w:p>
        </w:tc>
        <w:tc>
          <w:tcPr>
            <w:tcW w:w="2310" w:type="dxa"/>
            <w:shd w:val="clear" w:color="auto" w:fill="F2DBDB" w:themeFill="accent2" w:themeFillTint="33"/>
          </w:tcPr>
          <w:p w14:paraId="71238FAF" w14:textId="779B1309" w:rsidR="0083152B" w:rsidDel="00215B84" w:rsidRDefault="0083152B" w:rsidP="008B221E">
            <w:pPr>
              <w:rPr>
                <w:del w:id="6477" w:author="Michael Bell" w:date="2013-05-06T18:32:00Z"/>
              </w:rPr>
            </w:pPr>
            <w:del w:id="6478" w:author="Michael Bell" w:date="2013-05-06T18:32:00Z">
              <w:r w:rsidDel="00215B84">
                <w:delText>Down</w:delText>
              </w:r>
            </w:del>
          </w:p>
        </w:tc>
        <w:tc>
          <w:tcPr>
            <w:tcW w:w="2311" w:type="dxa"/>
            <w:shd w:val="clear" w:color="auto" w:fill="F2DBDB" w:themeFill="accent2" w:themeFillTint="33"/>
          </w:tcPr>
          <w:p w14:paraId="7C4C28BA" w14:textId="133626B3" w:rsidR="0083152B" w:rsidDel="00215B84" w:rsidRDefault="0083152B" w:rsidP="008B221E">
            <w:pPr>
              <w:rPr>
                <w:del w:id="6479" w:author="Michael Bell" w:date="2013-05-06T18:32:00Z"/>
              </w:rPr>
            </w:pPr>
            <w:del w:id="6480" w:author="Michael Bell" w:date="2013-05-06T18:32:00Z">
              <w:r w:rsidDel="00215B84">
                <w:delText>Regantra</w:delText>
              </w:r>
            </w:del>
          </w:p>
        </w:tc>
        <w:tc>
          <w:tcPr>
            <w:tcW w:w="2311" w:type="dxa"/>
          </w:tcPr>
          <w:p w14:paraId="10C36707" w14:textId="1F776032" w:rsidR="0083152B" w:rsidDel="00215B84" w:rsidRDefault="0083152B" w:rsidP="008B221E">
            <w:pPr>
              <w:rPr>
                <w:del w:id="6481" w:author="Michael Bell" w:date="2013-05-06T18:32:00Z"/>
              </w:rPr>
            </w:pPr>
          </w:p>
        </w:tc>
      </w:tr>
      <w:tr w:rsidR="0083152B" w:rsidDel="00215B84" w14:paraId="3EB38BAF" w14:textId="66CD30F0" w:rsidTr="008B221E">
        <w:trPr>
          <w:del w:id="6482" w:author="Michael Bell" w:date="2013-05-06T18:32:00Z"/>
        </w:trPr>
        <w:tc>
          <w:tcPr>
            <w:tcW w:w="2310" w:type="dxa"/>
            <w:shd w:val="clear" w:color="auto" w:fill="F2DBDB" w:themeFill="accent2" w:themeFillTint="33"/>
          </w:tcPr>
          <w:p w14:paraId="3EDAF24D" w14:textId="6810AA1A" w:rsidR="0083152B" w:rsidDel="00215B84" w:rsidRDefault="0083152B" w:rsidP="008B221E">
            <w:pPr>
              <w:rPr>
                <w:del w:id="6483" w:author="Michael Bell" w:date="2013-05-06T18:32:00Z"/>
              </w:rPr>
            </w:pPr>
          </w:p>
        </w:tc>
        <w:tc>
          <w:tcPr>
            <w:tcW w:w="2310" w:type="dxa"/>
            <w:shd w:val="clear" w:color="auto" w:fill="F2DBDB" w:themeFill="accent2" w:themeFillTint="33"/>
          </w:tcPr>
          <w:p w14:paraId="708E3A54" w14:textId="625A89C0" w:rsidR="0083152B" w:rsidDel="00215B84" w:rsidRDefault="0083152B" w:rsidP="008B221E">
            <w:pPr>
              <w:rPr>
                <w:del w:id="6484" w:author="Michael Bell" w:date="2013-05-06T18:32:00Z"/>
              </w:rPr>
            </w:pPr>
            <w:del w:id="6485" w:author="Michael Bell" w:date="2013-05-06T18:32:00Z">
              <w:r w:rsidDel="00215B84">
                <w:delText>Left</w:delText>
              </w:r>
            </w:del>
          </w:p>
        </w:tc>
        <w:tc>
          <w:tcPr>
            <w:tcW w:w="2311" w:type="dxa"/>
            <w:shd w:val="clear" w:color="auto" w:fill="F2DBDB" w:themeFill="accent2" w:themeFillTint="33"/>
          </w:tcPr>
          <w:p w14:paraId="1B6097DD" w14:textId="46637094" w:rsidR="0083152B" w:rsidDel="00215B84" w:rsidRDefault="0083152B" w:rsidP="008B221E">
            <w:pPr>
              <w:rPr>
                <w:del w:id="6486" w:author="Michael Bell" w:date="2013-05-06T18:32:00Z"/>
              </w:rPr>
            </w:pPr>
            <w:del w:id="6487" w:author="Michael Bell" w:date="2013-05-06T18:32:00Z">
              <w:r w:rsidDel="00215B84">
                <w:delText>Destinations</w:delText>
              </w:r>
            </w:del>
          </w:p>
        </w:tc>
        <w:tc>
          <w:tcPr>
            <w:tcW w:w="2311" w:type="dxa"/>
          </w:tcPr>
          <w:p w14:paraId="63AEA9C3" w14:textId="6FE2B1D5" w:rsidR="0083152B" w:rsidDel="00215B84" w:rsidRDefault="0083152B" w:rsidP="008B221E">
            <w:pPr>
              <w:rPr>
                <w:del w:id="6488" w:author="Michael Bell" w:date="2013-05-06T18:32:00Z"/>
              </w:rPr>
            </w:pPr>
          </w:p>
        </w:tc>
      </w:tr>
      <w:tr w:rsidR="0083152B" w:rsidDel="00215B84" w14:paraId="3E51511D" w14:textId="370EF1DC" w:rsidTr="008B221E">
        <w:trPr>
          <w:del w:id="6489" w:author="Michael Bell" w:date="2013-05-06T18:32:00Z"/>
        </w:trPr>
        <w:tc>
          <w:tcPr>
            <w:tcW w:w="2310" w:type="dxa"/>
            <w:shd w:val="clear" w:color="auto" w:fill="F2DBDB" w:themeFill="accent2" w:themeFillTint="33"/>
          </w:tcPr>
          <w:p w14:paraId="09029D5B" w14:textId="68DB4B11" w:rsidR="0083152B" w:rsidDel="00215B84" w:rsidRDefault="0083152B" w:rsidP="008B221E">
            <w:pPr>
              <w:rPr>
                <w:del w:id="6490" w:author="Michael Bell" w:date="2013-05-06T18:32:00Z"/>
              </w:rPr>
            </w:pPr>
          </w:p>
        </w:tc>
        <w:tc>
          <w:tcPr>
            <w:tcW w:w="2310" w:type="dxa"/>
            <w:shd w:val="clear" w:color="auto" w:fill="F2DBDB" w:themeFill="accent2" w:themeFillTint="33"/>
          </w:tcPr>
          <w:p w14:paraId="445B6B4C" w14:textId="3FDBA9E3" w:rsidR="0083152B" w:rsidDel="00215B84" w:rsidRDefault="0083152B" w:rsidP="008B221E">
            <w:pPr>
              <w:rPr>
                <w:del w:id="6491" w:author="Michael Bell" w:date="2013-05-06T18:32:00Z"/>
              </w:rPr>
            </w:pPr>
            <w:del w:id="6492" w:author="Michael Bell" w:date="2013-05-06T18:32:00Z">
              <w:r w:rsidDel="00215B84">
                <w:delText>Right</w:delText>
              </w:r>
            </w:del>
          </w:p>
        </w:tc>
        <w:tc>
          <w:tcPr>
            <w:tcW w:w="2311" w:type="dxa"/>
            <w:shd w:val="clear" w:color="auto" w:fill="F2DBDB" w:themeFill="accent2" w:themeFillTint="33"/>
          </w:tcPr>
          <w:p w14:paraId="02302824" w14:textId="691133B7" w:rsidR="0083152B" w:rsidDel="00215B84" w:rsidRDefault="0083152B" w:rsidP="008B221E">
            <w:pPr>
              <w:rPr>
                <w:del w:id="6493" w:author="Michael Bell" w:date="2013-05-06T18:32:00Z"/>
              </w:rPr>
            </w:pPr>
            <w:del w:id="6494" w:author="Michael Bell" w:date="2013-05-06T18:32:00Z">
              <w:r w:rsidDel="00215B84">
                <w:delText>-</w:delText>
              </w:r>
            </w:del>
          </w:p>
        </w:tc>
        <w:tc>
          <w:tcPr>
            <w:tcW w:w="2311" w:type="dxa"/>
          </w:tcPr>
          <w:p w14:paraId="0C80A547" w14:textId="53F9F3E8" w:rsidR="0083152B" w:rsidDel="00215B84" w:rsidRDefault="0083152B" w:rsidP="008B221E">
            <w:pPr>
              <w:rPr>
                <w:del w:id="6495" w:author="Michael Bell" w:date="2013-05-06T18:32:00Z"/>
              </w:rPr>
            </w:pPr>
          </w:p>
        </w:tc>
      </w:tr>
      <w:tr w:rsidR="0083152B" w:rsidDel="00215B84" w14:paraId="6388ED20" w14:textId="1F533288" w:rsidTr="008B221E">
        <w:trPr>
          <w:del w:id="6496" w:author="Michael Bell" w:date="2013-05-06T18:32:00Z"/>
        </w:trPr>
        <w:tc>
          <w:tcPr>
            <w:tcW w:w="2310" w:type="dxa"/>
            <w:shd w:val="clear" w:color="auto" w:fill="F2DBDB" w:themeFill="accent2" w:themeFillTint="33"/>
          </w:tcPr>
          <w:p w14:paraId="50A19879" w14:textId="536151F3" w:rsidR="0083152B" w:rsidDel="00215B84" w:rsidRDefault="0083152B" w:rsidP="008B221E">
            <w:pPr>
              <w:rPr>
                <w:del w:id="6497" w:author="Michael Bell" w:date="2013-05-06T18:32:00Z"/>
              </w:rPr>
            </w:pPr>
            <w:del w:id="6498" w:author="Michael Bell" w:date="2013-05-06T18:32:00Z">
              <w:r w:rsidDel="00215B84">
                <w:delText>Regantra</w:delText>
              </w:r>
            </w:del>
          </w:p>
        </w:tc>
        <w:tc>
          <w:tcPr>
            <w:tcW w:w="2310" w:type="dxa"/>
            <w:shd w:val="clear" w:color="auto" w:fill="F2DBDB" w:themeFill="accent2" w:themeFillTint="33"/>
          </w:tcPr>
          <w:p w14:paraId="6263276E" w14:textId="5791A6A0" w:rsidR="0083152B" w:rsidDel="00215B84" w:rsidRDefault="0083152B" w:rsidP="008B221E">
            <w:pPr>
              <w:rPr>
                <w:del w:id="6499" w:author="Michael Bell" w:date="2013-05-06T18:32:00Z"/>
              </w:rPr>
            </w:pPr>
            <w:del w:id="6500" w:author="Michael Bell" w:date="2013-05-06T18:32:00Z">
              <w:r w:rsidDel="00215B84">
                <w:delText>Up</w:delText>
              </w:r>
            </w:del>
          </w:p>
        </w:tc>
        <w:tc>
          <w:tcPr>
            <w:tcW w:w="2311" w:type="dxa"/>
            <w:shd w:val="clear" w:color="auto" w:fill="F2DBDB" w:themeFill="accent2" w:themeFillTint="33"/>
          </w:tcPr>
          <w:p w14:paraId="10ECA020" w14:textId="13DBDABD" w:rsidR="0083152B" w:rsidDel="00215B84" w:rsidRDefault="0083152B" w:rsidP="008B221E">
            <w:pPr>
              <w:rPr>
                <w:del w:id="6501" w:author="Michael Bell" w:date="2013-05-06T18:32:00Z"/>
              </w:rPr>
            </w:pPr>
            <w:del w:id="6502" w:author="Michael Bell" w:date="2013-05-06T18:32:00Z">
              <w:r w:rsidDel="00215B84">
                <w:delText>Leovetticutte</w:delText>
              </w:r>
            </w:del>
          </w:p>
        </w:tc>
        <w:tc>
          <w:tcPr>
            <w:tcW w:w="2311" w:type="dxa"/>
          </w:tcPr>
          <w:p w14:paraId="60C79416" w14:textId="746344CC" w:rsidR="0083152B" w:rsidDel="00215B84" w:rsidRDefault="0083152B" w:rsidP="008B221E">
            <w:pPr>
              <w:rPr>
                <w:del w:id="6503" w:author="Michael Bell" w:date="2013-05-06T18:32:00Z"/>
              </w:rPr>
            </w:pPr>
          </w:p>
        </w:tc>
      </w:tr>
      <w:tr w:rsidR="0083152B" w:rsidDel="00215B84" w14:paraId="042E5B15" w14:textId="7CA2A522" w:rsidTr="008B221E">
        <w:trPr>
          <w:del w:id="6504" w:author="Michael Bell" w:date="2013-05-06T18:32:00Z"/>
        </w:trPr>
        <w:tc>
          <w:tcPr>
            <w:tcW w:w="2310" w:type="dxa"/>
            <w:shd w:val="clear" w:color="auto" w:fill="F2DBDB" w:themeFill="accent2" w:themeFillTint="33"/>
          </w:tcPr>
          <w:p w14:paraId="16FDDC5D" w14:textId="55C65EF3" w:rsidR="0083152B" w:rsidDel="00215B84" w:rsidRDefault="0083152B" w:rsidP="008B221E">
            <w:pPr>
              <w:rPr>
                <w:del w:id="6505" w:author="Michael Bell" w:date="2013-05-06T18:32:00Z"/>
              </w:rPr>
            </w:pPr>
          </w:p>
        </w:tc>
        <w:tc>
          <w:tcPr>
            <w:tcW w:w="2310" w:type="dxa"/>
            <w:shd w:val="clear" w:color="auto" w:fill="F2DBDB" w:themeFill="accent2" w:themeFillTint="33"/>
          </w:tcPr>
          <w:p w14:paraId="23FB994E" w14:textId="36357E6C" w:rsidR="0083152B" w:rsidDel="00215B84" w:rsidRDefault="0083152B" w:rsidP="008B221E">
            <w:pPr>
              <w:rPr>
                <w:del w:id="6506" w:author="Michael Bell" w:date="2013-05-06T18:32:00Z"/>
              </w:rPr>
            </w:pPr>
            <w:del w:id="6507" w:author="Michael Bell" w:date="2013-05-06T18:32:00Z">
              <w:r w:rsidDel="00215B84">
                <w:delText>Down</w:delText>
              </w:r>
            </w:del>
          </w:p>
        </w:tc>
        <w:tc>
          <w:tcPr>
            <w:tcW w:w="2311" w:type="dxa"/>
            <w:shd w:val="clear" w:color="auto" w:fill="F2DBDB" w:themeFill="accent2" w:themeFillTint="33"/>
          </w:tcPr>
          <w:p w14:paraId="0634FDB0" w14:textId="3D3FCF86" w:rsidR="0083152B" w:rsidDel="00215B84" w:rsidRDefault="0083152B" w:rsidP="008B221E">
            <w:pPr>
              <w:rPr>
                <w:del w:id="6508" w:author="Michael Bell" w:date="2013-05-06T18:32:00Z"/>
              </w:rPr>
            </w:pPr>
            <w:del w:id="6509" w:author="Michael Bell" w:date="2013-05-06T18:32:00Z">
              <w:r w:rsidDel="00215B84">
                <w:delText>Vancoville</w:delText>
              </w:r>
            </w:del>
          </w:p>
        </w:tc>
        <w:tc>
          <w:tcPr>
            <w:tcW w:w="2311" w:type="dxa"/>
          </w:tcPr>
          <w:p w14:paraId="39F4ECD4" w14:textId="54091CCC" w:rsidR="0083152B" w:rsidDel="00215B84" w:rsidRDefault="0083152B" w:rsidP="008B221E">
            <w:pPr>
              <w:rPr>
                <w:del w:id="6510" w:author="Michael Bell" w:date="2013-05-06T18:32:00Z"/>
              </w:rPr>
            </w:pPr>
          </w:p>
        </w:tc>
      </w:tr>
      <w:tr w:rsidR="0083152B" w:rsidDel="00215B84" w14:paraId="7DC4EA94" w14:textId="6E89B4E8" w:rsidTr="008B221E">
        <w:trPr>
          <w:del w:id="6511" w:author="Michael Bell" w:date="2013-05-06T18:32:00Z"/>
        </w:trPr>
        <w:tc>
          <w:tcPr>
            <w:tcW w:w="2310" w:type="dxa"/>
            <w:shd w:val="clear" w:color="auto" w:fill="F2DBDB" w:themeFill="accent2" w:themeFillTint="33"/>
          </w:tcPr>
          <w:p w14:paraId="0168F4D9" w14:textId="06A60031" w:rsidR="0083152B" w:rsidDel="00215B84" w:rsidRDefault="0083152B" w:rsidP="008B221E">
            <w:pPr>
              <w:rPr>
                <w:del w:id="6512" w:author="Michael Bell" w:date="2013-05-06T18:32:00Z"/>
              </w:rPr>
            </w:pPr>
          </w:p>
        </w:tc>
        <w:tc>
          <w:tcPr>
            <w:tcW w:w="2310" w:type="dxa"/>
            <w:shd w:val="clear" w:color="auto" w:fill="F2DBDB" w:themeFill="accent2" w:themeFillTint="33"/>
          </w:tcPr>
          <w:p w14:paraId="3285CF7F" w14:textId="29620E93" w:rsidR="0083152B" w:rsidDel="00215B84" w:rsidRDefault="0083152B" w:rsidP="008B221E">
            <w:pPr>
              <w:rPr>
                <w:del w:id="6513" w:author="Michael Bell" w:date="2013-05-06T18:32:00Z"/>
              </w:rPr>
            </w:pPr>
            <w:del w:id="6514" w:author="Michael Bell" w:date="2013-05-06T18:32:00Z">
              <w:r w:rsidDel="00215B84">
                <w:delText>Left</w:delText>
              </w:r>
            </w:del>
          </w:p>
        </w:tc>
        <w:tc>
          <w:tcPr>
            <w:tcW w:w="2311" w:type="dxa"/>
            <w:shd w:val="clear" w:color="auto" w:fill="F2DBDB" w:themeFill="accent2" w:themeFillTint="33"/>
          </w:tcPr>
          <w:p w14:paraId="52760A7C" w14:textId="31D5EEC7" w:rsidR="0083152B" w:rsidDel="00215B84" w:rsidRDefault="0083152B" w:rsidP="008B221E">
            <w:pPr>
              <w:rPr>
                <w:del w:id="6515" w:author="Michael Bell" w:date="2013-05-06T18:32:00Z"/>
              </w:rPr>
            </w:pPr>
            <w:del w:id="6516" w:author="Michael Bell" w:date="2013-05-06T18:32:00Z">
              <w:r w:rsidDel="00215B84">
                <w:delText>Destinations</w:delText>
              </w:r>
            </w:del>
          </w:p>
        </w:tc>
        <w:tc>
          <w:tcPr>
            <w:tcW w:w="2311" w:type="dxa"/>
          </w:tcPr>
          <w:p w14:paraId="157D2A1A" w14:textId="773605CE" w:rsidR="0083152B" w:rsidDel="00215B84" w:rsidRDefault="0083152B" w:rsidP="008B221E">
            <w:pPr>
              <w:rPr>
                <w:del w:id="6517" w:author="Michael Bell" w:date="2013-05-06T18:32:00Z"/>
              </w:rPr>
            </w:pPr>
          </w:p>
        </w:tc>
      </w:tr>
      <w:tr w:rsidR="0083152B" w:rsidDel="00215B84" w14:paraId="3490E124" w14:textId="662A9375" w:rsidTr="008B221E">
        <w:trPr>
          <w:del w:id="6518" w:author="Michael Bell" w:date="2013-05-06T18:32:00Z"/>
        </w:trPr>
        <w:tc>
          <w:tcPr>
            <w:tcW w:w="2310" w:type="dxa"/>
            <w:shd w:val="clear" w:color="auto" w:fill="F2DBDB" w:themeFill="accent2" w:themeFillTint="33"/>
          </w:tcPr>
          <w:p w14:paraId="06682662" w14:textId="33EE18E6" w:rsidR="0083152B" w:rsidDel="00215B84" w:rsidRDefault="0083152B" w:rsidP="008B221E">
            <w:pPr>
              <w:rPr>
                <w:del w:id="6519" w:author="Michael Bell" w:date="2013-05-06T18:32:00Z"/>
              </w:rPr>
            </w:pPr>
          </w:p>
        </w:tc>
        <w:tc>
          <w:tcPr>
            <w:tcW w:w="2310" w:type="dxa"/>
            <w:shd w:val="clear" w:color="auto" w:fill="F2DBDB" w:themeFill="accent2" w:themeFillTint="33"/>
          </w:tcPr>
          <w:p w14:paraId="64951F64" w14:textId="503E09B1" w:rsidR="0083152B" w:rsidDel="00215B84" w:rsidRDefault="0083152B" w:rsidP="008B221E">
            <w:pPr>
              <w:rPr>
                <w:del w:id="6520" w:author="Michael Bell" w:date="2013-05-06T18:32:00Z"/>
              </w:rPr>
            </w:pPr>
            <w:del w:id="6521" w:author="Michael Bell" w:date="2013-05-06T18:32:00Z">
              <w:r w:rsidDel="00215B84">
                <w:delText>Right</w:delText>
              </w:r>
            </w:del>
          </w:p>
        </w:tc>
        <w:tc>
          <w:tcPr>
            <w:tcW w:w="2311" w:type="dxa"/>
            <w:shd w:val="clear" w:color="auto" w:fill="F2DBDB" w:themeFill="accent2" w:themeFillTint="33"/>
          </w:tcPr>
          <w:p w14:paraId="47E23C75" w14:textId="7706B8D8" w:rsidR="0083152B" w:rsidDel="00215B84" w:rsidRDefault="0083152B" w:rsidP="008B221E">
            <w:pPr>
              <w:rPr>
                <w:del w:id="6522" w:author="Michael Bell" w:date="2013-05-06T18:32:00Z"/>
              </w:rPr>
            </w:pPr>
            <w:del w:id="6523" w:author="Michael Bell" w:date="2013-05-06T18:32:00Z">
              <w:r w:rsidDel="00215B84">
                <w:delText>-</w:delText>
              </w:r>
            </w:del>
          </w:p>
        </w:tc>
        <w:tc>
          <w:tcPr>
            <w:tcW w:w="2311" w:type="dxa"/>
          </w:tcPr>
          <w:p w14:paraId="4D363B61" w14:textId="57EE25BC" w:rsidR="0083152B" w:rsidDel="00215B84" w:rsidRDefault="0083152B" w:rsidP="008B221E">
            <w:pPr>
              <w:rPr>
                <w:del w:id="6524" w:author="Michael Bell" w:date="2013-05-06T18:32:00Z"/>
              </w:rPr>
            </w:pPr>
          </w:p>
        </w:tc>
      </w:tr>
      <w:tr w:rsidR="0083152B" w:rsidDel="00215B84" w14:paraId="1797A9B8" w14:textId="65F2BF0A" w:rsidTr="008B221E">
        <w:trPr>
          <w:del w:id="6525" w:author="Michael Bell" w:date="2013-05-06T18:32:00Z"/>
        </w:trPr>
        <w:tc>
          <w:tcPr>
            <w:tcW w:w="2310" w:type="dxa"/>
            <w:shd w:val="clear" w:color="auto" w:fill="F2DBDB" w:themeFill="accent2" w:themeFillTint="33"/>
          </w:tcPr>
          <w:p w14:paraId="3519E0F2" w14:textId="0A67DA81" w:rsidR="0083152B" w:rsidDel="00215B84" w:rsidRDefault="0083152B" w:rsidP="008B221E">
            <w:pPr>
              <w:rPr>
                <w:del w:id="6526" w:author="Michael Bell" w:date="2013-05-06T18:32:00Z"/>
              </w:rPr>
            </w:pPr>
            <w:del w:id="6527" w:author="Michael Bell" w:date="2013-05-06T18:32:00Z">
              <w:r w:rsidDel="00215B84">
                <w:delText>Vancoville</w:delText>
              </w:r>
            </w:del>
          </w:p>
        </w:tc>
        <w:tc>
          <w:tcPr>
            <w:tcW w:w="2310" w:type="dxa"/>
            <w:shd w:val="clear" w:color="auto" w:fill="F2DBDB" w:themeFill="accent2" w:themeFillTint="33"/>
          </w:tcPr>
          <w:p w14:paraId="3CD7669A" w14:textId="4D364906" w:rsidR="0083152B" w:rsidDel="00215B84" w:rsidRDefault="0083152B" w:rsidP="008B221E">
            <w:pPr>
              <w:rPr>
                <w:del w:id="6528" w:author="Michael Bell" w:date="2013-05-06T18:32:00Z"/>
              </w:rPr>
            </w:pPr>
            <w:del w:id="6529" w:author="Michael Bell" w:date="2013-05-06T18:32:00Z">
              <w:r w:rsidDel="00215B84">
                <w:delText>Up</w:delText>
              </w:r>
            </w:del>
          </w:p>
        </w:tc>
        <w:tc>
          <w:tcPr>
            <w:tcW w:w="2311" w:type="dxa"/>
            <w:shd w:val="clear" w:color="auto" w:fill="F2DBDB" w:themeFill="accent2" w:themeFillTint="33"/>
          </w:tcPr>
          <w:p w14:paraId="2E87EEC0" w14:textId="369C53EE" w:rsidR="0083152B" w:rsidDel="00215B84" w:rsidRDefault="0083152B" w:rsidP="008B221E">
            <w:pPr>
              <w:rPr>
                <w:del w:id="6530" w:author="Michael Bell" w:date="2013-05-06T18:32:00Z"/>
              </w:rPr>
            </w:pPr>
            <w:del w:id="6531" w:author="Michael Bell" w:date="2013-05-06T18:32:00Z">
              <w:r w:rsidDel="00215B84">
                <w:delText>Regantra</w:delText>
              </w:r>
            </w:del>
          </w:p>
        </w:tc>
        <w:tc>
          <w:tcPr>
            <w:tcW w:w="2311" w:type="dxa"/>
          </w:tcPr>
          <w:p w14:paraId="2FDEF632" w14:textId="264CA8C1" w:rsidR="0083152B" w:rsidDel="00215B84" w:rsidRDefault="0083152B" w:rsidP="008B221E">
            <w:pPr>
              <w:rPr>
                <w:del w:id="6532" w:author="Michael Bell" w:date="2013-05-06T18:32:00Z"/>
              </w:rPr>
            </w:pPr>
          </w:p>
        </w:tc>
      </w:tr>
      <w:tr w:rsidR="0083152B" w:rsidDel="00215B84" w14:paraId="32A35346" w14:textId="36BDCD84" w:rsidTr="008B221E">
        <w:trPr>
          <w:del w:id="6533" w:author="Michael Bell" w:date="2013-05-06T18:32:00Z"/>
        </w:trPr>
        <w:tc>
          <w:tcPr>
            <w:tcW w:w="2310" w:type="dxa"/>
            <w:shd w:val="clear" w:color="auto" w:fill="F2DBDB" w:themeFill="accent2" w:themeFillTint="33"/>
          </w:tcPr>
          <w:p w14:paraId="3056AB3F" w14:textId="2C97D50D" w:rsidR="0083152B" w:rsidDel="00215B84" w:rsidRDefault="0083152B" w:rsidP="008B221E">
            <w:pPr>
              <w:rPr>
                <w:del w:id="6534" w:author="Michael Bell" w:date="2013-05-06T18:32:00Z"/>
              </w:rPr>
            </w:pPr>
          </w:p>
        </w:tc>
        <w:tc>
          <w:tcPr>
            <w:tcW w:w="2310" w:type="dxa"/>
            <w:shd w:val="clear" w:color="auto" w:fill="F2DBDB" w:themeFill="accent2" w:themeFillTint="33"/>
          </w:tcPr>
          <w:p w14:paraId="07F45A98" w14:textId="57D51535" w:rsidR="0083152B" w:rsidDel="00215B84" w:rsidRDefault="0083152B" w:rsidP="008B221E">
            <w:pPr>
              <w:rPr>
                <w:del w:id="6535" w:author="Michael Bell" w:date="2013-05-06T18:32:00Z"/>
              </w:rPr>
            </w:pPr>
            <w:del w:id="6536" w:author="Michael Bell" w:date="2013-05-06T18:32:00Z">
              <w:r w:rsidDel="00215B84">
                <w:delText>Down</w:delText>
              </w:r>
            </w:del>
          </w:p>
        </w:tc>
        <w:tc>
          <w:tcPr>
            <w:tcW w:w="2311" w:type="dxa"/>
            <w:shd w:val="clear" w:color="auto" w:fill="F2DBDB" w:themeFill="accent2" w:themeFillTint="33"/>
          </w:tcPr>
          <w:p w14:paraId="4444305E" w14:textId="249B8904" w:rsidR="0083152B" w:rsidDel="00215B84" w:rsidRDefault="0083152B" w:rsidP="008B221E">
            <w:pPr>
              <w:rPr>
                <w:del w:id="6537" w:author="Michael Bell" w:date="2013-05-06T18:32:00Z"/>
              </w:rPr>
            </w:pPr>
            <w:del w:id="6538" w:author="Michael Bell" w:date="2013-05-06T18:32:00Z">
              <w:r w:rsidDel="00215B84">
                <w:delText>-</w:delText>
              </w:r>
            </w:del>
          </w:p>
        </w:tc>
        <w:tc>
          <w:tcPr>
            <w:tcW w:w="2311" w:type="dxa"/>
          </w:tcPr>
          <w:p w14:paraId="07005401" w14:textId="7DE43478" w:rsidR="0083152B" w:rsidDel="00215B84" w:rsidRDefault="0083152B" w:rsidP="008B221E">
            <w:pPr>
              <w:rPr>
                <w:del w:id="6539" w:author="Michael Bell" w:date="2013-05-06T18:32:00Z"/>
              </w:rPr>
            </w:pPr>
          </w:p>
        </w:tc>
      </w:tr>
      <w:tr w:rsidR="0083152B" w:rsidDel="00215B84" w14:paraId="3652DF3E" w14:textId="694F070F" w:rsidTr="008B221E">
        <w:trPr>
          <w:del w:id="6540" w:author="Michael Bell" w:date="2013-05-06T18:32:00Z"/>
        </w:trPr>
        <w:tc>
          <w:tcPr>
            <w:tcW w:w="2310" w:type="dxa"/>
            <w:shd w:val="clear" w:color="auto" w:fill="F2DBDB" w:themeFill="accent2" w:themeFillTint="33"/>
          </w:tcPr>
          <w:p w14:paraId="3EBE8503" w14:textId="2A82066A" w:rsidR="0083152B" w:rsidDel="00215B84" w:rsidRDefault="0083152B" w:rsidP="008B221E">
            <w:pPr>
              <w:rPr>
                <w:del w:id="6541" w:author="Michael Bell" w:date="2013-05-06T18:32:00Z"/>
              </w:rPr>
            </w:pPr>
          </w:p>
        </w:tc>
        <w:tc>
          <w:tcPr>
            <w:tcW w:w="2310" w:type="dxa"/>
            <w:shd w:val="clear" w:color="auto" w:fill="F2DBDB" w:themeFill="accent2" w:themeFillTint="33"/>
          </w:tcPr>
          <w:p w14:paraId="2E01A31A" w14:textId="593CD298" w:rsidR="0083152B" w:rsidDel="00215B84" w:rsidRDefault="0083152B" w:rsidP="008B221E">
            <w:pPr>
              <w:rPr>
                <w:del w:id="6542" w:author="Michael Bell" w:date="2013-05-06T18:32:00Z"/>
              </w:rPr>
            </w:pPr>
            <w:del w:id="6543" w:author="Michael Bell" w:date="2013-05-06T18:32:00Z">
              <w:r w:rsidDel="00215B84">
                <w:delText>Left</w:delText>
              </w:r>
            </w:del>
          </w:p>
        </w:tc>
        <w:tc>
          <w:tcPr>
            <w:tcW w:w="2311" w:type="dxa"/>
            <w:shd w:val="clear" w:color="auto" w:fill="F2DBDB" w:themeFill="accent2" w:themeFillTint="33"/>
          </w:tcPr>
          <w:p w14:paraId="0FDADC36" w14:textId="0D67F301" w:rsidR="0083152B" w:rsidDel="00215B84" w:rsidRDefault="0083152B" w:rsidP="008B221E">
            <w:pPr>
              <w:rPr>
                <w:del w:id="6544" w:author="Michael Bell" w:date="2013-05-06T18:32:00Z"/>
              </w:rPr>
            </w:pPr>
            <w:del w:id="6545" w:author="Michael Bell" w:date="2013-05-06T18:32:00Z">
              <w:r w:rsidDel="00215B84">
                <w:delText>Destinations</w:delText>
              </w:r>
            </w:del>
          </w:p>
        </w:tc>
        <w:tc>
          <w:tcPr>
            <w:tcW w:w="2311" w:type="dxa"/>
          </w:tcPr>
          <w:p w14:paraId="5A3ECD32" w14:textId="67E22269" w:rsidR="0083152B" w:rsidDel="00215B84" w:rsidRDefault="0083152B" w:rsidP="008B221E">
            <w:pPr>
              <w:rPr>
                <w:del w:id="6546" w:author="Michael Bell" w:date="2013-05-06T18:32:00Z"/>
              </w:rPr>
            </w:pPr>
          </w:p>
        </w:tc>
      </w:tr>
      <w:tr w:rsidR="0083152B" w:rsidDel="00215B84" w14:paraId="051D96E6" w14:textId="07FDB07D" w:rsidTr="008B221E">
        <w:trPr>
          <w:del w:id="6547" w:author="Michael Bell" w:date="2013-05-06T18:32:00Z"/>
        </w:trPr>
        <w:tc>
          <w:tcPr>
            <w:tcW w:w="2310" w:type="dxa"/>
            <w:shd w:val="clear" w:color="auto" w:fill="F2DBDB" w:themeFill="accent2" w:themeFillTint="33"/>
          </w:tcPr>
          <w:p w14:paraId="244B0C77" w14:textId="17CEC064" w:rsidR="0083152B" w:rsidDel="00215B84" w:rsidRDefault="0083152B" w:rsidP="008B221E">
            <w:pPr>
              <w:rPr>
                <w:del w:id="6548" w:author="Michael Bell" w:date="2013-05-06T18:32:00Z"/>
              </w:rPr>
            </w:pPr>
          </w:p>
        </w:tc>
        <w:tc>
          <w:tcPr>
            <w:tcW w:w="2310" w:type="dxa"/>
            <w:shd w:val="clear" w:color="auto" w:fill="F2DBDB" w:themeFill="accent2" w:themeFillTint="33"/>
          </w:tcPr>
          <w:p w14:paraId="6E29FAE2" w14:textId="71B76C0E" w:rsidR="0083152B" w:rsidDel="00215B84" w:rsidRDefault="0083152B" w:rsidP="008B221E">
            <w:pPr>
              <w:rPr>
                <w:del w:id="6549" w:author="Michael Bell" w:date="2013-05-06T18:32:00Z"/>
              </w:rPr>
            </w:pPr>
            <w:del w:id="6550" w:author="Michael Bell" w:date="2013-05-06T18:32:00Z">
              <w:r w:rsidDel="00215B84">
                <w:delText>Right</w:delText>
              </w:r>
            </w:del>
          </w:p>
        </w:tc>
        <w:tc>
          <w:tcPr>
            <w:tcW w:w="2311" w:type="dxa"/>
            <w:shd w:val="clear" w:color="auto" w:fill="F2DBDB" w:themeFill="accent2" w:themeFillTint="33"/>
          </w:tcPr>
          <w:p w14:paraId="5B8A9F25" w14:textId="24B949FA" w:rsidR="0083152B" w:rsidDel="00215B84" w:rsidRDefault="0083152B" w:rsidP="008B221E">
            <w:pPr>
              <w:rPr>
                <w:del w:id="6551" w:author="Michael Bell" w:date="2013-05-06T18:32:00Z"/>
              </w:rPr>
            </w:pPr>
            <w:del w:id="6552" w:author="Michael Bell" w:date="2013-05-06T18:32:00Z">
              <w:r w:rsidDel="00215B84">
                <w:delText>-</w:delText>
              </w:r>
            </w:del>
          </w:p>
        </w:tc>
        <w:tc>
          <w:tcPr>
            <w:tcW w:w="2311" w:type="dxa"/>
          </w:tcPr>
          <w:p w14:paraId="70082FC5" w14:textId="7357BD14" w:rsidR="0083152B" w:rsidDel="00215B84" w:rsidRDefault="0083152B" w:rsidP="008B221E">
            <w:pPr>
              <w:rPr>
                <w:del w:id="6553" w:author="Michael Bell" w:date="2013-05-06T18:32:00Z"/>
              </w:rPr>
            </w:pPr>
          </w:p>
        </w:tc>
      </w:tr>
      <w:tr w:rsidR="0083152B" w:rsidDel="00215B84" w14:paraId="2C1E3576" w14:textId="5478C8D4" w:rsidTr="008B221E">
        <w:trPr>
          <w:del w:id="6554" w:author="Michael Bell" w:date="2013-05-06T18:32:00Z"/>
        </w:trPr>
        <w:tc>
          <w:tcPr>
            <w:tcW w:w="2310" w:type="dxa"/>
            <w:shd w:val="clear" w:color="auto" w:fill="F2DBDB" w:themeFill="accent2" w:themeFillTint="33"/>
          </w:tcPr>
          <w:p w14:paraId="5B32B29F" w14:textId="2A686794" w:rsidR="0083152B" w:rsidDel="00215B84" w:rsidRDefault="0083152B" w:rsidP="008B221E">
            <w:pPr>
              <w:rPr>
                <w:del w:id="6555" w:author="Michael Bell" w:date="2013-05-06T18:32:00Z"/>
              </w:rPr>
            </w:pPr>
            <w:del w:id="6556" w:author="Michael Bell" w:date="2013-05-06T18:32:00Z">
              <w:r w:rsidDel="00215B84">
                <w:delText>Top Speed</w:delText>
              </w:r>
            </w:del>
          </w:p>
        </w:tc>
        <w:tc>
          <w:tcPr>
            <w:tcW w:w="2310" w:type="dxa"/>
            <w:shd w:val="clear" w:color="auto" w:fill="F2DBDB" w:themeFill="accent2" w:themeFillTint="33"/>
          </w:tcPr>
          <w:p w14:paraId="42FB5906" w14:textId="025A6D24" w:rsidR="0083152B" w:rsidDel="00215B84" w:rsidRDefault="0083152B" w:rsidP="008B221E">
            <w:pPr>
              <w:rPr>
                <w:del w:id="6557" w:author="Michael Bell" w:date="2013-05-06T18:32:00Z"/>
              </w:rPr>
            </w:pPr>
            <w:del w:id="6558" w:author="Michael Bell" w:date="2013-05-06T18:32:00Z">
              <w:r w:rsidDel="00215B84">
                <w:delText>Up</w:delText>
              </w:r>
            </w:del>
          </w:p>
        </w:tc>
        <w:tc>
          <w:tcPr>
            <w:tcW w:w="2311" w:type="dxa"/>
            <w:shd w:val="clear" w:color="auto" w:fill="F2DBDB" w:themeFill="accent2" w:themeFillTint="33"/>
          </w:tcPr>
          <w:p w14:paraId="3F931E29" w14:textId="62199F6B" w:rsidR="0083152B" w:rsidDel="00215B84" w:rsidRDefault="0083152B" w:rsidP="008B221E">
            <w:pPr>
              <w:rPr>
                <w:del w:id="6559" w:author="Michael Bell" w:date="2013-05-06T18:32:00Z"/>
              </w:rPr>
            </w:pPr>
            <w:del w:id="6560" w:author="Michael Bell" w:date="2013-05-06T18:32:00Z">
              <w:r w:rsidDel="00215B84">
                <w:delText>-</w:delText>
              </w:r>
            </w:del>
          </w:p>
        </w:tc>
        <w:tc>
          <w:tcPr>
            <w:tcW w:w="2311" w:type="dxa"/>
          </w:tcPr>
          <w:p w14:paraId="09F8E2B7" w14:textId="0C05C58F" w:rsidR="0083152B" w:rsidDel="00215B84" w:rsidRDefault="0083152B" w:rsidP="008B221E">
            <w:pPr>
              <w:rPr>
                <w:del w:id="6561" w:author="Michael Bell" w:date="2013-05-06T18:32:00Z"/>
              </w:rPr>
            </w:pPr>
          </w:p>
        </w:tc>
      </w:tr>
      <w:tr w:rsidR="0083152B" w:rsidDel="00215B84" w14:paraId="0975DA70" w14:textId="36A754F1" w:rsidTr="008B221E">
        <w:trPr>
          <w:del w:id="6562" w:author="Michael Bell" w:date="2013-05-06T18:32:00Z"/>
        </w:trPr>
        <w:tc>
          <w:tcPr>
            <w:tcW w:w="2310" w:type="dxa"/>
            <w:shd w:val="clear" w:color="auto" w:fill="F2DBDB" w:themeFill="accent2" w:themeFillTint="33"/>
          </w:tcPr>
          <w:p w14:paraId="1DF5C570" w14:textId="38BD4A9A" w:rsidR="0083152B" w:rsidDel="00215B84" w:rsidRDefault="0083152B" w:rsidP="008B221E">
            <w:pPr>
              <w:rPr>
                <w:del w:id="6563" w:author="Michael Bell" w:date="2013-05-06T18:32:00Z"/>
              </w:rPr>
            </w:pPr>
          </w:p>
        </w:tc>
        <w:tc>
          <w:tcPr>
            <w:tcW w:w="2310" w:type="dxa"/>
            <w:shd w:val="clear" w:color="auto" w:fill="F2DBDB" w:themeFill="accent2" w:themeFillTint="33"/>
          </w:tcPr>
          <w:p w14:paraId="78A41DCB" w14:textId="50E3CAC3" w:rsidR="0083152B" w:rsidDel="00215B84" w:rsidRDefault="0083152B" w:rsidP="008B221E">
            <w:pPr>
              <w:rPr>
                <w:del w:id="6564" w:author="Michael Bell" w:date="2013-05-06T18:32:00Z"/>
              </w:rPr>
            </w:pPr>
            <w:del w:id="6565" w:author="Michael Bell" w:date="2013-05-06T18:32:00Z">
              <w:r w:rsidDel="00215B84">
                <w:delText>Down</w:delText>
              </w:r>
            </w:del>
          </w:p>
        </w:tc>
        <w:tc>
          <w:tcPr>
            <w:tcW w:w="2311" w:type="dxa"/>
            <w:shd w:val="clear" w:color="auto" w:fill="F2DBDB" w:themeFill="accent2" w:themeFillTint="33"/>
          </w:tcPr>
          <w:p w14:paraId="4B17F938" w14:textId="4DE68C5B" w:rsidR="0083152B" w:rsidDel="00215B84" w:rsidRDefault="0083152B" w:rsidP="008B221E">
            <w:pPr>
              <w:rPr>
                <w:del w:id="6566" w:author="Michael Bell" w:date="2013-05-06T18:32:00Z"/>
              </w:rPr>
            </w:pPr>
            <w:del w:id="6567" w:author="Michael Bell" w:date="2013-05-06T18:32:00Z">
              <w:r w:rsidDel="00215B84">
                <w:delText>Backlight</w:delText>
              </w:r>
            </w:del>
          </w:p>
        </w:tc>
        <w:tc>
          <w:tcPr>
            <w:tcW w:w="2311" w:type="dxa"/>
          </w:tcPr>
          <w:p w14:paraId="71C0B893" w14:textId="20A36005" w:rsidR="0083152B" w:rsidDel="00215B84" w:rsidRDefault="0083152B" w:rsidP="008B221E">
            <w:pPr>
              <w:rPr>
                <w:del w:id="6568" w:author="Michael Bell" w:date="2013-05-06T18:32:00Z"/>
              </w:rPr>
            </w:pPr>
          </w:p>
        </w:tc>
      </w:tr>
      <w:tr w:rsidR="0083152B" w:rsidDel="00215B84" w14:paraId="0FC05191" w14:textId="3832E561" w:rsidTr="008B221E">
        <w:trPr>
          <w:del w:id="6569" w:author="Michael Bell" w:date="2013-05-06T18:32:00Z"/>
        </w:trPr>
        <w:tc>
          <w:tcPr>
            <w:tcW w:w="2310" w:type="dxa"/>
            <w:shd w:val="clear" w:color="auto" w:fill="F2DBDB" w:themeFill="accent2" w:themeFillTint="33"/>
          </w:tcPr>
          <w:p w14:paraId="0949B80F" w14:textId="4C727313" w:rsidR="0083152B" w:rsidDel="00215B84" w:rsidRDefault="0083152B" w:rsidP="008B221E">
            <w:pPr>
              <w:rPr>
                <w:del w:id="6570" w:author="Michael Bell" w:date="2013-05-06T18:32:00Z"/>
              </w:rPr>
            </w:pPr>
          </w:p>
        </w:tc>
        <w:tc>
          <w:tcPr>
            <w:tcW w:w="2310" w:type="dxa"/>
            <w:shd w:val="clear" w:color="auto" w:fill="F2DBDB" w:themeFill="accent2" w:themeFillTint="33"/>
          </w:tcPr>
          <w:p w14:paraId="6C26C1DB" w14:textId="5DB56B5B" w:rsidR="0083152B" w:rsidDel="00215B84" w:rsidRDefault="0083152B" w:rsidP="008B221E">
            <w:pPr>
              <w:rPr>
                <w:del w:id="6571" w:author="Michael Bell" w:date="2013-05-06T18:32:00Z"/>
              </w:rPr>
            </w:pPr>
            <w:del w:id="6572" w:author="Michael Bell" w:date="2013-05-06T18:32:00Z">
              <w:r w:rsidDel="00215B84">
                <w:delText>Left</w:delText>
              </w:r>
            </w:del>
          </w:p>
        </w:tc>
        <w:tc>
          <w:tcPr>
            <w:tcW w:w="2311" w:type="dxa"/>
            <w:shd w:val="clear" w:color="auto" w:fill="F2DBDB" w:themeFill="accent2" w:themeFillTint="33"/>
          </w:tcPr>
          <w:p w14:paraId="25E7E76B" w14:textId="13E45887" w:rsidR="0083152B" w:rsidDel="00215B84" w:rsidRDefault="0083152B" w:rsidP="008B221E">
            <w:pPr>
              <w:rPr>
                <w:del w:id="6573" w:author="Michael Bell" w:date="2013-05-06T18:32:00Z"/>
              </w:rPr>
            </w:pPr>
            <w:del w:id="6574" w:author="Michael Bell" w:date="2013-05-06T18:32:00Z">
              <w:r w:rsidDel="00215B84">
                <w:delText>Settings</w:delText>
              </w:r>
            </w:del>
          </w:p>
        </w:tc>
        <w:tc>
          <w:tcPr>
            <w:tcW w:w="2311" w:type="dxa"/>
          </w:tcPr>
          <w:p w14:paraId="4CA5CD43" w14:textId="3A24FE0C" w:rsidR="0083152B" w:rsidDel="00215B84" w:rsidRDefault="0083152B" w:rsidP="008B221E">
            <w:pPr>
              <w:rPr>
                <w:del w:id="6575" w:author="Michael Bell" w:date="2013-05-06T18:32:00Z"/>
              </w:rPr>
            </w:pPr>
          </w:p>
        </w:tc>
      </w:tr>
      <w:tr w:rsidR="0083152B" w:rsidDel="00215B84" w14:paraId="64397E17" w14:textId="0B464BBD" w:rsidTr="008B221E">
        <w:trPr>
          <w:del w:id="6576" w:author="Michael Bell" w:date="2013-05-06T18:32:00Z"/>
        </w:trPr>
        <w:tc>
          <w:tcPr>
            <w:tcW w:w="2310" w:type="dxa"/>
            <w:shd w:val="clear" w:color="auto" w:fill="F2DBDB" w:themeFill="accent2" w:themeFillTint="33"/>
          </w:tcPr>
          <w:p w14:paraId="6005F36D" w14:textId="13969DF9" w:rsidR="0083152B" w:rsidDel="00215B84" w:rsidRDefault="0083152B" w:rsidP="008B221E">
            <w:pPr>
              <w:rPr>
                <w:del w:id="6577" w:author="Michael Bell" w:date="2013-05-06T18:32:00Z"/>
              </w:rPr>
            </w:pPr>
          </w:p>
        </w:tc>
        <w:tc>
          <w:tcPr>
            <w:tcW w:w="2310" w:type="dxa"/>
            <w:shd w:val="clear" w:color="auto" w:fill="F2DBDB" w:themeFill="accent2" w:themeFillTint="33"/>
          </w:tcPr>
          <w:p w14:paraId="5F588EF0" w14:textId="143703DF" w:rsidR="0083152B" w:rsidDel="00215B84" w:rsidRDefault="0083152B" w:rsidP="008B221E">
            <w:pPr>
              <w:rPr>
                <w:del w:id="6578" w:author="Michael Bell" w:date="2013-05-06T18:32:00Z"/>
              </w:rPr>
            </w:pPr>
            <w:del w:id="6579" w:author="Michael Bell" w:date="2013-05-06T18:32:00Z">
              <w:r w:rsidDel="00215B84">
                <w:delText>Right</w:delText>
              </w:r>
            </w:del>
          </w:p>
        </w:tc>
        <w:tc>
          <w:tcPr>
            <w:tcW w:w="2311" w:type="dxa"/>
            <w:shd w:val="clear" w:color="auto" w:fill="F2DBDB" w:themeFill="accent2" w:themeFillTint="33"/>
          </w:tcPr>
          <w:p w14:paraId="63706E11" w14:textId="1D9C2E26" w:rsidR="0083152B" w:rsidDel="00215B84" w:rsidRDefault="0083152B" w:rsidP="008B221E">
            <w:pPr>
              <w:rPr>
                <w:del w:id="6580" w:author="Michael Bell" w:date="2013-05-06T18:32:00Z"/>
              </w:rPr>
            </w:pPr>
            <w:del w:id="6581" w:author="Michael Bell" w:date="2013-05-06T18:32:00Z">
              <w:r w:rsidDel="00215B84">
                <w:delText>-</w:delText>
              </w:r>
            </w:del>
          </w:p>
        </w:tc>
        <w:tc>
          <w:tcPr>
            <w:tcW w:w="2311" w:type="dxa"/>
          </w:tcPr>
          <w:p w14:paraId="6B3B7D0E" w14:textId="0BA31AC2" w:rsidR="0083152B" w:rsidDel="00215B84" w:rsidRDefault="0083152B" w:rsidP="008B221E">
            <w:pPr>
              <w:rPr>
                <w:del w:id="6582" w:author="Michael Bell" w:date="2013-05-06T18:32:00Z"/>
              </w:rPr>
            </w:pPr>
          </w:p>
        </w:tc>
      </w:tr>
      <w:tr w:rsidR="0083152B" w:rsidDel="00215B84" w14:paraId="6AD6201E" w14:textId="03C1F133" w:rsidTr="008B221E">
        <w:trPr>
          <w:del w:id="6583" w:author="Michael Bell" w:date="2013-05-06T18:32:00Z"/>
        </w:trPr>
        <w:tc>
          <w:tcPr>
            <w:tcW w:w="2310" w:type="dxa"/>
            <w:shd w:val="clear" w:color="auto" w:fill="F2DBDB" w:themeFill="accent2" w:themeFillTint="33"/>
          </w:tcPr>
          <w:p w14:paraId="0CA729E0" w14:textId="22D43B2C" w:rsidR="0083152B" w:rsidDel="00215B84" w:rsidRDefault="0083152B" w:rsidP="008B221E">
            <w:pPr>
              <w:rPr>
                <w:del w:id="6584" w:author="Michael Bell" w:date="2013-05-06T18:32:00Z"/>
              </w:rPr>
            </w:pPr>
            <w:del w:id="6585" w:author="Michael Bell" w:date="2013-05-06T18:32:00Z">
              <w:r w:rsidDel="00215B84">
                <w:delText>Backlight</w:delText>
              </w:r>
            </w:del>
          </w:p>
        </w:tc>
        <w:tc>
          <w:tcPr>
            <w:tcW w:w="2310" w:type="dxa"/>
            <w:shd w:val="clear" w:color="auto" w:fill="F2DBDB" w:themeFill="accent2" w:themeFillTint="33"/>
          </w:tcPr>
          <w:p w14:paraId="03FE30F9" w14:textId="42EED296" w:rsidR="0083152B" w:rsidDel="00215B84" w:rsidRDefault="0083152B" w:rsidP="008B221E">
            <w:pPr>
              <w:rPr>
                <w:del w:id="6586" w:author="Michael Bell" w:date="2013-05-06T18:32:00Z"/>
              </w:rPr>
            </w:pPr>
            <w:del w:id="6587" w:author="Michael Bell" w:date="2013-05-06T18:32:00Z">
              <w:r w:rsidDel="00215B84">
                <w:delText>Up</w:delText>
              </w:r>
            </w:del>
          </w:p>
        </w:tc>
        <w:tc>
          <w:tcPr>
            <w:tcW w:w="2311" w:type="dxa"/>
            <w:shd w:val="clear" w:color="auto" w:fill="F2DBDB" w:themeFill="accent2" w:themeFillTint="33"/>
          </w:tcPr>
          <w:p w14:paraId="49A97595" w14:textId="5F11A8E5" w:rsidR="0083152B" w:rsidDel="00215B84" w:rsidRDefault="0083152B" w:rsidP="008B221E">
            <w:pPr>
              <w:rPr>
                <w:del w:id="6588" w:author="Michael Bell" w:date="2013-05-06T18:32:00Z"/>
              </w:rPr>
            </w:pPr>
            <w:del w:id="6589" w:author="Michael Bell" w:date="2013-05-06T18:32:00Z">
              <w:r w:rsidDel="00215B84">
                <w:delText>Top Speed</w:delText>
              </w:r>
            </w:del>
          </w:p>
        </w:tc>
        <w:tc>
          <w:tcPr>
            <w:tcW w:w="2311" w:type="dxa"/>
          </w:tcPr>
          <w:p w14:paraId="0510A6A8" w14:textId="43894251" w:rsidR="0083152B" w:rsidDel="00215B84" w:rsidRDefault="0083152B" w:rsidP="008B221E">
            <w:pPr>
              <w:rPr>
                <w:del w:id="6590" w:author="Michael Bell" w:date="2013-05-06T18:32:00Z"/>
              </w:rPr>
            </w:pPr>
          </w:p>
        </w:tc>
      </w:tr>
      <w:tr w:rsidR="0083152B" w:rsidDel="00215B84" w14:paraId="680EEDB9" w14:textId="3560A389" w:rsidTr="008B221E">
        <w:trPr>
          <w:del w:id="6591" w:author="Michael Bell" w:date="2013-05-06T18:32:00Z"/>
        </w:trPr>
        <w:tc>
          <w:tcPr>
            <w:tcW w:w="2310" w:type="dxa"/>
            <w:shd w:val="clear" w:color="auto" w:fill="F2DBDB" w:themeFill="accent2" w:themeFillTint="33"/>
          </w:tcPr>
          <w:p w14:paraId="339B1BBB" w14:textId="424EE7DA" w:rsidR="0083152B" w:rsidDel="00215B84" w:rsidRDefault="0083152B" w:rsidP="008B221E">
            <w:pPr>
              <w:rPr>
                <w:del w:id="6592" w:author="Michael Bell" w:date="2013-05-06T18:32:00Z"/>
              </w:rPr>
            </w:pPr>
          </w:p>
        </w:tc>
        <w:tc>
          <w:tcPr>
            <w:tcW w:w="2310" w:type="dxa"/>
            <w:shd w:val="clear" w:color="auto" w:fill="F2DBDB" w:themeFill="accent2" w:themeFillTint="33"/>
          </w:tcPr>
          <w:p w14:paraId="6083A016" w14:textId="6821641E" w:rsidR="0083152B" w:rsidDel="00215B84" w:rsidRDefault="0083152B" w:rsidP="008B221E">
            <w:pPr>
              <w:rPr>
                <w:del w:id="6593" w:author="Michael Bell" w:date="2013-05-06T18:32:00Z"/>
              </w:rPr>
            </w:pPr>
            <w:del w:id="6594" w:author="Michael Bell" w:date="2013-05-06T18:32:00Z">
              <w:r w:rsidDel="00215B84">
                <w:delText>Down</w:delText>
              </w:r>
            </w:del>
          </w:p>
        </w:tc>
        <w:tc>
          <w:tcPr>
            <w:tcW w:w="2311" w:type="dxa"/>
            <w:shd w:val="clear" w:color="auto" w:fill="F2DBDB" w:themeFill="accent2" w:themeFillTint="33"/>
          </w:tcPr>
          <w:p w14:paraId="34A14CF3" w14:textId="640ACF81" w:rsidR="0083152B" w:rsidDel="00215B84" w:rsidRDefault="0083152B" w:rsidP="008B221E">
            <w:pPr>
              <w:rPr>
                <w:del w:id="6595" w:author="Michael Bell" w:date="2013-05-06T18:32:00Z"/>
              </w:rPr>
            </w:pPr>
            <w:del w:id="6596" w:author="Michael Bell" w:date="2013-05-06T18:32:00Z">
              <w:r w:rsidDel="00215B84">
                <w:delText>-</w:delText>
              </w:r>
            </w:del>
          </w:p>
        </w:tc>
        <w:tc>
          <w:tcPr>
            <w:tcW w:w="2311" w:type="dxa"/>
          </w:tcPr>
          <w:p w14:paraId="2B11E1C4" w14:textId="0DC76454" w:rsidR="0083152B" w:rsidDel="00215B84" w:rsidRDefault="0083152B" w:rsidP="008B221E">
            <w:pPr>
              <w:rPr>
                <w:del w:id="6597" w:author="Michael Bell" w:date="2013-05-06T18:32:00Z"/>
              </w:rPr>
            </w:pPr>
          </w:p>
        </w:tc>
      </w:tr>
      <w:tr w:rsidR="0083152B" w:rsidDel="00215B84" w14:paraId="5208CE93" w14:textId="0A08184F" w:rsidTr="008B221E">
        <w:trPr>
          <w:del w:id="6598" w:author="Michael Bell" w:date="2013-05-06T18:32:00Z"/>
        </w:trPr>
        <w:tc>
          <w:tcPr>
            <w:tcW w:w="2310" w:type="dxa"/>
            <w:shd w:val="clear" w:color="auto" w:fill="F2DBDB" w:themeFill="accent2" w:themeFillTint="33"/>
          </w:tcPr>
          <w:p w14:paraId="1FC2C407" w14:textId="576EA160" w:rsidR="0083152B" w:rsidDel="00215B84" w:rsidRDefault="0083152B" w:rsidP="008B221E">
            <w:pPr>
              <w:rPr>
                <w:del w:id="6599" w:author="Michael Bell" w:date="2013-05-06T18:32:00Z"/>
              </w:rPr>
            </w:pPr>
          </w:p>
        </w:tc>
        <w:tc>
          <w:tcPr>
            <w:tcW w:w="2310" w:type="dxa"/>
            <w:shd w:val="clear" w:color="auto" w:fill="F2DBDB" w:themeFill="accent2" w:themeFillTint="33"/>
          </w:tcPr>
          <w:p w14:paraId="0DE6F0A6" w14:textId="4A31BB36" w:rsidR="0083152B" w:rsidDel="00215B84" w:rsidRDefault="0083152B" w:rsidP="008B221E">
            <w:pPr>
              <w:rPr>
                <w:del w:id="6600" w:author="Michael Bell" w:date="2013-05-06T18:32:00Z"/>
              </w:rPr>
            </w:pPr>
            <w:del w:id="6601" w:author="Michael Bell" w:date="2013-05-06T18:32:00Z">
              <w:r w:rsidDel="00215B84">
                <w:delText>Left</w:delText>
              </w:r>
            </w:del>
          </w:p>
        </w:tc>
        <w:tc>
          <w:tcPr>
            <w:tcW w:w="2311" w:type="dxa"/>
            <w:shd w:val="clear" w:color="auto" w:fill="F2DBDB" w:themeFill="accent2" w:themeFillTint="33"/>
          </w:tcPr>
          <w:p w14:paraId="6FAADB4E" w14:textId="70E7F090" w:rsidR="0083152B" w:rsidDel="00215B84" w:rsidRDefault="0083152B" w:rsidP="008B221E">
            <w:pPr>
              <w:rPr>
                <w:del w:id="6602" w:author="Michael Bell" w:date="2013-05-06T18:32:00Z"/>
              </w:rPr>
            </w:pPr>
            <w:del w:id="6603" w:author="Michael Bell" w:date="2013-05-06T18:32:00Z">
              <w:r w:rsidDel="00215B84">
                <w:delText>Settings</w:delText>
              </w:r>
            </w:del>
          </w:p>
        </w:tc>
        <w:tc>
          <w:tcPr>
            <w:tcW w:w="2311" w:type="dxa"/>
          </w:tcPr>
          <w:p w14:paraId="08AC38B9" w14:textId="0D04BE60" w:rsidR="0083152B" w:rsidDel="00215B84" w:rsidRDefault="0083152B" w:rsidP="008B221E">
            <w:pPr>
              <w:rPr>
                <w:del w:id="6604" w:author="Michael Bell" w:date="2013-05-06T18:32:00Z"/>
              </w:rPr>
            </w:pPr>
          </w:p>
        </w:tc>
      </w:tr>
      <w:tr w:rsidR="0083152B" w:rsidDel="00215B84" w14:paraId="32970EAB" w14:textId="63909944" w:rsidTr="008B221E">
        <w:trPr>
          <w:del w:id="6605" w:author="Michael Bell" w:date="2013-05-06T18:32:00Z"/>
        </w:trPr>
        <w:tc>
          <w:tcPr>
            <w:tcW w:w="2310" w:type="dxa"/>
            <w:shd w:val="clear" w:color="auto" w:fill="F2DBDB" w:themeFill="accent2" w:themeFillTint="33"/>
          </w:tcPr>
          <w:p w14:paraId="36E9AE2D" w14:textId="73994159" w:rsidR="0083152B" w:rsidDel="00215B84" w:rsidRDefault="0083152B" w:rsidP="008B221E">
            <w:pPr>
              <w:rPr>
                <w:del w:id="6606" w:author="Michael Bell" w:date="2013-05-06T18:32:00Z"/>
              </w:rPr>
            </w:pPr>
          </w:p>
        </w:tc>
        <w:tc>
          <w:tcPr>
            <w:tcW w:w="2310" w:type="dxa"/>
            <w:shd w:val="clear" w:color="auto" w:fill="F2DBDB" w:themeFill="accent2" w:themeFillTint="33"/>
          </w:tcPr>
          <w:p w14:paraId="3DCBC6D8" w14:textId="596CEB71" w:rsidR="0083152B" w:rsidDel="00215B84" w:rsidRDefault="0083152B" w:rsidP="008B221E">
            <w:pPr>
              <w:rPr>
                <w:del w:id="6607" w:author="Michael Bell" w:date="2013-05-06T18:32:00Z"/>
              </w:rPr>
            </w:pPr>
            <w:del w:id="6608" w:author="Michael Bell" w:date="2013-05-06T18:32:00Z">
              <w:r w:rsidDel="00215B84">
                <w:delText>Right</w:delText>
              </w:r>
            </w:del>
          </w:p>
        </w:tc>
        <w:tc>
          <w:tcPr>
            <w:tcW w:w="2311" w:type="dxa"/>
            <w:shd w:val="clear" w:color="auto" w:fill="F2DBDB" w:themeFill="accent2" w:themeFillTint="33"/>
          </w:tcPr>
          <w:p w14:paraId="4D9825C8" w14:textId="42912E7C" w:rsidR="0083152B" w:rsidDel="00215B84" w:rsidRDefault="0083152B" w:rsidP="008B221E">
            <w:pPr>
              <w:rPr>
                <w:del w:id="6609" w:author="Michael Bell" w:date="2013-05-06T18:32:00Z"/>
              </w:rPr>
            </w:pPr>
            <w:del w:id="6610" w:author="Michael Bell" w:date="2013-05-06T18:32:00Z">
              <w:r w:rsidDel="00215B84">
                <w:delText>-</w:delText>
              </w:r>
            </w:del>
          </w:p>
        </w:tc>
        <w:tc>
          <w:tcPr>
            <w:tcW w:w="2311" w:type="dxa"/>
          </w:tcPr>
          <w:p w14:paraId="60EE5746" w14:textId="56B11C1E" w:rsidR="0083152B" w:rsidDel="00215B84" w:rsidRDefault="0083152B" w:rsidP="008B221E">
            <w:pPr>
              <w:rPr>
                <w:del w:id="6611" w:author="Michael Bell" w:date="2013-05-06T18:32:00Z"/>
              </w:rPr>
            </w:pPr>
          </w:p>
        </w:tc>
      </w:tr>
    </w:tbl>
    <w:p w14:paraId="533562C6" w14:textId="3D54B4E6" w:rsidR="0083152B" w:rsidDel="00215B84" w:rsidRDefault="0083152B">
      <w:pPr>
        <w:rPr>
          <w:del w:id="6612" w:author="Michael Bell" w:date="2013-05-06T18:32:00Z"/>
        </w:rPr>
      </w:pPr>
    </w:p>
    <w:p w14:paraId="5BEF7A9C" w14:textId="7B2852D9" w:rsidR="0083152B" w:rsidDel="00215B84" w:rsidRDefault="0083152B" w:rsidP="0083152B">
      <w:pPr>
        <w:pStyle w:val="Heading3"/>
        <w:rPr>
          <w:del w:id="6613" w:author="Michael Bell" w:date="2013-05-06T18:32:00Z"/>
        </w:rPr>
      </w:pPr>
      <w:del w:id="6614" w:author="Michael Bell" w:date="2013-05-06T18:32:00Z">
        <w:r w:rsidDel="00215B84">
          <w:delText>train on the track testing</w:delText>
        </w:r>
      </w:del>
    </w:p>
    <w:p w14:paraId="5C48B4E1" w14:textId="5E910028" w:rsidR="0083152B" w:rsidDel="00215B84" w:rsidRDefault="0083152B" w:rsidP="0083152B">
      <w:pPr>
        <w:rPr>
          <w:del w:id="6615" w:author="Michael Bell" w:date="2013-05-06T18:32:00Z"/>
        </w:rPr>
      </w:pPr>
      <w:del w:id="6616" w:author="Michael Bell" w:date="2013-05-06T18:32:00Z">
        <w:r w:rsidDel="00215B84">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6C4FF86C" w14:textId="6DEC9424" w:rsidR="0083152B" w:rsidDel="00215B84" w:rsidRDefault="0083152B" w:rsidP="0083152B">
      <w:pPr>
        <w:rPr>
          <w:del w:id="6617" w:author="Michael Bell" w:date="2013-05-06T18:32:00Z"/>
        </w:rPr>
      </w:pP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rsidDel="00215B84" w14:paraId="11CA508D" w14:textId="7C41D750" w:rsidTr="008B221E">
        <w:trPr>
          <w:del w:id="6618" w:author="Michael Bell" w:date="2013-05-06T18:32:00Z"/>
        </w:trPr>
        <w:tc>
          <w:tcPr>
            <w:tcW w:w="1010" w:type="dxa"/>
            <w:tcBorders>
              <w:top w:val="nil"/>
              <w:left w:val="nil"/>
              <w:bottom w:val="nil"/>
              <w:right w:val="nil"/>
            </w:tcBorders>
            <w:shd w:val="clear" w:color="auto" w:fill="auto"/>
          </w:tcPr>
          <w:p w14:paraId="52FA3B86" w14:textId="27FC2CCE" w:rsidR="0083152B" w:rsidDel="00215B84" w:rsidRDefault="0083152B" w:rsidP="008B221E">
            <w:pPr>
              <w:rPr>
                <w:del w:id="6619" w:author="Michael Bell" w:date="2013-05-06T18:32:00Z"/>
              </w:rPr>
            </w:pPr>
          </w:p>
        </w:tc>
        <w:tc>
          <w:tcPr>
            <w:tcW w:w="1028" w:type="dxa"/>
            <w:tcBorders>
              <w:top w:val="nil"/>
              <w:left w:val="nil"/>
              <w:bottom w:val="nil"/>
            </w:tcBorders>
            <w:shd w:val="clear" w:color="auto" w:fill="auto"/>
          </w:tcPr>
          <w:p w14:paraId="64CA59EC" w14:textId="104F9AE7" w:rsidR="0083152B" w:rsidDel="00215B84" w:rsidRDefault="0083152B" w:rsidP="008B221E">
            <w:pPr>
              <w:rPr>
                <w:del w:id="6620" w:author="Michael Bell" w:date="2013-05-06T18:32:00Z"/>
              </w:rPr>
            </w:pPr>
          </w:p>
        </w:tc>
        <w:tc>
          <w:tcPr>
            <w:tcW w:w="7204" w:type="dxa"/>
            <w:gridSpan w:val="7"/>
            <w:shd w:val="clear" w:color="auto" w:fill="F2DBDB" w:themeFill="accent2" w:themeFillTint="33"/>
          </w:tcPr>
          <w:p w14:paraId="41E88F32" w14:textId="58F64F02" w:rsidR="0083152B" w:rsidDel="00215B84" w:rsidRDefault="0083152B" w:rsidP="008B221E">
            <w:pPr>
              <w:jc w:val="center"/>
              <w:rPr>
                <w:del w:id="6621" w:author="Michael Bell" w:date="2013-05-06T18:32:00Z"/>
              </w:rPr>
            </w:pPr>
            <w:del w:id="6622" w:author="Michael Bell" w:date="2013-05-06T18:32:00Z">
              <w:r w:rsidDel="00215B84">
                <w:delText>Start</w:delText>
              </w:r>
            </w:del>
          </w:p>
        </w:tc>
      </w:tr>
      <w:tr w:rsidR="0083152B" w:rsidDel="00215B84" w14:paraId="4FF7B638" w14:textId="48EA7476" w:rsidTr="008B221E">
        <w:trPr>
          <w:del w:id="6623" w:author="Michael Bell" w:date="2013-05-06T18:32:00Z"/>
        </w:trPr>
        <w:tc>
          <w:tcPr>
            <w:tcW w:w="1010" w:type="dxa"/>
            <w:tcBorders>
              <w:top w:val="nil"/>
              <w:left w:val="nil"/>
              <w:right w:val="nil"/>
            </w:tcBorders>
            <w:shd w:val="clear" w:color="auto" w:fill="auto"/>
          </w:tcPr>
          <w:p w14:paraId="1980ED78" w14:textId="04EE253B" w:rsidR="0083152B" w:rsidDel="00215B84" w:rsidRDefault="0083152B" w:rsidP="008B221E">
            <w:pPr>
              <w:rPr>
                <w:del w:id="6624" w:author="Michael Bell" w:date="2013-05-06T18:32:00Z"/>
              </w:rPr>
            </w:pPr>
          </w:p>
        </w:tc>
        <w:tc>
          <w:tcPr>
            <w:tcW w:w="1028" w:type="dxa"/>
            <w:tcBorders>
              <w:top w:val="nil"/>
              <w:left w:val="nil"/>
            </w:tcBorders>
            <w:shd w:val="clear" w:color="auto" w:fill="auto"/>
          </w:tcPr>
          <w:p w14:paraId="0222C992" w14:textId="3F170401" w:rsidR="0083152B" w:rsidDel="00215B84" w:rsidRDefault="0083152B" w:rsidP="008B221E">
            <w:pPr>
              <w:rPr>
                <w:del w:id="6625" w:author="Michael Bell" w:date="2013-05-06T18:32:00Z"/>
              </w:rPr>
            </w:pPr>
          </w:p>
        </w:tc>
        <w:tc>
          <w:tcPr>
            <w:tcW w:w="1028" w:type="dxa"/>
            <w:shd w:val="clear" w:color="auto" w:fill="F2DBDB" w:themeFill="accent2" w:themeFillTint="33"/>
          </w:tcPr>
          <w:p w14:paraId="0B9BA9A1" w14:textId="71015D59" w:rsidR="0083152B" w:rsidDel="00215B84" w:rsidRDefault="0083152B" w:rsidP="008B221E">
            <w:pPr>
              <w:rPr>
                <w:del w:id="6626" w:author="Michael Bell" w:date="2013-05-06T18:32:00Z"/>
              </w:rPr>
            </w:pPr>
            <w:del w:id="6627" w:author="Michael Bell" w:date="2013-05-06T18:32:00Z">
              <w:r w:rsidDel="00215B84">
                <w:delText>1</w:delText>
              </w:r>
            </w:del>
          </w:p>
        </w:tc>
        <w:tc>
          <w:tcPr>
            <w:tcW w:w="1029" w:type="dxa"/>
            <w:shd w:val="clear" w:color="auto" w:fill="F2DBDB" w:themeFill="accent2" w:themeFillTint="33"/>
          </w:tcPr>
          <w:p w14:paraId="6DC732D2" w14:textId="5C670801" w:rsidR="0083152B" w:rsidDel="00215B84" w:rsidRDefault="0083152B" w:rsidP="008B221E">
            <w:pPr>
              <w:rPr>
                <w:del w:id="6628" w:author="Michael Bell" w:date="2013-05-06T18:32:00Z"/>
              </w:rPr>
            </w:pPr>
            <w:del w:id="6629" w:author="Michael Bell" w:date="2013-05-06T18:32:00Z">
              <w:r w:rsidDel="00215B84">
                <w:delText>2</w:delText>
              </w:r>
            </w:del>
          </w:p>
        </w:tc>
        <w:tc>
          <w:tcPr>
            <w:tcW w:w="1029" w:type="dxa"/>
            <w:shd w:val="clear" w:color="auto" w:fill="F2DBDB" w:themeFill="accent2" w:themeFillTint="33"/>
          </w:tcPr>
          <w:p w14:paraId="0DF58F01" w14:textId="77AB051F" w:rsidR="0083152B" w:rsidDel="00215B84" w:rsidRDefault="0083152B" w:rsidP="008B221E">
            <w:pPr>
              <w:rPr>
                <w:del w:id="6630" w:author="Michael Bell" w:date="2013-05-06T18:32:00Z"/>
              </w:rPr>
            </w:pPr>
            <w:del w:id="6631" w:author="Michael Bell" w:date="2013-05-06T18:32:00Z">
              <w:r w:rsidDel="00215B84">
                <w:delText>3</w:delText>
              </w:r>
            </w:del>
          </w:p>
        </w:tc>
        <w:tc>
          <w:tcPr>
            <w:tcW w:w="1029" w:type="dxa"/>
            <w:shd w:val="clear" w:color="auto" w:fill="F2DBDB" w:themeFill="accent2" w:themeFillTint="33"/>
          </w:tcPr>
          <w:p w14:paraId="207BD323" w14:textId="76F072A4" w:rsidR="0083152B" w:rsidDel="00215B84" w:rsidRDefault="0083152B" w:rsidP="008B221E">
            <w:pPr>
              <w:rPr>
                <w:del w:id="6632" w:author="Michael Bell" w:date="2013-05-06T18:32:00Z"/>
              </w:rPr>
            </w:pPr>
            <w:del w:id="6633" w:author="Michael Bell" w:date="2013-05-06T18:32:00Z">
              <w:r w:rsidDel="00215B84">
                <w:delText>4</w:delText>
              </w:r>
            </w:del>
          </w:p>
        </w:tc>
        <w:tc>
          <w:tcPr>
            <w:tcW w:w="1029" w:type="dxa"/>
            <w:shd w:val="clear" w:color="auto" w:fill="F2DBDB" w:themeFill="accent2" w:themeFillTint="33"/>
          </w:tcPr>
          <w:p w14:paraId="495F9AEA" w14:textId="016AEB81" w:rsidR="0083152B" w:rsidDel="00215B84" w:rsidRDefault="0083152B" w:rsidP="008B221E">
            <w:pPr>
              <w:rPr>
                <w:del w:id="6634" w:author="Michael Bell" w:date="2013-05-06T18:32:00Z"/>
              </w:rPr>
            </w:pPr>
            <w:del w:id="6635" w:author="Michael Bell" w:date="2013-05-06T18:32:00Z">
              <w:r w:rsidDel="00215B84">
                <w:delText>5</w:delText>
              </w:r>
            </w:del>
          </w:p>
        </w:tc>
        <w:tc>
          <w:tcPr>
            <w:tcW w:w="1030" w:type="dxa"/>
            <w:shd w:val="clear" w:color="auto" w:fill="F2DBDB" w:themeFill="accent2" w:themeFillTint="33"/>
          </w:tcPr>
          <w:p w14:paraId="73C6DB7F" w14:textId="7DD952F5" w:rsidR="0083152B" w:rsidDel="00215B84" w:rsidRDefault="0083152B" w:rsidP="008B221E">
            <w:pPr>
              <w:rPr>
                <w:del w:id="6636" w:author="Michael Bell" w:date="2013-05-06T18:32:00Z"/>
              </w:rPr>
            </w:pPr>
            <w:del w:id="6637" w:author="Michael Bell" w:date="2013-05-06T18:32:00Z">
              <w:r w:rsidDel="00215B84">
                <w:delText>6</w:delText>
              </w:r>
            </w:del>
          </w:p>
        </w:tc>
        <w:tc>
          <w:tcPr>
            <w:tcW w:w="1030" w:type="dxa"/>
            <w:shd w:val="clear" w:color="auto" w:fill="F2DBDB" w:themeFill="accent2" w:themeFillTint="33"/>
          </w:tcPr>
          <w:p w14:paraId="2EDF84D5" w14:textId="15506975" w:rsidR="0083152B" w:rsidDel="00215B84" w:rsidRDefault="0083152B" w:rsidP="008B221E">
            <w:pPr>
              <w:rPr>
                <w:del w:id="6638" w:author="Michael Bell" w:date="2013-05-06T18:32:00Z"/>
              </w:rPr>
            </w:pPr>
            <w:del w:id="6639" w:author="Michael Bell" w:date="2013-05-06T18:32:00Z">
              <w:r w:rsidDel="00215B84">
                <w:delText>7</w:delText>
              </w:r>
            </w:del>
          </w:p>
        </w:tc>
      </w:tr>
      <w:tr w:rsidR="0083152B" w:rsidDel="00215B84" w14:paraId="7A582F7B" w14:textId="5967FB4A" w:rsidTr="008B221E">
        <w:trPr>
          <w:del w:id="6640" w:author="Michael Bell" w:date="2013-05-06T18:32:00Z"/>
        </w:trPr>
        <w:tc>
          <w:tcPr>
            <w:tcW w:w="1010" w:type="dxa"/>
            <w:vMerge w:val="restart"/>
            <w:shd w:val="clear" w:color="auto" w:fill="F2DBDB" w:themeFill="accent2" w:themeFillTint="33"/>
            <w:vAlign w:val="center"/>
          </w:tcPr>
          <w:p w14:paraId="6D167030" w14:textId="6582AD3B" w:rsidR="0083152B" w:rsidDel="00215B84" w:rsidRDefault="0083152B" w:rsidP="008B221E">
            <w:pPr>
              <w:jc w:val="center"/>
              <w:rPr>
                <w:del w:id="6641" w:author="Michael Bell" w:date="2013-05-06T18:32:00Z"/>
              </w:rPr>
            </w:pPr>
            <w:del w:id="6642" w:author="Michael Bell" w:date="2013-05-06T18:32:00Z">
              <w:r w:rsidDel="00215B84">
                <w:delText>Destination</w:delText>
              </w:r>
            </w:del>
          </w:p>
        </w:tc>
        <w:tc>
          <w:tcPr>
            <w:tcW w:w="1028" w:type="dxa"/>
            <w:shd w:val="clear" w:color="auto" w:fill="F2DBDB" w:themeFill="accent2" w:themeFillTint="33"/>
          </w:tcPr>
          <w:p w14:paraId="10DAC638" w14:textId="613C8C85" w:rsidR="0083152B" w:rsidDel="00215B84" w:rsidRDefault="0083152B" w:rsidP="008B221E">
            <w:pPr>
              <w:rPr>
                <w:del w:id="6643" w:author="Michael Bell" w:date="2013-05-06T18:32:00Z"/>
              </w:rPr>
            </w:pPr>
            <w:del w:id="6644" w:author="Michael Bell" w:date="2013-05-06T18:32:00Z">
              <w:r w:rsidDel="00215B84">
                <w:delText>1</w:delText>
              </w:r>
            </w:del>
          </w:p>
        </w:tc>
        <w:tc>
          <w:tcPr>
            <w:tcW w:w="1028" w:type="dxa"/>
            <w:shd w:val="clear" w:color="auto" w:fill="F2DBDB" w:themeFill="accent2" w:themeFillTint="33"/>
          </w:tcPr>
          <w:p w14:paraId="33F311A9" w14:textId="6AE7AD38" w:rsidR="0083152B" w:rsidDel="00215B84" w:rsidRDefault="0083152B" w:rsidP="008B221E">
            <w:pPr>
              <w:rPr>
                <w:del w:id="6645" w:author="Michael Bell" w:date="2013-05-06T18:32:00Z"/>
              </w:rPr>
            </w:pPr>
          </w:p>
        </w:tc>
        <w:tc>
          <w:tcPr>
            <w:tcW w:w="1029" w:type="dxa"/>
          </w:tcPr>
          <w:p w14:paraId="0EF94688" w14:textId="54ED348E" w:rsidR="0083152B" w:rsidDel="00215B84" w:rsidRDefault="0083152B" w:rsidP="008B221E">
            <w:pPr>
              <w:rPr>
                <w:del w:id="6646" w:author="Michael Bell" w:date="2013-05-06T18:32:00Z"/>
              </w:rPr>
            </w:pPr>
          </w:p>
        </w:tc>
        <w:tc>
          <w:tcPr>
            <w:tcW w:w="1029" w:type="dxa"/>
          </w:tcPr>
          <w:p w14:paraId="0C13837C" w14:textId="2B060520" w:rsidR="0083152B" w:rsidDel="00215B84" w:rsidRDefault="0083152B" w:rsidP="008B221E">
            <w:pPr>
              <w:rPr>
                <w:del w:id="6647" w:author="Michael Bell" w:date="2013-05-06T18:32:00Z"/>
              </w:rPr>
            </w:pPr>
          </w:p>
        </w:tc>
        <w:tc>
          <w:tcPr>
            <w:tcW w:w="1029" w:type="dxa"/>
          </w:tcPr>
          <w:p w14:paraId="63A7E8BD" w14:textId="20FF78CA" w:rsidR="0083152B" w:rsidDel="00215B84" w:rsidRDefault="0083152B" w:rsidP="008B221E">
            <w:pPr>
              <w:rPr>
                <w:del w:id="6648" w:author="Michael Bell" w:date="2013-05-06T18:32:00Z"/>
              </w:rPr>
            </w:pPr>
          </w:p>
        </w:tc>
        <w:tc>
          <w:tcPr>
            <w:tcW w:w="1029" w:type="dxa"/>
          </w:tcPr>
          <w:p w14:paraId="3B987972" w14:textId="03C9A0E6" w:rsidR="0083152B" w:rsidDel="00215B84" w:rsidRDefault="0083152B" w:rsidP="008B221E">
            <w:pPr>
              <w:rPr>
                <w:del w:id="6649" w:author="Michael Bell" w:date="2013-05-06T18:32:00Z"/>
              </w:rPr>
            </w:pPr>
          </w:p>
        </w:tc>
        <w:tc>
          <w:tcPr>
            <w:tcW w:w="1030" w:type="dxa"/>
          </w:tcPr>
          <w:p w14:paraId="6377DBA2" w14:textId="692E3DEA" w:rsidR="0083152B" w:rsidDel="00215B84" w:rsidRDefault="0083152B" w:rsidP="008B221E">
            <w:pPr>
              <w:rPr>
                <w:del w:id="6650" w:author="Michael Bell" w:date="2013-05-06T18:32:00Z"/>
              </w:rPr>
            </w:pPr>
          </w:p>
        </w:tc>
        <w:tc>
          <w:tcPr>
            <w:tcW w:w="1030" w:type="dxa"/>
          </w:tcPr>
          <w:p w14:paraId="0831D229" w14:textId="2E0A3A36" w:rsidR="0083152B" w:rsidDel="00215B84" w:rsidRDefault="0083152B" w:rsidP="008B221E">
            <w:pPr>
              <w:rPr>
                <w:del w:id="6651" w:author="Michael Bell" w:date="2013-05-06T18:32:00Z"/>
              </w:rPr>
            </w:pPr>
          </w:p>
        </w:tc>
      </w:tr>
      <w:tr w:rsidR="0083152B" w:rsidDel="00215B84" w14:paraId="69484EAC" w14:textId="432FDF28" w:rsidTr="008B221E">
        <w:trPr>
          <w:del w:id="6652" w:author="Michael Bell" w:date="2013-05-06T18:32:00Z"/>
        </w:trPr>
        <w:tc>
          <w:tcPr>
            <w:tcW w:w="1010" w:type="dxa"/>
            <w:vMerge/>
            <w:shd w:val="clear" w:color="auto" w:fill="F2DBDB" w:themeFill="accent2" w:themeFillTint="33"/>
          </w:tcPr>
          <w:p w14:paraId="2422718E" w14:textId="05201F47" w:rsidR="0083152B" w:rsidDel="00215B84" w:rsidRDefault="0083152B" w:rsidP="008B221E">
            <w:pPr>
              <w:rPr>
                <w:del w:id="6653" w:author="Michael Bell" w:date="2013-05-06T18:32:00Z"/>
              </w:rPr>
            </w:pPr>
          </w:p>
        </w:tc>
        <w:tc>
          <w:tcPr>
            <w:tcW w:w="1028" w:type="dxa"/>
            <w:shd w:val="clear" w:color="auto" w:fill="F2DBDB" w:themeFill="accent2" w:themeFillTint="33"/>
          </w:tcPr>
          <w:p w14:paraId="586B0F67" w14:textId="3C5C8EA8" w:rsidR="0083152B" w:rsidDel="00215B84" w:rsidRDefault="0083152B" w:rsidP="008B221E">
            <w:pPr>
              <w:rPr>
                <w:del w:id="6654" w:author="Michael Bell" w:date="2013-05-06T18:32:00Z"/>
              </w:rPr>
            </w:pPr>
            <w:del w:id="6655" w:author="Michael Bell" w:date="2013-05-06T18:32:00Z">
              <w:r w:rsidDel="00215B84">
                <w:delText>2</w:delText>
              </w:r>
            </w:del>
          </w:p>
        </w:tc>
        <w:tc>
          <w:tcPr>
            <w:tcW w:w="1028" w:type="dxa"/>
          </w:tcPr>
          <w:p w14:paraId="1E3AD2D0" w14:textId="45D98EC9" w:rsidR="0083152B" w:rsidDel="00215B84" w:rsidRDefault="0083152B" w:rsidP="008B221E">
            <w:pPr>
              <w:rPr>
                <w:del w:id="6656" w:author="Michael Bell" w:date="2013-05-06T18:32:00Z"/>
              </w:rPr>
            </w:pPr>
          </w:p>
        </w:tc>
        <w:tc>
          <w:tcPr>
            <w:tcW w:w="1029" w:type="dxa"/>
            <w:shd w:val="clear" w:color="auto" w:fill="F2DBDB" w:themeFill="accent2" w:themeFillTint="33"/>
          </w:tcPr>
          <w:p w14:paraId="51B63AB8" w14:textId="464780FF" w:rsidR="0083152B" w:rsidDel="00215B84" w:rsidRDefault="0083152B" w:rsidP="008B221E">
            <w:pPr>
              <w:rPr>
                <w:del w:id="6657" w:author="Michael Bell" w:date="2013-05-06T18:32:00Z"/>
              </w:rPr>
            </w:pPr>
          </w:p>
        </w:tc>
        <w:tc>
          <w:tcPr>
            <w:tcW w:w="1029" w:type="dxa"/>
          </w:tcPr>
          <w:p w14:paraId="56F797C8" w14:textId="402C9785" w:rsidR="0083152B" w:rsidDel="00215B84" w:rsidRDefault="0083152B" w:rsidP="008B221E">
            <w:pPr>
              <w:rPr>
                <w:del w:id="6658" w:author="Michael Bell" w:date="2013-05-06T18:32:00Z"/>
              </w:rPr>
            </w:pPr>
          </w:p>
        </w:tc>
        <w:tc>
          <w:tcPr>
            <w:tcW w:w="1029" w:type="dxa"/>
          </w:tcPr>
          <w:p w14:paraId="7386C5EB" w14:textId="09BD9DD7" w:rsidR="0083152B" w:rsidDel="00215B84" w:rsidRDefault="0083152B" w:rsidP="008B221E">
            <w:pPr>
              <w:rPr>
                <w:del w:id="6659" w:author="Michael Bell" w:date="2013-05-06T18:32:00Z"/>
              </w:rPr>
            </w:pPr>
          </w:p>
        </w:tc>
        <w:tc>
          <w:tcPr>
            <w:tcW w:w="1029" w:type="dxa"/>
          </w:tcPr>
          <w:p w14:paraId="1463C8A7" w14:textId="4A5CF063" w:rsidR="0083152B" w:rsidDel="00215B84" w:rsidRDefault="0083152B" w:rsidP="008B221E">
            <w:pPr>
              <w:rPr>
                <w:del w:id="6660" w:author="Michael Bell" w:date="2013-05-06T18:32:00Z"/>
              </w:rPr>
            </w:pPr>
          </w:p>
        </w:tc>
        <w:tc>
          <w:tcPr>
            <w:tcW w:w="1030" w:type="dxa"/>
          </w:tcPr>
          <w:p w14:paraId="531560F2" w14:textId="6A7ED10A" w:rsidR="0083152B" w:rsidDel="00215B84" w:rsidRDefault="0083152B" w:rsidP="008B221E">
            <w:pPr>
              <w:rPr>
                <w:del w:id="6661" w:author="Michael Bell" w:date="2013-05-06T18:32:00Z"/>
              </w:rPr>
            </w:pPr>
          </w:p>
        </w:tc>
        <w:tc>
          <w:tcPr>
            <w:tcW w:w="1030" w:type="dxa"/>
          </w:tcPr>
          <w:p w14:paraId="7634F92E" w14:textId="1E266CFD" w:rsidR="0083152B" w:rsidDel="00215B84" w:rsidRDefault="0083152B" w:rsidP="008B221E">
            <w:pPr>
              <w:rPr>
                <w:del w:id="6662" w:author="Michael Bell" w:date="2013-05-06T18:32:00Z"/>
              </w:rPr>
            </w:pPr>
          </w:p>
        </w:tc>
      </w:tr>
      <w:tr w:rsidR="0083152B" w:rsidDel="00215B84" w14:paraId="577AC9CC" w14:textId="671C9CCE" w:rsidTr="008B221E">
        <w:trPr>
          <w:del w:id="6663" w:author="Michael Bell" w:date="2013-05-06T18:32:00Z"/>
        </w:trPr>
        <w:tc>
          <w:tcPr>
            <w:tcW w:w="1010" w:type="dxa"/>
            <w:vMerge/>
            <w:shd w:val="clear" w:color="auto" w:fill="F2DBDB" w:themeFill="accent2" w:themeFillTint="33"/>
          </w:tcPr>
          <w:p w14:paraId="15FF0B28" w14:textId="1E90D2AE" w:rsidR="0083152B" w:rsidDel="00215B84" w:rsidRDefault="0083152B" w:rsidP="008B221E">
            <w:pPr>
              <w:rPr>
                <w:del w:id="6664" w:author="Michael Bell" w:date="2013-05-06T18:32:00Z"/>
              </w:rPr>
            </w:pPr>
          </w:p>
        </w:tc>
        <w:tc>
          <w:tcPr>
            <w:tcW w:w="1028" w:type="dxa"/>
            <w:shd w:val="clear" w:color="auto" w:fill="F2DBDB" w:themeFill="accent2" w:themeFillTint="33"/>
          </w:tcPr>
          <w:p w14:paraId="745BBBDE" w14:textId="34EF2C30" w:rsidR="0083152B" w:rsidDel="00215B84" w:rsidRDefault="0083152B" w:rsidP="008B221E">
            <w:pPr>
              <w:rPr>
                <w:del w:id="6665" w:author="Michael Bell" w:date="2013-05-06T18:32:00Z"/>
              </w:rPr>
            </w:pPr>
            <w:del w:id="6666" w:author="Michael Bell" w:date="2013-05-06T18:32:00Z">
              <w:r w:rsidDel="00215B84">
                <w:delText>3</w:delText>
              </w:r>
            </w:del>
          </w:p>
        </w:tc>
        <w:tc>
          <w:tcPr>
            <w:tcW w:w="1028" w:type="dxa"/>
          </w:tcPr>
          <w:p w14:paraId="7E4338A5" w14:textId="567EF225" w:rsidR="0083152B" w:rsidDel="00215B84" w:rsidRDefault="0083152B" w:rsidP="008B221E">
            <w:pPr>
              <w:rPr>
                <w:del w:id="6667" w:author="Michael Bell" w:date="2013-05-06T18:32:00Z"/>
              </w:rPr>
            </w:pPr>
          </w:p>
        </w:tc>
        <w:tc>
          <w:tcPr>
            <w:tcW w:w="1029" w:type="dxa"/>
          </w:tcPr>
          <w:p w14:paraId="73E0FBAA" w14:textId="5F1C64EF" w:rsidR="0083152B" w:rsidDel="00215B84" w:rsidRDefault="0083152B" w:rsidP="008B221E">
            <w:pPr>
              <w:rPr>
                <w:del w:id="6668" w:author="Michael Bell" w:date="2013-05-06T18:32:00Z"/>
              </w:rPr>
            </w:pPr>
          </w:p>
        </w:tc>
        <w:tc>
          <w:tcPr>
            <w:tcW w:w="1029" w:type="dxa"/>
            <w:shd w:val="clear" w:color="auto" w:fill="F2DBDB" w:themeFill="accent2" w:themeFillTint="33"/>
          </w:tcPr>
          <w:p w14:paraId="19238DFD" w14:textId="5F590974" w:rsidR="0083152B" w:rsidDel="00215B84" w:rsidRDefault="0083152B" w:rsidP="008B221E">
            <w:pPr>
              <w:rPr>
                <w:del w:id="6669" w:author="Michael Bell" w:date="2013-05-06T18:32:00Z"/>
              </w:rPr>
            </w:pPr>
          </w:p>
        </w:tc>
        <w:tc>
          <w:tcPr>
            <w:tcW w:w="1029" w:type="dxa"/>
          </w:tcPr>
          <w:p w14:paraId="040AE5AD" w14:textId="75CC7ECE" w:rsidR="0083152B" w:rsidDel="00215B84" w:rsidRDefault="0083152B" w:rsidP="008B221E">
            <w:pPr>
              <w:rPr>
                <w:del w:id="6670" w:author="Michael Bell" w:date="2013-05-06T18:32:00Z"/>
              </w:rPr>
            </w:pPr>
          </w:p>
        </w:tc>
        <w:tc>
          <w:tcPr>
            <w:tcW w:w="1029" w:type="dxa"/>
          </w:tcPr>
          <w:p w14:paraId="3119CB41" w14:textId="4129929B" w:rsidR="0083152B" w:rsidDel="00215B84" w:rsidRDefault="0083152B" w:rsidP="008B221E">
            <w:pPr>
              <w:rPr>
                <w:del w:id="6671" w:author="Michael Bell" w:date="2013-05-06T18:32:00Z"/>
              </w:rPr>
            </w:pPr>
          </w:p>
        </w:tc>
        <w:tc>
          <w:tcPr>
            <w:tcW w:w="1030" w:type="dxa"/>
          </w:tcPr>
          <w:p w14:paraId="4597594D" w14:textId="72EA2231" w:rsidR="0083152B" w:rsidDel="00215B84" w:rsidRDefault="0083152B" w:rsidP="008B221E">
            <w:pPr>
              <w:rPr>
                <w:del w:id="6672" w:author="Michael Bell" w:date="2013-05-06T18:32:00Z"/>
              </w:rPr>
            </w:pPr>
          </w:p>
        </w:tc>
        <w:tc>
          <w:tcPr>
            <w:tcW w:w="1030" w:type="dxa"/>
          </w:tcPr>
          <w:p w14:paraId="5A49ACE6" w14:textId="1B2EA27F" w:rsidR="0083152B" w:rsidDel="00215B84" w:rsidRDefault="0083152B" w:rsidP="008B221E">
            <w:pPr>
              <w:rPr>
                <w:del w:id="6673" w:author="Michael Bell" w:date="2013-05-06T18:32:00Z"/>
              </w:rPr>
            </w:pPr>
          </w:p>
        </w:tc>
      </w:tr>
      <w:tr w:rsidR="0083152B" w:rsidDel="00215B84" w14:paraId="1C4FB7F8" w14:textId="0CDA0FD3" w:rsidTr="008B221E">
        <w:trPr>
          <w:del w:id="6674" w:author="Michael Bell" w:date="2013-05-06T18:32:00Z"/>
        </w:trPr>
        <w:tc>
          <w:tcPr>
            <w:tcW w:w="1010" w:type="dxa"/>
            <w:vMerge/>
            <w:shd w:val="clear" w:color="auto" w:fill="F2DBDB" w:themeFill="accent2" w:themeFillTint="33"/>
          </w:tcPr>
          <w:p w14:paraId="1C9C7393" w14:textId="4FB86D4B" w:rsidR="0083152B" w:rsidDel="00215B84" w:rsidRDefault="0083152B" w:rsidP="008B221E">
            <w:pPr>
              <w:rPr>
                <w:del w:id="6675" w:author="Michael Bell" w:date="2013-05-06T18:32:00Z"/>
              </w:rPr>
            </w:pPr>
          </w:p>
        </w:tc>
        <w:tc>
          <w:tcPr>
            <w:tcW w:w="1028" w:type="dxa"/>
            <w:shd w:val="clear" w:color="auto" w:fill="F2DBDB" w:themeFill="accent2" w:themeFillTint="33"/>
          </w:tcPr>
          <w:p w14:paraId="390A876C" w14:textId="7145A3A5" w:rsidR="0083152B" w:rsidDel="00215B84" w:rsidRDefault="0083152B" w:rsidP="008B221E">
            <w:pPr>
              <w:rPr>
                <w:del w:id="6676" w:author="Michael Bell" w:date="2013-05-06T18:32:00Z"/>
              </w:rPr>
            </w:pPr>
            <w:del w:id="6677" w:author="Michael Bell" w:date="2013-05-06T18:32:00Z">
              <w:r w:rsidDel="00215B84">
                <w:delText>4</w:delText>
              </w:r>
            </w:del>
          </w:p>
        </w:tc>
        <w:tc>
          <w:tcPr>
            <w:tcW w:w="1028" w:type="dxa"/>
          </w:tcPr>
          <w:p w14:paraId="63FA1CD7" w14:textId="17A3E323" w:rsidR="0083152B" w:rsidDel="00215B84" w:rsidRDefault="0083152B" w:rsidP="008B221E">
            <w:pPr>
              <w:rPr>
                <w:del w:id="6678" w:author="Michael Bell" w:date="2013-05-06T18:32:00Z"/>
              </w:rPr>
            </w:pPr>
          </w:p>
        </w:tc>
        <w:tc>
          <w:tcPr>
            <w:tcW w:w="1029" w:type="dxa"/>
          </w:tcPr>
          <w:p w14:paraId="0D313F72" w14:textId="054D624D" w:rsidR="0083152B" w:rsidDel="00215B84" w:rsidRDefault="0083152B" w:rsidP="008B221E">
            <w:pPr>
              <w:rPr>
                <w:del w:id="6679" w:author="Michael Bell" w:date="2013-05-06T18:32:00Z"/>
              </w:rPr>
            </w:pPr>
          </w:p>
        </w:tc>
        <w:tc>
          <w:tcPr>
            <w:tcW w:w="1029" w:type="dxa"/>
          </w:tcPr>
          <w:p w14:paraId="355BBC00" w14:textId="04C0DA60" w:rsidR="0083152B" w:rsidDel="00215B84" w:rsidRDefault="0083152B" w:rsidP="008B221E">
            <w:pPr>
              <w:rPr>
                <w:del w:id="6680" w:author="Michael Bell" w:date="2013-05-06T18:32:00Z"/>
              </w:rPr>
            </w:pPr>
          </w:p>
        </w:tc>
        <w:tc>
          <w:tcPr>
            <w:tcW w:w="1029" w:type="dxa"/>
            <w:shd w:val="clear" w:color="auto" w:fill="F2DBDB" w:themeFill="accent2" w:themeFillTint="33"/>
          </w:tcPr>
          <w:p w14:paraId="1B481FB3" w14:textId="75864367" w:rsidR="0083152B" w:rsidDel="00215B84" w:rsidRDefault="0083152B" w:rsidP="008B221E">
            <w:pPr>
              <w:rPr>
                <w:del w:id="6681" w:author="Michael Bell" w:date="2013-05-06T18:32:00Z"/>
              </w:rPr>
            </w:pPr>
          </w:p>
        </w:tc>
        <w:tc>
          <w:tcPr>
            <w:tcW w:w="1029" w:type="dxa"/>
          </w:tcPr>
          <w:p w14:paraId="38F4C562" w14:textId="3AD4BEE7" w:rsidR="0083152B" w:rsidDel="00215B84" w:rsidRDefault="0083152B" w:rsidP="008B221E">
            <w:pPr>
              <w:rPr>
                <w:del w:id="6682" w:author="Michael Bell" w:date="2013-05-06T18:32:00Z"/>
              </w:rPr>
            </w:pPr>
          </w:p>
        </w:tc>
        <w:tc>
          <w:tcPr>
            <w:tcW w:w="1030" w:type="dxa"/>
          </w:tcPr>
          <w:p w14:paraId="214512A6" w14:textId="0EAC80C2" w:rsidR="0083152B" w:rsidDel="00215B84" w:rsidRDefault="0083152B" w:rsidP="008B221E">
            <w:pPr>
              <w:rPr>
                <w:del w:id="6683" w:author="Michael Bell" w:date="2013-05-06T18:32:00Z"/>
              </w:rPr>
            </w:pPr>
          </w:p>
        </w:tc>
        <w:tc>
          <w:tcPr>
            <w:tcW w:w="1030" w:type="dxa"/>
          </w:tcPr>
          <w:p w14:paraId="71E9402B" w14:textId="0AD447FB" w:rsidR="0083152B" w:rsidDel="00215B84" w:rsidRDefault="0083152B" w:rsidP="008B221E">
            <w:pPr>
              <w:rPr>
                <w:del w:id="6684" w:author="Michael Bell" w:date="2013-05-06T18:32:00Z"/>
              </w:rPr>
            </w:pPr>
          </w:p>
        </w:tc>
      </w:tr>
      <w:tr w:rsidR="0083152B" w:rsidDel="00215B84" w14:paraId="29FE1C32" w14:textId="374D6F63" w:rsidTr="008B221E">
        <w:trPr>
          <w:del w:id="6685" w:author="Michael Bell" w:date="2013-05-06T18:32:00Z"/>
        </w:trPr>
        <w:tc>
          <w:tcPr>
            <w:tcW w:w="1010" w:type="dxa"/>
            <w:vMerge/>
            <w:shd w:val="clear" w:color="auto" w:fill="F2DBDB" w:themeFill="accent2" w:themeFillTint="33"/>
          </w:tcPr>
          <w:p w14:paraId="395172CC" w14:textId="249DC880" w:rsidR="0083152B" w:rsidDel="00215B84" w:rsidRDefault="0083152B" w:rsidP="008B221E">
            <w:pPr>
              <w:rPr>
                <w:del w:id="6686" w:author="Michael Bell" w:date="2013-05-06T18:32:00Z"/>
              </w:rPr>
            </w:pPr>
          </w:p>
        </w:tc>
        <w:tc>
          <w:tcPr>
            <w:tcW w:w="1028" w:type="dxa"/>
            <w:shd w:val="clear" w:color="auto" w:fill="F2DBDB" w:themeFill="accent2" w:themeFillTint="33"/>
          </w:tcPr>
          <w:p w14:paraId="04ADBD73" w14:textId="5421AED7" w:rsidR="0083152B" w:rsidDel="00215B84" w:rsidRDefault="0083152B" w:rsidP="008B221E">
            <w:pPr>
              <w:rPr>
                <w:del w:id="6687" w:author="Michael Bell" w:date="2013-05-06T18:32:00Z"/>
              </w:rPr>
            </w:pPr>
            <w:del w:id="6688" w:author="Michael Bell" w:date="2013-05-06T18:32:00Z">
              <w:r w:rsidDel="00215B84">
                <w:delText>5</w:delText>
              </w:r>
            </w:del>
          </w:p>
        </w:tc>
        <w:tc>
          <w:tcPr>
            <w:tcW w:w="1028" w:type="dxa"/>
          </w:tcPr>
          <w:p w14:paraId="1849A73E" w14:textId="2B3D4DDE" w:rsidR="0083152B" w:rsidDel="00215B84" w:rsidRDefault="0083152B" w:rsidP="008B221E">
            <w:pPr>
              <w:rPr>
                <w:del w:id="6689" w:author="Michael Bell" w:date="2013-05-06T18:32:00Z"/>
              </w:rPr>
            </w:pPr>
          </w:p>
        </w:tc>
        <w:tc>
          <w:tcPr>
            <w:tcW w:w="1029" w:type="dxa"/>
          </w:tcPr>
          <w:p w14:paraId="5CA1AD6B" w14:textId="69E0F65E" w:rsidR="0083152B" w:rsidDel="00215B84" w:rsidRDefault="0083152B" w:rsidP="008B221E">
            <w:pPr>
              <w:rPr>
                <w:del w:id="6690" w:author="Michael Bell" w:date="2013-05-06T18:32:00Z"/>
              </w:rPr>
            </w:pPr>
          </w:p>
        </w:tc>
        <w:tc>
          <w:tcPr>
            <w:tcW w:w="1029" w:type="dxa"/>
          </w:tcPr>
          <w:p w14:paraId="4186CF0B" w14:textId="7658613E" w:rsidR="0083152B" w:rsidDel="00215B84" w:rsidRDefault="0083152B" w:rsidP="008B221E">
            <w:pPr>
              <w:rPr>
                <w:del w:id="6691" w:author="Michael Bell" w:date="2013-05-06T18:32:00Z"/>
              </w:rPr>
            </w:pPr>
          </w:p>
        </w:tc>
        <w:tc>
          <w:tcPr>
            <w:tcW w:w="1029" w:type="dxa"/>
          </w:tcPr>
          <w:p w14:paraId="6BC1A56C" w14:textId="37977359" w:rsidR="0083152B" w:rsidDel="00215B84" w:rsidRDefault="0083152B" w:rsidP="008B221E">
            <w:pPr>
              <w:rPr>
                <w:del w:id="6692" w:author="Michael Bell" w:date="2013-05-06T18:32:00Z"/>
              </w:rPr>
            </w:pPr>
          </w:p>
        </w:tc>
        <w:tc>
          <w:tcPr>
            <w:tcW w:w="1029" w:type="dxa"/>
            <w:shd w:val="clear" w:color="auto" w:fill="F2DBDB" w:themeFill="accent2" w:themeFillTint="33"/>
          </w:tcPr>
          <w:p w14:paraId="7EF4048F" w14:textId="4830DF7E" w:rsidR="0083152B" w:rsidDel="00215B84" w:rsidRDefault="0083152B" w:rsidP="008B221E">
            <w:pPr>
              <w:rPr>
                <w:del w:id="6693" w:author="Michael Bell" w:date="2013-05-06T18:32:00Z"/>
              </w:rPr>
            </w:pPr>
          </w:p>
        </w:tc>
        <w:tc>
          <w:tcPr>
            <w:tcW w:w="1030" w:type="dxa"/>
          </w:tcPr>
          <w:p w14:paraId="725FEA8A" w14:textId="15FACD87" w:rsidR="0083152B" w:rsidDel="00215B84" w:rsidRDefault="0083152B" w:rsidP="008B221E">
            <w:pPr>
              <w:rPr>
                <w:del w:id="6694" w:author="Michael Bell" w:date="2013-05-06T18:32:00Z"/>
              </w:rPr>
            </w:pPr>
          </w:p>
        </w:tc>
        <w:tc>
          <w:tcPr>
            <w:tcW w:w="1030" w:type="dxa"/>
          </w:tcPr>
          <w:p w14:paraId="64B5B56E" w14:textId="51AB64F8" w:rsidR="0083152B" w:rsidDel="00215B84" w:rsidRDefault="0083152B" w:rsidP="008B221E">
            <w:pPr>
              <w:rPr>
                <w:del w:id="6695" w:author="Michael Bell" w:date="2013-05-06T18:32:00Z"/>
              </w:rPr>
            </w:pPr>
          </w:p>
        </w:tc>
      </w:tr>
      <w:tr w:rsidR="0083152B" w:rsidDel="00215B84" w14:paraId="2FB23E82" w14:textId="4A259FB9" w:rsidTr="008B221E">
        <w:trPr>
          <w:del w:id="6696" w:author="Michael Bell" w:date="2013-05-06T18:32:00Z"/>
        </w:trPr>
        <w:tc>
          <w:tcPr>
            <w:tcW w:w="1010" w:type="dxa"/>
            <w:vMerge/>
            <w:shd w:val="clear" w:color="auto" w:fill="F2DBDB" w:themeFill="accent2" w:themeFillTint="33"/>
          </w:tcPr>
          <w:p w14:paraId="148C7ED6" w14:textId="30B6F505" w:rsidR="0083152B" w:rsidDel="00215B84" w:rsidRDefault="0083152B" w:rsidP="008B221E">
            <w:pPr>
              <w:rPr>
                <w:del w:id="6697" w:author="Michael Bell" w:date="2013-05-06T18:32:00Z"/>
              </w:rPr>
            </w:pPr>
          </w:p>
        </w:tc>
        <w:tc>
          <w:tcPr>
            <w:tcW w:w="1028" w:type="dxa"/>
            <w:shd w:val="clear" w:color="auto" w:fill="F2DBDB" w:themeFill="accent2" w:themeFillTint="33"/>
          </w:tcPr>
          <w:p w14:paraId="6CEA94F5" w14:textId="75E2824D" w:rsidR="0083152B" w:rsidDel="00215B84" w:rsidRDefault="0083152B" w:rsidP="008B221E">
            <w:pPr>
              <w:rPr>
                <w:del w:id="6698" w:author="Michael Bell" w:date="2013-05-06T18:32:00Z"/>
              </w:rPr>
            </w:pPr>
            <w:del w:id="6699" w:author="Michael Bell" w:date="2013-05-06T18:32:00Z">
              <w:r w:rsidDel="00215B84">
                <w:delText>6</w:delText>
              </w:r>
            </w:del>
          </w:p>
        </w:tc>
        <w:tc>
          <w:tcPr>
            <w:tcW w:w="1028" w:type="dxa"/>
          </w:tcPr>
          <w:p w14:paraId="7E616433" w14:textId="0DADBABD" w:rsidR="0083152B" w:rsidDel="00215B84" w:rsidRDefault="0083152B" w:rsidP="008B221E">
            <w:pPr>
              <w:rPr>
                <w:del w:id="6700" w:author="Michael Bell" w:date="2013-05-06T18:32:00Z"/>
              </w:rPr>
            </w:pPr>
          </w:p>
        </w:tc>
        <w:tc>
          <w:tcPr>
            <w:tcW w:w="1029" w:type="dxa"/>
          </w:tcPr>
          <w:p w14:paraId="794DF9A0" w14:textId="5CE19463" w:rsidR="0083152B" w:rsidDel="00215B84" w:rsidRDefault="0083152B" w:rsidP="008B221E">
            <w:pPr>
              <w:rPr>
                <w:del w:id="6701" w:author="Michael Bell" w:date="2013-05-06T18:32:00Z"/>
              </w:rPr>
            </w:pPr>
          </w:p>
        </w:tc>
        <w:tc>
          <w:tcPr>
            <w:tcW w:w="1029" w:type="dxa"/>
          </w:tcPr>
          <w:p w14:paraId="3F6E6E21" w14:textId="55068EDA" w:rsidR="0083152B" w:rsidDel="00215B84" w:rsidRDefault="0083152B" w:rsidP="008B221E">
            <w:pPr>
              <w:rPr>
                <w:del w:id="6702" w:author="Michael Bell" w:date="2013-05-06T18:32:00Z"/>
              </w:rPr>
            </w:pPr>
          </w:p>
        </w:tc>
        <w:tc>
          <w:tcPr>
            <w:tcW w:w="1029" w:type="dxa"/>
          </w:tcPr>
          <w:p w14:paraId="0A83BD56" w14:textId="77A328D1" w:rsidR="0083152B" w:rsidDel="00215B84" w:rsidRDefault="0083152B" w:rsidP="008B221E">
            <w:pPr>
              <w:rPr>
                <w:del w:id="6703" w:author="Michael Bell" w:date="2013-05-06T18:32:00Z"/>
              </w:rPr>
            </w:pPr>
          </w:p>
        </w:tc>
        <w:tc>
          <w:tcPr>
            <w:tcW w:w="1029" w:type="dxa"/>
          </w:tcPr>
          <w:p w14:paraId="7B033B72" w14:textId="4961E225" w:rsidR="0083152B" w:rsidDel="00215B84" w:rsidRDefault="0083152B" w:rsidP="008B221E">
            <w:pPr>
              <w:rPr>
                <w:del w:id="6704" w:author="Michael Bell" w:date="2013-05-06T18:32:00Z"/>
              </w:rPr>
            </w:pPr>
          </w:p>
        </w:tc>
        <w:tc>
          <w:tcPr>
            <w:tcW w:w="1030" w:type="dxa"/>
            <w:shd w:val="clear" w:color="auto" w:fill="F2DBDB" w:themeFill="accent2" w:themeFillTint="33"/>
          </w:tcPr>
          <w:p w14:paraId="460C6EE3" w14:textId="4B2D87F9" w:rsidR="0083152B" w:rsidDel="00215B84" w:rsidRDefault="0083152B" w:rsidP="008B221E">
            <w:pPr>
              <w:rPr>
                <w:del w:id="6705" w:author="Michael Bell" w:date="2013-05-06T18:32:00Z"/>
              </w:rPr>
            </w:pPr>
          </w:p>
        </w:tc>
        <w:tc>
          <w:tcPr>
            <w:tcW w:w="1030" w:type="dxa"/>
          </w:tcPr>
          <w:p w14:paraId="6606D8A6" w14:textId="2CC62FD4" w:rsidR="0083152B" w:rsidDel="00215B84" w:rsidRDefault="0083152B" w:rsidP="008B221E">
            <w:pPr>
              <w:rPr>
                <w:del w:id="6706" w:author="Michael Bell" w:date="2013-05-06T18:32:00Z"/>
              </w:rPr>
            </w:pPr>
          </w:p>
        </w:tc>
      </w:tr>
      <w:tr w:rsidR="0083152B" w:rsidDel="00215B84" w14:paraId="7DA9C2EA" w14:textId="6ED03E14" w:rsidTr="008B221E">
        <w:trPr>
          <w:del w:id="6707" w:author="Michael Bell" w:date="2013-05-06T18:32:00Z"/>
        </w:trPr>
        <w:tc>
          <w:tcPr>
            <w:tcW w:w="1010" w:type="dxa"/>
            <w:vMerge/>
            <w:shd w:val="clear" w:color="auto" w:fill="F2DBDB" w:themeFill="accent2" w:themeFillTint="33"/>
          </w:tcPr>
          <w:p w14:paraId="6414D1C6" w14:textId="206D4F88" w:rsidR="0083152B" w:rsidDel="00215B84" w:rsidRDefault="0083152B" w:rsidP="008B221E">
            <w:pPr>
              <w:rPr>
                <w:del w:id="6708" w:author="Michael Bell" w:date="2013-05-06T18:32:00Z"/>
              </w:rPr>
            </w:pPr>
          </w:p>
        </w:tc>
        <w:tc>
          <w:tcPr>
            <w:tcW w:w="1028" w:type="dxa"/>
            <w:shd w:val="clear" w:color="auto" w:fill="F2DBDB" w:themeFill="accent2" w:themeFillTint="33"/>
          </w:tcPr>
          <w:p w14:paraId="0DC07CE3" w14:textId="1C90C749" w:rsidR="0083152B" w:rsidDel="00215B84" w:rsidRDefault="0083152B" w:rsidP="008B221E">
            <w:pPr>
              <w:rPr>
                <w:del w:id="6709" w:author="Michael Bell" w:date="2013-05-06T18:32:00Z"/>
              </w:rPr>
            </w:pPr>
            <w:del w:id="6710" w:author="Michael Bell" w:date="2013-05-06T18:32:00Z">
              <w:r w:rsidDel="00215B84">
                <w:delText>7</w:delText>
              </w:r>
            </w:del>
          </w:p>
        </w:tc>
        <w:tc>
          <w:tcPr>
            <w:tcW w:w="1028" w:type="dxa"/>
          </w:tcPr>
          <w:p w14:paraId="2C83CFC8" w14:textId="7939FBCE" w:rsidR="0083152B" w:rsidDel="00215B84" w:rsidRDefault="0083152B" w:rsidP="008B221E">
            <w:pPr>
              <w:rPr>
                <w:del w:id="6711" w:author="Michael Bell" w:date="2013-05-06T18:32:00Z"/>
              </w:rPr>
            </w:pPr>
          </w:p>
        </w:tc>
        <w:tc>
          <w:tcPr>
            <w:tcW w:w="1029" w:type="dxa"/>
          </w:tcPr>
          <w:p w14:paraId="57C6F1CA" w14:textId="407E0832" w:rsidR="0083152B" w:rsidDel="00215B84" w:rsidRDefault="0083152B" w:rsidP="008B221E">
            <w:pPr>
              <w:rPr>
                <w:del w:id="6712" w:author="Michael Bell" w:date="2013-05-06T18:32:00Z"/>
              </w:rPr>
            </w:pPr>
          </w:p>
        </w:tc>
        <w:tc>
          <w:tcPr>
            <w:tcW w:w="1029" w:type="dxa"/>
          </w:tcPr>
          <w:p w14:paraId="0636ACD3" w14:textId="3E0D3178" w:rsidR="0083152B" w:rsidDel="00215B84" w:rsidRDefault="0083152B" w:rsidP="008B221E">
            <w:pPr>
              <w:rPr>
                <w:del w:id="6713" w:author="Michael Bell" w:date="2013-05-06T18:32:00Z"/>
              </w:rPr>
            </w:pPr>
          </w:p>
        </w:tc>
        <w:tc>
          <w:tcPr>
            <w:tcW w:w="1029" w:type="dxa"/>
          </w:tcPr>
          <w:p w14:paraId="7A90D757" w14:textId="1B2F9120" w:rsidR="0083152B" w:rsidDel="00215B84" w:rsidRDefault="0083152B" w:rsidP="008B221E">
            <w:pPr>
              <w:rPr>
                <w:del w:id="6714" w:author="Michael Bell" w:date="2013-05-06T18:32:00Z"/>
              </w:rPr>
            </w:pPr>
          </w:p>
        </w:tc>
        <w:tc>
          <w:tcPr>
            <w:tcW w:w="1029" w:type="dxa"/>
          </w:tcPr>
          <w:p w14:paraId="21A229C1" w14:textId="0ADF4BE0" w:rsidR="0083152B" w:rsidDel="00215B84" w:rsidRDefault="0083152B" w:rsidP="008B221E">
            <w:pPr>
              <w:rPr>
                <w:del w:id="6715" w:author="Michael Bell" w:date="2013-05-06T18:32:00Z"/>
              </w:rPr>
            </w:pPr>
          </w:p>
        </w:tc>
        <w:tc>
          <w:tcPr>
            <w:tcW w:w="1030" w:type="dxa"/>
          </w:tcPr>
          <w:p w14:paraId="6528A269" w14:textId="336E7C49" w:rsidR="0083152B" w:rsidDel="00215B84" w:rsidRDefault="0083152B" w:rsidP="008B221E">
            <w:pPr>
              <w:rPr>
                <w:del w:id="6716" w:author="Michael Bell" w:date="2013-05-06T18:32:00Z"/>
              </w:rPr>
            </w:pPr>
          </w:p>
        </w:tc>
        <w:tc>
          <w:tcPr>
            <w:tcW w:w="1030" w:type="dxa"/>
            <w:shd w:val="clear" w:color="auto" w:fill="F2DBDB" w:themeFill="accent2" w:themeFillTint="33"/>
          </w:tcPr>
          <w:p w14:paraId="62EB730E" w14:textId="30A2C0EE" w:rsidR="0083152B" w:rsidDel="00215B84" w:rsidRDefault="0083152B" w:rsidP="008B221E">
            <w:pPr>
              <w:rPr>
                <w:del w:id="6717" w:author="Michael Bell" w:date="2013-05-06T18:32:00Z"/>
              </w:rPr>
            </w:pPr>
          </w:p>
        </w:tc>
      </w:tr>
    </w:tbl>
    <w:p w14:paraId="74A77B3F" w14:textId="45EA7A61" w:rsidR="0083152B" w:rsidDel="00215B84" w:rsidRDefault="0083152B" w:rsidP="0083152B">
      <w:pPr>
        <w:rPr>
          <w:del w:id="6718" w:author="Michael Bell" w:date="2013-05-06T18:32:00Z"/>
        </w:rPr>
      </w:pPr>
    </w:p>
    <w:p w14:paraId="3694CCE7" w14:textId="4F65B17B" w:rsidR="002E4C56" w:rsidDel="00215B84" w:rsidRDefault="002E4C56" w:rsidP="002E4C56">
      <w:pPr>
        <w:rPr>
          <w:del w:id="6719" w:author="Michael Bell" w:date="2013-05-06T18:32:00Z"/>
        </w:rPr>
      </w:pPr>
      <w:del w:id="6720" w:author="Michael Bell" w:date="2013-05-06T18:32:00Z">
        <w:r w:rsidDel="00215B84">
          <w:br w:type="page"/>
        </w:r>
      </w:del>
    </w:p>
    <w:p w14:paraId="0B1FE630" w14:textId="49407F7D" w:rsidR="002E4C56" w:rsidRDefault="002E4C56" w:rsidP="002E4C56">
      <w:pPr>
        <w:pStyle w:val="Title"/>
      </w:pPr>
      <w:r>
        <w:t>Evaluation</w:t>
      </w:r>
    </w:p>
    <w:p w14:paraId="61CE7A8E" w14:textId="08423EDB" w:rsidR="002E4C56" w:rsidRDefault="002E4C56" w:rsidP="002E4C56">
      <w:r>
        <w:br w:type="page"/>
      </w:r>
    </w:p>
    <w:p w14:paraId="6D2A6651" w14:textId="77777777" w:rsidR="00340CA5" w:rsidRDefault="00340CA5" w:rsidP="00340CA5">
      <w:pPr>
        <w:pStyle w:val="Heading1"/>
        <w:rPr>
          <w:ins w:id="6721" w:author="Michael Bell" w:date="2013-05-06T18:58:00Z"/>
        </w:rPr>
      </w:pPr>
      <w:bookmarkStart w:id="6722" w:name="_Toc228847798"/>
      <w:ins w:id="6723" w:author="Michael Bell" w:date="2013-05-06T18:58:00Z">
        <w:r>
          <w:lastRenderedPageBreak/>
          <w:t>Discussion of the degree of success in meeting the original objectives</w:t>
        </w:r>
      </w:ins>
    </w:p>
    <w:p w14:paraId="0EA427E4" w14:textId="5EB05FCB" w:rsidR="00340CA5" w:rsidRDefault="00340CA5" w:rsidP="00340CA5">
      <w:pPr>
        <w:rPr>
          <w:ins w:id="6724" w:author="Michael Bell" w:date="2013-05-06T18:58:00Z"/>
        </w:rPr>
      </w:pPr>
      <w:ins w:id="6725" w:author="Michael Bell" w:date="2013-05-06T18:58:00Z">
        <w:r>
          <w:t>Beltrac works, which is a good result</w:t>
        </w:r>
        <w:r w:rsidR="00606696">
          <w:t xml:space="preserve"> no matter the circumstances. T</w:t>
        </w:r>
        <w:r>
          <w:t xml:space="preserve">here were a few things however that were not up to the standard that I would have liked. </w:t>
        </w:r>
      </w:ins>
    </w:p>
    <w:p w14:paraId="4A9B100C" w14:textId="77777777" w:rsidR="00340CA5" w:rsidRDefault="00340CA5" w:rsidP="00340CA5">
      <w:pPr>
        <w:rPr>
          <w:ins w:id="6726" w:author="Michael Bell" w:date="2013-05-06T18:58:00Z"/>
        </w:rPr>
      </w:pPr>
      <w:ins w:id="6727" w:author="Michael Bell" w:date="2013-05-06T18:58:00Z">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ins>
    </w:p>
    <w:p w14:paraId="7072155F" w14:textId="39C37B5F" w:rsidR="002E4C56" w:rsidDel="00340CA5" w:rsidRDefault="00340CA5" w:rsidP="00340CA5">
      <w:pPr>
        <w:pStyle w:val="Heading1"/>
        <w:rPr>
          <w:del w:id="6728" w:author="Michael Bell" w:date="2013-05-06T18:58:00Z"/>
        </w:rPr>
      </w:pPr>
      <w:ins w:id="6729" w:author="Michael Bell" w:date="2013-05-06T18:58:00Z">
        <w:r>
          <w:t>The transformer from Hornby which supplies the power to Beltrac has a nasty habit of overheating, and its response to this is to back off on the power supplied to Beltrac which stops the train The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ins>
      <w:del w:id="6730" w:author="Michael Bell" w:date="2013-05-06T18:58:00Z">
        <w:r w:rsidR="002E4C56" w:rsidDel="00340CA5">
          <w:delText>Discussion of the degree of success in meeting the original objectives</w:delText>
        </w:r>
        <w:bookmarkEnd w:id="6722"/>
      </w:del>
    </w:p>
    <w:p w14:paraId="4930CC99" w14:textId="27ECAFA8" w:rsidR="00AC26F3" w:rsidDel="00340CA5" w:rsidRDefault="007F083D" w:rsidP="002E4C56">
      <w:pPr>
        <w:rPr>
          <w:del w:id="6731" w:author="Michael Bell" w:date="2013-05-06T18:58:00Z"/>
        </w:rPr>
      </w:pPr>
      <w:del w:id="6732" w:author="Michael Bell" w:date="2013-05-06T18:58:00Z">
        <w:r w:rsidDel="00340CA5">
          <w:delTex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delText>
        </w:r>
        <w:r w:rsidR="00AC26F3" w:rsidDel="00340CA5">
          <w:delTex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delText>
        </w:r>
      </w:del>
    </w:p>
    <w:p w14:paraId="2C30F0DA" w14:textId="0F37DD1D" w:rsidR="002E4C56" w:rsidRDefault="00AC26F3" w:rsidP="002E4C56">
      <w:del w:id="6733" w:author="Michael Bell" w:date="2013-05-06T18:58:00Z">
        <w:r w:rsidDel="00340CA5">
          <w:delTex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delText>
        </w:r>
      </w:del>
      <w:r w:rsidR="002E4C56">
        <w:br w:type="page"/>
      </w:r>
    </w:p>
    <w:p w14:paraId="0748D981" w14:textId="689B210B" w:rsidR="002E4C56" w:rsidRDefault="002E4C56" w:rsidP="002E4C56">
      <w:pPr>
        <w:pStyle w:val="Heading1"/>
      </w:pPr>
      <w:bookmarkStart w:id="6734" w:name="_Toc228847799"/>
      <w:commentRangeStart w:id="6735"/>
      <w:r>
        <w:lastRenderedPageBreak/>
        <w:t>evaluation of the user’s response to the system</w:t>
      </w:r>
      <w:bookmarkEnd w:id="6734"/>
      <w:commentRangeEnd w:id="6735"/>
      <w:r w:rsidR="0037418E">
        <w:rPr>
          <w:rStyle w:val="CommentReference"/>
          <w:caps w:val="0"/>
          <w:color w:val="auto"/>
          <w:spacing w:val="0"/>
        </w:rPr>
        <w:commentReference w:id="6735"/>
      </w:r>
    </w:p>
    <w:p w14:paraId="224F9A5C" w14:textId="7F7087D1" w:rsidR="002E4C56" w:rsidRDefault="002E4C56" w:rsidP="002E4C56">
      <w:r>
        <w:br w:type="page"/>
      </w:r>
    </w:p>
    <w:p w14:paraId="1B174BAC" w14:textId="67BECAF1" w:rsidR="002E4C56" w:rsidRDefault="002E4C56" w:rsidP="002E4C56">
      <w:pPr>
        <w:pStyle w:val="Heading1"/>
      </w:pPr>
      <w:bookmarkStart w:id="6736" w:name="_Toc228847800"/>
      <w:r>
        <w:lastRenderedPageBreak/>
        <w:t>Desirable Extensions</w:t>
      </w:r>
      <w:bookmarkEnd w:id="6736"/>
    </w:p>
    <w:p w14:paraId="562AC2B7" w14:textId="337531A5" w:rsidR="00606696" w:rsidRDefault="00606696" w:rsidP="00606696">
      <w:pPr>
        <w:rPr>
          <w:ins w:id="6737" w:author="Michael Bell" w:date="2013-05-06T18:58:00Z"/>
        </w:rPr>
      </w:pPr>
      <w:ins w:id="6738" w:author="Michael Bell" w:date="2013-05-06T18:58:00Z">
        <w:r>
          <w:t xml:space="preserve">Though infeasible at the time of creation, one of the most desirable extensions would be adding the multiple train functionality, either as outlined in the designs in this </w:t>
        </w:r>
      </w:ins>
      <w:ins w:id="6739" w:author="Michael Bell" w:date="2013-05-06T18:59:00Z">
        <w:r>
          <w:t>write-up</w:t>
        </w:r>
      </w:ins>
      <w:ins w:id="6740" w:author="Michael Bell" w:date="2013-05-06T18:58:00Z">
        <w:r>
          <w:t xml:space="preserve"> or a full functionality where 2 trains could run on the same track at the same time and perform different tasks.</w:t>
        </w:r>
      </w:ins>
    </w:p>
    <w:p w14:paraId="417CBC0C" w14:textId="77777777" w:rsidR="00606696" w:rsidRPr="007F083D" w:rsidRDefault="00606696" w:rsidP="00606696">
      <w:pPr>
        <w:rPr>
          <w:ins w:id="6741" w:author="Michael Bell" w:date="2013-05-06T18:58:00Z"/>
        </w:rPr>
      </w:pPr>
      <w:ins w:id="6742" w:author="Michael Bell" w:date="2013-05-06T18:58:00Z">
        <w:r>
          <w:t>Another desirable extension would be to create a power supply to go with the system so it would not be at the mercy of the problems caused by the Hornby supply.</w:t>
        </w:r>
      </w:ins>
    </w:p>
    <w:p w14:paraId="766848C8" w14:textId="6E29DCF2" w:rsidR="007F083D" w:rsidDel="00606696" w:rsidRDefault="007F083D" w:rsidP="00606696">
      <w:pPr>
        <w:rPr>
          <w:del w:id="6743" w:author="Michael Bell" w:date="2013-05-06T18:58:00Z"/>
        </w:rPr>
      </w:pPr>
      <w:bookmarkStart w:id="6744" w:name="_GoBack"/>
      <w:bookmarkEnd w:id="6744"/>
      <w:del w:id="6745" w:author="Michael Bell" w:date="2013-05-06T18:58:00Z">
        <w:r w:rsidDel="00606696">
          <w:delTex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delText>
        </w:r>
      </w:del>
    </w:p>
    <w:p w14:paraId="08E0B581" w14:textId="570E2EEB" w:rsidR="00AC26F3" w:rsidRPr="007F083D" w:rsidRDefault="00AC26F3" w:rsidP="00606696">
      <w:del w:id="6746" w:author="Michael Bell" w:date="2013-05-06T18:58:00Z">
        <w:r w:rsidDel="00606696">
          <w:delText>Another desiarable extention would be to creat the power supply to go with the system so it would not be at the mercy of the problems caused by hornby’s ones.</w:delText>
        </w:r>
      </w:del>
    </w:p>
    <w:sectPr w:rsidR="00AC26F3" w:rsidRPr="007F083D" w:rsidSect="00E9169B">
      <w:footerReference w:type="default" r:id="rId8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6" w:author="Michael R. Bell" w:date="2012-10-11T12:44:00Z" w:initials="MRB">
    <w:p w14:paraId="25DB1906" w14:textId="77777777" w:rsidR="00340CA5" w:rsidRDefault="00340CA5" w:rsidP="004F22F1">
      <w:pPr>
        <w:pStyle w:val="CommentText"/>
        <w:numPr>
          <w:ilvl w:val="0"/>
          <w:numId w:val="2"/>
        </w:numPr>
      </w:pPr>
      <w:r>
        <w:rPr>
          <w:rStyle w:val="CommentReference"/>
        </w:rPr>
        <w:annotationRef/>
      </w:r>
      <w:r>
        <w:t>How the project progresses from the original data to the results</w:t>
      </w:r>
    </w:p>
    <w:p w14:paraId="615BB639" w14:textId="77777777" w:rsidR="00340CA5" w:rsidRDefault="00340CA5" w:rsidP="004F22F1">
      <w:pPr>
        <w:pStyle w:val="CommentText"/>
        <w:numPr>
          <w:ilvl w:val="0"/>
          <w:numId w:val="2"/>
        </w:numPr>
      </w:pPr>
      <w:r>
        <w:t>How the user requirements where ascertained</w:t>
      </w:r>
    </w:p>
    <w:p w14:paraId="166A87A5" w14:textId="77777777" w:rsidR="00340CA5" w:rsidRDefault="00340CA5" w:rsidP="004F22F1">
      <w:pPr>
        <w:pStyle w:val="CommentText"/>
        <w:numPr>
          <w:ilvl w:val="0"/>
          <w:numId w:val="2"/>
        </w:numPr>
      </w:pPr>
      <w:r>
        <w:t>The results of the investigation, accurately recorded and analysed carefully</w:t>
      </w:r>
    </w:p>
    <w:p w14:paraId="0FE27DBE" w14:textId="77777777" w:rsidR="00340CA5" w:rsidRDefault="00340CA5" w:rsidP="004F22F1">
      <w:pPr>
        <w:pStyle w:val="CommentText"/>
        <w:numPr>
          <w:ilvl w:val="0"/>
          <w:numId w:val="2"/>
        </w:numPr>
      </w:pPr>
      <w:r>
        <w:t>How I arrived at the requirement specification</w:t>
      </w:r>
    </w:p>
    <w:p w14:paraId="7EFE895B" w14:textId="77777777" w:rsidR="00340CA5" w:rsidRDefault="00340CA5" w:rsidP="004F22F1">
      <w:pPr>
        <w:pStyle w:val="CommentText"/>
        <w:numPr>
          <w:ilvl w:val="1"/>
          <w:numId w:val="2"/>
        </w:numPr>
      </w:pPr>
      <w:r>
        <w:t>This must be detailed and include the user, hardware and software requirements</w:t>
      </w:r>
    </w:p>
  </w:comment>
  <w:comment w:id="159" w:author="Michael R. Bell" w:date="2012-10-12T14:00:00Z" w:initials="MRB">
    <w:p w14:paraId="1A2FFF1D" w14:textId="77777777" w:rsidR="00340CA5" w:rsidRDefault="00340CA5" w:rsidP="0022505B">
      <w:pPr>
        <w:pStyle w:val="CommentText"/>
      </w:pPr>
      <w:r>
        <w:rPr>
          <w:rStyle w:val="CommentReference"/>
        </w:rPr>
        <w:annotationRef/>
      </w:r>
      <w:r>
        <w:t>Seems to be missing from the emails</w:t>
      </w:r>
    </w:p>
  </w:comment>
  <w:comment w:id="243" w:author="Michael R. Bell" w:date="2012-10-12T14:00:00Z" w:initials="MRB">
    <w:p w14:paraId="05E87620" w14:textId="77777777" w:rsidR="00340CA5" w:rsidRDefault="00340CA5">
      <w:pPr>
        <w:pStyle w:val="CommentText"/>
      </w:pPr>
      <w:r>
        <w:rPr>
          <w:rStyle w:val="CommentReference"/>
        </w:rPr>
        <w:annotationRef/>
      </w:r>
      <w:r>
        <w:t>Seems to be missing from the emails</w:t>
      </w:r>
    </w:p>
  </w:comment>
  <w:comment w:id="746" w:author="Roserick Sarrus" w:date="2012-12-15T13:16:00Z" w:initials="RS">
    <w:p w14:paraId="16610D34" w14:textId="77777777" w:rsidR="00340CA5" w:rsidRDefault="00340CA5" w:rsidP="00340CA5">
      <w:pPr>
        <w:pStyle w:val="CommentText"/>
      </w:pPr>
      <w:r>
        <w:rPr>
          <w:rStyle w:val="CommentReference"/>
        </w:rPr>
        <w:annotationRef/>
      </w:r>
      <w:r>
        <w:t>Need picture</w:t>
      </w:r>
    </w:p>
  </w:comment>
  <w:comment w:id="757" w:author="Roserick Sarrus" w:date="2012-12-15T15:09:00Z" w:initials="RS">
    <w:p w14:paraId="24443A37" w14:textId="77777777" w:rsidR="00340CA5" w:rsidRDefault="00340CA5" w:rsidP="00340CA5">
      <w:pPr>
        <w:pStyle w:val="CommentText"/>
      </w:pPr>
      <w:r>
        <w:rPr>
          <w:rStyle w:val="CommentReference"/>
        </w:rPr>
        <w:annotationRef/>
      </w:r>
      <w:r>
        <w:t>Code needed</w:t>
      </w:r>
    </w:p>
  </w:comment>
  <w:comment w:id="776" w:author="Michael Bell" w:date="2013-03-26T10:24:00Z" w:initials="MB">
    <w:p w14:paraId="687A1DE7" w14:textId="77777777" w:rsidR="00340CA5" w:rsidRDefault="00340CA5" w:rsidP="00340CA5">
      <w:pPr>
        <w:pStyle w:val="CommentText"/>
      </w:pPr>
      <w:r>
        <w:rPr>
          <w:rStyle w:val="CommentReference"/>
        </w:rPr>
        <w:annotationRef/>
      </w:r>
      <w:r>
        <w:t>Mention later that this is too low</w:t>
      </w:r>
    </w:p>
  </w:comment>
  <w:comment w:id="811" w:author="Michael Bell" w:date="2013-03-26T10:47:00Z" w:initials="MB">
    <w:p w14:paraId="2FDA2386" w14:textId="77777777" w:rsidR="00340CA5" w:rsidRDefault="00340CA5" w:rsidP="00340CA5">
      <w:pPr>
        <w:pStyle w:val="CommentText"/>
      </w:pPr>
      <w:r>
        <w:rPr>
          <w:rStyle w:val="CommentReference"/>
        </w:rPr>
        <w:annotationRef/>
      </w:r>
      <w:r>
        <w:t>A nice picture would be nice</w:t>
      </w:r>
    </w:p>
  </w:comment>
  <w:comment w:id="822" w:author="Michael Bell" w:date="2013-03-26T10:57:00Z" w:initials="MB">
    <w:p w14:paraId="5E91A824" w14:textId="77777777" w:rsidR="00340CA5" w:rsidRDefault="00340CA5" w:rsidP="00340CA5">
      <w:pPr>
        <w:pStyle w:val="CommentText"/>
      </w:pPr>
      <w:r>
        <w:rPr>
          <w:rStyle w:val="CommentReference"/>
        </w:rPr>
        <w:annotationRef/>
      </w:r>
      <w:r>
        <w:t>Diagram needed</w:t>
      </w:r>
    </w:p>
  </w:comment>
  <w:comment w:id="910" w:author="Roserick Sarrus" w:date="2012-12-15T13:16:00Z" w:initials="RS">
    <w:p w14:paraId="42086C16" w14:textId="77777777" w:rsidR="00340CA5" w:rsidRDefault="00340CA5">
      <w:pPr>
        <w:pStyle w:val="CommentText"/>
      </w:pPr>
      <w:r>
        <w:rPr>
          <w:rStyle w:val="CommentReference"/>
        </w:rPr>
        <w:annotationRef/>
      </w:r>
      <w:r>
        <w:t>Need picture</w:t>
      </w:r>
    </w:p>
  </w:comment>
  <w:comment w:id="921" w:author="Roserick Sarrus" w:date="2012-12-15T15:09:00Z" w:initials="RS">
    <w:p w14:paraId="58276640" w14:textId="77777777" w:rsidR="00340CA5" w:rsidRDefault="00340CA5">
      <w:pPr>
        <w:pStyle w:val="CommentText"/>
      </w:pPr>
      <w:r>
        <w:rPr>
          <w:rStyle w:val="CommentReference"/>
        </w:rPr>
        <w:annotationRef/>
      </w:r>
      <w:r>
        <w:t>Code needed</w:t>
      </w:r>
    </w:p>
  </w:comment>
  <w:comment w:id="941" w:author="Michael Bell" w:date="2013-03-26T10:24:00Z" w:initials="MB">
    <w:p w14:paraId="4457BF97" w14:textId="1CEF03DA" w:rsidR="00340CA5" w:rsidRDefault="00340CA5">
      <w:pPr>
        <w:pStyle w:val="CommentText"/>
      </w:pPr>
      <w:r>
        <w:rPr>
          <w:rStyle w:val="CommentReference"/>
        </w:rPr>
        <w:annotationRef/>
      </w:r>
      <w:r>
        <w:t>Mention later that this is too low</w:t>
      </w:r>
    </w:p>
  </w:comment>
  <w:comment w:id="972" w:author="Michael Bell" w:date="2013-03-26T10:47:00Z" w:initials="MB">
    <w:p w14:paraId="5B72E6B8" w14:textId="14DFB196" w:rsidR="00340CA5" w:rsidRDefault="00340CA5">
      <w:pPr>
        <w:pStyle w:val="CommentText"/>
      </w:pPr>
      <w:r>
        <w:rPr>
          <w:rStyle w:val="CommentReference"/>
        </w:rPr>
        <w:annotationRef/>
      </w:r>
      <w:r>
        <w:t>A nice picture would be nice</w:t>
      </w:r>
    </w:p>
  </w:comment>
  <w:comment w:id="983" w:author="Michael Bell" w:date="2013-03-26T10:57:00Z" w:initials="MB">
    <w:p w14:paraId="4A235F43" w14:textId="0956CCB1" w:rsidR="00340CA5" w:rsidRDefault="00340CA5">
      <w:pPr>
        <w:pStyle w:val="CommentText"/>
      </w:pPr>
      <w:r>
        <w:rPr>
          <w:rStyle w:val="CommentReference"/>
        </w:rPr>
        <w:annotationRef/>
      </w:r>
      <w:r>
        <w:t>Diagram needed</w:t>
      </w:r>
    </w:p>
  </w:comment>
  <w:comment w:id="1094" w:author="Michael R. Bell" w:date="2013-05-03T13:49:00Z" w:initials="MRB">
    <w:p w14:paraId="11314226" w14:textId="6882A106" w:rsidR="00340CA5" w:rsidRDefault="00340CA5">
      <w:pPr>
        <w:pStyle w:val="CommentText"/>
      </w:pPr>
      <w:r>
        <w:rPr>
          <w:rStyle w:val="CommentReference"/>
        </w:rPr>
        <w:annotationRef/>
      </w:r>
      <w:r>
        <w:t>Insert instruction array</w:t>
      </w:r>
    </w:p>
  </w:comment>
  <w:comment w:id="6735" w:author="Michael Bell" w:date="2013-05-03T14:22:00Z" w:initials="MB">
    <w:p w14:paraId="2F1E9406" w14:textId="65D834BB" w:rsidR="00340CA5" w:rsidRDefault="00340CA5">
      <w:pPr>
        <w:pStyle w:val="CommentText"/>
      </w:pPr>
      <w:r>
        <w:rPr>
          <w:rStyle w:val="CommentReference"/>
        </w:rPr>
        <w:annotationRef/>
      </w:r>
      <w:r>
        <w:t>Create user acceptance questionaire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1A2FFF1D" w15:done="0"/>
  <w15:commentEx w15:paraId="05E87620" w15:done="0"/>
  <w15:commentEx w15:paraId="16610D34" w15:done="0"/>
  <w15:commentEx w15:paraId="24443A37" w15:done="0"/>
  <w15:commentEx w15:paraId="687A1DE7" w15:done="0"/>
  <w15:commentEx w15:paraId="2FDA2386" w15:done="0"/>
  <w15:commentEx w15:paraId="5E91A824"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520B8" w14:textId="77777777" w:rsidR="0097014E" w:rsidRDefault="0097014E" w:rsidP="003C3B39">
      <w:pPr>
        <w:spacing w:after="0" w:line="240" w:lineRule="auto"/>
      </w:pPr>
      <w:r>
        <w:separator/>
      </w:r>
    </w:p>
  </w:endnote>
  <w:endnote w:type="continuationSeparator" w:id="0">
    <w:p w14:paraId="74FD7EFC" w14:textId="77777777" w:rsidR="0097014E" w:rsidRDefault="0097014E"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340CA5" w:rsidRDefault="00340CA5">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606696">
      <w:rPr>
        <w:noProof/>
      </w:rPr>
      <w:t>71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606696">
      <w:rPr>
        <w:noProof/>
      </w:rPr>
      <w:t>73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9D311F" w14:textId="77777777" w:rsidR="0097014E" w:rsidRDefault="0097014E" w:rsidP="003C3B39">
      <w:pPr>
        <w:spacing w:after="0" w:line="240" w:lineRule="auto"/>
      </w:pPr>
      <w:r>
        <w:separator/>
      </w:r>
    </w:p>
  </w:footnote>
  <w:footnote w:type="continuationSeparator" w:id="0">
    <w:p w14:paraId="4D2C7D9E" w14:textId="77777777" w:rsidR="0097014E" w:rsidRDefault="0097014E" w:rsidP="003C3B39">
      <w:pPr>
        <w:spacing w:after="0" w:line="240" w:lineRule="auto"/>
      </w:pPr>
      <w:r>
        <w:continuationSeparator/>
      </w:r>
    </w:p>
  </w:footnote>
  <w:footnote w:id="1">
    <w:p w14:paraId="14EC4C77" w14:textId="77777777" w:rsidR="00340CA5" w:rsidRDefault="00340CA5" w:rsidP="00340CA5">
      <w:pPr>
        <w:pStyle w:val="FootnoteText"/>
        <w:rPr>
          <w:ins w:id="781" w:author="Michael Bell" w:date="2013-05-06T18:50:00Z"/>
        </w:rPr>
      </w:pPr>
      <w:ins w:id="782" w:author="Michael Bell" w:date="2013-05-06T18:50:00Z">
        <w:r>
          <w:rPr>
            <w:rStyle w:val="FootnoteReference"/>
          </w:rPr>
          <w:footnoteRef/>
        </w:r>
        <w:r>
          <w:t xml:space="preserve"> </w:t>
        </w:r>
        <w:r>
          <w:rPr>
            <w:lang w:val="en-US"/>
          </w:rPr>
          <w:t>Devices which are switch on or off a current based on the supply of a smaller current.</w:t>
        </w:r>
      </w:ins>
    </w:p>
  </w:footnote>
  <w:footnote w:id="2">
    <w:p w14:paraId="483E2D79" w14:textId="77777777" w:rsidR="00340CA5" w:rsidRDefault="00340CA5" w:rsidP="00340CA5">
      <w:pPr>
        <w:pStyle w:val="FootnoteText"/>
        <w:rPr>
          <w:ins w:id="793" w:author="Michael Bell" w:date="2013-05-06T18:50:00Z"/>
        </w:rPr>
      </w:pPr>
      <w:ins w:id="794" w:author="Michael Bell" w:date="2013-05-06T18:50:00Z">
        <w:r>
          <w:rPr>
            <w:rStyle w:val="FootnoteReference"/>
          </w:rPr>
          <w:footnoteRef/>
        </w:r>
        <w:r>
          <w:t xml:space="preserve"> Switched on by the board</w:t>
        </w:r>
      </w:ins>
    </w:p>
  </w:footnote>
  <w:footnote w:id="3">
    <w:p w14:paraId="1463564C" w14:textId="77777777" w:rsidR="00340CA5" w:rsidRDefault="00340CA5" w:rsidP="00340CA5">
      <w:pPr>
        <w:pStyle w:val="FootnoteText"/>
        <w:rPr>
          <w:ins w:id="807" w:author="Michael Bell" w:date="2013-05-06T18:50:00Z"/>
        </w:rPr>
      </w:pPr>
      <w:ins w:id="808" w:author="Michael Bell" w:date="2013-05-06T18:50:00Z">
        <w:r>
          <w:rPr>
            <w:rStyle w:val="FootnoteReference"/>
          </w:rPr>
          <w:footnoteRef/>
        </w:r>
        <w:r>
          <w:t xml:space="preserve"> 12V for the motor shield and 9V for all other parts.</w:t>
        </w:r>
      </w:ins>
    </w:p>
  </w:footnote>
  <w:footnote w:id="4">
    <w:p w14:paraId="41F26532" w14:textId="77777777" w:rsidR="00340CA5" w:rsidRDefault="00340CA5" w:rsidP="00340CA5">
      <w:pPr>
        <w:pStyle w:val="FootnoteText"/>
        <w:rPr>
          <w:ins w:id="814" w:author="Michael Bell" w:date="2013-05-06T18:50:00Z"/>
        </w:rPr>
      </w:pPr>
      <w:ins w:id="815" w:author="Michael Bell" w:date="2013-05-06T18:50:00Z">
        <w:r>
          <w:rPr>
            <w:rStyle w:val="FootnoteReference"/>
          </w:rPr>
          <w:footnoteRef/>
        </w:r>
        <w:r>
          <w:rPr>
            <w:lang w:val="en-US"/>
          </w:rPr>
          <w:t>This differs from a “double pole, double throw” where two switches or ‘throws’ can be moved independently of each other.</w:t>
        </w:r>
      </w:ins>
    </w:p>
  </w:footnote>
  <w:footnote w:id="5">
    <w:p w14:paraId="3B3C7F23" w14:textId="6BFDFBD2" w:rsidR="00340CA5" w:rsidRPr="00E443E8" w:rsidDel="00340CA5" w:rsidRDefault="00340CA5">
      <w:pPr>
        <w:pStyle w:val="FootnoteText"/>
        <w:rPr>
          <w:del w:id="946" w:author="Michael Bell" w:date="2013-05-06T18:50:00Z"/>
          <w:lang w:val="en-US"/>
        </w:rPr>
      </w:pPr>
      <w:del w:id="947" w:author="Michael Bell" w:date="2013-05-06T18:50:00Z">
        <w:r w:rsidDel="00340CA5">
          <w:rPr>
            <w:rStyle w:val="FootnoteReference"/>
          </w:rPr>
          <w:footnoteRef/>
        </w:r>
        <w:r w:rsidDel="00340CA5">
          <w:delText xml:space="preserve"> </w:delText>
        </w:r>
        <w:r w:rsidDel="00340CA5">
          <w:rPr>
            <w:lang w:val="en-US"/>
          </w:rPr>
          <w:delText>Devices which are switch on or off a current based on the supply of a smaller current.</w:delText>
        </w:r>
      </w:del>
    </w:p>
  </w:footnote>
  <w:footnote w:id="6">
    <w:p w14:paraId="6899B675" w14:textId="4F99BBF2" w:rsidR="00340CA5" w:rsidDel="00340CA5" w:rsidRDefault="00340CA5">
      <w:pPr>
        <w:pStyle w:val="FootnoteText"/>
        <w:rPr>
          <w:del w:id="958" w:author="Michael Bell" w:date="2013-05-06T18:50:00Z"/>
        </w:rPr>
      </w:pPr>
      <w:del w:id="959" w:author="Michael Bell" w:date="2013-05-06T18:50:00Z">
        <w:r w:rsidDel="00340CA5">
          <w:rPr>
            <w:rStyle w:val="FootnoteReference"/>
          </w:rPr>
          <w:footnoteRef/>
        </w:r>
        <w:r w:rsidDel="00340CA5">
          <w:delText xml:space="preserve"> Switched on by the board</w:delText>
        </w:r>
      </w:del>
    </w:p>
  </w:footnote>
  <w:footnote w:id="7">
    <w:p w14:paraId="118BF753" w14:textId="15848379" w:rsidR="00340CA5" w:rsidRPr="008B26B9" w:rsidDel="00340CA5" w:rsidRDefault="00340CA5">
      <w:pPr>
        <w:pStyle w:val="FootnoteText"/>
        <w:rPr>
          <w:del w:id="968" w:author="Michael Bell" w:date="2013-05-06T18:50:00Z"/>
        </w:rPr>
      </w:pPr>
      <w:del w:id="969" w:author="Michael Bell" w:date="2013-05-06T18:50:00Z">
        <w:r w:rsidDel="00340CA5">
          <w:rPr>
            <w:rStyle w:val="FootnoteReference"/>
          </w:rPr>
          <w:footnoteRef/>
        </w:r>
        <w:r w:rsidDel="00340CA5">
          <w:delText xml:space="preserve"> 12V for the motor shield and 9V for all other parts.</w:delText>
        </w:r>
      </w:del>
    </w:p>
  </w:footnote>
  <w:footnote w:id="8">
    <w:p w14:paraId="51F91600" w14:textId="294B020E" w:rsidR="00340CA5" w:rsidRPr="00056D41" w:rsidDel="00340CA5" w:rsidRDefault="00340CA5">
      <w:pPr>
        <w:pStyle w:val="FootnoteText"/>
        <w:rPr>
          <w:del w:id="975" w:author="Michael Bell" w:date="2013-05-06T18:50:00Z"/>
          <w:lang w:val="en-US"/>
        </w:rPr>
      </w:pPr>
      <w:del w:id="976" w:author="Michael Bell" w:date="2013-05-06T18:50:00Z">
        <w:r w:rsidDel="00340CA5">
          <w:rPr>
            <w:rStyle w:val="FootnoteReference"/>
          </w:rPr>
          <w:footnoteRef/>
        </w:r>
        <w:r w:rsidDel="00340CA5">
          <w:rPr>
            <w:lang w:val="en-US"/>
          </w:rPr>
          <w:delText>This differs from a “double pole, double throw” where two switches or ‘throws’ can be moved independently of each other.</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Bell">
    <w15:presenceInfo w15:providerId="Windows Live" w15:userId="7723a1f26e718ba9"/>
  </w15:person>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40CA5"/>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33EC1"/>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06696"/>
    <w:rsid w:val="00606909"/>
    <w:rsid w:val="00620F0E"/>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2A9F"/>
    <w:rsid w:val="008C7F64"/>
    <w:rsid w:val="008E0DFA"/>
    <w:rsid w:val="00903DB9"/>
    <w:rsid w:val="0091711B"/>
    <w:rsid w:val="00922539"/>
    <w:rsid w:val="00935EEB"/>
    <w:rsid w:val="00944E58"/>
    <w:rsid w:val="00951F76"/>
    <w:rsid w:val="00956128"/>
    <w:rsid w:val="00963C06"/>
    <w:rsid w:val="0097014E"/>
    <w:rsid w:val="00973ACE"/>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4.emf"/><Relationship Id="rId63" Type="http://schemas.openxmlformats.org/officeDocument/2006/relationships/oleObject" Target="embeddings/oleObject13.bin"/><Relationship Id="rId68" Type="http://schemas.openxmlformats.org/officeDocument/2006/relationships/oleObject" Target="embeddings/oleObject16.bin"/><Relationship Id="rId84"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jpeg"/><Relationship Id="rId53" Type="http://schemas.microsoft.com/office/2007/relationships/hdphoto" Target="media/hdphoto2.wdp"/><Relationship Id="rId58" Type="http://schemas.openxmlformats.org/officeDocument/2006/relationships/oleObject" Target="embeddings/oleObject10.bin"/><Relationship Id="rId74" Type="http://schemas.openxmlformats.org/officeDocument/2006/relationships/oleObject" Target="embeddings/oleObject20.bin"/><Relationship Id="rId79"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oleObject" Target="embeddings/oleObject3.bin"/><Relationship Id="rId56" Type="http://schemas.openxmlformats.org/officeDocument/2006/relationships/oleObject" Target="embeddings/oleObject8.bin"/><Relationship Id="rId64" Type="http://schemas.openxmlformats.org/officeDocument/2006/relationships/image" Target="media/image39.emf"/><Relationship Id="rId69" Type="http://schemas.openxmlformats.org/officeDocument/2006/relationships/oleObject" Target="embeddings/oleObject17.bin"/><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9.bin"/><Relationship Id="rId80"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59" Type="http://schemas.openxmlformats.org/officeDocument/2006/relationships/image" Target="media/image37.emf"/><Relationship Id="rId67" Type="http://schemas.openxmlformats.org/officeDocument/2006/relationships/oleObject" Target="embeddings/oleObject15.bin"/><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6.bin"/><Relationship Id="rId62" Type="http://schemas.openxmlformats.org/officeDocument/2006/relationships/image" Target="media/image38.emf"/><Relationship Id="rId70" Type="http://schemas.openxmlformats.org/officeDocument/2006/relationships/oleObject" Target="embeddings/oleObject18.bin"/><Relationship Id="rId75" Type="http://schemas.openxmlformats.org/officeDocument/2006/relationships/oleObject" Target="embeddings/oleObject21.bin"/><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emf"/><Relationship Id="rId57" Type="http://schemas.openxmlformats.org/officeDocument/2006/relationships/oleObject" Target="embeddings/oleObject9.bin"/><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11.bin"/><Relationship Id="rId65" Type="http://schemas.openxmlformats.org/officeDocument/2006/relationships/oleObject" Target="embeddings/oleObject14.bin"/><Relationship Id="rId73" Type="http://schemas.openxmlformats.org/officeDocument/2006/relationships/image" Target="media/image42.emf"/><Relationship Id="rId78" Type="http://schemas.openxmlformats.org/officeDocument/2006/relationships/image" Target="media/image4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4.bin"/><Relationship Id="rId55" Type="http://schemas.openxmlformats.org/officeDocument/2006/relationships/oleObject" Target="embeddings/oleObject7.bin"/><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3.emf"/><Relationship Id="rId66"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A4C1F5-7C6F-432C-8CFB-E222999D6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3009</TotalTime>
  <Pages>74</Pages>
  <Words>22800</Words>
  <Characters>129964</Characters>
  <Application>Microsoft Office Word</Application>
  <DocSecurity>0</DocSecurity>
  <Lines>1083</Lines>
  <Paragraphs>304</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152460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67</cp:revision>
  <cp:lastPrinted>2013-05-03T13:18:00Z</cp:lastPrinted>
  <dcterms:created xsi:type="dcterms:W3CDTF">2012-12-06T12:15:00Z</dcterms:created>
  <dcterms:modified xsi:type="dcterms:W3CDTF">2013-05-06T17:59:00Z</dcterms:modified>
</cp:coreProperties>
</file>