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proofErr w:type="spellStart"/>
                <w:r>
                  <w:rPr>
                    <w:color w:val="76923C" w:themeColor="accent3" w:themeShade="BF"/>
                  </w:rPr>
                  <w:t>D’Overbroecks</w:t>
                </w:r>
                <w:proofErr w:type="spellEnd"/>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eastAsia="en-GB"/>
                  </w:rPr>
                  <w:drawing>
                    <wp:anchor distT="0" distB="0" distL="114300" distR="114300" simplePos="0" relativeHeight="251657216" behindDoc="0" locked="0" layoutInCell="1" allowOverlap="1" wp14:anchorId="5ACEFC4D" wp14:editId="4A435CC4">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337648F" w14:textId="77777777" w:rsidR="00653744" w:rsidRDefault="00D57072">
          <w:pPr>
            <w:pStyle w:val="TOC1"/>
            <w:tabs>
              <w:tab w:val="right" w:leader="dot" w:pos="9016"/>
            </w:tabs>
            <w:rPr>
              <w:ins w:id="0" w:author="Michael R. Bell" w:date="2013-05-07T12:28:00Z"/>
              <w:rFonts w:asciiTheme="minorHAnsi" w:eastAsiaTheme="minorEastAsia" w:hAnsiTheme="minorHAnsi" w:cstheme="minorBidi"/>
              <w:noProof/>
              <w:lang w:eastAsia="en-GB"/>
            </w:rPr>
          </w:pPr>
          <w:r>
            <w:fldChar w:fldCharType="begin"/>
          </w:r>
          <w:r>
            <w:instrText xml:space="preserve"> TOC \o "1-3" \h \z \u </w:instrText>
          </w:r>
          <w:r>
            <w:fldChar w:fldCharType="separate"/>
          </w:r>
          <w:ins w:id="1" w:author="Michael R. Bell" w:date="2013-05-07T12:28:00Z">
            <w:r w:rsidR="00653744" w:rsidRPr="00F75460">
              <w:rPr>
                <w:rStyle w:val="Hyperlink"/>
                <w:noProof/>
              </w:rPr>
              <w:fldChar w:fldCharType="begin"/>
            </w:r>
            <w:r w:rsidR="00653744" w:rsidRPr="00F75460">
              <w:rPr>
                <w:rStyle w:val="Hyperlink"/>
                <w:noProof/>
              </w:rPr>
              <w:instrText xml:space="preserve"> </w:instrText>
            </w:r>
            <w:r w:rsidR="00653744">
              <w:rPr>
                <w:noProof/>
              </w:rPr>
              <w:instrText>HYPERLINK \l "_Toc355693028"</w:instrText>
            </w:r>
            <w:r w:rsidR="00653744" w:rsidRPr="00F75460">
              <w:rPr>
                <w:rStyle w:val="Hyperlink"/>
                <w:noProof/>
              </w:rPr>
              <w:instrText xml:space="preserve"> </w:instrText>
            </w:r>
            <w:r w:rsidR="00653744" w:rsidRPr="00F75460">
              <w:rPr>
                <w:rStyle w:val="Hyperlink"/>
                <w:noProof/>
              </w:rPr>
            </w:r>
            <w:r w:rsidR="00653744" w:rsidRPr="00F75460">
              <w:rPr>
                <w:rStyle w:val="Hyperlink"/>
                <w:noProof/>
              </w:rPr>
              <w:fldChar w:fldCharType="separate"/>
            </w:r>
            <w:r w:rsidR="00653744" w:rsidRPr="00F75460">
              <w:rPr>
                <w:rStyle w:val="Hyperlink"/>
                <w:noProof/>
              </w:rPr>
              <w:t>Definition – nature of the problem to be investigated</w:t>
            </w:r>
            <w:r w:rsidR="00653744">
              <w:rPr>
                <w:noProof/>
                <w:webHidden/>
              </w:rPr>
              <w:tab/>
            </w:r>
            <w:r w:rsidR="00653744">
              <w:rPr>
                <w:noProof/>
                <w:webHidden/>
              </w:rPr>
              <w:fldChar w:fldCharType="begin"/>
            </w:r>
            <w:r w:rsidR="00653744">
              <w:rPr>
                <w:noProof/>
                <w:webHidden/>
              </w:rPr>
              <w:instrText xml:space="preserve"> PAGEREF _Toc355693028 \h </w:instrText>
            </w:r>
            <w:r w:rsidR="00653744">
              <w:rPr>
                <w:noProof/>
                <w:webHidden/>
              </w:rPr>
            </w:r>
          </w:ins>
          <w:r w:rsidR="00653744">
            <w:rPr>
              <w:noProof/>
              <w:webHidden/>
            </w:rPr>
            <w:fldChar w:fldCharType="separate"/>
          </w:r>
          <w:ins w:id="2" w:author="Michael R. Bell" w:date="2013-05-07T12:28:00Z">
            <w:r w:rsidR="00653744">
              <w:rPr>
                <w:noProof/>
                <w:webHidden/>
              </w:rPr>
              <w:t>4</w:t>
            </w:r>
            <w:r w:rsidR="00653744">
              <w:rPr>
                <w:noProof/>
                <w:webHidden/>
              </w:rPr>
              <w:fldChar w:fldCharType="end"/>
            </w:r>
            <w:r w:rsidR="00653744" w:rsidRPr="00F75460">
              <w:rPr>
                <w:rStyle w:val="Hyperlink"/>
                <w:noProof/>
              </w:rPr>
              <w:fldChar w:fldCharType="end"/>
            </w:r>
          </w:ins>
        </w:p>
        <w:p w14:paraId="4F198456" w14:textId="77777777" w:rsidR="00653744" w:rsidRDefault="00653744">
          <w:pPr>
            <w:pStyle w:val="TOC2"/>
            <w:tabs>
              <w:tab w:val="right" w:leader="dot" w:pos="9016"/>
            </w:tabs>
            <w:rPr>
              <w:ins w:id="3" w:author="Michael R. Bell" w:date="2013-05-07T12:28:00Z"/>
              <w:rFonts w:asciiTheme="minorHAnsi" w:eastAsiaTheme="minorEastAsia" w:hAnsiTheme="minorHAnsi" w:cstheme="minorBidi"/>
              <w:noProof/>
              <w:lang w:eastAsia="en-GB"/>
            </w:rPr>
          </w:pPr>
          <w:ins w:id="4"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"_Toc355693029"</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the end user</w:t>
            </w:r>
            <w:r>
              <w:rPr>
                <w:noProof/>
                <w:webHidden/>
              </w:rPr>
              <w:tab/>
            </w:r>
            <w:r>
              <w:rPr>
                <w:noProof/>
                <w:webHidden/>
              </w:rPr>
              <w:fldChar w:fldCharType="begin"/>
            </w:r>
            <w:r>
              <w:rPr>
                <w:noProof/>
                <w:webHidden/>
              </w:rPr>
              <w:instrText xml:space="preserve"> PAGEREF _Toc355693029 \h </w:instrText>
            </w:r>
            <w:r>
              <w:rPr>
                <w:noProof/>
                <w:webHidden/>
              </w:rPr>
            </w:r>
          </w:ins>
          <w:r>
            <w:rPr>
              <w:noProof/>
              <w:webHidden/>
            </w:rPr>
            <w:fldChar w:fldCharType="separate"/>
          </w:r>
          <w:ins w:id="5" w:author="Michael R. Bell" w:date="2013-05-07T12:28:00Z">
            <w:r>
              <w:rPr>
                <w:noProof/>
                <w:webHidden/>
              </w:rPr>
              <w:t>4</w:t>
            </w:r>
            <w:r>
              <w:rPr>
                <w:noProof/>
                <w:webHidden/>
              </w:rPr>
              <w:fldChar w:fldCharType="end"/>
            </w:r>
            <w:r w:rsidRPr="00F75460">
              <w:rPr>
                <w:rStyle w:val="Hyperlink"/>
                <w:noProof/>
              </w:rPr>
              <w:fldChar w:fldCharType="end"/>
            </w:r>
          </w:ins>
        </w:p>
        <w:p w14:paraId="20F6AE89" w14:textId="77777777" w:rsidR="00653744" w:rsidRDefault="00653744">
          <w:pPr>
            <w:pStyle w:val="TOC2"/>
            <w:tabs>
              <w:tab w:val="right" w:leader="dot" w:pos="9016"/>
            </w:tabs>
            <w:rPr>
              <w:ins w:id="6" w:author="Michael R. Bell" w:date="2013-05-07T12:28:00Z"/>
              <w:rFonts w:asciiTheme="minorHAnsi" w:eastAsiaTheme="minorEastAsia" w:hAnsiTheme="minorHAnsi" w:cstheme="minorBidi"/>
              <w:noProof/>
              <w:lang w:eastAsia="en-GB"/>
            </w:rPr>
          </w:pPr>
          <w:ins w:id="7"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"_Toc355693030"</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the problem</w:t>
            </w:r>
            <w:r>
              <w:rPr>
                <w:noProof/>
                <w:webHidden/>
              </w:rPr>
              <w:tab/>
            </w:r>
            <w:r>
              <w:rPr>
                <w:noProof/>
                <w:webHidden/>
              </w:rPr>
              <w:fldChar w:fldCharType="begin"/>
            </w:r>
            <w:r>
              <w:rPr>
                <w:noProof/>
                <w:webHidden/>
              </w:rPr>
              <w:instrText xml:space="preserve"> PAGEREF _Toc355693030 \h </w:instrText>
            </w:r>
            <w:r>
              <w:rPr>
                <w:noProof/>
                <w:webHidden/>
              </w:rPr>
            </w:r>
          </w:ins>
          <w:r>
            <w:rPr>
              <w:noProof/>
              <w:webHidden/>
            </w:rPr>
            <w:fldChar w:fldCharType="separate"/>
          </w:r>
          <w:ins w:id="8" w:author="Michael R. Bell" w:date="2013-05-07T12:28:00Z">
            <w:r>
              <w:rPr>
                <w:noProof/>
                <w:webHidden/>
              </w:rPr>
              <w:t>4</w:t>
            </w:r>
            <w:r>
              <w:rPr>
                <w:noProof/>
                <w:webHidden/>
              </w:rPr>
              <w:fldChar w:fldCharType="end"/>
            </w:r>
            <w:r w:rsidRPr="00F75460">
              <w:rPr>
                <w:rStyle w:val="Hyperlink"/>
                <w:noProof/>
              </w:rPr>
              <w:fldChar w:fldCharType="end"/>
            </w:r>
          </w:ins>
        </w:p>
        <w:p w14:paraId="329288B3" w14:textId="77777777" w:rsidR="00653744" w:rsidRDefault="00653744">
          <w:pPr>
            <w:pStyle w:val="TOC2"/>
            <w:tabs>
              <w:tab w:val="right" w:leader="dot" w:pos="9016"/>
            </w:tabs>
            <w:rPr>
              <w:ins w:id="9" w:author="Michael R. Bell" w:date="2013-05-07T12:28:00Z"/>
              <w:rFonts w:asciiTheme="minorHAnsi" w:eastAsiaTheme="minorEastAsia" w:hAnsiTheme="minorHAnsi" w:cstheme="minorBidi"/>
              <w:noProof/>
              <w:lang w:eastAsia="en-GB"/>
            </w:rPr>
          </w:pPr>
          <w:ins w:id="10"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"_Toc355693031"</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resources provided</w:t>
            </w:r>
            <w:r>
              <w:rPr>
                <w:noProof/>
                <w:webHidden/>
              </w:rPr>
              <w:tab/>
            </w:r>
            <w:r>
              <w:rPr>
                <w:noProof/>
                <w:webHidden/>
              </w:rPr>
              <w:fldChar w:fldCharType="begin"/>
            </w:r>
            <w:r>
              <w:rPr>
                <w:noProof/>
                <w:webHidden/>
              </w:rPr>
              <w:instrText xml:space="preserve"> PAGEREF _Toc355693031 \h </w:instrText>
            </w:r>
            <w:r>
              <w:rPr>
                <w:noProof/>
                <w:webHidden/>
              </w:rPr>
            </w:r>
          </w:ins>
          <w:r>
            <w:rPr>
              <w:noProof/>
              <w:webHidden/>
            </w:rPr>
            <w:fldChar w:fldCharType="separate"/>
          </w:r>
          <w:ins w:id="11" w:author="Michael R. Bell" w:date="2013-05-07T12:28:00Z">
            <w:r>
              <w:rPr>
                <w:noProof/>
                <w:webHidden/>
              </w:rPr>
              <w:t>4</w:t>
            </w:r>
            <w:r>
              <w:rPr>
                <w:noProof/>
                <w:webHidden/>
              </w:rPr>
              <w:fldChar w:fldCharType="end"/>
            </w:r>
            <w:r w:rsidRPr="00F75460">
              <w:rPr>
                <w:rStyle w:val="Hyperlink"/>
                <w:noProof/>
              </w:rPr>
              <w:fldChar w:fldCharType="end"/>
            </w:r>
          </w:ins>
        </w:p>
        <w:p w14:paraId="3A930715" w14:textId="77777777" w:rsidR="00653744" w:rsidRDefault="00653744">
          <w:pPr>
            <w:pStyle w:val="TOC2"/>
            <w:tabs>
              <w:tab w:val="right" w:leader="dot" w:pos="9016"/>
            </w:tabs>
            <w:rPr>
              <w:ins w:id="12" w:author="Michael R. Bell" w:date="2013-05-07T12:28:00Z"/>
              <w:rFonts w:asciiTheme="minorHAnsi" w:eastAsiaTheme="minorEastAsia" w:hAnsiTheme="minorHAnsi" w:cstheme="minorBidi"/>
              <w:noProof/>
              <w:lang w:eastAsia="en-GB"/>
            </w:rPr>
          </w:pPr>
          <w:ins w:id="13"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"_Toc355693032"</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further steps</w:t>
            </w:r>
            <w:r>
              <w:rPr>
                <w:noProof/>
                <w:webHidden/>
              </w:rPr>
              <w:tab/>
            </w:r>
            <w:r>
              <w:rPr>
                <w:noProof/>
                <w:webHidden/>
              </w:rPr>
              <w:fldChar w:fldCharType="begin"/>
            </w:r>
            <w:r>
              <w:rPr>
                <w:noProof/>
                <w:webHidden/>
              </w:rPr>
              <w:instrText xml:space="preserve"> PAGEREF _Toc355693032 \h </w:instrText>
            </w:r>
            <w:r>
              <w:rPr>
                <w:noProof/>
                <w:webHidden/>
              </w:rPr>
            </w:r>
          </w:ins>
          <w:r>
            <w:rPr>
              <w:noProof/>
              <w:webHidden/>
            </w:rPr>
            <w:fldChar w:fldCharType="separate"/>
          </w:r>
          <w:ins w:id="14" w:author="Michael R. Bell" w:date="2013-05-07T12:28:00Z">
            <w:r>
              <w:rPr>
                <w:noProof/>
                <w:webHidden/>
              </w:rPr>
              <w:t>5</w:t>
            </w:r>
            <w:r>
              <w:rPr>
                <w:noProof/>
                <w:webHidden/>
              </w:rPr>
              <w:fldChar w:fldCharType="end"/>
            </w:r>
            <w:r w:rsidRPr="00F75460">
              <w:rPr>
                <w:rStyle w:val="Hyperlink"/>
                <w:noProof/>
              </w:rPr>
              <w:fldChar w:fldCharType="end"/>
            </w:r>
          </w:ins>
        </w:p>
        <w:p w14:paraId="3583721E" w14:textId="77777777" w:rsidR="00653744" w:rsidRDefault="00653744">
          <w:pPr>
            <w:pStyle w:val="TOC1"/>
            <w:tabs>
              <w:tab w:val="right" w:leader="dot" w:pos="9016"/>
            </w:tabs>
            <w:rPr>
              <w:ins w:id="15" w:author="Michael R. Bell" w:date="2013-05-07T12:28:00Z"/>
              <w:rFonts w:asciiTheme="minorHAnsi" w:eastAsiaTheme="minorEastAsia" w:hAnsiTheme="minorHAnsi" w:cstheme="minorBidi"/>
              <w:noProof/>
              <w:lang w:eastAsia="en-GB"/>
            </w:rPr>
          </w:pPr>
          <w:ins w:id="16"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"_Toc355693033"</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Investigation and analysis</w:t>
            </w:r>
            <w:r>
              <w:rPr>
                <w:noProof/>
                <w:webHidden/>
              </w:rPr>
              <w:tab/>
            </w:r>
            <w:r>
              <w:rPr>
                <w:noProof/>
                <w:webHidden/>
              </w:rPr>
              <w:fldChar w:fldCharType="begin"/>
            </w:r>
            <w:r>
              <w:rPr>
                <w:noProof/>
                <w:webHidden/>
              </w:rPr>
              <w:instrText xml:space="preserve"> PAGEREF _Toc355693033 \h </w:instrText>
            </w:r>
            <w:r>
              <w:rPr>
                <w:noProof/>
                <w:webHidden/>
              </w:rPr>
            </w:r>
          </w:ins>
          <w:r>
            <w:rPr>
              <w:noProof/>
              <w:webHidden/>
            </w:rPr>
            <w:fldChar w:fldCharType="separate"/>
          </w:r>
          <w:ins w:id="17" w:author="Michael R. Bell" w:date="2013-05-07T12:28:00Z">
            <w:r>
              <w:rPr>
                <w:noProof/>
                <w:webHidden/>
              </w:rPr>
              <w:t>6</w:t>
            </w:r>
            <w:r>
              <w:rPr>
                <w:noProof/>
                <w:webHidden/>
              </w:rPr>
              <w:fldChar w:fldCharType="end"/>
            </w:r>
            <w:r w:rsidRPr="00F75460">
              <w:rPr>
                <w:rStyle w:val="Hyperlink"/>
                <w:noProof/>
              </w:rPr>
              <w:fldChar w:fldCharType="end"/>
            </w:r>
          </w:ins>
        </w:p>
        <w:p w14:paraId="0EBDB94D" w14:textId="77777777" w:rsidR="00653744" w:rsidRDefault="00653744">
          <w:pPr>
            <w:pStyle w:val="TOC2"/>
            <w:tabs>
              <w:tab w:val="right" w:leader="dot" w:pos="9016"/>
            </w:tabs>
            <w:rPr>
              <w:ins w:id="18" w:author="Michael R. Bell" w:date="2013-05-07T12:28:00Z"/>
              <w:rFonts w:asciiTheme="minorHAnsi" w:eastAsiaTheme="minorEastAsia" w:hAnsiTheme="minorHAnsi" w:cstheme="minorBidi"/>
              <w:noProof/>
              <w:lang w:eastAsia="en-GB"/>
            </w:rPr>
          </w:pPr>
          <w:ins w:id="19"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"_Toc355693034"</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asertaining the user requirements</w:t>
            </w:r>
            <w:r>
              <w:rPr>
                <w:noProof/>
                <w:webHidden/>
              </w:rPr>
              <w:tab/>
            </w:r>
            <w:r>
              <w:rPr>
                <w:noProof/>
                <w:webHidden/>
              </w:rPr>
              <w:fldChar w:fldCharType="begin"/>
            </w:r>
            <w:r>
              <w:rPr>
                <w:noProof/>
                <w:webHidden/>
              </w:rPr>
              <w:instrText xml:space="preserve"> PAGEREF _Toc355693034 \h </w:instrText>
            </w:r>
            <w:r>
              <w:rPr>
                <w:noProof/>
                <w:webHidden/>
              </w:rPr>
            </w:r>
          </w:ins>
          <w:r>
            <w:rPr>
              <w:noProof/>
              <w:webHidden/>
            </w:rPr>
            <w:fldChar w:fldCharType="separate"/>
          </w:r>
          <w:ins w:id="20" w:author="Michael R. Bell" w:date="2013-05-07T12:28:00Z">
            <w:r>
              <w:rPr>
                <w:noProof/>
                <w:webHidden/>
              </w:rPr>
              <w:t>6</w:t>
            </w:r>
            <w:r>
              <w:rPr>
                <w:noProof/>
                <w:webHidden/>
              </w:rPr>
              <w:fldChar w:fldCharType="end"/>
            </w:r>
            <w:r w:rsidRPr="00F75460">
              <w:rPr>
                <w:rStyle w:val="Hyperlink"/>
                <w:noProof/>
              </w:rPr>
              <w:fldChar w:fldCharType="end"/>
            </w:r>
          </w:ins>
        </w:p>
        <w:p w14:paraId="1F7A6EA1" w14:textId="77777777" w:rsidR="00653744" w:rsidRDefault="00653744">
          <w:pPr>
            <w:pStyle w:val="TOC3"/>
            <w:tabs>
              <w:tab w:val="right" w:leader="dot" w:pos="9016"/>
            </w:tabs>
            <w:rPr>
              <w:ins w:id="21" w:author="Michael R. Bell" w:date="2013-05-07T12:28:00Z"/>
              <w:rFonts w:asciiTheme="minorHAnsi" w:eastAsiaTheme="minorEastAsia" w:hAnsiTheme="minorHAnsi" w:cstheme="minorBidi"/>
              <w:noProof/>
              <w:lang w:eastAsia="en-GB"/>
            </w:rPr>
          </w:pPr>
          <w:ins w:id="22"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"_Toc355693035"</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Talking to the user</w:t>
            </w:r>
            <w:r>
              <w:rPr>
                <w:noProof/>
                <w:webHidden/>
              </w:rPr>
              <w:tab/>
            </w:r>
            <w:r>
              <w:rPr>
                <w:noProof/>
                <w:webHidden/>
              </w:rPr>
              <w:fldChar w:fldCharType="begin"/>
            </w:r>
            <w:r>
              <w:rPr>
                <w:noProof/>
                <w:webHidden/>
              </w:rPr>
              <w:instrText xml:space="preserve"> PAGEREF _Toc355693035 \h </w:instrText>
            </w:r>
            <w:r>
              <w:rPr>
                <w:noProof/>
                <w:webHidden/>
              </w:rPr>
            </w:r>
          </w:ins>
          <w:r>
            <w:rPr>
              <w:noProof/>
              <w:webHidden/>
            </w:rPr>
            <w:fldChar w:fldCharType="separate"/>
          </w:r>
          <w:ins w:id="23" w:author="Michael R. Bell" w:date="2013-05-07T12:28:00Z">
            <w:r>
              <w:rPr>
                <w:noProof/>
                <w:webHidden/>
              </w:rPr>
              <w:t>6</w:t>
            </w:r>
            <w:r>
              <w:rPr>
                <w:noProof/>
                <w:webHidden/>
              </w:rPr>
              <w:fldChar w:fldCharType="end"/>
            </w:r>
            <w:r w:rsidRPr="00F75460">
              <w:rPr>
                <w:rStyle w:val="Hyperlink"/>
                <w:noProof/>
              </w:rPr>
              <w:fldChar w:fldCharType="end"/>
            </w:r>
          </w:ins>
        </w:p>
        <w:p w14:paraId="36F2DE0C" w14:textId="77777777" w:rsidR="00653744" w:rsidRDefault="00653744">
          <w:pPr>
            <w:pStyle w:val="TOC2"/>
            <w:tabs>
              <w:tab w:val="right" w:leader="dot" w:pos="9016"/>
            </w:tabs>
            <w:rPr>
              <w:ins w:id="24" w:author="Michael R. Bell" w:date="2013-05-07T12:28:00Z"/>
              <w:rFonts w:asciiTheme="minorHAnsi" w:eastAsiaTheme="minorEastAsia" w:hAnsiTheme="minorHAnsi" w:cstheme="minorBidi"/>
              <w:noProof/>
              <w:lang w:eastAsia="en-GB"/>
            </w:rPr>
          </w:pPr>
          <w:ins w:id="25"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"_Toc355693036"</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requirements specification</w:t>
            </w:r>
            <w:r>
              <w:rPr>
                <w:noProof/>
                <w:webHidden/>
              </w:rPr>
              <w:tab/>
            </w:r>
            <w:r>
              <w:rPr>
                <w:noProof/>
                <w:webHidden/>
              </w:rPr>
              <w:fldChar w:fldCharType="begin"/>
            </w:r>
            <w:r>
              <w:rPr>
                <w:noProof/>
                <w:webHidden/>
              </w:rPr>
              <w:instrText xml:space="preserve"> PAGEREF _Toc355693036 \h </w:instrText>
            </w:r>
            <w:r>
              <w:rPr>
                <w:noProof/>
                <w:webHidden/>
              </w:rPr>
            </w:r>
          </w:ins>
          <w:r>
            <w:rPr>
              <w:noProof/>
              <w:webHidden/>
            </w:rPr>
            <w:fldChar w:fldCharType="separate"/>
          </w:r>
          <w:ins w:id="26" w:author="Michael R. Bell" w:date="2013-05-07T12:28:00Z">
            <w:r>
              <w:rPr>
                <w:noProof/>
                <w:webHidden/>
              </w:rPr>
              <w:t>11</w:t>
            </w:r>
            <w:r>
              <w:rPr>
                <w:noProof/>
                <w:webHidden/>
              </w:rPr>
              <w:fldChar w:fldCharType="end"/>
            </w:r>
            <w:r w:rsidRPr="00F75460">
              <w:rPr>
                <w:rStyle w:val="Hyperlink"/>
                <w:noProof/>
              </w:rPr>
              <w:fldChar w:fldCharType="end"/>
            </w:r>
          </w:ins>
        </w:p>
        <w:p w14:paraId="1E3D37BF" w14:textId="77777777" w:rsidR="00653744" w:rsidRDefault="00653744">
          <w:pPr>
            <w:pStyle w:val="TOC3"/>
            <w:tabs>
              <w:tab w:val="right" w:leader="dot" w:pos="9016"/>
            </w:tabs>
            <w:rPr>
              <w:ins w:id="27" w:author="Michael R. Bell" w:date="2013-05-07T12:28:00Z"/>
              <w:rFonts w:asciiTheme="minorHAnsi" w:eastAsiaTheme="minorEastAsia" w:hAnsiTheme="minorHAnsi" w:cstheme="minorBidi"/>
              <w:noProof/>
              <w:lang w:eastAsia="en-GB"/>
            </w:rPr>
          </w:pPr>
          <w:ins w:id="28"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"_Toc355693037"</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1.0</w:t>
            </w:r>
            <w:r>
              <w:rPr>
                <w:noProof/>
                <w:webHidden/>
              </w:rPr>
              <w:tab/>
            </w:r>
            <w:r>
              <w:rPr>
                <w:noProof/>
                <w:webHidden/>
              </w:rPr>
              <w:fldChar w:fldCharType="begin"/>
            </w:r>
            <w:r>
              <w:rPr>
                <w:noProof/>
                <w:webHidden/>
              </w:rPr>
              <w:instrText xml:space="preserve"> PAGEREF _Toc355693037 \h </w:instrText>
            </w:r>
            <w:r>
              <w:rPr>
                <w:noProof/>
                <w:webHidden/>
              </w:rPr>
            </w:r>
          </w:ins>
          <w:r>
            <w:rPr>
              <w:noProof/>
              <w:webHidden/>
            </w:rPr>
            <w:fldChar w:fldCharType="separate"/>
          </w:r>
          <w:ins w:id="29" w:author="Michael R. Bell" w:date="2013-05-07T12:28:00Z">
            <w:r>
              <w:rPr>
                <w:noProof/>
                <w:webHidden/>
              </w:rPr>
              <w:t>11</w:t>
            </w:r>
            <w:r>
              <w:rPr>
                <w:noProof/>
                <w:webHidden/>
              </w:rPr>
              <w:fldChar w:fldCharType="end"/>
            </w:r>
            <w:r w:rsidRPr="00F75460">
              <w:rPr>
                <w:rStyle w:val="Hyperlink"/>
                <w:noProof/>
              </w:rPr>
              <w:fldChar w:fldCharType="end"/>
            </w:r>
          </w:ins>
        </w:p>
        <w:p w14:paraId="2D905582" w14:textId="77777777" w:rsidR="00653744" w:rsidRDefault="00653744">
          <w:pPr>
            <w:pStyle w:val="TOC1"/>
            <w:tabs>
              <w:tab w:val="right" w:leader="dot" w:pos="9016"/>
            </w:tabs>
            <w:rPr>
              <w:ins w:id="30" w:author="Michael R. Bell" w:date="2013-05-07T12:28:00Z"/>
              <w:rFonts w:asciiTheme="minorHAnsi" w:eastAsiaTheme="minorEastAsia" w:hAnsiTheme="minorHAnsi" w:cstheme="minorBidi"/>
              <w:noProof/>
              <w:lang w:eastAsia="en-GB"/>
            </w:rPr>
          </w:pPr>
          <w:ins w:id="31"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"_Toc355693038"</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Examples of outputs</w:t>
            </w:r>
            <w:r>
              <w:rPr>
                <w:noProof/>
                <w:webHidden/>
              </w:rPr>
              <w:tab/>
            </w:r>
            <w:r>
              <w:rPr>
                <w:noProof/>
                <w:webHidden/>
              </w:rPr>
              <w:fldChar w:fldCharType="begin"/>
            </w:r>
            <w:r>
              <w:rPr>
                <w:noProof/>
                <w:webHidden/>
              </w:rPr>
              <w:instrText xml:space="preserve"> PAGEREF _Toc355693038 \h </w:instrText>
            </w:r>
            <w:r>
              <w:rPr>
                <w:noProof/>
                <w:webHidden/>
              </w:rPr>
            </w:r>
          </w:ins>
          <w:r>
            <w:rPr>
              <w:noProof/>
              <w:webHidden/>
            </w:rPr>
            <w:fldChar w:fldCharType="separate"/>
          </w:r>
          <w:ins w:id="32" w:author="Michael R. Bell" w:date="2013-05-07T12:28:00Z">
            <w:r>
              <w:rPr>
                <w:noProof/>
                <w:webHidden/>
              </w:rPr>
              <w:t>13</w:t>
            </w:r>
            <w:r>
              <w:rPr>
                <w:noProof/>
                <w:webHidden/>
              </w:rPr>
              <w:fldChar w:fldCharType="end"/>
            </w:r>
            <w:r w:rsidRPr="00F75460">
              <w:rPr>
                <w:rStyle w:val="Hyperlink"/>
                <w:noProof/>
              </w:rPr>
              <w:fldChar w:fldCharType="end"/>
            </w:r>
          </w:ins>
        </w:p>
        <w:p w14:paraId="152D1BC5" w14:textId="77777777" w:rsidR="00653744" w:rsidRDefault="00653744">
          <w:pPr>
            <w:pStyle w:val="TOC1"/>
            <w:tabs>
              <w:tab w:val="right" w:leader="dot" w:pos="9016"/>
            </w:tabs>
            <w:rPr>
              <w:ins w:id="33" w:author="Michael R. Bell" w:date="2013-05-07T12:28:00Z"/>
              <w:rFonts w:asciiTheme="minorHAnsi" w:eastAsiaTheme="minorEastAsia" w:hAnsiTheme="minorHAnsi" w:cstheme="minorBidi"/>
              <w:noProof/>
              <w:lang w:eastAsia="en-GB"/>
            </w:rPr>
          </w:pPr>
          <w:ins w:id="34"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"_Toc355693039"</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thaughts about layout</w:t>
            </w:r>
            <w:r>
              <w:rPr>
                <w:noProof/>
                <w:webHidden/>
              </w:rPr>
              <w:tab/>
            </w:r>
            <w:r>
              <w:rPr>
                <w:noProof/>
                <w:webHidden/>
              </w:rPr>
              <w:fldChar w:fldCharType="begin"/>
            </w:r>
            <w:r>
              <w:rPr>
                <w:noProof/>
                <w:webHidden/>
              </w:rPr>
              <w:instrText xml:space="preserve"> PAGEREF _Toc355693039 \h </w:instrText>
            </w:r>
            <w:r>
              <w:rPr>
                <w:noProof/>
                <w:webHidden/>
              </w:rPr>
            </w:r>
          </w:ins>
          <w:r>
            <w:rPr>
              <w:noProof/>
              <w:webHidden/>
            </w:rPr>
            <w:fldChar w:fldCharType="separate"/>
          </w:r>
          <w:ins w:id="35" w:author="Michael R. Bell" w:date="2013-05-07T12:28:00Z">
            <w:r>
              <w:rPr>
                <w:noProof/>
                <w:webHidden/>
              </w:rPr>
              <w:t>14</w:t>
            </w:r>
            <w:r>
              <w:rPr>
                <w:noProof/>
                <w:webHidden/>
              </w:rPr>
              <w:fldChar w:fldCharType="end"/>
            </w:r>
            <w:r w:rsidRPr="00F75460">
              <w:rPr>
                <w:rStyle w:val="Hyperlink"/>
                <w:noProof/>
              </w:rPr>
              <w:fldChar w:fldCharType="end"/>
            </w:r>
          </w:ins>
        </w:p>
        <w:p w14:paraId="7E8F093D" w14:textId="77777777" w:rsidR="00653744" w:rsidRDefault="00653744">
          <w:pPr>
            <w:pStyle w:val="TOC2"/>
            <w:tabs>
              <w:tab w:val="right" w:leader="dot" w:pos="9016"/>
            </w:tabs>
            <w:rPr>
              <w:ins w:id="36" w:author="Michael R. Bell" w:date="2013-05-07T12:28:00Z"/>
              <w:rFonts w:asciiTheme="minorHAnsi" w:eastAsiaTheme="minorEastAsia" w:hAnsiTheme="minorHAnsi" w:cstheme="minorBidi"/>
              <w:noProof/>
              <w:lang w:eastAsia="en-GB"/>
            </w:rPr>
          </w:pPr>
          <w:ins w:id="37"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"_Toc355693040"</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Track Layout</w:t>
            </w:r>
            <w:r>
              <w:rPr>
                <w:noProof/>
                <w:webHidden/>
              </w:rPr>
              <w:tab/>
            </w:r>
            <w:r>
              <w:rPr>
                <w:noProof/>
                <w:webHidden/>
              </w:rPr>
              <w:fldChar w:fldCharType="begin"/>
            </w:r>
            <w:r>
              <w:rPr>
                <w:noProof/>
                <w:webHidden/>
              </w:rPr>
              <w:instrText xml:space="preserve"> PAGEREF _Toc355693040 \h </w:instrText>
            </w:r>
            <w:r>
              <w:rPr>
                <w:noProof/>
                <w:webHidden/>
              </w:rPr>
            </w:r>
          </w:ins>
          <w:r>
            <w:rPr>
              <w:noProof/>
              <w:webHidden/>
            </w:rPr>
            <w:fldChar w:fldCharType="separate"/>
          </w:r>
          <w:ins w:id="38" w:author="Michael R. Bell" w:date="2013-05-07T12:28:00Z">
            <w:r>
              <w:rPr>
                <w:noProof/>
                <w:webHidden/>
              </w:rPr>
              <w:t>14</w:t>
            </w:r>
            <w:r>
              <w:rPr>
                <w:noProof/>
                <w:webHidden/>
              </w:rPr>
              <w:fldChar w:fldCharType="end"/>
            </w:r>
            <w:r w:rsidRPr="00F75460">
              <w:rPr>
                <w:rStyle w:val="Hyperlink"/>
                <w:noProof/>
              </w:rPr>
              <w:fldChar w:fldCharType="end"/>
            </w:r>
          </w:ins>
        </w:p>
        <w:p w14:paraId="50625D99" w14:textId="77777777" w:rsidR="00653744" w:rsidRDefault="00653744">
          <w:pPr>
            <w:pStyle w:val="TOC1"/>
            <w:tabs>
              <w:tab w:val="right" w:leader="dot" w:pos="9016"/>
            </w:tabs>
            <w:rPr>
              <w:ins w:id="39" w:author="Michael R. Bell" w:date="2013-05-07T12:28:00Z"/>
              <w:rFonts w:asciiTheme="minorHAnsi" w:eastAsiaTheme="minorEastAsia" w:hAnsiTheme="minorHAnsi" w:cstheme="minorBidi"/>
              <w:noProof/>
              <w:lang w:eastAsia="en-GB"/>
            </w:rPr>
          </w:pPr>
          <w:ins w:id="40"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"_Toc355693041"</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Nature of the solution</w:t>
            </w:r>
            <w:r>
              <w:rPr>
                <w:noProof/>
                <w:webHidden/>
              </w:rPr>
              <w:tab/>
            </w:r>
            <w:r>
              <w:rPr>
                <w:noProof/>
                <w:webHidden/>
              </w:rPr>
              <w:fldChar w:fldCharType="begin"/>
            </w:r>
            <w:r>
              <w:rPr>
                <w:noProof/>
                <w:webHidden/>
              </w:rPr>
              <w:instrText xml:space="preserve"> PAGEREF _Toc355693041 \h </w:instrText>
            </w:r>
            <w:r>
              <w:rPr>
                <w:noProof/>
                <w:webHidden/>
              </w:rPr>
            </w:r>
          </w:ins>
          <w:r>
            <w:rPr>
              <w:noProof/>
              <w:webHidden/>
            </w:rPr>
            <w:fldChar w:fldCharType="separate"/>
          </w:r>
          <w:ins w:id="41" w:author="Michael R. Bell" w:date="2013-05-07T12:28:00Z">
            <w:r>
              <w:rPr>
                <w:noProof/>
                <w:webHidden/>
              </w:rPr>
              <w:t>17</w:t>
            </w:r>
            <w:r>
              <w:rPr>
                <w:noProof/>
                <w:webHidden/>
              </w:rPr>
              <w:fldChar w:fldCharType="end"/>
            </w:r>
            <w:r w:rsidRPr="00F75460">
              <w:rPr>
                <w:rStyle w:val="Hyperlink"/>
                <w:noProof/>
              </w:rPr>
              <w:fldChar w:fldCharType="end"/>
            </w:r>
          </w:ins>
        </w:p>
        <w:p w14:paraId="68AD9AE9" w14:textId="77777777" w:rsidR="00653744" w:rsidRDefault="00653744">
          <w:pPr>
            <w:pStyle w:val="TOC2"/>
            <w:tabs>
              <w:tab w:val="right" w:leader="dot" w:pos="9016"/>
            </w:tabs>
            <w:rPr>
              <w:ins w:id="42" w:author="Michael R. Bell" w:date="2013-05-07T12:28:00Z"/>
              <w:rFonts w:asciiTheme="minorHAnsi" w:eastAsiaTheme="minorEastAsia" w:hAnsiTheme="minorHAnsi" w:cstheme="minorBidi"/>
              <w:noProof/>
              <w:lang w:eastAsia="en-GB"/>
            </w:rPr>
          </w:pPr>
          <w:ins w:id="43"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"_Toc355693042"</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Design Objectives</w:t>
            </w:r>
            <w:r>
              <w:rPr>
                <w:noProof/>
                <w:webHidden/>
              </w:rPr>
              <w:tab/>
            </w:r>
            <w:r>
              <w:rPr>
                <w:noProof/>
                <w:webHidden/>
              </w:rPr>
              <w:fldChar w:fldCharType="begin"/>
            </w:r>
            <w:r>
              <w:rPr>
                <w:noProof/>
                <w:webHidden/>
              </w:rPr>
              <w:instrText xml:space="preserve"> PAGEREF _Toc355693042 \h </w:instrText>
            </w:r>
            <w:r>
              <w:rPr>
                <w:noProof/>
                <w:webHidden/>
              </w:rPr>
            </w:r>
          </w:ins>
          <w:r>
            <w:rPr>
              <w:noProof/>
              <w:webHidden/>
            </w:rPr>
            <w:fldChar w:fldCharType="separate"/>
          </w:r>
          <w:ins w:id="44" w:author="Michael R. Bell" w:date="2013-05-07T12:28:00Z">
            <w:r>
              <w:rPr>
                <w:noProof/>
                <w:webHidden/>
              </w:rPr>
              <w:t>17</w:t>
            </w:r>
            <w:r>
              <w:rPr>
                <w:noProof/>
                <w:webHidden/>
              </w:rPr>
              <w:fldChar w:fldCharType="end"/>
            </w:r>
            <w:r w:rsidRPr="00F75460">
              <w:rPr>
                <w:rStyle w:val="Hyperlink"/>
                <w:noProof/>
              </w:rPr>
              <w:fldChar w:fldCharType="end"/>
            </w:r>
          </w:ins>
        </w:p>
        <w:p w14:paraId="671CBECC" w14:textId="77777777" w:rsidR="00653744" w:rsidRDefault="00653744">
          <w:pPr>
            <w:pStyle w:val="TOC2"/>
            <w:tabs>
              <w:tab w:val="right" w:leader="dot" w:pos="9016"/>
            </w:tabs>
            <w:rPr>
              <w:ins w:id="45" w:author="Michael R. Bell" w:date="2013-05-07T12:28:00Z"/>
              <w:rFonts w:asciiTheme="minorHAnsi" w:eastAsiaTheme="minorEastAsia" w:hAnsiTheme="minorHAnsi" w:cstheme="minorBidi"/>
              <w:noProof/>
              <w:lang w:eastAsia="en-GB"/>
            </w:rPr>
          </w:pPr>
          <w:ins w:id="46"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"_Toc355693043"</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Hardware</w:t>
            </w:r>
            <w:r>
              <w:rPr>
                <w:noProof/>
                <w:webHidden/>
              </w:rPr>
              <w:tab/>
            </w:r>
            <w:r>
              <w:rPr>
                <w:noProof/>
                <w:webHidden/>
              </w:rPr>
              <w:fldChar w:fldCharType="begin"/>
            </w:r>
            <w:r>
              <w:rPr>
                <w:noProof/>
                <w:webHidden/>
              </w:rPr>
              <w:instrText xml:space="preserve"> PAGEREF _Toc355693043 \h </w:instrText>
            </w:r>
            <w:r>
              <w:rPr>
                <w:noProof/>
                <w:webHidden/>
              </w:rPr>
            </w:r>
          </w:ins>
          <w:r>
            <w:rPr>
              <w:noProof/>
              <w:webHidden/>
            </w:rPr>
            <w:fldChar w:fldCharType="separate"/>
          </w:r>
          <w:ins w:id="47" w:author="Michael R. Bell" w:date="2013-05-07T12:28:00Z">
            <w:r>
              <w:rPr>
                <w:noProof/>
                <w:webHidden/>
              </w:rPr>
              <w:t>17</w:t>
            </w:r>
            <w:r>
              <w:rPr>
                <w:noProof/>
                <w:webHidden/>
              </w:rPr>
              <w:fldChar w:fldCharType="end"/>
            </w:r>
            <w:r w:rsidRPr="00F75460">
              <w:rPr>
                <w:rStyle w:val="Hyperlink"/>
                <w:noProof/>
              </w:rPr>
              <w:fldChar w:fldCharType="end"/>
            </w:r>
          </w:ins>
        </w:p>
        <w:p w14:paraId="54D0965D" w14:textId="77777777" w:rsidR="00653744" w:rsidRDefault="00653744">
          <w:pPr>
            <w:pStyle w:val="TOC3"/>
            <w:tabs>
              <w:tab w:val="right" w:leader="dot" w:pos="9016"/>
            </w:tabs>
            <w:rPr>
              <w:ins w:id="48" w:author="Michael R. Bell" w:date="2013-05-07T12:28:00Z"/>
              <w:rFonts w:asciiTheme="minorHAnsi" w:eastAsiaTheme="minorEastAsia" w:hAnsiTheme="minorHAnsi" w:cstheme="minorBidi"/>
              <w:noProof/>
              <w:lang w:eastAsia="en-GB"/>
            </w:rPr>
          </w:pPr>
          <w:ins w:id="49"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"_Toc355693044"</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Prototyping board</w:t>
            </w:r>
            <w:r>
              <w:rPr>
                <w:noProof/>
                <w:webHidden/>
              </w:rPr>
              <w:tab/>
            </w:r>
            <w:r>
              <w:rPr>
                <w:noProof/>
                <w:webHidden/>
              </w:rPr>
              <w:fldChar w:fldCharType="begin"/>
            </w:r>
            <w:r>
              <w:rPr>
                <w:noProof/>
                <w:webHidden/>
              </w:rPr>
              <w:instrText xml:space="preserve"> PAGEREF _Toc355693044 \h </w:instrText>
            </w:r>
            <w:r>
              <w:rPr>
                <w:noProof/>
                <w:webHidden/>
              </w:rPr>
            </w:r>
          </w:ins>
          <w:r>
            <w:rPr>
              <w:noProof/>
              <w:webHidden/>
            </w:rPr>
            <w:fldChar w:fldCharType="separate"/>
          </w:r>
          <w:ins w:id="50" w:author="Michael R. Bell" w:date="2013-05-07T12:28:00Z">
            <w:r>
              <w:rPr>
                <w:noProof/>
                <w:webHidden/>
              </w:rPr>
              <w:t>17</w:t>
            </w:r>
            <w:r>
              <w:rPr>
                <w:noProof/>
                <w:webHidden/>
              </w:rPr>
              <w:fldChar w:fldCharType="end"/>
            </w:r>
            <w:r w:rsidRPr="00F75460">
              <w:rPr>
                <w:rStyle w:val="Hyperlink"/>
                <w:noProof/>
              </w:rPr>
              <w:fldChar w:fldCharType="end"/>
            </w:r>
          </w:ins>
        </w:p>
        <w:p w14:paraId="61254A18" w14:textId="77777777" w:rsidR="00653744" w:rsidRDefault="00653744">
          <w:pPr>
            <w:pStyle w:val="TOC3"/>
            <w:tabs>
              <w:tab w:val="right" w:leader="dot" w:pos="9016"/>
            </w:tabs>
            <w:rPr>
              <w:ins w:id="51" w:author="Michael R. Bell" w:date="2013-05-07T12:28:00Z"/>
              <w:rFonts w:asciiTheme="minorHAnsi" w:eastAsiaTheme="minorEastAsia" w:hAnsiTheme="minorHAnsi" w:cstheme="minorBidi"/>
              <w:noProof/>
              <w:lang w:eastAsia="en-GB"/>
            </w:rPr>
          </w:pPr>
          <w:ins w:id="52"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"_Toc355693045"</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Motor Control Board</w:t>
            </w:r>
            <w:r>
              <w:rPr>
                <w:noProof/>
                <w:webHidden/>
              </w:rPr>
              <w:tab/>
            </w:r>
            <w:r>
              <w:rPr>
                <w:noProof/>
                <w:webHidden/>
              </w:rPr>
              <w:fldChar w:fldCharType="begin"/>
            </w:r>
            <w:r>
              <w:rPr>
                <w:noProof/>
                <w:webHidden/>
              </w:rPr>
              <w:instrText xml:space="preserve"> PAGEREF _Toc355693045 \h </w:instrText>
            </w:r>
            <w:r>
              <w:rPr>
                <w:noProof/>
                <w:webHidden/>
              </w:rPr>
            </w:r>
          </w:ins>
          <w:r>
            <w:rPr>
              <w:noProof/>
              <w:webHidden/>
            </w:rPr>
            <w:fldChar w:fldCharType="separate"/>
          </w:r>
          <w:ins w:id="53" w:author="Michael R. Bell" w:date="2013-05-07T12:28:00Z">
            <w:r>
              <w:rPr>
                <w:noProof/>
                <w:webHidden/>
              </w:rPr>
              <w:t>17</w:t>
            </w:r>
            <w:r>
              <w:rPr>
                <w:noProof/>
                <w:webHidden/>
              </w:rPr>
              <w:fldChar w:fldCharType="end"/>
            </w:r>
            <w:r w:rsidRPr="00F75460">
              <w:rPr>
                <w:rStyle w:val="Hyperlink"/>
                <w:noProof/>
              </w:rPr>
              <w:fldChar w:fldCharType="end"/>
            </w:r>
          </w:ins>
        </w:p>
        <w:p w14:paraId="6E987287" w14:textId="77777777" w:rsidR="00653744" w:rsidRDefault="00653744">
          <w:pPr>
            <w:pStyle w:val="TOC3"/>
            <w:tabs>
              <w:tab w:val="right" w:leader="dot" w:pos="9016"/>
            </w:tabs>
            <w:rPr>
              <w:ins w:id="54" w:author="Michael R. Bell" w:date="2013-05-07T12:28:00Z"/>
              <w:rFonts w:asciiTheme="minorHAnsi" w:eastAsiaTheme="minorEastAsia" w:hAnsiTheme="minorHAnsi" w:cstheme="minorBidi"/>
              <w:noProof/>
              <w:lang w:eastAsia="en-GB"/>
            </w:rPr>
          </w:pPr>
          <w:ins w:id="55"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"_Toc355693046"</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output display</w:t>
            </w:r>
            <w:r>
              <w:rPr>
                <w:noProof/>
                <w:webHidden/>
              </w:rPr>
              <w:tab/>
            </w:r>
            <w:r>
              <w:rPr>
                <w:noProof/>
                <w:webHidden/>
              </w:rPr>
              <w:fldChar w:fldCharType="begin"/>
            </w:r>
            <w:r>
              <w:rPr>
                <w:noProof/>
                <w:webHidden/>
              </w:rPr>
              <w:instrText xml:space="preserve"> PAGEREF _Toc355693046 \h </w:instrText>
            </w:r>
            <w:r>
              <w:rPr>
                <w:noProof/>
                <w:webHidden/>
              </w:rPr>
            </w:r>
          </w:ins>
          <w:r>
            <w:rPr>
              <w:noProof/>
              <w:webHidden/>
            </w:rPr>
            <w:fldChar w:fldCharType="separate"/>
          </w:r>
          <w:ins w:id="56" w:author="Michael R. Bell" w:date="2013-05-07T12:28:00Z">
            <w:r>
              <w:rPr>
                <w:noProof/>
                <w:webHidden/>
              </w:rPr>
              <w:t>18</w:t>
            </w:r>
            <w:r>
              <w:rPr>
                <w:noProof/>
                <w:webHidden/>
              </w:rPr>
              <w:fldChar w:fldCharType="end"/>
            </w:r>
            <w:r w:rsidRPr="00F75460">
              <w:rPr>
                <w:rStyle w:val="Hyperlink"/>
                <w:noProof/>
              </w:rPr>
              <w:fldChar w:fldCharType="end"/>
            </w:r>
          </w:ins>
        </w:p>
        <w:p w14:paraId="696E8FE3" w14:textId="77777777" w:rsidR="00653744" w:rsidRDefault="00653744">
          <w:pPr>
            <w:pStyle w:val="TOC3"/>
            <w:tabs>
              <w:tab w:val="right" w:leader="dot" w:pos="9016"/>
            </w:tabs>
            <w:rPr>
              <w:ins w:id="57" w:author="Michael R. Bell" w:date="2013-05-07T12:28:00Z"/>
              <w:rFonts w:asciiTheme="minorHAnsi" w:eastAsiaTheme="minorEastAsia" w:hAnsiTheme="minorHAnsi" w:cstheme="minorBidi"/>
              <w:noProof/>
              <w:lang w:eastAsia="en-GB"/>
            </w:rPr>
          </w:pPr>
          <w:ins w:id="58"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"_Toc355693047"</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Track</w:t>
            </w:r>
            <w:r>
              <w:rPr>
                <w:noProof/>
                <w:webHidden/>
              </w:rPr>
              <w:tab/>
            </w:r>
            <w:r>
              <w:rPr>
                <w:noProof/>
                <w:webHidden/>
              </w:rPr>
              <w:fldChar w:fldCharType="begin"/>
            </w:r>
            <w:r>
              <w:rPr>
                <w:noProof/>
                <w:webHidden/>
              </w:rPr>
              <w:instrText xml:space="preserve"> PAGEREF _Toc355693047 \h </w:instrText>
            </w:r>
            <w:r>
              <w:rPr>
                <w:noProof/>
                <w:webHidden/>
              </w:rPr>
            </w:r>
          </w:ins>
          <w:r>
            <w:rPr>
              <w:noProof/>
              <w:webHidden/>
            </w:rPr>
            <w:fldChar w:fldCharType="separate"/>
          </w:r>
          <w:ins w:id="59" w:author="Michael R. Bell" w:date="2013-05-07T12:28:00Z">
            <w:r>
              <w:rPr>
                <w:noProof/>
                <w:webHidden/>
              </w:rPr>
              <w:t>19</w:t>
            </w:r>
            <w:r>
              <w:rPr>
                <w:noProof/>
                <w:webHidden/>
              </w:rPr>
              <w:fldChar w:fldCharType="end"/>
            </w:r>
            <w:r w:rsidRPr="00F75460">
              <w:rPr>
                <w:rStyle w:val="Hyperlink"/>
                <w:noProof/>
              </w:rPr>
              <w:fldChar w:fldCharType="end"/>
            </w:r>
          </w:ins>
        </w:p>
        <w:p w14:paraId="5192F891" w14:textId="77777777" w:rsidR="00653744" w:rsidRDefault="00653744">
          <w:pPr>
            <w:pStyle w:val="TOC3"/>
            <w:tabs>
              <w:tab w:val="right" w:leader="dot" w:pos="9016"/>
            </w:tabs>
            <w:rPr>
              <w:ins w:id="60" w:author="Michael R. Bell" w:date="2013-05-07T12:28:00Z"/>
              <w:rFonts w:asciiTheme="minorHAnsi" w:eastAsiaTheme="minorEastAsia" w:hAnsiTheme="minorHAnsi" w:cstheme="minorBidi"/>
              <w:noProof/>
              <w:lang w:eastAsia="en-GB"/>
            </w:rPr>
          </w:pPr>
          <w:ins w:id="61"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"_Toc355693048"</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Isolatable Sidings</w:t>
            </w:r>
            <w:r>
              <w:rPr>
                <w:noProof/>
                <w:webHidden/>
              </w:rPr>
              <w:tab/>
            </w:r>
            <w:r>
              <w:rPr>
                <w:noProof/>
                <w:webHidden/>
              </w:rPr>
              <w:fldChar w:fldCharType="begin"/>
            </w:r>
            <w:r>
              <w:rPr>
                <w:noProof/>
                <w:webHidden/>
              </w:rPr>
              <w:instrText xml:space="preserve"> PAGEREF _Toc355693048 \h </w:instrText>
            </w:r>
            <w:r>
              <w:rPr>
                <w:noProof/>
                <w:webHidden/>
              </w:rPr>
            </w:r>
          </w:ins>
          <w:r>
            <w:rPr>
              <w:noProof/>
              <w:webHidden/>
            </w:rPr>
            <w:fldChar w:fldCharType="separate"/>
          </w:r>
          <w:ins w:id="62" w:author="Michael R. Bell" w:date="2013-05-07T12:28:00Z">
            <w:r>
              <w:rPr>
                <w:noProof/>
                <w:webHidden/>
              </w:rPr>
              <w:t>21</w:t>
            </w:r>
            <w:r>
              <w:rPr>
                <w:noProof/>
                <w:webHidden/>
              </w:rPr>
              <w:fldChar w:fldCharType="end"/>
            </w:r>
            <w:r w:rsidRPr="00F75460">
              <w:rPr>
                <w:rStyle w:val="Hyperlink"/>
                <w:noProof/>
              </w:rPr>
              <w:fldChar w:fldCharType="end"/>
            </w:r>
          </w:ins>
        </w:p>
        <w:p w14:paraId="0E56AB3F" w14:textId="77777777" w:rsidR="00653744" w:rsidRDefault="00653744">
          <w:pPr>
            <w:pStyle w:val="TOC3"/>
            <w:tabs>
              <w:tab w:val="right" w:leader="dot" w:pos="9016"/>
            </w:tabs>
            <w:rPr>
              <w:ins w:id="63" w:author="Michael R. Bell" w:date="2013-05-07T12:28:00Z"/>
              <w:rFonts w:asciiTheme="minorHAnsi" w:eastAsiaTheme="minorEastAsia" w:hAnsiTheme="minorHAnsi" w:cstheme="minorBidi"/>
              <w:noProof/>
              <w:lang w:eastAsia="en-GB"/>
            </w:rPr>
          </w:pPr>
          <w:ins w:id="64"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"_Toc355693049"</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Location detection</w:t>
            </w:r>
            <w:r>
              <w:rPr>
                <w:noProof/>
                <w:webHidden/>
              </w:rPr>
              <w:tab/>
            </w:r>
            <w:r>
              <w:rPr>
                <w:noProof/>
                <w:webHidden/>
              </w:rPr>
              <w:fldChar w:fldCharType="begin"/>
            </w:r>
            <w:r>
              <w:rPr>
                <w:noProof/>
                <w:webHidden/>
              </w:rPr>
              <w:instrText xml:space="preserve"> PAGEREF _Toc355693049 \h </w:instrText>
            </w:r>
            <w:r>
              <w:rPr>
                <w:noProof/>
                <w:webHidden/>
              </w:rPr>
            </w:r>
          </w:ins>
          <w:r>
            <w:rPr>
              <w:noProof/>
              <w:webHidden/>
            </w:rPr>
            <w:fldChar w:fldCharType="separate"/>
          </w:r>
          <w:ins w:id="65" w:author="Michael R. Bell" w:date="2013-05-07T12:28:00Z">
            <w:r>
              <w:rPr>
                <w:noProof/>
                <w:webHidden/>
              </w:rPr>
              <w:t>22</w:t>
            </w:r>
            <w:r>
              <w:rPr>
                <w:noProof/>
                <w:webHidden/>
              </w:rPr>
              <w:fldChar w:fldCharType="end"/>
            </w:r>
            <w:r w:rsidRPr="00F75460">
              <w:rPr>
                <w:rStyle w:val="Hyperlink"/>
                <w:noProof/>
              </w:rPr>
              <w:fldChar w:fldCharType="end"/>
            </w:r>
          </w:ins>
        </w:p>
        <w:p w14:paraId="2DF437D3" w14:textId="77777777" w:rsidR="00653744" w:rsidRDefault="00653744">
          <w:pPr>
            <w:pStyle w:val="TOC3"/>
            <w:tabs>
              <w:tab w:val="right" w:leader="dot" w:pos="9016"/>
            </w:tabs>
            <w:rPr>
              <w:ins w:id="66" w:author="Michael R. Bell" w:date="2013-05-07T12:28:00Z"/>
              <w:rFonts w:asciiTheme="minorHAnsi" w:eastAsiaTheme="minorEastAsia" w:hAnsiTheme="minorHAnsi" w:cstheme="minorBidi"/>
              <w:noProof/>
              <w:lang w:eastAsia="en-GB"/>
            </w:rPr>
          </w:pPr>
          <w:ins w:id="67"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"_Toc355693050"</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lang w:eastAsia="en-GB"/>
              </w:rPr>
              <w:t>Point Control</w:t>
            </w:r>
            <w:r>
              <w:rPr>
                <w:noProof/>
                <w:webHidden/>
              </w:rPr>
              <w:tab/>
            </w:r>
            <w:r>
              <w:rPr>
                <w:noProof/>
                <w:webHidden/>
              </w:rPr>
              <w:fldChar w:fldCharType="begin"/>
            </w:r>
            <w:r>
              <w:rPr>
                <w:noProof/>
                <w:webHidden/>
              </w:rPr>
              <w:instrText xml:space="preserve"> PAGEREF _Toc355693050 \h </w:instrText>
            </w:r>
            <w:r>
              <w:rPr>
                <w:noProof/>
                <w:webHidden/>
              </w:rPr>
            </w:r>
          </w:ins>
          <w:r>
            <w:rPr>
              <w:noProof/>
              <w:webHidden/>
            </w:rPr>
            <w:fldChar w:fldCharType="separate"/>
          </w:r>
          <w:ins w:id="68" w:author="Michael R. Bell" w:date="2013-05-07T12:28:00Z">
            <w:r>
              <w:rPr>
                <w:noProof/>
                <w:webHidden/>
              </w:rPr>
              <w:t>24</w:t>
            </w:r>
            <w:r>
              <w:rPr>
                <w:noProof/>
                <w:webHidden/>
              </w:rPr>
              <w:fldChar w:fldCharType="end"/>
            </w:r>
            <w:r w:rsidRPr="00F75460">
              <w:rPr>
                <w:rStyle w:val="Hyperlink"/>
                <w:noProof/>
              </w:rPr>
              <w:fldChar w:fldCharType="end"/>
            </w:r>
          </w:ins>
        </w:p>
        <w:p w14:paraId="0D0E6C60" w14:textId="77777777" w:rsidR="00653744" w:rsidRDefault="00653744">
          <w:pPr>
            <w:pStyle w:val="TOC2"/>
            <w:tabs>
              <w:tab w:val="right" w:leader="dot" w:pos="9016"/>
            </w:tabs>
            <w:rPr>
              <w:ins w:id="69" w:author="Michael R. Bell" w:date="2013-05-07T12:28:00Z"/>
              <w:rFonts w:asciiTheme="minorHAnsi" w:eastAsiaTheme="minorEastAsia" w:hAnsiTheme="minorHAnsi" w:cstheme="minorBidi"/>
              <w:noProof/>
              <w:lang w:eastAsia="en-GB"/>
            </w:rPr>
          </w:pPr>
          <w:ins w:id="70"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"_Toc355693051"</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Software</w:t>
            </w:r>
            <w:r>
              <w:rPr>
                <w:noProof/>
                <w:webHidden/>
              </w:rPr>
              <w:tab/>
            </w:r>
            <w:r>
              <w:rPr>
                <w:noProof/>
                <w:webHidden/>
              </w:rPr>
              <w:fldChar w:fldCharType="begin"/>
            </w:r>
            <w:r>
              <w:rPr>
                <w:noProof/>
                <w:webHidden/>
              </w:rPr>
              <w:instrText xml:space="preserve"> PAGEREF _Toc355693051 \h </w:instrText>
            </w:r>
            <w:r>
              <w:rPr>
                <w:noProof/>
                <w:webHidden/>
              </w:rPr>
            </w:r>
          </w:ins>
          <w:r>
            <w:rPr>
              <w:noProof/>
              <w:webHidden/>
            </w:rPr>
            <w:fldChar w:fldCharType="separate"/>
          </w:r>
          <w:ins w:id="71" w:author="Michael R. Bell" w:date="2013-05-07T12:28:00Z">
            <w:r>
              <w:rPr>
                <w:noProof/>
                <w:webHidden/>
              </w:rPr>
              <w:t>30</w:t>
            </w:r>
            <w:r>
              <w:rPr>
                <w:noProof/>
                <w:webHidden/>
              </w:rPr>
              <w:fldChar w:fldCharType="end"/>
            </w:r>
            <w:r w:rsidRPr="00F75460">
              <w:rPr>
                <w:rStyle w:val="Hyperlink"/>
                <w:noProof/>
              </w:rPr>
              <w:fldChar w:fldCharType="end"/>
            </w:r>
          </w:ins>
        </w:p>
        <w:p w14:paraId="7D6066BA" w14:textId="77777777" w:rsidR="00653744" w:rsidRDefault="00653744">
          <w:pPr>
            <w:pStyle w:val="TOC3"/>
            <w:tabs>
              <w:tab w:val="right" w:leader="dot" w:pos="9016"/>
            </w:tabs>
            <w:rPr>
              <w:ins w:id="72" w:author="Michael R. Bell" w:date="2013-05-07T12:28:00Z"/>
              <w:rFonts w:asciiTheme="minorHAnsi" w:eastAsiaTheme="minorEastAsia" w:hAnsiTheme="minorHAnsi" w:cstheme="minorBidi"/>
              <w:noProof/>
              <w:lang w:eastAsia="en-GB"/>
            </w:rPr>
          </w:pPr>
          <w:ins w:id="73"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"_Toc355693052"</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Design Objectives</w:t>
            </w:r>
            <w:r>
              <w:rPr>
                <w:noProof/>
                <w:webHidden/>
              </w:rPr>
              <w:tab/>
            </w:r>
            <w:r>
              <w:rPr>
                <w:noProof/>
                <w:webHidden/>
              </w:rPr>
              <w:fldChar w:fldCharType="begin"/>
            </w:r>
            <w:r>
              <w:rPr>
                <w:noProof/>
                <w:webHidden/>
              </w:rPr>
              <w:instrText xml:space="preserve"> PAGEREF _Toc355693052 \h </w:instrText>
            </w:r>
            <w:r>
              <w:rPr>
                <w:noProof/>
                <w:webHidden/>
              </w:rPr>
            </w:r>
          </w:ins>
          <w:r>
            <w:rPr>
              <w:noProof/>
              <w:webHidden/>
            </w:rPr>
            <w:fldChar w:fldCharType="separate"/>
          </w:r>
          <w:ins w:id="74" w:author="Michael R. Bell" w:date="2013-05-07T12:28:00Z">
            <w:r>
              <w:rPr>
                <w:noProof/>
                <w:webHidden/>
              </w:rPr>
              <w:t>30</w:t>
            </w:r>
            <w:r>
              <w:rPr>
                <w:noProof/>
                <w:webHidden/>
              </w:rPr>
              <w:fldChar w:fldCharType="end"/>
            </w:r>
            <w:r w:rsidRPr="00F75460">
              <w:rPr>
                <w:rStyle w:val="Hyperlink"/>
                <w:noProof/>
              </w:rPr>
              <w:fldChar w:fldCharType="end"/>
            </w:r>
          </w:ins>
        </w:p>
        <w:p w14:paraId="7651F530" w14:textId="77777777" w:rsidR="00653744" w:rsidRDefault="00653744">
          <w:pPr>
            <w:pStyle w:val="TOC3"/>
            <w:tabs>
              <w:tab w:val="right" w:leader="dot" w:pos="9016"/>
            </w:tabs>
            <w:rPr>
              <w:ins w:id="75" w:author="Michael R. Bell" w:date="2013-05-07T12:28:00Z"/>
              <w:rFonts w:asciiTheme="minorHAnsi" w:eastAsiaTheme="minorEastAsia" w:hAnsiTheme="minorHAnsi" w:cstheme="minorBidi"/>
              <w:noProof/>
              <w:lang w:eastAsia="en-GB"/>
            </w:rPr>
          </w:pPr>
          <w:ins w:id="76"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"_Toc355693053"</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Processes and modules</w:t>
            </w:r>
            <w:r>
              <w:rPr>
                <w:noProof/>
                <w:webHidden/>
              </w:rPr>
              <w:tab/>
            </w:r>
            <w:r>
              <w:rPr>
                <w:noProof/>
                <w:webHidden/>
              </w:rPr>
              <w:fldChar w:fldCharType="begin"/>
            </w:r>
            <w:r>
              <w:rPr>
                <w:noProof/>
                <w:webHidden/>
              </w:rPr>
              <w:instrText xml:space="preserve"> PAGEREF _Toc355693053 \h </w:instrText>
            </w:r>
            <w:r>
              <w:rPr>
                <w:noProof/>
                <w:webHidden/>
              </w:rPr>
            </w:r>
          </w:ins>
          <w:r>
            <w:rPr>
              <w:noProof/>
              <w:webHidden/>
            </w:rPr>
            <w:fldChar w:fldCharType="separate"/>
          </w:r>
          <w:ins w:id="77" w:author="Michael R. Bell" w:date="2013-05-07T12:28:00Z">
            <w:r>
              <w:rPr>
                <w:noProof/>
                <w:webHidden/>
              </w:rPr>
              <w:t>31</w:t>
            </w:r>
            <w:r>
              <w:rPr>
                <w:noProof/>
                <w:webHidden/>
              </w:rPr>
              <w:fldChar w:fldCharType="end"/>
            </w:r>
            <w:r w:rsidRPr="00F75460">
              <w:rPr>
                <w:rStyle w:val="Hyperlink"/>
                <w:noProof/>
              </w:rPr>
              <w:fldChar w:fldCharType="end"/>
            </w:r>
          </w:ins>
        </w:p>
        <w:p w14:paraId="413829F3" w14:textId="77777777" w:rsidR="00653744" w:rsidRDefault="00653744">
          <w:pPr>
            <w:pStyle w:val="TOC3"/>
            <w:tabs>
              <w:tab w:val="right" w:leader="dot" w:pos="9016"/>
            </w:tabs>
            <w:rPr>
              <w:ins w:id="78" w:author="Michael R. Bell" w:date="2013-05-07T12:28:00Z"/>
              <w:rFonts w:asciiTheme="minorHAnsi" w:eastAsiaTheme="minorEastAsia" w:hAnsiTheme="minorHAnsi" w:cstheme="minorBidi"/>
              <w:noProof/>
              <w:lang w:eastAsia="en-GB"/>
            </w:rPr>
          </w:pPr>
          <w:ins w:id="79"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"_Toc355693054"</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Data Structures</w:t>
            </w:r>
            <w:r>
              <w:rPr>
                <w:noProof/>
                <w:webHidden/>
              </w:rPr>
              <w:tab/>
            </w:r>
            <w:r>
              <w:rPr>
                <w:noProof/>
                <w:webHidden/>
              </w:rPr>
              <w:fldChar w:fldCharType="begin"/>
            </w:r>
            <w:r>
              <w:rPr>
                <w:noProof/>
                <w:webHidden/>
              </w:rPr>
              <w:instrText xml:space="preserve"> PAGEREF _Toc355693054 \h </w:instrText>
            </w:r>
            <w:r>
              <w:rPr>
                <w:noProof/>
                <w:webHidden/>
              </w:rPr>
            </w:r>
          </w:ins>
          <w:r>
            <w:rPr>
              <w:noProof/>
              <w:webHidden/>
            </w:rPr>
            <w:fldChar w:fldCharType="separate"/>
          </w:r>
          <w:ins w:id="80" w:author="Michael R. Bell" w:date="2013-05-07T12:28:00Z">
            <w:r>
              <w:rPr>
                <w:noProof/>
                <w:webHidden/>
              </w:rPr>
              <w:t>32</w:t>
            </w:r>
            <w:r>
              <w:rPr>
                <w:noProof/>
                <w:webHidden/>
              </w:rPr>
              <w:fldChar w:fldCharType="end"/>
            </w:r>
            <w:r w:rsidRPr="00F75460">
              <w:rPr>
                <w:rStyle w:val="Hyperlink"/>
                <w:noProof/>
              </w:rPr>
              <w:fldChar w:fldCharType="end"/>
            </w:r>
          </w:ins>
        </w:p>
        <w:p w14:paraId="22AE1E54" w14:textId="77777777" w:rsidR="00653744" w:rsidRDefault="00653744">
          <w:pPr>
            <w:pStyle w:val="TOC1"/>
            <w:tabs>
              <w:tab w:val="right" w:leader="dot" w:pos="9016"/>
            </w:tabs>
            <w:rPr>
              <w:ins w:id="81" w:author="Michael R. Bell" w:date="2013-05-07T12:28:00Z"/>
              <w:rFonts w:asciiTheme="minorHAnsi" w:eastAsiaTheme="minorEastAsia" w:hAnsiTheme="minorHAnsi" w:cstheme="minorBidi"/>
              <w:noProof/>
              <w:lang w:eastAsia="en-GB"/>
            </w:rPr>
          </w:pPr>
          <w:ins w:id="82"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"_Toc355693055"</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Algorithms</w:t>
            </w:r>
            <w:r>
              <w:rPr>
                <w:noProof/>
                <w:webHidden/>
              </w:rPr>
              <w:tab/>
            </w:r>
            <w:r>
              <w:rPr>
                <w:noProof/>
                <w:webHidden/>
              </w:rPr>
              <w:fldChar w:fldCharType="begin"/>
            </w:r>
            <w:r>
              <w:rPr>
                <w:noProof/>
                <w:webHidden/>
              </w:rPr>
              <w:instrText xml:space="preserve"> PAGEREF _Toc355693055 \h </w:instrText>
            </w:r>
            <w:r>
              <w:rPr>
                <w:noProof/>
                <w:webHidden/>
              </w:rPr>
            </w:r>
          </w:ins>
          <w:r>
            <w:rPr>
              <w:noProof/>
              <w:webHidden/>
            </w:rPr>
            <w:fldChar w:fldCharType="separate"/>
          </w:r>
          <w:ins w:id="83" w:author="Michael R. Bell" w:date="2013-05-07T12:28:00Z">
            <w:r>
              <w:rPr>
                <w:noProof/>
                <w:webHidden/>
              </w:rPr>
              <w:t>34</w:t>
            </w:r>
            <w:r>
              <w:rPr>
                <w:noProof/>
                <w:webHidden/>
              </w:rPr>
              <w:fldChar w:fldCharType="end"/>
            </w:r>
            <w:r w:rsidRPr="00F75460">
              <w:rPr>
                <w:rStyle w:val="Hyperlink"/>
                <w:noProof/>
              </w:rPr>
              <w:fldChar w:fldCharType="end"/>
            </w:r>
          </w:ins>
        </w:p>
        <w:p w14:paraId="0CCE4832" w14:textId="77777777" w:rsidR="00653744" w:rsidRDefault="00653744">
          <w:pPr>
            <w:pStyle w:val="TOC1"/>
            <w:tabs>
              <w:tab w:val="right" w:leader="dot" w:pos="9016"/>
            </w:tabs>
            <w:rPr>
              <w:ins w:id="84" w:author="Michael R. Bell" w:date="2013-05-07T12:28:00Z"/>
              <w:rFonts w:asciiTheme="minorHAnsi" w:eastAsiaTheme="minorEastAsia" w:hAnsiTheme="minorHAnsi" w:cstheme="minorBidi"/>
              <w:noProof/>
              <w:lang w:eastAsia="en-GB"/>
            </w:rPr>
          </w:pPr>
          <w:ins w:id="85"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"_Toc355693056"</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Test Strategy</w:t>
            </w:r>
            <w:r>
              <w:rPr>
                <w:noProof/>
                <w:webHidden/>
              </w:rPr>
              <w:tab/>
            </w:r>
            <w:r>
              <w:rPr>
                <w:noProof/>
                <w:webHidden/>
              </w:rPr>
              <w:fldChar w:fldCharType="begin"/>
            </w:r>
            <w:r>
              <w:rPr>
                <w:noProof/>
                <w:webHidden/>
              </w:rPr>
              <w:instrText xml:space="preserve"> PAGEREF _Toc355693056 \h </w:instrText>
            </w:r>
            <w:r>
              <w:rPr>
                <w:noProof/>
                <w:webHidden/>
              </w:rPr>
            </w:r>
          </w:ins>
          <w:r>
            <w:rPr>
              <w:noProof/>
              <w:webHidden/>
            </w:rPr>
            <w:fldChar w:fldCharType="separate"/>
          </w:r>
          <w:ins w:id="86" w:author="Michael R. Bell" w:date="2013-05-07T12:28:00Z">
            <w:r>
              <w:rPr>
                <w:noProof/>
                <w:webHidden/>
              </w:rPr>
              <w:t>39</w:t>
            </w:r>
            <w:r>
              <w:rPr>
                <w:noProof/>
                <w:webHidden/>
              </w:rPr>
              <w:fldChar w:fldCharType="end"/>
            </w:r>
            <w:r w:rsidRPr="00F75460">
              <w:rPr>
                <w:rStyle w:val="Hyperlink"/>
                <w:noProof/>
              </w:rPr>
              <w:fldChar w:fldCharType="end"/>
            </w:r>
          </w:ins>
        </w:p>
        <w:p w14:paraId="60B46B2C" w14:textId="77777777" w:rsidR="00653744" w:rsidRDefault="00653744">
          <w:pPr>
            <w:pStyle w:val="TOC3"/>
            <w:tabs>
              <w:tab w:val="right" w:leader="dot" w:pos="9016"/>
            </w:tabs>
            <w:rPr>
              <w:ins w:id="87" w:author="Michael R. Bell" w:date="2013-05-07T12:28:00Z"/>
              <w:rFonts w:asciiTheme="minorHAnsi" w:eastAsiaTheme="minorEastAsia" w:hAnsiTheme="minorHAnsi" w:cstheme="minorBidi"/>
              <w:noProof/>
              <w:lang w:eastAsia="en-GB"/>
            </w:rPr>
          </w:pPr>
          <w:ins w:id="88"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"_Toc355693057"</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interface testing</w:t>
            </w:r>
            <w:r>
              <w:rPr>
                <w:noProof/>
                <w:webHidden/>
              </w:rPr>
              <w:tab/>
            </w:r>
            <w:r>
              <w:rPr>
                <w:noProof/>
                <w:webHidden/>
              </w:rPr>
              <w:fldChar w:fldCharType="begin"/>
            </w:r>
            <w:r>
              <w:rPr>
                <w:noProof/>
                <w:webHidden/>
              </w:rPr>
              <w:instrText xml:space="preserve"> PAGEREF _Toc355693057 \h </w:instrText>
            </w:r>
            <w:r>
              <w:rPr>
                <w:noProof/>
                <w:webHidden/>
              </w:rPr>
            </w:r>
          </w:ins>
          <w:r>
            <w:rPr>
              <w:noProof/>
              <w:webHidden/>
            </w:rPr>
            <w:fldChar w:fldCharType="separate"/>
          </w:r>
          <w:ins w:id="89" w:author="Michael R. Bell" w:date="2013-05-07T12:28:00Z">
            <w:r>
              <w:rPr>
                <w:noProof/>
                <w:webHidden/>
              </w:rPr>
              <w:t>39</w:t>
            </w:r>
            <w:r>
              <w:rPr>
                <w:noProof/>
                <w:webHidden/>
              </w:rPr>
              <w:fldChar w:fldCharType="end"/>
            </w:r>
            <w:r w:rsidRPr="00F75460">
              <w:rPr>
                <w:rStyle w:val="Hyperlink"/>
                <w:noProof/>
              </w:rPr>
              <w:fldChar w:fldCharType="end"/>
            </w:r>
          </w:ins>
        </w:p>
        <w:p w14:paraId="04805BFE" w14:textId="77777777" w:rsidR="00653744" w:rsidRDefault="00653744">
          <w:pPr>
            <w:pStyle w:val="TOC3"/>
            <w:tabs>
              <w:tab w:val="right" w:leader="dot" w:pos="9016"/>
            </w:tabs>
            <w:rPr>
              <w:ins w:id="90" w:author="Michael R. Bell" w:date="2013-05-07T12:28:00Z"/>
              <w:rFonts w:asciiTheme="minorHAnsi" w:eastAsiaTheme="minorEastAsia" w:hAnsiTheme="minorHAnsi" w:cstheme="minorBidi"/>
              <w:noProof/>
              <w:lang w:eastAsia="en-GB"/>
            </w:rPr>
          </w:pPr>
          <w:ins w:id="91"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"_Toc355693058"</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train on the track testing</w:t>
            </w:r>
            <w:r>
              <w:rPr>
                <w:noProof/>
                <w:webHidden/>
              </w:rPr>
              <w:tab/>
            </w:r>
            <w:r>
              <w:rPr>
                <w:noProof/>
                <w:webHidden/>
              </w:rPr>
              <w:fldChar w:fldCharType="begin"/>
            </w:r>
            <w:r>
              <w:rPr>
                <w:noProof/>
                <w:webHidden/>
              </w:rPr>
              <w:instrText xml:space="preserve"> PAGEREF _Toc355693058 \h </w:instrText>
            </w:r>
            <w:r>
              <w:rPr>
                <w:noProof/>
                <w:webHidden/>
              </w:rPr>
            </w:r>
          </w:ins>
          <w:r>
            <w:rPr>
              <w:noProof/>
              <w:webHidden/>
            </w:rPr>
            <w:fldChar w:fldCharType="separate"/>
          </w:r>
          <w:ins w:id="92" w:author="Michael R. Bell" w:date="2013-05-07T12:28:00Z">
            <w:r>
              <w:rPr>
                <w:noProof/>
                <w:webHidden/>
              </w:rPr>
              <w:t>41</w:t>
            </w:r>
            <w:r>
              <w:rPr>
                <w:noProof/>
                <w:webHidden/>
              </w:rPr>
              <w:fldChar w:fldCharType="end"/>
            </w:r>
            <w:r w:rsidRPr="00F75460">
              <w:rPr>
                <w:rStyle w:val="Hyperlink"/>
                <w:noProof/>
              </w:rPr>
              <w:fldChar w:fldCharType="end"/>
            </w:r>
          </w:ins>
        </w:p>
        <w:p w14:paraId="4B55CD0E" w14:textId="77777777" w:rsidR="00653744" w:rsidRDefault="00653744">
          <w:pPr>
            <w:pStyle w:val="TOC3"/>
            <w:tabs>
              <w:tab w:val="right" w:leader="dot" w:pos="9016"/>
            </w:tabs>
            <w:rPr>
              <w:ins w:id="93" w:author="Michael R. Bell" w:date="2013-05-07T12:28:00Z"/>
              <w:rFonts w:asciiTheme="minorHAnsi" w:eastAsiaTheme="minorEastAsia" w:hAnsiTheme="minorHAnsi" w:cstheme="minorBidi"/>
              <w:noProof/>
              <w:lang w:eastAsia="en-GB"/>
            </w:rPr>
          </w:pPr>
          <w:ins w:id="94"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"_Toc355693059"</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User Aceptance Testing</w:t>
            </w:r>
            <w:r>
              <w:rPr>
                <w:noProof/>
                <w:webHidden/>
              </w:rPr>
              <w:tab/>
            </w:r>
            <w:r>
              <w:rPr>
                <w:noProof/>
                <w:webHidden/>
              </w:rPr>
              <w:fldChar w:fldCharType="begin"/>
            </w:r>
            <w:r>
              <w:rPr>
                <w:noProof/>
                <w:webHidden/>
              </w:rPr>
              <w:instrText xml:space="preserve"> PAGEREF _Toc355693059 \h </w:instrText>
            </w:r>
            <w:r>
              <w:rPr>
                <w:noProof/>
                <w:webHidden/>
              </w:rPr>
            </w:r>
          </w:ins>
          <w:r>
            <w:rPr>
              <w:noProof/>
              <w:webHidden/>
            </w:rPr>
            <w:fldChar w:fldCharType="separate"/>
          </w:r>
          <w:ins w:id="95" w:author="Michael R. Bell" w:date="2013-05-07T12:28:00Z">
            <w:r>
              <w:rPr>
                <w:noProof/>
                <w:webHidden/>
              </w:rPr>
              <w:t>42</w:t>
            </w:r>
            <w:r>
              <w:rPr>
                <w:noProof/>
                <w:webHidden/>
              </w:rPr>
              <w:fldChar w:fldCharType="end"/>
            </w:r>
            <w:r w:rsidRPr="00F75460">
              <w:rPr>
                <w:rStyle w:val="Hyperlink"/>
                <w:noProof/>
              </w:rPr>
              <w:fldChar w:fldCharType="end"/>
            </w:r>
          </w:ins>
        </w:p>
        <w:p w14:paraId="35A86B40" w14:textId="77777777" w:rsidR="00653744" w:rsidRDefault="00653744">
          <w:pPr>
            <w:pStyle w:val="TOC1"/>
            <w:tabs>
              <w:tab w:val="right" w:leader="dot" w:pos="9016"/>
            </w:tabs>
            <w:rPr>
              <w:ins w:id="96" w:author="Michael R. Bell" w:date="2013-05-07T12:28:00Z"/>
              <w:rFonts w:asciiTheme="minorHAnsi" w:eastAsiaTheme="minorEastAsia" w:hAnsiTheme="minorHAnsi" w:cstheme="minorBidi"/>
              <w:noProof/>
              <w:lang w:eastAsia="en-GB"/>
            </w:rPr>
          </w:pPr>
          <w:ins w:id="97"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"_Toc355693060"</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Software Development</w:t>
            </w:r>
            <w:r>
              <w:rPr>
                <w:noProof/>
                <w:webHidden/>
              </w:rPr>
              <w:tab/>
            </w:r>
            <w:r>
              <w:rPr>
                <w:noProof/>
                <w:webHidden/>
              </w:rPr>
              <w:fldChar w:fldCharType="begin"/>
            </w:r>
            <w:r>
              <w:rPr>
                <w:noProof/>
                <w:webHidden/>
              </w:rPr>
              <w:instrText xml:space="preserve"> PAGEREF _Toc355693060 \h </w:instrText>
            </w:r>
            <w:r>
              <w:rPr>
                <w:noProof/>
                <w:webHidden/>
              </w:rPr>
            </w:r>
          </w:ins>
          <w:r>
            <w:rPr>
              <w:noProof/>
              <w:webHidden/>
            </w:rPr>
            <w:fldChar w:fldCharType="separate"/>
          </w:r>
          <w:ins w:id="98" w:author="Michael R. Bell" w:date="2013-05-07T12:28:00Z">
            <w:r>
              <w:rPr>
                <w:noProof/>
                <w:webHidden/>
              </w:rPr>
              <w:t>44</w:t>
            </w:r>
            <w:r>
              <w:rPr>
                <w:noProof/>
                <w:webHidden/>
              </w:rPr>
              <w:fldChar w:fldCharType="end"/>
            </w:r>
            <w:r w:rsidRPr="00F75460">
              <w:rPr>
                <w:rStyle w:val="Hyperlink"/>
                <w:noProof/>
              </w:rPr>
              <w:fldChar w:fldCharType="end"/>
            </w:r>
          </w:ins>
        </w:p>
        <w:p w14:paraId="192755F0" w14:textId="77777777" w:rsidR="00653744" w:rsidRDefault="00653744">
          <w:pPr>
            <w:pStyle w:val="TOC2"/>
            <w:tabs>
              <w:tab w:val="right" w:leader="dot" w:pos="9016"/>
            </w:tabs>
            <w:rPr>
              <w:ins w:id="99" w:author="Michael R. Bell" w:date="2013-05-07T12:28:00Z"/>
              <w:rFonts w:asciiTheme="minorHAnsi" w:eastAsiaTheme="minorEastAsia" w:hAnsiTheme="minorHAnsi" w:cstheme="minorBidi"/>
              <w:noProof/>
              <w:lang w:eastAsia="en-GB"/>
            </w:rPr>
          </w:pPr>
          <w:ins w:id="100"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"_Toc355693061"</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Beltrak.ino</w:t>
            </w:r>
            <w:r>
              <w:rPr>
                <w:noProof/>
                <w:webHidden/>
              </w:rPr>
              <w:tab/>
            </w:r>
            <w:r>
              <w:rPr>
                <w:noProof/>
                <w:webHidden/>
              </w:rPr>
              <w:fldChar w:fldCharType="begin"/>
            </w:r>
            <w:r>
              <w:rPr>
                <w:noProof/>
                <w:webHidden/>
              </w:rPr>
              <w:instrText xml:space="preserve"> PAGEREF _Toc355693061 \h </w:instrText>
            </w:r>
            <w:r>
              <w:rPr>
                <w:noProof/>
                <w:webHidden/>
              </w:rPr>
            </w:r>
          </w:ins>
          <w:r>
            <w:rPr>
              <w:noProof/>
              <w:webHidden/>
            </w:rPr>
            <w:fldChar w:fldCharType="separate"/>
          </w:r>
          <w:ins w:id="101" w:author="Michael R. Bell" w:date="2013-05-07T12:28:00Z">
            <w:r>
              <w:rPr>
                <w:noProof/>
                <w:webHidden/>
              </w:rPr>
              <w:t>44</w:t>
            </w:r>
            <w:r>
              <w:rPr>
                <w:noProof/>
                <w:webHidden/>
              </w:rPr>
              <w:fldChar w:fldCharType="end"/>
            </w:r>
            <w:r w:rsidRPr="00F75460">
              <w:rPr>
                <w:rStyle w:val="Hyperlink"/>
                <w:noProof/>
              </w:rPr>
              <w:fldChar w:fldCharType="end"/>
            </w:r>
          </w:ins>
        </w:p>
        <w:p w14:paraId="151889F1" w14:textId="77777777" w:rsidR="00653744" w:rsidRDefault="00653744">
          <w:pPr>
            <w:pStyle w:val="TOC2"/>
            <w:tabs>
              <w:tab w:val="right" w:leader="dot" w:pos="9016"/>
            </w:tabs>
            <w:rPr>
              <w:ins w:id="102" w:author="Michael R. Bell" w:date="2013-05-07T12:28:00Z"/>
              <w:rFonts w:asciiTheme="minorHAnsi" w:eastAsiaTheme="minorEastAsia" w:hAnsiTheme="minorHAnsi" w:cstheme="minorBidi"/>
              <w:noProof/>
              <w:lang w:eastAsia="en-GB"/>
            </w:rPr>
          </w:pPr>
          <w:ins w:id="103"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"_Toc355693062"</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checkSensor.ino</w:t>
            </w:r>
            <w:r>
              <w:rPr>
                <w:noProof/>
                <w:webHidden/>
              </w:rPr>
              <w:tab/>
            </w:r>
            <w:r>
              <w:rPr>
                <w:noProof/>
                <w:webHidden/>
              </w:rPr>
              <w:fldChar w:fldCharType="begin"/>
            </w:r>
            <w:r>
              <w:rPr>
                <w:noProof/>
                <w:webHidden/>
              </w:rPr>
              <w:instrText xml:space="preserve"> PAGEREF _Toc355693062 \h </w:instrText>
            </w:r>
            <w:r>
              <w:rPr>
                <w:noProof/>
                <w:webHidden/>
              </w:rPr>
            </w:r>
          </w:ins>
          <w:r>
            <w:rPr>
              <w:noProof/>
              <w:webHidden/>
            </w:rPr>
            <w:fldChar w:fldCharType="separate"/>
          </w:r>
          <w:ins w:id="104" w:author="Michael R. Bell" w:date="2013-05-07T12:28:00Z">
            <w:r>
              <w:rPr>
                <w:noProof/>
                <w:webHidden/>
              </w:rPr>
              <w:t>48</w:t>
            </w:r>
            <w:r>
              <w:rPr>
                <w:noProof/>
                <w:webHidden/>
              </w:rPr>
              <w:fldChar w:fldCharType="end"/>
            </w:r>
            <w:r w:rsidRPr="00F75460">
              <w:rPr>
                <w:rStyle w:val="Hyperlink"/>
                <w:noProof/>
              </w:rPr>
              <w:fldChar w:fldCharType="end"/>
            </w:r>
          </w:ins>
        </w:p>
        <w:p w14:paraId="6970AD67" w14:textId="77777777" w:rsidR="00653744" w:rsidRDefault="00653744">
          <w:pPr>
            <w:pStyle w:val="TOC2"/>
            <w:tabs>
              <w:tab w:val="right" w:leader="dot" w:pos="9016"/>
            </w:tabs>
            <w:rPr>
              <w:ins w:id="105" w:author="Michael R. Bell" w:date="2013-05-07T12:28:00Z"/>
              <w:rFonts w:asciiTheme="minorHAnsi" w:eastAsiaTheme="minorEastAsia" w:hAnsiTheme="minorHAnsi" w:cstheme="minorBidi"/>
              <w:noProof/>
              <w:lang w:eastAsia="en-GB"/>
            </w:rPr>
          </w:pPr>
          <w:ins w:id="106"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"_Toc355693063"</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initialiseInstructions.ino</w:t>
            </w:r>
            <w:r>
              <w:rPr>
                <w:noProof/>
                <w:webHidden/>
              </w:rPr>
              <w:tab/>
            </w:r>
            <w:r>
              <w:rPr>
                <w:noProof/>
                <w:webHidden/>
              </w:rPr>
              <w:fldChar w:fldCharType="begin"/>
            </w:r>
            <w:r>
              <w:rPr>
                <w:noProof/>
                <w:webHidden/>
              </w:rPr>
              <w:instrText xml:space="preserve"> PAGEREF _Toc355693063 \h </w:instrText>
            </w:r>
            <w:r>
              <w:rPr>
                <w:noProof/>
                <w:webHidden/>
              </w:rPr>
            </w:r>
          </w:ins>
          <w:r>
            <w:rPr>
              <w:noProof/>
              <w:webHidden/>
            </w:rPr>
            <w:fldChar w:fldCharType="separate"/>
          </w:r>
          <w:ins w:id="107" w:author="Michael R. Bell" w:date="2013-05-07T12:28:00Z">
            <w:r>
              <w:rPr>
                <w:noProof/>
                <w:webHidden/>
              </w:rPr>
              <w:t>49</w:t>
            </w:r>
            <w:r>
              <w:rPr>
                <w:noProof/>
                <w:webHidden/>
              </w:rPr>
              <w:fldChar w:fldCharType="end"/>
            </w:r>
            <w:r w:rsidRPr="00F75460">
              <w:rPr>
                <w:rStyle w:val="Hyperlink"/>
                <w:noProof/>
              </w:rPr>
              <w:fldChar w:fldCharType="end"/>
            </w:r>
          </w:ins>
        </w:p>
        <w:p w14:paraId="22B933DE" w14:textId="77777777" w:rsidR="00653744" w:rsidRDefault="00653744">
          <w:pPr>
            <w:pStyle w:val="TOC2"/>
            <w:tabs>
              <w:tab w:val="right" w:leader="dot" w:pos="9016"/>
            </w:tabs>
            <w:rPr>
              <w:ins w:id="108" w:author="Michael R. Bell" w:date="2013-05-07T12:28:00Z"/>
              <w:rFonts w:asciiTheme="minorHAnsi" w:eastAsiaTheme="minorEastAsia" w:hAnsiTheme="minorHAnsi" w:cstheme="minorBidi"/>
              <w:noProof/>
              <w:lang w:eastAsia="en-GB"/>
            </w:rPr>
          </w:pPr>
          <w:ins w:id="109" w:author="Michael R. Bell" w:date="2013-05-07T12:28:00Z">
            <w:r w:rsidRPr="00F75460">
              <w:rPr>
                <w:rStyle w:val="Hyperlink"/>
                <w:noProof/>
              </w:rPr>
              <w:lastRenderedPageBreak/>
              <w:fldChar w:fldCharType="begin"/>
            </w:r>
            <w:r w:rsidRPr="00F75460">
              <w:rPr>
                <w:rStyle w:val="Hyperlink"/>
                <w:noProof/>
              </w:rPr>
              <w:instrText xml:space="preserve"> </w:instrText>
            </w:r>
            <w:r>
              <w:rPr>
                <w:noProof/>
              </w:rPr>
              <w:instrText>HYPERLINK \l "_Toc355693064"</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InitialiseMenu.ino</w:t>
            </w:r>
            <w:r>
              <w:rPr>
                <w:noProof/>
                <w:webHidden/>
              </w:rPr>
              <w:tab/>
            </w:r>
            <w:r>
              <w:rPr>
                <w:noProof/>
                <w:webHidden/>
              </w:rPr>
              <w:fldChar w:fldCharType="begin"/>
            </w:r>
            <w:r>
              <w:rPr>
                <w:noProof/>
                <w:webHidden/>
              </w:rPr>
              <w:instrText xml:space="preserve"> PAGEREF _Toc355693064 \h </w:instrText>
            </w:r>
            <w:r>
              <w:rPr>
                <w:noProof/>
                <w:webHidden/>
              </w:rPr>
            </w:r>
          </w:ins>
          <w:r>
            <w:rPr>
              <w:noProof/>
              <w:webHidden/>
            </w:rPr>
            <w:fldChar w:fldCharType="separate"/>
          </w:r>
          <w:ins w:id="110" w:author="Michael R. Bell" w:date="2013-05-07T12:28:00Z">
            <w:r>
              <w:rPr>
                <w:noProof/>
                <w:webHidden/>
              </w:rPr>
              <w:t>52</w:t>
            </w:r>
            <w:r>
              <w:rPr>
                <w:noProof/>
                <w:webHidden/>
              </w:rPr>
              <w:fldChar w:fldCharType="end"/>
            </w:r>
            <w:r w:rsidRPr="00F75460">
              <w:rPr>
                <w:rStyle w:val="Hyperlink"/>
                <w:noProof/>
              </w:rPr>
              <w:fldChar w:fldCharType="end"/>
            </w:r>
          </w:ins>
        </w:p>
        <w:p w14:paraId="36079142" w14:textId="77777777" w:rsidR="00653744" w:rsidRDefault="00653744">
          <w:pPr>
            <w:pStyle w:val="TOC2"/>
            <w:tabs>
              <w:tab w:val="right" w:leader="dot" w:pos="9016"/>
            </w:tabs>
            <w:rPr>
              <w:ins w:id="111" w:author="Michael R. Bell" w:date="2013-05-07T12:28:00Z"/>
              <w:rFonts w:asciiTheme="minorHAnsi" w:eastAsiaTheme="minorEastAsia" w:hAnsiTheme="minorHAnsi" w:cstheme="minorBidi"/>
              <w:noProof/>
              <w:lang w:eastAsia="en-GB"/>
            </w:rPr>
          </w:pPr>
          <w:ins w:id="112"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"_Toc355693065"</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respondButtons.ino</w:t>
            </w:r>
            <w:r>
              <w:rPr>
                <w:noProof/>
                <w:webHidden/>
              </w:rPr>
              <w:tab/>
            </w:r>
            <w:r>
              <w:rPr>
                <w:noProof/>
                <w:webHidden/>
              </w:rPr>
              <w:fldChar w:fldCharType="begin"/>
            </w:r>
            <w:r>
              <w:rPr>
                <w:noProof/>
                <w:webHidden/>
              </w:rPr>
              <w:instrText xml:space="preserve"> PAGEREF _Toc355693065 \h </w:instrText>
            </w:r>
            <w:r>
              <w:rPr>
                <w:noProof/>
                <w:webHidden/>
              </w:rPr>
            </w:r>
          </w:ins>
          <w:r>
            <w:rPr>
              <w:noProof/>
              <w:webHidden/>
            </w:rPr>
            <w:fldChar w:fldCharType="separate"/>
          </w:r>
          <w:ins w:id="113" w:author="Michael R. Bell" w:date="2013-05-07T12:28:00Z">
            <w:r>
              <w:rPr>
                <w:noProof/>
                <w:webHidden/>
              </w:rPr>
              <w:t>54</w:t>
            </w:r>
            <w:r>
              <w:rPr>
                <w:noProof/>
                <w:webHidden/>
              </w:rPr>
              <w:fldChar w:fldCharType="end"/>
            </w:r>
            <w:r w:rsidRPr="00F75460">
              <w:rPr>
                <w:rStyle w:val="Hyperlink"/>
                <w:noProof/>
              </w:rPr>
              <w:fldChar w:fldCharType="end"/>
            </w:r>
          </w:ins>
        </w:p>
        <w:p w14:paraId="5B5C6100" w14:textId="77777777" w:rsidR="00653744" w:rsidRDefault="00653744">
          <w:pPr>
            <w:pStyle w:val="TOC2"/>
            <w:tabs>
              <w:tab w:val="right" w:leader="dot" w:pos="9016"/>
            </w:tabs>
            <w:rPr>
              <w:ins w:id="114" w:author="Michael R. Bell" w:date="2013-05-07T12:28:00Z"/>
              <w:rFonts w:asciiTheme="minorHAnsi" w:eastAsiaTheme="minorEastAsia" w:hAnsiTheme="minorHAnsi" w:cstheme="minorBidi"/>
              <w:noProof/>
              <w:lang w:eastAsia="en-GB"/>
            </w:rPr>
          </w:pPr>
          <w:ins w:id="115"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"_Toc355693066"</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checkConditions.ino</w:t>
            </w:r>
            <w:r>
              <w:rPr>
                <w:noProof/>
                <w:webHidden/>
              </w:rPr>
              <w:tab/>
            </w:r>
            <w:r>
              <w:rPr>
                <w:noProof/>
                <w:webHidden/>
              </w:rPr>
              <w:fldChar w:fldCharType="begin"/>
            </w:r>
            <w:r>
              <w:rPr>
                <w:noProof/>
                <w:webHidden/>
              </w:rPr>
              <w:instrText xml:space="preserve"> PAGEREF _Toc355693066 \h </w:instrText>
            </w:r>
            <w:r>
              <w:rPr>
                <w:noProof/>
                <w:webHidden/>
              </w:rPr>
            </w:r>
          </w:ins>
          <w:r>
            <w:rPr>
              <w:noProof/>
              <w:webHidden/>
            </w:rPr>
            <w:fldChar w:fldCharType="separate"/>
          </w:r>
          <w:ins w:id="116" w:author="Michael R. Bell" w:date="2013-05-07T12:28:00Z">
            <w:r>
              <w:rPr>
                <w:noProof/>
                <w:webHidden/>
              </w:rPr>
              <w:t>56</w:t>
            </w:r>
            <w:r>
              <w:rPr>
                <w:noProof/>
                <w:webHidden/>
              </w:rPr>
              <w:fldChar w:fldCharType="end"/>
            </w:r>
            <w:r w:rsidRPr="00F75460">
              <w:rPr>
                <w:rStyle w:val="Hyperlink"/>
                <w:noProof/>
              </w:rPr>
              <w:fldChar w:fldCharType="end"/>
            </w:r>
          </w:ins>
        </w:p>
        <w:p w14:paraId="0202168B" w14:textId="77777777" w:rsidR="00653744" w:rsidRDefault="00653744">
          <w:pPr>
            <w:pStyle w:val="TOC2"/>
            <w:tabs>
              <w:tab w:val="right" w:leader="dot" w:pos="9016"/>
            </w:tabs>
            <w:rPr>
              <w:ins w:id="117" w:author="Michael R. Bell" w:date="2013-05-07T12:28:00Z"/>
              <w:rFonts w:asciiTheme="minorHAnsi" w:eastAsiaTheme="minorEastAsia" w:hAnsiTheme="minorHAnsi" w:cstheme="minorBidi"/>
              <w:noProof/>
              <w:lang w:eastAsia="en-GB"/>
            </w:rPr>
          </w:pPr>
          <w:ins w:id="118"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"_Toc355693067"</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initialise.ino</w:t>
            </w:r>
            <w:r>
              <w:rPr>
                <w:noProof/>
                <w:webHidden/>
              </w:rPr>
              <w:tab/>
            </w:r>
            <w:r>
              <w:rPr>
                <w:noProof/>
                <w:webHidden/>
              </w:rPr>
              <w:fldChar w:fldCharType="begin"/>
            </w:r>
            <w:r>
              <w:rPr>
                <w:noProof/>
                <w:webHidden/>
              </w:rPr>
              <w:instrText xml:space="preserve"> PAGEREF _Toc355693067 \h </w:instrText>
            </w:r>
            <w:r>
              <w:rPr>
                <w:noProof/>
                <w:webHidden/>
              </w:rPr>
            </w:r>
          </w:ins>
          <w:r>
            <w:rPr>
              <w:noProof/>
              <w:webHidden/>
            </w:rPr>
            <w:fldChar w:fldCharType="separate"/>
          </w:r>
          <w:ins w:id="119" w:author="Michael R. Bell" w:date="2013-05-07T12:28:00Z">
            <w:r>
              <w:rPr>
                <w:noProof/>
                <w:webHidden/>
              </w:rPr>
              <w:t>58</w:t>
            </w:r>
            <w:r>
              <w:rPr>
                <w:noProof/>
                <w:webHidden/>
              </w:rPr>
              <w:fldChar w:fldCharType="end"/>
            </w:r>
            <w:r w:rsidRPr="00F75460">
              <w:rPr>
                <w:rStyle w:val="Hyperlink"/>
                <w:noProof/>
              </w:rPr>
              <w:fldChar w:fldCharType="end"/>
            </w:r>
          </w:ins>
        </w:p>
        <w:p w14:paraId="2527884C" w14:textId="77777777" w:rsidR="00653744" w:rsidRDefault="00653744">
          <w:pPr>
            <w:pStyle w:val="TOC2"/>
            <w:tabs>
              <w:tab w:val="right" w:leader="dot" w:pos="9016"/>
            </w:tabs>
            <w:rPr>
              <w:ins w:id="120" w:author="Michael R. Bell" w:date="2013-05-07T12:28:00Z"/>
              <w:rFonts w:asciiTheme="minorHAnsi" w:eastAsiaTheme="minorEastAsia" w:hAnsiTheme="minorHAnsi" w:cstheme="minorBidi"/>
              <w:noProof/>
              <w:lang w:eastAsia="en-GB"/>
            </w:rPr>
          </w:pPr>
          <w:ins w:id="121"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"_Toc355693068"</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outputMenu.ino</w:t>
            </w:r>
            <w:r>
              <w:rPr>
                <w:noProof/>
                <w:webHidden/>
              </w:rPr>
              <w:tab/>
            </w:r>
            <w:r>
              <w:rPr>
                <w:noProof/>
                <w:webHidden/>
              </w:rPr>
              <w:fldChar w:fldCharType="begin"/>
            </w:r>
            <w:r>
              <w:rPr>
                <w:noProof/>
                <w:webHidden/>
              </w:rPr>
              <w:instrText xml:space="preserve"> PAGEREF _Toc355693068 \h </w:instrText>
            </w:r>
            <w:r>
              <w:rPr>
                <w:noProof/>
                <w:webHidden/>
              </w:rPr>
            </w:r>
          </w:ins>
          <w:r>
            <w:rPr>
              <w:noProof/>
              <w:webHidden/>
            </w:rPr>
            <w:fldChar w:fldCharType="separate"/>
          </w:r>
          <w:ins w:id="122" w:author="Michael R. Bell" w:date="2013-05-07T12:28:00Z">
            <w:r>
              <w:rPr>
                <w:noProof/>
                <w:webHidden/>
              </w:rPr>
              <w:t>60</w:t>
            </w:r>
            <w:r>
              <w:rPr>
                <w:noProof/>
                <w:webHidden/>
              </w:rPr>
              <w:fldChar w:fldCharType="end"/>
            </w:r>
            <w:r w:rsidRPr="00F75460">
              <w:rPr>
                <w:rStyle w:val="Hyperlink"/>
                <w:noProof/>
              </w:rPr>
              <w:fldChar w:fldCharType="end"/>
            </w:r>
          </w:ins>
        </w:p>
        <w:p w14:paraId="78A48F1E" w14:textId="77777777" w:rsidR="00653744" w:rsidRDefault="00653744">
          <w:pPr>
            <w:pStyle w:val="TOC2"/>
            <w:tabs>
              <w:tab w:val="right" w:leader="dot" w:pos="9016"/>
            </w:tabs>
            <w:rPr>
              <w:ins w:id="123" w:author="Michael R. Bell" w:date="2013-05-07T12:28:00Z"/>
              <w:rFonts w:asciiTheme="minorHAnsi" w:eastAsiaTheme="minorEastAsia" w:hAnsiTheme="minorHAnsi" w:cstheme="minorBidi"/>
              <w:noProof/>
              <w:lang w:eastAsia="en-GB"/>
            </w:rPr>
          </w:pPr>
          <w:ins w:id="124"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"_Toc355693069"</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outputToTrack.ino</w:t>
            </w:r>
            <w:r>
              <w:rPr>
                <w:noProof/>
                <w:webHidden/>
              </w:rPr>
              <w:tab/>
            </w:r>
            <w:r>
              <w:rPr>
                <w:noProof/>
                <w:webHidden/>
              </w:rPr>
              <w:fldChar w:fldCharType="begin"/>
            </w:r>
            <w:r>
              <w:rPr>
                <w:noProof/>
                <w:webHidden/>
              </w:rPr>
              <w:instrText xml:space="preserve"> PAGEREF _Toc355693069 \h </w:instrText>
            </w:r>
            <w:r>
              <w:rPr>
                <w:noProof/>
                <w:webHidden/>
              </w:rPr>
            </w:r>
          </w:ins>
          <w:r>
            <w:rPr>
              <w:noProof/>
              <w:webHidden/>
            </w:rPr>
            <w:fldChar w:fldCharType="separate"/>
          </w:r>
          <w:ins w:id="125" w:author="Michael R. Bell" w:date="2013-05-07T12:28:00Z">
            <w:r>
              <w:rPr>
                <w:noProof/>
                <w:webHidden/>
              </w:rPr>
              <w:t>61</w:t>
            </w:r>
            <w:r>
              <w:rPr>
                <w:noProof/>
                <w:webHidden/>
              </w:rPr>
              <w:fldChar w:fldCharType="end"/>
            </w:r>
            <w:r w:rsidRPr="00F75460">
              <w:rPr>
                <w:rStyle w:val="Hyperlink"/>
                <w:noProof/>
              </w:rPr>
              <w:fldChar w:fldCharType="end"/>
            </w:r>
          </w:ins>
        </w:p>
        <w:p w14:paraId="5C137BFD" w14:textId="77777777" w:rsidR="00653744" w:rsidRDefault="00653744">
          <w:pPr>
            <w:pStyle w:val="TOC2"/>
            <w:tabs>
              <w:tab w:val="right" w:leader="dot" w:pos="9016"/>
            </w:tabs>
            <w:rPr>
              <w:ins w:id="126" w:author="Michael R. Bell" w:date="2013-05-07T12:28:00Z"/>
              <w:rFonts w:asciiTheme="minorHAnsi" w:eastAsiaTheme="minorEastAsia" w:hAnsiTheme="minorHAnsi" w:cstheme="minorBidi"/>
              <w:noProof/>
              <w:lang w:eastAsia="en-GB"/>
            </w:rPr>
          </w:pPr>
          <w:ins w:id="127"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"_Toc355693070"</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readSensors.ino</w:t>
            </w:r>
            <w:r>
              <w:rPr>
                <w:noProof/>
                <w:webHidden/>
              </w:rPr>
              <w:tab/>
            </w:r>
            <w:r>
              <w:rPr>
                <w:noProof/>
                <w:webHidden/>
              </w:rPr>
              <w:fldChar w:fldCharType="begin"/>
            </w:r>
            <w:r>
              <w:rPr>
                <w:noProof/>
                <w:webHidden/>
              </w:rPr>
              <w:instrText xml:space="preserve"> PAGEREF _Toc355693070 \h </w:instrText>
            </w:r>
            <w:r>
              <w:rPr>
                <w:noProof/>
                <w:webHidden/>
              </w:rPr>
            </w:r>
          </w:ins>
          <w:r>
            <w:rPr>
              <w:noProof/>
              <w:webHidden/>
            </w:rPr>
            <w:fldChar w:fldCharType="separate"/>
          </w:r>
          <w:ins w:id="128" w:author="Michael R. Bell" w:date="2013-05-07T12:28:00Z">
            <w:r>
              <w:rPr>
                <w:noProof/>
                <w:webHidden/>
              </w:rPr>
              <w:t>62</w:t>
            </w:r>
            <w:r>
              <w:rPr>
                <w:noProof/>
                <w:webHidden/>
              </w:rPr>
              <w:fldChar w:fldCharType="end"/>
            </w:r>
            <w:r w:rsidRPr="00F75460">
              <w:rPr>
                <w:rStyle w:val="Hyperlink"/>
                <w:noProof/>
              </w:rPr>
              <w:fldChar w:fldCharType="end"/>
            </w:r>
          </w:ins>
        </w:p>
        <w:p w14:paraId="7288901E" w14:textId="77777777" w:rsidR="00653744" w:rsidRDefault="00653744">
          <w:pPr>
            <w:pStyle w:val="TOC2"/>
            <w:tabs>
              <w:tab w:val="right" w:leader="dot" w:pos="9016"/>
            </w:tabs>
            <w:rPr>
              <w:ins w:id="129" w:author="Michael R. Bell" w:date="2013-05-07T12:28:00Z"/>
              <w:rFonts w:asciiTheme="minorHAnsi" w:eastAsiaTheme="minorEastAsia" w:hAnsiTheme="minorHAnsi" w:cstheme="minorBidi"/>
              <w:noProof/>
              <w:lang w:eastAsia="en-GB"/>
            </w:rPr>
          </w:pPr>
          <w:ins w:id="130"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"_Toc355693071"</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respondConditions.ino</w:t>
            </w:r>
            <w:r>
              <w:rPr>
                <w:noProof/>
                <w:webHidden/>
              </w:rPr>
              <w:tab/>
            </w:r>
            <w:r>
              <w:rPr>
                <w:noProof/>
                <w:webHidden/>
              </w:rPr>
              <w:fldChar w:fldCharType="begin"/>
            </w:r>
            <w:r>
              <w:rPr>
                <w:noProof/>
                <w:webHidden/>
              </w:rPr>
              <w:instrText xml:space="preserve"> PAGEREF _Toc355693071 \h </w:instrText>
            </w:r>
            <w:r>
              <w:rPr>
                <w:noProof/>
                <w:webHidden/>
              </w:rPr>
            </w:r>
          </w:ins>
          <w:r>
            <w:rPr>
              <w:noProof/>
              <w:webHidden/>
            </w:rPr>
            <w:fldChar w:fldCharType="separate"/>
          </w:r>
          <w:ins w:id="131" w:author="Michael R. Bell" w:date="2013-05-07T12:28:00Z">
            <w:r>
              <w:rPr>
                <w:noProof/>
                <w:webHidden/>
              </w:rPr>
              <w:t>64</w:t>
            </w:r>
            <w:r>
              <w:rPr>
                <w:noProof/>
                <w:webHidden/>
              </w:rPr>
              <w:fldChar w:fldCharType="end"/>
            </w:r>
            <w:r w:rsidRPr="00F75460">
              <w:rPr>
                <w:rStyle w:val="Hyperlink"/>
                <w:noProof/>
              </w:rPr>
              <w:fldChar w:fldCharType="end"/>
            </w:r>
          </w:ins>
        </w:p>
        <w:p w14:paraId="7C0DCEB9" w14:textId="77777777" w:rsidR="00653744" w:rsidRDefault="00653744">
          <w:pPr>
            <w:pStyle w:val="TOC2"/>
            <w:tabs>
              <w:tab w:val="right" w:leader="dot" w:pos="9016"/>
            </w:tabs>
            <w:rPr>
              <w:ins w:id="132" w:author="Michael R. Bell" w:date="2013-05-07T12:28:00Z"/>
              <w:rFonts w:asciiTheme="minorHAnsi" w:eastAsiaTheme="minorEastAsia" w:hAnsiTheme="minorHAnsi" w:cstheme="minorBidi"/>
              <w:noProof/>
              <w:lang w:eastAsia="en-GB"/>
            </w:rPr>
          </w:pPr>
          <w:ins w:id="133"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"_Toc355693072"</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respondHash.ino</w:t>
            </w:r>
            <w:r>
              <w:rPr>
                <w:noProof/>
                <w:webHidden/>
              </w:rPr>
              <w:tab/>
            </w:r>
            <w:r>
              <w:rPr>
                <w:noProof/>
                <w:webHidden/>
              </w:rPr>
              <w:fldChar w:fldCharType="begin"/>
            </w:r>
            <w:r>
              <w:rPr>
                <w:noProof/>
                <w:webHidden/>
              </w:rPr>
              <w:instrText xml:space="preserve"> PAGEREF _Toc355693072 \h </w:instrText>
            </w:r>
            <w:r>
              <w:rPr>
                <w:noProof/>
                <w:webHidden/>
              </w:rPr>
            </w:r>
          </w:ins>
          <w:r>
            <w:rPr>
              <w:noProof/>
              <w:webHidden/>
            </w:rPr>
            <w:fldChar w:fldCharType="separate"/>
          </w:r>
          <w:ins w:id="134" w:author="Michael R. Bell" w:date="2013-05-07T12:28:00Z">
            <w:r>
              <w:rPr>
                <w:noProof/>
                <w:webHidden/>
              </w:rPr>
              <w:t>66</w:t>
            </w:r>
            <w:r>
              <w:rPr>
                <w:noProof/>
                <w:webHidden/>
              </w:rPr>
              <w:fldChar w:fldCharType="end"/>
            </w:r>
            <w:r w:rsidRPr="00F75460">
              <w:rPr>
                <w:rStyle w:val="Hyperlink"/>
                <w:noProof/>
              </w:rPr>
              <w:fldChar w:fldCharType="end"/>
            </w:r>
          </w:ins>
        </w:p>
        <w:p w14:paraId="38C08AEA" w14:textId="77777777" w:rsidR="00653744" w:rsidRDefault="00653744">
          <w:pPr>
            <w:pStyle w:val="TOC2"/>
            <w:tabs>
              <w:tab w:val="right" w:leader="dot" w:pos="9016"/>
            </w:tabs>
            <w:rPr>
              <w:ins w:id="135" w:author="Michael R. Bell" w:date="2013-05-07T12:28:00Z"/>
              <w:rFonts w:asciiTheme="minorHAnsi" w:eastAsiaTheme="minorEastAsia" w:hAnsiTheme="minorHAnsi" w:cstheme="minorBidi"/>
              <w:noProof/>
              <w:lang w:eastAsia="en-GB"/>
            </w:rPr>
          </w:pPr>
          <w:ins w:id="136"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"_Toc355693073"</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respondTildie.ino</w:t>
            </w:r>
            <w:r>
              <w:rPr>
                <w:noProof/>
                <w:webHidden/>
              </w:rPr>
              <w:tab/>
            </w:r>
            <w:r>
              <w:rPr>
                <w:noProof/>
                <w:webHidden/>
              </w:rPr>
              <w:fldChar w:fldCharType="begin"/>
            </w:r>
            <w:r>
              <w:rPr>
                <w:noProof/>
                <w:webHidden/>
              </w:rPr>
              <w:instrText xml:space="preserve"> PAGEREF _Toc355693073 \h </w:instrText>
            </w:r>
            <w:r>
              <w:rPr>
                <w:noProof/>
                <w:webHidden/>
              </w:rPr>
            </w:r>
          </w:ins>
          <w:r>
            <w:rPr>
              <w:noProof/>
              <w:webHidden/>
            </w:rPr>
            <w:fldChar w:fldCharType="separate"/>
          </w:r>
          <w:ins w:id="137" w:author="Michael R. Bell" w:date="2013-05-07T12:28:00Z">
            <w:r>
              <w:rPr>
                <w:noProof/>
                <w:webHidden/>
              </w:rPr>
              <w:t>67</w:t>
            </w:r>
            <w:r>
              <w:rPr>
                <w:noProof/>
                <w:webHidden/>
              </w:rPr>
              <w:fldChar w:fldCharType="end"/>
            </w:r>
            <w:r w:rsidRPr="00F75460">
              <w:rPr>
                <w:rStyle w:val="Hyperlink"/>
                <w:noProof/>
              </w:rPr>
              <w:fldChar w:fldCharType="end"/>
            </w:r>
          </w:ins>
        </w:p>
        <w:p w14:paraId="4D9E08A6" w14:textId="77777777" w:rsidR="00653744" w:rsidRDefault="00653744">
          <w:pPr>
            <w:pStyle w:val="TOC2"/>
            <w:tabs>
              <w:tab w:val="right" w:leader="dot" w:pos="9016"/>
            </w:tabs>
            <w:rPr>
              <w:ins w:id="138" w:author="Michael R. Bell" w:date="2013-05-07T12:28:00Z"/>
              <w:rFonts w:asciiTheme="minorHAnsi" w:eastAsiaTheme="minorEastAsia" w:hAnsiTheme="minorHAnsi" w:cstheme="minorBidi"/>
              <w:noProof/>
              <w:lang w:eastAsia="en-GB"/>
            </w:rPr>
          </w:pPr>
          <w:ins w:id="139"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"_Toc355693074"</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setPoint.ino</w:t>
            </w:r>
            <w:r>
              <w:rPr>
                <w:noProof/>
                <w:webHidden/>
              </w:rPr>
              <w:tab/>
            </w:r>
            <w:r>
              <w:rPr>
                <w:noProof/>
                <w:webHidden/>
              </w:rPr>
              <w:fldChar w:fldCharType="begin"/>
            </w:r>
            <w:r>
              <w:rPr>
                <w:noProof/>
                <w:webHidden/>
              </w:rPr>
              <w:instrText xml:space="preserve"> PAGEREF _Toc355693074 \h </w:instrText>
            </w:r>
            <w:r>
              <w:rPr>
                <w:noProof/>
                <w:webHidden/>
              </w:rPr>
            </w:r>
          </w:ins>
          <w:r>
            <w:rPr>
              <w:noProof/>
              <w:webHidden/>
            </w:rPr>
            <w:fldChar w:fldCharType="separate"/>
          </w:r>
          <w:ins w:id="140" w:author="Michael R. Bell" w:date="2013-05-07T12:28:00Z">
            <w:r>
              <w:rPr>
                <w:noProof/>
                <w:webHidden/>
              </w:rPr>
              <w:t>68</w:t>
            </w:r>
            <w:r>
              <w:rPr>
                <w:noProof/>
                <w:webHidden/>
              </w:rPr>
              <w:fldChar w:fldCharType="end"/>
            </w:r>
            <w:r w:rsidRPr="00F75460">
              <w:rPr>
                <w:rStyle w:val="Hyperlink"/>
                <w:noProof/>
              </w:rPr>
              <w:fldChar w:fldCharType="end"/>
            </w:r>
          </w:ins>
        </w:p>
        <w:p w14:paraId="42BEB9BF" w14:textId="77777777" w:rsidR="00653744" w:rsidRDefault="00653744">
          <w:pPr>
            <w:pStyle w:val="TOC2"/>
            <w:tabs>
              <w:tab w:val="right" w:leader="dot" w:pos="9016"/>
            </w:tabs>
            <w:rPr>
              <w:ins w:id="141" w:author="Michael R. Bell" w:date="2013-05-07T12:28:00Z"/>
              <w:rFonts w:asciiTheme="minorHAnsi" w:eastAsiaTheme="minorEastAsia" w:hAnsiTheme="minorHAnsi" w:cstheme="minorBidi"/>
              <w:noProof/>
              <w:lang w:eastAsia="en-GB"/>
            </w:rPr>
          </w:pPr>
          <w:ins w:id="142"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"_Toc355693075"</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checkPoints.ino</w:t>
            </w:r>
            <w:r>
              <w:rPr>
                <w:noProof/>
                <w:webHidden/>
              </w:rPr>
              <w:tab/>
            </w:r>
            <w:r>
              <w:rPr>
                <w:noProof/>
                <w:webHidden/>
              </w:rPr>
              <w:fldChar w:fldCharType="begin"/>
            </w:r>
            <w:r>
              <w:rPr>
                <w:noProof/>
                <w:webHidden/>
              </w:rPr>
              <w:instrText xml:space="preserve"> PAGEREF _Toc355693075 \h </w:instrText>
            </w:r>
            <w:r>
              <w:rPr>
                <w:noProof/>
                <w:webHidden/>
              </w:rPr>
            </w:r>
          </w:ins>
          <w:r>
            <w:rPr>
              <w:noProof/>
              <w:webHidden/>
            </w:rPr>
            <w:fldChar w:fldCharType="separate"/>
          </w:r>
          <w:ins w:id="143" w:author="Michael R. Bell" w:date="2013-05-07T12:28:00Z">
            <w:r>
              <w:rPr>
                <w:noProof/>
                <w:webHidden/>
              </w:rPr>
              <w:t>69</w:t>
            </w:r>
            <w:r>
              <w:rPr>
                <w:noProof/>
                <w:webHidden/>
              </w:rPr>
              <w:fldChar w:fldCharType="end"/>
            </w:r>
            <w:r w:rsidRPr="00F75460">
              <w:rPr>
                <w:rStyle w:val="Hyperlink"/>
                <w:noProof/>
              </w:rPr>
              <w:fldChar w:fldCharType="end"/>
            </w:r>
          </w:ins>
        </w:p>
        <w:p w14:paraId="29E8AE61" w14:textId="77777777" w:rsidR="00653744" w:rsidRDefault="00653744">
          <w:pPr>
            <w:pStyle w:val="TOC2"/>
            <w:tabs>
              <w:tab w:val="right" w:leader="dot" w:pos="9016"/>
            </w:tabs>
            <w:rPr>
              <w:ins w:id="144" w:author="Michael R. Bell" w:date="2013-05-07T12:28:00Z"/>
              <w:rFonts w:asciiTheme="minorHAnsi" w:eastAsiaTheme="minorEastAsia" w:hAnsiTheme="minorHAnsi" w:cstheme="minorBidi"/>
              <w:noProof/>
              <w:lang w:eastAsia="en-GB"/>
            </w:rPr>
          </w:pPr>
          <w:ins w:id="145"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"_Toc355693076"</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highlight w:val="white"/>
              </w:rPr>
              <w:t>respondEnter.ino</w:t>
            </w:r>
            <w:r>
              <w:rPr>
                <w:noProof/>
                <w:webHidden/>
              </w:rPr>
              <w:tab/>
            </w:r>
            <w:r>
              <w:rPr>
                <w:noProof/>
                <w:webHidden/>
              </w:rPr>
              <w:fldChar w:fldCharType="begin"/>
            </w:r>
            <w:r>
              <w:rPr>
                <w:noProof/>
                <w:webHidden/>
              </w:rPr>
              <w:instrText xml:space="preserve"> PAGEREF _Toc355693076 \h </w:instrText>
            </w:r>
            <w:r>
              <w:rPr>
                <w:noProof/>
                <w:webHidden/>
              </w:rPr>
            </w:r>
          </w:ins>
          <w:r>
            <w:rPr>
              <w:noProof/>
              <w:webHidden/>
            </w:rPr>
            <w:fldChar w:fldCharType="separate"/>
          </w:r>
          <w:ins w:id="146" w:author="Michael R. Bell" w:date="2013-05-07T12:28:00Z">
            <w:r>
              <w:rPr>
                <w:noProof/>
                <w:webHidden/>
              </w:rPr>
              <w:t>70</w:t>
            </w:r>
            <w:r>
              <w:rPr>
                <w:noProof/>
                <w:webHidden/>
              </w:rPr>
              <w:fldChar w:fldCharType="end"/>
            </w:r>
            <w:r w:rsidRPr="00F75460">
              <w:rPr>
                <w:rStyle w:val="Hyperlink"/>
                <w:noProof/>
              </w:rPr>
              <w:fldChar w:fldCharType="end"/>
            </w:r>
          </w:ins>
        </w:p>
        <w:p w14:paraId="5E76787B" w14:textId="77777777" w:rsidR="00653744" w:rsidRDefault="00653744">
          <w:pPr>
            <w:pStyle w:val="TOC2"/>
            <w:tabs>
              <w:tab w:val="right" w:leader="dot" w:pos="9016"/>
            </w:tabs>
            <w:rPr>
              <w:ins w:id="147" w:author="Michael R. Bell" w:date="2013-05-07T12:28:00Z"/>
              <w:rFonts w:asciiTheme="minorHAnsi" w:eastAsiaTheme="minorEastAsia" w:hAnsiTheme="minorHAnsi" w:cstheme="minorBidi"/>
              <w:noProof/>
              <w:lang w:eastAsia="en-GB"/>
            </w:rPr>
          </w:pPr>
          <w:ins w:id="148"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"_Toc355693077"</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highlight w:val="white"/>
              </w:rPr>
              <w:t>setBacklight.ino</w:t>
            </w:r>
            <w:r>
              <w:rPr>
                <w:noProof/>
                <w:webHidden/>
              </w:rPr>
              <w:tab/>
            </w:r>
            <w:r>
              <w:rPr>
                <w:noProof/>
                <w:webHidden/>
              </w:rPr>
              <w:fldChar w:fldCharType="begin"/>
            </w:r>
            <w:r>
              <w:rPr>
                <w:noProof/>
                <w:webHidden/>
              </w:rPr>
              <w:instrText xml:space="preserve"> PAGEREF _Toc355693077 \h </w:instrText>
            </w:r>
            <w:r>
              <w:rPr>
                <w:noProof/>
                <w:webHidden/>
              </w:rPr>
            </w:r>
          </w:ins>
          <w:r>
            <w:rPr>
              <w:noProof/>
              <w:webHidden/>
            </w:rPr>
            <w:fldChar w:fldCharType="separate"/>
          </w:r>
          <w:ins w:id="149" w:author="Michael R. Bell" w:date="2013-05-07T12:28:00Z">
            <w:r>
              <w:rPr>
                <w:noProof/>
                <w:webHidden/>
              </w:rPr>
              <w:t>71</w:t>
            </w:r>
            <w:r>
              <w:rPr>
                <w:noProof/>
                <w:webHidden/>
              </w:rPr>
              <w:fldChar w:fldCharType="end"/>
            </w:r>
            <w:r w:rsidRPr="00F75460">
              <w:rPr>
                <w:rStyle w:val="Hyperlink"/>
                <w:noProof/>
              </w:rPr>
              <w:fldChar w:fldCharType="end"/>
            </w:r>
          </w:ins>
        </w:p>
        <w:p w14:paraId="01F8FE33" w14:textId="77777777" w:rsidR="00653744" w:rsidRDefault="00653744">
          <w:pPr>
            <w:pStyle w:val="TOC1"/>
            <w:tabs>
              <w:tab w:val="right" w:leader="dot" w:pos="9016"/>
            </w:tabs>
            <w:rPr>
              <w:ins w:id="150" w:author="Michael R. Bell" w:date="2013-05-07T12:28:00Z"/>
              <w:rFonts w:asciiTheme="minorHAnsi" w:eastAsiaTheme="minorEastAsia" w:hAnsiTheme="minorHAnsi" w:cstheme="minorBidi"/>
              <w:noProof/>
              <w:lang w:eastAsia="en-GB"/>
            </w:rPr>
          </w:pPr>
          <w:ins w:id="151"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"_Toc355693078"</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Pictures</w:t>
            </w:r>
            <w:r>
              <w:rPr>
                <w:noProof/>
                <w:webHidden/>
              </w:rPr>
              <w:tab/>
            </w:r>
            <w:r>
              <w:rPr>
                <w:noProof/>
                <w:webHidden/>
              </w:rPr>
              <w:fldChar w:fldCharType="begin"/>
            </w:r>
            <w:r>
              <w:rPr>
                <w:noProof/>
                <w:webHidden/>
              </w:rPr>
              <w:instrText xml:space="preserve"> PAGEREF _Toc355693078 \h </w:instrText>
            </w:r>
            <w:r>
              <w:rPr>
                <w:noProof/>
                <w:webHidden/>
              </w:rPr>
            </w:r>
          </w:ins>
          <w:r>
            <w:rPr>
              <w:noProof/>
              <w:webHidden/>
            </w:rPr>
            <w:fldChar w:fldCharType="separate"/>
          </w:r>
          <w:ins w:id="152" w:author="Michael R. Bell" w:date="2013-05-07T12:28:00Z">
            <w:r>
              <w:rPr>
                <w:noProof/>
                <w:webHidden/>
              </w:rPr>
              <w:t>73</w:t>
            </w:r>
            <w:r>
              <w:rPr>
                <w:noProof/>
                <w:webHidden/>
              </w:rPr>
              <w:fldChar w:fldCharType="end"/>
            </w:r>
            <w:r w:rsidRPr="00F75460">
              <w:rPr>
                <w:rStyle w:val="Hyperlink"/>
                <w:noProof/>
              </w:rPr>
              <w:fldChar w:fldCharType="end"/>
            </w:r>
          </w:ins>
        </w:p>
        <w:p w14:paraId="483C9323" w14:textId="77777777" w:rsidR="00653744" w:rsidRDefault="00653744">
          <w:pPr>
            <w:pStyle w:val="TOC1"/>
            <w:tabs>
              <w:tab w:val="right" w:leader="dot" w:pos="9016"/>
            </w:tabs>
            <w:rPr>
              <w:ins w:id="153" w:author="Michael R. Bell" w:date="2013-05-07T12:28:00Z"/>
              <w:rFonts w:asciiTheme="minorHAnsi" w:eastAsiaTheme="minorEastAsia" w:hAnsiTheme="minorHAnsi" w:cstheme="minorBidi"/>
              <w:noProof/>
              <w:lang w:eastAsia="en-GB"/>
            </w:rPr>
          </w:pPr>
          <w:ins w:id="154"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"_Toc355693079"</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Testing</w:t>
            </w:r>
            <w:r>
              <w:rPr>
                <w:noProof/>
                <w:webHidden/>
              </w:rPr>
              <w:tab/>
            </w:r>
            <w:r>
              <w:rPr>
                <w:noProof/>
                <w:webHidden/>
              </w:rPr>
              <w:fldChar w:fldCharType="begin"/>
            </w:r>
            <w:r>
              <w:rPr>
                <w:noProof/>
                <w:webHidden/>
              </w:rPr>
              <w:instrText xml:space="preserve"> PAGEREF _Toc355693079 \h </w:instrText>
            </w:r>
            <w:r>
              <w:rPr>
                <w:noProof/>
                <w:webHidden/>
              </w:rPr>
            </w:r>
          </w:ins>
          <w:r>
            <w:rPr>
              <w:noProof/>
              <w:webHidden/>
            </w:rPr>
            <w:fldChar w:fldCharType="separate"/>
          </w:r>
          <w:ins w:id="155" w:author="Michael R. Bell" w:date="2013-05-07T12:28:00Z">
            <w:r>
              <w:rPr>
                <w:noProof/>
                <w:webHidden/>
              </w:rPr>
              <w:t>73</w:t>
            </w:r>
            <w:r>
              <w:rPr>
                <w:noProof/>
                <w:webHidden/>
              </w:rPr>
              <w:fldChar w:fldCharType="end"/>
            </w:r>
            <w:r w:rsidRPr="00F75460">
              <w:rPr>
                <w:rStyle w:val="Hyperlink"/>
                <w:noProof/>
              </w:rPr>
              <w:fldChar w:fldCharType="end"/>
            </w:r>
          </w:ins>
        </w:p>
        <w:p w14:paraId="56E590CA" w14:textId="77777777" w:rsidR="00653744" w:rsidRDefault="00653744">
          <w:pPr>
            <w:pStyle w:val="TOC2"/>
            <w:tabs>
              <w:tab w:val="right" w:leader="dot" w:pos="9016"/>
            </w:tabs>
            <w:rPr>
              <w:ins w:id="156" w:author="Michael R. Bell" w:date="2013-05-07T12:28:00Z"/>
              <w:rFonts w:asciiTheme="minorHAnsi" w:eastAsiaTheme="minorEastAsia" w:hAnsiTheme="minorHAnsi" w:cstheme="minorBidi"/>
              <w:noProof/>
              <w:lang w:eastAsia="en-GB"/>
            </w:rPr>
          </w:pPr>
          <w:ins w:id="157"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"_Toc355693080"</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Alpha testing</w:t>
            </w:r>
            <w:r>
              <w:rPr>
                <w:noProof/>
                <w:webHidden/>
              </w:rPr>
              <w:tab/>
            </w:r>
            <w:r>
              <w:rPr>
                <w:noProof/>
                <w:webHidden/>
              </w:rPr>
              <w:fldChar w:fldCharType="begin"/>
            </w:r>
            <w:r>
              <w:rPr>
                <w:noProof/>
                <w:webHidden/>
              </w:rPr>
              <w:instrText xml:space="preserve"> PAGEREF _Toc355693080 \h </w:instrText>
            </w:r>
            <w:r>
              <w:rPr>
                <w:noProof/>
                <w:webHidden/>
              </w:rPr>
            </w:r>
          </w:ins>
          <w:r>
            <w:rPr>
              <w:noProof/>
              <w:webHidden/>
            </w:rPr>
            <w:fldChar w:fldCharType="separate"/>
          </w:r>
          <w:ins w:id="158" w:author="Michael R. Bell" w:date="2013-05-07T12:28:00Z">
            <w:r>
              <w:rPr>
                <w:noProof/>
                <w:webHidden/>
              </w:rPr>
              <w:t>73</w:t>
            </w:r>
            <w:r>
              <w:rPr>
                <w:noProof/>
                <w:webHidden/>
              </w:rPr>
              <w:fldChar w:fldCharType="end"/>
            </w:r>
            <w:r w:rsidRPr="00F75460">
              <w:rPr>
                <w:rStyle w:val="Hyperlink"/>
                <w:noProof/>
              </w:rPr>
              <w:fldChar w:fldCharType="end"/>
            </w:r>
          </w:ins>
        </w:p>
        <w:p w14:paraId="3FF07584" w14:textId="77777777" w:rsidR="00653744" w:rsidRDefault="00653744">
          <w:pPr>
            <w:pStyle w:val="TOC2"/>
            <w:tabs>
              <w:tab w:val="right" w:leader="dot" w:pos="9016"/>
            </w:tabs>
            <w:rPr>
              <w:ins w:id="159" w:author="Michael R. Bell" w:date="2013-05-07T12:28:00Z"/>
              <w:rFonts w:asciiTheme="minorHAnsi" w:eastAsiaTheme="minorEastAsia" w:hAnsiTheme="minorHAnsi" w:cstheme="minorBidi"/>
              <w:noProof/>
              <w:lang w:eastAsia="en-GB"/>
            </w:rPr>
          </w:pPr>
          <w:ins w:id="160"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"_Toc355693081"</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Beta Testing</w:t>
            </w:r>
            <w:r>
              <w:rPr>
                <w:noProof/>
                <w:webHidden/>
              </w:rPr>
              <w:tab/>
            </w:r>
            <w:r>
              <w:rPr>
                <w:noProof/>
                <w:webHidden/>
              </w:rPr>
              <w:fldChar w:fldCharType="begin"/>
            </w:r>
            <w:r>
              <w:rPr>
                <w:noProof/>
                <w:webHidden/>
              </w:rPr>
              <w:instrText xml:space="preserve"> PAGEREF _Toc355693081 \h </w:instrText>
            </w:r>
            <w:r>
              <w:rPr>
                <w:noProof/>
                <w:webHidden/>
              </w:rPr>
            </w:r>
          </w:ins>
          <w:r>
            <w:rPr>
              <w:noProof/>
              <w:webHidden/>
            </w:rPr>
            <w:fldChar w:fldCharType="separate"/>
          </w:r>
          <w:ins w:id="161" w:author="Michael R. Bell" w:date="2013-05-07T12:28:00Z">
            <w:r>
              <w:rPr>
                <w:noProof/>
                <w:webHidden/>
              </w:rPr>
              <w:t>77</w:t>
            </w:r>
            <w:r>
              <w:rPr>
                <w:noProof/>
                <w:webHidden/>
              </w:rPr>
              <w:fldChar w:fldCharType="end"/>
            </w:r>
            <w:r w:rsidRPr="00F75460">
              <w:rPr>
                <w:rStyle w:val="Hyperlink"/>
                <w:noProof/>
              </w:rPr>
              <w:fldChar w:fldCharType="end"/>
            </w:r>
          </w:ins>
        </w:p>
        <w:p w14:paraId="06D92485" w14:textId="77777777" w:rsidR="00653744" w:rsidRDefault="00653744">
          <w:pPr>
            <w:pStyle w:val="TOC3"/>
            <w:tabs>
              <w:tab w:val="right" w:leader="dot" w:pos="9016"/>
            </w:tabs>
            <w:rPr>
              <w:ins w:id="162" w:author="Michael R. Bell" w:date="2013-05-07T12:28:00Z"/>
              <w:rFonts w:asciiTheme="minorHAnsi" w:eastAsiaTheme="minorEastAsia" w:hAnsiTheme="minorHAnsi" w:cstheme="minorBidi"/>
              <w:noProof/>
              <w:lang w:eastAsia="en-GB"/>
            </w:rPr>
          </w:pPr>
          <w:ins w:id="163"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"_Toc355693082"</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Performed by me</w:t>
            </w:r>
            <w:r>
              <w:rPr>
                <w:noProof/>
                <w:webHidden/>
              </w:rPr>
              <w:tab/>
            </w:r>
            <w:r>
              <w:rPr>
                <w:noProof/>
                <w:webHidden/>
              </w:rPr>
              <w:fldChar w:fldCharType="begin"/>
            </w:r>
            <w:r>
              <w:rPr>
                <w:noProof/>
                <w:webHidden/>
              </w:rPr>
              <w:instrText xml:space="preserve"> PAGEREF _Toc355693082 \h </w:instrText>
            </w:r>
            <w:r>
              <w:rPr>
                <w:noProof/>
                <w:webHidden/>
              </w:rPr>
            </w:r>
          </w:ins>
          <w:r>
            <w:rPr>
              <w:noProof/>
              <w:webHidden/>
            </w:rPr>
            <w:fldChar w:fldCharType="separate"/>
          </w:r>
          <w:ins w:id="164" w:author="Michael R. Bell" w:date="2013-05-07T12:28:00Z">
            <w:r>
              <w:rPr>
                <w:noProof/>
                <w:webHidden/>
              </w:rPr>
              <w:t>77</w:t>
            </w:r>
            <w:r>
              <w:rPr>
                <w:noProof/>
                <w:webHidden/>
              </w:rPr>
              <w:fldChar w:fldCharType="end"/>
            </w:r>
            <w:r w:rsidRPr="00F75460">
              <w:rPr>
                <w:rStyle w:val="Hyperlink"/>
                <w:noProof/>
              </w:rPr>
              <w:fldChar w:fldCharType="end"/>
            </w:r>
          </w:ins>
        </w:p>
        <w:p w14:paraId="535AB471" w14:textId="77777777" w:rsidR="00653744" w:rsidRDefault="00653744">
          <w:pPr>
            <w:pStyle w:val="TOC3"/>
            <w:tabs>
              <w:tab w:val="right" w:leader="dot" w:pos="9016"/>
            </w:tabs>
            <w:rPr>
              <w:ins w:id="165" w:author="Michael R. Bell" w:date="2013-05-07T12:28:00Z"/>
              <w:rFonts w:asciiTheme="minorHAnsi" w:eastAsiaTheme="minorEastAsia" w:hAnsiTheme="minorHAnsi" w:cstheme="minorBidi"/>
              <w:noProof/>
              <w:lang w:eastAsia="en-GB"/>
            </w:rPr>
          </w:pPr>
          <w:ins w:id="166"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"_Toc355693083"</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Performed by a friend</w:t>
            </w:r>
            <w:r>
              <w:rPr>
                <w:noProof/>
                <w:webHidden/>
              </w:rPr>
              <w:tab/>
            </w:r>
            <w:r>
              <w:rPr>
                <w:noProof/>
                <w:webHidden/>
              </w:rPr>
              <w:fldChar w:fldCharType="begin"/>
            </w:r>
            <w:r>
              <w:rPr>
                <w:noProof/>
                <w:webHidden/>
              </w:rPr>
              <w:instrText xml:space="preserve"> PAGEREF _Toc355693083 \h </w:instrText>
            </w:r>
            <w:r>
              <w:rPr>
                <w:noProof/>
                <w:webHidden/>
              </w:rPr>
            </w:r>
          </w:ins>
          <w:r>
            <w:rPr>
              <w:noProof/>
              <w:webHidden/>
            </w:rPr>
            <w:fldChar w:fldCharType="separate"/>
          </w:r>
          <w:ins w:id="167" w:author="Michael R. Bell" w:date="2013-05-07T12:28:00Z">
            <w:r>
              <w:rPr>
                <w:noProof/>
                <w:webHidden/>
              </w:rPr>
              <w:t>80</w:t>
            </w:r>
            <w:r>
              <w:rPr>
                <w:noProof/>
                <w:webHidden/>
              </w:rPr>
              <w:fldChar w:fldCharType="end"/>
            </w:r>
            <w:r w:rsidRPr="00F75460">
              <w:rPr>
                <w:rStyle w:val="Hyperlink"/>
                <w:noProof/>
              </w:rPr>
              <w:fldChar w:fldCharType="end"/>
            </w:r>
          </w:ins>
        </w:p>
        <w:p w14:paraId="59C940BF" w14:textId="77777777" w:rsidR="00653744" w:rsidRDefault="00653744">
          <w:pPr>
            <w:pStyle w:val="TOC3"/>
            <w:tabs>
              <w:tab w:val="right" w:leader="dot" w:pos="9016"/>
            </w:tabs>
            <w:rPr>
              <w:ins w:id="168" w:author="Michael R. Bell" w:date="2013-05-07T12:28:00Z"/>
              <w:rFonts w:asciiTheme="minorHAnsi" w:eastAsiaTheme="minorEastAsia" w:hAnsiTheme="minorHAnsi" w:cstheme="minorBidi"/>
              <w:noProof/>
              <w:lang w:eastAsia="en-GB"/>
            </w:rPr>
          </w:pPr>
          <w:ins w:id="169"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"_Toc355693084"</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Performed by client</w:t>
            </w:r>
            <w:r>
              <w:rPr>
                <w:noProof/>
                <w:webHidden/>
              </w:rPr>
              <w:tab/>
            </w:r>
            <w:r>
              <w:rPr>
                <w:noProof/>
                <w:webHidden/>
              </w:rPr>
              <w:fldChar w:fldCharType="begin"/>
            </w:r>
            <w:r>
              <w:rPr>
                <w:noProof/>
                <w:webHidden/>
              </w:rPr>
              <w:instrText xml:space="preserve"> PAGEREF _Toc355693084 \h </w:instrText>
            </w:r>
            <w:r>
              <w:rPr>
                <w:noProof/>
                <w:webHidden/>
              </w:rPr>
            </w:r>
          </w:ins>
          <w:r>
            <w:rPr>
              <w:noProof/>
              <w:webHidden/>
            </w:rPr>
            <w:fldChar w:fldCharType="separate"/>
          </w:r>
          <w:ins w:id="170" w:author="Michael R. Bell" w:date="2013-05-07T12:28:00Z">
            <w:r>
              <w:rPr>
                <w:noProof/>
                <w:webHidden/>
              </w:rPr>
              <w:t>81</w:t>
            </w:r>
            <w:r>
              <w:rPr>
                <w:noProof/>
                <w:webHidden/>
              </w:rPr>
              <w:fldChar w:fldCharType="end"/>
            </w:r>
            <w:r w:rsidRPr="00F75460">
              <w:rPr>
                <w:rStyle w:val="Hyperlink"/>
                <w:noProof/>
              </w:rPr>
              <w:fldChar w:fldCharType="end"/>
            </w:r>
          </w:ins>
        </w:p>
        <w:p w14:paraId="18C5B63B" w14:textId="77777777" w:rsidR="00653744" w:rsidRDefault="00653744">
          <w:pPr>
            <w:pStyle w:val="TOC1"/>
            <w:tabs>
              <w:tab w:val="right" w:leader="dot" w:pos="9016"/>
            </w:tabs>
            <w:rPr>
              <w:ins w:id="171" w:author="Michael R. Bell" w:date="2013-05-07T12:28:00Z"/>
              <w:rFonts w:asciiTheme="minorHAnsi" w:eastAsiaTheme="minorEastAsia" w:hAnsiTheme="minorHAnsi" w:cstheme="minorBidi"/>
              <w:noProof/>
              <w:lang w:eastAsia="en-GB"/>
            </w:rPr>
          </w:pPr>
          <w:ins w:id="172"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"_Toc355693085"</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Discussion of the degree of success in meeting the original objectives</w:t>
            </w:r>
            <w:r>
              <w:rPr>
                <w:noProof/>
                <w:webHidden/>
              </w:rPr>
              <w:tab/>
            </w:r>
            <w:r>
              <w:rPr>
                <w:noProof/>
                <w:webHidden/>
              </w:rPr>
              <w:fldChar w:fldCharType="begin"/>
            </w:r>
            <w:r>
              <w:rPr>
                <w:noProof/>
                <w:webHidden/>
              </w:rPr>
              <w:instrText xml:space="preserve"> PAGEREF _Toc355693085 \h </w:instrText>
            </w:r>
            <w:r>
              <w:rPr>
                <w:noProof/>
                <w:webHidden/>
              </w:rPr>
            </w:r>
          </w:ins>
          <w:r>
            <w:rPr>
              <w:noProof/>
              <w:webHidden/>
            </w:rPr>
            <w:fldChar w:fldCharType="separate"/>
          </w:r>
          <w:ins w:id="173" w:author="Michael R. Bell" w:date="2013-05-07T12:28:00Z">
            <w:r>
              <w:rPr>
                <w:noProof/>
                <w:webHidden/>
              </w:rPr>
              <w:t>82</w:t>
            </w:r>
            <w:r>
              <w:rPr>
                <w:noProof/>
                <w:webHidden/>
              </w:rPr>
              <w:fldChar w:fldCharType="end"/>
            </w:r>
            <w:r w:rsidRPr="00F75460">
              <w:rPr>
                <w:rStyle w:val="Hyperlink"/>
                <w:noProof/>
              </w:rPr>
              <w:fldChar w:fldCharType="end"/>
            </w:r>
          </w:ins>
        </w:p>
        <w:p w14:paraId="73ECBCEA" w14:textId="77777777" w:rsidR="00653744" w:rsidRDefault="00653744">
          <w:pPr>
            <w:pStyle w:val="TOC1"/>
            <w:tabs>
              <w:tab w:val="right" w:leader="dot" w:pos="9016"/>
            </w:tabs>
            <w:rPr>
              <w:ins w:id="174" w:author="Michael R. Bell" w:date="2013-05-07T12:28:00Z"/>
              <w:rFonts w:asciiTheme="minorHAnsi" w:eastAsiaTheme="minorEastAsia" w:hAnsiTheme="minorHAnsi" w:cstheme="minorBidi"/>
              <w:noProof/>
              <w:lang w:eastAsia="en-GB"/>
            </w:rPr>
          </w:pPr>
          <w:ins w:id="175"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"_Toc355693086"</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evaluation of the user’s response to the system</w:t>
            </w:r>
            <w:r>
              <w:rPr>
                <w:noProof/>
                <w:webHidden/>
              </w:rPr>
              <w:tab/>
            </w:r>
            <w:r>
              <w:rPr>
                <w:noProof/>
                <w:webHidden/>
              </w:rPr>
              <w:fldChar w:fldCharType="begin"/>
            </w:r>
            <w:r>
              <w:rPr>
                <w:noProof/>
                <w:webHidden/>
              </w:rPr>
              <w:instrText xml:space="preserve"> PAGEREF _Toc355693086 \h </w:instrText>
            </w:r>
            <w:r>
              <w:rPr>
                <w:noProof/>
                <w:webHidden/>
              </w:rPr>
            </w:r>
          </w:ins>
          <w:r>
            <w:rPr>
              <w:noProof/>
              <w:webHidden/>
            </w:rPr>
            <w:fldChar w:fldCharType="separate"/>
          </w:r>
          <w:ins w:id="176" w:author="Michael R. Bell" w:date="2013-05-07T12:28:00Z">
            <w:r>
              <w:rPr>
                <w:noProof/>
                <w:webHidden/>
              </w:rPr>
              <w:t>83</w:t>
            </w:r>
            <w:r>
              <w:rPr>
                <w:noProof/>
                <w:webHidden/>
              </w:rPr>
              <w:fldChar w:fldCharType="end"/>
            </w:r>
            <w:r w:rsidRPr="00F75460">
              <w:rPr>
                <w:rStyle w:val="Hyperlink"/>
                <w:noProof/>
              </w:rPr>
              <w:fldChar w:fldCharType="end"/>
            </w:r>
          </w:ins>
        </w:p>
        <w:p w14:paraId="5C1841C9" w14:textId="77777777" w:rsidR="00653744" w:rsidRDefault="00653744">
          <w:pPr>
            <w:pStyle w:val="TOC1"/>
            <w:tabs>
              <w:tab w:val="right" w:leader="dot" w:pos="9016"/>
            </w:tabs>
            <w:rPr>
              <w:ins w:id="177" w:author="Michael R. Bell" w:date="2013-05-07T12:28:00Z"/>
              <w:rFonts w:asciiTheme="minorHAnsi" w:eastAsiaTheme="minorEastAsia" w:hAnsiTheme="minorHAnsi" w:cstheme="minorBidi"/>
              <w:noProof/>
              <w:lang w:eastAsia="en-GB"/>
            </w:rPr>
          </w:pPr>
          <w:ins w:id="178" w:author="Michael R. Bell" w:date="2013-05-07T12:28:00Z">
            <w:r w:rsidRPr="00F75460">
              <w:rPr>
                <w:rStyle w:val="Hyperlink"/>
                <w:noProof/>
              </w:rPr>
              <w:fldChar w:fldCharType="begin"/>
            </w:r>
            <w:r w:rsidRPr="00F75460">
              <w:rPr>
                <w:rStyle w:val="Hyperlink"/>
                <w:noProof/>
              </w:rPr>
              <w:instrText xml:space="preserve"> </w:instrText>
            </w:r>
            <w:r>
              <w:rPr>
                <w:noProof/>
              </w:rPr>
              <w:instrText>HYPERLINK \l "_Toc355693087"</w:instrText>
            </w:r>
            <w:r w:rsidRPr="00F75460">
              <w:rPr>
                <w:rStyle w:val="Hyperlink"/>
                <w:noProof/>
              </w:rPr>
              <w:instrText xml:space="preserve"> </w:instrText>
            </w:r>
            <w:r w:rsidRPr="00F75460">
              <w:rPr>
                <w:rStyle w:val="Hyperlink"/>
                <w:noProof/>
              </w:rPr>
            </w:r>
            <w:r w:rsidRPr="00F75460">
              <w:rPr>
                <w:rStyle w:val="Hyperlink"/>
                <w:noProof/>
              </w:rPr>
              <w:fldChar w:fldCharType="separate"/>
            </w:r>
            <w:r w:rsidRPr="00F75460">
              <w:rPr>
                <w:rStyle w:val="Hyperlink"/>
                <w:noProof/>
              </w:rPr>
              <w:t>Desirable Extensions</w:t>
            </w:r>
            <w:r>
              <w:rPr>
                <w:noProof/>
                <w:webHidden/>
              </w:rPr>
              <w:tab/>
            </w:r>
            <w:r>
              <w:rPr>
                <w:noProof/>
                <w:webHidden/>
              </w:rPr>
              <w:fldChar w:fldCharType="begin"/>
            </w:r>
            <w:r>
              <w:rPr>
                <w:noProof/>
                <w:webHidden/>
              </w:rPr>
              <w:instrText xml:space="preserve"> PAGEREF _Toc355693087 \h </w:instrText>
            </w:r>
            <w:r>
              <w:rPr>
                <w:noProof/>
                <w:webHidden/>
              </w:rPr>
            </w:r>
          </w:ins>
          <w:r>
            <w:rPr>
              <w:noProof/>
              <w:webHidden/>
            </w:rPr>
            <w:fldChar w:fldCharType="separate"/>
          </w:r>
          <w:ins w:id="179" w:author="Michael R. Bell" w:date="2013-05-07T12:28:00Z">
            <w:r>
              <w:rPr>
                <w:noProof/>
                <w:webHidden/>
              </w:rPr>
              <w:t>84</w:t>
            </w:r>
            <w:r>
              <w:rPr>
                <w:noProof/>
                <w:webHidden/>
              </w:rPr>
              <w:fldChar w:fldCharType="end"/>
            </w:r>
            <w:r w:rsidRPr="00F75460">
              <w:rPr>
                <w:rStyle w:val="Hyperlink"/>
                <w:noProof/>
              </w:rPr>
              <w:fldChar w:fldCharType="end"/>
            </w:r>
          </w:ins>
        </w:p>
        <w:p w14:paraId="174B286C" w14:textId="77777777" w:rsidR="00CB42DA" w:rsidDel="00653744" w:rsidRDefault="00CB42DA">
          <w:pPr>
            <w:pStyle w:val="TOC1"/>
            <w:tabs>
              <w:tab w:val="right" w:leader="dot" w:pos="9016"/>
            </w:tabs>
            <w:rPr>
              <w:del w:id="180" w:author="Michael R. Bell" w:date="2013-05-07T12:28:00Z"/>
              <w:rFonts w:asciiTheme="minorHAnsi" w:eastAsiaTheme="minorEastAsia" w:hAnsiTheme="minorHAnsi" w:cstheme="minorBidi"/>
              <w:noProof/>
              <w:sz w:val="24"/>
              <w:szCs w:val="24"/>
              <w:lang w:val="en-US" w:eastAsia="ja-JP"/>
            </w:rPr>
          </w:pPr>
          <w:del w:id="181" w:author="Michael R. Bell" w:date="2013-05-07T12:28:00Z">
            <w:r w:rsidDel="00653744">
              <w:rPr>
                <w:noProof/>
              </w:rPr>
              <w:delText>Definition – nature of the problem to be investigated</w:delText>
            </w:r>
            <w:r w:rsidDel="00653744">
              <w:rPr>
                <w:noProof/>
              </w:rPr>
              <w:tab/>
            </w:r>
            <w:r w:rsidR="00BD3AC9" w:rsidDel="00653744">
              <w:rPr>
                <w:noProof/>
              </w:rPr>
              <w:delText>3</w:delText>
            </w:r>
          </w:del>
        </w:p>
        <w:p w14:paraId="395A7474" w14:textId="77777777" w:rsidR="00CB42DA" w:rsidDel="00653744" w:rsidRDefault="00CB42DA">
          <w:pPr>
            <w:pStyle w:val="TOC2"/>
            <w:tabs>
              <w:tab w:val="right" w:leader="dot" w:pos="9016"/>
            </w:tabs>
            <w:rPr>
              <w:del w:id="182" w:author="Michael R. Bell" w:date="2013-05-07T12:28:00Z"/>
              <w:rFonts w:asciiTheme="minorHAnsi" w:eastAsiaTheme="minorEastAsia" w:hAnsiTheme="minorHAnsi" w:cstheme="minorBidi"/>
              <w:noProof/>
              <w:sz w:val="24"/>
              <w:szCs w:val="24"/>
              <w:lang w:val="en-US" w:eastAsia="ja-JP"/>
            </w:rPr>
          </w:pPr>
          <w:del w:id="183" w:author="Michael R. Bell" w:date="2013-05-07T12:28:00Z">
            <w:r w:rsidDel="00653744">
              <w:rPr>
                <w:noProof/>
              </w:rPr>
              <w:delText>the end user</w:delText>
            </w:r>
            <w:r w:rsidDel="00653744">
              <w:rPr>
                <w:noProof/>
              </w:rPr>
              <w:tab/>
            </w:r>
            <w:r w:rsidR="00BD3AC9" w:rsidDel="00653744">
              <w:rPr>
                <w:noProof/>
              </w:rPr>
              <w:delText>3</w:delText>
            </w:r>
          </w:del>
        </w:p>
        <w:p w14:paraId="5E3248FA" w14:textId="77777777" w:rsidR="00CB42DA" w:rsidDel="00653744" w:rsidRDefault="00CB42DA">
          <w:pPr>
            <w:pStyle w:val="TOC2"/>
            <w:tabs>
              <w:tab w:val="right" w:leader="dot" w:pos="9016"/>
            </w:tabs>
            <w:rPr>
              <w:del w:id="184" w:author="Michael R. Bell" w:date="2013-05-07T12:28:00Z"/>
              <w:rFonts w:asciiTheme="minorHAnsi" w:eastAsiaTheme="minorEastAsia" w:hAnsiTheme="minorHAnsi" w:cstheme="minorBidi"/>
              <w:noProof/>
              <w:sz w:val="24"/>
              <w:szCs w:val="24"/>
              <w:lang w:val="en-US" w:eastAsia="ja-JP"/>
            </w:rPr>
          </w:pPr>
          <w:del w:id="185" w:author="Michael R. Bell" w:date="2013-05-07T12:28:00Z">
            <w:r w:rsidDel="00653744">
              <w:rPr>
                <w:noProof/>
              </w:rPr>
              <w:delText>the problem</w:delText>
            </w:r>
            <w:r w:rsidDel="00653744">
              <w:rPr>
                <w:noProof/>
              </w:rPr>
              <w:tab/>
            </w:r>
            <w:r w:rsidR="00BD3AC9" w:rsidDel="00653744">
              <w:rPr>
                <w:noProof/>
              </w:rPr>
              <w:delText>3</w:delText>
            </w:r>
          </w:del>
        </w:p>
        <w:p w14:paraId="4A26798F" w14:textId="77777777" w:rsidR="00CB42DA" w:rsidDel="00653744" w:rsidRDefault="00CB42DA">
          <w:pPr>
            <w:pStyle w:val="TOC2"/>
            <w:tabs>
              <w:tab w:val="right" w:leader="dot" w:pos="9016"/>
            </w:tabs>
            <w:rPr>
              <w:del w:id="186" w:author="Michael R. Bell" w:date="2013-05-07T12:28:00Z"/>
              <w:rFonts w:asciiTheme="minorHAnsi" w:eastAsiaTheme="minorEastAsia" w:hAnsiTheme="minorHAnsi" w:cstheme="minorBidi"/>
              <w:noProof/>
              <w:sz w:val="24"/>
              <w:szCs w:val="24"/>
              <w:lang w:val="en-US" w:eastAsia="ja-JP"/>
            </w:rPr>
          </w:pPr>
          <w:del w:id="187" w:author="Michael R. Bell" w:date="2013-05-07T12:28:00Z">
            <w:r w:rsidDel="00653744">
              <w:rPr>
                <w:noProof/>
              </w:rPr>
              <w:delText>resources provided</w:delText>
            </w:r>
            <w:r w:rsidDel="00653744">
              <w:rPr>
                <w:noProof/>
              </w:rPr>
              <w:tab/>
            </w:r>
            <w:r w:rsidR="00BD3AC9" w:rsidDel="00653744">
              <w:rPr>
                <w:noProof/>
              </w:rPr>
              <w:delText>3</w:delText>
            </w:r>
          </w:del>
        </w:p>
        <w:p w14:paraId="41123B84" w14:textId="77777777" w:rsidR="00CB42DA" w:rsidDel="00653744" w:rsidRDefault="00CB42DA">
          <w:pPr>
            <w:pStyle w:val="TOC2"/>
            <w:tabs>
              <w:tab w:val="right" w:leader="dot" w:pos="9016"/>
            </w:tabs>
            <w:rPr>
              <w:del w:id="188" w:author="Michael R. Bell" w:date="2013-05-07T12:28:00Z"/>
              <w:rFonts w:asciiTheme="minorHAnsi" w:eastAsiaTheme="minorEastAsia" w:hAnsiTheme="minorHAnsi" w:cstheme="minorBidi"/>
              <w:noProof/>
              <w:sz w:val="24"/>
              <w:szCs w:val="24"/>
              <w:lang w:val="en-US" w:eastAsia="ja-JP"/>
            </w:rPr>
          </w:pPr>
          <w:del w:id="189" w:author="Michael R. Bell" w:date="2013-05-07T12:28:00Z">
            <w:r w:rsidDel="00653744">
              <w:rPr>
                <w:noProof/>
              </w:rPr>
              <w:delText>further steps</w:delText>
            </w:r>
            <w:r w:rsidDel="00653744">
              <w:rPr>
                <w:noProof/>
              </w:rPr>
              <w:tab/>
            </w:r>
            <w:r w:rsidR="00BD3AC9" w:rsidDel="00653744">
              <w:rPr>
                <w:noProof/>
              </w:rPr>
              <w:delText>4</w:delText>
            </w:r>
          </w:del>
        </w:p>
        <w:p w14:paraId="73820540" w14:textId="77777777" w:rsidR="00CB42DA" w:rsidDel="00653744" w:rsidRDefault="00CB42DA">
          <w:pPr>
            <w:pStyle w:val="TOC1"/>
            <w:tabs>
              <w:tab w:val="right" w:leader="dot" w:pos="9016"/>
            </w:tabs>
            <w:rPr>
              <w:del w:id="190" w:author="Michael R. Bell" w:date="2013-05-07T12:28:00Z"/>
              <w:rFonts w:asciiTheme="minorHAnsi" w:eastAsiaTheme="minorEastAsia" w:hAnsiTheme="minorHAnsi" w:cstheme="minorBidi"/>
              <w:noProof/>
              <w:sz w:val="24"/>
              <w:szCs w:val="24"/>
              <w:lang w:val="en-US" w:eastAsia="ja-JP"/>
            </w:rPr>
          </w:pPr>
          <w:del w:id="191" w:author="Michael R. Bell" w:date="2013-05-07T12:28:00Z">
            <w:r w:rsidDel="00653744">
              <w:rPr>
                <w:noProof/>
              </w:rPr>
              <w:delText>Investigation and analysis</w:delText>
            </w:r>
            <w:r w:rsidDel="00653744">
              <w:rPr>
                <w:noProof/>
              </w:rPr>
              <w:tab/>
            </w:r>
            <w:r w:rsidR="00BD3AC9" w:rsidDel="00653744">
              <w:rPr>
                <w:noProof/>
              </w:rPr>
              <w:delText>5</w:delText>
            </w:r>
          </w:del>
        </w:p>
        <w:p w14:paraId="5E106155" w14:textId="77777777" w:rsidR="00CB42DA" w:rsidDel="00653744" w:rsidRDefault="00CB42DA">
          <w:pPr>
            <w:pStyle w:val="TOC2"/>
            <w:tabs>
              <w:tab w:val="right" w:leader="dot" w:pos="9016"/>
            </w:tabs>
            <w:rPr>
              <w:del w:id="192" w:author="Michael R. Bell" w:date="2013-05-07T12:28:00Z"/>
              <w:rFonts w:asciiTheme="minorHAnsi" w:eastAsiaTheme="minorEastAsia" w:hAnsiTheme="minorHAnsi" w:cstheme="minorBidi"/>
              <w:noProof/>
              <w:sz w:val="24"/>
              <w:szCs w:val="24"/>
              <w:lang w:val="en-US" w:eastAsia="ja-JP"/>
            </w:rPr>
          </w:pPr>
          <w:del w:id="193" w:author="Michael R. Bell" w:date="2013-05-07T12:28:00Z">
            <w:r w:rsidDel="00653744">
              <w:rPr>
                <w:noProof/>
              </w:rPr>
              <w:delText>asertaining the user requirements</w:delText>
            </w:r>
            <w:r w:rsidDel="00653744">
              <w:rPr>
                <w:noProof/>
              </w:rPr>
              <w:tab/>
            </w:r>
            <w:r w:rsidR="00BD3AC9" w:rsidDel="00653744">
              <w:rPr>
                <w:noProof/>
              </w:rPr>
              <w:delText>5</w:delText>
            </w:r>
          </w:del>
        </w:p>
        <w:p w14:paraId="3572E819" w14:textId="77777777" w:rsidR="00CB42DA" w:rsidDel="00653744" w:rsidRDefault="00CB42DA">
          <w:pPr>
            <w:pStyle w:val="TOC3"/>
            <w:tabs>
              <w:tab w:val="right" w:leader="dot" w:pos="9016"/>
            </w:tabs>
            <w:rPr>
              <w:del w:id="194" w:author="Michael R. Bell" w:date="2013-05-07T12:28:00Z"/>
              <w:rFonts w:asciiTheme="minorHAnsi" w:eastAsiaTheme="minorEastAsia" w:hAnsiTheme="minorHAnsi" w:cstheme="minorBidi"/>
              <w:noProof/>
              <w:sz w:val="24"/>
              <w:szCs w:val="24"/>
              <w:lang w:val="en-US" w:eastAsia="ja-JP"/>
            </w:rPr>
          </w:pPr>
          <w:del w:id="195" w:author="Michael R. Bell" w:date="2013-05-07T12:28:00Z">
            <w:r w:rsidDel="00653744">
              <w:rPr>
                <w:noProof/>
              </w:rPr>
              <w:delText>Talking to the user</w:delText>
            </w:r>
            <w:r w:rsidDel="00653744">
              <w:rPr>
                <w:noProof/>
              </w:rPr>
              <w:tab/>
            </w:r>
            <w:r w:rsidR="00BD3AC9" w:rsidDel="00653744">
              <w:rPr>
                <w:noProof/>
              </w:rPr>
              <w:delText>5</w:delText>
            </w:r>
          </w:del>
        </w:p>
        <w:p w14:paraId="143EE858" w14:textId="77777777" w:rsidR="00CB42DA" w:rsidDel="00653744" w:rsidRDefault="00CB42DA">
          <w:pPr>
            <w:pStyle w:val="TOC2"/>
            <w:tabs>
              <w:tab w:val="right" w:leader="dot" w:pos="9016"/>
            </w:tabs>
            <w:rPr>
              <w:del w:id="196" w:author="Michael R. Bell" w:date="2013-05-07T12:28:00Z"/>
              <w:rFonts w:asciiTheme="minorHAnsi" w:eastAsiaTheme="minorEastAsia" w:hAnsiTheme="minorHAnsi" w:cstheme="minorBidi"/>
              <w:noProof/>
              <w:sz w:val="24"/>
              <w:szCs w:val="24"/>
              <w:lang w:val="en-US" w:eastAsia="ja-JP"/>
            </w:rPr>
          </w:pPr>
          <w:del w:id="197" w:author="Michael R. Bell" w:date="2013-05-07T12:28:00Z">
            <w:r w:rsidDel="00653744">
              <w:rPr>
                <w:noProof/>
              </w:rPr>
              <w:delText>requirements specification</w:delText>
            </w:r>
            <w:r w:rsidDel="00653744">
              <w:rPr>
                <w:noProof/>
              </w:rPr>
              <w:tab/>
            </w:r>
            <w:r w:rsidR="00BD3AC9" w:rsidDel="00653744">
              <w:rPr>
                <w:noProof/>
              </w:rPr>
              <w:delText>10</w:delText>
            </w:r>
          </w:del>
        </w:p>
        <w:p w14:paraId="4C64229A" w14:textId="77777777" w:rsidR="00CB42DA" w:rsidDel="00653744" w:rsidRDefault="00CB42DA">
          <w:pPr>
            <w:pStyle w:val="TOC3"/>
            <w:tabs>
              <w:tab w:val="right" w:leader="dot" w:pos="9016"/>
            </w:tabs>
            <w:rPr>
              <w:del w:id="198" w:author="Michael R. Bell" w:date="2013-05-07T12:28:00Z"/>
              <w:rFonts w:asciiTheme="minorHAnsi" w:eastAsiaTheme="minorEastAsia" w:hAnsiTheme="minorHAnsi" w:cstheme="minorBidi"/>
              <w:noProof/>
              <w:sz w:val="24"/>
              <w:szCs w:val="24"/>
              <w:lang w:val="en-US" w:eastAsia="ja-JP"/>
            </w:rPr>
          </w:pPr>
          <w:del w:id="199" w:author="Michael R. Bell" w:date="2013-05-07T12:28:00Z">
            <w:r w:rsidDel="00653744">
              <w:rPr>
                <w:noProof/>
              </w:rPr>
              <w:delText>1.0</w:delText>
            </w:r>
            <w:r w:rsidDel="00653744">
              <w:rPr>
                <w:noProof/>
              </w:rPr>
              <w:tab/>
            </w:r>
            <w:r w:rsidR="00BD3AC9" w:rsidDel="00653744">
              <w:rPr>
                <w:noProof/>
              </w:rPr>
              <w:delText>10</w:delText>
            </w:r>
          </w:del>
        </w:p>
        <w:p w14:paraId="38905559" w14:textId="77777777" w:rsidR="00CB42DA" w:rsidDel="00653744" w:rsidRDefault="00CB42DA">
          <w:pPr>
            <w:pStyle w:val="TOC1"/>
            <w:tabs>
              <w:tab w:val="right" w:leader="dot" w:pos="9016"/>
            </w:tabs>
            <w:rPr>
              <w:del w:id="200" w:author="Michael R. Bell" w:date="2013-05-07T12:28:00Z"/>
              <w:rFonts w:asciiTheme="minorHAnsi" w:eastAsiaTheme="minorEastAsia" w:hAnsiTheme="minorHAnsi" w:cstheme="minorBidi"/>
              <w:noProof/>
              <w:sz w:val="24"/>
              <w:szCs w:val="24"/>
              <w:lang w:val="en-US" w:eastAsia="ja-JP"/>
            </w:rPr>
          </w:pPr>
          <w:del w:id="201" w:author="Michael R. Bell" w:date="2013-05-07T12:28:00Z">
            <w:r w:rsidDel="00653744">
              <w:rPr>
                <w:noProof/>
              </w:rPr>
              <w:delText>Examples of outputs</w:delText>
            </w:r>
            <w:r w:rsidDel="00653744">
              <w:rPr>
                <w:noProof/>
              </w:rPr>
              <w:tab/>
            </w:r>
            <w:r w:rsidR="00BD3AC9" w:rsidDel="00653744">
              <w:rPr>
                <w:noProof/>
              </w:rPr>
              <w:delText>12</w:delText>
            </w:r>
          </w:del>
        </w:p>
        <w:p w14:paraId="14270449" w14:textId="77777777" w:rsidR="00CB42DA" w:rsidDel="00653744" w:rsidRDefault="00CB42DA">
          <w:pPr>
            <w:pStyle w:val="TOC1"/>
            <w:tabs>
              <w:tab w:val="right" w:leader="dot" w:pos="9016"/>
            </w:tabs>
            <w:rPr>
              <w:del w:id="202" w:author="Michael R. Bell" w:date="2013-05-07T12:28:00Z"/>
              <w:rFonts w:asciiTheme="minorHAnsi" w:eastAsiaTheme="minorEastAsia" w:hAnsiTheme="minorHAnsi" w:cstheme="minorBidi"/>
              <w:noProof/>
              <w:sz w:val="24"/>
              <w:szCs w:val="24"/>
              <w:lang w:val="en-US" w:eastAsia="ja-JP"/>
            </w:rPr>
          </w:pPr>
          <w:del w:id="203" w:author="Michael R. Bell" w:date="2013-05-07T12:28:00Z">
            <w:r w:rsidDel="00653744">
              <w:rPr>
                <w:noProof/>
              </w:rPr>
              <w:delText>thaughts about layout</w:delText>
            </w:r>
            <w:r w:rsidDel="00653744">
              <w:rPr>
                <w:noProof/>
              </w:rPr>
              <w:tab/>
            </w:r>
            <w:r w:rsidR="00BD3AC9" w:rsidDel="00653744">
              <w:rPr>
                <w:noProof/>
              </w:rPr>
              <w:delText>13</w:delText>
            </w:r>
          </w:del>
        </w:p>
        <w:p w14:paraId="37DC2CE7" w14:textId="77777777" w:rsidR="00CB42DA" w:rsidDel="00653744" w:rsidRDefault="00CB42DA">
          <w:pPr>
            <w:pStyle w:val="TOC2"/>
            <w:tabs>
              <w:tab w:val="right" w:leader="dot" w:pos="9016"/>
            </w:tabs>
            <w:rPr>
              <w:del w:id="204" w:author="Michael R. Bell" w:date="2013-05-07T12:28:00Z"/>
              <w:rFonts w:asciiTheme="minorHAnsi" w:eastAsiaTheme="minorEastAsia" w:hAnsiTheme="minorHAnsi" w:cstheme="minorBidi"/>
              <w:noProof/>
              <w:sz w:val="24"/>
              <w:szCs w:val="24"/>
              <w:lang w:val="en-US" w:eastAsia="ja-JP"/>
            </w:rPr>
          </w:pPr>
          <w:del w:id="205" w:author="Michael R. Bell" w:date="2013-05-07T12:28:00Z">
            <w:r w:rsidDel="00653744">
              <w:rPr>
                <w:noProof/>
              </w:rPr>
              <w:delText>Track Layout</w:delText>
            </w:r>
            <w:r w:rsidDel="00653744">
              <w:rPr>
                <w:noProof/>
              </w:rPr>
              <w:tab/>
            </w:r>
            <w:r w:rsidR="00BD3AC9" w:rsidDel="00653744">
              <w:rPr>
                <w:noProof/>
              </w:rPr>
              <w:delText>13</w:delText>
            </w:r>
          </w:del>
        </w:p>
        <w:p w14:paraId="14B35F3B" w14:textId="77777777" w:rsidR="00CB42DA" w:rsidDel="00653744" w:rsidRDefault="00CB42DA">
          <w:pPr>
            <w:pStyle w:val="TOC1"/>
            <w:tabs>
              <w:tab w:val="right" w:leader="dot" w:pos="9016"/>
            </w:tabs>
            <w:rPr>
              <w:del w:id="206" w:author="Michael R. Bell" w:date="2013-05-07T12:28:00Z"/>
              <w:rFonts w:asciiTheme="minorHAnsi" w:eastAsiaTheme="minorEastAsia" w:hAnsiTheme="minorHAnsi" w:cstheme="minorBidi"/>
              <w:noProof/>
              <w:sz w:val="24"/>
              <w:szCs w:val="24"/>
              <w:lang w:val="en-US" w:eastAsia="ja-JP"/>
            </w:rPr>
          </w:pPr>
          <w:del w:id="207" w:author="Michael R. Bell" w:date="2013-05-07T12:28:00Z">
            <w:r w:rsidDel="00653744">
              <w:rPr>
                <w:noProof/>
              </w:rPr>
              <w:delText>Nature of the solution</w:delText>
            </w:r>
            <w:r w:rsidDel="00653744">
              <w:rPr>
                <w:noProof/>
              </w:rPr>
              <w:tab/>
            </w:r>
            <w:r w:rsidR="00BD3AC9" w:rsidDel="00653744">
              <w:rPr>
                <w:noProof/>
              </w:rPr>
              <w:delText>16</w:delText>
            </w:r>
          </w:del>
        </w:p>
        <w:p w14:paraId="40590E96" w14:textId="77777777" w:rsidR="00CB42DA" w:rsidDel="00653744" w:rsidRDefault="00CB42DA">
          <w:pPr>
            <w:pStyle w:val="TOC2"/>
            <w:tabs>
              <w:tab w:val="right" w:leader="dot" w:pos="9016"/>
            </w:tabs>
            <w:rPr>
              <w:del w:id="208" w:author="Michael R. Bell" w:date="2013-05-07T12:28:00Z"/>
              <w:rFonts w:asciiTheme="minorHAnsi" w:eastAsiaTheme="minorEastAsia" w:hAnsiTheme="minorHAnsi" w:cstheme="minorBidi"/>
              <w:noProof/>
              <w:sz w:val="24"/>
              <w:szCs w:val="24"/>
              <w:lang w:val="en-US" w:eastAsia="ja-JP"/>
            </w:rPr>
          </w:pPr>
          <w:del w:id="209" w:author="Michael R. Bell" w:date="2013-05-07T12:28:00Z">
            <w:r w:rsidDel="00653744">
              <w:rPr>
                <w:noProof/>
              </w:rPr>
              <w:delText>Hardware</w:delText>
            </w:r>
            <w:r w:rsidDel="00653744">
              <w:rPr>
                <w:noProof/>
              </w:rPr>
              <w:tab/>
            </w:r>
            <w:r w:rsidR="00BD3AC9" w:rsidDel="00653744">
              <w:rPr>
                <w:noProof/>
              </w:rPr>
              <w:delText>16</w:delText>
            </w:r>
          </w:del>
        </w:p>
        <w:p w14:paraId="33915427" w14:textId="77777777" w:rsidR="00CB42DA" w:rsidDel="00653744" w:rsidRDefault="00CB42DA">
          <w:pPr>
            <w:pStyle w:val="TOC3"/>
            <w:tabs>
              <w:tab w:val="right" w:leader="dot" w:pos="9016"/>
            </w:tabs>
            <w:rPr>
              <w:del w:id="210" w:author="Michael R. Bell" w:date="2013-05-07T12:28:00Z"/>
              <w:rFonts w:asciiTheme="minorHAnsi" w:eastAsiaTheme="minorEastAsia" w:hAnsiTheme="minorHAnsi" w:cstheme="minorBidi"/>
              <w:noProof/>
              <w:sz w:val="24"/>
              <w:szCs w:val="24"/>
              <w:lang w:val="en-US" w:eastAsia="ja-JP"/>
            </w:rPr>
          </w:pPr>
          <w:del w:id="211" w:author="Michael R. Bell" w:date="2013-05-07T12:28:00Z">
            <w:r w:rsidDel="00653744">
              <w:rPr>
                <w:noProof/>
              </w:rPr>
              <w:delText>Prototypeing board</w:delText>
            </w:r>
            <w:r w:rsidDel="00653744">
              <w:rPr>
                <w:noProof/>
              </w:rPr>
              <w:tab/>
            </w:r>
            <w:r w:rsidR="00BD3AC9" w:rsidDel="00653744">
              <w:rPr>
                <w:noProof/>
              </w:rPr>
              <w:delText>16</w:delText>
            </w:r>
          </w:del>
        </w:p>
        <w:p w14:paraId="695636D4" w14:textId="77777777" w:rsidR="00CB42DA" w:rsidDel="00653744" w:rsidRDefault="00CB42DA">
          <w:pPr>
            <w:pStyle w:val="TOC3"/>
            <w:tabs>
              <w:tab w:val="right" w:leader="dot" w:pos="9016"/>
            </w:tabs>
            <w:rPr>
              <w:del w:id="212" w:author="Michael R. Bell" w:date="2013-05-07T12:28:00Z"/>
              <w:rFonts w:asciiTheme="minorHAnsi" w:eastAsiaTheme="minorEastAsia" w:hAnsiTheme="minorHAnsi" w:cstheme="minorBidi"/>
              <w:noProof/>
              <w:sz w:val="24"/>
              <w:szCs w:val="24"/>
              <w:lang w:val="en-US" w:eastAsia="ja-JP"/>
            </w:rPr>
          </w:pPr>
          <w:del w:id="213" w:author="Michael R. Bell" w:date="2013-05-07T12:28:00Z">
            <w:r w:rsidDel="00653744">
              <w:rPr>
                <w:noProof/>
              </w:rPr>
              <w:delText>Motor Control Board</w:delText>
            </w:r>
            <w:r w:rsidDel="00653744">
              <w:rPr>
                <w:noProof/>
              </w:rPr>
              <w:tab/>
            </w:r>
            <w:r w:rsidR="00BD3AC9" w:rsidDel="00653744">
              <w:rPr>
                <w:noProof/>
              </w:rPr>
              <w:delText>16</w:delText>
            </w:r>
          </w:del>
        </w:p>
        <w:p w14:paraId="2B825AFA" w14:textId="77777777" w:rsidR="00CB42DA" w:rsidDel="00653744" w:rsidRDefault="00CB42DA">
          <w:pPr>
            <w:pStyle w:val="TOC3"/>
            <w:tabs>
              <w:tab w:val="right" w:leader="dot" w:pos="9016"/>
            </w:tabs>
            <w:rPr>
              <w:del w:id="214" w:author="Michael R. Bell" w:date="2013-05-07T12:28:00Z"/>
              <w:rFonts w:asciiTheme="minorHAnsi" w:eastAsiaTheme="minorEastAsia" w:hAnsiTheme="minorHAnsi" w:cstheme="minorBidi"/>
              <w:noProof/>
              <w:sz w:val="24"/>
              <w:szCs w:val="24"/>
              <w:lang w:val="en-US" w:eastAsia="ja-JP"/>
            </w:rPr>
          </w:pPr>
          <w:del w:id="215" w:author="Michael R. Bell" w:date="2013-05-07T12:28:00Z">
            <w:r w:rsidDel="00653744">
              <w:rPr>
                <w:noProof/>
              </w:rPr>
              <w:delText>output display</w:delText>
            </w:r>
            <w:r w:rsidDel="00653744">
              <w:rPr>
                <w:noProof/>
              </w:rPr>
              <w:tab/>
            </w:r>
            <w:r w:rsidR="00BD3AC9" w:rsidDel="00653744">
              <w:rPr>
                <w:noProof/>
              </w:rPr>
              <w:delText>17</w:delText>
            </w:r>
          </w:del>
        </w:p>
        <w:p w14:paraId="42E8FB3E" w14:textId="77777777" w:rsidR="00CB42DA" w:rsidDel="00653744" w:rsidRDefault="00CB42DA">
          <w:pPr>
            <w:pStyle w:val="TOC3"/>
            <w:tabs>
              <w:tab w:val="right" w:leader="dot" w:pos="9016"/>
            </w:tabs>
            <w:rPr>
              <w:del w:id="216" w:author="Michael R. Bell" w:date="2013-05-07T12:28:00Z"/>
              <w:rFonts w:asciiTheme="minorHAnsi" w:eastAsiaTheme="minorEastAsia" w:hAnsiTheme="minorHAnsi" w:cstheme="minorBidi"/>
              <w:noProof/>
              <w:sz w:val="24"/>
              <w:szCs w:val="24"/>
              <w:lang w:val="en-US" w:eastAsia="ja-JP"/>
            </w:rPr>
          </w:pPr>
          <w:del w:id="217" w:author="Michael R. Bell" w:date="2013-05-07T12:28:00Z">
            <w:r w:rsidDel="00653744">
              <w:rPr>
                <w:noProof/>
              </w:rPr>
              <w:delText>Track</w:delText>
            </w:r>
            <w:r w:rsidDel="00653744">
              <w:rPr>
                <w:noProof/>
              </w:rPr>
              <w:tab/>
            </w:r>
            <w:r w:rsidR="00BD3AC9" w:rsidDel="00653744">
              <w:rPr>
                <w:noProof/>
              </w:rPr>
              <w:delText>18</w:delText>
            </w:r>
          </w:del>
        </w:p>
        <w:p w14:paraId="7EFB4BDE" w14:textId="77777777" w:rsidR="00CB42DA" w:rsidDel="00653744" w:rsidRDefault="00CB42DA">
          <w:pPr>
            <w:pStyle w:val="TOC3"/>
            <w:tabs>
              <w:tab w:val="right" w:leader="dot" w:pos="9016"/>
            </w:tabs>
            <w:rPr>
              <w:del w:id="218" w:author="Michael R. Bell" w:date="2013-05-07T12:28:00Z"/>
              <w:rFonts w:asciiTheme="minorHAnsi" w:eastAsiaTheme="minorEastAsia" w:hAnsiTheme="minorHAnsi" w:cstheme="minorBidi"/>
              <w:noProof/>
              <w:sz w:val="24"/>
              <w:szCs w:val="24"/>
              <w:lang w:val="en-US" w:eastAsia="ja-JP"/>
            </w:rPr>
          </w:pPr>
          <w:del w:id="219" w:author="Michael R. Bell" w:date="2013-05-07T12:28:00Z">
            <w:r w:rsidDel="00653744">
              <w:rPr>
                <w:noProof/>
              </w:rPr>
              <w:delText>Isolatable Sidings</w:delText>
            </w:r>
            <w:r w:rsidDel="00653744">
              <w:rPr>
                <w:noProof/>
              </w:rPr>
              <w:tab/>
            </w:r>
            <w:r w:rsidR="00BD3AC9" w:rsidDel="00653744">
              <w:rPr>
                <w:noProof/>
              </w:rPr>
              <w:delText>20</w:delText>
            </w:r>
          </w:del>
        </w:p>
        <w:p w14:paraId="099A7565" w14:textId="77777777" w:rsidR="00CB42DA" w:rsidDel="00653744" w:rsidRDefault="00CB42DA">
          <w:pPr>
            <w:pStyle w:val="TOC3"/>
            <w:tabs>
              <w:tab w:val="right" w:leader="dot" w:pos="9016"/>
            </w:tabs>
            <w:rPr>
              <w:del w:id="220" w:author="Michael R. Bell" w:date="2013-05-07T12:28:00Z"/>
              <w:rFonts w:asciiTheme="minorHAnsi" w:eastAsiaTheme="minorEastAsia" w:hAnsiTheme="minorHAnsi" w:cstheme="minorBidi"/>
              <w:noProof/>
              <w:sz w:val="24"/>
              <w:szCs w:val="24"/>
              <w:lang w:val="en-US" w:eastAsia="ja-JP"/>
            </w:rPr>
          </w:pPr>
          <w:del w:id="221" w:author="Michael R. Bell" w:date="2013-05-07T12:28:00Z">
            <w:r w:rsidDel="00653744">
              <w:rPr>
                <w:noProof/>
              </w:rPr>
              <w:delText>Location detection</w:delText>
            </w:r>
            <w:r w:rsidDel="00653744">
              <w:rPr>
                <w:noProof/>
              </w:rPr>
              <w:tab/>
            </w:r>
            <w:r w:rsidR="00BD3AC9" w:rsidDel="00653744">
              <w:rPr>
                <w:noProof/>
              </w:rPr>
              <w:delText>21</w:delText>
            </w:r>
          </w:del>
        </w:p>
        <w:p w14:paraId="05964CFB" w14:textId="77777777" w:rsidR="00CB42DA" w:rsidDel="00653744" w:rsidRDefault="00CB42DA">
          <w:pPr>
            <w:pStyle w:val="TOC3"/>
            <w:tabs>
              <w:tab w:val="right" w:leader="dot" w:pos="9016"/>
            </w:tabs>
            <w:rPr>
              <w:del w:id="222" w:author="Michael R. Bell" w:date="2013-05-07T12:28:00Z"/>
              <w:rFonts w:asciiTheme="minorHAnsi" w:eastAsiaTheme="minorEastAsia" w:hAnsiTheme="minorHAnsi" w:cstheme="minorBidi"/>
              <w:noProof/>
              <w:sz w:val="24"/>
              <w:szCs w:val="24"/>
              <w:lang w:val="en-US" w:eastAsia="ja-JP"/>
            </w:rPr>
          </w:pPr>
          <w:del w:id="223" w:author="Michael R. Bell" w:date="2013-05-07T12:28:00Z">
            <w:r w:rsidDel="00653744">
              <w:rPr>
                <w:noProof/>
                <w:lang w:eastAsia="en-GB"/>
              </w:rPr>
              <w:delText>Point Control</w:delText>
            </w:r>
            <w:r w:rsidDel="00653744">
              <w:rPr>
                <w:noProof/>
              </w:rPr>
              <w:tab/>
            </w:r>
            <w:r w:rsidR="00BD3AC9" w:rsidDel="00653744">
              <w:rPr>
                <w:noProof/>
              </w:rPr>
              <w:delText>23</w:delText>
            </w:r>
          </w:del>
        </w:p>
        <w:p w14:paraId="7213EFE1" w14:textId="77777777" w:rsidR="00CB42DA" w:rsidDel="00653744" w:rsidRDefault="00CB42DA">
          <w:pPr>
            <w:pStyle w:val="TOC2"/>
            <w:tabs>
              <w:tab w:val="right" w:leader="dot" w:pos="9016"/>
            </w:tabs>
            <w:rPr>
              <w:del w:id="224" w:author="Michael R. Bell" w:date="2013-05-07T12:28:00Z"/>
              <w:rFonts w:asciiTheme="minorHAnsi" w:eastAsiaTheme="minorEastAsia" w:hAnsiTheme="minorHAnsi" w:cstheme="minorBidi"/>
              <w:noProof/>
              <w:sz w:val="24"/>
              <w:szCs w:val="24"/>
              <w:lang w:val="en-US" w:eastAsia="ja-JP"/>
            </w:rPr>
          </w:pPr>
          <w:del w:id="225" w:author="Michael R. Bell" w:date="2013-05-07T12:28:00Z">
            <w:r w:rsidDel="00653744">
              <w:rPr>
                <w:noProof/>
              </w:rPr>
              <w:delText>Software</w:delText>
            </w:r>
            <w:r w:rsidDel="00653744">
              <w:rPr>
                <w:noProof/>
              </w:rPr>
              <w:tab/>
            </w:r>
            <w:r w:rsidR="00BD3AC9" w:rsidDel="00653744">
              <w:rPr>
                <w:noProof/>
              </w:rPr>
              <w:delText>29</w:delText>
            </w:r>
          </w:del>
        </w:p>
        <w:p w14:paraId="01E67B82" w14:textId="77777777" w:rsidR="00CB42DA" w:rsidDel="00653744" w:rsidRDefault="00CB42DA">
          <w:pPr>
            <w:pStyle w:val="TOC3"/>
            <w:tabs>
              <w:tab w:val="right" w:leader="dot" w:pos="9016"/>
            </w:tabs>
            <w:rPr>
              <w:del w:id="226" w:author="Michael R. Bell" w:date="2013-05-07T12:28:00Z"/>
              <w:rFonts w:asciiTheme="minorHAnsi" w:eastAsiaTheme="minorEastAsia" w:hAnsiTheme="minorHAnsi" w:cstheme="minorBidi"/>
              <w:noProof/>
              <w:sz w:val="24"/>
              <w:szCs w:val="24"/>
              <w:lang w:val="en-US" w:eastAsia="ja-JP"/>
            </w:rPr>
          </w:pPr>
          <w:del w:id="227" w:author="Michael R. Bell" w:date="2013-05-07T12:28:00Z">
            <w:r w:rsidDel="00653744">
              <w:rPr>
                <w:noProof/>
              </w:rPr>
              <w:delText>Design Objectives</w:delText>
            </w:r>
            <w:r w:rsidDel="00653744">
              <w:rPr>
                <w:noProof/>
              </w:rPr>
              <w:tab/>
            </w:r>
            <w:r w:rsidR="00BD3AC9" w:rsidDel="00653744">
              <w:rPr>
                <w:noProof/>
              </w:rPr>
              <w:delText>29</w:delText>
            </w:r>
          </w:del>
        </w:p>
        <w:p w14:paraId="021CEBF1" w14:textId="77777777" w:rsidR="00CB42DA" w:rsidDel="00653744" w:rsidRDefault="00CB42DA">
          <w:pPr>
            <w:pStyle w:val="TOC3"/>
            <w:tabs>
              <w:tab w:val="right" w:leader="dot" w:pos="9016"/>
            </w:tabs>
            <w:rPr>
              <w:del w:id="228" w:author="Michael R. Bell" w:date="2013-05-07T12:28:00Z"/>
              <w:rFonts w:asciiTheme="minorHAnsi" w:eastAsiaTheme="minorEastAsia" w:hAnsiTheme="minorHAnsi" w:cstheme="minorBidi"/>
              <w:noProof/>
              <w:sz w:val="24"/>
              <w:szCs w:val="24"/>
              <w:lang w:val="en-US" w:eastAsia="ja-JP"/>
            </w:rPr>
          </w:pPr>
          <w:del w:id="229" w:author="Michael R. Bell" w:date="2013-05-07T12:28:00Z">
            <w:r w:rsidDel="00653744">
              <w:rPr>
                <w:noProof/>
              </w:rPr>
              <w:delText>Processes and modules</w:delText>
            </w:r>
            <w:r w:rsidDel="00653744">
              <w:rPr>
                <w:noProof/>
              </w:rPr>
              <w:tab/>
            </w:r>
            <w:r w:rsidR="00BD3AC9" w:rsidDel="00653744">
              <w:rPr>
                <w:noProof/>
              </w:rPr>
              <w:delText>30</w:delText>
            </w:r>
          </w:del>
        </w:p>
        <w:p w14:paraId="2A943B7F" w14:textId="77777777" w:rsidR="00CB42DA" w:rsidDel="00653744" w:rsidRDefault="00CB42DA">
          <w:pPr>
            <w:pStyle w:val="TOC3"/>
            <w:tabs>
              <w:tab w:val="right" w:leader="dot" w:pos="9016"/>
            </w:tabs>
            <w:rPr>
              <w:del w:id="230" w:author="Michael R. Bell" w:date="2013-05-07T12:28:00Z"/>
              <w:rFonts w:asciiTheme="minorHAnsi" w:eastAsiaTheme="minorEastAsia" w:hAnsiTheme="minorHAnsi" w:cstheme="minorBidi"/>
              <w:noProof/>
              <w:sz w:val="24"/>
              <w:szCs w:val="24"/>
              <w:lang w:val="en-US" w:eastAsia="ja-JP"/>
            </w:rPr>
          </w:pPr>
          <w:del w:id="231" w:author="Michael R. Bell" w:date="2013-05-07T12:28:00Z">
            <w:r w:rsidDel="00653744">
              <w:rPr>
                <w:noProof/>
              </w:rPr>
              <w:delText>Data Structures</w:delText>
            </w:r>
            <w:r w:rsidDel="00653744">
              <w:rPr>
                <w:noProof/>
              </w:rPr>
              <w:tab/>
            </w:r>
            <w:r w:rsidR="00BD3AC9" w:rsidDel="00653744">
              <w:rPr>
                <w:noProof/>
              </w:rPr>
              <w:delText>31</w:delText>
            </w:r>
          </w:del>
        </w:p>
        <w:p w14:paraId="13BB316E" w14:textId="77777777" w:rsidR="00CB42DA" w:rsidDel="00653744" w:rsidRDefault="00CB42DA">
          <w:pPr>
            <w:pStyle w:val="TOC1"/>
            <w:tabs>
              <w:tab w:val="right" w:leader="dot" w:pos="9016"/>
            </w:tabs>
            <w:rPr>
              <w:del w:id="232" w:author="Michael R. Bell" w:date="2013-05-07T12:28:00Z"/>
              <w:rFonts w:asciiTheme="minorHAnsi" w:eastAsiaTheme="minorEastAsia" w:hAnsiTheme="minorHAnsi" w:cstheme="minorBidi"/>
              <w:noProof/>
              <w:sz w:val="24"/>
              <w:szCs w:val="24"/>
              <w:lang w:val="en-US" w:eastAsia="ja-JP"/>
            </w:rPr>
          </w:pPr>
          <w:del w:id="233" w:author="Michael R. Bell" w:date="2013-05-07T12:28:00Z">
            <w:r w:rsidDel="00653744">
              <w:rPr>
                <w:noProof/>
              </w:rPr>
              <w:delText>Algorithms</w:delText>
            </w:r>
            <w:r w:rsidDel="00653744">
              <w:rPr>
                <w:noProof/>
              </w:rPr>
              <w:tab/>
            </w:r>
            <w:r w:rsidR="00BD3AC9" w:rsidDel="00653744">
              <w:rPr>
                <w:noProof/>
              </w:rPr>
              <w:delText>33</w:delText>
            </w:r>
          </w:del>
        </w:p>
        <w:p w14:paraId="0F6400F0" w14:textId="77777777" w:rsidR="00CB42DA" w:rsidDel="00653744" w:rsidRDefault="00CB42DA">
          <w:pPr>
            <w:pStyle w:val="TOC1"/>
            <w:tabs>
              <w:tab w:val="right" w:leader="dot" w:pos="9016"/>
            </w:tabs>
            <w:rPr>
              <w:del w:id="234" w:author="Michael R. Bell" w:date="2013-05-07T12:28:00Z"/>
              <w:rFonts w:asciiTheme="minorHAnsi" w:eastAsiaTheme="minorEastAsia" w:hAnsiTheme="minorHAnsi" w:cstheme="minorBidi"/>
              <w:noProof/>
              <w:sz w:val="24"/>
              <w:szCs w:val="24"/>
              <w:lang w:val="en-US" w:eastAsia="ja-JP"/>
            </w:rPr>
          </w:pPr>
          <w:del w:id="235" w:author="Michael R. Bell" w:date="2013-05-07T12:28:00Z">
            <w:r w:rsidDel="00653744">
              <w:rPr>
                <w:noProof/>
              </w:rPr>
              <w:delText>Test Strategy</w:delText>
            </w:r>
            <w:r w:rsidDel="00653744">
              <w:rPr>
                <w:noProof/>
              </w:rPr>
              <w:tab/>
            </w:r>
            <w:r w:rsidR="00BD3AC9" w:rsidDel="00653744">
              <w:rPr>
                <w:noProof/>
              </w:rPr>
              <w:delText>35</w:delText>
            </w:r>
          </w:del>
        </w:p>
        <w:p w14:paraId="0A849E9A" w14:textId="77777777" w:rsidR="00CB42DA" w:rsidDel="00653744" w:rsidRDefault="00CB42DA">
          <w:pPr>
            <w:pStyle w:val="TOC1"/>
            <w:tabs>
              <w:tab w:val="right" w:leader="dot" w:pos="9016"/>
            </w:tabs>
            <w:rPr>
              <w:del w:id="236" w:author="Michael R. Bell" w:date="2013-05-07T12:28:00Z"/>
              <w:rFonts w:asciiTheme="minorHAnsi" w:eastAsiaTheme="minorEastAsia" w:hAnsiTheme="minorHAnsi" w:cstheme="minorBidi"/>
              <w:noProof/>
              <w:sz w:val="24"/>
              <w:szCs w:val="24"/>
              <w:lang w:val="en-US" w:eastAsia="ja-JP"/>
            </w:rPr>
          </w:pPr>
          <w:del w:id="237" w:author="Michael R. Bell" w:date="2013-05-07T12:28:00Z">
            <w:r w:rsidDel="00653744">
              <w:rPr>
                <w:noProof/>
              </w:rPr>
              <w:delText>Software Development</w:delText>
            </w:r>
            <w:r w:rsidDel="00653744">
              <w:rPr>
                <w:noProof/>
              </w:rPr>
              <w:tab/>
            </w:r>
            <w:r w:rsidR="00BD3AC9" w:rsidDel="00653744">
              <w:rPr>
                <w:noProof/>
              </w:rPr>
              <w:delText>39</w:delText>
            </w:r>
          </w:del>
        </w:p>
        <w:p w14:paraId="1CC54241" w14:textId="77777777" w:rsidR="00CB42DA" w:rsidDel="00653744" w:rsidRDefault="00CB42DA">
          <w:pPr>
            <w:pStyle w:val="TOC1"/>
            <w:tabs>
              <w:tab w:val="right" w:leader="dot" w:pos="9016"/>
            </w:tabs>
            <w:rPr>
              <w:del w:id="238" w:author="Michael R. Bell" w:date="2013-05-07T12:28:00Z"/>
              <w:rFonts w:asciiTheme="minorHAnsi" w:eastAsiaTheme="minorEastAsia" w:hAnsiTheme="minorHAnsi" w:cstheme="minorBidi"/>
              <w:noProof/>
              <w:sz w:val="24"/>
              <w:szCs w:val="24"/>
              <w:lang w:val="en-US" w:eastAsia="ja-JP"/>
            </w:rPr>
          </w:pPr>
          <w:del w:id="239" w:author="Michael R. Bell" w:date="2013-05-07T12:28:00Z">
            <w:r w:rsidDel="00653744">
              <w:rPr>
                <w:noProof/>
              </w:rPr>
              <w:delText>Testing</w:delText>
            </w:r>
            <w:r w:rsidDel="00653744">
              <w:rPr>
                <w:noProof/>
              </w:rPr>
              <w:tab/>
            </w:r>
            <w:r w:rsidR="00BD3AC9" w:rsidDel="00653744">
              <w:rPr>
                <w:noProof/>
              </w:rPr>
              <w:delText>64</w:delText>
            </w:r>
          </w:del>
        </w:p>
        <w:p w14:paraId="568B75F4" w14:textId="77777777" w:rsidR="00CB42DA" w:rsidDel="00653744" w:rsidRDefault="00CB42DA">
          <w:pPr>
            <w:pStyle w:val="TOC1"/>
            <w:tabs>
              <w:tab w:val="right" w:leader="dot" w:pos="9016"/>
            </w:tabs>
            <w:rPr>
              <w:del w:id="240" w:author="Michael R. Bell" w:date="2013-05-07T12:28:00Z"/>
              <w:rFonts w:asciiTheme="minorHAnsi" w:eastAsiaTheme="minorEastAsia" w:hAnsiTheme="minorHAnsi" w:cstheme="minorBidi"/>
              <w:noProof/>
              <w:sz w:val="24"/>
              <w:szCs w:val="24"/>
              <w:lang w:val="en-US" w:eastAsia="ja-JP"/>
            </w:rPr>
          </w:pPr>
          <w:del w:id="241" w:author="Michael R. Bell" w:date="2013-05-07T12:28:00Z">
            <w:r w:rsidDel="00653744">
              <w:rPr>
                <w:noProof/>
              </w:rPr>
              <w:delText>Discussion of the degree of success in meeting the original objectives</w:delText>
            </w:r>
            <w:r w:rsidDel="00653744">
              <w:rPr>
                <w:noProof/>
              </w:rPr>
              <w:tab/>
            </w:r>
            <w:r w:rsidR="00BD3AC9" w:rsidDel="00653744">
              <w:rPr>
                <w:noProof/>
              </w:rPr>
              <w:delText>68</w:delText>
            </w:r>
          </w:del>
        </w:p>
        <w:p w14:paraId="3F38F047" w14:textId="77777777" w:rsidR="00CB42DA" w:rsidDel="00653744" w:rsidRDefault="00CB42DA">
          <w:pPr>
            <w:pStyle w:val="TOC1"/>
            <w:tabs>
              <w:tab w:val="right" w:leader="dot" w:pos="9016"/>
            </w:tabs>
            <w:rPr>
              <w:del w:id="242" w:author="Michael R. Bell" w:date="2013-05-07T12:28:00Z"/>
              <w:rFonts w:asciiTheme="minorHAnsi" w:eastAsiaTheme="minorEastAsia" w:hAnsiTheme="minorHAnsi" w:cstheme="minorBidi"/>
              <w:noProof/>
              <w:sz w:val="24"/>
              <w:szCs w:val="24"/>
              <w:lang w:val="en-US" w:eastAsia="ja-JP"/>
            </w:rPr>
          </w:pPr>
          <w:del w:id="243" w:author="Michael R. Bell" w:date="2013-05-07T12:28:00Z">
            <w:r w:rsidDel="00653744">
              <w:rPr>
                <w:noProof/>
              </w:rPr>
              <w:delText>evaluation of the user’s response to the system</w:delText>
            </w:r>
            <w:r w:rsidDel="00653744">
              <w:rPr>
                <w:noProof/>
              </w:rPr>
              <w:tab/>
            </w:r>
            <w:r w:rsidR="00BD3AC9" w:rsidDel="00653744">
              <w:rPr>
                <w:noProof/>
              </w:rPr>
              <w:delText>69</w:delText>
            </w:r>
          </w:del>
        </w:p>
        <w:p w14:paraId="06669715" w14:textId="77777777" w:rsidR="00CB42DA" w:rsidDel="00653744" w:rsidRDefault="00CB42DA">
          <w:pPr>
            <w:pStyle w:val="TOC1"/>
            <w:tabs>
              <w:tab w:val="right" w:leader="dot" w:pos="9016"/>
            </w:tabs>
            <w:rPr>
              <w:del w:id="244" w:author="Michael R. Bell" w:date="2013-05-07T12:28:00Z"/>
              <w:rFonts w:asciiTheme="minorHAnsi" w:eastAsiaTheme="minorEastAsia" w:hAnsiTheme="minorHAnsi" w:cstheme="minorBidi"/>
              <w:noProof/>
              <w:sz w:val="24"/>
              <w:szCs w:val="24"/>
              <w:lang w:val="en-US" w:eastAsia="ja-JP"/>
            </w:rPr>
          </w:pPr>
          <w:del w:id="245" w:author="Michael R. Bell" w:date="2013-05-07T12:28:00Z">
            <w:r w:rsidDel="00653744">
              <w:rPr>
                <w:noProof/>
              </w:rPr>
              <w:delText>Desirable Extensions</w:delText>
            </w:r>
            <w:r w:rsidDel="00653744">
              <w:rPr>
                <w:noProof/>
              </w:rPr>
              <w:tab/>
            </w:r>
            <w:r w:rsidR="00BD3AC9" w:rsidDel="00653744">
              <w:rPr>
                <w:noProof/>
              </w:rPr>
              <w:delText>70</w:delText>
            </w:r>
          </w:del>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3904" behindDoc="1" locked="0" layoutInCell="1" allowOverlap="1" wp14:anchorId="349CD577" wp14:editId="154A9D41">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246" w:name="_Toc355693028"/>
      <w:r>
        <w:lastRenderedPageBreak/>
        <w:t>Definition – nature of the problem to be investigated</w:t>
      </w:r>
      <w:bookmarkEnd w:id="246"/>
    </w:p>
    <w:p w14:paraId="6E6927D6" w14:textId="77777777" w:rsidR="00652796" w:rsidRDefault="00652796" w:rsidP="00652796">
      <w:pPr>
        <w:pStyle w:val="Heading2"/>
      </w:pPr>
      <w:bookmarkStart w:id="247" w:name="_Toc355693029"/>
      <w:r>
        <w:t>the end user</w:t>
      </w:r>
      <w:bookmarkEnd w:id="247"/>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48" w:name="_Toc355693030"/>
      <w:r>
        <w:t>the problem</w:t>
      </w:r>
      <w:bookmarkEnd w:id="248"/>
    </w:p>
    <w:p w14:paraId="3DC836A5" w14:textId="77777777" w:rsidR="0022505B" w:rsidRDefault="0022505B" w:rsidP="0022505B">
      <w:pPr>
        <w:rPr>
          <w:ins w:id="249" w:author="Michael Bell" w:date="2013-05-06T18:38:00Z"/>
        </w:rPr>
      </w:pPr>
      <w:ins w:id="250" w:author="Michael Bell" w:date="2013-05-06T18:38:00Z">
        <w:r>
          <w:t>Mr Thomas has a lobby where people wait before meeting him</w:t>
        </w:r>
        <w:proofErr w:type="gramStart"/>
        <w:r>
          <w:t>,.</w:t>
        </w:r>
        <w:proofErr w:type="gramEnd"/>
        <w:r>
          <w:t xml:space="preserve"> As this would be where potential clients would find themselves waiting for meetings with him and his staff it would be good to have something to entertain potential clients while they wait, which at the moment they don’t have.</w:t>
        </w:r>
      </w:ins>
    </w:p>
    <w:p w14:paraId="44E53800" w14:textId="77777777" w:rsidR="0022505B" w:rsidRDefault="0022505B" w:rsidP="0022505B">
      <w:pPr>
        <w:rPr>
          <w:ins w:id="251" w:author="Michael Bell" w:date="2013-05-06T18:38:00Z"/>
        </w:rPr>
      </w:pPr>
      <w:ins w:id="252" w:author="Michael Bell" w:date="2013-05-06T18:38:00Z">
        <w:r>
          <w:t>Providing something interesting to entertain has several advantages:</w:t>
        </w:r>
      </w:ins>
    </w:p>
    <w:p w14:paraId="28A22C99" w14:textId="77777777" w:rsidR="0022505B" w:rsidRDefault="0022505B" w:rsidP="0022505B">
      <w:pPr>
        <w:pStyle w:val="ListParagraph"/>
        <w:numPr>
          <w:ilvl w:val="0"/>
          <w:numId w:val="1"/>
        </w:numPr>
        <w:rPr>
          <w:ins w:id="253" w:author="Michael Bell" w:date="2013-05-06T18:38:00Z"/>
        </w:rPr>
      </w:pPr>
      <w:ins w:id="254" w:author="Michael Bell" w:date="2013-05-06T18:38:00Z">
        <w:r>
          <w:t>It prevents potential clients from getting bored and so keeps their mood light for the meeting ahead which can increase the chances of success</w:t>
        </w:r>
      </w:ins>
    </w:p>
    <w:p w14:paraId="70959FD4" w14:textId="77777777" w:rsidR="0022505B" w:rsidRDefault="0022505B" w:rsidP="0022505B">
      <w:pPr>
        <w:pStyle w:val="ListParagraph"/>
        <w:numPr>
          <w:ilvl w:val="0"/>
          <w:numId w:val="1"/>
        </w:numPr>
        <w:rPr>
          <w:ins w:id="255" w:author="Michael Bell" w:date="2013-05-06T18:38:00Z"/>
        </w:rPr>
      </w:pPr>
      <w:ins w:id="256" w:author="Michael Bell" w:date="2013-05-06T18:38:00Z">
        <w:r>
          <w:t>It can display what the company is capable of or, if not created by the company, can imply an ability to produce similar things or an interest in the particular subject matter. Again, this can increase the chances of a deal being struck as well as providing ideas for alternative products</w:t>
        </w:r>
      </w:ins>
    </w:p>
    <w:p w14:paraId="709A70C3" w14:textId="5F4E73B1" w:rsidR="00B742BF" w:rsidDel="0022505B" w:rsidRDefault="00AE2F23" w:rsidP="00B742BF">
      <w:pPr>
        <w:rPr>
          <w:del w:id="257" w:author="Michael Bell" w:date="2013-05-06T18:38:00Z"/>
        </w:rPr>
      </w:pPr>
      <w:del w:id="258" w:author="Michael Bell" w:date="2013-05-06T18:38:00Z">
        <w:r w:rsidDel="0022505B">
          <w:delText>Mr</w:delText>
        </w:r>
        <w:r w:rsidR="00AB3EF4" w:rsidDel="0022505B">
          <w:delText xml:space="preserve"> Thomas has a lobby where people wait before meeting him, as this would be where potential clients would find themselves waiting for </w:delText>
        </w:r>
        <w:r w:rsidR="00006C86" w:rsidDel="0022505B">
          <w:delText xml:space="preserve">meetings with him and his staff it would be good to have something to </w:delText>
        </w:r>
        <w:r w:rsidDel="0022505B">
          <w:delText>entertain</w:delText>
        </w:r>
        <w:r w:rsidR="00006C86" w:rsidDel="0022505B">
          <w:delText xml:space="preserve"> potential clients while they wait, which at the moment they don’t have.</w:delText>
        </w:r>
      </w:del>
    </w:p>
    <w:p w14:paraId="6FE4CA65" w14:textId="5FB92BB5" w:rsidR="00006C86" w:rsidDel="0022505B" w:rsidRDefault="00006C86" w:rsidP="00B742BF">
      <w:pPr>
        <w:rPr>
          <w:del w:id="259" w:author="Michael Bell" w:date="2013-05-06T18:38:00Z"/>
        </w:rPr>
      </w:pPr>
      <w:del w:id="260" w:author="Michael Bell" w:date="2013-05-06T18:38:00Z">
        <w:r w:rsidDel="0022505B">
          <w:delText>Providing something interesting to entertain has several advantages:</w:delText>
        </w:r>
      </w:del>
    </w:p>
    <w:p w14:paraId="373571B7" w14:textId="30101099" w:rsidR="00006C86" w:rsidDel="0022505B" w:rsidRDefault="00006C86" w:rsidP="00006C86">
      <w:pPr>
        <w:pStyle w:val="ListParagraph"/>
        <w:numPr>
          <w:ilvl w:val="0"/>
          <w:numId w:val="1"/>
        </w:numPr>
        <w:rPr>
          <w:del w:id="261" w:author="Michael Bell" w:date="2013-05-06T18:38:00Z"/>
        </w:rPr>
      </w:pPr>
      <w:del w:id="262" w:author="Michael Bell" w:date="2013-05-06T18:38:00Z">
        <w:r w:rsidDel="0022505B">
          <w:delText xml:space="preserve">It prevents potential clients from getting bored and so keeps their mood light for the </w:delText>
        </w:r>
        <w:r w:rsidR="00AE2F23" w:rsidDel="0022505B">
          <w:delText>meeting</w:delText>
        </w:r>
        <w:r w:rsidDel="0022505B">
          <w:delText xml:space="preserve"> ahead which can increase the chances of success</w:delText>
        </w:r>
      </w:del>
    </w:p>
    <w:p w14:paraId="1858380C" w14:textId="36F05A62" w:rsidR="00006C86" w:rsidDel="0022505B" w:rsidRDefault="00006C86" w:rsidP="00006C86">
      <w:pPr>
        <w:pStyle w:val="ListParagraph"/>
        <w:numPr>
          <w:ilvl w:val="0"/>
          <w:numId w:val="1"/>
        </w:numPr>
        <w:rPr>
          <w:del w:id="263" w:author="Michael Bell" w:date="2013-05-06T18:38:00Z"/>
        </w:rPr>
      </w:pPr>
      <w:del w:id="264" w:author="Michael Bell" w:date="2013-05-06T18:38:00Z">
        <w:r w:rsidDel="0022505B">
          <w:delText xml:space="preserve">It can display what the company is capable of or, if not created by the company, can </w:delText>
        </w:r>
        <w:r w:rsidR="00AE2F23" w:rsidDel="0022505B">
          <w:delText>imply</w:delText>
        </w:r>
        <w:r w:rsidDel="0022505B">
          <w:delText xml:space="preserve"> an ability to produce similar things or an interest in the particular subject matter. Again, this can increase the chances of a deal being struck as well as providing </w:delText>
        </w:r>
        <w:r w:rsidR="00AE2F23" w:rsidDel="0022505B">
          <w:delText>ideas for alternative products</w:delText>
        </w:r>
      </w:del>
    </w:p>
    <w:p w14:paraId="0B6AF18A" w14:textId="77777777" w:rsidR="00141CEC" w:rsidRDefault="00141CEC" w:rsidP="00141CEC">
      <w:pPr>
        <w:pStyle w:val="Heading2"/>
      </w:pPr>
      <w:bookmarkStart w:id="265" w:name="_Toc355693031"/>
      <w:r>
        <w:t>resources provided</w:t>
      </w:r>
      <w:bookmarkEnd w:id="265"/>
    </w:p>
    <w:p w14:paraId="6A00A42A" w14:textId="77777777" w:rsidR="0022505B" w:rsidRDefault="0022505B" w:rsidP="0022505B">
      <w:pPr>
        <w:rPr>
          <w:ins w:id="266" w:author="Michael Bell" w:date="2013-05-06T18:38:00Z"/>
        </w:rPr>
      </w:pPr>
      <w:ins w:id="267" w:author="Michael Bell" w:date="2013-05-06T18:38:00Z">
        <w:r>
          <w:t xml:space="preserve">In terms of what Mr Thomas is willing to provide me it would really just be some floor space and a power supply to use, being England this would be 230~240V(RMS) at 50Hz </w:t>
        </w:r>
      </w:ins>
    </w:p>
    <w:p w14:paraId="20C0F20F" w14:textId="59DF63B3" w:rsidR="00B742BF" w:rsidDel="0022505B" w:rsidRDefault="003E7F0B" w:rsidP="00B742BF">
      <w:pPr>
        <w:rPr>
          <w:del w:id="268" w:author="Michael Bell" w:date="2013-05-06T18:38:00Z"/>
        </w:rPr>
      </w:pPr>
      <w:del w:id="269" w:author="Michael Bell" w:date="2013-05-06T18:38:00Z">
        <w:r w:rsidDel="0022505B">
          <w:lastRenderedPageBreak/>
          <w:delText xml:space="preserve">In terms of what </w:delText>
        </w:r>
        <w:r w:rsidR="002479A1" w:rsidDel="0022505B">
          <w:delText>Mr</w:delText>
        </w:r>
        <w:r w:rsidDel="0022505B">
          <w:delText xml:space="preserve"> Thomas is willing to provide me</w:delText>
        </w:r>
        <w:r w:rsidR="00AB3EF4" w:rsidDel="0022505B">
          <w:delText xml:space="preserve"> it would really just be some floor space and a power supply to use, being England this would be 230~240V(</w:delText>
        </w:r>
        <w:r w:rsidR="0080142C" w:rsidDel="0022505B">
          <w:delText>RMS</w:delText>
        </w:r>
        <w:r w:rsidR="00AB3EF4" w:rsidDel="0022505B">
          <w:delText xml:space="preserve">) at 50Hz </w:delText>
        </w:r>
      </w:del>
    </w:p>
    <w:p w14:paraId="2512E266" w14:textId="77777777" w:rsidR="00141CEC" w:rsidRDefault="00141CEC" w:rsidP="00141CEC">
      <w:pPr>
        <w:pStyle w:val="Heading2"/>
      </w:pPr>
      <w:bookmarkStart w:id="270" w:name="_Toc355693032"/>
      <w:r>
        <w:t>further steps</w:t>
      </w:r>
      <w:bookmarkEnd w:id="270"/>
    </w:p>
    <w:p w14:paraId="25EC7499" w14:textId="77777777" w:rsidR="0022505B" w:rsidRDefault="0022505B" w:rsidP="0022505B">
      <w:pPr>
        <w:rPr>
          <w:ins w:id="271" w:author="Michael Bell" w:date="2013-05-06T18:39:00Z"/>
        </w:rPr>
      </w:pPr>
      <w:ins w:id="272" w:author="Michael Bell" w:date="2013-05-06T18:39:00Z">
        <w:r>
          <w:t>Having gathered a bit of information I arranged a meeting with Mr Thomas, in conversation I asked him some questions about the project, I noted down some basic points based on the responses to the questions:</w:t>
        </w:r>
      </w:ins>
    </w:p>
    <w:p w14:paraId="7B41DB75" w14:textId="77777777" w:rsidR="0022505B" w:rsidRDefault="0022505B" w:rsidP="0022505B">
      <w:pPr>
        <w:pStyle w:val="ListParagraph"/>
        <w:numPr>
          <w:ilvl w:val="0"/>
          <w:numId w:val="5"/>
        </w:numPr>
        <w:rPr>
          <w:ins w:id="273" w:author="Michael Bell" w:date="2013-05-06T18:39:00Z"/>
        </w:rPr>
      </w:pPr>
      <w:ins w:id="274" w:author="Michael Bell" w:date="2013-05-06T18:39:00Z">
        <w:r>
          <w:t>We decided to call the project Beltrac</w:t>
        </w:r>
      </w:ins>
    </w:p>
    <w:p w14:paraId="288D1B74" w14:textId="77777777" w:rsidR="0022505B" w:rsidRDefault="0022505B" w:rsidP="0022505B">
      <w:pPr>
        <w:pStyle w:val="ListParagraph"/>
        <w:numPr>
          <w:ilvl w:val="0"/>
          <w:numId w:val="5"/>
        </w:numPr>
        <w:rPr>
          <w:ins w:id="275" w:author="Michael Bell" w:date="2013-05-06T18:39:00Z"/>
        </w:rPr>
      </w:pPr>
      <w:proofErr w:type="spellStart"/>
      <w:ins w:id="276" w:author="Michael Bell" w:date="2013-05-06T18:39:00Z">
        <w:r>
          <w:t>Beltrak</w:t>
        </w:r>
        <w:proofErr w:type="spellEnd"/>
        <w:r>
          <w:t xml:space="preserve"> will be on a static platform (no wheels)</w:t>
        </w:r>
      </w:ins>
    </w:p>
    <w:p w14:paraId="48630609" w14:textId="77777777" w:rsidR="0022505B" w:rsidRDefault="0022505B" w:rsidP="0022505B">
      <w:pPr>
        <w:pStyle w:val="ListParagraph"/>
        <w:numPr>
          <w:ilvl w:val="0"/>
          <w:numId w:val="5"/>
        </w:numPr>
        <w:rPr>
          <w:ins w:id="277" w:author="Michael Bell" w:date="2013-05-06T18:39:00Z"/>
        </w:rPr>
      </w:pPr>
      <w:proofErr w:type="spellStart"/>
      <w:ins w:id="278" w:author="Michael Bell" w:date="2013-05-06T18:39:00Z">
        <w:r>
          <w:t>Beltrak</w:t>
        </w:r>
        <w:proofErr w:type="spellEnd"/>
        <w:r>
          <w:t xml:space="preserve"> will be a loop</w:t>
        </w:r>
      </w:ins>
    </w:p>
    <w:p w14:paraId="19EB5965" w14:textId="77777777" w:rsidR="0022505B" w:rsidRDefault="0022505B" w:rsidP="0022505B">
      <w:pPr>
        <w:pStyle w:val="ListParagraph"/>
        <w:numPr>
          <w:ilvl w:val="0"/>
          <w:numId w:val="5"/>
        </w:numPr>
        <w:rPr>
          <w:ins w:id="279" w:author="Michael Bell" w:date="2013-05-06T18:39:00Z"/>
        </w:rPr>
      </w:pPr>
      <w:proofErr w:type="spellStart"/>
      <w:ins w:id="280" w:author="Michael Bell" w:date="2013-05-06T18:39:00Z">
        <w:r>
          <w:t>Beltrak</w:t>
        </w:r>
        <w:proofErr w:type="spellEnd"/>
        <w:r>
          <w:t xml:space="preserve"> will have a cleaning train which dusts the track when switched on</w:t>
        </w:r>
      </w:ins>
    </w:p>
    <w:p w14:paraId="74D12E29" w14:textId="77777777" w:rsidR="0022505B" w:rsidRDefault="0022505B" w:rsidP="0022505B">
      <w:pPr>
        <w:pStyle w:val="ListParagraph"/>
        <w:numPr>
          <w:ilvl w:val="0"/>
          <w:numId w:val="5"/>
        </w:numPr>
        <w:rPr>
          <w:ins w:id="281" w:author="Michael Bell" w:date="2013-05-06T18:39:00Z"/>
        </w:rPr>
      </w:pPr>
      <w:proofErr w:type="spellStart"/>
      <w:ins w:id="282" w:author="Michael Bell" w:date="2013-05-06T18:39:00Z">
        <w:r>
          <w:t>Beltrak</w:t>
        </w:r>
        <w:proofErr w:type="spellEnd"/>
        <w:r>
          <w:t xml:space="preserve"> will have a standard train which can be controlled </w:t>
        </w:r>
      </w:ins>
    </w:p>
    <w:p w14:paraId="17E4DD1F" w14:textId="77777777" w:rsidR="0022505B" w:rsidRDefault="0022505B" w:rsidP="0022505B">
      <w:pPr>
        <w:pStyle w:val="ListParagraph"/>
        <w:numPr>
          <w:ilvl w:val="0"/>
          <w:numId w:val="5"/>
        </w:numPr>
        <w:rPr>
          <w:ins w:id="283" w:author="Michael Bell" w:date="2013-05-06T18:39:00Z"/>
        </w:rPr>
      </w:pPr>
      <w:proofErr w:type="spellStart"/>
      <w:ins w:id="284" w:author="Michael Bell" w:date="2013-05-06T18:39:00Z">
        <w:r>
          <w:t>Beltrak</w:t>
        </w:r>
        <w:proofErr w:type="spellEnd"/>
        <w:r>
          <w:t xml:space="preserve"> will have a small display with a simple menu system</w:t>
        </w:r>
      </w:ins>
    </w:p>
    <w:p w14:paraId="4203BC6A" w14:textId="77777777" w:rsidR="0022505B" w:rsidRDefault="0022505B" w:rsidP="0022505B">
      <w:pPr>
        <w:pStyle w:val="ListParagraph"/>
        <w:numPr>
          <w:ilvl w:val="0"/>
          <w:numId w:val="5"/>
        </w:numPr>
        <w:rPr>
          <w:ins w:id="285" w:author="Michael Bell" w:date="2013-05-06T18:39:00Z"/>
        </w:rPr>
      </w:pPr>
      <w:proofErr w:type="spellStart"/>
      <w:ins w:id="286" w:author="Michael Bell" w:date="2013-05-06T18:39:00Z">
        <w:r>
          <w:t>Beltrak</w:t>
        </w:r>
        <w:proofErr w:type="spellEnd"/>
        <w:r>
          <w:t xml:space="preserve"> will have automated points that can change to navigate the train to its destination</w:t>
        </w:r>
      </w:ins>
    </w:p>
    <w:p w14:paraId="245FF34B" w14:textId="77777777" w:rsidR="0022505B" w:rsidRDefault="0022505B" w:rsidP="0022505B">
      <w:pPr>
        <w:pStyle w:val="ListParagraph"/>
        <w:numPr>
          <w:ilvl w:val="0"/>
          <w:numId w:val="5"/>
        </w:numPr>
        <w:rPr>
          <w:ins w:id="287" w:author="Michael Bell" w:date="2013-05-06T18:39:00Z"/>
        </w:rPr>
      </w:pPr>
      <w:proofErr w:type="spellStart"/>
      <w:ins w:id="288" w:author="Michael Bell" w:date="2013-05-06T18:39:00Z">
        <w:r>
          <w:t>Beltrak</w:t>
        </w:r>
        <w:proofErr w:type="spellEnd"/>
        <w:r>
          <w:t xml:space="preserve"> will have sensors on the track to detect the location of the train</w:t>
        </w:r>
      </w:ins>
    </w:p>
    <w:p w14:paraId="10055459" w14:textId="77777777" w:rsidR="0022505B" w:rsidRDefault="0022505B" w:rsidP="0022505B">
      <w:pPr>
        <w:pStyle w:val="ListParagraph"/>
        <w:numPr>
          <w:ilvl w:val="0"/>
          <w:numId w:val="5"/>
        </w:numPr>
        <w:rPr>
          <w:ins w:id="289" w:author="Michael Bell" w:date="2013-05-06T18:39:00Z"/>
        </w:rPr>
      </w:pPr>
      <w:proofErr w:type="spellStart"/>
      <w:ins w:id="290" w:author="Michael Bell" w:date="2013-05-06T18:39:00Z">
        <w:r>
          <w:t>Beltrak</w:t>
        </w:r>
        <w:proofErr w:type="spellEnd"/>
        <w:r>
          <w:t xml:space="preserve"> will have an integrated circuit breaker to protect the train from surges and from the control board supplying to much current</w:t>
        </w:r>
      </w:ins>
    </w:p>
    <w:p w14:paraId="3781947A" w14:textId="77777777" w:rsidR="0022505B" w:rsidRDefault="0022505B" w:rsidP="0022505B">
      <w:pPr>
        <w:pStyle w:val="ListParagraph"/>
        <w:numPr>
          <w:ilvl w:val="0"/>
          <w:numId w:val="5"/>
        </w:numPr>
        <w:rPr>
          <w:ins w:id="291" w:author="Michael Bell" w:date="2013-05-06T18:39:00Z"/>
        </w:rPr>
      </w:pPr>
      <w:proofErr w:type="spellStart"/>
      <w:ins w:id="292" w:author="Michael Bell" w:date="2013-05-06T18:39:00Z">
        <w:r>
          <w:t>Beltrak</w:t>
        </w:r>
        <w:proofErr w:type="spellEnd"/>
        <w:r>
          <w:t xml:space="preserve"> will have an easy to use interface that requires no pre instruction (though a manual will be provided</w:t>
        </w:r>
      </w:ins>
    </w:p>
    <w:p w14:paraId="0129E45D" w14:textId="77777777" w:rsidR="0022505B" w:rsidRDefault="0022505B" w:rsidP="0022505B">
      <w:pPr>
        <w:rPr>
          <w:ins w:id="293" w:author="Michael Bell" w:date="2013-05-06T18:39:00Z"/>
        </w:rPr>
      </w:pPr>
      <w:ins w:id="294" w:author="Michael Bell" w:date="2013-05-06T18:39:00Z">
        <w:r>
          <w:t>Of course, this alone is not enough to create a requirement specification but the information discussed is a good start as well as an opportunity to get to know Mr Thomas a bit better.</w:t>
        </w:r>
      </w:ins>
    </w:p>
    <w:p w14:paraId="60841854" w14:textId="19CC8D05" w:rsidR="00141CEC" w:rsidDel="0022505B" w:rsidRDefault="00922539" w:rsidP="00B742BF">
      <w:pPr>
        <w:rPr>
          <w:del w:id="295" w:author="Michael Bell" w:date="2013-05-06T18:39:00Z"/>
        </w:rPr>
      </w:pPr>
      <w:del w:id="296" w:author="Michael Bell" w:date="2013-05-06T18:39:00Z">
        <w:r w:rsidDel="0022505B">
          <w:delText>Having gathered a bit of information I arranged a meeting with Mr Thomas</w:delText>
        </w:r>
        <w:r w:rsidR="0039076D" w:rsidDel="0022505B">
          <w:delText>, in conversation I asked him some questions about the project, I noted down some basic points based on</w:delText>
        </w:r>
        <w:r w:rsidR="003E7F0B" w:rsidDel="0022505B">
          <w:delText xml:space="preserve"> the responses to the questions:</w:delText>
        </w:r>
      </w:del>
    </w:p>
    <w:p w14:paraId="46A62DF9" w14:textId="574AAED7" w:rsidR="00B57408" w:rsidDel="0022505B" w:rsidRDefault="00B57408" w:rsidP="00B57408">
      <w:pPr>
        <w:pStyle w:val="ListParagraph"/>
        <w:numPr>
          <w:ilvl w:val="0"/>
          <w:numId w:val="5"/>
        </w:numPr>
        <w:rPr>
          <w:del w:id="297" w:author="Michael Bell" w:date="2013-05-06T18:39:00Z"/>
        </w:rPr>
      </w:pPr>
      <w:del w:id="298" w:author="Michael Bell" w:date="2013-05-06T18:39:00Z">
        <w:r w:rsidDel="0022505B">
          <w:delText>We decided to call the project Beltrac</w:delText>
        </w:r>
      </w:del>
    </w:p>
    <w:p w14:paraId="703E9307" w14:textId="2AB17F28" w:rsidR="0039076D" w:rsidDel="0022505B" w:rsidRDefault="00B57408" w:rsidP="00B57408">
      <w:pPr>
        <w:pStyle w:val="ListParagraph"/>
        <w:numPr>
          <w:ilvl w:val="0"/>
          <w:numId w:val="5"/>
        </w:numPr>
        <w:rPr>
          <w:del w:id="299" w:author="Michael Bell" w:date="2013-05-06T18:39:00Z"/>
        </w:rPr>
      </w:pPr>
      <w:del w:id="300" w:author="Michael Bell" w:date="2013-05-06T18:39:00Z">
        <w:r w:rsidDel="0022505B">
          <w:delText>Beltrak will be on a static platform</w:delText>
        </w:r>
        <w:r w:rsidR="0039076D" w:rsidDel="0022505B">
          <w:delText xml:space="preserve"> (no wheels)</w:delText>
        </w:r>
      </w:del>
    </w:p>
    <w:p w14:paraId="2B9B7120" w14:textId="0AF8A1A8" w:rsidR="0039076D" w:rsidDel="0022505B" w:rsidRDefault="00B57408" w:rsidP="00B57408">
      <w:pPr>
        <w:pStyle w:val="ListParagraph"/>
        <w:numPr>
          <w:ilvl w:val="0"/>
          <w:numId w:val="5"/>
        </w:numPr>
        <w:rPr>
          <w:del w:id="301" w:author="Michael Bell" w:date="2013-05-06T18:39:00Z"/>
        </w:rPr>
      </w:pPr>
      <w:del w:id="302" w:author="Michael Bell" w:date="2013-05-06T18:39:00Z">
        <w:r w:rsidDel="0022505B">
          <w:delText>Beltrak will be</w:delText>
        </w:r>
        <w:r w:rsidR="0039076D" w:rsidDel="0022505B">
          <w:delText xml:space="preserve"> a loop</w:delText>
        </w:r>
      </w:del>
    </w:p>
    <w:p w14:paraId="054F9C97" w14:textId="63D40346" w:rsidR="0039076D" w:rsidDel="0022505B" w:rsidRDefault="00B57408" w:rsidP="00B57408">
      <w:pPr>
        <w:pStyle w:val="ListParagraph"/>
        <w:numPr>
          <w:ilvl w:val="0"/>
          <w:numId w:val="5"/>
        </w:numPr>
        <w:rPr>
          <w:del w:id="303" w:author="Michael Bell" w:date="2013-05-06T18:39:00Z"/>
        </w:rPr>
      </w:pPr>
      <w:del w:id="304" w:author="Michael Bell" w:date="2013-05-06T18:39:00Z">
        <w:r w:rsidDel="0022505B">
          <w:delText>Beltrak will have</w:delText>
        </w:r>
        <w:r w:rsidR="0039076D" w:rsidDel="0022505B">
          <w:delText xml:space="preserve"> a cleaning train which dusts the track when switched on</w:delText>
        </w:r>
      </w:del>
    </w:p>
    <w:p w14:paraId="5A36F6AA" w14:textId="112B7C15" w:rsidR="0039076D" w:rsidDel="0022505B" w:rsidRDefault="00B57408" w:rsidP="00B57408">
      <w:pPr>
        <w:pStyle w:val="ListParagraph"/>
        <w:numPr>
          <w:ilvl w:val="0"/>
          <w:numId w:val="5"/>
        </w:numPr>
        <w:rPr>
          <w:del w:id="305" w:author="Michael Bell" w:date="2013-05-06T18:39:00Z"/>
        </w:rPr>
      </w:pPr>
      <w:del w:id="306" w:author="Michael Bell" w:date="2013-05-06T18:39:00Z">
        <w:r w:rsidDel="0022505B">
          <w:delText>Beltrak will have</w:delText>
        </w:r>
        <w:r w:rsidR="0039076D" w:rsidDel="0022505B">
          <w:delText xml:space="preserve"> a standard train which can be controlled </w:delText>
        </w:r>
      </w:del>
    </w:p>
    <w:p w14:paraId="09A1BF3D" w14:textId="4C43ECBF" w:rsidR="0039076D" w:rsidDel="0022505B" w:rsidRDefault="0039076D" w:rsidP="00B57408">
      <w:pPr>
        <w:pStyle w:val="ListParagraph"/>
        <w:numPr>
          <w:ilvl w:val="0"/>
          <w:numId w:val="5"/>
        </w:numPr>
        <w:rPr>
          <w:del w:id="307" w:author="Michael Bell" w:date="2013-05-06T18:39:00Z"/>
        </w:rPr>
      </w:pPr>
      <w:del w:id="308" w:author="Michael Bell" w:date="2013-05-06T18:39:00Z">
        <w:r w:rsidDel="0022505B">
          <w:delText>Beltrak will have a small display with a simple menu system</w:delText>
        </w:r>
      </w:del>
    </w:p>
    <w:p w14:paraId="1D3234B8" w14:textId="4826C1CF" w:rsidR="0039076D" w:rsidDel="0022505B" w:rsidRDefault="0039076D" w:rsidP="00B57408">
      <w:pPr>
        <w:pStyle w:val="ListParagraph"/>
        <w:numPr>
          <w:ilvl w:val="0"/>
          <w:numId w:val="5"/>
        </w:numPr>
        <w:rPr>
          <w:del w:id="309" w:author="Michael Bell" w:date="2013-05-06T18:39:00Z"/>
        </w:rPr>
      </w:pPr>
      <w:del w:id="310" w:author="Michael Bell" w:date="2013-05-06T18:39:00Z">
        <w:r w:rsidDel="0022505B">
          <w:delText xml:space="preserve">Beltrak will have automated points that can change to navigate the </w:delText>
        </w:r>
        <w:r w:rsidR="002479A1" w:rsidDel="0022505B">
          <w:delText>train to</w:delText>
        </w:r>
        <w:r w:rsidDel="0022505B">
          <w:delText xml:space="preserve"> its destination</w:delText>
        </w:r>
      </w:del>
    </w:p>
    <w:p w14:paraId="2A1D3B1B" w14:textId="408F8B75" w:rsidR="0039076D" w:rsidDel="0022505B" w:rsidRDefault="0039076D" w:rsidP="00B57408">
      <w:pPr>
        <w:pStyle w:val="ListParagraph"/>
        <w:numPr>
          <w:ilvl w:val="0"/>
          <w:numId w:val="5"/>
        </w:numPr>
        <w:rPr>
          <w:del w:id="311" w:author="Michael Bell" w:date="2013-05-06T18:39:00Z"/>
        </w:rPr>
      </w:pPr>
      <w:del w:id="312" w:author="Michael Bell" w:date="2013-05-06T18:39:00Z">
        <w:r w:rsidDel="0022505B">
          <w:delText>Beltrak will have sensors on the track to detect the location of the train</w:delText>
        </w:r>
      </w:del>
    </w:p>
    <w:p w14:paraId="3E71407E" w14:textId="4E7331C8" w:rsidR="0039076D" w:rsidDel="0022505B" w:rsidRDefault="0039076D" w:rsidP="00B57408">
      <w:pPr>
        <w:pStyle w:val="ListParagraph"/>
        <w:numPr>
          <w:ilvl w:val="0"/>
          <w:numId w:val="5"/>
        </w:numPr>
        <w:rPr>
          <w:del w:id="313" w:author="Michael Bell" w:date="2013-05-06T18:39:00Z"/>
        </w:rPr>
      </w:pPr>
      <w:del w:id="314" w:author="Michael Bell" w:date="2013-05-06T18:39:00Z">
        <w:r w:rsidDel="0022505B">
          <w:delText xml:space="preserve">Beltrak will have an integrated </w:delText>
        </w:r>
        <w:r w:rsidR="002479A1" w:rsidDel="0022505B">
          <w:delText>circuit</w:delText>
        </w:r>
        <w:r w:rsidDel="0022505B">
          <w:delText xml:space="preserve"> breaker to protect the train from surges and from the control board supplying to much current</w:delText>
        </w:r>
      </w:del>
    </w:p>
    <w:p w14:paraId="19C3F8C5" w14:textId="6008279D" w:rsidR="00B57408" w:rsidDel="0022505B" w:rsidRDefault="0039076D" w:rsidP="00B57408">
      <w:pPr>
        <w:pStyle w:val="ListParagraph"/>
        <w:numPr>
          <w:ilvl w:val="0"/>
          <w:numId w:val="5"/>
        </w:numPr>
        <w:rPr>
          <w:del w:id="315" w:author="Michael Bell" w:date="2013-05-06T18:39:00Z"/>
        </w:rPr>
      </w:pPr>
      <w:del w:id="316" w:author="Michael Bell" w:date="2013-05-06T18:39:00Z">
        <w:r w:rsidDel="0022505B">
          <w:delText>Beltrak will have an easy to use interface that requires no pre instruction (though a manual will be provided</w:delText>
        </w:r>
      </w:del>
    </w:p>
    <w:p w14:paraId="0E2B4CA0" w14:textId="1210B495" w:rsidR="000959A3" w:rsidDel="0022505B" w:rsidRDefault="00AE2F23" w:rsidP="000959A3">
      <w:pPr>
        <w:rPr>
          <w:del w:id="317" w:author="Michael Bell" w:date="2013-05-06T18:39:00Z"/>
        </w:rPr>
      </w:pPr>
      <w:del w:id="318" w:author="Michael Bell" w:date="2013-05-06T18:39:00Z">
        <w:r w:rsidDel="0022505B">
          <w:delText xml:space="preserve">Of course, this alone is not enough to create a requirement specification but the information discussed is a good start as well as an </w:delText>
        </w:r>
        <w:r w:rsidR="002479A1" w:rsidDel="0022505B">
          <w:delText>opportunity</w:delText>
        </w:r>
        <w:r w:rsidDel="0022505B">
          <w:delText xml:space="preserve"> to get to know Mr Thomas a bit better.</w:delText>
        </w:r>
      </w:del>
    </w:p>
    <w:p w14:paraId="2E274C4D" w14:textId="77777777" w:rsidR="000959A3" w:rsidRDefault="000959A3">
      <w:r>
        <w:br w:type="page"/>
      </w:r>
    </w:p>
    <w:p w14:paraId="34A6E5F6" w14:textId="77777777" w:rsidR="0039076D" w:rsidRDefault="000959A3" w:rsidP="000959A3">
      <w:pPr>
        <w:pStyle w:val="Heading1"/>
      </w:pPr>
      <w:bookmarkStart w:id="319" w:name="_Toc355693033"/>
      <w:r>
        <w:lastRenderedPageBreak/>
        <w:t>Investigation and analysis</w:t>
      </w:r>
      <w:bookmarkEnd w:id="319"/>
    </w:p>
    <w:p w14:paraId="01D0ECDB" w14:textId="77777777" w:rsidR="000959A3" w:rsidRDefault="000959A3" w:rsidP="000959A3">
      <w:pPr>
        <w:pStyle w:val="Heading2"/>
      </w:pPr>
      <w:bookmarkStart w:id="320" w:name="_Toc355693034"/>
      <w:r>
        <w:t>asertaining the user requirements</w:t>
      </w:r>
      <w:bookmarkEnd w:id="320"/>
    </w:p>
    <w:p w14:paraId="471B42E8" w14:textId="77777777" w:rsidR="000959A3" w:rsidRDefault="00F11C75" w:rsidP="00F11C75">
      <w:pPr>
        <w:pStyle w:val="Heading3"/>
      </w:pPr>
      <w:bookmarkStart w:id="321" w:name="_Toc355693035"/>
      <w:commentRangeStart w:id="322"/>
      <w:r>
        <w:t>Talking to the user</w:t>
      </w:r>
      <w:commentRangeEnd w:id="322"/>
      <w:r w:rsidR="004F22F1">
        <w:rPr>
          <w:rStyle w:val="CommentReference"/>
          <w:caps w:val="0"/>
          <w:color w:val="auto"/>
        </w:rPr>
        <w:commentReference w:id="322"/>
      </w:r>
      <w:bookmarkEnd w:id="321"/>
    </w:p>
    <w:p w14:paraId="0E379001" w14:textId="77777777" w:rsidR="0022505B" w:rsidRDefault="0022505B" w:rsidP="0022505B">
      <w:pPr>
        <w:rPr>
          <w:ins w:id="323" w:author="Michael Bell" w:date="2013-05-06T18:39:00Z"/>
        </w:rPr>
      </w:pPr>
      <w:ins w:id="324" w:author="Michael Bell" w:date="2013-05-06T18:39:00Z">
        <w:r>
          <w:t xml:space="preserve">To begin the whole project process I began by emailing </w:t>
        </w:r>
        <w:proofErr w:type="spellStart"/>
        <w:r>
          <w:t>Mr.</w:t>
        </w:r>
        <w:proofErr w:type="spellEnd"/>
        <w:r>
          <w:t xml:space="preserve"> Thomas with a brief explanation of what I am looking to do:</w:t>
        </w:r>
      </w:ins>
    </w:p>
    <w:p w14:paraId="15377156" w14:textId="77777777" w:rsidR="0022505B" w:rsidRPr="00F11C75" w:rsidRDefault="0022505B" w:rsidP="0022505B">
      <w:pPr>
        <w:pStyle w:val="IntenseQuote"/>
        <w:rPr>
          <w:ins w:id="325" w:author="Michael Bell" w:date="2013-05-06T18:39:00Z"/>
          <w:rStyle w:val="Emphasis"/>
        </w:rPr>
      </w:pPr>
      <w:ins w:id="326" w:author="Michael Bell" w:date="2013-05-06T18:39:00Z">
        <w:r>
          <w:rPr>
            <w:rStyle w:val="Emphasis"/>
          </w:rPr>
          <w:t xml:space="preserve">Dear Mr Thomas, </w:t>
        </w:r>
      </w:ins>
    </w:p>
    <w:p w14:paraId="0B03BD6C" w14:textId="77777777" w:rsidR="0022505B" w:rsidRPr="00F11C75" w:rsidRDefault="0022505B" w:rsidP="0022505B">
      <w:pPr>
        <w:pStyle w:val="IntenseQuote"/>
        <w:rPr>
          <w:ins w:id="327" w:author="Michael Bell" w:date="2013-05-06T18:39:00Z"/>
          <w:rStyle w:val="Emphasis"/>
        </w:rPr>
      </w:pPr>
      <w:ins w:id="328" w:author="Michael Bell" w:date="2013-05-06T18:39:00Z">
        <w:r w:rsidRPr="00F11C75">
          <w:rPr>
            <w:rStyle w:val="Emphasis"/>
          </w:rPr>
          <w:t xml:space="preserve">I am an A-level student looking to produce a computing project, I am aware that this may not be the first time you have received a request like this, as my teacher Alan informs me that you </w:t>
        </w:r>
        <w:r>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Pr>
            <w:rStyle w:val="Emphasis"/>
          </w:rPr>
          <w:t>ectronic nick-</w:t>
        </w:r>
        <w:proofErr w:type="spellStart"/>
        <w:r>
          <w:rPr>
            <w:rStyle w:val="Emphasis"/>
          </w:rPr>
          <w:t>nacks</w:t>
        </w:r>
        <w:proofErr w:type="spellEnd"/>
        <w:r>
          <w:rPr>
            <w:rStyle w:val="Emphasis"/>
          </w:rPr>
          <w:t>.</w:t>
        </w:r>
      </w:ins>
    </w:p>
    <w:p w14:paraId="29868F29" w14:textId="77777777" w:rsidR="0022505B" w:rsidRPr="00F11C75" w:rsidRDefault="0022505B" w:rsidP="0022505B">
      <w:pPr>
        <w:pStyle w:val="IntenseQuote"/>
        <w:rPr>
          <w:ins w:id="329" w:author="Michael Bell" w:date="2013-05-06T18:39:00Z"/>
          <w:rStyle w:val="Emphasis"/>
        </w:rPr>
      </w:pPr>
      <w:ins w:id="330" w:author="Michael Bell" w:date="2013-05-06T18:39:00Z">
        <w:r w:rsidRPr="00F11C75">
          <w:rPr>
            <w:rStyle w:val="Emphasis"/>
          </w:rPr>
          <w:t>Did you ever play with Hornby or some other brand of model railway as a kid? Because I sure did! It was a good, carefree time in my life</w:t>
        </w:r>
        <w:r>
          <w:rPr>
            <w:rStyle w:val="Emphasis"/>
          </w:rPr>
          <w:t>. M</w:t>
        </w:r>
        <w:r w:rsidRPr="00F11C75">
          <w:rPr>
            <w:rStyle w:val="Emphasis"/>
          </w:rPr>
          <w:t>y proposal is therefor</w:t>
        </w:r>
        <w:r>
          <w:rPr>
            <w:rStyle w:val="Emphasis"/>
          </w:rPr>
          <w:t>e</w:t>
        </w:r>
        <w:r w:rsidRPr="00F11C75">
          <w:rPr>
            <w:rStyle w:val="Emphasis"/>
          </w:rPr>
          <w:t xml:space="preserve"> an attempt to revive the former, stress relieving, glory by attempting to attach the subtle science of railway signalling to something on a smaller scale by creating a railway that would be safe enough to automatically carry passengers from A t</w:t>
        </w:r>
        <w:r>
          <w:rPr>
            <w:rStyle w:val="Emphasis"/>
          </w:rPr>
          <w:t>o B with minimal loss of limbs.</w:t>
        </w:r>
      </w:ins>
    </w:p>
    <w:p w14:paraId="2A2ED0D7" w14:textId="77777777" w:rsidR="0022505B" w:rsidRPr="00F11C75" w:rsidRDefault="0022505B" w:rsidP="0022505B">
      <w:pPr>
        <w:pStyle w:val="IntenseQuote"/>
        <w:rPr>
          <w:ins w:id="331" w:author="Michael Bell" w:date="2013-05-06T18:39:00Z"/>
          <w:rStyle w:val="Emphasis"/>
        </w:rPr>
      </w:pPr>
      <w:ins w:id="332" w:author="Michael Bell" w:date="2013-05-06T18:39:00Z">
        <w:r w:rsidRPr="00F11C75">
          <w:rPr>
            <w:rStyle w:val="Emphasis"/>
          </w:rPr>
          <w:t xml:space="preserve">In principal it would be </w:t>
        </w:r>
        <w:r>
          <w:rPr>
            <w:rStyle w:val="Emphasis"/>
          </w:rPr>
          <w:t>a similar model to that of the Docklands Light R</w:t>
        </w:r>
        <w:r w:rsidRPr="00F11C75">
          <w:rPr>
            <w:rStyle w:val="Emphasis"/>
          </w:rPr>
          <w:t>ailway, that is, a train controlled by a computer off the train, using data gathered from the tracks about the location of the train and other obstacles, with the advantage of not actually carrying passengers</w:t>
        </w:r>
        <w:r>
          <w:rPr>
            <w:rStyle w:val="Emphasis"/>
          </w:rPr>
          <w:t>. This</w:t>
        </w:r>
        <w:r w:rsidRPr="00F11C75">
          <w:rPr>
            <w:rStyle w:val="Emphasis"/>
          </w:rPr>
          <w:t xml:space="preserve"> eliminates the necessity for a member of railway staff on hand to unjam passengers from the doors (of course the dispatch panel on board the train could be simulated exter</w:t>
        </w:r>
        <w:r>
          <w:rPr>
            <w:rStyle w:val="Emphasis"/>
          </w:rPr>
          <w:t>nally for the full experience).</w:t>
        </w:r>
      </w:ins>
    </w:p>
    <w:p w14:paraId="610EA3BE" w14:textId="77777777" w:rsidR="0022505B" w:rsidRPr="00F11C75" w:rsidRDefault="0022505B" w:rsidP="0022505B">
      <w:pPr>
        <w:pStyle w:val="IntenseQuote"/>
        <w:rPr>
          <w:ins w:id="333" w:author="Michael Bell" w:date="2013-05-06T18:39:00Z"/>
          <w:rStyle w:val="Emphasis"/>
        </w:rPr>
      </w:pPr>
      <w:ins w:id="334" w:author="Michael Bell" w:date="2013-05-06T18:39:00Z">
        <w:r>
          <w:rPr>
            <w:rStyle w:val="Emphasis"/>
          </w:rPr>
          <w:t>You are probably wo</w:t>
        </w:r>
        <w:r w:rsidRPr="00F11C75">
          <w:rPr>
            <w:rStyle w:val="Emphasis"/>
          </w:rPr>
          <w:t>ndering what this project could possibly do for you but picture this</w:t>
        </w:r>
        <w:r>
          <w:rPr>
            <w:rStyle w:val="Emphasis"/>
          </w:rPr>
          <w:t xml:space="preserve"> </w:t>
        </w:r>
        <w:proofErr w:type="gramStart"/>
        <w:r>
          <w:rPr>
            <w:rStyle w:val="Emphasis"/>
          </w:rPr>
          <w:t xml:space="preserve">- </w:t>
        </w:r>
        <w:r w:rsidRPr="00F11C75">
          <w:rPr>
            <w:rStyle w:val="Emphasis"/>
          </w:rPr>
          <w:t xml:space="preserve"> the</w:t>
        </w:r>
        <w:proofErr w:type="gramEnd"/>
        <w:r w:rsidRPr="00F11C75">
          <w:rPr>
            <w:rStyle w:val="Emphasis"/>
          </w:rPr>
          <w:t xml:space="preserve"> world industry is changing, for all you know your company may go into "railway related work" someday and it would certainly be swell to have a fully automated model railway </w:t>
        </w:r>
        <w:r>
          <w:rPr>
            <w:rStyle w:val="Emphasis"/>
          </w:rPr>
          <w:t>to entertain waiting clients!</w:t>
        </w:r>
      </w:ins>
    </w:p>
    <w:p w14:paraId="09AC8F7C" w14:textId="77777777" w:rsidR="0022505B" w:rsidRPr="00F11C75" w:rsidRDefault="0022505B" w:rsidP="0022505B">
      <w:pPr>
        <w:pStyle w:val="IntenseQuote"/>
        <w:rPr>
          <w:ins w:id="335" w:author="Michael Bell" w:date="2013-05-06T18:39:00Z"/>
          <w:rStyle w:val="Emphasis"/>
        </w:rPr>
      </w:pPr>
      <w:ins w:id="336" w:author="Michael Bell" w:date="2013-05-06T18:39:00Z">
        <w:r w:rsidRPr="00F11C75">
          <w:rPr>
            <w:rStyle w:val="Emphasis"/>
          </w:rPr>
          <w:t xml:space="preserve">Should you have any questions I </w:t>
        </w:r>
        <w:r>
          <w:rPr>
            <w:rStyle w:val="Emphasis"/>
          </w:rPr>
          <w:t>would be happy to indulge them,</w:t>
        </w:r>
      </w:ins>
    </w:p>
    <w:p w14:paraId="3C094B42" w14:textId="77777777" w:rsidR="0022505B" w:rsidRPr="00F11C75" w:rsidRDefault="0022505B" w:rsidP="0022505B">
      <w:pPr>
        <w:pStyle w:val="IntenseQuote"/>
        <w:rPr>
          <w:ins w:id="337" w:author="Michael Bell" w:date="2013-05-06T18:39:00Z"/>
          <w:rStyle w:val="Emphasis"/>
        </w:rPr>
      </w:pPr>
      <w:ins w:id="338" w:author="Michael Bell" w:date="2013-05-06T18:39:00Z">
        <w:r w:rsidRPr="00F11C75">
          <w:rPr>
            <w:rStyle w:val="Emphasis"/>
          </w:rPr>
          <w:t>Michael Bell</w:t>
        </w:r>
      </w:ins>
    </w:p>
    <w:p w14:paraId="7BE2A4B5" w14:textId="46A6F5FC" w:rsidR="00F11C75" w:rsidDel="0022505B" w:rsidRDefault="00F11C75" w:rsidP="00F11C75">
      <w:pPr>
        <w:rPr>
          <w:del w:id="339" w:author="Michael Bell" w:date="2013-05-06T18:39:00Z"/>
        </w:rPr>
      </w:pPr>
      <w:del w:id="340" w:author="Michael Bell" w:date="2013-05-06T18:39:00Z">
        <w:r w:rsidDel="0022505B">
          <w:delText xml:space="preserve">To begin the whole project process I began by emailing </w:delText>
        </w:r>
        <w:r w:rsidR="002479A1" w:rsidDel="0022505B">
          <w:delText>mgr.</w:delText>
        </w:r>
        <w:r w:rsidDel="0022505B">
          <w:delText xml:space="preserve"> Thomas with a brief explanation of what I am looking to do:</w:delText>
        </w:r>
      </w:del>
    </w:p>
    <w:p w14:paraId="40D5B036" w14:textId="63F917CF" w:rsidR="00F11C75" w:rsidRPr="00F11C75" w:rsidDel="0022505B" w:rsidRDefault="00FB40DE" w:rsidP="00FB40DE">
      <w:pPr>
        <w:pStyle w:val="IntenseQuote"/>
        <w:rPr>
          <w:del w:id="341" w:author="Michael Bell" w:date="2013-05-06T18:39:00Z"/>
          <w:rStyle w:val="Emphasis"/>
        </w:rPr>
      </w:pPr>
      <w:del w:id="342" w:author="Michael Bell" w:date="2013-05-06T18:39:00Z">
        <w:r w:rsidDel="0022505B">
          <w:rPr>
            <w:rStyle w:val="Emphasis"/>
          </w:rPr>
          <w:delText xml:space="preserve">Dear MR Thomas, </w:delText>
        </w:r>
      </w:del>
    </w:p>
    <w:p w14:paraId="60D5D637" w14:textId="7ADBE5B3" w:rsidR="00F11C75" w:rsidRPr="00F11C75" w:rsidDel="0022505B" w:rsidRDefault="00F11C75" w:rsidP="004F22F1">
      <w:pPr>
        <w:pStyle w:val="IntenseQuote"/>
        <w:rPr>
          <w:del w:id="343" w:author="Michael Bell" w:date="2013-05-06T18:39:00Z"/>
          <w:rStyle w:val="Emphasis"/>
        </w:rPr>
      </w:pPr>
      <w:del w:id="344" w:author="Michael Bell" w:date="2013-05-06T18:39:00Z">
        <w:r w:rsidRPr="00F11C75" w:rsidDel="0022505B">
          <w:rPr>
            <w:rStyle w:val="Emphasis"/>
          </w:rPr>
          <w:delText xml:space="preserve">I am an A-level student looking to produce a computing project, I am aware that this may not be the first time you have received a request like this, as my teacher Alan informs me that you </w:delText>
        </w:r>
        <w:r w:rsidR="00FB40DE" w:rsidDel="0022505B">
          <w:rPr>
            <w:rStyle w:val="Emphasis"/>
          </w:rPr>
          <w:delText xml:space="preserve">often act as a client for projects, </w:delText>
        </w:r>
        <w:r w:rsidRPr="00F11C75" w:rsidDel="0022505B">
          <w:rPr>
            <w:rStyle w:val="Emphasis"/>
          </w:rPr>
          <w:delText>despite this I hope you will be willing to review my proposal as I am confident in its merit, particularly to someone with such a vast appreciation of complicated el</w:delText>
        </w:r>
        <w:r w:rsidR="00FB40DE" w:rsidDel="0022505B">
          <w:rPr>
            <w:rStyle w:val="Emphasis"/>
          </w:rPr>
          <w:delText>ectronic nick-nacks</w:delText>
        </w:r>
        <w:r w:rsidR="004F22F1" w:rsidDel="0022505B">
          <w:rPr>
            <w:rStyle w:val="Emphasis"/>
          </w:rPr>
          <w:delText>.</w:delText>
        </w:r>
      </w:del>
    </w:p>
    <w:p w14:paraId="0687EA94" w14:textId="020A881A" w:rsidR="00F11C75" w:rsidRPr="00F11C75" w:rsidDel="0022505B" w:rsidRDefault="00F11C75" w:rsidP="004F22F1">
      <w:pPr>
        <w:pStyle w:val="IntenseQuote"/>
        <w:rPr>
          <w:del w:id="345" w:author="Michael Bell" w:date="2013-05-06T18:39:00Z"/>
          <w:rStyle w:val="Emphasis"/>
        </w:rPr>
      </w:pPr>
      <w:del w:id="346" w:author="Michael Bell" w:date="2013-05-06T18:39:00Z">
        <w:r w:rsidRPr="00F11C75" w:rsidDel="0022505B">
          <w:rPr>
            <w:rStyle w:val="Emphasis"/>
          </w:rPr>
          <w:delTex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delText>
        </w:r>
        <w:r w:rsidR="004F22F1" w:rsidDel="0022505B">
          <w:rPr>
            <w:rStyle w:val="Emphasis"/>
          </w:rPr>
          <w:delText>o B with minimal loss of limbs.</w:delText>
        </w:r>
      </w:del>
    </w:p>
    <w:p w14:paraId="273EE724" w14:textId="6BCC3166" w:rsidR="00F11C75" w:rsidRPr="00F11C75" w:rsidDel="0022505B" w:rsidRDefault="00F11C75" w:rsidP="004F22F1">
      <w:pPr>
        <w:pStyle w:val="IntenseQuote"/>
        <w:rPr>
          <w:del w:id="347" w:author="Michael Bell" w:date="2013-05-06T18:39:00Z"/>
          <w:rStyle w:val="Emphasis"/>
        </w:rPr>
      </w:pPr>
      <w:del w:id="348" w:author="Michael Bell" w:date="2013-05-06T18:39:00Z">
        <w:r w:rsidRPr="00F11C75" w:rsidDel="0022505B">
          <w:rPr>
            <w:rStyle w:val="Emphasis"/>
          </w:rPr>
          <w:delTex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delText>
        </w:r>
        <w:r w:rsidR="004F22F1" w:rsidDel="0022505B">
          <w:rPr>
            <w:rStyle w:val="Emphasis"/>
          </w:rPr>
          <w:delText>nally for the full experience).</w:delText>
        </w:r>
      </w:del>
    </w:p>
    <w:p w14:paraId="33360C79" w14:textId="04D908FA" w:rsidR="00F11C75" w:rsidRPr="00F11C75" w:rsidDel="0022505B" w:rsidRDefault="002479A1" w:rsidP="004F22F1">
      <w:pPr>
        <w:pStyle w:val="IntenseQuote"/>
        <w:rPr>
          <w:del w:id="349" w:author="Michael Bell" w:date="2013-05-06T18:39:00Z"/>
          <w:rStyle w:val="Emphasis"/>
        </w:rPr>
      </w:pPr>
      <w:del w:id="350" w:author="Michael Bell" w:date="2013-05-06T18:39:00Z">
        <w:r w:rsidRPr="00F11C75" w:rsidDel="0022505B">
          <w:rPr>
            <w:rStyle w:val="Emphasis"/>
          </w:rPr>
          <w:delText>You</w:delText>
        </w:r>
        <w:r w:rsidR="00F11C75" w:rsidRPr="00F11C75" w:rsidDel="0022505B">
          <w:rPr>
            <w:rStyle w:val="Emphasis"/>
          </w:rPr>
          <w:delText xml:space="preserve"> are probably wandering what this project could possibly do for you but picture this, the world industry is changing, for all you know your company may go into "railway related work" someday and it would certainly be swell to have a fully automated model railway </w:delText>
        </w:r>
        <w:r w:rsidR="004F22F1" w:rsidDel="0022505B">
          <w:rPr>
            <w:rStyle w:val="Emphasis"/>
          </w:rPr>
          <w:delText>to entertain waiting clients</w:delText>
        </w:r>
      </w:del>
    </w:p>
    <w:p w14:paraId="3B8940DE" w14:textId="38E5074F" w:rsidR="00F11C75" w:rsidRPr="00F11C75" w:rsidDel="0022505B" w:rsidRDefault="00F11C75" w:rsidP="004F22F1">
      <w:pPr>
        <w:pStyle w:val="IntenseQuote"/>
        <w:rPr>
          <w:del w:id="351" w:author="Michael Bell" w:date="2013-05-06T18:39:00Z"/>
          <w:rStyle w:val="Emphasis"/>
        </w:rPr>
      </w:pPr>
      <w:del w:id="352" w:author="Michael Bell" w:date="2013-05-06T18:39:00Z">
        <w:r w:rsidRPr="00F11C75" w:rsidDel="0022505B">
          <w:rPr>
            <w:rStyle w:val="Emphasis"/>
          </w:rPr>
          <w:delText xml:space="preserve">Should you have any questions I </w:delText>
        </w:r>
        <w:r w:rsidR="004F22F1" w:rsidDel="0022505B">
          <w:rPr>
            <w:rStyle w:val="Emphasis"/>
          </w:rPr>
          <w:delText>would be happy to indulge them,</w:delText>
        </w:r>
      </w:del>
    </w:p>
    <w:p w14:paraId="1B8A665C" w14:textId="45562788" w:rsidR="00F11C75" w:rsidRPr="00F11C75" w:rsidDel="0022505B" w:rsidRDefault="00F11C75" w:rsidP="00F11C75">
      <w:pPr>
        <w:pStyle w:val="IntenseQuote"/>
        <w:rPr>
          <w:del w:id="353" w:author="Michael Bell" w:date="2013-05-06T18:39:00Z"/>
          <w:rStyle w:val="Emphasis"/>
        </w:rPr>
      </w:pPr>
      <w:del w:id="354" w:author="Michael Bell" w:date="2013-05-06T18:39:00Z">
        <w:r w:rsidRPr="00F11C75" w:rsidDel="0022505B">
          <w:rPr>
            <w:rStyle w:val="Emphasis"/>
          </w:rPr>
          <w:delText>Michael Bell</w:delText>
        </w:r>
      </w:del>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3E673A20" w14:textId="77777777" w:rsidR="0022505B" w:rsidRPr="004F22F1" w:rsidRDefault="0022505B" w:rsidP="0022505B">
      <w:pPr>
        <w:pStyle w:val="IntenseQuote"/>
        <w:rPr>
          <w:ins w:id="355" w:author="Michael Bell" w:date="2013-05-06T18:40:00Z"/>
          <w:rStyle w:val="Emphasis"/>
        </w:rPr>
      </w:pPr>
      <w:ins w:id="356" w:author="Michael Bell" w:date="2013-05-06T18:40:00Z">
        <w:r w:rsidRPr="004F22F1">
          <w:rPr>
            <w:rStyle w:val="Emphasis"/>
          </w:rPr>
          <w:lastRenderedPageBreak/>
          <w:t>Hello Michael</w:t>
        </w:r>
      </w:ins>
    </w:p>
    <w:p w14:paraId="192DA449" w14:textId="77777777" w:rsidR="0022505B" w:rsidRPr="004F22F1" w:rsidRDefault="0022505B" w:rsidP="0022505B">
      <w:pPr>
        <w:pStyle w:val="IntenseQuote"/>
        <w:rPr>
          <w:ins w:id="357" w:author="Michael Bell" w:date="2013-05-06T18:40:00Z"/>
          <w:rStyle w:val="Emphasis"/>
        </w:rPr>
      </w:pPr>
      <w:ins w:id="358" w:author="Michael Bell" w:date="2013-05-06T18:40:00Z">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ins>
    </w:p>
    <w:p w14:paraId="07044303" w14:textId="77777777" w:rsidR="0022505B" w:rsidRPr="004F22F1" w:rsidRDefault="0022505B" w:rsidP="0022505B">
      <w:pPr>
        <w:pStyle w:val="IntenseQuote"/>
        <w:rPr>
          <w:ins w:id="359" w:author="Michael Bell" w:date="2013-05-06T18:40:00Z"/>
          <w:rStyle w:val="Emphasis"/>
        </w:rPr>
      </w:pPr>
      <w:ins w:id="360" w:author="Michael Bell" w:date="2013-05-06T18:40:00Z">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analogue </w:t>
        </w:r>
        <w:r>
          <w:rPr>
            <w:rStyle w:val="Emphasis"/>
          </w:rPr>
          <w:t>and digital inputs and outputs.</w:t>
        </w:r>
      </w:ins>
    </w:p>
    <w:p w14:paraId="498B904C" w14:textId="77777777" w:rsidR="0022505B" w:rsidRPr="004F22F1" w:rsidRDefault="0022505B" w:rsidP="0022505B">
      <w:pPr>
        <w:pStyle w:val="IntenseQuote"/>
        <w:rPr>
          <w:ins w:id="361" w:author="Michael Bell" w:date="2013-05-06T18:40:00Z"/>
          <w:rStyle w:val="Emphasis"/>
        </w:rPr>
      </w:pPr>
      <w:ins w:id="362" w:author="Michael Bell" w:date="2013-05-06T18:40:00Z">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ins>
    </w:p>
    <w:p w14:paraId="0A2B9505" w14:textId="77777777" w:rsidR="0022505B" w:rsidRPr="004F22F1" w:rsidRDefault="0022505B" w:rsidP="0022505B">
      <w:pPr>
        <w:pStyle w:val="IntenseQuote"/>
        <w:rPr>
          <w:ins w:id="363" w:author="Michael Bell" w:date="2013-05-06T18:40:00Z"/>
          <w:rStyle w:val="Emphasis"/>
        </w:rPr>
      </w:pPr>
      <w:ins w:id="364" w:author="Michael Bell" w:date="2013-05-06T18:40:00Z">
        <w:r w:rsidRPr="004F22F1">
          <w:rPr>
            <w:rStyle w:val="Emphasis"/>
          </w:rPr>
          <w:t>Cheers</w:t>
        </w:r>
      </w:ins>
    </w:p>
    <w:p w14:paraId="45009963" w14:textId="77777777" w:rsidR="0022505B" w:rsidRDefault="0022505B" w:rsidP="0022505B">
      <w:pPr>
        <w:pStyle w:val="IntenseQuote"/>
        <w:rPr>
          <w:ins w:id="365" w:author="Michael Bell" w:date="2013-05-06T18:40:00Z"/>
          <w:rStyle w:val="Emphasis"/>
        </w:rPr>
      </w:pPr>
      <w:ins w:id="366" w:author="Michael Bell" w:date="2013-05-06T18:40:00Z">
        <w:r w:rsidRPr="004F22F1">
          <w:rPr>
            <w:rStyle w:val="Emphasis"/>
          </w:rPr>
          <w:t>-John</w:t>
        </w:r>
      </w:ins>
    </w:p>
    <w:p w14:paraId="1106A156" w14:textId="6BEC433F" w:rsidR="004F22F1" w:rsidRPr="004F22F1" w:rsidDel="0022505B" w:rsidRDefault="004F22F1" w:rsidP="004F22F1">
      <w:pPr>
        <w:pStyle w:val="IntenseQuote"/>
        <w:rPr>
          <w:del w:id="367" w:author="Michael Bell" w:date="2013-05-06T18:40:00Z"/>
          <w:rStyle w:val="Emphasis"/>
        </w:rPr>
      </w:pPr>
      <w:del w:id="368" w:author="Michael Bell" w:date="2013-05-06T18:40:00Z">
        <w:r w:rsidRPr="004F22F1" w:rsidDel="0022505B">
          <w:rPr>
            <w:rStyle w:val="Emphasis"/>
          </w:rPr>
          <w:delText>Hello Michael</w:delText>
        </w:r>
      </w:del>
    </w:p>
    <w:p w14:paraId="4668137E" w14:textId="2BB69E3D" w:rsidR="004F22F1" w:rsidRPr="004F22F1" w:rsidDel="0022505B" w:rsidRDefault="004F22F1" w:rsidP="004F22F1">
      <w:pPr>
        <w:pStyle w:val="IntenseQuote"/>
        <w:rPr>
          <w:del w:id="369" w:author="Michael Bell" w:date="2013-05-06T18:40:00Z"/>
          <w:rStyle w:val="Emphasis"/>
        </w:rPr>
      </w:pPr>
      <w:del w:id="370" w:author="Michael Bell" w:date="2013-05-06T18:40:00Z">
        <w:r w:rsidRPr="004F22F1" w:rsidDel="0022505B">
          <w:rPr>
            <w:rStyle w:val="Emphasis"/>
          </w:rPr>
          <w:delTex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delText>
        </w:r>
        <w:r w:rsidDel="0022505B">
          <w:rPr>
            <w:rStyle w:val="Emphasis"/>
          </w:rPr>
          <w:delText xml:space="preserve"> significant control component.</w:delText>
        </w:r>
      </w:del>
    </w:p>
    <w:p w14:paraId="21C0ABE8" w14:textId="2303C784" w:rsidR="004F22F1" w:rsidRPr="004F22F1" w:rsidDel="0022505B" w:rsidRDefault="004F22F1" w:rsidP="004F22F1">
      <w:pPr>
        <w:pStyle w:val="IntenseQuote"/>
        <w:rPr>
          <w:del w:id="371" w:author="Michael Bell" w:date="2013-05-06T18:40:00Z"/>
          <w:rStyle w:val="Emphasis"/>
        </w:rPr>
      </w:pPr>
      <w:del w:id="372" w:author="Michael Bell" w:date="2013-05-06T18:40:00Z">
        <w:r w:rsidRPr="004F22F1" w:rsidDel="0022505B">
          <w:rPr>
            <w:rStyle w:val="Emphasis"/>
          </w:rPr>
          <w:delText xml:space="preserve">What sort of control hardware do you have in mind? There's a lot of buzz these days about the Raspberry Pi which is an excellent piece of kit but I suspect that you should consider something more dedicated to control such as the Arduino range of boards. They're programmable in C and have a wide range of </w:delText>
        </w:r>
        <w:r w:rsidR="002479A1" w:rsidRPr="004F22F1" w:rsidDel="0022505B">
          <w:rPr>
            <w:rStyle w:val="Emphasis"/>
          </w:rPr>
          <w:delText>analogue</w:delText>
        </w:r>
        <w:r w:rsidRPr="004F22F1" w:rsidDel="0022505B">
          <w:rPr>
            <w:rStyle w:val="Emphasis"/>
          </w:rPr>
          <w:delText xml:space="preserve"> </w:delText>
        </w:r>
        <w:r w:rsidDel="0022505B">
          <w:rPr>
            <w:rStyle w:val="Emphasis"/>
          </w:rPr>
          <w:delText>and digital inputs and outputs.</w:delText>
        </w:r>
      </w:del>
    </w:p>
    <w:p w14:paraId="778FA2AB" w14:textId="2179B91F" w:rsidR="004F22F1" w:rsidRPr="004F22F1" w:rsidDel="0022505B" w:rsidRDefault="004F22F1" w:rsidP="004F22F1">
      <w:pPr>
        <w:pStyle w:val="IntenseQuote"/>
        <w:rPr>
          <w:del w:id="373" w:author="Michael Bell" w:date="2013-05-06T18:40:00Z"/>
          <w:rStyle w:val="Emphasis"/>
        </w:rPr>
      </w:pPr>
      <w:del w:id="374" w:author="Michael Bell" w:date="2013-05-06T18:40:00Z">
        <w:r w:rsidRPr="004F22F1" w:rsidDel="0022505B">
          <w:rPr>
            <w:rStyle w:val="Emphasis"/>
          </w:rPr>
          <w:delText>Alan has asked me to look at one of his other students' projects this year too - perhaps the two of you could get together and come down to meet us so</w:delText>
        </w:r>
        <w:r w:rsidDel="0022505B">
          <w:rPr>
            <w:rStyle w:val="Emphasis"/>
          </w:rPr>
          <w:delText>me time in the next week or so.</w:delText>
        </w:r>
      </w:del>
    </w:p>
    <w:p w14:paraId="5C606D96" w14:textId="3214AD2B" w:rsidR="004F22F1" w:rsidRPr="004F22F1" w:rsidDel="0022505B" w:rsidRDefault="004F22F1" w:rsidP="004F22F1">
      <w:pPr>
        <w:pStyle w:val="IntenseQuote"/>
        <w:rPr>
          <w:del w:id="375" w:author="Michael Bell" w:date="2013-05-06T18:40:00Z"/>
          <w:rStyle w:val="Emphasis"/>
        </w:rPr>
      </w:pPr>
      <w:del w:id="376" w:author="Michael Bell" w:date="2013-05-06T18:40:00Z">
        <w:r w:rsidRPr="004F22F1" w:rsidDel="0022505B">
          <w:rPr>
            <w:rStyle w:val="Emphasis"/>
          </w:rPr>
          <w:delText>Cheers</w:delText>
        </w:r>
      </w:del>
    </w:p>
    <w:p w14:paraId="7A58E9E2" w14:textId="74B0D1A2" w:rsidR="004F22F1" w:rsidDel="0022505B" w:rsidRDefault="004F22F1" w:rsidP="004F22F1">
      <w:pPr>
        <w:pStyle w:val="IntenseQuote"/>
        <w:rPr>
          <w:del w:id="377" w:author="Michael Bell" w:date="2013-05-06T18:40:00Z"/>
          <w:rStyle w:val="Emphasis"/>
        </w:rPr>
      </w:pPr>
      <w:del w:id="378" w:author="Michael Bell" w:date="2013-05-06T18:40:00Z">
        <w:r w:rsidRPr="004F22F1" w:rsidDel="0022505B">
          <w:rPr>
            <w:rStyle w:val="Emphasis"/>
          </w:rPr>
          <w:delText>-John</w:delText>
        </w:r>
      </w:del>
    </w:p>
    <w:p w14:paraId="40116D80" w14:textId="77777777" w:rsidR="00F261E8" w:rsidRDefault="00F261E8" w:rsidP="00C93315"/>
    <w:p w14:paraId="67F95BE2" w14:textId="77777777" w:rsidR="0022505B" w:rsidRPr="00F612D5" w:rsidRDefault="0022505B" w:rsidP="0022505B">
      <w:pPr>
        <w:rPr>
          <w:ins w:id="379" w:author="Michael Bell" w:date="2013-05-06T18:40:00Z"/>
        </w:rPr>
      </w:pPr>
      <w:ins w:id="380" w:author="Michael Bell" w:date="2013-05-06T18:40:00Z">
        <w:r>
          <w:t xml:space="preserve">After this we began an exchange in which I sent Mr Thomas a series of questions and he replied with answers to each question, though not the original format, for readability I have separated out each question and the responses given to it. My questions / responses are written in </w:t>
        </w:r>
        <w:r>
          <w:rPr>
            <w:color w:val="7030A0"/>
          </w:rPr>
          <w:t xml:space="preserve">Lilac </w:t>
        </w:r>
        <w:r>
          <w:t xml:space="preserve">and Mr Thomas’s are written in </w:t>
        </w:r>
        <w:r>
          <w:rPr>
            <w:color w:val="632423"/>
          </w:rPr>
          <w:t>brown</w:t>
        </w:r>
        <w:r>
          <w:t>,</w:t>
        </w:r>
      </w:ins>
    </w:p>
    <w:p w14:paraId="6446D28D" w14:textId="77777777" w:rsidR="0022505B" w:rsidRPr="00B37B9A" w:rsidRDefault="0022505B" w:rsidP="0022505B">
      <w:pPr>
        <w:pStyle w:val="ListParagraph"/>
        <w:numPr>
          <w:ilvl w:val="0"/>
          <w:numId w:val="3"/>
        </w:numPr>
        <w:rPr>
          <w:ins w:id="381" w:author="Michael Bell" w:date="2013-05-06T18:40:00Z"/>
          <w:color w:val="7030A0"/>
        </w:rPr>
      </w:pPr>
      <w:ins w:id="382" w:author="Michael Bell" w:date="2013-05-06T18:40:00Z">
        <w:r w:rsidRPr="00B37B9A">
          <w:rPr>
            <w:color w:val="7030A0"/>
          </w:rPr>
          <w:t>Would you like an interface to control the train and if so what would be your preference on what it is? LCD, computer program etc.</w:t>
        </w:r>
      </w:ins>
    </w:p>
    <w:p w14:paraId="0C08692E" w14:textId="77777777" w:rsidR="0022505B" w:rsidRPr="00B37B9A" w:rsidRDefault="0022505B" w:rsidP="0022505B">
      <w:pPr>
        <w:pStyle w:val="ListParagraph"/>
        <w:numPr>
          <w:ilvl w:val="1"/>
          <w:numId w:val="3"/>
        </w:numPr>
        <w:rPr>
          <w:ins w:id="383" w:author="Michael Bell" w:date="2013-05-06T18:40:00Z"/>
          <w:color w:val="632423"/>
        </w:rPr>
      </w:pPr>
      <w:ins w:id="384" w:author="Michael Bell" w:date="2013-05-06T18:40:00Z">
        <w:r w:rsidRPr="00B37B9A">
          <w:rPr>
            <w:color w:val="632423"/>
          </w:rPr>
          <w:t>An LCD interfa</w:t>
        </w:r>
        <w:r>
          <w:rPr>
            <w:color w:val="632423"/>
          </w:rPr>
          <w:t>ce is fine, how many characters? How many lines? Colour or bow</w:t>
        </w:r>
        <w:r w:rsidRPr="00B37B9A">
          <w:rPr>
            <w:color w:val="632423"/>
          </w:rPr>
          <w:t>?</w:t>
        </w:r>
      </w:ins>
    </w:p>
    <w:p w14:paraId="39B7CA26" w14:textId="77777777" w:rsidR="0022505B" w:rsidRDefault="0022505B" w:rsidP="0022505B">
      <w:pPr>
        <w:pStyle w:val="ListParagraph"/>
        <w:numPr>
          <w:ilvl w:val="2"/>
          <w:numId w:val="3"/>
        </w:numPr>
        <w:rPr>
          <w:ins w:id="385" w:author="Michael Bell" w:date="2013-05-06T18:40:00Z"/>
          <w:color w:val="7030A0"/>
        </w:rPr>
      </w:pPr>
      <w:ins w:id="386" w:author="Michael Bell" w:date="2013-05-06T18:40:00Z">
        <w:r w:rsidRPr="00B37B9A">
          <w:rPr>
            <w:color w:val="7030A0"/>
          </w:rPr>
          <w:t>It would have 2 lines probably about 20 chars each</w:t>
        </w:r>
      </w:ins>
    </w:p>
    <w:p w14:paraId="5AD2F5BC" w14:textId="77777777" w:rsidR="0022505B" w:rsidRDefault="0022505B" w:rsidP="0022505B">
      <w:pPr>
        <w:pStyle w:val="ListParagraph"/>
        <w:numPr>
          <w:ilvl w:val="3"/>
          <w:numId w:val="3"/>
        </w:numPr>
        <w:rPr>
          <w:ins w:id="387" w:author="Michael Bell" w:date="2013-05-06T18:40:00Z"/>
          <w:color w:val="632423"/>
        </w:rPr>
      </w:pPr>
      <w:ins w:id="388" w:author="Michael Bell" w:date="2013-05-06T18:40:00Z">
        <w:r w:rsidRPr="005E32A3">
          <w:rPr>
            <w:color w:val="632423"/>
          </w:rPr>
          <w:t>That's fine, but you'll need to specify exactly what's going to appear on each of the lines. I suggest for simplicity that you try to adopt a menu structure, but maybe you have other ideas.</w:t>
        </w:r>
      </w:ins>
    </w:p>
    <w:p w14:paraId="6A2A16A5" w14:textId="77777777" w:rsidR="0022505B" w:rsidRPr="00627657" w:rsidRDefault="0022505B" w:rsidP="0022505B">
      <w:pPr>
        <w:pStyle w:val="ListParagraph"/>
        <w:numPr>
          <w:ilvl w:val="4"/>
          <w:numId w:val="3"/>
        </w:numPr>
        <w:rPr>
          <w:ins w:id="389" w:author="Michael Bell" w:date="2013-05-06T18:40:00Z"/>
          <w:color w:val="7030A0"/>
        </w:rPr>
      </w:pPr>
      <w:ins w:id="390" w:author="Michael Bell" w:date="2013-05-06T18:40:00Z">
        <w:r w:rsidRPr="00627657">
          <w:rPr>
            <w:color w:val="7030A0"/>
          </w:rPr>
          <w:t>No, a menu structure sounds good to me</w:t>
        </w:r>
      </w:ins>
    </w:p>
    <w:p w14:paraId="6BB3A09D" w14:textId="77777777" w:rsidR="0022505B" w:rsidRPr="00B37B9A" w:rsidRDefault="0022505B" w:rsidP="0022505B">
      <w:pPr>
        <w:pStyle w:val="ListParagraph"/>
        <w:numPr>
          <w:ilvl w:val="1"/>
          <w:numId w:val="3"/>
        </w:numPr>
        <w:rPr>
          <w:ins w:id="391" w:author="Michael Bell" w:date="2013-05-06T18:40:00Z"/>
          <w:color w:val="632423"/>
        </w:rPr>
      </w:pPr>
      <w:ins w:id="392" w:author="Michael Bell" w:date="2013-05-06T18:40:00Z">
        <w:r w:rsidRPr="00B37B9A">
          <w:rPr>
            <w:color w:val="632423"/>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w:t>
        </w:r>
        <w:r>
          <w:rPr>
            <w:color w:val="632423"/>
          </w:rPr>
          <w:t>’</w:t>
        </w:r>
        <w:r w:rsidRPr="00B37B9A">
          <w:rPr>
            <w:color w:val="632423"/>
          </w:rPr>
          <w:t xml:space="preserve">s comprehensive and ideally intuitive. We'd like our visitors to be able to play with it when they're waiting for us and it needs to be </w:t>
        </w:r>
        <w:proofErr w:type="spellStart"/>
        <w:r w:rsidRPr="00B37B9A">
          <w:rPr>
            <w:color w:val="632423"/>
          </w:rPr>
          <w:t>self explanatory</w:t>
        </w:r>
        <w:proofErr w:type="spellEnd"/>
        <w:r w:rsidRPr="00B37B9A">
          <w:rPr>
            <w:color w:val="632423"/>
          </w:rPr>
          <w:t xml:space="preserve"> if that's going to work.</w:t>
        </w:r>
      </w:ins>
    </w:p>
    <w:p w14:paraId="65259DB8" w14:textId="77777777" w:rsidR="0022505B" w:rsidRDefault="0022505B" w:rsidP="0022505B">
      <w:pPr>
        <w:pStyle w:val="ListParagraph"/>
        <w:numPr>
          <w:ilvl w:val="2"/>
          <w:numId w:val="3"/>
        </w:numPr>
        <w:rPr>
          <w:ins w:id="393" w:author="Michael Bell" w:date="2013-05-06T18:40:00Z"/>
          <w:color w:val="7030A0"/>
        </w:rPr>
      </w:pPr>
      <w:ins w:id="394" w:author="Michael Bell" w:date="2013-05-06T18:40:00Z">
        <w:r>
          <w:rPr>
            <w:color w:val="7030A0"/>
          </w:rPr>
          <w:t>The LCD</w:t>
        </w:r>
        <w:r w:rsidRPr="00B37B9A">
          <w:rPr>
            <w:color w:val="7030A0"/>
          </w:rPr>
          <w:t xml:space="preserve"> I had in mind is quite easy to program, it is designed specifically for the </w:t>
        </w:r>
        <w:proofErr w:type="spellStart"/>
        <w:r w:rsidRPr="00B37B9A">
          <w:rPr>
            <w:color w:val="7030A0"/>
          </w:rPr>
          <w:t>Arduino</w:t>
        </w:r>
        <w:proofErr w:type="spellEnd"/>
        <w:r w:rsidRPr="00B37B9A">
          <w:rPr>
            <w:color w:val="7030A0"/>
          </w:rPr>
          <w:t xml:space="preserve"> board and operating it is as easy as sending it a string of text</w:t>
        </w:r>
      </w:ins>
    </w:p>
    <w:p w14:paraId="6F209141" w14:textId="77777777" w:rsidR="0022505B" w:rsidRDefault="0022505B" w:rsidP="0022505B">
      <w:pPr>
        <w:pStyle w:val="ListParagraph"/>
        <w:numPr>
          <w:ilvl w:val="3"/>
          <w:numId w:val="3"/>
        </w:numPr>
        <w:rPr>
          <w:ins w:id="395" w:author="Michael Bell" w:date="2013-05-06T18:40:00Z"/>
          <w:color w:val="632423"/>
        </w:rPr>
      </w:pPr>
      <w:ins w:id="396" w:author="Michael Bell" w:date="2013-05-06T18:40:00Z">
        <w:r w:rsidRPr="005E32A3">
          <w:rPr>
            <w:color w:val="632423"/>
          </w:rPr>
          <w:t>Sounds good - is it colour?</w:t>
        </w:r>
      </w:ins>
    </w:p>
    <w:p w14:paraId="4F715CA7" w14:textId="77777777" w:rsidR="0022505B" w:rsidRPr="00627657" w:rsidRDefault="0022505B" w:rsidP="0022505B">
      <w:pPr>
        <w:pStyle w:val="ListParagraph"/>
        <w:numPr>
          <w:ilvl w:val="4"/>
          <w:numId w:val="3"/>
        </w:numPr>
        <w:rPr>
          <w:ins w:id="397" w:author="Michael Bell" w:date="2013-05-06T18:40:00Z"/>
          <w:color w:val="7030A0"/>
        </w:rPr>
      </w:pPr>
      <w:ins w:id="398" w:author="Michael Bell" w:date="2013-05-06T18:40:00Z">
        <w:r w:rsidRPr="00627657">
          <w:rPr>
            <w:color w:val="7030A0"/>
          </w:rPr>
          <w:t>No its just 2 lines of black and white characters</w:t>
        </w:r>
      </w:ins>
    </w:p>
    <w:p w14:paraId="4AFC5E31" w14:textId="77777777" w:rsidR="0022505B" w:rsidRPr="00B37B9A" w:rsidRDefault="0022505B" w:rsidP="0022505B">
      <w:pPr>
        <w:pStyle w:val="ListParagraph"/>
        <w:numPr>
          <w:ilvl w:val="1"/>
          <w:numId w:val="3"/>
        </w:numPr>
        <w:rPr>
          <w:ins w:id="399" w:author="Michael Bell" w:date="2013-05-06T18:40:00Z"/>
          <w:color w:val="632423"/>
        </w:rPr>
      </w:pPr>
      <w:ins w:id="400" w:author="Michael Bell" w:date="2013-05-06T18:40:00Z">
        <w:r w:rsidRPr="00B37B9A">
          <w:rPr>
            <w:color w:val="632423"/>
          </w:rPr>
          <w:lastRenderedPageBreak/>
          <w:t>Clearly we need to agree on what the user interface is going to allow us to do - that will require quite a bit of discussion.</w:t>
        </w:r>
      </w:ins>
    </w:p>
    <w:p w14:paraId="4EB64A60" w14:textId="77777777" w:rsidR="0022505B" w:rsidRDefault="0022505B" w:rsidP="0022505B">
      <w:pPr>
        <w:pStyle w:val="ListParagraph"/>
        <w:numPr>
          <w:ilvl w:val="2"/>
          <w:numId w:val="3"/>
        </w:numPr>
        <w:rPr>
          <w:ins w:id="401" w:author="Michael Bell" w:date="2013-05-06T18:40:00Z"/>
          <w:color w:val="7030A0"/>
        </w:rPr>
      </w:pPr>
      <w:ins w:id="402" w:author="Michael Bell" w:date="2013-05-06T18:40:00Z">
        <w:r w:rsidRPr="00B37B9A">
          <w:rPr>
            <w:color w:val="7030A0"/>
          </w:rPr>
          <w:t>I know you want it to allow selection of a destination, and to initiate the cleaning train, what el</w:t>
        </w:r>
        <w:r>
          <w:rPr>
            <w:color w:val="7030A0"/>
          </w:rPr>
          <w:t>s</w:t>
        </w:r>
        <w:r w:rsidRPr="00B37B9A">
          <w:rPr>
            <w:color w:val="7030A0"/>
          </w:rPr>
          <w:t>e would you like it to do?</w:t>
        </w:r>
      </w:ins>
    </w:p>
    <w:p w14:paraId="42503724" w14:textId="77777777" w:rsidR="0022505B" w:rsidRPr="005E32A3" w:rsidRDefault="0022505B" w:rsidP="0022505B">
      <w:pPr>
        <w:pStyle w:val="ListParagraph"/>
        <w:numPr>
          <w:ilvl w:val="3"/>
          <w:numId w:val="3"/>
        </w:numPr>
        <w:rPr>
          <w:ins w:id="403" w:author="Michael Bell" w:date="2013-05-06T18:40:00Z"/>
          <w:color w:val="632423"/>
        </w:rPr>
      </w:pPr>
      <w:ins w:id="404" w:author="Michael Bell" w:date="2013-05-06T18:40:00Z">
        <w:r>
          <w:rPr>
            <w:rStyle w:val="CommentReference"/>
          </w:rPr>
          <w:commentReference w:id="405"/>
        </w:r>
      </w:ins>
    </w:p>
    <w:p w14:paraId="1A6039FF" w14:textId="77777777" w:rsidR="0022505B" w:rsidRPr="00B37B9A" w:rsidRDefault="0022505B" w:rsidP="0022505B">
      <w:pPr>
        <w:pStyle w:val="ListParagraph"/>
        <w:numPr>
          <w:ilvl w:val="0"/>
          <w:numId w:val="3"/>
        </w:numPr>
        <w:rPr>
          <w:ins w:id="406" w:author="Michael Bell" w:date="2013-05-06T18:40:00Z"/>
          <w:color w:val="7030A0"/>
        </w:rPr>
      </w:pPr>
      <w:ins w:id="407" w:author="Michael Bell" w:date="2013-05-06T18:40:00Z">
        <w:r w:rsidRPr="00B37B9A">
          <w:rPr>
            <w:color w:val="7030A0"/>
          </w:rPr>
          <w:t>The track needs to be cleaned regularly as dust can damage the trains, would you like to clean it yourself or have a second train that cleans the track at regular intervals?</w:t>
        </w:r>
      </w:ins>
    </w:p>
    <w:p w14:paraId="789D9DE9" w14:textId="77777777" w:rsidR="0022505B" w:rsidRPr="00B37B9A" w:rsidRDefault="0022505B" w:rsidP="0022505B">
      <w:pPr>
        <w:pStyle w:val="ListParagraph"/>
        <w:numPr>
          <w:ilvl w:val="1"/>
          <w:numId w:val="3"/>
        </w:numPr>
        <w:rPr>
          <w:ins w:id="408" w:author="Michael Bell" w:date="2013-05-06T18:40:00Z"/>
          <w:color w:val="632423"/>
        </w:rPr>
      </w:pPr>
      <w:ins w:id="409" w:author="Michael Bell" w:date="2013-05-06T18:40:00Z">
        <w:r w:rsidRPr="00B37B9A">
          <w:rPr>
            <w:color w:val="632423"/>
          </w:rPr>
          <w:t xml:space="preserve">A secondary train is an excellent idea. Perhaps it could appear at various intervals? It would be nice to control this from the user interface, i.e. set intervals, </w:t>
        </w:r>
        <w:proofErr w:type="gramStart"/>
        <w:r w:rsidRPr="00B37B9A">
          <w:rPr>
            <w:color w:val="632423"/>
          </w:rPr>
          <w:t>initiate</w:t>
        </w:r>
        <w:proofErr w:type="gramEnd"/>
        <w:r w:rsidRPr="00B37B9A">
          <w:rPr>
            <w:color w:val="632423"/>
          </w:rPr>
          <w:t xml:space="preserve"> cleaning and so on.</w:t>
        </w:r>
      </w:ins>
    </w:p>
    <w:p w14:paraId="51BFEF47" w14:textId="77777777" w:rsidR="0022505B" w:rsidRDefault="0022505B" w:rsidP="0022505B">
      <w:pPr>
        <w:pStyle w:val="ListParagraph"/>
        <w:numPr>
          <w:ilvl w:val="2"/>
          <w:numId w:val="3"/>
        </w:numPr>
        <w:rPr>
          <w:ins w:id="410" w:author="Michael Bell" w:date="2013-05-06T18:40:00Z"/>
          <w:color w:val="7030A0"/>
        </w:rPr>
      </w:pPr>
      <w:ins w:id="411" w:author="Michael Bell" w:date="2013-05-06T18:40:00Z">
        <w:r w:rsidRPr="00B37B9A">
          <w:rPr>
            <w:color w:val="7030A0"/>
          </w:rPr>
          <w:t>That’s fine though I should say that the abrasive pads on the bottom of the train must be changed by hand when they get clogged up with dust</w:t>
        </w:r>
      </w:ins>
    </w:p>
    <w:p w14:paraId="4B4B458B" w14:textId="77777777" w:rsidR="0022505B" w:rsidRPr="007220BB" w:rsidRDefault="0022505B" w:rsidP="0022505B">
      <w:pPr>
        <w:pStyle w:val="ListParagraph"/>
        <w:numPr>
          <w:ilvl w:val="3"/>
          <w:numId w:val="3"/>
        </w:numPr>
        <w:rPr>
          <w:ins w:id="412" w:author="Michael Bell" w:date="2013-05-06T18:40:00Z"/>
          <w:color w:val="632423"/>
        </w:rPr>
      </w:pPr>
      <w:ins w:id="413" w:author="Michael Bell" w:date="2013-05-06T18:40:00Z">
        <w:r w:rsidRPr="007220BB">
          <w:rPr>
            <w:color w:val="632423"/>
          </w:rPr>
          <w:t>OK - that's something that we can organise on a regular basis.</w:t>
        </w:r>
      </w:ins>
    </w:p>
    <w:p w14:paraId="21B7BBAA" w14:textId="77777777" w:rsidR="0022505B" w:rsidRPr="00B37B9A" w:rsidRDefault="0022505B" w:rsidP="0022505B">
      <w:pPr>
        <w:pStyle w:val="ListParagraph"/>
        <w:numPr>
          <w:ilvl w:val="0"/>
          <w:numId w:val="3"/>
        </w:numPr>
        <w:rPr>
          <w:ins w:id="414" w:author="Michael Bell" w:date="2013-05-06T18:40:00Z"/>
          <w:color w:val="7030A0"/>
        </w:rPr>
      </w:pPr>
      <w:ins w:id="415" w:author="Michael Bell" w:date="2013-05-06T18:40:00Z">
        <w:r w:rsidRPr="00B37B9A">
          <w:rPr>
            <w:color w:val="7030A0"/>
          </w:rPr>
          <w:t>Would you like the train system to turn itself on and off at set times? E.g. Running only during office hours</w:t>
        </w:r>
      </w:ins>
    </w:p>
    <w:p w14:paraId="20A73E41" w14:textId="77777777" w:rsidR="0022505B" w:rsidRPr="00B37B9A" w:rsidRDefault="0022505B" w:rsidP="0022505B">
      <w:pPr>
        <w:pStyle w:val="ListParagraph"/>
        <w:numPr>
          <w:ilvl w:val="1"/>
          <w:numId w:val="3"/>
        </w:numPr>
        <w:rPr>
          <w:ins w:id="416" w:author="Michael Bell" w:date="2013-05-06T18:40:00Z"/>
          <w:color w:val="632423"/>
        </w:rPr>
      </w:pPr>
      <w:ins w:id="417" w:author="Michael Bell" w:date="2013-05-06T18:40:00Z">
        <w:r w:rsidRPr="00B37B9A">
          <w:rPr>
            <w:color w:val="632423"/>
          </w:rPr>
          <w:t>An automatic mode is an excellent idea - again a variety of scenarios chosen from the user interface would be good.</w:t>
        </w:r>
      </w:ins>
    </w:p>
    <w:p w14:paraId="4B0C00C1" w14:textId="77777777" w:rsidR="0022505B" w:rsidRPr="00B37B9A" w:rsidRDefault="0022505B" w:rsidP="0022505B">
      <w:pPr>
        <w:pStyle w:val="ListParagraph"/>
        <w:numPr>
          <w:ilvl w:val="0"/>
          <w:numId w:val="3"/>
        </w:numPr>
        <w:rPr>
          <w:ins w:id="418" w:author="Michael Bell" w:date="2013-05-06T18:40:00Z"/>
          <w:color w:val="7030A0"/>
        </w:rPr>
      </w:pPr>
      <w:ins w:id="419" w:author="Michael Bell" w:date="2013-05-06T18:40:00Z">
        <w:r w:rsidRPr="00B37B9A">
          <w:rPr>
            <w:color w:val="7030A0"/>
          </w:rPr>
          <w:t>Would you like the primary train to (in automatic mode) run itself to a schedule or pick stations at random</w:t>
        </w:r>
      </w:ins>
    </w:p>
    <w:p w14:paraId="2685CE59" w14:textId="77777777" w:rsidR="0022505B" w:rsidRPr="00B37B9A" w:rsidRDefault="0022505B" w:rsidP="0022505B">
      <w:pPr>
        <w:pStyle w:val="ListParagraph"/>
        <w:numPr>
          <w:ilvl w:val="1"/>
          <w:numId w:val="3"/>
        </w:numPr>
        <w:rPr>
          <w:ins w:id="420" w:author="Michael Bell" w:date="2013-05-06T18:40:00Z"/>
          <w:color w:val="632423"/>
        </w:rPr>
      </w:pPr>
      <w:ins w:id="421" w:author="Michael Bell" w:date="2013-05-06T18:40:00Z">
        <w:r w:rsidRPr="00B37B9A">
          <w:rPr>
            <w:color w:val="632423"/>
          </w:rPr>
          <w:t>Both, set by the user interface.</w:t>
        </w:r>
      </w:ins>
    </w:p>
    <w:p w14:paraId="7649E4D3" w14:textId="77777777" w:rsidR="0022505B" w:rsidRPr="00B37B9A" w:rsidRDefault="0022505B" w:rsidP="0022505B">
      <w:pPr>
        <w:pStyle w:val="ListParagraph"/>
        <w:numPr>
          <w:ilvl w:val="0"/>
          <w:numId w:val="3"/>
        </w:numPr>
        <w:rPr>
          <w:ins w:id="422" w:author="Michael Bell" w:date="2013-05-06T18:40:00Z"/>
          <w:color w:val="7030A0"/>
        </w:rPr>
      </w:pPr>
      <w:ins w:id="423" w:author="Michael Bell" w:date="2013-05-06T18:40:00Z">
        <w:r w:rsidRPr="00B37B9A">
          <w:rPr>
            <w:color w:val="7030A0"/>
          </w:rPr>
          <w:t>How many stops would you like?</w:t>
        </w:r>
      </w:ins>
    </w:p>
    <w:p w14:paraId="0BDC7136" w14:textId="77777777" w:rsidR="0022505B" w:rsidRPr="00B37B9A" w:rsidRDefault="0022505B" w:rsidP="0022505B">
      <w:pPr>
        <w:pStyle w:val="ListParagraph"/>
        <w:numPr>
          <w:ilvl w:val="1"/>
          <w:numId w:val="3"/>
        </w:numPr>
        <w:rPr>
          <w:ins w:id="424" w:author="Michael Bell" w:date="2013-05-06T18:40:00Z"/>
          <w:color w:val="632423"/>
        </w:rPr>
      </w:pPr>
      <w:ins w:id="425" w:author="Michael Bell" w:date="2013-05-06T18:40:00Z">
        <w:r w:rsidRPr="00B37B9A">
          <w:rPr>
            <w:color w:val="632423"/>
          </w:rPr>
          <w:t>How many can we have?</w:t>
        </w:r>
      </w:ins>
    </w:p>
    <w:p w14:paraId="22EFD027" w14:textId="77777777" w:rsidR="0022505B" w:rsidRDefault="0022505B" w:rsidP="0022505B">
      <w:pPr>
        <w:pStyle w:val="ListParagraph"/>
        <w:numPr>
          <w:ilvl w:val="2"/>
          <w:numId w:val="3"/>
        </w:numPr>
        <w:rPr>
          <w:ins w:id="426" w:author="Michael Bell" w:date="2013-05-06T18:40:00Z"/>
          <w:color w:val="7030A0"/>
        </w:rPr>
      </w:pPr>
      <w:ins w:id="427" w:author="Michael Bell" w:date="2013-05-06T18:40:00Z">
        <w:r w:rsidRPr="00B37B9A">
          <w:rPr>
            <w:color w:val="7030A0"/>
          </w:rPr>
          <w:t>I would say about 5 would be a good idea</w:t>
        </w:r>
      </w:ins>
    </w:p>
    <w:p w14:paraId="65113019" w14:textId="77777777" w:rsidR="0022505B" w:rsidRPr="007220BB" w:rsidRDefault="0022505B" w:rsidP="0022505B">
      <w:pPr>
        <w:pStyle w:val="ListParagraph"/>
        <w:numPr>
          <w:ilvl w:val="3"/>
          <w:numId w:val="3"/>
        </w:numPr>
        <w:rPr>
          <w:ins w:id="428" w:author="Michael Bell" w:date="2013-05-06T18:40:00Z"/>
          <w:color w:val="632423"/>
        </w:rPr>
      </w:pPr>
      <w:ins w:id="429" w:author="Michael Bell" w:date="2013-05-06T18:40:00Z">
        <w:r w:rsidRPr="007220BB">
          <w:rPr>
            <w:color w:val="632423"/>
            <w:sz w:val="20"/>
            <w:szCs w:val="20"/>
          </w:rPr>
          <w:t>OK.</w:t>
        </w:r>
      </w:ins>
    </w:p>
    <w:p w14:paraId="5F6F174E" w14:textId="77777777" w:rsidR="0022505B" w:rsidRPr="00B37B9A" w:rsidRDefault="0022505B" w:rsidP="0022505B">
      <w:pPr>
        <w:pStyle w:val="ListParagraph"/>
        <w:numPr>
          <w:ilvl w:val="0"/>
          <w:numId w:val="3"/>
        </w:numPr>
        <w:rPr>
          <w:ins w:id="430" w:author="Michael Bell" w:date="2013-05-06T18:40:00Z"/>
          <w:color w:val="7030A0"/>
        </w:rPr>
      </w:pPr>
      <w:ins w:id="431" w:author="Michael Bell" w:date="2013-05-06T18:40:00Z">
        <w:r w:rsidRPr="00B37B9A">
          <w:rPr>
            <w:color w:val="7030A0"/>
          </w:rPr>
          <w:t>Would you like the trains to move relatively quickly or slowly?</w:t>
        </w:r>
      </w:ins>
    </w:p>
    <w:p w14:paraId="43DDFE93" w14:textId="77777777" w:rsidR="0022505B" w:rsidRPr="00B37B9A" w:rsidRDefault="0022505B" w:rsidP="0022505B">
      <w:pPr>
        <w:pStyle w:val="ListParagraph"/>
        <w:numPr>
          <w:ilvl w:val="1"/>
          <w:numId w:val="3"/>
        </w:numPr>
        <w:rPr>
          <w:ins w:id="432" w:author="Michael Bell" w:date="2013-05-06T18:40:00Z"/>
          <w:color w:val="632423"/>
        </w:rPr>
      </w:pPr>
      <w:ins w:id="433" w:author="Michael Bell" w:date="2013-05-06T18:40:00Z">
        <w:r w:rsidRPr="00B37B9A">
          <w:rPr>
            <w:color w:val="632423"/>
          </w:rPr>
          <w:t>Various speeds - sometimes fast, sometimes slow, again set by the user interface - scripted would be good.</w:t>
        </w:r>
      </w:ins>
    </w:p>
    <w:p w14:paraId="367C352E" w14:textId="77777777" w:rsidR="0022505B" w:rsidRPr="00B37B9A" w:rsidRDefault="0022505B" w:rsidP="0022505B">
      <w:pPr>
        <w:pStyle w:val="ListParagraph"/>
        <w:numPr>
          <w:ilvl w:val="2"/>
          <w:numId w:val="3"/>
        </w:numPr>
        <w:rPr>
          <w:ins w:id="434" w:author="Michael Bell" w:date="2013-05-06T18:40:00Z"/>
          <w:color w:val="7030A0"/>
        </w:rPr>
      </w:pPr>
      <w:ins w:id="435" w:author="Michael Bell" w:date="2013-05-06T18:40:00Z">
        <w:r w:rsidRPr="00B37B9A">
          <w:rPr>
            <w:color w:val="7030A0"/>
          </w:rPr>
          <w:t>Ok I will</w:t>
        </w:r>
      </w:ins>
    </w:p>
    <w:p w14:paraId="5610EF24" w14:textId="77777777" w:rsidR="0022505B" w:rsidRPr="00B37B9A" w:rsidRDefault="0022505B" w:rsidP="0022505B">
      <w:pPr>
        <w:pStyle w:val="ListParagraph"/>
        <w:numPr>
          <w:ilvl w:val="0"/>
          <w:numId w:val="3"/>
        </w:numPr>
        <w:rPr>
          <w:ins w:id="436" w:author="Michael Bell" w:date="2013-05-06T18:40:00Z"/>
          <w:color w:val="7030A0"/>
        </w:rPr>
      </w:pPr>
      <w:ins w:id="437" w:author="Michael Bell" w:date="2013-05-06T18:40:00Z">
        <w:r w:rsidRPr="00B37B9A">
          <w:rPr>
            <w:color w:val="7030A0"/>
          </w:rPr>
          <w:t>Would you like elec</w:t>
        </w:r>
        <w:r>
          <w:rPr>
            <w:color w:val="7030A0"/>
          </w:rPr>
          <w:t xml:space="preserve">tronic signals on the track? </w:t>
        </w:r>
        <w:proofErr w:type="spellStart"/>
        <w:r>
          <w:rPr>
            <w:color w:val="7030A0"/>
          </w:rPr>
          <w:t>Eg</w:t>
        </w:r>
        <w:proofErr w:type="spellEnd"/>
        <w:r w:rsidRPr="00B37B9A">
          <w:rPr>
            <w:color w:val="7030A0"/>
          </w:rPr>
          <w:t>. Lights, semaphores etc.</w:t>
        </w:r>
      </w:ins>
    </w:p>
    <w:p w14:paraId="62B31237" w14:textId="77777777" w:rsidR="0022505B" w:rsidRPr="00B37B9A" w:rsidRDefault="0022505B" w:rsidP="0022505B">
      <w:pPr>
        <w:pStyle w:val="ListParagraph"/>
        <w:numPr>
          <w:ilvl w:val="1"/>
          <w:numId w:val="3"/>
        </w:numPr>
        <w:rPr>
          <w:ins w:id="438" w:author="Michael Bell" w:date="2013-05-06T18:40:00Z"/>
          <w:color w:val="632423"/>
        </w:rPr>
      </w:pPr>
      <w:ins w:id="439" w:author="Michael Bell" w:date="2013-05-06T18:40:00Z">
        <w:r w:rsidRPr="00B37B9A">
          <w:rPr>
            <w:color w:val="632423"/>
          </w:rPr>
          <w:t>Definitely.</w:t>
        </w:r>
      </w:ins>
    </w:p>
    <w:p w14:paraId="0ACEB587" w14:textId="77777777" w:rsidR="0022505B" w:rsidRPr="00B37B9A" w:rsidRDefault="0022505B" w:rsidP="0022505B">
      <w:pPr>
        <w:pStyle w:val="ListParagraph"/>
        <w:numPr>
          <w:ilvl w:val="1"/>
          <w:numId w:val="3"/>
        </w:numPr>
        <w:rPr>
          <w:ins w:id="440" w:author="Michael Bell" w:date="2013-05-06T18:40:00Z"/>
          <w:color w:val="632423"/>
        </w:rPr>
      </w:pPr>
      <w:ins w:id="441" w:author="Michael Bell" w:date="2013-05-06T18:40:00Z">
        <w:r w:rsidRPr="00B37B9A">
          <w:rPr>
            <w:color w:val="632423"/>
          </w:rPr>
          <w:t>Can I please see some diagrams of how you're planning on laying out the track? Do you have any photographs? It would be good to get a really good idea of how big and complicated the system is.</w:t>
        </w:r>
      </w:ins>
    </w:p>
    <w:p w14:paraId="3716C4F3" w14:textId="77777777" w:rsidR="0022505B" w:rsidRDefault="0022505B" w:rsidP="0022505B">
      <w:pPr>
        <w:pStyle w:val="ListParagraph"/>
        <w:numPr>
          <w:ilvl w:val="2"/>
          <w:numId w:val="3"/>
        </w:numPr>
        <w:rPr>
          <w:ins w:id="442" w:author="Michael Bell" w:date="2013-05-06T18:40:00Z"/>
          <w:color w:val="7030A0"/>
        </w:rPr>
      </w:pPr>
      <w:ins w:id="443" w:author="Michael Bell" w:date="2013-05-06T18:40:00Z">
        <w:r w:rsidRPr="00B37B9A">
          <w:rPr>
            <w:color w:val="7030A0"/>
          </w:rPr>
          <w:t>I will have lots of time to do that this weekend</w:t>
        </w:r>
      </w:ins>
    </w:p>
    <w:p w14:paraId="7F8E6DFF" w14:textId="77777777" w:rsidR="0022505B" w:rsidRDefault="0022505B" w:rsidP="0022505B">
      <w:pPr>
        <w:pStyle w:val="ListParagraph"/>
        <w:numPr>
          <w:ilvl w:val="3"/>
          <w:numId w:val="3"/>
        </w:numPr>
        <w:rPr>
          <w:ins w:id="444" w:author="Michael Bell" w:date="2013-05-06T18:40:00Z"/>
          <w:color w:val="632423"/>
        </w:rPr>
      </w:pPr>
      <w:ins w:id="445" w:author="Michael Bell" w:date="2013-05-06T18:40:00Z">
        <w:r w:rsidRPr="007220BB">
          <w:rPr>
            <w:color w:val="632423"/>
          </w:rPr>
          <w:t>Could I see some please?</w:t>
        </w:r>
      </w:ins>
    </w:p>
    <w:p w14:paraId="161EDA08" w14:textId="77777777" w:rsidR="0022505B" w:rsidRPr="00627657" w:rsidRDefault="0022505B" w:rsidP="0022505B">
      <w:pPr>
        <w:pStyle w:val="ListParagraph"/>
        <w:numPr>
          <w:ilvl w:val="4"/>
          <w:numId w:val="3"/>
        </w:numPr>
        <w:rPr>
          <w:ins w:id="446" w:author="Michael Bell" w:date="2013-05-06T18:40:00Z"/>
          <w:color w:val="7030A0"/>
        </w:rPr>
      </w:pPr>
      <w:ins w:id="447" w:author="Michael Bell" w:date="2013-05-06T18:40:00Z">
        <w:r w:rsidRPr="00627657">
          <w:rPr>
            <w:color w:val="7030A0"/>
          </w:rPr>
          <w:t>I will send you some pictures ASAP</w:t>
        </w:r>
      </w:ins>
    </w:p>
    <w:p w14:paraId="389F2B44" w14:textId="77777777" w:rsidR="0022505B" w:rsidRPr="00B37B9A" w:rsidRDefault="0022505B" w:rsidP="0022505B">
      <w:pPr>
        <w:pStyle w:val="ListParagraph"/>
        <w:numPr>
          <w:ilvl w:val="1"/>
          <w:numId w:val="3"/>
        </w:numPr>
        <w:rPr>
          <w:ins w:id="448" w:author="Michael Bell" w:date="2013-05-06T18:40:00Z"/>
          <w:color w:val="632423"/>
        </w:rPr>
      </w:pPr>
      <w:ins w:id="449" w:author="Michael Bell" w:date="2013-05-06T18:40:00Z">
        <w:r w:rsidRPr="00B37B9A">
          <w:rPr>
            <w:color w:val="632423"/>
          </w:rPr>
          <w:t>What are your thoughts on user interface functionality?</w:t>
        </w:r>
      </w:ins>
    </w:p>
    <w:p w14:paraId="4D4B98AF" w14:textId="77777777" w:rsidR="0022505B" w:rsidRPr="00B37B9A" w:rsidRDefault="0022505B" w:rsidP="0022505B">
      <w:pPr>
        <w:pStyle w:val="ListParagraph"/>
        <w:numPr>
          <w:ilvl w:val="2"/>
          <w:numId w:val="3"/>
        </w:numPr>
        <w:rPr>
          <w:ins w:id="450" w:author="Michael Bell" w:date="2013-05-06T18:40:00Z"/>
          <w:color w:val="7030A0"/>
        </w:rPr>
      </w:pPr>
      <w:ins w:id="451" w:author="Michael Bell" w:date="2013-05-06T18:40:00Z">
        <w:r w:rsidRPr="00B37B9A">
          <w:rPr>
            <w:color w:val="7030A0"/>
          </w:rPr>
          <w:t>I think that there should be a manual and automatic mode, the modes could be switched by a switch or a key, in automatic mode the screen displays the name of the program on the top line and what the train is currently doing e.g. "Awaiting Right Ahead" or "slowing for stop in block 1"</w:t>
        </w:r>
      </w:ins>
    </w:p>
    <w:p w14:paraId="682D4844" w14:textId="77777777" w:rsidR="0022505B" w:rsidRPr="00B37B9A" w:rsidRDefault="0022505B" w:rsidP="0022505B">
      <w:pPr>
        <w:pStyle w:val="ListParagraph"/>
        <w:numPr>
          <w:ilvl w:val="2"/>
          <w:numId w:val="3"/>
        </w:numPr>
        <w:rPr>
          <w:ins w:id="452" w:author="Michael Bell" w:date="2013-05-06T18:40:00Z"/>
          <w:color w:val="7030A0"/>
        </w:rPr>
      </w:pPr>
      <w:ins w:id="453" w:author="Michael Bell" w:date="2013-05-06T18:40:00Z">
        <w:r w:rsidRPr="00B37B9A">
          <w:rPr>
            <w:color w:val="7030A0"/>
          </w:rPr>
          <w:t>In manual mode the program would have a simple menu structure allowing options like, setting what the train does in automatic mode, picking the next station for the train to reach, initiating cleaning, setting on and off times and checking that the track is clear.</w:t>
        </w:r>
      </w:ins>
    </w:p>
    <w:p w14:paraId="2C3A389D" w14:textId="77777777" w:rsidR="0022505B" w:rsidRDefault="0022505B" w:rsidP="0022505B">
      <w:pPr>
        <w:pStyle w:val="ListParagraph"/>
        <w:numPr>
          <w:ilvl w:val="2"/>
          <w:numId w:val="3"/>
        </w:numPr>
        <w:rPr>
          <w:ins w:id="454" w:author="Michael Bell" w:date="2013-05-06T18:40:00Z"/>
          <w:color w:val="7030A0"/>
        </w:rPr>
      </w:pPr>
      <w:ins w:id="455" w:author="Michael Bell" w:date="2013-05-06T18:40:00Z">
        <w:r w:rsidRPr="00B37B9A">
          <w:rPr>
            <w:color w:val="7030A0"/>
          </w:rPr>
          <w:t xml:space="preserve">When in automatic mode, customers could interface with the train using large colourful illuminated buttons rather than a boring looking </w:t>
        </w:r>
        <w:r>
          <w:rPr>
            <w:color w:val="7030A0"/>
          </w:rPr>
          <w:t>LCD</w:t>
        </w:r>
        <w:r w:rsidRPr="00B37B9A">
          <w:rPr>
            <w:color w:val="7030A0"/>
          </w:rPr>
          <w:t xml:space="preserve"> display with options like "go" "stop now" "stop at next station" etc.</w:t>
        </w:r>
      </w:ins>
    </w:p>
    <w:p w14:paraId="509AA5B1" w14:textId="77777777" w:rsidR="0022505B" w:rsidRPr="007220BB" w:rsidRDefault="0022505B" w:rsidP="0022505B">
      <w:pPr>
        <w:pStyle w:val="ListParagraph"/>
        <w:numPr>
          <w:ilvl w:val="3"/>
          <w:numId w:val="3"/>
        </w:numPr>
        <w:rPr>
          <w:ins w:id="456" w:author="Michael Bell" w:date="2013-05-06T18:40:00Z"/>
          <w:color w:val="632423"/>
        </w:rPr>
      </w:pPr>
      <w:ins w:id="457" w:author="Michael Bell" w:date="2013-05-06T18:40:00Z">
        <w:r w:rsidRPr="007220BB">
          <w:rPr>
            <w:color w:val="632423"/>
          </w:rPr>
          <w:t>That sounds fine.</w:t>
        </w:r>
        <w:r>
          <w:rPr>
            <w:color w:val="632423"/>
          </w:rPr>
          <w:t xml:space="preserve"> </w:t>
        </w:r>
      </w:ins>
    </w:p>
    <w:p w14:paraId="57D35C27" w14:textId="77777777" w:rsidR="0022505B" w:rsidRPr="00B37B9A" w:rsidRDefault="0022505B" w:rsidP="0022505B">
      <w:pPr>
        <w:pStyle w:val="ListParagraph"/>
        <w:numPr>
          <w:ilvl w:val="1"/>
          <w:numId w:val="3"/>
        </w:numPr>
        <w:rPr>
          <w:ins w:id="458" w:author="Michael Bell" w:date="2013-05-06T18:40:00Z"/>
          <w:color w:val="632423"/>
        </w:rPr>
      </w:pPr>
      <w:ins w:id="459" w:author="Michael Bell" w:date="2013-05-06T18:40:00Z">
        <w:r w:rsidRPr="00B37B9A">
          <w:rPr>
            <w:color w:val="632423"/>
          </w:rPr>
          <w:lastRenderedPageBreak/>
          <w:t xml:space="preserve">What are you planning to use as your control hardware? I know that Leo is thinking seriously about using an </w:t>
        </w:r>
        <w:proofErr w:type="spellStart"/>
        <w:r w:rsidRPr="00B37B9A">
          <w:rPr>
            <w:color w:val="632423"/>
          </w:rPr>
          <w:t>Arduino</w:t>
        </w:r>
        <w:proofErr w:type="spellEnd"/>
        <w:r w:rsidRPr="00B37B9A">
          <w:rPr>
            <w:color w:val="632423"/>
          </w:rPr>
          <w:t xml:space="preserve"> board - are you going down the same route or do you have some alternatives in mind?</w:t>
        </w:r>
      </w:ins>
    </w:p>
    <w:p w14:paraId="628330BD" w14:textId="77777777" w:rsidR="0022505B" w:rsidRDefault="0022505B" w:rsidP="0022505B">
      <w:pPr>
        <w:pStyle w:val="ListParagraph"/>
        <w:numPr>
          <w:ilvl w:val="2"/>
          <w:numId w:val="3"/>
        </w:numPr>
        <w:rPr>
          <w:ins w:id="460" w:author="Michael Bell" w:date="2013-05-06T18:40:00Z"/>
          <w:color w:val="7030A0"/>
        </w:rPr>
      </w:pPr>
      <w:ins w:id="461" w:author="Michael Bell" w:date="2013-05-06T18:40:00Z">
        <w:r w:rsidRPr="00B37B9A">
          <w:rPr>
            <w:color w:val="7030A0"/>
          </w:rPr>
          <w:t>Same route</w:t>
        </w:r>
      </w:ins>
    </w:p>
    <w:p w14:paraId="77A29EA3" w14:textId="5DF1A411" w:rsidR="00C93315" w:rsidRPr="00F612D5" w:rsidDel="0022505B" w:rsidRDefault="0022505B" w:rsidP="0022505B">
      <w:pPr>
        <w:rPr>
          <w:del w:id="462" w:author="Michael Bell" w:date="2013-05-06T18:40:00Z"/>
        </w:rPr>
      </w:pPr>
      <w:ins w:id="463" w:author="Michael Bell" w:date="2013-05-06T18:40:00Z">
        <w:r>
          <w:t>During this conversation Mr Thomas requested some pictures of a basic track layout and the train so I captured these images and sent them to him:</w:t>
        </w:r>
      </w:ins>
      <w:del w:id="464" w:author="Michael Bell" w:date="2013-05-06T18:40:00Z">
        <w:r w:rsidR="00C93315" w:rsidDel="0022505B">
          <w:delText xml:space="preserve">After this we began an exchange in which </w:delText>
        </w:r>
        <w:r w:rsidR="002479A1" w:rsidDel="0022505B">
          <w:delText>I sent Mr</w:delText>
        </w:r>
        <w:r w:rsidR="00F261E8" w:rsidDel="0022505B">
          <w:delText xml:space="preserve"> Thomas a series of questions and he replied with answers to each question, though not the original format, for readability I have separated out each question and the responses given to it. My questions / responses are written in </w:delText>
        </w:r>
        <w:r w:rsidR="00F261E8" w:rsidDel="0022505B">
          <w:rPr>
            <w:color w:val="7030A0"/>
          </w:rPr>
          <w:delText xml:space="preserve">Lilac </w:delText>
        </w:r>
        <w:r w:rsidR="00F261E8" w:rsidDel="0022505B">
          <w:delText xml:space="preserve">and </w:delText>
        </w:r>
        <w:r w:rsidR="002479A1" w:rsidDel="0022505B">
          <w:delText>Mr</w:delText>
        </w:r>
        <w:r w:rsidR="00F261E8" w:rsidDel="0022505B">
          <w:delText xml:space="preserve"> </w:delText>
        </w:r>
        <w:r w:rsidR="002479A1" w:rsidDel="0022505B">
          <w:delText>Thomas’s</w:delText>
        </w:r>
        <w:r w:rsidR="00F261E8" w:rsidDel="0022505B">
          <w:delText xml:space="preserve"> are written in </w:delText>
        </w:r>
        <w:r w:rsidR="00F261E8" w:rsidDel="0022505B">
          <w:rPr>
            <w:color w:val="632423" w:themeColor="accent2" w:themeShade="80"/>
          </w:rPr>
          <w:delText>brown</w:delText>
        </w:r>
        <w:r w:rsidR="00F612D5" w:rsidDel="0022505B">
          <w:delText>,</w:delText>
        </w:r>
      </w:del>
    </w:p>
    <w:p w14:paraId="34ACDCEF" w14:textId="3DB7178F" w:rsidR="00F261E8" w:rsidRPr="00B37B9A" w:rsidDel="0022505B" w:rsidRDefault="00F261E8" w:rsidP="00F261E8">
      <w:pPr>
        <w:pStyle w:val="ListParagraph"/>
        <w:numPr>
          <w:ilvl w:val="0"/>
          <w:numId w:val="3"/>
        </w:numPr>
        <w:rPr>
          <w:del w:id="465" w:author="Michael Bell" w:date="2013-05-06T18:40:00Z"/>
          <w:color w:val="7030A0"/>
        </w:rPr>
      </w:pPr>
      <w:del w:id="466" w:author="Michael Bell" w:date="2013-05-06T18:40:00Z">
        <w:r w:rsidRPr="00B37B9A" w:rsidDel="0022505B">
          <w:rPr>
            <w:color w:val="7030A0"/>
          </w:rPr>
          <w:delText>Would you like an interface to control the train and if so what would be your preference on what it is? LCD, computer program etc.</w:delText>
        </w:r>
      </w:del>
    </w:p>
    <w:p w14:paraId="66A49144" w14:textId="4C876716" w:rsidR="00F612D5" w:rsidRPr="00B37B9A" w:rsidDel="0022505B" w:rsidRDefault="00F261E8" w:rsidP="00F261E8">
      <w:pPr>
        <w:pStyle w:val="ListParagraph"/>
        <w:numPr>
          <w:ilvl w:val="1"/>
          <w:numId w:val="3"/>
        </w:numPr>
        <w:rPr>
          <w:del w:id="467" w:author="Michael Bell" w:date="2013-05-06T18:40:00Z"/>
          <w:color w:val="632423" w:themeColor="accent2" w:themeShade="80"/>
        </w:rPr>
      </w:pPr>
      <w:del w:id="468" w:author="Michael Bell" w:date="2013-05-06T18:40:00Z">
        <w:r w:rsidRPr="00B37B9A" w:rsidDel="0022505B">
          <w:rPr>
            <w:color w:val="632423" w:themeColor="accent2" w:themeShade="80"/>
          </w:rPr>
          <w:delText>An LCD interfa</w:delText>
        </w:r>
        <w:r w:rsidR="00B57408" w:rsidDel="0022505B">
          <w:rPr>
            <w:color w:val="632423" w:themeColor="accent2" w:themeShade="80"/>
          </w:rPr>
          <w:delText xml:space="preserve">ce is fine, how many characters? </w:delText>
        </w:r>
        <w:r w:rsidR="002479A1" w:rsidDel="0022505B">
          <w:rPr>
            <w:color w:val="632423" w:themeColor="accent2" w:themeShade="80"/>
          </w:rPr>
          <w:delText>How</w:delText>
        </w:r>
        <w:r w:rsidR="00B57408" w:rsidDel="0022505B">
          <w:rPr>
            <w:color w:val="632423" w:themeColor="accent2" w:themeShade="80"/>
          </w:rPr>
          <w:delText xml:space="preserve"> many lines? </w:delText>
        </w:r>
        <w:r w:rsidR="002479A1" w:rsidDel="0022505B">
          <w:rPr>
            <w:color w:val="632423" w:themeColor="accent2" w:themeShade="80"/>
          </w:rPr>
          <w:delText>Colour</w:delText>
        </w:r>
        <w:r w:rsidR="00B57408" w:rsidDel="0022505B">
          <w:rPr>
            <w:color w:val="632423" w:themeColor="accent2" w:themeShade="80"/>
          </w:rPr>
          <w:delText xml:space="preserve"> or </w:delText>
        </w:r>
        <w:r w:rsidR="002479A1" w:rsidDel="0022505B">
          <w:rPr>
            <w:color w:val="632423" w:themeColor="accent2" w:themeShade="80"/>
          </w:rPr>
          <w:delText>bow</w:delText>
        </w:r>
        <w:r w:rsidRPr="00B37B9A" w:rsidDel="0022505B">
          <w:rPr>
            <w:color w:val="632423" w:themeColor="accent2" w:themeShade="80"/>
          </w:rPr>
          <w:delText>?</w:delText>
        </w:r>
      </w:del>
    </w:p>
    <w:p w14:paraId="5265D2BE" w14:textId="3CC06318" w:rsidR="00F612D5" w:rsidDel="0022505B" w:rsidRDefault="00F612D5" w:rsidP="00F612D5">
      <w:pPr>
        <w:pStyle w:val="ListParagraph"/>
        <w:numPr>
          <w:ilvl w:val="2"/>
          <w:numId w:val="3"/>
        </w:numPr>
        <w:rPr>
          <w:del w:id="469" w:author="Michael Bell" w:date="2013-05-06T18:40:00Z"/>
          <w:color w:val="7030A0"/>
        </w:rPr>
      </w:pPr>
      <w:del w:id="470" w:author="Michael Bell" w:date="2013-05-06T18:40:00Z">
        <w:r w:rsidRPr="00B37B9A" w:rsidDel="0022505B">
          <w:rPr>
            <w:color w:val="7030A0"/>
          </w:rPr>
          <w:delText>It would have 2 lines probably about 20 chars each</w:delText>
        </w:r>
      </w:del>
    </w:p>
    <w:p w14:paraId="27529239" w14:textId="1FF2D338" w:rsidR="005E32A3" w:rsidDel="0022505B" w:rsidRDefault="005E32A3" w:rsidP="005E32A3">
      <w:pPr>
        <w:pStyle w:val="ListParagraph"/>
        <w:numPr>
          <w:ilvl w:val="3"/>
          <w:numId w:val="3"/>
        </w:numPr>
        <w:rPr>
          <w:del w:id="471" w:author="Michael Bell" w:date="2013-05-06T18:40:00Z"/>
          <w:color w:val="632423" w:themeColor="accent2" w:themeShade="80"/>
        </w:rPr>
      </w:pPr>
      <w:del w:id="472" w:author="Michael Bell" w:date="2013-05-06T18:40:00Z">
        <w:r w:rsidRPr="005E32A3" w:rsidDel="0022505B">
          <w:rPr>
            <w:color w:val="632423" w:themeColor="accent2" w:themeShade="80"/>
          </w:rPr>
          <w:delText>That's fine, but you'll need to specify exactly what's going to appear on each of the lines. I suggest for simplicity that you try to adopt a menu structure, but maybe you have other ideas.</w:delText>
        </w:r>
      </w:del>
    </w:p>
    <w:p w14:paraId="25C06E53" w14:textId="419DDF57" w:rsidR="00627657" w:rsidRPr="00627657" w:rsidDel="0022505B" w:rsidRDefault="00627657" w:rsidP="00627657">
      <w:pPr>
        <w:pStyle w:val="ListParagraph"/>
        <w:numPr>
          <w:ilvl w:val="4"/>
          <w:numId w:val="3"/>
        </w:numPr>
        <w:rPr>
          <w:del w:id="473" w:author="Michael Bell" w:date="2013-05-06T18:40:00Z"/>
          <w:color w:val="7030A0"/>
        </w:rPr>
      </w:pPr>
      <w:del w:id="474" w:author="Michael Bell" w:date="2013-05-06T18:40:00Z">
        <w:r w:rsidRPr="00627657" w:rsidDel="0022505B">
          <w:rPr>
            <w:color w:val="7030A0"/>
          </w:rPr>
          <w:delText>No, a menu structure sounds good to me</w:delText>
        </w:r>
      </w:del>
    </w:p>
    <w:p w14:paraId="625522EB" w14:textId="59D0B449" w:rsidR="00F612D5" w:rsidRPr="00B37B9A" w:rsidDel="0022505B" w:rsidRDefault="00F261E8" w:rsidP="00F261E8">
      <w:pPr>
        <w:pStyle w:val="ListParagraph"/>
        <w:numPr>
          <w:ilvl w:val="1"/>
          <w:numId w:val="3"/>
        </w:numPr>
        <w:rPr>
          <w:del w:id="475" w:author="Michael Bell" w:date="2013-05-06T18:40:00Z"/>
          <w:color w:val="632423" w:themeColor="accent2" w:themeShade="80"/>
        </w:rPr>
      </w:pPr>
      <w:del w:id="476" w:author="Michael Bell" w:date="2013-05-06T18:40:00Z">
        <w:r w:rsidRPr="00B37B9A" w:rsidDel="0022505B">
          <w:rPr>
            <w:color w:val="632423" w:themeColor="accent2" w:themeShade="80"/>
          </w:rPr>
          <w:delTex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delText>
        </w:r>
      </w:del>
    </w:p>
    <w:p w14:paraId="7729771F" w14:textId="05939B18" w:rsidR="00F612D5" w:rsidDel="0022505B" w:rsidRDefault="002479A1" w:rsidP="00F612D5">
      <w:pPr>
        <w:pStyle w:val="ListParagraph"/>
        <w:numPr>
          <w:ilvl w:val="2"/>
          <w:numId w:val="3"/>
        </w:numPr>
        <w:rPr>
          <w:del w:id="477" w:author="Michael Bell" w:date="2013-05-06T18:40:00Z"/>
          <w:color w:val="7030A0"/>
        </w:rPr>
      </w:pPr>
      <w:del w:id="478" w:author="Michael Bell" w:date="2013-05-06T18:40:00Z">
        <w:r w:rsidDel="0022505B">
          <w:rPr>
            <w:color w:val="7030A0"/>
          </w:rPr>
          <w:delText>The LCD</w:delText>
        </w:r>
        <w:r w:rsidR="00F612D5" w:rsidRPr="00B37B9A" w:rsidDel="0022505B">
          <w:rPr>
            <w:color w:val="7030A0"/>
          </w:rPr>
          <w:delText xml:space="preserve"> </w:delText>
        </w:r>
        <w:r w:rsidRPr="00B37B9A" w:rsidDel="0022505B">
          <w:rPr>
            <w:color w:val="7030A0"/>
          </w:rPr>
          <w:delText>I</w:delText>
        </w:r>
        <w:r w:rsidR="00F612D5" w:rsidRPr="00B37B9A" w:rsidDel="0022505B">
          <w:rPr>
            <w:color w:val="7030A0"/>
          </w:rPr>
          <w:delText xml:space="preserve"> had in mind is quite easy to program, it is designed </w:delText>
        </w:r>
        <w:r w:rsidRPr="00B37B9A" w:rsidDel="0022505B">
          <w:rPr>
            <w:color w:val="7030A0"/>
          </w:rPr>
          <w:delText>specifically</w:delText>
        </w:r>
        <w:r w:rsidR="00F612D5" w:rsidRPr="00B37B9A" w:rsidDel="0022505B">
          <w:rPr>
            <w:color w:val="7030A0"/>
          </w:rPr>
          <w:delText xml:space="preserve"> for the </w:delText>
        </w:r>
        <w:r w:rsidRPr="00B37B9A" w:rsidDel="0022505B">
          <w:rPr>
            <w:color w:val="7030A0"/>
          </w:rPr>
          <w:delText>Arduino</w:delText>
        </w:r>
        <w:r w:rsidR="00F612D5" w:rsidRPr="00B37B9A" w:rsidDel="0022505B">
          <w:rPr>
            <w:color w:val="7030A0"/>
          </w:rPr>
          <w:delText xml:space="preserve"> board and operating it is as easy as sending it a string of text</w:delText>
        </w:r>
      </w:del>
    </w:p>
    <w:p w14:paraId="0CCBD3BB" w14:textId="34919243" w:rsidR="005E32A3" w:rsidDel="0022505B" w:rsidRDefault="005E32A3" w:rsidP="005E32A3">
      <w:pPr>
        <w:pStyle w:val="ListParagraph"/>
        <w:numPr>
          <w:ilvl w:val="3"/>
          <w:numId w:val="3"/>
        </w:numPr>
        <w:rPr>
          <w:del w:id="479" w:author="Michael Bell" w:date="2013-05-06T18:40:00Z"/>
          <w:color w:val="632423" w:themeColor="accent2" w:themeShade="80"/>
        </w:rPr>
      </w:pPr>
      <w:del w:id="480" w:author="Michael Bell" w:date="2013-05-06T18:40:00Z">
        <w:r w:rsidRPr="005E32A3" w:rsidDel="0022505B">
          <w:rPr>
            <w:color w:val="632423" w:themeColor="accent2" w:themeShade="80"/>
          </w:rPr>
          <w:delText>Sounds good - is it colour?</w:delText>
        </w:r>
      </w:del>
    </w:p>
    <w:p w14:paraId="02865CF7" w14:textId="4FA4EF27" w:rsidR="00627657" w:rsidRPr="00627657" w:rsidDel="0022505B" w:rsidRDefault="00627657" w:rsidP="00627657">
      <w:pPr>
        <w:pStyle w:val="ListParagraph"/>
        <w:numPr>
          <w:ilvl w:val="4"/>
          <w:numId w:val="3"/>
        </w:numPr>
        <w:rPr>
          <w:del w:id="481" w:author="Michael Bell" w:date="2013-05-06T18:40:00Z"/>
          <w:color w:val="7030A0"/>
        </w:rPr>
      </w:pPr>
      <w:del w:id="482" w:author="Michael Bell" w:date="2013-05-06T18:40:00Z">
        <w:r w:rsidRPr="00627657" w:rsidDel="0022505B">
          <w:rPr>
            <w:color w:val="7030A0"/>
          </w:rPr>
          <w:delText>No its just 2 lines of black and white characters</w:delText>
        </w:r>
      </w:del>
    </w:p>
    <w:p w14:paraId="77A933C3" w14:textId="05778AB5" w:rsidR="00F261E8" w:rsidRPr="00B37B9A" w:rsidDel="0022505B" w:rsidRDefault="00F261E8" w:rsidP="00F612D5">
      <w:pPr>
        <w:pStyle w:val="ListParagraph"/>
        <w:numPr>
          <w:ilvl w:val="1"/>
          <w:numId w:val="3"/>
        </w:numPr>
        <w:rPr>
          <w:del w:id="483" w:author="Michael Bell" w:date="2013-05-06T18:40:00Z"/>
          <w:color w:val="632423" w:themeColor="accent2" w:themeShade="80"/>
        </w:rPr>
      </w:pPr>
      <w:del w:id="484" w:author="Michael Bell" w:date="2013-05-06T18:40:00Z">
        <w:r w:rsidRPr="00B37B9A" w:rsidDel="0022505B">
          <w:rPr>
            <w:color w:val="632423" w:themeColor="accent2" w:themeShade="80"/>
          </w:rPr>
          <w:delText>Clearly we need to agree on what the user interface is going to allow us to do - that will require quite a bit of discussion.</w:delText>
        </w:r>
      </w:del>
    </w:p>
    <w:p w14:paraId="3133BD59" w14:textId="1A676CC0" w:rsidR="00F612D5" w:rsidDel="0022505B" w:rsidRDefault="00F612D5" w:rsidP="00F612D5">
      <w:pPr>
        <w:pStyle w:val="ListParagraph"/>
        <w:numPr>
          <w:ilvl w:val="2"/>
          <w:numId w:val="3"/>
        </w:numPr>
        <w:rPr>
          <w:del w:id="485" w:author="Michael Bell" w:date="2013-05-06T18:40:00Z"/>
          <w:color w:val="7030A0"/>
        </w:rPr>
      </w:pPr>
      <w:del w:id="486" w:author="Michael Bell" w:date="2013-05-06T18:40:00Z">
        <w:r w:rsidRPr="00B37B9A" w:rsidDel="0022505B">
          <w:rPr>
            <w:color w:val="7030A0"/>
          </w:rPr>
          <w:delText>I know you want it to allow selection of a destination, and to initiate the cleaning train, what el</w:delText>
        </w:r>
        <w:r w:rsidR="00627657" w:rsidDel="0022505B">
          <w:rPr>
            <w:color w:val="7030A0"/>
          </w:rPr>
          <w:delText>s</w:delText>
        </w:r>
        <w:r w:rsidRPr="00B37B9A" w:rsidDel="0022505B">
          <w:rPr>
            <w:color w:val="7030A0"/>
          </w:rPr>
          <w:delText>e would you like it to do?</w:delText>
        </w:r>
      </w:del>
    </w:p>
    <w:p w14:paraId="28F3D354" w14:textId="4A76CA77" w:rsidR="005E32A3" w:rsidRPr="005E32A3" w:rsidDel="0022505B" w:rsidRDefault="005E32A3" w:rsidP="005E32A3">
      <w:pPr>
        <w:pStyle w:val="ListParagraph"/>
        <w:numPr>
          <w:ilvl w:val="3"/>
          <w:numId w:val="3"/>
        </w:numPr>
        <w:rPr>
          <w:del w:id="487" w:author="Michael Bell" w:date="2013-05-06T18:40:00Z"/>
          <w:color w:val="632423" w:themeColor="accent2" w:themeShade="80"/>
        </w:rPr>
      </w:pPr>
      <w:del w:id="488" w:author="Michael Bell" w:date="2013-05-06T18:40:00Z">
        <w:r w:rsidDel="0022505B">
          <w:rPr>
            <w:rStyle w:val="CommentReference"/>
          </w:rPr>
          <w:commentReference w:id="489"/>
        </w:r>
      </w:del>
    </w:p>
    <w:p w14:paraId="2CFF08BF" w14:textId="4A422719" w:rsidR="00F261E8" w:rsidRPr="00B37B9A" w:rsidDel="0022505B" w:rsidRDefault="00F261E8" w:rsidP="00F261E8">
      <w:pPr>
        <w:pStyle w:val="ListParagraph"/>
        <w:numPr>
          <w:ilvl w:val="0"/>
          <w:numId w:val="3"/>
        </w:numPr>
        <w:rPr>
          <w:del w:id="490" w:author="Michael Bell" w:date="2013-05-06T18:40:00Z"/>
          <w:color w:val="7030A0"/>
        </w:rPr>
      </w:pPr>
      <w:del w:id="491" w:author="Michael Bell" w:date="2013-05-06T18:40:00Z">
        <w:r w:rsidRPr="00B37B9A" w:rsidDel="0022505B">
          <w:rPr>
            <w:color w:val="7030A0"/>
          </w:rPr>
          <w:delText>The track needs to be cleaned regularly as dust can damage the trains, would you like to clean it yourself or have a second train that cleans the track at regular intervals?</w:delText>
        </w:r>
      </w:del>
    </w:p>
    <w:p w14:paraId="4EFF48F3" w14:textId="4D19D2E1" w:rsidR="00F261E8" w:rsidRPr="00B37B9A" w:rsidDel="0022505B" w:rsidRDefault="00F261E8" w:rsidP="00F261E8">
      <w:pPr>
        <w:pStyle w:val="ListParagraph"/>
        <w:numPr>
          <w:ilvl w:val="1"/>
          <w:numId w:val="3"/>
        </w:numPr>
        <w:rPr>
          <w:del w:id="492" w:author="Michael Bell" w:date="2013-05-06T18:40:00Z"/>
          <w:color w:val="632423" w:themeColor="accent2" w:themeShade="80"/>
        </w:rPr>
      </w:pPr>
      <w:del w:id="493" w:author="Michael Bell" w:date="2013-05-06T18:40:00Z">
        <w:r w:rsidRPr="00B37B9A" w:rsidDel="0022505B">
          <w:rPr>
            <w:color w:val="632423" w:themeColor="accent2" w:themeShade="80"/>
          </w:rPr>
          <w:delText xml:space="preserve">A secondary train is an excellent idea. Perhaps it could appear at various </w:delText>
        </w:r>
        <w:r w:rsidR="002479A1" w:rsidRPr="00B37B9A" w:rsidDel="0022505B">
          <w:rPr>
            <w:color w:val="632423" w:themeColor="accent2" w:themeShade="80"/>
          </w:rPr>
          <w:delText xml:space="preserve">intervals? </w:delText>
        </w:r>
        <w:r w:rsidRPr="00B37B9A" w:rsidDel="0022505B">
          <w:rPr>
            <w:color w:val="632423" w:themeColor="accent2" w:themeShade="80"/>
          </w:rPr>
          <w:delText>It would be nice to control this from the user interface, i.e. set intervals, initiate cleaning and so on.</w:delText>
        </w:r>
      </w:del>
    </w:p>
    <w:p w14:paraId="329E69A5" w14:textId="10EAA90C" w:rsidR="00B37B9A" w:rsidDel="0022505B" w:rsidRDefault="002479A1" w:rsidP="00B37B9A">
      <w:pPr>
        <w:pStyle w:val="ListParagraph"/>
        <w:numPr>
          <w:ilvl w:val="2"/>
          <w:numId w:val="3"/>
        </w:numPr>
        <w:rPr>
          <w:del w:id="494" w:author="Michael Bell" w:date="2013-05-06T18:40:00Z"/>
          <w:color w:val="7030A0"/>
        </w:rPr>
      </w:pPr>
      <w:del w:id="495" w:author="Michael Bell" w:date="2013-05-06T18:40:00Z">
        <w:r w:rsidRPr="00B37B9A" w:rsidDel="0022505B">
          <w:rPr>
            <w:color w:val="7030A0"/>
          </w:rPr>
          <w:delText>That’s</w:delText>
        </w:r>
        <w:r w:rsidR="00B37B9A" w:rsidRPr="00B37B9A" w:rsidDel="0022505B">
          <w:rPr>
            <w:color w:val="7030A0"/>
          </w:rPr>
          <w:delText xml:space="preserve"> fine though </w:delText>
        </w:r>
        <w:r w:rsidRPr="00B37B9A" w:rsidDel="0022505B">
          <w:rPr>
            <w:color w:val="7030A0"/>
          </w:rPr>
          <w:delText>I</w:delText>
        </w:r>
        <w:r w:rsidR="00B37B9A" w:rsidRPr="00B37B9A" w:rsidDel="0022505B">
          <w:rPr>
            <w:color w:val="7030A0"/>
          </w:rPr>
          <w:delText xml:space="preserve"> should say that the abrasive pads on the bottom of the train must be changed by hand when they get clogged up with dust</w:delText>
        </w:r>
      </w:del>
    </w:p>
    <w:p w14:paraId="0247B0D8" w14:textId="1563EF41" w:rsidR="007220BB" w:rsidRPr="007220BB" w:rsidDel="0022505B" w:rsidRDefault="007220BB" w:rsidP="007220BB">
      <w:pPr>
        <w:pStyle w:val="ListParagraph"/>
        <w:numPr>
          <w:ilvl w:val="3"/>
          <w:numId w:val="3"/>
        </w:numPr>
        <w:rPr>
          <w:del w:id="496" w:author="Michael Bell" w:date="2013-05-06T18:40:00Z"/>
          <w:color w:val="632423" w:themeColor="accent2" w:themeShade="80"/>
        </w:rPr>
      </w:pPr>
      <w:del w:id="497" w:author="Michael Bell" w:date="2013-05-06T18:40:00Z">
        <w:r w:rsidRPr="007220BB" w:rsidDel="0022505B">
          <w:rPr>
            <w:color w:val="632423" w:themeColor="accent2" w:themeShade="80"/>
          </w:rPr>
          <w:delText>OK - that's something that we can organise on a regular basis.</w:delText>
        </w:r>
      </w:del>
    </w:p>
    <w:p w14:paraId="1357F00A" w14:textId="3AB96FF7" w:rsidR="00F261E8" w:rsidRPr="00B37B9A" w:rsidDel="0022505B" w:rsidRDefault="00F261E8" w:rsidP="00F261E8">
      <w:pPr>
        <w:pStyle w:val="ListParagraph"/>
        <w:numPr>
          <w:ilvl w:val="0"/>
          <w:numId w:val="3"/>
        </w:numPr>
        <w:rPr>
          <w:del w:id="498" w:author="Michael Bell" w:date="2013-05-06T18:40:00Z"/>
          <w:color w:val="7030A0"/>
        </w:rPr>
      </w:pPr>
      <w:del w:id="499" w:author="Michael Bell" w:date="2013-05-06T18:40:00Z">
        <w:r w:rsidRPr="00B37B9A" w:rsidDel="0022505B">
          <w:rPr>
            <w:color w:val="7030A0"/>
          </w:rPr>
          <w:delText xml:space="preserve">Would you like the train system to turn itself on and off at set times? </w:delText>
        </w:r>
        <w:r w:rsidR="002479A1" w:rsidRPr="00B37B9A" w:rsidDel="0022505B">
          <w:rPr>
            <w:color w:val="7030A0"/>
          </w:rPr>
          <w:delText>E.g.</w:delText>
        </w:r>
        <w:r w:rsidRPr="00B37B9A" w:rsidDel="0022505B">
          <w:rPr>
            <w:color w:val="7030A0"/>
          </w:rPr>
          <w:delText xml:space="preserve"> Running only during office hours</w:delText>
        </w:r>
      </w:del>
    </w:p>
    <w:p w14:paraId="2FA07180" w14:textId="35DE4B1E" w:rsidR="00F261E8" w:rsidRPr="00B37B9A" w:rsidDel="0022505B" w:rsidRDefault="00F261E8" w:rsidP="00F261E8">
      <w:pPr>
        <w:pStyle w:val="ListParagraph"/>
        <w:numPr>
          <w:ilvl w:val="1"/>
          <w:numId w:val="3"/>
        </w:numPr>
        <w:rPr>
          <w:del w:id="500" w:author="Michael Bell" w:date="2013-05-06T18:40:00Z"/>
          <w:color w:val="632423" w:themeColor="accent2" w:themeShade="80"/>
        </w:rPr>
      </w:pPr>
      <w:del w:id="501" w:author="Michael Bell" w:date="2013-05-06T18:40:00Z">
        <w:r w:rsidRPr="00B37B9A" w:rsidDel="0022505B">
          <w:rPr>
            <w:color w:val="632423" w:themeColor="accent2" w:themeShade="80"/>
          </w:rPr>
          <w:delText>An automatic mode is an excellent idea - again a variety of scenarios chosen from the user interface would be good.</w:delText>
        </w:r>
      </w:del>
    </w:p>
    <w:p w14:paraId="392EF904" w14:textId="4C0F6ECC" w:rsidR="00F261E8" w:rsidRPr="00B37B9A" w:rsidDel="0022505B" w:rsidRDefault="00F261E8" w:rsidP="00F261E8">
      <w:pPr>
        <w:pStyle w:val="ListParagraph"/>
        <w:numPr>
          <w:ilvl w:val="0"/>
          <w:numId w:val="3"/>
        </w:numPr>
        <w:rPr>
          <w:del w:id="502" w:author="Michael Bell" w:date="2013-05-06T18:40:00Z"/>
          <w:color w:val="7030A0"/>
        </w:rPr>
      </w:pPr>
      <w:del w:id="503" w:author="Michael Bell" w:date="2013-05-06T18:40:00Z">
        <w:r w:rsidRPr="00B37B9A" w:rsidDel="0022505B">
          <w:rPr>
            <w:color w:val="7030A0"/>
          </w:rPr>
          <w:delText xml:space="preserve">Would you like the primary train to (in automatic mode) run itself to a </w:delText>
        </w:r>
        <w:r w:rsidR="002479A1" w:rsidRPr="00B37B9A" w:rsidDel="0022505B">
          <w:rPr>
            <w:color w:val="7030A0"/>
          </w:rPr>
          <w:delText>schedule</w:delText>
        </w:r>
        <w:r w:rsidRPr="00B37B9A" w:rsidDel="0022505B">
          <w:rPr>
            <w:color w:val="7030A0"/>
          </w:rPr>
          <w:delText xml:space="preserve"> or pick stations at random</w:delText>
        </w:r>
      </w:del>
    </w:p>
    <w:p w14:paraId="5A13ED29" w14:textId="071A7775" w:rsidR="00F261E8" w:rsidRPr="00B37B9A" w:rsidDel="0022505B" w:rsidRDefault="00F261E8" w:rsidP="00F261E8">
      <w:pPr>
        <w:pStyle w:val="ListParagraph"/>
        <w:numPr>
          <w:ilvl w:val="1"/>
          <w:numId w:val="3"/>
        </w:numPr>
        <w:rPr>
          <w:del w:id="504" w:author="Michael Bell" w:date="2013-05-06T18:40:00Z"/>
          <w:color w:val="632423" w:themeColor="accent2" w:themeShade="80"/>
        </w:rPr>
      </w:pPr>
      <w:del w:id="505" w:author="Michael Bell" w:date="2013-05-06T18:40:00Z">
        <w:r w:rsidRPr="00B37B9A" w:rsidDel="0022505B">
          <w:rPr>
            <w:color w:val="632423" w:themeColor="accent2" w:themeShade="80"/>
          </w:rPr>
          <w:delText>Both, set by the user interface.</w:delText>
        </w:r>
      </w:del>
    </w:p>
    <w:p w14:paraId="497E2E83" w14:textId="58199249" w:rsidR="00F261E8" w:rsidRPr="00B37B9A" w:rsidDel="0022505B" w:rsidRDefault="00F261E8" w:rsidP="00F261E8">
      <w:pPr>
        <w:pStyle w:val="ListParagraph"/>
        <w:numPr>
          <w:ilvl w:val="0"/>
          <w:numId w:val="3"/>
        </w:numPr>
        <w:rPr>
          <w:del w:id="506" w:author="Michael Bell" w:date="2013-05-06T18:40:00Z"/>
          <w:color w:val="7030A0"/>
        </w:rPr>
      </w:pPr>
      <w:del w:id="507" w:author="Michael Bell" w:date="2013-05-06T18:40:00Z">
        <w:r w:rsidRPr="00B37B9A" w:rsidDel="0022505B">
          <w:rPr>
            <w:color w:val="7030A0"/>
          </w:rPr>
          <w:delText>How many stops would you like?</w:delText>
        </w:r>
      </w:del>
    </w:p>
    <w:p w14:paraId="08CB31A8" w14:textId="4186191E" w:rsidR="00F261E8" w:rsidRPr="00B37B9A" w:rsidDel="0022505B" w:rsidRDefault="00F261E8" w:rsidP="00F261E8">
      <w:pPr>
        <w:pStyle w:val="ListParagraph"/>
        <w:numPr>
          <w:ilvl w:val="1"/>
          <w:numId w:val="3"/>
        </w:numPr>
        <w:rPr>
          <w:del w:id="508" w:author="Michael Bell" w:date="2013-05-06T18:40:00Z"/>
          <w:color w:val="632423" w:themeColor="accent2" w:themeShade="80"/>
        </w:rPr>
      </w:pPr>
      <w:del w:id="509" w:author="Michael Bell" w:date="2013-05-06T18:40:00Z">
        <w:r w:rsidRPr="00B37B9A" w:rsidDel="0022505B">
          <w:rPr>
            <w:color w:val="632423" w:themeColor="accent2" w:themeShade="80"/>
          </w:rPr>
          <w:delText xml:space="preserve">How many can we </w:delText>
        </w:r>
        <w:r w:rsidR="002479A1" w:rsidRPr="00B37B9A" w:rsidDel="0022505B">
          <w:rPr>
            <w:color w:val="632423" w:themeColor="accent2" w:themeShade="80"/>
          </w:rPr>
          <w:delText>have?</w:delText>
        </w:r>
      </w:del>
    </w:p>
    <w:p w14:paraId="763CBA3E" w14:textId="1E69F025" w:rsidR="00B37B9A" w:rsidDel="0022505B" w:rsidRDefault="00B37B9A" w:rsidP="00B37B9A">
      <w:pPr>
        <w:pStyle w:val="ListParagraph"/>
        <w:numPr>
          <w:ilvl w:val="2"/>
          <w:numId w:val="3"/>
        </w:numPr>
        <w:rPr>
          <w:del w:id="510" w:author="Michael Bell" w:date="2013-05-06T18:40:00Z"/>
          <w:color w:val="7030A0"/>
        </w:rPr>
      </w:pPr>
      <w:del w:id="511" w:author="Michael Bell" w:date="2013-05-06T18:40:00Z">
        <w:r w:rsidRPr="00B37B9A" w:rsidDel="0022505B">
          <w:rPr>
            <w:color w:val="7030A0"/>
          </w:rPr>
          <w:delText>I would say about 5 would be a good idea</w:delText>
        </w:r>
      </w:del>
    </w:p>
    <w:p w14:paraId="12C1CFEB" w14:textId="4D8FFCF9" w:rsidR="007220BB" w:rsidRPr="007220BB" w:rsidDel="0022505B" w:rsidRDefault="007220BB" w:rsidP="007220BB">
      <w:pPr>
        <w:pStyle w:val="ListParagraph"/>
        <w:numPr>
          <w:ilvl w:val="3"/>
          <w:numId w:val="3"/>
        </w:numPr>
        <w:rPr>
          <w:del w:id="512" w:author="Michael Bell" w:date="2013-05-06T18:40:00Z"/>
          <w:color w:val="632423" w:themeColor="accent2" w:themeShade="80"/>
        </w:rPr>
      </w:pPr>
      <w:del w:id="513" w:author="Michael Bell" w:date="2013-05-06T18:40:00Z">
        <w:r w:rsidRPr="007220BB" w:rsidDel="0022505B">
          <w:rPr>
            <w:color w:val="632423" w:themeColor="accent2" w:themeShade="80"/>
            <w:sz w:val="20"/>
            <w:szCs w:val="20"/>
          </w:rPr>
          <w:delText>OK.</w:delText>
        </w:r>
      </w:del>
    </w:p>
    <w:p w14:paraId="3052135C" w14:textId="6ACADF74" w:rsidR="00F261E8" w:rsidRPr="00B37B9A" w:rsidDel="0022505B" w:rsidRDefault="00F261E8" w:rsidP="00F261E8">
      <w:pPr>
        <w:pStyle w:val="ListParagraph"/>
        <w:numPr>
          <w:ilvl w:val="0"/>
          <w:numId w:val="3"/>
        </w:numPr>
        <w:rPr>
          <w:del w:id="514" w:author="Michael Bell" w:date="2013-05-06T18:40:00Z"/>
          <w:color w:val="7030A0"/>
        </w:rPr>
      </w:pPr>
      <w:del w:id="515" w:author="Michael Bell" w:date="2013-05-06T18:40:00Z">
        <w:r w:rsidRPr="00B37B9A" w:rsidDel="0022505B">
          <w:rPr>
            <w:color w:val="7030A0"/>
          </w:rPr>
          <w:delText xml:space="preserve">Would you like the trains to move </w:delText>
        </w:r>
        <w:r w:rsidR="002479A1" w:rsidRPr="00B37B9A" w:rsidDel="0022505B">
          <w:rPr>
            <w:color w:val="7030A0"/>
          </w:rPr>
          <w:delText>relatively</w:delText>
        </w:r>
        <w:r w:rsidRPr="00B37B9A" w:rsidDel="0022505B">
          <w:rPr>
            <w:color w:val="7030A0"/>
          </w:rPr>
          <w:delText xml:space="preserve"> quickly or slowly?</w:delText>
        </w:r>
      </w:del>
    </w:p>
    <w:p w14:paraId="57BD719C" w14:textId="03EB6712" w:rsidR="00F261E8" w:rsidRPr="00B37B9A" w:rsidDel="0022505B" w:rsidRDefault="00F261E8" w:rsidP="00F261E8">
      <w:pPr>
        <w:pStyle w:val="ListParagraph"/>
        <w:numPr>
          <w:ilvl w:val="1"/>
          <w:numId w:val="3"/>
        </w:numPr>
        <w:rPr>
          <w:del w:id="516" w:author="Michael Bell" w:date="2013-05-06T18:40:00Z"/>
          <w:color w:val="632423" w:themeColor="accent2" w:themeShade="80"/>
        </w:rPr>
      </w:pPr>
      <w:del w:id="517" w:author="Michael Bell" w:date="2013-05-06T18:40:00Z">
        <w:r w:rsidRPr="00B37B9A" w:rsidDel="0022505B">
          <w:rPr>
            <w:color w:val="632423" w:themeColor="accent2" w:themeShade="80"/>
          </w:rPr>
          <w:delText>Various speeds - sometimes fast, sometimes slow, again set by the user interface - scripted would be good.</w:delText>
        </w:r>
      </w:del>
    </w:p>
    <w:p w14:paraId="19BC4890" w14:textId="20E2FEEA" w:rsidR="00B37B9A" w:rsidRPr="00B37B9A" w:rsidDel="0022505B" w:rsidRDefault="00B37B9A" w:rsidP="00B37B9A">
      <w:pPr>
        <w:pStyle w:val="ListParagraph"/>
        <w:numPr>
          <w:ilvl w:val="2"/>
          <w:numId w:val="3"/>
        </w:numPr>
        <w:rPr>
          <w:del w:id="518" w:author="Michael Bell" w:date="2013-05-06T18:40:00Z"/>
          <w:color w:val="7030A0"/>
        </w:rPr>
      </w:pPr>
      <w:del w:id="519" w:author="Michael Bell" w:date="2013-05-06T18:40:00Z">
        <w:r w:rsidRPr="00B37B9A" w:rsidDel="0022505B">
          <w:rPr>
            <w:color w:val="7030A0"/>
          </w:rPr>
          <w:delText xml:space="preserve">Ok </w:delText>
        </w:r>
        <w:r w:rsidR="002479A1" w:rsidRPr="00B37B9A" w:rsidDel="0022505B">
          <w:rPr>
            <w:color w:val="7030A0"/>
          </w:rPr>
          <w:delText>I</w:delText>
        </w:r>
        <w:r w:rsidRPr="00B37B9A" w:rsidDel="0022505B">
          <w:rPr>
            <w:color w:val="7030A0"/>
          </w:rPr>
          <w:delText xml:space="preserve"> will</w:delText>
        </w:r>
      </w:del>
    </w:p>
    <w:p w14:paraId="67387C73" w14:textId="2B684181" w:rsidR="00F261E8" w:rsidRPr="00B37B9A" w:rsidDel="0022505B" w:rsidRDefault="00F261E8" w:rsidP="00F261E8">
      <w:pPr>
        <w:pStyle w:val="ListParagraph"/>
        <w:numPr>
          <w:ilvl w:val="0"/>
          <w:numId w:val="3"/>
        </w:numPr>
        <w:rPr>
          <w:del w:id="520" w:author="Michael Bell" w:date="2013-05-06T18:40:00Z"/>
          <w:color w:val="7030A0"/>
        </w:rPr>
      </w:pPr>
      <w:del w:id="521" w:author="Michael Bell" w:date="2013-05-06T18:40:00Z">
        <w:r w:rsidRPr="00B37B9A" w:rsidDel="0022505B">
          <w:rPr>
            <w:color w:val="7030A0"/>
          </w:rPr>
          <w:delText xml:space="preserve">Would you like electronic signals on the track? </w:delText>
        </w:r>
        <w:r w:rsidR="002479A1" w:rsidRPr="00B37B9A" w:rsidDel="0022505B">
          <w:rPr>
            <w:color w:val="7030A0"/>
          </w:rPr>
          <w:delText>Egg</w:delText>
        </w:r>
        <w:r w:rsidRPr="00B37B9A" w:rsidDel="0022505B">
          <w:rPr>
            <w:color w:val="7030A0"/>
          </w:rPr>
          <w:delText>. Lights, semaphores etc.</w:delText>
        </w:r>
      </w:del>
    </w:p>
    <w:p w14:paraId="7D0B3432" w14:textId="441528A6" w:rsidR="00F261E8" w:rsidRPr="00B37B9A" w:rsidDel="0022505B" w:rsidRDefault="00F612D5" w:rsidP="00F261E8">
      <w:pPr>
        <w:pStyle w:val="ListParagraph"/>
        <w:numPr>
          <w:ilvl w:val="1"/>
          <w:numId w:val="3"/>
        </w:numPr>
        <w:rPr>
          <w:del w:id="522" w:author="Michael Bell" w:date="2013-05-06T18:40:00Z"/>
          <w:color w:val="632423" w:themeColor="accent2" w:themeShade="80"/>
        </w:rPr>
      </w:pPr>
      <w:del w:id="523" w:author="Michael Bell" w:date="2013-05-06T18:40:00Z">
        <w:r w:rsidRPr="00B37B9A" w:rsidDel="0022505B">
          <w:rPr>
            <w:color w:val="632423" w:themeColor="accent2" w:themeShade="80"/>
          </w:rPr>
          <w:delText>Definitely.</w:delText>
        </w:r>
      </w:del>
    </w:p>
    <w:p w14:paraId="31DE5C00" w14:textId="6D5E060A" w:rsidR="00B37B9A" w:rsidRPr="00B37B9A" w:rsidDel="0022505B" w:rsidRDefault="00F612D5" w:rsidP="00B37B9A">
      <w:pPr>
        <w:pStyle w:val="ListParagraph"/>
        <w:numPr>
          <w:ilvl w:val="1"/>
          <w:numId w:val="3"/>
        </w:numPr>
        <w:rPr>
          <w:del w:id="524" w:author="Michael Bell" w:date="2013-05-06T18:40:00Z"/>
          <w:color w:val="632423" w:themeColor="accent2" w:themeShade="80"/>
        </w:rPr>
      </w:pPr>
      <w:del w:id="525" w:author="Michael Bell" w:date="2013-05-06T18:40:00Z">
        <w:r w:rsidRPr="00B37B9A" w:rsidDel="0022505B">
          <w:rPr>
            <w:color w:val="632423" w:themeColor="accent2" w:themeShade="80"/>
          </w:rPr>
          <w:delText>Can I please see some diagrams of how you're planning on laying out the track? Do you have any photographs? It would be good to get a really good idea of how big and complicated the system is.</w:delText>
        </w:r>
      </w:del>
    </w:p>
    <w:p w14:paraId="3A7C2CF7" w14:textId="58F08379" w:rsidR="00B37B9A" w:rsidDel="0022505B" w:rsidRDefault="00B37B9A" w:rsidP="00B37B9A">
      <w:pPr>
        <w:pStyle w:val="ListParagraph"/>
        <w:numPr>
          <w:ilvl w:val="2"/>
          <w:numId w:val="3"/>
        </w:numPr>
        <w:rPr>
          <w:del w:id="526" w:author="Michael Bell" w:date="2013-05-06T18:40:00Z"/>
          <w:color w:val="7030A0"/>
        </w:rPr>
      </w:pPr>
      <w:del w:id="527" w:author="Michael Bell" w:date="2013-05-06T18:40:00Z">
        <w:r w:rsidRPr="00B37B9A" w:rsidDel="0022505B">
          <w:rPr>
            <w:color w:val="7030A0"/>
          </w:rPr>
          <w:delText>I will have lots of time to do that this weekend</w:delText>
        </w:r>
      </w:del>
    </w:p>
    <w:p w14:paraId="48D5C5B7" w14:textId="002C36B1" w:rsidR="007220BB" w:rsidDel="0022505B" w:rsidRDefault="007220BB" w:rsidP="007220BB">
      <w:pPr>
        <w:pStyle w:val="ListParagraph"/>
        <w:numPr>
          <w:ilvl w:val="3"/>
          <w:numId w:val="3"/>
        </w:numPr>
        <w:rPr>
          <w:del w:id="528" w:author="Michael Bell" w:date="2013-05-06T18:40:00Z"/>
          <w:color w:val="632423" w:themeColor="accent2" w:themeShade="80"/>
        </w:rPr>
      </w:pPr>
      <w:del w:id="529" w:author="Michael Bell" w:date="2013-05-06T18:40:00Z">
        <w:r w:rsidRPr="007220BB" w:rsidDel="0022505B">
          <w:rPr>
            <w:color w:val="632423" w:themeColor="accent2" w:themeShade="80"/>
          </w:rPr>
          <w:delText xml:space="preserve">Could I see some </w:delText>
        </w:r>
        <w:r w:rsidR="002479A1" w:rsidRPr="007220BB" w:rsidDel="0022505B">
          <w:rPr>
            <w:color w:val="632423" w:themeColor="accent2" w:themeShade="80"/>
          </w:rPr>
          <w:delText>please?</w:delText>
        </w:r>
      </w:del>
    </w:p>
    <w:p w14:paraId="4C0EC9FB" w14:textId="3B3AC68B" w:rsidR="00627657" w:rsidRPr="00627657" w:rsidDel="0022505B" w:rsidRDefault="00627657" w:rsidP="00627657">
      <w:pPr>
        <w:pStyle w:val="ListParagraph"/>
        <w:numPr>
          <w:ilvl w:val="4"/>
          <w:numId w:val="3"/>
        </w:numPr>
        <w:rPr>
          <w:del w:id="530" w:author="Michael Bell" w:date="2013-05-06T18:40:00Z"/>
          <w:color w:val="7030A0"/>
        </w:rPr>
      </w:pPr>
      <w:del w:id="531" w:author="Michael Bell" w:date="2013-05-06T18:40:00Z">
        <w:r w:rsidRPr="00627657" w:rsidDel="0022505B">
          <w:rPr>
            <w:color w:val="7030A0"/>
          </w:rPr>
          <w:delText>I will send you some pictures ASAP</w:delText>
        </w:r>
      </w:del>
    </w:p>
    <w:p w14:paraId="6E678D7A" w14:textId="58DF9CB6" w:rsidR="00F612D5" w:rsidRPr="00B37B9A" w:rsidDel="0022505B" w:rsidRDefault="00F612D5" w:rsidP="00B37B9A">
      <w:pPr>
        <w:pStyle w:val="ListParagraph"/>
        <w:numPr>
          <w:ilvl w:val="1"/>
          <w:numId w:val="3"/>
        </w:numPr>
        <w:rPr>
          <w:del w:id="532" w:author="Michael Bell" w:date="2013-05-06T18:40:00Z"/>
          <w:color w:val="632423" w:themeColor="accent2" w:themeShade="80"/>
        </w:rPr>
      </w:pPr>
      <w:del w:id="533" w:author="Michael Bell" w:date="2013-05-06T18:40:00Z">
        <w:r w:rsidRPr="00B37B9A" w:rsidDel="0022505B">
          <w:rPr>
            <w:color w:val="632423" w:themeColor="accent2" w:themeShade="80"/>
          </w:rPr>
          <w:delText>What are your thoughts on user interface functionality?</w:delText>
        </w:r>
      </w:del>
    </w:p>
    <w:p w14:paraId="15AB85B9" w14:textId="7D771B73" w:rsidR="00B37B9A" w:rsidRPr="00B37B9A" w:rsidDel="0022505B" w:rsidRDefault="00B37B9A" w:rsidP="00B37B9A">
      <w:pPr>
        <w:pStyle w:val="ListParagraph"/>
        <w:numPr>
          <w:ilvl w:val="2"/>
          <w:numId w:val="3"/>
        </w:numPr>
        <w:rPr>
          <w:del w:id="534" w:author="Michael Bell" w:date="2013-05-06T18:40:00Z"/>
          <w:color w:val="7030A0"/>
        </w:rPr>
      </w:pPr>
      <w:del w:id="535" w:author="Michael Bell" w:date="2013-05-06T18:40:00Z">
        <w:r w:rsidRPr="00B37B9A" w:rsidDel="0022505B">
          <w:rPr>
            <w:color w:val="7030A0"/>
          </w:rPr>
          <w:delText xml:space="preserve">I think that there should be a manual and automatic mode, the modes could be switched by a switch or a key, in automatic mode the screen displays the name of the </w:delText>
        </w:r>
        <w:r w:rsidR="002479A1" w:rsidRPr="00B37B9A" w:rsidDel="0022505B">
          <w:rPr>
            <w:color w:val="7030A0"/>
          </w:rPr>
          <w:delText>program</w:delText>
        </w:r>
        <w:r w:rsidRPr="00B37B9A" w:rsidDel="0022505B">
          <w:rPr>
            <w:color w:val="7030A0"/>
          </w:rPr>
          <w:delText xml:space="preserve"> on the top line and what the train is currently doing </w:delText>
        </w:r>
        <w:r w:rsidR="002479A1" w:rsidRPr="00B37B9A" w:rsidDel="0022505B">
          <w:rPr>
            <w:color w:val="7030A0"/>
          </w:rPr>
          <w:delText>e.g.</w:delText>
        </w:r>
        <w:r w:rsidRPr="00B37B9A" w:rsidDel="0022505B">
          <w:rPr>
            <w:color w:val="7030A0"/>
          </w:rPr>
          <w:delText xml:space="preserve"> "Awaiting Right Ahead" or "slowing for stop in block 1"</w:delText>
        </w:r>
      </w:del>
    </w:p>
    <w:p w14:paraId="7035BC2E" w14:textId="75F08E4F" w:rsidR="00B37B9A" w:rsidRPr="00B37B9A" w:rsidDel="0022505B" w:rsidRDefault="00B37B9A" w:rsidP="00B37B9A">
      <w:pPr>
        <w:pStyle w:val="ListParagraph"/>
        <w:numPr>
          <w:ilvl w:val="2"/>
          <w:numId w:val="3"/>
        </w:numPr>
        <w:rPr>
          <w:del w:id="536" w:author="Michael Bell" w:date="2013-05-06T18:40:00Z"/>
          <w:color w:val="7030A0"/>
        </w:rPr>
      </w:pPr>
      <w:del w:id="537" w:author="Michael Bell" w:date="2013-05-06T18:40:00Z">
        <w:r w:rsidRPr="00B37B9A" w:rsidDel="0022505B">
          <w:rPr>
            <w:color w:val="7030A0"/>
          </w:rPr>
          <w:delText xml:space="preserve">In manual mode the program would have a simple menu </w:delText>
        </w:r>
        <w:r w:rsidR="002479A1" w:rsidRPr="00B37B9A" w:rsidDel="0022505B">
          <w:rPr>
            <w:color w:val="7030A0"/>
          </w:rPr>
          <w:delText>structure</w:delText>
        </w:r>
        <w:r w:rsidRPr="00B37B9A" w:rsidDel="0022505B">
          <w:rPr>
            <w:color w:val="7030A0"/>
          </w:rPr>
          <w:delText xml:space="preserve"> allowing options like, setting what the train does in automatic mode, picking the next station for the train to reach, initiating cleaning, setting on and off times and checking that the track is clear.</w:delText>
        </w:r>
      </w:del>
    </w:p>
    <w:p w14:paraId="588136D5" w14:textId="5BCD5953" w:rsidR="00B37B9A" w:rsidDel="0022505B" w:rsidRDefault="00B37B9A" w:rsidP="00B37B9A">
      <w:pPr>
        <w:pStyle w:val="ListParagraph"/>
        <w:numPr>
          <w:ilvl w:val="2"/>
          <w:numId w:val="3"/>
        </w:numPr>
        <w:rPr>
          <w:del w:id="538" w:author="Michael Bell" w:date="2013-05-06T18:40:00Z"/>
          <w:color w:val="7030A0"/>
        </w:rPr>
      </w:pPr>
      <w:del w:id="539" w:author="Michael Bell" w:date="2013-05-06T18:40:00Z">
        <w:r w:rsidRPr="00B37B9A" w:rsidDel="0022505B">
          <w:rPr>
            <w:color w:val="7030A0"/>
          </w:rPr>
          <w:delText xml:space="preserve">When in automatic mode, customers could interface with the train using large colourful </w:delText>
        </w:r>
        <w:r w:rsidR="002479A1" w:rsidRPr="00B37B9A" w:rsidDel="0022505B">
          <w:rPr>
            <w:color w:val="7030A0"/>
          </w:rPr>
          <w:delText>illuminated</w:delText>
        </w:r>
        <w:r w:rsidRPr="00B37B9A" w:rsidDel="0022505B">
          <w:rPr>
            <w:color w:val="7030A0"/>
          </w:rPr>
          <w:delText xml:space="preserve"> buttons rather than a </w:delText>
        </w:r>
        <w:r w:rsidR="002479A1" w:rsidRPr="00B37B9A" w:rsidDel="0022505B">
          <w:rPr>
            <w:color w:val="7030A0"/>
          </w:rPr>
          <w:delText>boring</w:delText>
        </w:r>
        <w:r w:rsidRPr="00B37B9A" w:rsidDel="0022505B">
          <w:rPr>
            <w:color w:val="7030A0"/>
          </w:rPr>
          <w:delText xml:space="preserve"> looking </w:delText>
        </w:r>
        <w:r w:rsidR="002479A1" w:rsidDel="0022505B">
          <w:rPr>
            <w:color w:val="7030A0"/>
          </w:rPr>
          <w:delText>LCD</w:delText>
        </w:r>
        <w:r w:rsidRPr="00B37B9A" w:rsidDel="0022505B">
          <w:rPr>
            <w:color w:val="7030A0"/>
          </w:rPr>
          <w:delText xml:space="preserve"> display with options like "go" "stop now" "stop at next station" etc.</w:delText>
        </w:r>
      </w:del>
    </w:p>
    <w:p w14:paraId="7021689C" w14:textId="0F820561" w:rsidR="007220BB" w:rsidRPr="007220BB" w:rsidDel="0022505B" w:rsidRDefault="007220BB" w:rsidP="00B42005">
      <w:pPr>
        <w:pStyle w:val="ListParagraph"/>
        <w:numPr>
          <w:ilvl w:val="3"/>
          <w:numId w:val="3"/>
        </w:numPr>
        <w:rPr>
          <w:del w:id="540" w:author="Michael Bell" w:date="2013-05-06T18:40:00Z"/>
          <w:color w:val="632423" w:themeColor="accent2" w:themeShade="80"/>
        </w:rPr>
      </w:pPr>
      <w:del w:id="541" w:author="Michael Bell" w:date="2013-05-06T18:40:00Z">
        <w:r w:rsidRPr="007220BB" w:rsidDel="0022505B">
          <w:rPr>
            <w:color w:val="632423" w:themeColor="accent2" w:themeShade="80"/>
          </w:rPr>
          <w:delText>That sounds fine.</w:delText>
        </w:r>
        <w:r w:rsidR="00B42005" w:rsidDel="0022505B">
          <w:rPr>
            <w:color w:val="632423" w:themeColor="accent2" w:themeShade="80"/>
          </w:rPr>
          <w:delText xml:space="preserve"> </w:delText>
        </w:r>
      </w:del>
    </w:p>
    <w:p w14:paraId="4CB723B4" w14:textId="48F75074" w:rsidR="00F612D5" w:rsidRPr="00B37B9A" w:rsidDel="0022505B" w:rsidRDefault="00F612D5" w:rsidP="00B37B9A">
      <w:pPr>
        <w:pStyle w:val="ListParagraph"/>
        <w:numPr>
          <w:ilvl w:val="1"/>
          <w:numId w:val="3"/>
        </w:numPr>
        <w:rPr>
          <w:del w:id="542" w:author="Michael Bell" w:date="2013-05-06T18:40:00Z"/>
          <w:color w:val="632423" w:themeColor="accent2" w:themeShade="80"/>
        </w:rPr>
      </w:pPr>
      <w:del w:id="543" w:author="Michael Bell" w:date="2013-05-06T18:40:00Z">
        <w:r w:rsidRPr="00B37B9A" w:rsidDel="0022505B">
          <w:rPr>
            <w:color w:val="632423" w:themeColor="accent2" w:themeShade="80"/>
          </w:rPr>
          <w:delText xml:space="preserve">What are you planning to use as your control hardware? I know that Leo is thinking seriously about using an </w:delText>
        </w:r>
        <w:r w:rsidR="002479A1" w:rsidRPr="00B37B9A" w:rsidDel="0022505B">
          <w:rPr>
            <w:color w:val="632423" w:themeColor="accent2" w:themeShade="80"/>
          </w:rPr>
          <w:delText>Arduino</w:delText>
        </w:r>
        <w:r w:rsidRPr="00B37B9A" w:rsidDel="0022505B">
          <w:rPr>
            <w:color w:val="632423" w:themeColor="accent2" w:themeShade="80"/>
          </w:rPr>
          <w:delText xml:space="preserve"> board - are you going down the same route or do you have some alternatives in </w:delText>
        </w:r>
        <w:r w:rsidR="002479A1" w:rsidRPr="00B37B9A" w:rsidDel="0022505B">
          <w:rPr>
            <w:color w:val="632423" w:themeColor="accent2" w:themeShade="80"/>
          </w:rPr>
          <w:delText>mind?</w:delText>
        </w:r>
      </w:del>
    </w:p>
    <w:p w14:paraId="28E1941F" w14:textId="00EE9C37" w:rsidR="00B37B9A" w:rsidDel="0022505B" w:rsidRDefault="00B37B9A" w:rsidP="00B37B9A">
      <w:pPr>
        <w:pStyle w:val="ListParagraph"/>
        <w:numPr>
          <w:ilvl w:val="2"/>
          <w:numId w:val="3"/>
        </w:numPr>
        <w:rPr>
          <w:del w:id="544" w:author="Michael Bell" w:date="2013-05-06T18:40:00Z"/>
          <w:color w:val="7030A0"/>
        </w:rPr>
      </w:pPr>
      <w:del w:id="545" w:author="Michael Bell" w:date="2013-05-06T18:40:00Z">
        <w:r w:rsidRPr="00B37B9A" w:rsidDel="0022505B">
          <w:rPr>
            <w:color w:val="7030A0"/>
          </w:rPr>
          <w:delText>Same route</w:delText>
        </w:r>
      </w:del>
    </w:p>
    <w:p w14:paraId="70FC3A08" w14:textId="6A8769F9" w:rsidR="00523706" w:rsidRDefault="00523706" w:rsidP="00523706">
      <w:del w:id="546" w:author="Michael Bell" w:date="2013-05-06T18:40:00Z">
        <w:r w:rsidDel="0022505B">
          <w:delText xml:space="preserve">During this conversation </w:delText>
        </w:r>
        <w:r w:rsidR="002479A1" w:rsidDel="0022505B">
          <w:delText>Mr</w:delText>
        </w:r>
        <w:r w:rsidDel="0022505B">
          <w:delText xml:space="preserve"> Thomas requested some pictures of a basic track layout and the train so I captured these images and sent them to him:</w:delText>
        </w:r>
      </w:del>
    </w:p>
    <w:p w14:paraId="174B3DC5" w14:textId="77777777" w:rsidR="00523706" w:rsidRDefault="00523706" w:rsidP="00523706">
      <w:r>
        <w:rPr>
          <w:noProof/>
          <w:lang w:eastAsia="en-GB"/>
        </w:rPr>
        <w:drawing>
          <wp:inline distT="0" distB="0" distL="0" distR="0" wp14:anchorId="052644A4" wp14:editId="6A7F761E">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0546B213" wp14:editId="36E33CE2">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eastAsia="en-GB"/>
        </w:rPr>
        <w:drawing>
          <wp:inline distT="0" distB="0" distL="0" distR="0" wp14:anchorId="63832CC0" wp14:editId="46A377BA">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eastAsia="en-GB"/>
        </w:rPr>
        <w:drawing>
          <wp:inline distT="0" distB="0" distL="0" distR="0" wp14:anchorId="7974868D" wp14:editId="0834FB4E">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eastAsia="en-GB"/>
        </w:rPr>
        <w:drawing>
          <wp:inline distT="0" distB="0" distL="0" distR="0" wp14:anchorId="64DA1A15" wp14:editId="7399A5EA">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eastAsia="en-GB"/>
        </w:rPr>
        <w:drawing>
          <wp:inline distT="0" distB="0" distL="0" distR="0" wp14:anchorId="6FB67B06" wp14:editId="687F0641">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0543206D" w14:textId="77777777" w:rsidR="0022505B" w:rsidRPr="00313842" w:rsidRDefault="0022505B" w:rsidP="0022505B">
      <w:pPr>
        <w:pStyle w:val="IntenseQuote"/>
        <w:rPr>
          <w:ins w:id="547" w:author="Michael Bell" w:date="2013-05-06T18:41:00Z"/>
          <w:rStyle w:val="Emphasis"/>
        </w:rPr>
      </w:pPr>
      <w:ins w:id="548" w:author="Michael Bell" w:date="2013-05-06T18:41:00Z">
        <w:r w:rsidRPr="00313842">
          <w:rPr>
            <w:rStyle w:val="Emphasis"/>
          </w:rPr>
          <w:t>Thanks for these - I assume that the image of the track is the track you'd like to use. If so, it looks good but I'd like to understand what functionality you are thinking of including. By which I mean things like,</w:t>
        </w:r>
      </w:ins>
    </w:p>
    <w:p w14:paraId="10EA67EE" w14:textId="77777777" w:rsidR="0022505B" w:rsidRPr="00313842" w:rsidRDefault="0022505B" w:rsidP="0022505B">
      <w:pPr>
        <w:pStyle w:val="IntenseQuote"/>
        <w:rPr>
          <w:ins w:id="549" w:author="Michael Bell" w:date="2013-05-06T18:41:00Z"/>
          <w:rStyle w:val="Emphasis"/>
        </w:rPr>
      </w:pPr>
      <w:ins w:id="550" w:author="Michael Bell" w:date="2013-05-06T18:41:00Z">
        <w:r w:rsidRPr="00313842">
          <w:rPr>
            <w:rStyle w:val="Emphasis"/>
          </w:rPr>
          <w:lastRenderedPageBreak/>
          <w:t>What is the function of the</w:t>
        </w:r>
        <w:r>
          <w:rPr>
            <w:rStyle w:val="Emphasis"/>
          </w:rPr>
          <w:t xml:space="preserve"> `orphan' pieces in the centre?</w:t>
        </w:r>
      </w:ins>
    </w:p>
    <w:p w14:paraId="0BA1BE27" w14:textId="77777777" w:rsidR="0022505B" w:rsidRPr="00313842" w:rsidRDefault="0022505B" w:rsidP="0022505B">
      <w:pPr>
        <w:pStyle w:val="IntenseQuote"/>
        <w:rPr>
          <w:ins w:id="551" w:author="Michael Bell" w:date="2013-05-06T18:41:00Z"/>
          <w:rStyle w:val="Emphasis"/>
        </w:rPr>
      </w:pPr>
      <w:ins w:id="552" w:author="Michael Bell" w:date="2013-05-06T18:41:00Z">
        <w:r w:rsidRPr="00313842">
          <w:rPr>
            <w:rStyle w:val="Emphasis"/>
          </w:rPr>
          <w:t>How many sen</w:t>
        </w:r>
        <w:r>
          <w:rPr>
            <w:rStyle w:val="Emphasis"/>
          </w:rPr>
          <w:t>sors are you planning on using?</w:t>
        </w:r>
      </w:ins>
    </w:p>
    <w:p w14:paraId="5708837B" w14:textId="77777777" w:rsidR="0022505B" w:rsidRPr="00313842" w:rsidRDefault="0022505B" w:rsidP="0022505B">
      <w:pPr>
        <w:pStyle w:val="IntenseQuote"/>
        <w:rPr>
          <w:ins w:id="553" w:author="Michael Bell" w:date="2013-05-06T18:41:00Z"/>
          <w:rStyle w:val="Emphasis"/>
        </w:rPr>
      </w:pPr>
      <w:ins w:id="554" w:author="Michael Bell" w:date="2013-05-06T18:41:00Z">
        <w:r w:rsidRPr="00313842">
          <w:rPr>
            <w:rStyle w:val="Emphasis"/>
          </w:rPr>
          <w:t>How many points are there in total? Presumably you're intending to control the movement of the train by modifying the position of the points and controlling the speed and the direction of the train - that</w:t>
        </w:r>
        <w:r>
          <w:rPr>
            <w:rStyle w:val="Emphasis"/>
          </w:rPr>
          <w:t xml:space="preserve"> should do everything you want.</w:t>
        </w:r>
      </w:ins>
    </w:p>
    <w:p w14:paraId="7CA8F10D" w14:textId="77777777" w:rsidR="0022505B" w:rsidRPr="00313842" w:rsidRDefault="0022505B" w:rsidP="0022505B">
      <w:pPr>
        <w:pStyle w:val="IntenseQuote"/>
        <w:rPr>
          <w:ins w:id="555" w:author="Michael Bell" w:date="2013-05-06T18:41:00Z"/>
          <w:rStyle w:val="Emphasis"/>
        </w:rPr>
      </w:pPr>
      <w:ins w:id="556" w:author="Michael Bell" w:date="2013-05-06T18:41:00Z">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ins>
    </w:p>
    <w:p w14:paraId="78348B16" w14:textId="77777777" w:rsidR="0022505B" w:rsidRPr="00313842" w:rsidRDefault="0022505B" w:rsidP="0022505B">
      <w:pPr>
        <w:pStyle w:val="IntenseQuote"/>
        <w:rPr>
          <w:ins w:id="557" w:author="Michael Bell" w:date="2013-05-06T18:41:00Z"/>
          <w:rStyle w:val="Emphasis"/>
        </w:rPr>
      </w:pPr>
      <w:ins w:id="558" w:author="Michael Bell" w:date="2013-05-06T18:41:00Z">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ins>
    </w:p>
    <w:p w14:paraId="12C8C581" w14:textId="77777777" w:rsidR="0022505B" w:rsidRPr="00313842" w:rsidRDefault="0022505B" w:rsidP="0022505B">
      <w:pPr>
        <w:pStyle w:val="IntenseQuote"/>
        <w:rPr>
          <w:ins w:id="559" w:author="Michael Bell" w:date="2013-05-06T18:41:00Z"/>
          <w:rStyle w:val="Emphasis"/>
        </w:rPr>
      </w:pPr>
      <w:ins w:id="560" w:author="Michael Bell" w:date="2013-05-06T18:41:00Z">
        <w:r w:rsidRPr="00313842">
          <w:rPr>
            <w:rStyle w:val="Emphasis"/>
          </w:rPr>
          <w:t>Thanks</w:t>
        </w:r>
      </w:ins>
    </w:p>
    <w:p w14:paraId="3B4D98BD" w14:textId="77777777" w:rsidR="0022505B" w:rsidRDefault="0022505B" w:rsidP="0022505B">
      <w:pPr>
        <w:pStyle w:val="IntenseQuote"/>
        <w:rPr>
          <w:ins w:id="561" w:author="Michael Bell" w:date="2013-05-06T18:41:00Z"/>
          <w:rStyle w:val="Emphasis"/>
        </w:rPr>
      </w:pPr>
      <w:ins w:id="562" w:author="Michael Bell" w:date="2013-05-06T18:41:00Z">
        <w:r w:rsidRPr="00313842">
          <w:rPr>
            <w:rStyle w:val="Emphasis"/>
          </w:rPr>
          <w:t>-John</w:t>
        </w:r>
      </w:ins>
    </w:p>
    <w:p w14:paraId="16E5D272" w14:textId="34503D0E" w:rsidR="00313842" w:rsidRPr="00313842" w:rsidDel="0022505B" w:rsidRDefault="00313842" w:rsidP="00313842">
      <w:pPr>
        <w:pStyle w:val="IntenseQuote"/>
        <w:rPr>
          <w:del w:id="563" w:author="Michael Bell" w:date="2013-05-06T18:41:00Z"/>
          <w:rStyle w:val="Emphasis"/>
        </w:rPr>
      </w:pPr>
      <w:del w:id="564" w:author="Michael Bell" w:date="2013-05-06T18:41:00Z">
        <w:r w:rsidRPr="00313842" w:rsidDel="0022505B">
          <w:rPr>
            <w:rStyle w:val="Emphasis"/>
          </w:rPr>
          <w:delText>Thanks for these - I assume that the image of the track is the track you'd like to use. If so, it looks good but I'd like to understand what functionality you are thinking of including. By which I mean things like,</w:delText>
        </w:r>
      </w:del>
    </w:p>
    <w:p w14:paraId="09C72B2C" w14:textId="43E2E8A4" w:rsidR="00313842" w:rsidRPr="00313842" w:rsidDel="0022505B" w:rsidRDefault="002479A1" w:rsidP="00313842">
      <w:pPr>
        <w:pStyle w:val="IntenseQuote"/>
        <w:rPr>
          <w:del w:id="565" w:author="Michael Bell" w:date="2013-05-06T18:41:00Z"/>
          <w:rStyle w:val="Emphasis"/>
        </w:rPr>
      </w:pPr>
      <w:del w:id="566" w:author="Michael Bell" w:date="2013-05-06T18:41:00Z">
        <w:r w:rsidRPr="00313842" w:rsidDel="0022505B">
          <w:rPr>
            <w:rStyle w:val="Emphasis"/>
          </w:rPr>
          <w:delText>What</w:delText>
        </w:r>
        <w:r w:rsidR="00313842" w:rsidRPr="00313842" w:rsidDel="0022505B">
          <w:rPr>
            <w:rStyle w:val="Emphasis"/>
          </w:rPr>
          <w:delText xml:space="preserve"> is the function of the</w:delText>
        </w:r>
        <w:r w:rsidR="00313842" w:rsidDel="0022505B">
          <w:rPr>
            <w:rStyle w:val="Emphasis"/>
          </w:rPr>
          <w:delText xml:space="preserve"> `orphan' pieces in the centre?</w:delText>
        </w:r>
      </w:del>
    </w:p>
    <w:p w14:paraId="38CFDC99" w14:textId="21CF5034" w:rsidR="00313842" w:rsidRPr="00313842" w:rsidDel="0022505B" w:rsidRDefault="002479A1" w:rsidP="00313842">
      <w:pPr>
        <w:pStyle w:val="IntenseQuote"/>
        <w:rPr>
          <w:del w:id="567" w:author="Michael Bell" w:date="2013-05-06T18:41:00Z"/>
          <w:rStyle w:val="Emphasis"/>
        </w:rPr>
      </w:pPr>
      <w:del w:id="568" w:author="Michael Bell" w:date="2013-05-06T18:41:00Z">
        <w:r w:rsidRPr="00313842" w:rsidDel="0022505B">
          <w:rPr>
            <w:rStyle w:val="Emphasis"/>
          </w:rPr>
          <w:delText>How</w:delText>
        </w:r>
        <w:r w:rsidR="00313842" w:rsidRPr="00313842" w:rsidDel="0022505B">
          <w:rPr>
            <w:rStyle w:val="Emphasis"/>
          </w:rPr>
          <w:delText xml:space="preserve"> many sen</w:delText>
        </w:r>
        <w:r w:rsidR="00313842" w:rsidDel="0022505B">
          <w:rPr>
            <w:rStyle w:val="Emphasis"/>
          </w:rPr>
          <w:delText>sors are you planning on using?</w:delText>
        </w:r>
      </w:del>
    </w:p>
    <w:p w14:paraId="194EBA78" w14:textId="3934D82D" w:rsidR="00313842" w:rsidRPr="00313842" w:rsidDel="0022505B" w:rsidRDefault="002479A1" w:rsidP="00313842">
      <w:pPr>
        <w:pStyle w:val="IntenseQuote"/>
        <w:rPr>
          <w:del w:id="569" w:author="Michael Bell" w:date="2013-05-06T18:41:00Z"/>
          <w:rStyle w:val="Emphasis"/>
        </w:rPr>
      </w:pPr>
      <w:del w:id="570" w:author="Michael Bell" w:date="2013-05-06T18:41:00Z">
        <w:r w:rsidRPr="00313842" w:rsidDel="0022505B">
          <w:rPr>
            <w:rStyle w:val="Emphasis"/>
          </w:rPr>
          <w:delText>How</w:delText>
        </w:r>
        <w:r w:rsidR="00313842" w:rsidRPr="00313842" w:rsidDel="0022505B">
          <w:rPr>
            <w:rStyle w:val="Emphasis"/>
          </w:rPr>
          <w:delText xml:space="preserve"> many points are there in </w:delText>
        </w:r>
        <w:r w:rsidRPr="00313842" w:rsidDel="0022505B">
          <w:rPr>
            <w:rStyle w:val="Emphasis"/>
          </w:rPr>
          <w:delText>total? Presumably</w:delText>
        </w:r>
        <w:r w:rsidR="00313842" w:rsidRPr="00313842" w:rsidDel="0022505B">
          <w:rPr>
            <w:rStyle w:val="Emphasis"/>
          </w:rPr>
          <w:delText xml:space="preserve"> you're intending to control the movement of the train by modifying the position of the points and controlling the speed and the direction of the train - that</w:delText>
        </w:r>
        <w:r w:rsidR="00313842" w:rsidDel="0022505B">
          <w:rPr>
            <w:rStyle w:val="Emphasis"/>
          </w:rPr>
          <w:delText xml:space="preserve"> should do everything you want.</w:delText>
        </w:r>
      </w:del>
    </w:p>
    <w:p w14:paraId="7C543BBF" w14:textId="362DAB5C" w:rsidR="00313842" w:rsidRPr="00313842" w:rsidDel="0022505B" w:rsidRDefault="00313842" w:rsidP="00313842">
      <w:pPr>
        <w:pStyle w:val="IntenseQuote"/>
        <w:rPr>
          <w:del w:id="571" w:author="Michael Bell" w:date="2013-05-06T18:41:00Z"/>
          <w:rStyle w:val="Emphasis"/>
        </w:rPr>
      </w:pPr>
      <w:del w:id="572" w:author="Michael Bell" w:date="2013-05-06T18:41:00Z">
        <w:r w:rsidRPr="00313842" w:rsidDel="0022505B">
          <w:rPr>
            <w:rStyle w:val="Emphasis"/>
          </w:rPr>
          <w:delText>You mentioned a `cleaning' train. Presumably that will sit somewhere off the main track and move out into the central section when required, at which point presumably the train itself will have to move elsewhere - all of which will again presumably b</w:delText>
        </w:r>
        <w:r w:rsidDel="0022505B">
          <w:rPr>
            <w:rStyle w:val="Emphasis"/>
          </w:rPr>
          <w:delText>e under microprocessor control?</w:delText>
        </w:r>
      </w:del>
    </w:p>
    <w:p w14:paraId="46850A65" w14:textId="7F946152" w:rsidR="00313842" w:rsidRPr="00313842" w:rsidDel="0022505B" w:rsidRDefault="00313842" w:rsidP="00313842">
      <w:pPr>
        <w:pStyle w:val="IntenseQuote"/>
        <w:rPr>
          <w:del w:id="573" w:author="Michael Bell" w:date="2013-05-06T18:41:00Z"/>
          <w:rStyle w:val="Emphasis"/>
        </w:rPr>
      </w:pPr>
      <w:del w:id="574" w:author="Michael Bell" w:date="2013-05-06T18:41:00Z">
        <w:r w:rsidRPr="00313842" w:rsidDel="0022505B">
          <w:rPr>
            <w:rStyle w:val="Emphasis"/>
          </w:rPr>
          <w:delTex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delText>
        </w:r>
        <w:r w:rsidDel="0022505B">
          <w:rPr>
            <w:rStyle w:val="Emphasis"/>
          </w:rPr>
          <w:delText>ake up some of our foyer space.</w:delText>
        </w:r>
      </w:del>
    </w:p>
    <w:p w14:paraId="78EC8FD7" w14:textId="7A667EAC" w:rsidR="00313842" w:rsidRPr="00313842" w:rsidDel="0022505B" w:rsidRDefault="00313842" w:rsidP="00313842">
      <w:pPr>
        <w:pStyle w:val="IntenseQuote"/>
        <w:rPr>
          <w:del w:id="575" w:author="Michael Bell" w:date="2013-05-06T18:41:00Z"/>
          <w:rStyle w:val="Emphasis"/>
        </w:rPr>
      </w:pPr>
      <w:del w:id="576" w:author="Michael Bell" w:date="2013-05-06T18:41:00Z">
        <w:r w:rsidRPr="00313842" w:rsidDel="0022505B">
          <w:rPr>
            <w:rStyle w:val="Emphasis"/>
          </w:rPr>
          <w:delText>Thanks</w:delText>
        </w:r>
      </w:del>
    </w:p>
    <w:p w14:paraId="2657326E" w14:textId="7EF82683" w:rsidR="00313842" w:rsidDel="0022505B" w:rsidRDefault="00313842" w:rsidP="00313842">
      <w:pPr>
        <w:pStyle w:val="IntenseQuote"/>
        <w:rPr>
          <w:del w:id="577" w:author="Michael Bell" w:date="2013-05-06T18:41:00Z"/>
          <w:rStyle w:val="Emphasis"/>
        </w:rPr>
      </w:pPr>
      <w:del w:id="578" w:author="Michael Bell" w:date="2013-05-06T18:41:00Z">
        <w:r w:rsidRPr="00313842" w:rsidDel="0022505B">
          <w:rPr>
            <w:rStyle w:val="Emphasis"/>
          </w:rPr>
          <w:delText>-John</w:delText>
        </w:r>
      </w:del>
    </w:p>
    <w:p w14:paraId="0CFD8427" w14:textId="77777777" w:rsidR="00897AB6" w:rsidRDefault="00897AB6" w:rsidP="00897AB6"/>
    <w:p w14:paraId="288D9061" w14:textId="77777777" w:rsidR="0022505B" w:rsidRDefault="0022505B" w:rsidP="0022505B">
      <w:pPr>
        <w:rPr>
          <w:ins w:id="579" w:author="Michael Bell" w:date="2013-05-06T18:41:00Z"/>
        </w:rPr>
      </w:pPr>
      <w:ins w:id="580" w:author="Michael Bell" w:date="2013-05-06T18:41:00Z">
        <w:r>
          <w:t xml:space="preserve">On receiving this I hastened to complete a draft requirement specification as it was clear that it would provide him with a good idea of what I was going for while at the same time nearing us closer </w:t>
        </w:r>
        <w:proofErr w:type="spellStart"/>
        <w:r>
          <w:t>too</w:t>
        </w:r>
        <w:proofErr w:type="spellEnd"/>
        <w:r>
          <w:t xml:space="preserve"> the final signing.</w:t>
        </w:r>
      </w:ins>
    </w:p>
    <w:p w14:paraId="74C379B9" w14:textId="14CD4FBA" w:rsidR="00897AB6" w:rsidDel="0022505B" w:rsidRDefault="0022505B" w:rsidP="00897AB6">
      <w:pPr>
        <w:rPr>
          <w:del w:id="581" w:author="Michael Bell" w:date="2013-05-06T18:41:00Z"/>
        </w:rPr>
      </w:pPr>
      <w:ins w:id="582" w:author="Michael Bell" w:date="2013-05-06T18:41:00Z">
        <w:r>
          <w:t>Said specification is shown below.</w:t>
        </w:r>
      </w:ins>
      <w:del w:id="583" w:author="Michael Bell" w:date="2013-05-06T18:41:00Z">
        <w:r w:rsidR="00897AB6" w:rsidDel="0022505B">
          <w:delText>On receiving this I hastened to complete a draft requirement specification as it was clear that it would provide him with a good idea of what I was going for while at the same time nearing us closer too the final signing.</w:delText>
        </w:r>
      </w:del>
    </w:p>
    <w:p w14:paraId="247129B0" w14:textId="4DBEB75F" w:rsidR="00897AB6" w:rsidRDefault="00897AB6" w:rsidP="00897AB6">
      <w:del w:id="584" w:author="Michael Bell" w:date="2013-05-06T18:41:00Z">
        <w:r w:rsidDel="0022505B">
          <w:delText>Said specification is shown below.</w:delText>
        </w:r>
      </w:del>
      <w:r>
        <w:br w:type="page"/>
      </w:r>
    </w:p>
    <w:p w14:paraId="35A64720" w14:textId="77777777" w:rsidR="0022505B" w:rsidRDefault="0022505B" w:rsidP="0022505B">
      <w:pPr>
        <w:pStyle w:val="Heading2"/>
        <w:rPr>
          <w:ins w:id="585" w:author="Michael Bell" w:date="2013-05-06T18:41:00Z"/>
        </w:rPr>
      </w:pPr>
      <w:bookmarkStart w:id="586" w:name="_Toc355693036"/>
      <w:ins w:id="587" w:author="Michael Bell" w:date="2013-05-06T18:41:00Z">
        <w:r>
          <w:lastRenderedPageBreak/>
          <w:t>requirements specification</w:t>
        </w:r>
        <w:bookmarkEnd w:id="586"/>
      </w:ins>
    </w:p>
    <w:p w14:paraId="4703746F" w14:textId="77777777" w:rsidR="0022505B" w:rsidRDefault="0022505B" w:rsidP="0022505B">
      <w:pPr>
        <w:pStyle w:val="Heading3"/>
        <w:rPr>
          <w:ins w:id="588" w:author="Michael Bell" w:date="2013-05-06T18:41:00Z"/>
        </w:rPr>
      </w:pPr>
      <w:bookmarkStart w:id="589" w:name="_Toc355693037"/>
      <w:ins w:id="590" w:author="Michael Bell" w:date="2013-05-06T18:41:00Z">
        <w:r>
          <w:t>1.0</w:t>
        </w:r>
        <w:bookmarkEnd w:id="589"/>
      </w:ins>
    </w:p>
    <w:p w14:paraId="6A96B00C" w14:textId="77777777" w:rsidR="0022505B" w:rsidRDefault="0022505B" w:rsidP="0022505B">
      <w:pPr>
        <w:pStyle w:val="Heading4"/>
        <w:rPr>
          <w:ins w:id="591" w:author="Michael Bell" w:date="2013-05-06T18:41:00Z"/>
        </w:rPr>
      </w:pPr>
      <w:ins w:id="592" w:author="Michael Bell" w:date="2013-05-06T18:41:00Z">
        <w:r>
          <w:t>user requirements</w:t>
        </w:r>
      </w:ins>
    </w:p>
    <w:p w14:paraId="31ECA184" w14:textId="77777777" w:rsidR="0022505B" w:rsidRDefault="0022505B" w:rsidP="0022505B">
      <w:pPr>
        <w:pStyle w:val="ListParagraph"/>
        <w:numPr>
          <w:ilvl w:val="0"/>
          <w:numId w:val="6"/>
        </w:numPr>
        <w:rPr>
          <w:ins w:id="593" w:author="Michael Bell" w:date="2013-05-06T18:41:00Z"/>
        </w:rPr>
      </w:pPr>
      <w:ins w:id="594" w:author="Michael Bell" w:date="2013-05-06T18:41:00Z">
        <w:r>
          <w:t>The user should be able to select a manual or automatic mode</w:t>
        </w:r>
      </w:ins>
    </w:p>
    <w:p w14:paraId="5DFD00AB" w14:textId="77777777" w:rsidR="0022505B" w:rsidRDefault="0022505B" w:rsidP="0022505B">
      <w:pPr>
        <w:pStyle w:val="ListParagraph"/>
        <w:numPr>
          <w:ilvl w:val="1"/>
          <w:numId w:val="6"/>
        </w:numPr>
        <w:rPr>
          <w:ins w:id="595" w:author="Michael Bell" w:date="2013-05-06T18:41:00Z"/>
        </w:rPr>
      </w:pPr>
      <w:ins w:id="596" w:author="Michael Bell" w:date="2013-05-06T18:41:00Z">
        <w:r>
          <w:t>In manual mode the next destination of the train can be chosen</w:t>
        </w:r>
      </w:ins>
    </w:p>
    <w:p w14:paraId="4E0F9768" w14:textId="77777777" w:rsidR="0022505B" w:rsidRDefault="0022505B" w:rsidP="0022505B">
      <w:pPr>
        <w:pStyle w:val="ListParagraph"/>
        <w:numPr>
          <w:ilvl w:val="1"/>
          <w:numId w:val="6"/>
        </w:numPr>
        <w:rPr>
          <w:ins w:id="597" w:author="Michael Bell" w:date="2013-05-06T18:41:00Z"/>
        </w:rPr>
      </w:pPr>
      <w:ins w:id="598" w:author="Michael Bell" w:date="2013-05-06T18:41:00Z">
        <w:r>
          <w:t>In automatic mode the train goes to either random or sequential stations until stopped</w:t>
        </w:r>
      </w:ins>
    </w:p>
    <w:p w14:paraId="47305137" w14:textId="77777777" w:rsidR="0022505B" w:rsidRDefault="0022505B" w:rsidP="0022505B">
      <w:pPr>
        <w:pStyle w:val="ListParagraph"/>
        <w:numPr>
          <w:ilvl w:val="0"/>
          <w:numId w:val="6"/>
        </w:numPr>
        <w:rPr>
          <w:ins w:id="599" w:author="Michael Bell" w:date="2013-05-06T18:41:00Z"/>
        </w:rPr>
      </w:pPr>
      <w:ins w:id="600" w:author="Michael Bell" w:date="2013-05-06T18:41:00Z">
        <w:r>
          <w:t>The user should be presented with a simple display that  can be controlled using directional arrows and a confirm button</w:t>
        </w:r>
      </w:ins>
    </w:p>
    <w:p w14:paraId="23A87C0E" w14:textId="77777777" w:rsidR="0022505B" w:rsidRDefault="0022505B" w:rsidP="0022505B">
      <w:pPr>
        <w:pStyle w:val="Heading4"/>
        <w:rPr>
          <w:ins w:id="601" w:author="Michael Bell" w:date="2013-05-06T18:41:00Z"/>
        </w:rPr>
      </w:pPr>
      <w:ins w:id="602" w:author="Michael Bell" w:date="2013-05-06T18:41:00Z">
        <w:r>
          <w:t>hardware requirements</w:t>
        </w:r>
      </w:ins>
    </w:p>
    <w:p w14:paraId="11ABED18" w14:textId="77777777" w:rsidR="0022505B" w:rsidRDefault="0022505B" w:rsidP="0022505B">
      <w:pPr>
        <w:pStyle w:val="ListParagraph"/>
        <w:numPr>
          <w:ilvl w:val="0"/>
          <w:numId w:val="7"/>
        </w:numPr>
        <w:rPr>
          <w:ins w:id="603" w:author="Michael Bell" w:date="2013-05-06T18:41:00Z"/>
        </w:rPr>
      </w:pPr>
      <w:ins w:id="604" w:author="Michael Bell" w:date="2013-05-06T18:41:00Z">
        <w:r>
          <w:t>There should be a small train (00 gauge) which is controlled by a microcontroller with The user interface attached</w:t>
        </w:r>
      </w:ins>
    </w:p>
    <w:p w14:paraId="0BB37A8D" w14:textId="77777777" w:rsidR="0022505B" w:rsidRDefault="0022505B" w:rsidP="0022505B">
      <w:pPr>
        <w:pStyle w:val="ListParagraph"/>
        <w:numPr>
          <w:ilvl w:val="0"/>
          <w:numId w:val="7"/>
        </w:numPr>
        <w:rPr>
          <w:ins w:id="605" w:author="Michael Bell" w:date="2013-05-06T18:41:00Z"/>
        </w:rPr>
      </w:pPr>
      <w:ins w:id="606" w:author="Michael Bell" w:date="2013-05-06T18:41:00Z">
        <w:r>
          <w:t>The train should travel at multiple speeds and stop at multiple stations with points used to provide multiple possible routes</w:t>
        </w:r>
      </w:ins>
    </w:p>
    <w:p w14:paraId="7F713BF9" w14:textId="77777777" w:rsidR="0022505B" w:rsidRDefault="0022505B" w:rsidP="0022505B">
      <w:pPr>
        <w:pStyle w:val="ListParagraph"/>
        <w:numPr>
          <w:ilvl w:val="0"/>
          <w:numId w:val="7"/>
        </w:numPr>
        <w:rPr>
          <w:ins w:id="607" w:author="Michael Bell" w:date="2013-05-06T18:41:00Z"/>
        </w:rPr>
      </w:pPr>
      <w:ins w:id="608" w:author="Michael Bell" w:date="2013-05-06T18:41:00Z">
        <w:r>
          <w:t>Sensors on the track or the train should detect its location and this information should be used to manoeuvre the train</w:t>
        </w:r>
      </w:ins>
    </w:p>
    <w:p w14:paraId="3616CDF9" w14:textId="77777777" w:rsidR="0022505B" w:rsidRDefault="0022505B" w:rsidP="0022505B">
      <w:pPr>
        <w:pStyle w:val="ListParagraph"/>
        <w:numPr>
          <w:ilvl w:val="0"/>
          <w:numId w:val="7"/>
        </w:numPr>
        <w:rPr>
          <w:ins w:id="609" w:author="Michael Bell" w:date="2013-05-06T18:41:00Z"/>
        </w:rPr>
      </w:pPr>
      <w:ins w:id="610" w:author="Michael Bell" w:date="2013-05-06T18:41:00Z">
        <w:r>
          <w:t>The maximum voltage of the train should never be exceeded</w:t>
        </w:r>
      </w:ins>
    </w:p>
    <w:p w14:paraId="23E88F84" w14:textId="77777777" w:rsidR="0022505B" w:rsidRDefault="0022505B" w:rsidP="0022505B">
      <w:pPr>
        <w:pStyle w:val="ListParagraph"/>
        <w:numPr>
          <w:ilvl w:val="0"/>
          <w:numId w:val="7"/>
        </w:numPr>
        <w:rPr>
          <w:ins w:id="611" w:author="Michael Bell" w:date="2013-05-06T18:41:00Z"/>
        </w:rPr>
      </w:pPr>
      <w:ins w:id="612" w:author="Michael Bell" w:date="2013-05-06T18:41:00Z">
        <w:r>
          <w:t xml:space="preserve">The train should appear to gain or </w:t>
        </w:r>
        <w:proofErr w:type="spellStart"/>
        <w:r>
          <w:t>loose</w:t>
        </w:r>
        <w:proofErr w:type="spellEnd"/>
        <w:r>
          <w:t xml:space="preserve"> speed smoothly</w:t>
        </w:r>
      </w:ins>
    </w:p>
    <w:p w14:paraId="2BD68E6D" w14:textId="77777777" w:rsidR="0022505B" w:rsidRDefault="0022505B" w:rsidP="0022505B">
      <w:pPr>
        <w:pStyle w:val="ListParagraph"/>
        <w:numPr>
          <w:ilvl w:val="0"/>
          <w:numId w:val="7"/>
        </w:numPr>
        <w:rPr>
          <w:ins w:id="613" w:author="Michael Bell" w:date="2013-05-06T18:41:00Z"/>
        </w:rPr>
      </w:pPr>
      <w:ins w:id="614" w:author="Michael Bell" w:date="2013-05-06T18:41:00Z">
        <w:r>
          <w:t>The tracks should be able to isolate a siding so that the train on it can be held, allowing a different train a turn on the tracks</w:t>
        </w:r>
      </w:ins>
    </w:p>
    <w:p w14:paraId="6122AC69" w14:textId="77777777" w:rsidR="0022505B" w:rsidRDefault="0022505B" w:rsidP="0022505B">
      <w:pPr>
        <w:pStyle w:val="ListParagraph"/>
        <w:numPr>
          <w:ilvl w:val="0"/>
          <w:numId w:val="7"/>
        </w:numPr>
        <w:rPr>
          <w:ins w:id="615" w:author="Michael Bell" w:date="2013-05-06T18:41:00Z"/>
        </w:rPr>
      </w:pPr>
      <w:ins w:id="616" w:author="Michael Bell" w:date="2013-05-06T18:41:00Z">
        <w:r>
          <w:t>The train should be able to travel forwards and backwards at equal maximum speeds</w:t>
        </w:r>
      </w:ins>
    </w:p>
    <w:p w14:paraId="0A3D168F" w14:textId="77777777" w:rsidR="0022505B" w:rsidRDefault="0022505B" w:rsidP="0022505B">
      <w:pPr>
        <w:pStyle w:val="ListParagraph"/>
        <w:numPr>
          <w:ilvl w:val="0"/>
          <w:numId w:val="7"/>
        </w:numPr>
        <w:rPr>
          <w:ins w:id="617" w:author="Michael Bell" w:date="2013-05-06T18:41:00Z"/>
        </w:rPr>
      </w:pPr>
      <w:ins w:id="618" w:author="Michael Bell" w:date="2013-05-06T18:41:00Z">
        <w:r>
          <w:t xml:space="preserve">The layout should be designed that if the train is moved forward that no </w:t>
        </w:r>
        <w:proofErr w:type="spellStart"/>
        <w:r>
          <w:t>mater</w:t>
        </w:r>
        <w:proofErr w:type="spellEnd"/>
        <w:r>
          <w:t xml:space="preserve"> where it is it will always trigger a sensor on its journey</w:t>
        </w:r>
      </w:ins>
    </w:p>
    <w:p w14:paraId="64971A54" w14:textId="77777777" w:rsidR="0022505B" w:rsidRDefault="0022505B" w:rsidP="0022505B">
      <w:pPr>
        <w:pStyle w:val="ListParagraph"/>
        <w:numPr>
          <w:ilvl w:val="0"/>
          <w:numId w:val="7"/>
        </w:numPr>
        <w:rPr>
          <w:ins w:id="619" w:author="Michael Bell" w:date="2013-05-06T18:41:00Z"/>
        </w:rPr>
      </w:pPr>
      <w:ins w:id="620" w:author="Michael Bell" w:date="2013-05-06T18:41:00Z">
        <w:r>
          <w:t>Fail safes such as circuit breakers should be in place to protect the train and the equipment</w:t>
        </w:r>
      </w:ins>
    </w:p>
    <w:p w14:paraId="13D9F311" w14:textId="77777777" w:rsidR="0022505B" w:rsidRDefault="0022505B" w:rsidP="0022505B">
      <w:pPr>
        <w:pStyle w:val="Heading4"/>
        <w:rPr>
          <w:ins w:id="621" w:author="Michael Bell" w:date="2013-05-06T18:41:00Z"/>
        </w:rPr>
      </w:pPr>
      <w:ins w:id="622" w:author="Michael Bell" w:date="2013-05-06T18:41:00Z">
        <w:r>
          <w:t>software requirements</w:t>
        </w:r>
      </w:ins>
    </w:p>
    <w:p w14:paraId="2B4E91E4" w14:textId="77777777" w:rsidR="0022505B" w:rsidRDefault="0022505B" w:rsidP="0022505B">
      <w:pPr>
        <w:pStyle w:val="ListParagraph"/>
        <w:numPr>
          <w:ilvl w:val="0"/>
          <w:numId w:val="8"/>
        </w:numPr>
        <w:rPr>
          <w:ins w:id="623" w:author="Michael Bell" w:date="2013-05-06T18:41:00Z"/>
        </w:rPr>
      </w:pPr>
      <w:ins w:id="624" w:author="Michael Bell" w:date="2013-05-06T18:41:00Z">
        <w:r>
          <w:t>The microcontroller should be able to recognise the location of the train and act accordingly</w:t>
        </w:r>
      </w:ins>
    </w:p>
    <w:p w14:paraId="003FB2F2" w14:textId="77777777" w:rsidR="0022505B" w:rsidRDefault="0022505B" w:rsidP="0022505B">
      <w:pPr>
        <w:pStyle w:val="ListParagraph"/>
        <w:numPr>
          <w:ilvl w:val="0"/>
          <w:numId w:val="8"/>
        </w:numPr>
        <w:rPr>
          <w:ins w:id="625" w:author="Michael Bell" w:date="2013-05-06T18:41:00Z"/>
        </w:rPr>
      </w:pPr>
      <w:ins w:id="626" w:author="Michael Bell" w:date="2013-05-06T18:41:00Z">
        <w:r>
          <w:t>It should anticipate the possibility that a sensor has failed and should be able to act if the sensors are not called in sequence</w:t>
        </w:r>
      </w:ins>
    </w:p>
    <w:p w14:paraId="26C09C99" w14:textId="77777777" w:rsidR="0022505B" w:rsidRDefault="0022505B" w:rsidP="0022505B">
      <w:pPr>
        <w:pStyle w:val="ListParagraph"/>
        <w:numPr>
          <w:ilvl w:val="0"/>
          <w:numId w:val="8"/>
        </w:numPr>
        <w:rPr>
          <w:ins w:id="627" w:author="Michael Bell" w:date="2013-05-06T18:41:00Z"/>
        </w:rPr>
      </w:pPr>
      <w:ins w:id="628" w:author="Michael Bell" w:date="2013-05-06T18:41:00Z">
        <w:r>
          <w:t>The software should be able to plot a route from any station to any station</w:t>
        </w:r>
      </w:ins>
    </w:p>
    <w:p w14:paraId="46445347" w14:textId="77777777" w:rsidR="0022505B" w:rsidRDefault="0022505B" w:rsidP="0022505B">
      <w:pPr>
        <w:pStyle w:val="ListParagraph"/>
        <w:numPr>
          <w:ilvl w:val="0"/>
          <w:numId w:val="8"/>
        </w:numPr>
        <w:rPr>
          <w:ins w:id="629" w:author="Michael Bell" w:date="2013-05-06T18:41:00Z"/>
        </w:rPr>
      </w:pPr>
      <w:ins w:id="630" w:author="Michael Bell" w:date="2013-05-06T18:41:00Z">
        <w:r>
          <w:t>The software should be able to activate a cleaning train at any time to clean all the tracks and it should be able to manage the activation of both this and the main train by isolating sidings</w:t>
        </w:r>
      </w:ins>
    </w:p>
    <w:p w14:paraId="463BADC6" w14:textId="77777777" w:rsidR="0022505B" w:rsidRDefault="0022505B" w:rsidP="0022505B">
      <w:pPr>
        <w:pStyle w:val="ListParagraph"/>
        <w:numPr>
          <w:ilvl w:val="0"/>
          <w:numId w:val="8"/>
        </w:numPr>
        <w:rPr>
          <w:ins w:id="631" w:author="Michael Bell" w:date="2013-05-06T18:41:00Z"/>
        </w:rPr>
      </w:pPr>
      <w:ins w:id="632" w:author="Michael Bell" w:date="2013-05-06T18:41:00Z">
        <w:r>
          <w:t xml:space="preserve">The software should be able to </w:t>
        </w:r>
        <w:proofErr w:type="spellStart"/>
        <w:r>
          <w:t>reascertain</w:t>
        </w:r>
        <w:proofErr w:type="spellEnd"/>
        <w:r>
          <w:t xml:space="preserve"> the location of the train in case of a power failure by moving it forward until it triggers a sensor</w:t>
        </w:r>
      </w:ins>
    </w:p>
    <w:p w14:paraId="7A865CBE" w14:textId="77777777" w:rsidR="0022505B" w:rsidRDefault="0022505B" w:rsidP="0022505B">
      <w:pPr>
        <w:pStyle w:val="ListParagraph"/>
        <w:numPr>
          <w:ilvl w:val="0"/>
          <w:numId w:val="8"/>
        </w:numPr>
        <w:rPr>
          <w:ins w:id="633" w:author="Michael Bell" w:date="2013-05-06T18:41:00Z"/>
        </w:rPr>
      </w:pPr>
      <w:ins w:id="634" w:author="Michael Bell" w:date="2013-05-06T18:41:00Z">
        <w:r>
          <w:t>The software must not perform any actions that could damage the train or any other equipment</w:t>
        </w:r>
      </w:ins>
    </w:p>
    <w:p w14:paraId="0FA0E0BC" w14:textId="77777777" w:rsidR="0022505B" w:rsidRDefault="0022505B" w:rsidP="0022505B">
      <w:pPr>
        <w:rPr>
          <w:ins w:id="635" w:author="Michael Bell" w:date="2013-05-06T18:41:00Z"/>
        </w:rPr>
      </w:pPr>
      <w:ins w:id="636" w:author="Michael Bell" w:date="2013-05-06T18:41:00Z">
        <w:r>
          <w:t>After completing this, MR. Thomas added some things and made some changes which left me with a draft of version 1.1, he read this version and gave it his approval so I printed it out and we both signed it, thus completing the requirements of the project.</w:t>
        </w:r>
      </w:ins>
    </w:p>
    <w:p w14:paraId="29DA3B94" w14:textId="77777777" w:rsidR="0022505B" w:rsidRDefault="0022505B" w:rsidP="0022505B">
      <w:pPr>
        <w:rPr>
          <w:ins w:id="637" w:author="Michael Bell" w:date="2013-05-06T18:41:00Z"/>
        </w:rPr>
      </w:pPr>
      <w:ins w:id="638" w:author="Michael Bell" w:date="2013-05-06T18:41:00Z">
        <w:r>
          <w:t>The final specification is included below. At his request it contains some examples of what the final project will look like and how it will behave.</w:t>
        </w:r>
      </w:ins>
    </w:p>
    <w:p w14:paraId="39F12AAD" w14:textId="77777777" w:rsidR="0022505B" w:rsidRDefault="0022505B" w:rsidP="0022505B">
      <w:pPr>
        <w:pStyle w:val="Title"/>
        <w:rPr>
          <w:ins w:id="639" w:author="Michael Bell" w:date="2013-05-06T18:43:00Z"/>
        </w:rPr>
      </w:pPr>
      <w:ins w:id="640" w:author="Michael Bell" w:date="2013-05-06T18:43:00Z">
        <w:r>
          <w:lastRenderedPageBreak/>
          <w:t>Requirement specification</w:t>
        </w:r>
      </w:ins>
    </w:p>
    <w:p w14:paraId="73FF120D" w14:textId="77777777" w:rsidR="0022505B" w:rsidRDefault="0022505B" w:rsidP="0022505B">
      <w:pPr>
        <w:pStyle w:val="Heading4"/>
        <w:rPr>
          <w:ins w:id="641" w:author="Michael Bell" w:date="2013-05-06T18:43:00Z"/>
        </w:rPr>
      </w:pPr>
      <w:ins w:id="642" w:author="Michael Bell" w:date="2013-05-06T18:43:00Z">
        <w:r>
          <w:t>user requirements</w:t>
        </w:r>
      </w:ins>
    </w:p>
    <w:p w14:paraId="1B646972" w14:textId="77777777" w:rsidR="0022505B" w:rsidRDefault="0022505B" w:rsidP="0022505B">
      <w:pPr>
        <w:pStyle w:val="ListParagraph"/>
        <w:numPr>
          <w:ilvl w:val="0"/>
          <w:numId w:val="11"/>
        </w:numPr>
        <w:rPr>
          <w:ins w:id="643" w:author="Michael Bell" w:date="2013-05-06T18:43:00Z"/>
        </w:rPr>
      </w:pPr>
      <w:ins w:id="644" w:author="Michael Bell" w:date="2013-05-06T18:43:00Z">
        <w:r>
          <w:t>The user should be able to select a manual or automatic mode.</w:t>
        </w:r>
      </w:ins>
    </w:p>
    <w:p w14:paraId="762E0377" w14:textId="77777777" w:rsidR="0022505B" w:rsidRDefault="0022505B" w:rsidP="0022505B">
      <w:pPr>
        <w:pStyle w:val="ListParagraph"/>
        <w:numPr>
          <w:ilvl w:val="1"/>
          <w:numId w:val="11"/>
        </w:numPr>
        <w:rPr>
          <w:ins w:id="645" w:author="Michael Bell" w:date="2013-05-06T18:43:00Z"/>
        </w:rPr>
      </w:pPr>
      <w:ins w:id="646" w:author="Michael Bell" w:date="2013-05-06T18:43:00Z">
        <w:r>
          <w:t>In manual mode the next destination of the train can be chosen.</w:t>
        </w:r>
      </w:ins>
    </w:p>
    <w:p w14:paraId="5E47F041" w14:textId="77777777" w:rsidR="0022505B" w:rsidRDefault="0022505B" w:rsidP="0022505B">
      <w:pPr>
        <w:pStyle w:val="ListParagraph"/>
        <w:numPr>
          <w:ilvl w:val="1"/>
          <w:numId w:val="11"/>
        </w:numPr>
        <w:rPr>
          <w:ins w:id="647" w:author="Michael Bell" w:date="2013-05-06T18:43:00Z"/>
        </w:rPr>
      </w:pPr>
      <w:ins w:id="648" w:author="Michael Bell" w:date="2013-05-06T18:43:00Z">
        <w:r>
          <w:t>In automatic mode the train goes to either random or sequential stations until stopped.</w:t>
        </w:r>
      </w:ins>
    </w:p>
    <w:p w14:paraId="08D8C98E" w14:textId="77777777" w:rsidR="0022505B" w:rsidRDefault="0022505B" w:rsidP="0022505B">
      <w:pPr>
        <w:pStyle w:val="ListParagraph"/>
        <w:numPr>
          <w:ilvl w:val="0"/>
          <w:numId w:val="11"/>
        </w:numPr>
        <w:rPr>
          <w:ins w:id="649" w:author="Michael Bell" w:date="2013-05-06T18:43:00Z"/>
        </w:rPr>
      </w:pPr>
      <w:ins w:id="650" w:author="Michael Bell" w:date="2013-05-06T18:43:00Z">
        <w:r>
          <w:t>The user should be presented with a simple display that can be controlled using directional arrows and a confirm button.</w:t>
        </w:r>
      </w:ins>
    </w:p>
    <w:p w14:paraId="7FB8FB30" w14:textId="77777777" w:rsidR="0022505B" w:rsidRDefault="0022505B" w:rsidP="0022505B">
      <w:pPr>
        <w:pStyle w:val="Heading4"/>
        <w:rPr>
          <w:ins w:id="651" w:author="Michael Bell" w:date="2013-05-06T18:43:00Z"/>
        </w:rPr>
      </w:pPr>
      <w:ins w:id="652" w:author="Michael Bell" w:date="2013-05-06T18:43:00Z">
        <w:r>
          <w:t>hardware requirements</w:t>
        </w:r>
      </w:ins>
    </w:p>
    <w:p w14:paraId="76895FE3" w14:textId="77777777" w:rsidR="0022505B" w:rsidRDefault="0022505B" w:rsidP="0022505B">
      <w:pPr>
        <w:pStyle w:val="ListParagraph"/>
        <w:numPr>
          <w:ilvl w:val="0"/>
          <w:numId w:val="12"/>
        </w:numPr>
        <w:rPr>
          <w:ins w:id="653" w:author="Michael Bell" w:date="2013-05-06T18:43:00Z"/>
        </w:rPr>
      </w:pPr>
      <w:ins w:id="654" w:author="Michael Bell" w:date="2013-05-06T18:43:00Z">
        <w:r>
          <w:t>There should be a small train (00 gauge) which is controlled by a microcontroller with the user interface attached.</w:t>
        </w:r>
      </w:ins>
    </w:p>
    <w:p w14:paraId="0F30869F" w14:textId="77777777" w:rsidR="0022505B" w:rsidRDefault="0022505B" w:rsidP="0022505B">
      <w:pPr>
        <w:pStyle w:val="ListParagraph"/>
        <w:numPr>
          <w:ilvl w:val="0"/>
          <w:numId w:val="12"/>
        </w:numPr>
        <w:rPr>
          <w:ins w:id="655" w:author="Michael Bell" w:date="2013-05-06T18:43:00Z"/>
        </w:rPr>
      </w:pPr>
      <w:ins w:id="656" w:author="Michael Bell" w:date="2013-05-06T18:43:00Z">
        <w:r>
          <w:t>The train should travel at multiple speeds and stop at multiple stations with points used to provide multiple possible routes.</w:t>
        </w:r>
      </w:ins>
    </w:p>
    <w:p w14:paraId="53A93EAD" w14:textId="77777777" w:rsidR="0022505B" w:rsidRDefault="0022505B" w:rsidP="0022505B">
      <w:pPr>
        <w:pStyle w:val="ListParagraph"/>
        <w:numPr>
          <w:ilvl w:val="0"/>
          <w:numId w:val="12"/>
        </w:numPr>
        <w:rPr>
          <w:ins w:id="657" w:author="Michael Bell" w:date="2013-05-06T18:43:00Z"/>
        </w:rPr>
      </w:pPr>
      <w:ins w:id="658" w:author="Michael Bell" w:date="2013-05-06T18:43:00Z">
        <w:r>
          <w:t>Sensors on the track or the train should detect its location and this information should be used to manoeuvre the train.</w:t>
        </w:r>
      </w:ins>
    </w:p>
    <w:p w14:paraId="1ED6668A" w14:textId="77777777" w:rsidR="0022505B" w:rsidRDefault="0022505B" w:rsidP="0022505B">
      <w:pPr>
        <w:pStyle w:val="ListParagraph"/>
        <w:numPr>
          <w:ilvl w:val="0"/>
          <w:numId w:val="12"/>
        </w:numPr>
        <w:rPr>
          <w:ins w:id="659" w:author="Michael Bell" w:date="2013-05-06T18:43:00Z"/>
        </w:rPr>
      </w:pPr>
      <w:ins w:id="660" w:author="Michael Bell" w:date="2013-05-06T18:43:00Z">
        <w:r>
          <w:t>The maximum voltage of the train should never be exceeded.</w:t>
        </w:r>
      </w:ins>
    </w:p>
    <w:p w14:paraId="222880FE" w14:textId="77777777" w:rsidR="0022505B" w:rsidRDefault="0022505B" w:rsidP="0022505B">
      <w:pPr>
        <w:pStyle w:val="ListParagraph"/>
        <w:numPr>
          <w:ilvl w:val="0"/>
          <w:numId w:val="12"/>
        </w:numPr>
        <w:rPr>
          <w:ins w:id="661" w:author="Michael Bell" w:date="2013-05-06T18:43:00Z"/>
        </w:rPr>
      </w:pPr>
      <w:ins w:id="662" w:author="Michael Bell" w:date="2013-05-06T18:43:00Z">
        <w:r>
          <w:t>The train should appear to gain or lose speed smoothly.</w:t>
        </w:r>
      </w:ins>
    </w:p>
    <w:p w14:paraId="06E96758" w14:textId="77777777" w:rsidR="0022505B" w:rsidRDefault="0022505B" w:rsidP="0022505B">
      <w:pPr>
        <w:pStyle w:val="ListParagraph"/>
        <w:numPr>
          <w:ilvl w:val="0"/>
          <w:numId w:val="12"/>
        </w:numPr>
        <w:rPr>
          <w:ins w:id="663" w:author="Michael Bell" w:date="2013-05-06T18:43:00Z"/>
        </w:rPr>
      </w:pPr>
      <w:ins w:id="664" w:author="Michael Bell" w:date="2013-05-06T18:43:00Z">
        <w:r>
          <w:t>The tracks should be able to isolate a siding so that the train on it can be held, allowing a different train a turn on the tracks.</w:t>
        </w:r>
      </w:ins>
    </w:p>
    <w:p w14:paraId="432E50FE" w14:textId="77777777" w:rsidR="0022505B" w:rsidRDefault="0022505B" w:rsidP="0022505B">
      <w:pPr>
        <w:pStyle w:val="ListParagraph"/>
        <w:numPr>
          <w:ilvl w:val="0"/>
          <w:numId w:val="12"/>
        </w:numPr>
        <w:rPr>
          <w:ins w:id="665" w:author="Michael Bell" w:date="2013-05-06T18:43:00Z"/>
        </w:rPr>
      </w:pPr>
      <w:ins w:id="666" w:author="Michael Bell" w:date="2013-05-06T18:43:00Z">
        <w:r>
          <w:t>The train should be able to travel forwards and backwards at equal maximum speeds.</w:t>
        </w:r>
      </w:ins>
    </w:p>
    <w:p w14:paraId="62E5F8B0" w14:textId="77777777" w:rsidR="0022505B" w:rsidRDefault="0022505B" w:rsidP="0022505B">
      <w:pPr>
        <w:pStyle w:val="ListParagraph"/>
        <w:numPr>
          <w:ilvl w:val="0"/>
          <w:numId w:val="12"/>
        </w:numPr>
        <w:rPr>
          <w:ins w:id="667" w:author="Michael Bell" w:date="2013-05-06T18:43:00Z"/>
        </w:rPr>
      </w:pPr>
      <w:ins w:id="668" w:author="Michael Bell" w:date="2013-05-06T18:43:00Z">
        <w:r>
          <w:t>The layout should be designed that if the train is moved forward that no matter where it is it will always trigger a sensor on its journey.</w:t>
        </w:r>
      </w:ins>
    </w:p>
    <w:p w14:paraId="2B825EAA" w14:textId="77777777" w:rsidR="0022505B" w:rsidRDefault="0022505B" w:rsidP="0022505B">
      <w:pPr>
        <w:pStyle w:val="ListParagraph"/>
        <w:numPr>
          <w:ilvl w:val="0"/>
          <w:numId w:val="12"/>
        </w:numPr>
        <w:rPr>
          <w:ins w:id="669" w:author="Michael Bell" w:date="2013-05-06T18:43:00Z"/>
        </w:rPr>
      </w:pPr>
      <w:ins w:id="670" w:author="Michael Bell" w:date="2013-05-06T18:43:00Z">
        <w:r>
          <w:t>Fail safes such as circuit breakers should be in place to protect the train and the equipment.</w:t>
        </w:r>
      </w:ins>
    </w:p>
    <w:p w14:paraId="43767AB9" w14:textId="77777777" w:rsidR="0022505B" w:rsidRDefault="0022505B" w:rsidP="0022505B">
      <w:pPr>
        <w:pStyle w:val="Heading4"/>
        <w:rPr>
          <w:ins w:id="671" w:author="Michael Bell" w:date="2013-05-06T18:43:00Z"/>
        </w:rPr>
      </w:pPr>
      <w:ins w:id="672" w:author="Michael Bell" w:date="2013-05-06T18:43:00Z">
        <w:r>
          <w:t>software requirements</w:t>
        </w:r>
      </w:ins>
    </w:p>
    <w:p w14:paraId="334ED251" w14:textId="77777777" w:rsidR="0022505B" w:rsidRDefault="0022505B" w:rsidP="0022505B">
      <w:pPr>
        <w:pStyle w:val="ListParagraph"/>
        <w:numPr>
          <w:ilvl w:val="0"/>
          <w:numId w:val="13"/>
        </w:numPr>
        <w:rPr>
          <w:ins w:id="673" w:author="Michael Bell" w:date="2013-05-06T18:43:00Z"/>
        </w:rPr>
      </w:pPr>
      <w:ins w:id="674" w:author="Michael Bell" w:date="2013-05-06T18:43:00Z">
        <w:r>
          <w:t>The microcontroller should be able to recognise the location of the train and act accordingly.</w:t>
        </w:r>
      </w:ins>
    </w:p>
    <w:p w14:paraId="71E72F5C" w14:textId="77777777" w:rsidR="0022505B" w:rsidRDefault="0022505B" w:rsidP="0022505B">
      <w:pPr>
        <w:pStyle w:val="ListParagraph"/>
        <w:numPr>
          <w:ilvl w:val="0"/>
          <w:numId w:val="13"/>
        </w:numPr>
        <w:rPr>
          <w:ins w:id="675" w:author="Michael Bell" w:date="2013-05-06T18:43:00Z"/>
        </w:rPr>
      </w:pPr>
      <w:ins w:id="676" w:author="Michael Bell" w:date="2013-05-06T18:43:00Z">
        <w:r>
          <w:t>It should anticipate the possibility that a sensor has failed and should be able to act if the sensors are not called in sequence.</w:t>
        </w:r>
      </w:ins>
    </w:p>
    <w:p w14:paraId="4D10D6A1" w14:textId="77777777" w:rsidR="0022505B" w:rsidRDefault="0022505B" w:rsidP="0022505B">
      <w:pPr>
        <w:pStyle w:val="ListParagraph"/>
        <w:numPr>
          <w:ilvl w:val="0"/>
          <w:numId w:val="13"/>
        </w:numPr>
        <w:rPr>
          <w:ins w:id="677" w:author="Michael Bell" w:date="2013-05-06T18:43:00Z"/>
        </w:rPr>
      </w:pPr>
      <w:ins w:id="678" w:author="Michael Bell" w:date="2013-05-06T18:43:00Z">
        <w:r>
          <w:t>The software should be able to plot a route from any station to any station.</w:t>
        </w:r>
      </w:ins>
    </w:p>
    <w:p w14:paraId="1A06C238" w14:textId="77777777" w:rsidR="0022505B" w:rsidRDefault="0022505B" w:rsidP="0022505B">
      <w:pPr>
        <w:pStyle w:val="ListParagraph"/>
        <w:numPr>
          <w:ilvl w:val="0"/>
          <w:numId w:val="13"/>
        </w:numPr>
        <w:rPr>
          <w:ins w:id="679" w:author="Michael Bell" w:date="2013-05-06T18:43:00Z"/>
        </w:rPr>
      </w:pPr>
      <w:ins w:id="680" w:author="Michael Bell" w:date="2013-05-06T18:43:00Z">
        <w:r>
          <w:t>The software should be able to activate a cleaning train at any time to clean all the tracks and it should be able to manage the activation of both this and the main train by isolating sidings.</w:t>
        </w:r>
      </w:ins>
    </w:p>
    <w:p w14:paraId="1055AF1F" w14:textId="77777777" w:rsidR="0022505B" w:rsidRDefault="0022505B" w:rsidP="0022505B">
      <w:pPr>
        <w:pStyle w:val="ListParagraph"/>
        <w:numPr>
          <w:ilvl w:val="0"/>
          <w:numId w:val="13"/>
        </w:numPr>
        <w:rPr>
          <w:ins w:id="681" w:author="Michael Bell" w:date="2013-05-06T18:43:00Z"/>
        </w:rPr>
      </w:pPr>
      <w:ins w:id="682" w:author="Michael Bell" w:date="2013-05-06T18:43:00Z">
        <w:r>
          <w:t xml:space="preserve">The software should be able to </w:t>
        </w:r>
        <w:proofErr w:type="spellStart"/>
        <w:r>
          <w:t>reascertain</w:t>
        </w:r>
        <w:proofErr w:type="spellEnd"/>
        <w:r>
          <w:t xml:space="preserve"> the location of the train in case of a power failure by moving it forward until it triggers a sensor.</w:t>
        </w:r>
      </w:ins>
    </w:p>
    <w:p w14:paraId="422BE465" w14:textId="77777777" w:rsidR="0022505B" w:rsidRDefault="0022505B" w:rsidP="0022505B">
      <w:pPr>
        <w:pStyle w:val="ListParagraph"/>
        <w:numPr>
          <w:ilvl w:val="0"/>
          <w:numId w:val="13"/>
        </w:numPr>
        <w:rPr>
          <w:ins w:id="683" w:author="Michael Bell" w:date="2013-05-06T18:43:00Z"/>
        </w:rPr>
      </w:pPr>
      <w:ins w:id="684" w:author="Michael Bell" w:date="2013-05-06T18:43:00Z">
        <w:r>
          <w:t>The software must not perform any actions that could damage the train or any other equipment.</w:t>
        </w:r>
      </w:ins>
    </w:p>
    <w:p w14:paraId="28E5D002" w14:textId="77777777" w:rsidR="0022505B" w:rsidRDefault="0022505B" w:rsidP="0022505B">
      <w:pPr>
        <w:rPr>
          <w:ins w:id="685" w:author="Michael Bell" w:date="2013-05-06T18:43:00Z"/>
        </w:rPr>
      </w:pPr>
      <w:ins w:id="686" w:author="Michael Bell" w:date="2013-05-06T18:43:00Z">
        <w:r>
          <w:br w:type="page"/>
        </w:r>
      </w:ins>
    </w:p>
    <w:p w14:paraId="1369A3FD" w14:textId="77777777" w:rsidR="0022505B" w:rsidRDefault="0022505B" w:rsidP="0022505B">
      <w:pPr>
        <w:rPr>
          <w:ins w:id="687" w:author="Michael Bell" w:date="2013-05-06T18:43:00Z"/>
        </w:rPr>
      </w:pPr>
      <w:ins w:id="688" w:author="Michael Bell" w:date="2013-05-06T18:43:00Z">
        <w:r>
          <w:lastRenderedPageBreak/>
          <w:t>To help in understanding these requirements a few examples are provided below,</w:t>
        </w:r>
      </w:ins>
    </w:p>
    <w:p w14:paraId="1256EC42" w14:textId="4DD7204B" w:rsidR="000959A3" w:rsidDel="0022505B" w:rsidRDefault="00160FDA" w:rsidP="000959A3">
      <w:pPr>
        <w:pStyle w:val="Heading2"/>
        <w:rPr>
          <w:del w:id="689" w:author="Michael Bell" w:date="2013-05-06T18:41:00Z"/>
        </w:rPr>
      </w:pPr>
      <w:del w:id="690" w:author="Michael Bell" w:date="2013-05-06T18:41:00Z">
        <w:r w:rsidDel="0022505B">
          <w:delText>requirements sp</w:delText>
        </w:r>
        <w:r w:rsidR="009878E5" w:rsidDel="0022505B">
          <w:delText>ecification</w:delText>
        </w:r>
      </w:del>
    </w:p>
    <w:p w14:paraId="2BB26357" w14:textId="50FEB9DB" w:rsidR="00A30F35" w:rsidDel="0022505B" w:rsidRDefault="00A30F35" w:rsidP="00A30F35">
      <w:pPr>
        <w:pStyle w:val="Heading3"/>
        <w:rPr>
          <w:del w:id="691" w:author="Michael Bell" w:date="2013-05-06T18:41:00Z"/>
        </w:rPr>
      </w:pPr>
      <w:del w:id="692" w:author="Michael Bell" w:date="2013-05-06T18:41:00Z">
        <w:r w:rsidDel="0022505B">
          <w:delText>1.0</w:delText>
        </w:r>
      </w:del>
    </w:p>
    <w:p w14:paraId="7599BF64" w14:textId="572CF3E1" w:rsidR="00A30F35" w:rsidDel="0022505B" w:rsidRDefault="00A30F35" w:rsidP="00A30F35">
      <w:pPr>
        <w:pStyle w:val="Heading4"/>
        <w:rPr>
          <w:del w:id="693" w:author="Michael Bell" w:date="2013-05-06T18:41:00Z"/>
        </w:rPr>
      </w:pPr>
      <w:del w:id="694" w:author="Michael Bell" w:date="2013-05-06T18:41:00Z">
        <w:r w:rsidDel="0022505B">
          <w:delText>user requirements</w:delText>
        </w:r>
      </w:del>
    </w:p>
    <w:p w14:paraId="265067C6" w14:textId="7294D919" w:rsidR="00A30F35" w:rsidDel="0022505B" w:rsidRDefault="00A30F35" w:rsidP="00A30F35">
      <w:pPr>
        <w:pStyle w:val="ListParagraph"/>
        <w:numPr>
          <w:ilvl w:val="0"/>
          <w:numId w:val="6"/>
        </w:numPr>
        <w:rPr>
          <w:del w:id="695" w:author="Michael Bell" w:date="2013-05-06T18:41:00Z"/>
        </w:rPr>
      </w:pPr>
      <w:del w:id="696" w:author="Michael Bell" w:date="2013-05-06T18:41:00Z">
        <w:r w:rsidDel="0022505B">
          <w:delText>The user should be able to select a manual or automatic mode</w:delText>
        </w:r>
      </w:del>
    </w:p>
    <w:p w14:paraId="75A9E7ED" w14:textId="655E27C7" w:rsidR="00A30F35" w:rsidDel="0022505B" w:rsidRDefault="00A30F35" w:rsidP="00A30F35">
      <w:pPr>
        <w:pStyle w:val="ListParagraph"/>
        <w:numPr>
          <w:ilvl w:val="1"/>
          <w:numId w:val="6"/>
        </w:numPr>
        <w:rPr>
          <w:del w:id="697" w:author="Michael Bell" w:date="2013-05-06T18:41:00Z"/>
        </w:rPr>
      </w:pPr>
      <w:del w:id="698" w:author="Michael Bell" w:date="2013-05-06T18:41:00Z">
        <w:r w:rsidDel="0022505B">
          <w:delText xml:space="preserve">In manual mode the </w:delText>
        </w:r>
        <w:r w:rsidR="001D6727" w:rsidDel="0022505B">
          <w:delText>next destination of the train can be chosen</w:delText>
        </w:r>
      </w:del>
    </w:p>
    <w:p w14:paraId="12335680" w14:textId="02CF9AEB" w:rsidR="001D6727" w:rsidDel="0022505B" w:rsidRDefault="001D6727" w:rsidP="00A30F35">
      <w:pPr>
        <w:pStyle w:val="ListParagraph"/>
        <w:numPr>
          <w:ilvl w:val="1"/>
          <w:numId w:val="6"/>
        </w:numPr>
        <w:rPr>
          <w:del w:id="699" w:author="Michael Bell" w:date="2013-05-06T18:41:00Z"/>
        </w:rPr>
      </w:pPr>
      <w:del w:id="700" w:author="Michael Bell" w:date="2013-05-06T18:41:00Z">
        <w:r w:rsidDel="0022505B">
          <w:delText xml:space="preserve">In automatic mode the train goes to either random or sequential stations until </w:delText>
        </w:r>
        <w:r w:rsidR="002479A1" w:rsidDel="0022505B">
          <w:delText>stopped</w:delText>
        </w:r>
      </w:del>
    </w:p>
    <w:p w14:paraId="568A3973" w14:textId="7176E23D" w:rsidR="000769EE" w:rsidDel="0022505B" w:rsidRDefault="000769EE" w:rsidP="000769EE">
      <w:pPr>
        <w:pStyle w:val="ListParagraph"/>
        <w:numPr>
          <w:ilvl w:val="0"/>
          <w:numId w:val="6"/>
        </w:numPr>
        <w:rPr>
          <w:del w:id="701" w:author="Michael Bell" w:date="2013-05-06T18:41:00Z"/>
        </w:rPr>
      </w:pPr>
      <w:del w:id="702" w:author="Michael Bell" w:date="2013-05-06T18:41:00Z">
        <w:r w:rsidDel="0022505B">
          <w:delText>The user should be presented with a simple display that  can be controlled using directional arrows and a confirm button</w:delText>
        </w:r>
      </w:del>
    </w:p>
    <w:p w14:paraId="0FCADF86" w14:textId="78D23931" w:rsidR="00A30F35" w:rsidDel="0022505B" w:rsidRDefault="00A30F35" w:rsidP="00A30F35">
      <w:pPr>
        <w:pStyle w:val="Heading4"/>
        <w:rPr>
          <w:del w:id="703" w:author="Michael Bell" w:date="2013-05-06T18:41:00Z"/>
        </w:rPr>
      </w:pPr>
      <w:del w:id="704" w:author="Michael Bell" w:date="2013-05-06T18:41:00Z">
        <w:r w:rsidDel="0022505B">
          <w:delText>hardware requirements</w:delText>
        </w:r>
      </w:del>
    </w:p>
    <w:p w14:paraId="74EDDCFC" w14:textId="48583EB6" w:rsidR="00A30F35" w:rsidDel="0022505B" w:rsidRDefault="00D40D48" w:rsidP="00D40D48">
      <w:pPr>
        <w:pStyle w:val="ListParagraph"/>
        <w:numPr>
          <w:ilvl w:val="0"/>
          <w:numId w:val="7"/>
        </w:numPr>
        <w:rPr>
          <w:del w:id="705" w:author="Michael Bell" w:date="2013-05-06T18:41:00Z"/>
        </w:rPr>
      </w:pPr>
      <w:del w:id="706" w:author="Michael Bell" w:date="2013-05-06T18:41:00Z">
        <w:r w:rsidDel="0022505B">
          <w:delText xml:space="preserve">there should be a small train (00 </w:delText>
        </w:r>
        <w:r w:rsidR="002479A1" w:rsidDel="0022505B">
          <w:delText>gauge</w:delText>
        </w:r>
        <w:r w:rsidDel="0022505B">
          <w:delText xml:space="preserve">) which is controlled by a microcontroller with the user </w:delText>
        </w:r>
        <w:r w:rsidR="002479A1" w:rsidDel="0022505B">
          <w:delText>interface</w:delText>
        </w:r>
        <w:r w:rsidDel="0022505B">
          <w:delText xml:space="preserve"> attached</w:delText>
        </w:r>
      </w:del>
    </w:p>
    <w:p w14:paraId="6443B06C" w14:textId="7C6AA188" w:rsidR="00D40D48" w:rsidDel="0022505B" w:rsidRDefault="00D40D48" w:rsidP="00D40D48">
      <w:pPr>
        <w:pStyle w:val="ListParagraph"/>
        <w:numPr>
          <w:ilvl w:val="0"/>
          <w:numId w:val="7"/>
        </w:numPr>
        <w:rPr>
          <w:del w:id="707" w:author="Michael Bell" w:date="2013-05-06T18:41:00Z"/>
        </w:rPr>
      </w:pPr>
      <w:del w:id="708" w:author="Michael Bell" w:date="2013-05-06T18:41:00Z">
        <w:r w:rsidDel="0022505B">
          <w:delText>the train should travel at multiple speeds and stop at multiple stations with points used to provide multiple possible routes</w:delText>
        </w:r>
      </w:del>
    </w:p>
    <w:p w14:paraId="13D40943" w14:textId="21C3E14F" w:rsidR="00D40D48" w:rsidDel="0022505B" w:rsidRDefault="00D40D48" w:rsidP="00D40D48">
      <w:pPr>
        <w:pStyle w:val="ListParagraph"/>
        <w:numPr>
          <w:ilvl w:val="0"/>
          <w:numId w:val="7"/>
        </w:numPr>
        <w:rPr>
          <w:del w:id="709" w:author="Michael Bell" w:date="2013-05-06T18:41:00Z"/>
        </w:rPr>
      </w:pPr>
      <w:del w:id="710" w:author="Michael Bell" w:date="2013-05-06T18:41:00Z">
        <w:r w:rsidDel="0022505B">
          <w:delText>sensors on the track or the train should detect its location and this information should be used to manuver the train</w:delText>
        </w:r>
      </w:del>
    </w:p>
    <w:p w14:paraId="487403A4" w14:textId="333E2949" w:rsidR="00D40D48" w:rsidDel="0022505B" w:rsidRDefault="00D40D48" w:rsidP="00D40D48">
      <w:pPr>
        <w:pStyle w:val="ListParagraph"/>
        <w:numPr>
          <w:ilvl w:val="0"/>
          <w:numId w:val="7"/>
        </w:numPr>
        <w:rPr>
          <w:del w:id="711" w:author="Michael Bell" w:date="2013-05-06T18:41:00Z"/>
        </w:rPr>
      </w:pPr>
      <w:del w:id="712" w:author="Michael Bell" w:date="2013-05-06T18:41:00Z">
        <w:r w:rsidDel="0022505B">
          <w:delText xml:space="preserve">the maximum voltage of the train should never be </w:delText>
        </w:r>
        <w:r w:rsidR="002479A1" w:rsidDel="0022505B">
          <w:delText>exceeded</w:delText>
        </w:r>
      </w:del>
    </w:p>
    <w:p w14:paraId="25BC7C2D" w14:textId="72C2AF35" w:rsidR="00D40D48" w:rsidDel="0022505B" w:rsidRDefault="00D40D48" w:rsidP="00D40D48">
      <w:pPr>
        <w:pStyle w:val="ListParagraph"/>
        <w:numPr>
          <w:ilvl w:val="0"/>
          <w:numId w:val="7"/>
        </w:numPr>
        <w:rPr>
          <w:del w:id="713" w:author="Michael Bell" w:date="2013-05-06T18:41:00Z"/>
        </w:rPr>
      </w:pPr>
      <w:del w:id="714" w:author="Michael Bell" w:date="2013-05-06T18:41:00Z">
        <w:r w:rsidDel="0022505B">
          <w:delText>the train should appear to gain or loose speed smoothly</w:delText>
        </w:r>
      </w:del>
    </w:p>
    <w:p w14:paraId="4AF49CC5" w14:textId="1021172F" w:rsidR="00D40D48" w:rsidDel="0022505B" w:rsidRDefault="00D40D48" w:rsidP="00D40D48">
      <w:pPr>
        <w:pStyle w:val="ListParagraph"/>
        <w:numPr>
          <w:ilvl w:val="0"/>
          <w:numId w:val="7"/>
        </w:numPr>
        <w:rPr>
          <w:del w:id="715" w:author="Michael Bell" w:date="2013-05-06T18:41:00Z"/>
        </w:rPr>
      </w:pPr>
      <w:del w:id="716" w:author="Michael Bell" w:date="2013-05-06T18:41:00Z">
        <w:r w:rsidDel="0022505B">
          <w:delText xml:space="preserve">the </w:delText>
        </w:r>
        <w:r w:rsidR="003E25BC" w:rsidDel="0022505B">
          <w:delText xml:space="preserve">tracks should be able to isolate a </w:delText>
        </w:r>
        <w:r w:rsidR="002479A1" w:rsidDel="0022505B">
          <w:delText>siding</w:delText>
        </w:r>
        <w:r w:rsidR="003E25BC" w:rsidDel="0022505B">
          <w:delText xml:space="preserve"> so that the train on it can be held, allowing a different train a turn on the tracks</w:delText>
        </w:r>
      </w:del>
    </w:p>
    <w:p w14:paraId="252F03EA" w14:textId="20C5A468" w:rsidR="00E20C75" w:rsidDel="0022505B" w:rsidRDefault="00E20C75" w:rsidP="00D40D48">
      <w:pPr>
        <w:pStyle w:val="ListParagraph"/>
        <w:numPr>
          <w:ilvl w:val="0"/>
          <w:numId w:val="7"/>
        </w:numPr>
        <w:rPr>
          <w:del w:id="717" w:author="Michael Bell" w:date="2013-05-06T18:41:00Z"/>
        </w:rPr>
      </w:pPr>
      <w:del w:id="718" w:author="Michael Bell" w:date="2013-05-06T18:41:00Z">
        <w:r w:rsidDel="0022505B">
          <w:delText>the train should be able to travel forwards and backwards at equal maximum speeds</w:delText>
        </w:r>
      </w:del>
    </w:p>
    <w:p w14:paraId="17B5F363" w14:textId="5940E0A1" w:rsidR="00E20C75" w:rsidDel="0022505B" w:rsidRDefault="00E20C75" w:rsidP="00D40D48">
      <w:pPr>
        <w:pStyle w:val="ListParagraph"/>
        <w:numPr>
          <w:ilvl w:val="0"/>
          <w:numId w:val="7"/>
        </w:numPr>
        <w:rPr>
          <w:del w:id="719" w:author="Michael Bell" w:date="2013-05-06T18:41:00Z"/>
        </w:rPr>
      </w:pPr>
      <w:del w:id="720" w:author="Michael Bell" w:date="2013-05-06T18:41:00Z">
        <w:r w:rsidDel="0022505B">
          <w:delText>the layout should be designed that if the train is moved forward that no mater where it is it will always trigger a sensor on its journey</w:delText>
        </w:r>
      </w:del>
    </w:p>
    <w:p w14:paraId="3A46EC77" w14:textId="4B1D3703" w:rsidR="00A639DB" w:rsidDel="0022505B" w:rsidRDefault="002479A1" w:rsidP="00D40D48">
      <w:pPr>
        <w:pStyle w:val="ListParagraph"/>
        <w:numPr>
          <w:ilvl w:val="0"/>
          <w:numId w:val="7"/>
        </w:numPr>
        <w:rPr>
          <w:del w:id="721" w:author="Michael Bell" w:date="2013-05-06T18:41:00Z"/>
        </w:rPr>
      </w:pPr>
      <w:del w:id="722" w:author="Michael Bell" w:date="2013-05-06T18:41:00Z">
        <w:r w:rsidDel="0022505B">
          <w:delText>fail safes</w:delText>
        </w:r>
        <w:r w:rsidR="00A639DB" w:rsidDel="0022505B">
          <w:delText xml:space="preserve"> such as circuit breakers should be in place to protect the train and the equipment</w:delText>
        </w:r>
      </w:del>
    </w:p>
    <w:p w14:paraId="4DEA605B" w14:textId="3AD45B30" w:rsidR="00A30F35" w:rsidDel="0022505B" w:rsidRDefault="00A30F35" w:rsidP="00A30F35">
      <w:pPr>
        <w:pStyle w:val="Heading4"/>
        <w:rPr>
          <w:del w:id="723" w:author="Michael Bell" w:date="2013-05-06T18:41:00Z"/>
        </w:rPr>
      </w:pPr>
      <w:del w:id="724" w:author="Michael Bell" w:date="2013-05-06T18:41:00Z">
        <w:r w:rsidDel="0022505B">
          <w:delText>software requirements</w:delText>
        </w:r>
      </w:del>
    </w:p>
    <w:p w14:paraId="337F55B5" w14:textId="44DE0AA4" w:rsidR="00A30F35" w:rsidDel="0022505B" w:rsidRDefault="00E20C75" w:rsidP="00E20C75">
      <w:pPr>
        <w:pStyle w:val="ListParagraph"/>
        <w:numPr>
          <w:ilvl w:val="0"/>
          <w:numId w:val="8"/>
        </w:numPr>
        <w:rPr>
          <w:del w:id="725" w:author="Michael Bell" w:date="2013-05-06T18:41:00Z"/>
        </w:rPr>
      </w:pPr>
      <w:del w:id="726" w:author="Michael Bell" w:date="2013-05-06T18:41:00Z">
        <w:r w:rsidDel="0022505B">
          <w:delText>The microcontroller should be able to recognise the location of the train and act accordingly</w:delText>
        </w:r>
      </w:del>
    </w:p>
    <w:p w14:paraId="3707C1A5" w14:textId="7CD1BF93" w:rsidR="00E20C75" w:rsidDel="0022505B" w:rsidRDefault="00E20C75" w:rsidP="00E20C75">
      <w:pPr>
        <w:pStyle w:val="ListParagraph"/>
        <w:numPr>
          <w:ilvl w:val="0"/>
          <w:numId w:val="8"/>
        </w:numPr>
        <w:rPr>
          <w:del w:id="727" w:author="Michael Bell" w:date="2013-05-06T18:41:00Z"/>
        </w:rPr>
      </w:pPr>
      <w:del w:id="728" w:author="Michael Bell" w:date="2013-05-06T18:41:00Z">
        <w:r w:rsidDel="0022505B">
          <w:delText>It should anticipate the possibility that a sensor has failed and should be able to act if the sensors are not called in sequence</w:delText>
        </w:r>
      </w:del>
    </w:p>
    <w:p w14:paraId="3F9C95F5" w14:textId="15AF5315" w:rsidR="00E20C75" w:rsidDel="0022505B" w:rsidRDefault="00E20C75" w:rsidP="00E20C75">
      <w:pPr>
        <w:pStyle w:val="ListParagraph"/>
        <w:numPr>
          <w:ilvl w:val="0"/>
          <w:numId w:val="8"/>
        </w:numPr>
        <w:rPr>
          <w:del w:id="729" w:author="Michael Bell" w:date="2013-05-06T18:41:00Z"/>
        </w:rPr>
      </w:pPr>
      <w:del w:id="730" w:author="Michael Bell" w:date="2013-05-06T18:41:00Z">
        <w:r w:rsidDel="0022505B">
          <w:delText>The software should be able to plot a route from any station to any station</w:delText>
        </w:r>
      </w:del>
    </w:p>
    <w:p w14:paraId="7531A8A0" w14:textId="2C8DADC7" w:rsidR="00E20C75" w:rsidDel="0022505B" w:rsidRDefault="00E20C75" w:rsidP="00E20C75">
      <w:pPr>
        <w:pStyle w:val="ListParagraph"/>
        <w:numPr>
          <w:ilvl w:val="0"/>
          <w:numId w:val="8"/>
        </w:numPr>
        <w:rPr>
          <w:del w:id="731" w:author="Michael Bell" w:date="2013-05-06T18:41:00Z"/>
        </w:rPr>
      </w:pPr>
      <w:del w:id="732" w:author="Michael Bell" w:date="2013-05-06T18:41:00Z">
        <w:r w:rsidDel="0022505B">
          <w:delText>The software should be able to activate a cleaning train at any time to clean all the tracks and it should be able to manage the activation of both this and the main train by isolating sidings</w:delText>
        </w:r>
      </w:del>
    </w:p>
    <w:p w14:paraId="0D1EED0D" w14:textId="6760BF27" w:rsidR="00E20C75" w:rsidDel="0022505B" w:rsidRDefault="00E20C75" w:rsidP="00E20C75">
      <w:pPr>
        <w:pStyle w:val="ListParagraph"/>
        <w:numPr>
          <w:ilvl w:val="0"/>
          <w:numId w:val="8"/>
        </w:numPr>
        <w:rPr>
          <w:del w:id="733" w:author="Michael Bell" w:date="2013-05-06T18:41:00Z"/>
        </w:rPr>
      </w:pPr>
      <w:del w:id="734" w:author="Michael Bell" w:date="2013-05-06T18:41:00Z">
        <w:r w:rsidDel="0022505B">
          <w:delText xml:space="preserve">The software should be able to reacertain the location of the train in case of a power failure by </w:delText>
        </w:r>
        <w:r w:rsidR="002479A1" w:rsidDel="0022505B">
          <w:delText>moving</w:delText>
        </w:r>
        <w:r w:rsidDel="0022505B">
          <w:delText xml:space="preserve"> it forward </w:delText>
        </w:r>
        <w:r w:rsidR="002479A1" w:rsidDel="0022505B">
          <w:delText>until</w:delText>
        </w:r>
        <w:r w:rsidDel="0022505B">
          <w:delText xml:space="preserve"> it </w:delText>
        </w:r>
        <w:r w:rsidR="002479A1" w:rsidDel="0022505B">
          <w:delText>triggers</w:delText>
        </w:r>
        <w:r w:rsidDel="0022505B">
          <w:delText xml:space="preserve"> a sensor</w:delText>
        </w:r>
      </w:del>
    </w:p>
    <w:p w14:paraId="7678C6FD" w14:textId="5C5A3636" w:rsidR="00AA6E28" w:rsidDel="0022505B" w:rsidRDefault="00A639DB" w:rsidP="00AA6E28">
      <w:pPr>
        <w:pStyle w:val="ListParagraph"/>
        <w:numPr>
          <w:ilvl w:val="0"/>
          <w:numId w:val="8"/>
        </w:numPr>
        <w:rPr>
          <w:del w:id="735" w:author="Michael Bell" w:date="2013-05-06T18:41:00Z"/>
        </w:rPr>
      </w:pPr>
      <w:del w:id="736" w:author="Michael Bell" w:date="2013-05-06T18:41:00Z">
        <w:r w:rsidDel="0022505B">
          <w:delText>The software must not perform any actions that could damage the train or any other equipment</w:delText>
        </w:r>
      </w:del>
    </w:p>
    <w:p w14:paraId="1276CBC1" w14:textId="1D36F852" w:rsidR="00AA6E28" w:rsidDel="0022505B" w:rsidRDefault="00AA6E28" w:rsidP="00AA6E28">
      <w:pPr>
        <w:rPr>
          <w:del w:id="737" w:author="Michael Bell" w:date="2013-05-06T18:41:00Z"/>
        </w:rPr>
      </w:pPr>
      <w:del w:id="738" w:author="Michael Bell" w:date="2013-05-06T18:41:00Z">
        <w:r w:rsidDel="0022505B">
          <w:delTex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delText>
        </w:r>
        <w:r w:rsidR="00897AB6" w:rsidDel="0022505B">
          <w:delText xml:space="preserve"> At his request it contains some examples of what the final project will look like and how it will behave.</w:delText>
        </w:r>
      </w:del>
    </w:p>
    <w:p w14:paraId="727357B1" w14:textId="60E11317" w:rsidR="00AA6E28" w:rsidDel="0022505B" w:rsidRDefault="00AA6E28">
      <w:pPr>
        <w:rPr>
          <w:del w:id="739" w:author="Michael Bell" w:date="2013-05-06T18:41:00Z"/>
        </w:rPr>
      </w:pPr>
      <w:del w:id="740" w:author="Michael Bell" w:date="2013-05-06T18:41:00Z">
        <w:r w:rsidDel="0022505B">
          <w:br w:type="page"/>
        </w:r>
      </w:del>
    </w:p>
    <w:p w14:paraId="4DF8246D" w14:textId="5145230C" w:rsidR="00AA6E28" w:rsidDel="0022505B" w:rsidRDefault="00AA6E28" w:rsidP="00AA6E28">
      <w:pPr>
        <w:pStyle w:val="Title"/>
        <w:rPr>
          <w:del w:id="741" w:author="Michael Bell" w:date="2013-05-06T18:43:00Z"/>
        </w:rPr>
      </w:pPr>
      <w:del w:id="742" w:author="Michael Bell" w:date="2013-05-06T18:43:00Z">
        <w:r w:rsidDel="0022505B">
          <w:delText>Requirement specification</w:delText>
        </w:r>
      </w:del>
    </w:p>
    <w:p w14:paraId="439A3EA4" w14:textId="645E540E" w:rsidR="00AA6E28" w:rsidDel="0022505B" w:rsidRDefault="00AA6E28" w:rsidP="00AA6E28">
      <w:pPr>
        <w:pStyle w:val="Heading4"/>
        <w:rPr>
          <w:del w:id="743" w:author="Michael Bell" w:date="2013-05-06T18:43:00Z"/>
        </w:rPr>
      </w:pPr>
      <w:del w:id="744" w:author="Michael Bell" w:date="2013-05-06T18:43:00Z">
        <w:r w:rsidDel="0022505B">
          <w:delText>user requirements</w:delText>
        </w:r>
      </w:del>
    </w:p>
    <w:p w14:paraId="0F61F9A4" w14:textId="4938EA41" w:rsidR="00AA6E28" w:rsidDel="0022505B" w:rsidRDefault="00AA6E28" w:rsidP="00897AB6">
      <w:pPr>
        <w:pStyle w:val="ListParagraph"/>
        <w:numPr>
          <w:ilvl w:val="0"/>
          <w:numId w:val="11"/>
        </w:numPr>
        <w:rPr>
          <w:del w:id="745" w:author="Michael Bell" w:date="2013-05-06T18:43:00Z"/>
        </w:rPr>
      </w:pPr>
      <w:del w:id="746" w:author="Michael Bell" w:date="2013-05-06T18:43:00Z">
        <w:r w:rsidDel="0022505B">
          <w:delText>The user should be able to select a manual or automatic mode.</w:delText>
        </w:r>
      </w:del>
    </w:p>
    <w:p w14:paraId="3CB2B6CF" w14:textId="277FACDC" w:rsidR="00AA6E28" w:rsidDel="0022505B" w:rsidRDefault="00AA6E28" w:rsidP="00897AB6">
      <w:pPr>
        <w:pStyle w:val="ListParagraph"/>
        <w:numPr>
          <w:ilvl w:val="1"/>
          <w:numId w:val="11"/>
        </w:numPr>
        <w:rPr>
          <w:del w:id="747" w:author="Michael Bell" w:date="2013-05-06T18:43:00Z"/>
        </w:rPr>
      </w:pPr>
      <w:del w:id="748" w:author="Michael Bell" w:date="2013-05-06T18:43:00Z">
        <w:r w:rsidDel="0022505B">
          <w:delText>In manual mode the next destination of the train can be chosen.</w:delText>
        </w:r>
      </w:del>
    </w:p>
    <w:p w14:paraId="2F1BFFD0" w14:textId="68174751" w:rsidR="00AA6E28" w:rsidDel="0022505B" w:rsidRDefault="00AA6E28" w:rsidP="00897AB6">
      <w:pPr>
        <w:pStyle w:val="ListParagraph"/>
        <w:numPr>
          <w:ilvl w:val="1"/>
          <w:numId w:val="11"/>
        </w:numPr>
        <w:rPr>
          <w:del w:id="749" w:author="Michael Bell" w:date="2013-05-06T18:43:00Z"/>
        </w:rPr>
      </w:pPr>
      <w:del w:id="750" w:author="Michael Bell" w:date="2013-05-06T18:43:00Z">
        <w:r w:rsidDel="0022505B">
          <w:delText>In automatic mode the train goes to either random or sequential stations until stopped.</w:delText>
        </w:r>
      </w:del>
    </w:p>
    <w:p w14:paraId="60319585" w14:textId="0C5EFF63" w:rsidR="00AA6E28" w:rsidDel="0022505B" w:rsidRDefault="00AA6E28" w:rsidP="00897AB6">
      <w:pPr>
        <w:pStyle w:val="ListParagraph"/>
        <w:numPr>
          <w:ilvl w:val="0"/>
          <w:numId w:val="11"/>
        </w:numPr>
        <w:rPr>
          <w:del w:id="751" w:author="Michael Bell" w:date="2013-05-06T18:43:00Z"/>
        </w:rPr>
      </w:pPr>
      <w:del w:id="752" w:author="Michael Bell" w:date="2013-05-06T18:43:00Z">
        <w:r w:rsidDel="0022505B">
          <w:delText>The user should be presented with a simple display that can be controlled using directional arrows and a confirm button.</w:delText>
        </w:r>
      </w:del>
    </w:p>
    <w:p w14:paraId="6941E9AD" w14:textId="337826F9" w:rsidR="00AA6E28" w:rsidDel="0022505B" w:rsidRDefault="00AA6E28" w:rsidP="00AA6E28">
      <w:pPr>
        <w:pStyle w:val="Heading4"/>
        <w:rPr>
          <w:del w:id="753" w:author="Michael Bell" w:date="2013-05-06T18:43:00Z"/>
        </w:rPr>
      </w:pPr>
      <w:del w:id="754" w:author="Michael Bell" w:date="2013-05-06T18:43:00Z">
        <w:r w:rsidDel="0022505B">
          <w:delText>hardware requirements</w:delText>
        </w:r>
      </w:del>
    </w:p>
    <w:p w14:paraId="20AE944D" w14:textId="237BE62A" w:rsidR="00AA6E28" w:rsidDel="0022505B" w:rsidRDefault="00AA6E28" w:rsidP="00897AB6">
      <w:pPr>
        <w:pStyle w:val="ListParagraph"/>
        <w:numPr>
          <w:ilvl w:val="0"/>
          <w:numId w:val="12"/>
        </w:numPr>
        <w:rPr>
          <w:del w:id="755" w:author="Michael Bell" w:date="2013-05-06T18:43:00Z"/>
        </w:rPr>
      </w:pPr>
      <w:del w:id="756" w:author="Michael Bell" w:date="2013-05-06T18:43:00Z">
        <w:r w:rsidDel="0022505B">
          <w:delText>There should be a small train (00 gauge) which is controlled by a microcontroller with the user interface attached.</w:delText>
        </w:r>
      </w:del>
    </w:p>
    <w:p w14:paraId="647C0A83" w14:textId="369E8302" w:rsidR="00AA6E28" w:rsidDel="0022505B" w:rsidRDefault="00AA6E28" w:rsidP="00897AB6">
      <w:pPr>
        <w:pStyle w:val="ListParagraph"/>
        <w:numPr>
          <w:ilvl w:val="0"/>
          <w:numId w:val="12"/>
        </w:numPr>
        <w:rPr>
          <w:del w:id="757" w:author="Michael Bell" w:date="2013-05-06T18:43:00Z"/>
        </w:rPr>
      </w:pPr>
      <w:del w:id="758" w:author="Michael Bell" w:date="2013-05-06T18:43:00Z">
        <w:r w:rsidDel="0022505B">
          <w:delText>The train should travel at multiple speeds and stop at multiple stations with points used to provide multiple possible routes.</w:delText>
        </w:r>
      </w:del>
    </w:p>
    <w:p w14:paraId="05AC3ACE" w14:textId="7A14A403" w:rsidR="00AA6E28" w:rsidDel="0022505B" w:rsidRDefault="00AA6E28" w:rsidP="00897AB6">
      <w:pPr>
        <w:pStyle w:val="ListParagraph"/>
        <w:numPr>
          <w:ilvl w:val="0"/>
          <w:numId w:val="12"/>
        </w:numPr>
        <w:rPr>
          <w:del w:id="759" w:author="Michael Bell" w:date="2013-05-06T18:43:00Z"/>
        </w:rPr>
      </w:pPr>
      <w:del w:id="760" w:author="Michael Bell" w:date="2013-05-06T18:43:00Z">
        <w:r w:rsidDel="0022505B">
          <w:delText>Sensors on the track or the train should detect its location and this information should be used to manoeuvre the train.</w:delText>
        </w:r>
      </w:del>
    </w:p>
    <w:p w14:paraId="3B58A3F0" w14:textId="04E50174" w:rsidR="00AA6E28" w:rsidDel="0022505B" w:rsidRDefault="00AA6E28" w:rsidP="00897AB6">
      <w:pPr>
        <w:pStyle w:val="ListParagraph"/>
        <w:numPr>
          <w:ilvl w:val="0"/>
          <w:numId w:val="12"/>
        </w:numPr>
        <w:rPr>
          <w:del w:id="761" w:author="Michael Bell" w:date="2013-05-06T18:43:00Z"/>
        </w:rPr>
      </w:pPr>
      <w:del w:id="762" w:author="Michael Bell" w:date="2013-05-06T18:43:00Z">
        <w:r w:rsidDel="0022505B">
          <w:delText>The maximum voltage of the train should never be exceeded.</w:delText>
        </w:r>
      </w:del>
    </w:p>
    <w:p w14:paraId="52960361" w14:textId="128D422A" w:rsidR="00AA6E28" w:rsidDel="0022505B" w:rsidRDefault="00AA6E28" w:rsidP="00897AB6">
      <w:pPr>
        <w:pStyle w:val="ListParagraph"/>
        <w:numPr>
          <w:ilvl w:val="0"/>
          <w:numId w:val="12"/>
        </w:numPr>
        <w:rPr>
          <w:del w:id="763" w:author="Michael Bell" w:date="2013-05-06T18:43:00Z"/>
        </w:rPr>
      </w:pPr>
      <w:del w:id="764" w:author="Michael Bell" w:date="2013-05-06T18:43:00Z">
        <w:r w:rsidDel="0022505B">
          <w:delText>The train should appear to gain or lose speed smoothly.</w:delText>
        </w:r>
      </w:del>
    </w:p>
    <w:p w14:paraId="600C8E3B" w14:textId="502FF224" w:rsidR="00AA6E28" w:rsidDel="0022505B" w:rsidRDefault="00AA6E28" w:rsidP="00897AB6">
      <w:pPr>
        <w:pStyle w:val="ListParagraph"/>
        <w:numPr>
          <w:ilvl w:val="0"/>
          <w:numId w:val="12"/>
        </w:numPr>
        <w:rPr>
          <w:del w:id="765" w:author="Michael Bell" w:date="2013-05-06T18:43:00Z"/>
        </w:rPr>
      </w:pPr>
      <w:del w:id="766" w:author="Michael Bell" w:date="2013-05-06T18:43:00Z">
        <w:r w:rsidDel="0022505B">
          <w:delText>The tracks should be able to isolate a siding so that the train on it can be held, allowing a different train a turn on the tracks.</w:delText>
        </w:r>
      </w:del>
    </w:p>
    <w:p w14:paraId="5CB96026" w14:textId="5A692159" w:rsidR="00AA6E28" w:rsidDel="0022505B" w:rsidRDefault="00AA6E28" w:rsidP="00897AB6">
      <w:pPr>
        <w:pStyle w:val="ListParagraph"/>
        <w:numPr>
          <w:ilvl w:val="0"/>
          <w:numId w:val="12"/>
        </w:numPr>
        <w:rPr>
          <w:del w:id="767" w:author="Michael Bell" w:date="2013-05-06T18:43:00Z"/>
        </w:rPr>
      </w:pPr>
      <w:del w:id="768" w:author="Michael Bell" w:date="2013-05-06T18:43:00Z">
        <w:r w:rsidDel="0022505B">
          <w:delText>The train should be able to travel forwards and backwards at equal maximum speeds.</w:delText>
        </w:r>
      </w:del>
    </w:p>
    <w:p w14:paraId="4EAA6F2A" w14:textId="1228656F" w:rsidR="00AA6E28" w:rsidDel="0022505B" w:rsidRDefault="00AA6E28" w:rsidP="00897AB6">
      <w:pPr>
        <w:pStyle w:val="ListParagraph"/>
        <w:numPr>
          <w:ilvl w:val="0"/>
          <w:numId w:val="12"/>
        </w:numPr>
        <w:rPr>
          <w:del w:id="769" w:author="Michael Bell" w:date="2013-05-06T18:43:00Z"/>
        </w:rPr>
      </w:pPr>
      <w:del w:id="770" w:author="Michael Bell" w:date="2013-05-06T18:43:00Z">
        <w:r w:rsidDel="0022505B">
          <w:delText>The layout should be designed that if the train is moved forward that no matter where it is it will always trigger a sensor on its journey.</w:delText>
        </w:r>
      </w:del>
    </w:p>
    <w:p w14:paraId="7B778488" w14:textId="32C7FBB6" w:rsidR="00AA6E28" w:rsidDel="0022505B" w:rsidRDefault="00AA6E28" w:rsidP="00897AB6">
      <w:pPr>
        <w:pStyle w:val="ListParagraph"/>
        <w:numPr>
          <w:ilvl w:val="0"/>
          <w:numId w:val="12"/>
        </w:numPr>
        <w:rPr>
          <w:del w:id="771" w:author="Michael Bell" w:date="2013-05-06T18:43:00Z"/>
        </w:rPr>
      </w:pPr>
      <w:del w:id="772" w:author="Michael Bell" w:date="2013-05-06T18:43:00Z">
        <w:r w:rsidDel="0022505B">
          <w:delText>Fail safes such as circuit breakers should be in place to protect the train and the equipment.</w:delText>
        </w:r>
      </w:del>
    </w:p>
    <w:p w14:paraId="33245349" w14:textId="3D104B49" w:rsidR="00AA6E28" w:rsidDel="0022505B" w:rsidRDefault="00AA6E28" w:rsidP="00AA6E28">
      <w:pPr>
        <w:pStyle w:val="Heading4"/>
        <w:rPr>
          <w:del w:id="773" w:author="Michael Bell" w:date="2013-05-06T18:43:00Z"/>
        </w:rPr>
      </w:pPr>
      <w:del w:id="774" w:author="Michael Bell" w:date="2013-05-06T18:43:00Z">
        <w:r w:rsidDel="0022505B">
          <w:delText>software requirements</w:delText>
        </w:r>
      </w:del>
    </w:p>
    <w:p w14:paraId="139BF75B" w14:textId="683E2798" w:rsidR="00AA6E28" w:rsidDel="0022505B" w:rsidRDefault="00AA6E28" w:rsidP="00897AB6">
      <w:pPr>
        <w:pStyle w:val="ListParagraph"/>
        <w:numPr>
          <w:ilvl w:val="0"/>
          <w:numId w:val="13"/>
        </w:numPr>
        <w:rPr>
          <w:del w:id="775" w:author="Michael Bell" w:date="2013-05-06T18:43:00Z"/>
        </w:rPr>
      </w:pPr>
      <w:del w:id="776" w:author="Michael Bell" w:date="2013-05-06T18:43:00Z">
        <w:r w:rsidDel="0022505B">
          <w:delText>The microcontroller should be able to recognise the location of the train and act accordingly.</w:delText>
        </w:r>
      </w:del>
    </w:p>
    <w:p w14:paraId="616D1DBF" w14:textId="3381D473" w:rsidR="00AA6E28" w:rsidDel="0022505B" w:rsidRDefault="00AA6E28" w:rsidP="00897AB6">
      <w:pPr>
        <w:pStyle w:val="ListParagraph"/>
        <w:numPr>
          <w:ilvl w:val="0"/>
          <w:numId w:val="13"/>
        </w:numPr>
        <w:rPr>
          <w:del w:id="777" w:author="Michael Bell" w:date="2013-05-06T18:43:00Z"/>
        </w:rPr>
      </w:pPr>
      <w:del w:id="778" w:author="Michael Bell" w:date="2013-05-06T18:43:00Z">
        <w:r w:rsidDel="0022505B">
          <w:delText>It should anticipate the possibility that a sensor has failed and should be able to act if the sensors are not called in sequence.</w:delText>
        </w:r>
      </w:del>
    </w:p>
    <w:p w14:paraId="321B115D" w14:textId="63642B67" w:rsidR="00AA6E28" w:rsidDel="0022505B" w:rsidRDefault="00AA6E28" w:rsidP="00897AB6">
      <w:pPr>
        <w:pStyle w:val="ListParagraph"/>
        <w:numPr>
          <w:ilvl w:val="0"/>
          <w:numId w:val="13"/>
        </w:numPr>
        <w:rPr>
          <w:del w:id="779" w:author="Michael Bell" w:date="2013-05-06T18:43:00Z"/>
        </w:rPr>
      </w:pPr>
      <w:del w:id="780" w:author="Michael Bell" w:date="2013-05-06T18:43:00Z">
        <w:r w:rsidDel="0022505B">
          <w:delText>The software should be able to plot a route from any station to any station.</w:delText>
        </w:r>
      </w:del>
    </w:p>
    <w:p w14:paraId="5375E29E" w14:textId="14E2069B" w:rsidR="00AA6E28" w:rsidDel="0022505B" w:rsidRDefault="00AA6E28" w:rsidP="00897AB6">
      <w:pPr>
        <w:pStyle w:val="ListParagraph"/>
        <w:numPr>
          <w:ilvl w:val="0"/>
          <w:numId w:val="13"/>
        </w:numPr>
        <w:rPr>
          <w:del w:id="781" w:author="Michael Bell" w:date="2013-05-06T18:43:00Z"/>
        </w:rPr>
      </w:pPr>
      <w:del w:id="782" w:author="Michael Bell" w:date="2013-05-06T18:43:00Z">
        <w:r w:rsidDel="0022505B">
          <w:delText>The software should be able to activate a cleaning train at any time to clean all the tracks and it should be able to manage the activation of both this and the main train by isolating sidings.</w:delText>
        </w:r>
      </w:del>
    </w:p>
    <w:p w14:paraId="6C83AC53" w14:textId="0C50286B" w:rsidR="00AA6E28" w:rsidDel="0022505B" w:rsidRDefault="00AA6E28" w:rsidP="00897AB6">
      <w:pPr>
        <w:pStyle w:val="ListParagraph"/>
        <w:numPr>
          <w:ilvl w:val="0"/>
          <w:numId w:val="13"/>
        </w:numPr>
        <w:rPr>
          <w:del w:id="783" w:author="Michael Bell" w:date="2013-05-06T18:43:00Z"/>
        </w:rPr>
      </w:pPr>
      <w:del w:id="784" w:author="Michael Bell" w:date="2013-05-06T18:43:00Z">
        <w:r w:rsidDel="0022505B">
          <w:delText>The software should be able to reascertain the location of the train in case of a power failure by moving it forward until it triggers a sensor.</w:delText>
        </w:r>
      </w:del>
    </w:p>
    <w:p w14:paraId="1276DFB2" w14:textId="7A2B3702" w:rsidR="00AA6E28" w:rsidDel="0022505B" w:rsidRDefault="00AA6E28" w:rsidP="00897AB6">
      <w:pPr>
        <w:pStyle w:val="ListParagraph"/>
        <w:numPr>
          <w:ilvl w:val="0"/>
          <w:numId w:val="13"/>
        </w:numPr>
        <w:rPr>
          <w:del w:id="785" w:author="Michael Bell" w:date="2013-05-06T18:43:00Z"/>
        </w:rPr>
      </w:pPr>
      <w:del w:id="786" w:author="Michael Bell" w:date="2013-05-06T18:43:00Z">
        <w:r w:rsidDel="0022505B">
          <w:delText>The software must not perform any actions that could damage the train or any other equipment.</w:delText>
        </w:r>
      </w:del>
    </w:p>
    <w:p w14:paraId="757066BC" w14:textId="66EA3306" w:rsidR="00AA6E28" w:rsidDel="0022505B" w:rsidRDefault="00AA6E28" w:rsidP="00AA6E28">
      <w:pPr>
        <w:rPr>
          <w:del w:id="787" w:author="Michael Bell" w:date="2013-05-06T18:43:00Z"/>
        </w:rPr>
      </w:pPr>
      <w:del w:id="788" w:author="Michael Bell" w:date="2013-05-06T18:43:00Z">
        <w:r w:rsidDel="0022505B">
          <w:br w:type="page"/>
        </w:r>
      </w:del>
    </w:p>
    <w:p w14:paraId="7422278A" w14:textId="3CB6553F" w:rsidR="00AA6E28" w:rsidDel="0022505B" w:rsidRDefault="00AA6E28" w:rsidP="00AA6E28">
      <w:pPr>
        <w:rPr>
          <w:del w:id="789" w:author="Michael Bell" w:date="2013-05-06T18:43:00Z"/>
        </w:rPr>
      </w:pPr>
      <w:del w:id="790" w:author="Michael Bell" w:date="2013-05-06T18:43:00Z">
        <w:r w:rsidDel="0022505B">
          <w:delText>To help in understanding these requirements a few examples are provided below,</w:delText>
        </w:r>
      </w:del>
    </w:p>
    <w:p w14:paraId="5D53D30A" w14:textId="77777777" w:rsidR="00AA6E28" w:rsidRDefault="00AA6E28" w:rsidP="00AA6E28">
      <w:pPr>
        <w:pStyle w:val="Heading1"/>
      </w:pPr>
      <w:bookmarkStart w:id="791" w:name="_Toc355693038"/>
      <w:r>
        <w:t>Examples of outputs</w:t>
      </w:r>
      <w:bookmarkEnd w:id="791"/>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22505B" w14:paraId="2DB9C34A" w14:textId="7ED08BE2" w:rsidTr="00340CA5">
        <w:tc>
          <w:tcPr>
            <w:tcW w:w="4621" w:type="dxa"/>
          </w:tcPr>
          <w:p w14:paraId="73D414D9" w14:textId="77777777" w:rsidR="0022505B" w:rsidRDefault="0022505B" w:rsidP="0022505B">
            <w:pPr>
              <w:rPr>
                <w:noProof/>
                <w:lang w:eastAsia="en-GB"/>
              </w:rPr>
            </w:pPr>
            <w:r>
              <w:rPr>
                <w:noProof/>
                <w:lang w:eastAsia="en-GB"/>
              </w:rPr>
              <mc:AlternateContent>
                <mc:Choice Requires="wps">
                  <w:drawing>
                    <wp:inline distT="0" distB="0" distL="0" distR="0" wp14:anchorId="555871D3" wp14:editId="6C1FDC61">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5871D3" id="_x0000_t202" coordsize="21600,21600" o:spt="202" path="m,l,21600r21600,l216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et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9eVettgIAAPwF&#10;AAAOAAAAAAAAAAAAAAAAAC4CAABkcnMvZTJvRG9jLnhtbFBLAQItABQABgAIAAAAIQD/Itj03QAA&#10;AAQBAAAPAAAAAAAAAAAAAAAAABAFAABkcnMvZG93bnJldi54bWxQSwUGAAAAAAQABADzAAAAGgYA&#10;AAAA&#10;" fillcolor="#d6e3bc [1302]" strokeweight="6pt">
                      <v:textbox>
                        <w:txbxContent>
                          <w:p w14:paraId="48399AD3"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21935789" w14:textId="14A85A8B" w:rsidR="0022505B" w:rsidRDefault="0022505B" w:rsidP="0022505B">
            <w:pPr>
              <w:rPr>
                <w:ins w:id="792" w:author="Michael Bell" w:date="2013-05-06T18:43:00Z"/>
                <w:noProof/>
                <w:lang w:eastAsia="en-GB"/>
              </w:rPr>
            </w:pPr>
            <w:ins w:id="793" w:author="Michael Bell" w:date="2013-05-06T18:43:00Z">
              <w:r w:rsidRPr="00955378">
                <w:t>This would be the starting screen, we need to wait while the system moves the active train onto a sensor</w:t>
              </w:r>
            </w:ins>
          </w:p>
        </w:tc>
      </w:tr>
      <w:tr w:rsidR="0022505B" w14:paraId="4776F7FB" w14:textId="2C91F51E" w:rsidTr="00340CA5">
        <w:tc>
          <w:tcPr>
            <w:tcW w:w="4621" w:type="dxa"/>
          </w:tcPr>
          <w:p w14:paraId="4A85BCDB" w14:textId="77777777" w:rsidR="0022505B" w:rsidRDefault="0022505B" w:rsidP="0022505B">
            <w:pPr>
              <w:rPr>
                <w:noProof/>
                <w:lang w:eastAsia="en-GB"/>
              </w:rPr>
            </w:pPr>
            <w:r>
              <w:rPr>
                <w:noProof/>
                <w:lang w:eastAsia="en-GB"/>
              </w:rPr>
              <mc:AlternateContent>
                <mc:Choice Requires="wps">
                  <w:drawing>
                    <wp:inline distT="0" distB="0" distL="0" distR="0" wp14:anchorId="2FAD5331" wp14:editId="1D565D3E">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AD5331"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7oJtg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M17oJtgIAAPwF&#10;AAAOAAAAAAAAAAAAAAAAAC4CAABkcnMvZTJvRG9jLnhtbFBLAQItABQABgAIAAAAIQD/Itj03QAA&#10;AAQBAAAPAAAAAAAAAAAAAAAAABAFAABkcnMvZG93bnJldi54bWxQSwUGAAAAAAQABADzAAAAGgYA&#10;AAAA&#10;" fillcolor="#d6e3bc [1302]" strokeweight="6pt">
                      <v:textbox>
                        <w:txbxContent>
                          <w:p w14:paraId="59FCB483"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76754B46" w14:textId="19A638B3" w:rsidR="0022505B" w:rsidRDefault="0022505B" w:rsidP="0022505B">
            <w:pPr>
              <w:rPr>
                <w:ins w:id="794" w:author="Michael Bell" w:date="2013-05-06T18:43:00Z"/>
                <w:noProof/>
                <w:lang w:eastAsia="en-GB"/>
              </w:rPr>
            </w:pPr>
            <w:ins w:id="795" w:author="Michael Bell" w:date="2013-05-06T18:43:00Z">
              <w:r w:rsidRPr="00955378">
                <w:t>This would then show while the cleaning train travels the whole track, dusting the tracks, we need to wait a little longer…</w:t>
              </w:r>
            </w:ins>
          </w:p>
        </w:tc>
      </w:tr>
      <w:tr w:rsidR="0022505B" w14:paraId="50B3D1D7" w14:textId="0CD5B24C" w:rsidTr="00340CA5">
        <w:tc>
          <w:tcPr>
            <w:tcW w:w="4621" w:type="dxa"/>
          </w:tcPr>
          <w:p w14:paraId="3A143CD0" w14:textId="77777777" w:rsidR="0022505B" w:rsidRDefault="0022505B" w:rsidP="0022505B">
            <w:r>
              <w:rPr>
                <w:noProof/>
                <w:lang w:eastAsia="en-GB"/>
              </w:rPr>
              <mc:AlternateContent>
                <mc:Choice Requires="wps">
                  <w:drawing>
                    <wp:inline distT="0" distB="0" distL="0" distR="0" wp14:anchorId="3EB78FF2" wp14:editId="1543CB7F">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B78FF2"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KF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2Kd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T9YddpS1Ps0IDONCPsLb8qQfg18+GOOcwseg57KNziI5VBmUx7omRl&#10;3M8/ySMeowQtJVvsgJz6H2vmBCXqi8aQfeyP0KMkpMtofDrAxR1rlscava4uDFoPc4To0jHig+qO&#10;0pnqEetqEb1CxTSH75yG7ngRms2EdcfFYpFAWBOWhWt9b3k0HasUG+2hfmTOtoMSMGI3ptsWbPZq&#10;XhpsfKnNYh2MLNMwRaIbVtsCYMWkfm3XYdxhx/eEOizt+S8A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RMzKFtgIAAPwF&#10;AAAOAAAAAAAAAAAAAAAAAC4CAABkcnMvZTJvRG9jLnhtbFBLAQItABQABgAIAAAAIQD/Itj03QAA&#10;AAQBAAAPAAAAAAAAAAAAAAAAABAFAABkcnMvZG93bnJldi54bWxQSwUGAAAAAAQABADzAAAAGgYA&#10;AAAA&#10;" fillcolor="#d6e3bc [1302]" strokeweight="6pt">
                      <v:textbox>
                        <w:txbxContent>
                          <w:p w14:paraId="042102CD"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7D25B671" w14:textId="18D9F955" w:rsidR="0022505B" w:rsidRDefault="0022505B" w:rsidP="0022505B">
            <w:pPr>
              <w:rPr>
                <w:ins w:id="796" w:author="Michael Bell" w:date="2013-05-06T18:43:00Z"/>
                <w:noProof/>
                <w:lang w:eastAsia="en-GB"/>
              </w:rPr>
            </w:pPr>
            <w:ins w:id="797" w:author="Michael Bell" w:date="2013-05-06T18:43:00Z">
              <w:r w:rsidRPr="00955378">
                <w:t>This would be the welcome screen, lets press enter</w:t>
              </w:r>
            </w:ins>
          </w:p>
        </w:tc>
      </w:tr>
      <w:tr w:rsidR="0022505B" w14:paraId="36644F16" w14:textId="2AD50D08" w:rsidTr="00340CA5">
        <w:tc>
          <w:tcPr>
            <w:tcW w:w="4621" w:type="dxa"/>
          </w:tcPr>
          <w:p w14:paraId="1D8602EB" w14:textId="77777777" w:rsidR="0022505B" w:rsidRDefault="0022505B" w:rsidP="0022505B">
            <w:pPr>
              <w:rPr>
                <w:noProof/>
                <w:lang w:eastAsia="en-GB"/>
              </w:rPr>
            </w:pPr>
            <w:r>
              <w:rPr>
                <w:noProof/>
                <w:lang w:eastAsia="en-GB"/>
              </w:rPr>
              <mc:AlternateContent>
                <mc:Choice Requires="wps">
                  <w:drawing>
                    <wp:inline distT="0" distB="0" distL="0" distR="0" wp14:anchorId="3A914752" wp14:editId="64E294E9">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914752"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Yo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Q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WH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CdwGKLcCAAD8&#10;BQAADgAAAAAAAAAAAAAAAAAuAgAAZHJzL2Uyb0RvYy54bWxQSwECLQAUAAYACAAAACEA/yLY9N0A&#10;AAAEAQAADwAAAAAAAAAAAAAAAAARBQAAZHJzL2Rvd25yZXYueG1sUEsFBgAAAAAEAAQA8wAAABsG&#10;AAAAAA==&#10;" fillcolor="#d6e3bc [1302]" strokeweight="6pt">
                      <v:textbox>
                        <w:txbxContent>
                          <w:p w14:paraId="44082F5C"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4A61A8AC" w14:textId="7D3EDE3C" w:rsidR="0022505B" w:rsidRDefault="0022505B" w:rsidP="0022505B">
            <w:pPr>
              <w:rPr>
                <w:ins w:id="798" w:author="Michael Bell" w:date="2013-05-06T18:43:00Z"/>
                <w:noProof/>
                <w:lang w:eastAsia="en-GB"/>
              </w:rPr>
            </w:pPr>
            <w:ins w:id="799" w:author="Michael Bell" w:date="2013-05-06T18:43:00Z">
              <w:r w:rsidRPr="00955378">
                <w:t>This is the first page of the main menu, lets choose manual mode by pressing down</w:t>
              </w:r>
            </w:ins>
          </w:p>
        </w:tc>
      </w:tr>
      <w:tr w:rsidR="0022505B" w14:paraId="514A8D16" w14:textId="1F90B43D" w:rsidTr="00340CA5">
        <w:tc>
          <w:tcPr>
            <w:tcW w:w="4621" w:type="dxa"/>
          </w:tcPr>
          <w:p w14:paraId="413AE113" w14:textId="77777777" w:rsidR="0022505B" w:rsidRDefault="0022505B" w:rsidP="0022505B">
            <w:pPr>
              <w:rPr>
                <w:noProof/>
                <w:lang w:eastAsia="en-GB"/>
              </w:rPr>
            </w:pPr>
            <w:r>
              <w:rPr>
                <w:noProof/>
                <w:lang w:eastAsia="en-GB"/>
              </w:rPr>
              <mc:AlternateContent>
                <mc:Choice Requires="wps">
                  <w:drawing>
                    <wp:inline distT="0" distB="0" distL="0" distR="0" wp14:anchorId="62C10182" wp14:editId="63779D50">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10182"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" fillcolor="#d6e3bc [1302]" strokeweight="6pt">
                      <v:textbox>
                        <w:txbxContent>
                          <w:p w14:paraId="5A6B7624"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D5F5544" w14:textId="6FE09204" w:rsidR="0022505B" w:rsidRDefault="0022505B" w:rsidP="0022505B">
            <w:pPr>
              <w:rPr>
                <w:ins w:id="800" w:author="Michael Bell" w:date="2013-05-06T18:43:00Z"/>
                <w:noProof/>
                <w:lang w:eastAsia="en-GB"/>
              </w:rPr>
            </w:pPr>
            <w:ins w:id="801" w:author="Michael Bell" w:date="2013-05-06T18:43:00Z">
              <w:r w:rsidRPr="00955378">
                <w:t>And press enter when we have it</w:t>
              </w:r>
            </w:ins>
          </w:p>
        </w:tc>
      </w:tr>
      <w:tr w:rsidR="0022505B" w14:paraId="09C9DDE8" w14:textId="1D56C1A9" w:rsidTr="00340CA5">
        <w:tc>
          <w:tcPr>
            <w:tcW w:w="4621" w:type="dxa"/>
          </w:tcPr>
          <w:p w14:paraId="34135611" w14:textId="77777777" w:rsidR="0022505B" w:rsidRDefault="0022505B" w:rsidP="0022505B">
            <w:pPr>
              <w:rPr>
                <w:noProof/>
                <w:lang w:eastAsia="en-GB"/>
              </w:rPr>
            </w:pPr>
            <w:r>
              <w:rPr>
                <w:noProof/>
                <w:lang w:eastAsia="en-GB"/>
              </w:rPr>
              <mc:AlternateContent>
                <mc:Choice Requires="wps">
                  <w:drawing>
                    <wp:inline distT="0" distB="0" distL="0" distR="0" wp14:anchorId="08F804BF" wp14:editId="7EDAEAC3">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F804BF"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QpW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S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XH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u00KVrcCAAD8&#10;BQAADgAAAAAAAAAAAAAAAAAuAgAAZHJzL2Uyb0RvYy54bWxQSwECLQAUAAYACAAAACEA/yLY9N0A&#10;AAAEAQAADwAAAAAAAAAAAAAAAAARBQAAZHJzL2Rvd25yZXYueG1sUEsFBgAAAAAEAAQA8wAAABsG&#10;AAAAAA==&#10;" fillcolor="#d6e3bc [1302]" strokeweight="6pt">
                      <v:textbox>
                        <w:txbxContent>
                          <w:p w14:paraId="5F12FF3A"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24502D77" w14:textId="154E84CA" w:rsidR="0022505B" w:rsidRDefault="0022505B" w:rsidP="0022505B">
            <w:pPr>
              <w:rPr>
                <w:ins w:id="802" w:author="Michael Bell" w:date="2013-05-06T18:43:00Z"/>
                <w:noProof/>
                <w:lang w:eastAsia="en-GB"/>
              </w:rPr>
            </w:pPr>
            <w:ins w:id="803" w:author="Michael Bell" w:date="2013-05-06T18:43:00Z">
              <w:r w:rsidRPr="00955378">
                <w:t>Ok so we don’t like the idea of going to Hawkhaven so let’s press down and choose a different destination</w:t>
              </w:r>
            </w:ins>
          </w:p>
        </w:tc>
      </w:tr>
      <w:tr w:rsidR="0022505B" w14:paraId="3FF89825" w14:textId="32ECE322" w:rsidTr="00340CA5">
        <w:tc>
          <w:tcPr>
            <w:tcW w:w="4621" w:type="dxa"/>
          </w:tcPr>
          <w:p w14:paraId="2052D60A" w14:textId="77777777" w:rsidR="0022505B" w:rsidRDefault="0022505B" w:rsidP="0022505B">
            <w:pPr>
              <w:rPr>
                <w:noProof/>
                <w:lang w:eastAsia="en-GB"/>
              </w:rPr>
            </w:pPr>
            <w:r>
              <w:rPr>
                <w:noProof/>
                <w:lang w:eastAsia="en-GB"/>
              </w:rPr>
              <mc:AlternateContent>
                <mc:Choice Requires="wps">
                  <w:drawing>
                    <wp:inline distT="0" distB="0" distL="0" distR="0" wp14:anchorId="3F6782CD" wp14:editId="2F6D3FD7">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782CD"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pqmC2rcCAAD8&#10;BQAADgAAAAAAAAAAAAAAAAAuAgAAZHJzL2Uyb0RvYy54bWxQSwECLQAUAAYACAAAACEA/yLY9N0A&#10;AAAEAQAADwAAAAAAAAAAAAAAAAARBQAAZHJzL2Rvd25yZXYueG1sUEsFBgAAAAAEAAQA8wAAABsG&#10;AAAAAA==&#10;" fillcolor="#d6e3bc [1302]" strokeweight="6pt">
                      <v:textbox>
                        <w:txbxContent>
                          <w:p w14:paraId="5A2A8312"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44D24BF8" w14:textId="0048EB11" w:rsidR="0022505B" w:rsidRDefault="0022505B" w:rsidP="0022505B">
            <w:pPr>
              <w:rPr>
                <w:ins w:id="804" w:author="Michael Bell" w:date="2013-05-06T18:43:00Z"/>
                <w:noProof/>
                <w:lang w:eastAsia="en-GB"/>
              </w:rPr>
            </w:pPr>
            <w:ins w:id="805" w:author="Michael Bell" w:date="2013-05-06T18:43:00Z">
              <w:r w:rsidRPr="00955378">
                <w:t>Ok so Ryelock seems nice, lets press enter and send the train there</w:t>
              </w:r>
            </w:ins>
          </w:p>
        </w:tc>
      </w:tr>
      <w:tr w:rsidR="0022505B" w14:paraId="26D51A0A" w14:textId="52B940E9" w:rsidTr="00340CA5">
        <w:tc>
          <w:tcPr>
            <w:tcW w:w="4621" w:type="dxa"/>
          </w:tcPr>
          <w:p w14:paraId="3EF188FA" w14:textId="77777777" w:rsidR="0022505B" w:rsidRDefault="0022505B" w:rsidP="0022505B">
            <w:pPr>
              <w:rPr>
                <w:noProof/>
                <w:lang w:eastAsia="en-GB"/>
              </w:rPr>
            </w:pPr>
            <w:r>
              <w:rPr>
                <w:noProof/>
                <w:lang w:eastAsia="en-GB"/>
              </w:rPr>
              <mc:AlternateContent>
                <mc:Choice Requires="wps">
                  <w:drawing>
                    <wp:inline distT="0" distB="0" distL="0" distR="0" wp14:anchorId="1F909080" wp14:editId="0D36DE78">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909080"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" fillcolor="#d6e3bc [1302]" strokeweight="6pt">
                      <v:textbox>
                        <w:txbxContent>
                          <w:p w14:paraId="3EB335AD"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27FBFFFD" w14:textId="086E88B4" w:rsidR="0022505B" w:rsidRDefault="0022505B" w:rsidP="0022505B">
            <w:pPr>
              <w:rPr>
                <w:ins w:id="806" w:author="Michael Bell" w:date="2013-05-06T18:43:00Z"/>
                <w:noProof/>
                <w:lang w:eastAsia="en-GB"/>
              </w:rPr>
            </w:pPr>
            <w:ins w:id="807" w:author="Michael Bell" w:date="2013-05-06T18:43:00Z">
              <w:r w:rsidRPr="00955378">
                <w:t>(the words ‘train active’ will flash) let’s let the train arrive</w:t>
              </w:r>
            </w:ins>
          </w:p>
        </w:tc>
      </w:tr>
      <w:tr w:rsidR="0022505B" w14:paraId="1D3A9D05" w14:textId="0998627B" w:rsidTr="00340CA5">
        <w:tc>
          <w:tcPr>
            <w:tcW w:w="4621" w:type="dxa"/>
          </w:tcPr>
          <w:p w14:paraId="5854A70E" w14:textId="77777777" w:rsidR="0022505B" w:rsidRDefault="0022505B" w:rsidP="0022505B">
            <w:pPr>
              <w:rPr>
                <w:noProof/>
                <w:lang w:eastAsia="en-GB"/>
              </w:rPr>
            </w:pPr>
            <w:r>
              <w:rPr>
                <w:noProof/>
                <w:lang w:eastAsia="en-GB"/>
              </w:rPr>
              <mc:AlternateContent>
                <mc:Choice Requires="wps">
                  <w:drawing>
                    <wp:inline distT="0" distB="0" distL="0" distR="0" wp14:anchorId="26094975" wp14:editId="0D016063">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94975"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" fillcolor="#d6e3bc [1302]" strokeweight="6pt">
                      <v:textbox>
                        <w:txbxContent>
                          <w:p w14:paraId="23EFC039"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653744" w:rsidRPr="00AD2240" w:rsidRDefault="00653744" w:rsidP="0022505B">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3606CCCB" w14:textId="137F043D" w:rsidR="0022505B" w:rsidRDefault="0022505B" w:rsidP="0022505B">
            <w:pPr>
              <w:rPr>
                <w:ins w:id="808" w:author="Michael Bell" w:date="2013-05-06T18:43:00Z"/>
                <w:noProof/>
                <w:lang w:eastAsia="en-GB"/>
              </w:rPr>
            </w:pPr>
            <w:ins w:id="809" w:author="Michael Bell" w:date="2013-05-06T18:43:00Z">
              <w:r w:rsidRPr="00955378">
                <w:t>We did it! The train is safely at Ryelock, if we press enter we can start again and send the train somewhere else</w:t>
              </w:r>
            </w:ins>
          </w:p>
        </w:tc>
      </w:tr>
    </w:tbl>
    <w:p w14:paraId="6CA67A6B" w14:textId="77777777" w:rsidR="00AA6E28" w:rsidRDefault="00AA6E28" w:rsidP="00AA6E28">
      <w:r>
        <w:br w:type="page"/>
      </w:r>
    </w:p>
    <w:p w14:paraId="49B33E27" w14:textId="77777777" w:rsidR="00AA6E28" w:rsidRDefault="00AA6E28" w:rsidP="00AA6E28">
      <w:pPr>
        <w:pStyle w:val="Heading1"/>
      </w:pPr>
      <w:bookmarkStart w:id="810" w:name="_Toc355693039"/>
      <w:r>
        <w:lastRenderedPageBreak/>
        <w:t>thaughts about layout</w:t>
      </w:r>
      <w:bookmarkEnd w:id="810"/>
    </w:p>
    <w:p w14:paraId="7C642B91" w14:textId="77777777" w:rsidR="00AA6E28" w:rsidRDefault="00AA6E28" w:rsidP="00AA6E28">
      <w:pPr>
        <w:pStyle w:val="Heading2"/>
      </w:pPr>
      <w:bookmarkStart w:id="811" w:name="_Toc355693040"/>
      <w:r>
        <w:t>Track Layout</w:t>
      </w:r>
      <w:bookmarkEnd w:id="811"/>
    </w:p>
    <w:p w14:paraId="65C980AD" w14:textId="77777777" w:rsidR="0022505B" w:rsidRDefault="0022505B" w:rsidP="0022505B">
      <w:pPr>
        <w:rPr>
          <w:ins w:id="812" w:author="Michael Bell" w:date="2013-05-06T18:44:00Z"/>
          <w:noProof/>
          <w:lang w:eastAsia="en-GB"/>
        </w:rPr>
      </w:pPr>
      <w:ins w:id="813" w:author="Michael Bell" w:date="2013-05-06T18:44:00Z">
        <w:r>
          <w:rPr>
            <w:noProof/>
            <w:lang w:eastAsia="en-GB"/>
          </w:rPr>
          <w:t>This is my suggestion for the preliminary layout for the track.</w:t>
        </w:r>
      </w:ins>
    </w:p>
    <w:p w14:paraId="29E84BDE" w14:textId="3FBD8CA6" w:rsidR="00AA6E28" w:rsidDel="0022505B" w:rsidRDefault="00AA6E28" w:rsidP="00AA6E28">
      <w:pPr>
        <w:rPr>
          <w:del w:id="814" w:author="Michael Bell" w:date="2013-05-06T18:44:00Z"/>
          <w:noProof/>
          <w:lang w:eastAsia="en-GB"/>
        </w:rPr>
      </w:pPr>
      <w:del w:id="815" w:author="Michael Bell" w:date="2013-05-06T18:44:00Z">
        <w:r w:rsidDel="0022505B">
          <w:rPr>
            <w:noProof/>
            <w:lang w:eastAsia="en-GB"/>
          </w:rPr>
          <w:delText>This is my sugestion for the preliminary layout for the track.</w:delText>
        </w:r>
      </w:del>
    </w:p>
    <w:p w14:paraId="4FB35698" w14:textId="77777777" w:rsidR="00AA6E28" w:rsidRDefault="00AA6E28" w:rsidP="00AA6E28">
      <w:pPr>
        <w:rPr>
          <w:noProof/>
          <w:lang w:eastAsia="en-GB"/>
        </w:rPr>
      </w:pPr>
    </w:p>
    <w:p w14:paraId="2E0DE1FB" w14:textId="77777777" w:rsidR="00AA6E28" w:rsidRDefault="00AA6E28" w:rsidP="00AA6E28">
      <w:r>
        <w:rPr>
          <w:noProof/>
          <w:lang w:eastAsia="en-GB"/>
        </w:rPr>
        <w:drawing>
          <wp:inline distT="0" distB="0" distL="0" distR="0" wp14:anchorId="25D5089B" wp14:editId="08DB71B0">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5A32F13" w14:textId="77777777" w:rsidR="00AA6E28" w:rsidRDefault="00AA6E28" w:rsidP="00AA6E28">
      <w:r>
        <w:rPr>
          <w:noProof/>
          <w:lang w:eastAsia="en-GB"/>
        </w:rPr>
        <w:drawing>
          <wp:anchor distT="0" distB="0" distL="114300" distR="114300" simplePos="0" relativeHeight="251644928" behindDoc="0" locked="0" layoutInCell="1" allowOverlap="1" wp14:anchorId="420115A1" wp14:editId="65A5177F">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C7ED341" w14:textId="77777777" w:rsidR="0022505B" w:rsidRDefault="0022505B" w:rsidP="0022505B">
      <w:pPr>
        <w:rPr>
          <w:ins w:id="816" w:author="Michael Bell" w:date="2013-05-06T18:44:00Z"/>
        </w:rPr>
      </w:pPr>
      <w:ins w:id="817" w:author="Michael Bell" w:date="2013-05-06T18:44:00Z">
        <w:r>
          <w:t xml:space="preserve">This is the preliminary layout for the track </w:t>
        </w:r>
        <w:proofErr w:type="gramStart"/>
        <w:r>
          <w:t>-  it</w:t>
        </w:r>
        <w:proofErr w:type="gramEnd"/>
        <w:r>
          <w:t xml:space="preserve"> looks a lot like this picture although when the picture was taken the central hub was facing the other way, and this had to be changed so that the train would always trip a sensor by moving forwards.</w:t>
        </w:r>
      </w:ins>
    </w:p>
    <w:p w14:paraId="187B33E4" w14:textId="77777777" w:rsidR="0022505B" w:rsidRDefault="0022505B" w:rsidP="0022505B">
      <w:pPr>
        <w:rPr>
          <w:ins w:id="818" w:author="Michael Bell" w:date="2013-05-06T18:44:00Z"/>
          <w:noProof/>
          <w:lang w:eastAsia="en-GB"/>
        </w:rPr>
      </w:pPr>
      <w:ins w:id="819" w:author="Michael Bell" w:date="2013-05-06T18:44:00Z">
        <w:r>
          <w:t>The red bars are buffers and the green boxes are decorative level crossings.</w:t>
        </w:r>
        <w:r w:rsidRPr="00E848C3">
          <w:rPr>
            <w:noProof/>
            <w:lang w:eastAsia="en-GB"/>
          </w:rPr>
          <w:t xml:space="preserve"> </w:t>
        </w:r>
      </w:ins>
    </w:p>
    <w:p w14:paraId="49826C0C" w14:textId="77777777" w:rsidR="0022505B" w:rsidRDefault="0022505B" w:rsidP="0022505B">
      <w:pPr>
        <w:rPr>
          <w:ins w:id="820" w:author="Michael Bell" w:date="2013-05-06T18:44:00Z"/>
          <w:noProof/>
          <w:lang w:eastAsia="en-GB"/>
        </w:rPr>
      </w:pPr>
      <w:ins w:id="821" w:author="Michael Bell" w:date="2013-05-06T18:44:00Z">
        <w:r>
          <w:rPr>
            <w:noProof/>
            <w:lang w:eastAsia="en-GB"/>
          </w:rPr>
          <w:t>All the points are automated, there will be sensors at strategic locations although they aren’t in place yet.</w:t>
        </w:r>
      </w:ins>
    </w:p>
    <w:p w14:paraId="4051E463" w14:textId="6B71FA4A" w:rsidR="00AA6E28" w:rsidDel="0022505B" w:rsidRDefault="00AA6E28" w:rsidP="00AA6E28">
      <w:pPr>
        <w:rPr>
          <w:del w:id="822" w:author="Michael Bell" w:date="2013-05-06T18:44:00Z"/>
        </w:rPr>
      </w:pPr>
      <w:del w:id="823" w:author="Michael Bell" w:date="2013-05-06T18:44:00Z">
        <w:r w:rsidDel="0022505B">
          <w:delText xml:space="preserve">This is the preliminary layout for the track, it looks a lot like this picture although when the picture was taken the central hub was facing the other way, </w:delText>
        </w:r>
        <w:r w:rsidR="002479A1" w:rsidDel="0022505B">
          <w:delText>and this</w:delText>
        </w:r>
        <w:r w:rsidDel="0022505B">
          <w:delText xml:space="preserve"> had to be changed so that the train would always trip a sensor by moving forwards.</w:delText>
        </w:r>
      </w:del>
    </w:p>
    <w:p w14:paraId="20B386CE" w14:textId="3B91564C" w:rsidR="00AA6E28" w:rsidDel="0022505B" w:rsidRDefault="00AA6E28" w:rsidP="00AA6E28">
      <w:pPr>
        <w:rPr>
          <w:del w:id="824" w:author="Michael Bell" w:date="2013-05-06T18:44:00Z"/>
          <w:noProof/>
          <w:lang w:eastAsia="en-GB"/>
        </w:rPr>
      </w:pPr>
      <w:del w:id="825" w:author="Michael Bell" w:date="2013-05-06T18:44:00Z">
        <w:r w:rsidDel="0022505B">
          <w:delText>The red bars are buffers and the green boxes are decorative level crossings.</w:delText>
        </w:r>
        <w:r w:rsidRPr="00E848C3" w:rsidDel="0022505B">
          <w:rPr>
            <w:noProof/>
            <w:lang w:eastAsia="en-GB"/>
          </w:rPr>
          <w:delText xml:space="preserve"> </w:delText>
        </w:r>
      </w:del>
    </w:p>
    <w:p w14:paraId="22474256" w14:textId="45501693" w:rsidR="00AA6E28" w:rsidDel="0022505B" w:rsidRDefault="00AA6E28" w:rsidP="00AA6E28">
      <w:pPr>
        <w:rPr>
          <w:del w:id="826" w:author="Michael Bell" w:date="2013-05-06T18:44:00Z"/>
          <w:noProof/>
          <w:lang w:eastAsia="en-GB"/>
        </w:rPr>
      </w:pPr>
      <w:del w:id="827" w:author="Michael Bell" w:date="2013-05-06T18:44:00Z">
        <w:r w:rsidDel="0022505B">
          <w:rPr>
            <w:noProof/>
            <w:lang w:eastAsia="en-GB"/>
          </w:rPr>
          <w:delText>All the points are automated, there will be sensors at strategic locations although they arent in place yet.</w:delText>
        </w:r>
      </w:del>
    </w:p>
    <w:p w14:paraId="22C8AB3F" w14:textId="77777777" w:rsidR="00AA6E28" w:rsidRDefault="00AA6E28" w:rsidP="00AA6E28">
      <w:pPr>
        <w:rPr>
          <w:noProof/>
          <w:lang w:eastAsia="en-GB"/>
        </w:rPr>
      </w:pPr>
      <w:r>
        <w:rPr>
          <w:noProof/>
          <w:lang w:eastAsia="en-GB"/>
        </w:rPr>
        <w:br w:type="page"/>
      </w:r>
    </w:p>
    <w:p w14:paraId="6C99647C" w14:textId="77777777" w:rsidR="0022505B" w:rsidRDefault="0022505B" w:rsidP="0022505B">
      <w:pPr>
        <w:rPr>
          <w:ins w:id="828" w:author="Michael Bell" w:date="2013-05-06T18:45:00Z"/>
          <w:noProof/>
          <w:lang w:eastAsia="en-GB"/>
        </w:rPr>
      </w:pPr>
      <w:ins w:id="829" w:author="Michael Bell" w:date="2013-05-06T18:45:00Z">
        <w:r>
          <w:rPr>
            <w:noProof/>
            <w:lang w:eastAsia="en-GB"/>
          </w:rPr>
          <w:lastRenderedPageBreak/>
          <w:t>Though the top one would be my recommendation the folowing are possible alternatives:</w:t>
        </w:r>
      </w:ins>
    </w:p>
    <w:p w14:paraId="075E46BD" w14:textId="15AEC3C7" w:rsidR="00AA6E28" w:rsidDel="0022505B" w:rsidRDefault="00AA6E28" w:rsidP="00AA6E28">
      <w:pPr>
        <w:rPr>
          <w:del w:id="830" w:author="Michael Bell" w:date="2013-05-06T18:45:00Z"/>
          <w:noProof/>
          <w:lang w:eastAsia="en-GB"/>
        </w:rPr>
      </w:pPr>
      <w:del w:id="831" w:author="Michael Bell" w:date="2013-05-06T18:45:00Z">
        <w:r w:rsidDel="0022505B">
          <w:rPr>
            <w:noProof/>
            <w:lang w:eastAsia="en-GB"/>
          </w:rPr>
          <w:delText>Though the top one would be my recommendation the folowing are possible alternatives:</w:delText>
        </w:r>
      </w:del>
    </w:p>
    <w:p w14:paraId="46CC72A3" w14:textId="77777777" w:rsidR="00AA6E28" w:rsidRDefault="00AA6E28" w:rsidP="00AA6E28">
      <w:pPr>
        <w:rPr>
          <w:noProof/>
          <w:lang w:eastAsia="en-GB"/>
        </w:rPr>
      </w:pPr>
      <w:r>
        <w:rPr>
          <w:noProof/>
          <w:lang w:eastAsia="en-GB"/>
        </w:rPr>
        <w:drawing>
          <wp:inline distT="0" distB="0" distL="0" distR="0" wp14:anchorId="3D274C66" wp14:editId="0983439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eastAsia="en-GB"/>
        </w:rPr>
        <w:drawing>
          <wp:inline distT="0" distB="0" distL="0" distR="0" wp14:anchorId="5A2582FC" wp14:editId="0BC4091D">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eastAsia="en-GB"/>
        </w:rPr>
        <w:drawing>
          <wp:inline distT="0" distB="0" distL="0" distR="0" wp14:anchorId="68E7693C" wp14:editId="7A9E658A">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eastAsia="en-GB"/>
        </w:rPr>
        <w:drawing>
          <wp:anchor distT="0" distB="0" distL="114300" distR="114300" simplePos="0" relativeHeight="251646976" behindDoc="0" locked="0" layoutInCell="1" allowOverlap="1" wp14:anchorId="01C8AE20" wp14:editId="29AA4E54">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rPr>
          <w:ins w:id="832" w:author="Michael Bell" w:date="2013-05-06T17:14:00Z"/>
        </w:rPr>
      </w:pPr>
      <w:bookmarkStart w:id="833" w:name="_Toc355693041"/>
      <w:r>
        <w:lastRenderedPageBreak/>
        <w:t>Nature of the solution</w:t>
      </w:r>
      <w:bookmarkEnd w:id="833"/>
    </w:p>
    <w:p w14:paraId="59528438" w14:textId="3DE0BCF8" w:rsidR="00606909" w:rsidRDefault="00606909">
      <w:pPr>
        <w:pStyle w:val="Heading2"/>
        <w:rPr>
          <w:ins w:id="834" w:author="Michael Bell" w:date="2013-05-06T17:15:00Z"/>
        </w:rPr>
        <w:pPrChange w:id="835" w:author="Michael Bell" w:date="2013-05-06T17:15:00Z">
          <w:pPr>
            <w:pStyle w:val="Heading1"/>
          </w:pPr>
        </w:pPrChange>
      </w:pPr>
      <w:bookmarkStart w:id="836" w:name="_Toc355693042"/>
      <w:ins w:id="837" w:author="Michael Bell" w:date="2013-05-06T17:15:00Z">
        <w:r>
          <w:t>Design Objectives</w:t>
        </w:r>
        <w:bookmarkEnd w:id="836"/>
      </w:ins>
    </w:p>
    <w:p w14:paraId="73C3E979" w14:textId="2AEAB72D" w:rsidR="00606909" w:rsidRDefault="00606909">
      <w:pPr>
        <w:rPr>
          <w:ins w:id="838" w:author="Michael Bell" w:date="2013-05-06T17:15:00Z"/>
        </w:rPr>
        <w:pPrChange w:id="839" w:author="Michael Bell" w:date="2013-05-06T17:15:00Z">
          <w:pPr>
            <w:pStyle w:val="Heading1"/>
          </w:pPr>
        </w:pPrChange>
      </w:pPr>
      <w:ins w:id="840" w:author="Michael Bell" w:date="2013-05-06T17:15:00Z">
        <w:r>
          <w:t>The</w:t>
        </w:r>
      </w:ins>
      <w:ins w:id="841" w:author="Michael Bell" w:date="2013-05-06T17:22:00Z">
        <w:r>
          <w:t xml:space="preserve"> basic</w:t>
        </w:r>
      </w:ins>
      <w:ins w:id="842" w:author="Michael Bell" w:date="2013-05-06T17:15:00Z">
        <w:r>
          <w:t xml:space="preserve"> objectives for the design are:</w:t>
        </w:r>
      </w:ins>
    </w:p>
    <w:p w14:paraId="71BE533A" w14:textId="69CB8AC2" w:rsidR="00606909" w:rsidRDefault="00606909">
      <w:pPr>
        <w:pStyle w:val="ListParagraph"/>
        <w:numPr>
          <w:ilvl w:val="0"/>
          <w:numId w:val="14"/>
        </w:numPr>
        <w:rPr>
          <w:ins w:id="843" w:author="Michael Bell" w:date="2013-05-06T17:17:00Z"/>
        </w:rPr>
        <w:pPrChange w:id="844" w:author="Michael Bell" w:date="2013-05-06T17:15:00Z">
          <w:pPr>
            <w:pStyle w:val="Heading1"/>
          </w:pPr>
        </w:pPrChange>
      </w:pPr>
      <w:ins w:id="845" w:author="Michael Bell" w:date="2013-05-06T17:17:00Z">
        <w:r>
          <w:t>The device should be simple and easy to use</w:t>
        </w:r>
      </w:ins>
      <w:ins w:id="846" w:author="Michael Bell" w:date="2013-05-06T18:45:00Z">
        <w:r w:rsidR="0022505B">
          <w:t>.</w:t>
        </w:r>
      </w:ins>
    </w:p>
    <w:p w14:paraId="2DAA1D81" w14:textId="40971791" w:rsidR="00606909" w:rsidRDefault="00606909">
      <w:pPr>
        <w:pStyle w:val="ListParagraph"/>
        <w:numPr>
          <w:ilvl w:val="0"/>
          <w:numId w:val="14"/>
        </w:numPr>
        <w:rPr>
          <w:ins w:id="847" w:author="Michael Bell" w:date="2013-05-06T17:17:00Z"/>
        </w:rPr>
        <w:pPrChange w:id="848" w:author="Michael Bell" w:date="2013-05-06T17:15:00Z">
          <w:pPr>
            <w:pStyle w:val="Heading1"/>
          </w:pPr>
        </w:pPrChange>
      </w:pPr>
      <w:ins w:id="849" w:author="Michael Bell" w:date="2013-05-06T17:17:00Z">
        <w:r>
          <w:t>It should control the train according to instructions given by the user</w:t>
        </w:r>
      </w:ins>
      <w:ins w:id="850" w:author="Michael Bell" w:date="2013-05-06T18:45:00Z">
        <w:r w:rsidR="0022505B">
          <w:t>.</w:t>
        </w:r>
      </w:ins>
    </w:p>
    <w:p w14:paraId="17DB40B3" w14:textId="7F6FDD27" w:rsidR="00606909" w:rsidRDefault="00606909">
      <w:pPr>
        <w:pStyle w:val="ListParagraph"/>
        <w:numPr>
          <w:ilvl w:val="0"/>
          <w:numId w:val="14"/>
        </w:numPr>
        <w:rPr>
          <w:ins w:id="851" w:author="Michael Bell" w:date="2013-05-06T17:20:00Z"/>
        </w:rPr>
        <w:pPrChange w:id="852" w:author="Michael Bell" w:date="2013-05-06T17:15:00Z">
          <w:pPr>
            <w:pStyle w:val="Heading1"/>
          </w:pPr>
        </w:pPrChange>
      </w:pPr>
      <w:ins w:id="853" w:author="Michael Bell" w:date="2013-05-06T17:20:00Z">
        <w:r>
          <w:t>It should drive the train without needing any interference from the user</w:t>
        </w:r>
      </w:ins>
      <w:ins w:id="854" w:author="Michael Bell" w:date="2013-05-06T18:45:00Z">
        <w:r w:rsidR="0022505B">
          <w:t>.</w:t>
        </w:r>
      </w:ins>
    </w:p>
    <w:p w14:paraId="573D98B0" w14:textId="01842C50" w:rsidR="00606909" w:rsidRDefault="00606909">
      <w:pPr>
        <w:pStyle w:val="ListParagraph"/>
        <w:numPr>
          <w:ilvl w:val="0"/>
          <w:numId w:val="14"/>
        </w:numPr>
        <w:rPr>
          <w:ins w:id="855" w:author="Michael Bell" w:date="2013-05-06T17:24:00Z"/>
        </w:rPr>
        <w:pPrChange w:id="856" w:author="Michael Bell" w:date="2013-05-06T17:15:00Z">
          <w:pPr>
            <w:pStyle w:val="Heading1"/>
          </w:pPr>
        </w:pPrChange>
      </w:pPr>
      <w:ins w:id="857" w:author="Michael Bell" w:date="2013-05-06T17:24:00Z">
        <w:r>
          <w:t xml:space="preserve">It should provide a user interface </w:t>
        </w:r>
      </w:ins>
      <w:ins w:id="858" w:author="Michael Bell" w:date="2013-05-06T18:45:00Z">
        <w:r w:rsidR="0022505B">
          <w:t>consisting</w:t>
        </w:r>
      </w:ins>
      <w:ins w:id="859" w:author="Michael Bell" w:date="2013-05-06T17:24:00Z">
        <w:r>
          <w:t xml:space="preserve"> of a display and some controls</w:t>
        </w:r>
      </w:ins>
      <w:ins w:id="860" w:author="Michael Bell" w:date="2013-05-06T18:45:00Z">
        <w:r w:rsidR="0022505B">
          <w:t>.</w:t>
        </w:r>
      </w:ins>
    </w:p>
    <w:p w14:paraId="61B6A4BD" w14:textId="46A4B860" w:rsidR="00606909" w:rsidRDefault="00606909">
      <w:pPr>
        <w:pStyle w:val="ListParagraph"/>
        <w:numPr>
          <w:ilvl w:val="0"/>
          <w:numId w:val="14"/>
        </w:numPr>
        <w:rPr>
          <w:ins w:id="861" w:author="Michael Bell" w:date="2013-05-06T17:26:00Z"/>
        </w:rPr>
        <w:pPrChange w:id="862" w:author="Michael Bell" w:date="2013-05-06T17:15:00Z">
          <w:pPr>
            <w:pStyle w:val="Heading1"/>
          </w:pPr>
        </w:pPrChange>
      </w:pPr>
      <w:ins w:id="863" w:author="Michael Bell" w:date="2013-05-06T17:25:00Z">
        <w:r>
          <w:t xml:space="preserve">The code should be adaptable to </w:t>
        </w:r>
      </w:ins>
      <w:ins w:id="864" w:author="Michael Bell" w:date="2013-05-06T18:45:00Z">
        <w:r w:rsidR="0022505B">
          <w:t>different</w:t>
        </w:r>
      </w:ins>
      <w:ins w:id="865" w:author="Michael Bell" w:date="2013-05-06T17:25:00Z">
        <w:r>
          <w:t xml:space="preserve"> situations with little modification</w:t>
        </w:r>
      </w:ins>
      <w:ins w:id="866" w:author="Michael Bell" w:date="2013-05-06T18:45:00Z">
        <w:r w:rsidR="0022505B">
          <w:t>.</w:t>
        </w:r>
      </w:ins>
    </w:p>
    <w:p w14:paraId="427DB5EF" w14:textId="38422760" w:rsidR="00620F0E" w:rsidRPr="00606909" w:rsidRDefault="00620F0E">
      <w:pPr>
        <w:pStyle w:val="ListParagraph"/>
        <w:numPr>
          <w:ilvl w:val="0"/>
          <w:numId w:val="14"/>
        </w:numPr>
        <w:rPr>
          <w:rPrChange w:id="867" w:author="Michael Bell" w:date="2013-05-06T17:15:00Z">
            <w:rPr/>
          </w:rPrChange>
        </w:rPr>
        <w:pPrChange w:id="868" w:author="Michael Bell" w:date="2013-05-06T17:15:00Z">
          <w:pPr>
            <w:pStyle w:val="Heading1"/>
          </w:pPr>
        </w:pPrChange>
      </w:pPr>
      <w:ins w:id="869" w:author="Michael Bell" w:date="2013-05-06T17:26:00Z">
        <w:r>
          <w:t xml:space="preserve">The user should not have to </w:t>
        </w:r>
      </w:ins>
      <w:ins w:id="870" w:author="Michael Bell" w:date="2013-05-06T18:45:00Z">
        <w:r w:rsidR="0022505B">
          <w:t>manually</w:t>
        </w:r>
      </w:ins>
      <w:ins w:id="871" w:author="Michael Bell" w:date="2013-05-06T17:26:00Z">
        <w:r>
          <w:t xml:space="preserve"> control the train</w:t>
        </w:r>
      </w:ins>
      <w:ins w:id="872" w:author="Michael Bell" w:date="2013-05-06T18:45:00Z">
        <w:r w:rsidR="0022505B">
          <w:t>.</w:t>
        </w:r>
      </w:ins>
    </w:p>
    <w:p w14:paraId="0FD2FED1" w14:textId="77777777" w:rsidR="00951F76" w:rsidRDefault="00951F76" w:rsidP="00951F76">
      <w:pPr>
        <w:pStyle w:val="Heading2"/>
      </w:pPr>
      <w:bookmarkStart w:id="873" w:name="_Toc355693043"/>
      <w:r>
        <w:t>Hardware</w:t>
      </w:r>
      <w:bookmarkEnd w:id="873"/>
    </w:p>
    <w:p w14:paraId="08C8483C" w14:textId="77777777" w:rsidR="0022505B" w:rsidRPr="00951F76" w:rsidRDefault="0022505B" w:rsidP="0022505B">
      <w:pPr>
        <w:pStyle w:val="Heading3"/>
        <w:rPr>
          <w:ins w:id="874" w:author="Michael Bell" w:date="2013-05-06T18:46:00Z"/>
        </w:rPr>
      </w:pPr>
      <w:bookmarkStart w:id="875" w:name="_Toc355693044"/>
      <w:ins w:id="876" w:author="Michael Bell" w:date="2013-05-06T18:46:00Z">
        <w:r>
          <w:t>Prototyping board</w:t>
        </w:r>
        <w:bookmarkEnd w:id="875"/>
      </w:ins>
    </w:p>
    <w:p w14:paraId="2C86627B" w14:textId="395B90A1" w:rsidR="00951F76" w:rsidRPr="00951F76" w:rsidDel="0022505B" w:rsidRDefault="00951F76" w:rsidP="00951F76">
      <w:pPr>
        <w:pStyle w:val="Heading3"/>
        <w:rPr>
          <w:del w:id="877" w:author="Michael Bell" w:date="2013-05-06T18:46:00Z"/>
        </w:rPr>
      </w:pPr>
      <w:del w:id="878" w:author="Michael Bell" w:date="2013-05-06T18:46:00Z">
        <w:r w:rsidDel="0022505B">
          <w:delText>Prototypeing board</w:delText>
        </w:r>
      </w:del>
    </w:p>
    <w:p w14:paraId="0E6811DC" w14:textId="54D970F3" w:rsidR="0022505B" w:rsidRDefault="0022505B" w:rsidP="0022505B">
      <w:pPr>
        <w:rPr>
          <w:ins w:id="879" w:author="Michael Bell" w:date="2013-05-06T18:46:00Z"/>
        </w:rPr>
      </w:pPr>
      <w:ins w:id="880" w:author="Michael Bell" w:date="2013-05-06T18:46:00Z">
        <w:r>
          <w:rPr>
            <w:noProof/>
            <w:lang w:eastAsia="en-GB"/>
          </w:rPr>
          <w:drawing>
            <wp:anchor distT="0" distB="0" distL="114300" distR="114300" simplePos="0" relativeHeight="251673600" behindDoc="1" locked="0" layoutInCell="1" allowOverlap="1" wp14:anchorId="62B22104" wp14:editId="7F9A130A">
              <wp:simplePos x="0" y="0"/>
              <wp:positionH relativeFrom="column">
                <wp:posOffset>-7366</wp:posOffset>
              </wp:positionH>
              <wp:positionV relativeFrom="paragraph">
                <wp:posOffset>24003</wp:posOffset>
              </wp:positionV>
              <wp:extent cx="2210689" cy="1874647"/>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53" name="Picture 53"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 xml:space="preserve">The design process began with choosing a prototyping board to use, I chose the </w:t>
        </w:r>
        <w:proofErr w:type="spellStart"/>
        <w:r>
          <w:t>Arduino</w:t>
        </w:r>
        <w:proofErr w:type="spellEnd"/>
        <w:r>
          <w:t xml:space="preserve"> Leonardo, depicted here.</w:t>
        </w:r>
      </w:ins>
    </w:p>
    <w:p w14:paraId="4981DDB8" w14:textId="77777777" w:rsidR="0022505B" w:rsidRDefault="0022505B" w:rsidP="0022505B">
      <w:pPr>
        <w:rPr>
          <w:ins w:id="881" w:author="Michael Bell" w:date="2013-05-06T18:46:00Z"/>
        </w:rPr>
      </w:pPr>
      <w:ins w:id="882" w:author="Michael Bell" w:date="2013-05-06T18:46:00Z">
        <w:r>
          <w:t xml:space="preserve">This particular model (the Leonardo) is the first </w:t>
        </w:r>
        <w:proofErr w:type="spellStart"/>
        <w:r>
          <w:t>Arduino</w:t>
        </w:r>
        <w:proofErr w:type="spellEnd"/>
        <w:r>
          <w:t xml:space="preserve"> board to integrate the main processing and the USB processing onto one chip. It is just as effective as the other boards but a bit cheaper.</w:t>
        </w:r>
      </w:ins>
    </w:p>
    <w:p w14:paraId="1623A98C" w14:textId="15247F97" w:rsidR="0022505B" w:rsidRDefault="0022505B" w:rsidP="0022505B">
      <w:pPr>
        <w:rPr>
          <w:ins w:id="883" w:author="Michael Bell" w:date="2013-05-06T18:46:00Z"/>
          <w:noProof/>
          <w:lang w:eastAsia="en-GB"/>
        </w:rPr>
      </w:pPr>
      <w:ins w:id="884" w:author="Michael Bell" w:date="2013-05-06T18:46:00Z">
        <w:r>
          <w:rPr>
            <w:noProof/>
            <w:lang w:eastAsia="en-GB"/>
          </w:rPr>
          <w:drawing>
            <wp:anchor distT="0" distB="0" distL="114300" distR="114300" simplePos="0" relativeHeight="251674624" behindDoc="1" locked="0" layoutInCell="1" allowOverlap="1" wp14:anchorId="66A977DC" wp14:editId="5103AD84">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l="32341" t="14462" r="32285" b="12245"/>
                      <a:stretch>
                        <a:fillRect/>
                      </a:stretch>
                    </pic:blipFill>
                    <pic:spPr bwMode="auto">
                      <a:xfrm>
                        <a:off x="0" y="0"/>
                        <a:ext cx="2088515" cy="2433320"/>
                      </a:xfrm>
                      <a:prstGeom prst="rect">
                        <a:avLst/>
                      </a:prstGeom>
                      <a:noFill/>
                    </pic:spPr>
                  </pic:pic>
                </a:graphicData>
              </a:graphic>
              <wp14:sizeRelH relativeFrom="page">
                <wp14:pctWidth>0</wp14:pctWidth>
              </wp14:sizeRelH>
              <wp14:sizeRelV relativeFrom="page">
                <wp14:pctHeight>0</wp14:pctHeight>
              </wp14:sizeRelV>
            </wp:anchor>
          </w:drawing>
        </w:r>
        <w:r>
          <w:t>The idea behind getting a prototyping board is that it can easily be programmed</w:t>
        </w:r>
        <w:r w:rsidRPr="007E4E59">
          <w:rPr>
            <w:noProof/>
            <w:lang w:eastAsia="en-GB"/>
          </w:rPr>
          <w:t xml:space="preserve"> </w:t>
        </w:r>
        <w:r>
          <w:rPr>
            <w:noProof/>
            <w:lang w:eastAsia="en-GB"/>
          </w:rPr>
          <w:t>to control the train (with the addition of the motor shield) which I will cover later.</w:t>
        </w:r>
      </w:ins>
    </w:p>
    <w:p w14:paraId="712C2132" w14:textId="77777777" w:rsidR="0022505B" w:rsidRDefault="0022505B" w:rsidP="0022505B">
      <w:pPr>
        <w:rPr>
          <w:ins w:id="885" w:author="Michael Bell" w:date="2013-05-06T18:46:00Z"/>
          <w:noProof/>
          <w:lang w:eastAsia="en-GB"/>
        </w:rPr>
      </w:pPr>
      <w:ins w:id="886" w:author="Michael Bell" w:date="2013-05-06T18:46:00Z">
        <w:r>
          <w:rPr>
            <w:noProof/>
            <w:lang w:eastAsia="en-GB"/>
          </w:rPr>
          <w:t>It also has digital inputs which can be used to receive information about the location of the train and send information to relays controling the points.</w:t>
        </w:r>
      </w:ins>
    </w:p>
    <w:p w14:paraId="450263FD" w14:textId="77777777" w:rsidR="0022505B" w:rsidRDefault="0022505B" w:rsidP="0022505B">
      <w:pPr>
        <w:rPr>
          <w:ins w:id="887" w:author="Michael Bell" w:date="2013-05-06T18:46:00Z"/>
          <w:noProof/>
          <w:lang w:eastAsia="en-GB"/>
        </w:rPr>
      </w:pPr>
      <w:ins w:id="888" w:author="Michael Bell" w:date="2013-05-06T18:46:00Z">
        <w:r>
          <w:rPr>
            <w:noProof/>
            <w:lang w:eastAsia="en-GB"/>
          </w:rPr>
          <w:t>Arduino uses an easy to grasp language and writing environment (depicted here) based on processing which was a beginners’ language created at MIT.</w:t>
        </w:r>
      </w:ins>
    </w:p>
    <w:p w14:paraId="3A7CD842" w14:textId="534719D4" w:rsidR="007E4E59" w:rsidDel="0022505B" w:rsidRDefault="00951F76">
      <w:pPr>
        <w:rPr>
          <w:del w:id="889" w:author="Michael Bell" w:date="2013-05-06T18:46:00Z"/>
        </w:rPr>
      </w:pPr>
      <w:del w:id="890" w:author="Michael Bell" w:date="2013-05-06T18:46:00Z">
        <w:r w:rsidDel="0022505B">
          <w:rPr>
            <w:noProof/>
            <w:lang w:eastAsia="en-GB"/>
          </w:rPr>
          <w:drawing>
            <wp:anchor distT="0" distB="0" distL="114300" distR="114300" simplePos="0" relativeHeight="251638272" behindDoc="1" locked="0" layoutInCell="1" allowOverlap="1" wp14:anchorId="40486774" wp14:editId="058BB54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rsidDel="0022505B">
          <w:delText xml:space="preserve">The design process began with choosing a </w:delText>
        </w:r>
        <w:r w:rsidR="002479A1" w:rsidDel="0022505B">
          <w:delText>prototyping</w:delText>
        </w:r>
        <w:r w:rsidR="00EB5458" w:rsidDel="0022505B">
          <w:delText xml:space="preserve"> board to use, I chose the Arduino Leonardo, </w:delText>
        </w:r>
        <w:r w:rsidR="007E4E59" w:rsidDel="0022505B">
          <w:delText>depicted here.</w:delText>
        </w:r>
      </w:del>
    </w:p>
    <w:p w14:paraId="62813211" w14:textId="6A059D55" w:rsidR="00183053" w:rsidDel="0022505B" w:rsidRDefault="007E4E59">
      <w:pPr>
        <w:rPr>
          <w:del w:id="891" w:author="Michael Bell" w:date="2013-05-06T18:46:00Z"/>
        </w:rPr>
      </w:pPr>
      <w:del w:id="892" w:author="Michael Bell" w:date="2013-05-06T18:46:00Z">
        <w:r w:rsidDel="0022505B">
          <w:delText xml:space="preserve">This particular </w:delText>
        </w:r>
        <w:r w:rsidR="002479A1" w:rsidDel="0022505B">
          <w:delText>model</w:delText>
        </w:r>
        <w:r w:rsidDel="0022505B">
          <w:delText xml:space="preserve"> (the Leonardo) is the first Arduino board to integrate the main processing and the </w:delText>
        </w:r>
        <w:r w:rsidR="002479A1" w:rsidDel="0022505B">
          <w:delText>USB</w:delText>
        </w:r>
        <w:r w:rsidDel="0022505B">
          <w:delText xml:space="preserve"> processing onto one chip, it is just as effective as the other boards but a bit </w:delText>
        </w:r>
        <w:r w:rsidR="002479A1" w:rsidDel="0022505B">
          <w:delText>cheaper</w:delText>
        </w:r>
      </w:del>
    </w:p>
    <w:p w14:paraId="116AAB11" w14:textId="4841D2F2" w:rsidR="007E4E59" w:rsidDel="0022505B" w:rsidRDefault="00963C06">
      <w:pPr>
        <w:rPr>
          <w:del w:id="893" w:author="Michael Bell" w:date="2013-05-06T18:46:00Z"/>
          <w:noProof/>
          <w:lang w:eastAsia="en-GB"/>
        </w:rPr>
      </w:pPr>
      <w:del w:id="894" w:author="Michael Bell" w:date="2013-05-06T18:46:00Z">
        <w:r w:rsidDel="0022505B">
          <w:rPr>
            <w:noProof/>
            <w:lang w:eastAsia="en-GB"/>
          </w:rPr>
          <w:drawing>
            <wp:anchor distT="0" distB="0" distL="114300" distR="114300" simplePos="0" relativeHeight="251639296" behindDoc="1" locked="0" layoutInCell="1" allowOverlap="1" wp14:anchorId="35445A58" wp14:editId="5BB60037">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rsidDel="0022505B">
          <w:delText xml:space="preserve">The idea behind getting a </w:delText>
        </w:r>
        <w:r w:rsidR="002479A1" w:rsidDel="0022505B">
          <w:delText>prototyping</w:delText>
        </w:r>
        <w:r w:rsidR="00183053" w:rsidDel="0022505B">
          <w:delText xml:space="preserve"> board is that it can easily be programmed</w:delText>
        </w:r>
        <w:r w:rsidR="007E4E59" w:rsidRPr="007E4E59" w:rsidDel="0022505B">
          <w:rPr>
            <w:noProof/>
            <w:lang w:eastAsia="en-GB"/>
          </w:rPr>
          <w:delText xml:space="preserve"> </w:delText>
        </w:r>
        <w:r w:rsidR="00183053" w:rsidDel="0022505B">
          <w:rPr>
            <w:noProof/>
            <w:lang w:eastAsia="en-GB"/>
          </w:rPr>
          <w:delText>to control the train (with the adition of the motor sheild) which I will cover later</w:delText>
        </w:r>
      </w:del>
    </w:p>
    <w:p w14:paraId="44316C70" w14:textId="47CDFD77" w:rsidR="00183053" w:rsidDel="0022505B" w:rsidRDefault="00183053">
      <w:pPr>
        <w:rPr>
          <w:del w:id="895" w:author="Michael Bell" w:date="2013-05-06T18:46:00Z"/>
          <w:noProof/>
          <w:lang w:eastAsia="en-GB"/>
        </w:rPr>
      </w:pPr>
      <w:del w:id="896" w:author="Michael Bell" w:date="2013-05-06T18:46:00Z">
        <w:r w:rsidDel="0022505B">
          <w:rPr>
            <w:noProof/>
            <w:lang w:eastAsia="en-GB"/>
          </w:rPr>
          <w:delText>It also has digital imputs which can be used to receive information about the location of the train</w:delText>
        </w:r>
        <w:r w:rsidR="00963C06" w:rsidDel="0022505B">
          <w:rPr>
            <w:noProof/>
            <w:lang w:eastAsia="en-GB"/>
          </w:rPr>
          <w:delText xml:space="preserve"> and send information to relays controling the points</w:delText>
        </w:r>
      </w:del>
    </w:p>
    <w:p w14:paraId="3719E68B" w14:textId="3D939B1B" w:rsidR="00963C06" w:rsidDel="0022505B" w:rsidRDefault="00963C06">
      <w:pPr>
        <w:rPr>
          <w:del w:id="897" w:author="Michael Bell" w:date="2013-05-06T18:46:00Z"/>
          <w:noProof/>
          <w:lang w:eastAsia="en-GB"/>
        </w:rPr>
      </w:pPr>
      <w:del w:id="898" w:author="Michael Bell" w:date="2013-05-06T18:46:00Z">
        <w:r w:rsidDel="0022505B">
          <w:rPr>
            <w:noProof/>
            <w:lang w:eastAsia="en-GB"/>
          </w:rPr>
          <w:delText>Arduino uses an easy to grasp language and writing environment (depicted here) based on processing which was a beginners language created at MIT</w:delText>
        </w:r>
      </w:del>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530B8990" w14:textId="77777777" w:rsidR="0022505B" w:rsidRDefault="0022505B" w:rsidP="0022505B">
      <w:pPr>
        <w:pStyle w:val="Heading3"/>
        <w:rPr>
          <w:ins w:id="899" w:author="Michael Bell" w:date="2013-05-06T18:46:00Z"/>
        </w:rPr>
      </w:pPr>
      <w:bookmarkStart w:id="900" w:name="_Toc355693045"/>
      <w:ins w:id="901" w:author="Michael Bell" w:date="2013-05-06T18:46:00Z">
        <w:r>
          <w:t>Motor Control Board</w:t>
        </w:r>
        <w:bookmarkEnd w:id="900"/>
      </w:ins>
    </w:p>
    <w:p w14:paraId="33D68830" w14:textId="77777777" w:rsidR="0022505B" w:rsidRDefault="0022505B" w:rsidP="0022505B">
      <w:pPr>
        <w:rPr>
          <w:ins w:id="902" w:author="Michael Bell" w:date="2013-05-06T18:46:00Z"/>
        </w:rPr>
      </w:pPr>
      <w:ins w:id="903" w:author="Michael Bell" w:date="2013-05-06T18:46:00Z">
        <w:r>
          <w:t xml:space="preserve">As well as the </w:t>
        </w:r>
        <w:proofErr w:type="spellStart"/>
        <w:r>
          <w:t>Arduino</w:t>
        </w:r>
        <w:proofErr w:type="spellEnd"/>
        <w:r>
          <w:t xml:space="preserve"> board an additional piece of hardware is required to output to the motor as the </w:t>
        </w:r>
        <w:proofErr w:type="spellStart"/>
        <w:r>
          <w:t>Arduino</w:t>
        </w:r>
        <w:proofErr w:type="spellEnd"/>
        <w:r>
          <w:t xml:space="preserve"> board has no analogue outputs and can only go up to a potential difference of 9V which is not enough to power the train at its maximum speed (12V).</w:t>
        </w:r>
      </w:ins>
    </w:p>
    <w:p w14:paraId="483356E1" w14:textId="4D46200C" w:rsidR="0022505B" w:rsidRDefault="0022505B" w:rsidP="0022505B">
      <w:pPr>
        <w:rPr>
          <w:ins w:id="904" w:author="Michael Bell" w:date="2013-05-06T18:46:00Z"/>
        </w:rPr>
      </w:pPr>
      <w:ins w:id="905" w:author="Michael Bell" w:date="2013-05-06T18:46:00Z">
        <w:r>
          <w:rPr>
            <w:noProof/>
            <w:lang w:eastAsia="en-GB"/>
          </w:rPr>
          <w:lastRenderedPageBreak/>
          <w:drawing>
            <wp:anchor distT="0" distB="0" distL="114300" distR="114300" simplePos="0" relativeHeight="251676672" behindDoc="1" locked="0" layoutInCell="1" allowOverlap="1" wp14:anchorId="55839421" wp14:editId="0C0F97FB">
              <wp:simplePos x="0" y="0"/>
              <wp:positionH relativeFrom="column">
                <wp:posOffset>0</wp:posOffset>
              </wp:positionH>
              <wp:positionV relativeFrom="paragraph">
                <wp:posOffset>93853</wp:posOffset>
              </wp:positionV>
              <wp:extent cx="2012696" cy="1433830"/>
              <wp:effectExtent l="0" t="0" r="6985" b="0"/>
              <wp:wrapTight wrapText="bothSides">
                <wp:wrapPolygon edited="0">
                  <wp:start x="818" y="0"/>
                  <wp:lineTo x="0" y="574"/>
                  <wp:lineTo x="0" y="20950"/>
                  <wp:lineTo x="818" y="21236"/>
                  <wp:lineTo x="20653" y="21236"/>
                  <wp:lineTo x="21470" y="20950"/>
                  <wp:lineTo x="21470" y="574"/>
                  <wp:lineTo x="20653" y="0"/>
                  <wp:lineTo x="818" y="0"/>
                </wp:wrapPolygon>
              </wp:wrapTight>
              <wp:docPr id="54" name="Picture 54"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blip>
                      <a:srcRect l="10396" t="37421" r="61634" b="35921"/>
                      <a:stretch/>
                    </pic:blipFill>
                    <pic:spPr bwMode="auto">
                      <a:xfrm>
                        <a:off x="0" y="0"/>
                        <a:ext cx="2012315" cy="14338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ins>
    </w:p>
    <w:p w14:paraId="7498CD7A" w14:textId="77777777" w:rsidR="0022505B" w:rsidRDefault="0022505B" w:rsidP="0022505B">
      <w:pPr>
        <w:rPr>
          <w:ins w:id="906" w:author="Michael Bell" w:date="2013-05-06T18:46:00Z"/>
        </w:rPr>
      </w:pPr>
      <w:ins w:id="907" w:author="Michael Bell" w:date="2013-05-06T18:46:00Z">
        <w:r>
          <w:t>What it consists of is an input voltage terminal and two analogue motor outputs that can control the output voltage, direction and apply eddy current braking by opening a switch between the terminals.</w:t>
        </w:r>
      </w:ins>
    </w:p>
    <w:p w14:paraId="293CF2D9" w14:textId="22EF57E4" w:rsidR="00951F76" w:rsidDel="0022505B" w:rsidRDefault="00951F76" w:rsidP="00951F76">
      <w:pPr>
        <w:pStyle w:val="Heading3"/>
        <w:rPr>
          <w:del w:id="908" w:author="Michael Bell" w:date="2013-05-06T18:46:00Z"/>
        </w:rPr>
      </w:pPr>
      <w:del w:id="909" w:author="Michael Bell" w:date="2013-05-06T18:46:00Z">
        <w:r w:rsidDel="0022505B">
          <w:delText>Motor Control Board</w:delText>
        </w:r>
      </w:del>
    </w:p>
    <w:p w14:paraId="223D2DD9" w14:textId="202DAE54" w:rsidR="00963C06" w:rsidDel="0022505B" w:rsidRDefault="00963C06">
      <w:pPr>
        <w:rPr>
          <w:del w:id="910" w:author="Michael Bell" w:date="2013-05-06T18:46:00Z"/>
        </w:rPr>
      </w:pPr>
      <w:del w:id="911" w:author="Michael Bell" w:date="2013-05-06T18:46:00Z">
        <w:r w:rsidDel="0022505B">
          <w:delText xml:space="preserve">As well as the </w:delText>
        </w:r>
        <w:r w:rsidR="002479A1" w:rsidDel="0022505B">
          <w:delText>Arduino</w:delText>
        </w:r>
        <w:r w:rsidDel="0022505B">
          <w:delText xml:space="preserve"> board an additional piece of hardware is required to output to the motor</w:delText>
        </w:r>
        <w:r w:rsidR="000A1A18" w:rsidDel="0022505B">
          <w:delText xml:space="preserve"> as the </w:delText>
        </w:r>
        <w:r w:rsidR="002479A1" w:rsidDel="0022505B">
          <w:delText>Arduino</w:delText>
        </w:r>
        <w:r w:rsidR="000A1A18" w:rsidDel="0022505B">
          <w:delText xml:space="preserve"> board has no analogue outputs and can only go up to a potential difference of 9V which is not enough to power the train at its maximum speed (12V).</w:delText>
        </w:r>
      </w:del>
    </w:p>
    <w:p w14:paraId="2014AE75" w14:textId="076BB855" w:rsidR="000A1A18" w:rsidDel="0022505B" w:rsidRDefault="000A1A18">
      <w:pPr>
        <w:rPr>
          <w:del w:id="912" w:author="Michael Bell" w:date="2013-05-06T18:46:00Z"/>
        </w:rPr>
      </w:pPr>
      <w:del w:id="913" w:author="Michael Bell" w:date="2013-05-06T18:46:00Z">
        <w:r w:rsidDel="0022505B">
          <w:rPr>
            <w:noProof/>
            <w:lang w:eastAsia="en-GB"/>
          </w:rPr>
          <w:drawing>
            <wp:anchor distT="0" distB="0" distL="114300" distR="114300" simplePos="0" relativeHeight="251640320" behindDoc="1" locked="0" layoutInCell="1" allowOverlap="1" wp14:anchorId="3D172846" wp14:editId="70332A40">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Del="0022505B">
          <w:delText>There was only one clear choice for this, the Arduino motor shield (depicted here)</w:delText>
        </w:r>
      </w:del>
    </w:p>
    <w:p w14:paraId="54758310" w14:textId="3B7E0364" w:rsidR="000A1A18" w:rsidDel="0022505B" w:rsidRDefault="000A1A18">
      <w:pPr>
        <w:rPr>
          <w:del w:id="914" w:author="Michael Bell" w:date="2013-05-06T18:46:00Z"/>
        </w:rPr>
      </w:pPr>
      <w:del w:id="915" w:author="Michael Bell" w:date="2013-05-06T18:46:00Z">
        <w:r w:rsidDel="0022505B">
          <w:delText xml:space="preserve">What it </w:delText>
        </w:r>
        <w:r w:rsidR="002479A1" w:rsidDel="0022505B">
          <w:delText>consists</w:delText>
        </w:r>
        <w:r w:rsidDel="0022505B">
          <w:delText xml:space="preserve"> of is an </w:delText>
        </w:r>
        <w:r w:rsidR="002479A1" w:rsidDel="0022505B">
          <w:delText>impute</w:delText>
        </w:r>
        <w:r w:rsidDel="0022505B">
          <w:delText xml:space="preserve"> voltage terminal and two analogue motor outputs that can control the output voltage, direction and apply </w:delText>
        </w:r>
        <w:r w:rsidR="002479A1" w:rsidDel="0022505B">
          <w:delText>Eddie</w:delText>
        </w:r>
        <w:r w:rsidDel="0022505B">
          <w:delText xml:space="preserve"> current </w:delText>
        </w:r>
        <w:r w:rsidR="002479A1" w:rsidDel="0022505B">
          <w:delText>breaking</w:delText>
        </w:r>
        <w:r w:rsidDel="0022505B">
          <w:delText xml:space="preserve"> by opening a switch between the terminals.</w:delText>
        </w:r>
      </w:del>
    </w:p>
    <w:p w14:paraId="3B31DE5F" w14:textId="21A1C15B" w:rsidR="000A1A18" w:rsidDel="0022505B" w:rsidRDefault="000A1A18">
      <w:pPr>
        <w:rPr>
          <w:del w:id="916" w:author="Michael Bell" w:date="2013-05-06T18:46:00Z"/>
        </w:rPr>
      </w:pPr>
      <w:del w:id="917" w:author="Michael Bell" w:date="2013-05-06T18:46:00Z">
        <w:r w:rsidDel="0022505B">
          <w:delText xml:space="preserve">It is also very easy to use as it simply slots into the top of the </w:delText>
        </w:r>
        <w:r w:rsidR="002479A1" w:rsidDel="0022505B">
          <w:delText>Arduino</w:delText>
        </w:r>
        <w:r w:rsidDel="0022505B">
          <w:delText xml:space="preserve"> board</w:delText>
        </w:r>
        <w:r w:rsidR="009A164C" w:rsidDel="0022505B">
          <w:delText xml:space="preserve"> and can be controlled simply by writing to certain pins on the </w:delText>
        </w:r>
        <w:r w:rsidR="002479A1" w:rsidDel="0022505B">
          <w:delText>Arduino</w:delText>
        </w:r>
        <w:r w:rsidR="009A164C" w:rsidDel="0022505B">
          <w:delText xml:space="preserve"> board</w:delText>
        </w:r>
      </w:del>
    </w:p>
    <w:p w14:paraId="032CA906" w14:textId="77777777" w:rsidR="009A164C" w:rsidRDefault="009A164C"/>
    <w:p w14:paraId="13BE8E7A" w14:textId="77777777" w:rsidR="0022505B" w:rsidRDefault="0022505B" w:rsidP="0022505B">
      <w:pPr>
        <w:pStyle w:val="Heading3"/>
        <w:rPr>
          <w:ins w:id="918" w:author="Michael Bell" w:date="2013-05-06T18:46:00Z"/>
        </w:rPr>
      </w:pPr>
      <w:bookmarkStart w:id="919" w:name="_Toc355693046"/>
      <w:ins w:id="920" w:author="Michael Bell" w:date="2013-05-06T18:46:00Z">
        <w:r>
          <w:t>output display</w:t>
        </w:r>
        <w:bookmarkEnd w:id="919"/>
      </w:ins>
    </w:p>
    <w:p w14:paraId="06CF9E2D" w14:textId="4A2A82CB" w:rsidR="0022505B" w:rsidRDefault="0022505B" w:rsidP="0022505B">
      <w:pPr>
        <w:rPr>
          <w:ins w:id="921" w:author="Michael Bell" w:date="2013-05-06T18:46:00Z"/>
        </w:rPr>
      </w:pPr>
      <w:ins w:id="922" w:author="Michael Bell" w:date="2013-05-06T18:46:00Z">
        <w:r>
          <w:rPr>
            <w:noProof/>
            <w:lang w:eastAsia="en-GB"/>
          </w:rPr>
          <w:drawing>
            <wp:anchor distT="0" distB="0" distL="114300" distR="114300" simplePos="0" relativeHeight="251678720" behindDoc="1" locked="0" layoutInCell="1" allowOverlap="1" wp14:anchorId="339C4351" wp14:editId="034A083B">
              <wp:simplePos x="0" y="0"/>
              <wp:positionH relativeFrom="column">
                <wp:posOffset>-14605</wp:posOffset>
              </wp:positionH>
              <wp:positionV relativeFrom="paragraph">
                <wp:posOffset>24003</wp:posOffset>
              </wp:positionV>
              <wp:extent cx="2282317" cy="1548511"/>
              <wp:effectExtent l="0" t="0" r="3810" b="0"/>
              <wp:wrapTight wrapText="bothSides">
                <wp:wrapPolygon edited="0">
                  <wp:start x="721" y="0"/>
                  <wp:lineTo x="0" y="532"/>
                  <wp:lineTo x="0" y="20998"/>
                  <wp:lineTo x="721" y="21263"/>
                  <wp:lineTo x="20735" y="21263"/>
                  <wp:lineTo x="21456" y="20998"/>
                  <wp:lineTo x="21456" y="532"/>
                  <wp:lineTo x="20735" y="0"/>
                  <wp:lineTo x="721" y="0"/>
                </wp:wrapPolygon>
              </wp:wrapTight>
              <wp:docPr id="56" name="Picture 56" descr="C:\Users\mbell\Documents\school\Upper Sixth\computing\Computing Project\pictures\motor testing\Photo 20-11-2012 10 43 3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blip>
                      <a:srcRect l="38243" t="37421" r="31312" b="34927"/>
                      <a:stretch/>
                    </pic:blipFill>
                    <pic:spPr bwMode="auto">
                      <a:xfrm>
                        <a:off x="0" y="0"/>
                        <a:ext cx="2282190" cy="154813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 xml:space="preserve">The final piece of hardware I needed to decide on was some sort of output. In the end I settled on the </w:t>
        </w:r>
        <w:proofErr w:type="spellStart"/>
        <w:r>
          <w:t>Fretronics</w:t>
        </w:r>
        <w:proofErr w:type="spellEnd"/>
        <w:r>
          <w:t xml:space="preserve"> LCD Shield. There were many LCD systems out there but this one stood out for several reasons:</w:t>
        </w:r>
      </w:ins>
    </w:p>
    <w:p w14:paraId="65F3CE61" w14:textId="77777777" w:rsidR="0022505B" w:rsidRDefault="0022505B" w:rsidP="0022505B">
      <w:pPr>
        <w:rPr>
          <w:ins w:id="923" w:author="Michael Bell" w:date="2013-05-06T18:46:00Z"/>
        </w:rPr>
      </w:pPr>
      <w:ins w:id="924" w:author="Michael Bell" w:date="2013-05-06T18:46:00Z">
        <w:r>
          <w:t xml:space="preserve">First off, it easily slots into the top of the motor shield, when the motor shield is slotted into the </w:t>
        </w:r>
        <w:proofErr w:type="spellStart"/>
        <w:r>
          <w:t>Arduino</w:t>
        </w:r>
        <w:proofErr w:type="spellEnd"/>
        <w:r>
          <w:t xml:space="preserve"> board and interfacing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ins>
    </w:p>
    <w:p w14:paraId="55415B9E" w14:textId="77777777" w:rsidR="0022505B" w:rsidRDefault="0022505B" w:rsidP="0022505B">
      <w:pPr>
        <w:rPr>
          <w:ins w:id="925" w:author="Michael Bell" w:date="2013-05-06T18:46:00Z"/>
        </w:rPr>
      </w:pPr>
      <w:ins w:id="926" w:author="Michael Bell" w:date="2013-05-06T18:46:00Z">
        <w:r>
          <w:t xml:space="preserve">Secondly, it has a backlight in a nice shade of blue which makes the display easy to read (the brightness of the backlight can even be controlled by the </w:t>
        </w:r>
        <w:proofErr w:type="spellStart"/>
        <w:r>
          <w:t>Arduino</w:t>
        </w:r>
        <w:proofErr w:type="spellEnd"/>
        <w:r>
          <w:t xml:space="preserve"> board).</w:t>
        </w:r>
      </w:ins>
    </w:p>
    <w:p w14:paraId="4764AA51" w14:textId="279A4C4C" w:rsidR="0022505B" w:rsidRDefault="0022505B" w:rsidP="0022505B">
      <w:pPr>
        <w:rPr>
          <w:ins w:id="927" w:author="Michael Bell" w:date="2013-05-06T18:46:00Z"/>
        </w:rPr>
      </w:pPr>
      <w:ins w:id="928" w:author="Michael Bell" w:date="2013-05-06T18:46:00Z">
        <w:r>
          <w:rPr>
            <w:noProof/>
            <w:lang w:eastAsia="en-GB"/>
          </w:rPr>
          <w:drawing>
            <wp:anchor distT="0" distB="0" distL="114300" distR="114300" simplePos="0" relativeHeight="251679744" behindDoc="1" locked="0" layoutInCell="1" allowOverlap="1" wp14:anchorId="0CCF467B" wp14:editId="7069D842">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Thirdly the LCD shield has 5 buttons on it (up, down, left, right and select) which can be used to tab through a menu system to highlight and select items. In this case it also uses a clever resistor network (shown here) which means that rather than taking up 5 digital pins the buttons only take up one analogue pin by outputting a different voltage depending on which button is pressed.</w:t>
        </w:r>
      </w:ins>
    </w:p>
    <w:p w14:paraId="635CFBBB" w14:textId="6B9D7C83" w:rsidR="00951F76" w:rsidDel="0022505B" w:rsidRDefault="00951F76" w:rsidP="00951F76">
      <w:pPr>
        <w:pStyle w:val="Heading3"/>
        <w:rPr>
          <w:del w:id="929" w:author="Michael Bell" w:date="2013-05-06T18:46:00Z"/>
        </w:rPr>
      </w:pPr>
      <w:del w:id="930" w:author="Michael Bell" w:date="2013-05-06T18:46:00Z">
        <w:r w:rsidDel="0022505B">
          <w:delText>output display</w:delText>
        </w:r>
      </w:del>
    </w:p>
    <w:p w14:paraId="013229C1" w14:textId="70250EC2" w:rsidR="00951F76" w:rsidDel="0022505B" w:rsidRDefault="00951F76" w:rsidP="00951F76">
      <w:pPr>
        <w:rPr>
          <w:del w:id="931" w:author="Michael Bell" w:date="2013-05-06T18:46:00Z"/>
        </w:rPr>
      </w:pPr>
      <w:del w:id="932" w:author="Michael Bell" w:date="2013-05-06T18:46:00Z">
        <w:r w:rsidDel="0022505B">
          <w:rPr>
            <w:noProof/>
            <w:lang w:eastAsia="en-GB"/>
          </w:rPr>
          <w:drawing>
            <wp:anchor distT="0" distB="0" distL="114300" distR="114300" simplePos="0" relativeHeight="251641344" behindDoc="1" locked="0" layoutInCell="1" allowOverlap="1" wp14:anchorId="4EAE48B5" wp14:editId="75E8C525">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rsidDel="0022505B">
          <w:delText xml:space="preserve">The final piece of hardware I needed to decide on was some sort of output, in the end I settled on the Fretronics LCD </w:delText>
        </w:r>
        <w:r w:rsidR="002479A1" w:rsidDel="0022505B">
          <w:delText>Shield</w:delText>
        </w:r>
        <w:r w:rsidDel="0022505B">
          <w:delText xml:space="preserve">, there </w:delText>
        </w:r>
        <w:r w:rsidR="002479A1" w:rsidDel="0022505B">
          <w:delText>were</w:delText>
        </w:r>
        <w:r w:rsidDel="0022505B">
          <w:delText xml:space="preserve"> many </w:delText>
        </w:r>
        <w:r w:rsidR="002479A1" w:rsidDel="0022505B">
          <w:delText>LCD</w:delText>
        </w:r>
        <w:r w:rsidDel="0022505B">
          <w:delText xml:space="preserve"> systems out there but this one stood out for several reasons.</w:delText>
        </w:r>
      </w:del>
    </w:p>
    <w:p w14:paraId="7C787C0B" w14:textId="5E91978A" w:rsidR="00951F76" w:rsidDel="0022505B" w:rsidRDefault="00951F76" w:rsidP="00951F76">
      <w:pPr>
        <w:rPr>
          <w:del w:id="933" w:author="Michael Bell" w:date="2013-05-06T18:46:00Z"/>
        </w:rPr>
      </w:pPr>
      <w:del w:id="934" w:author="Michael Bell" w:date="2013-05-06T18:46:00Z">
        <w:r w:rsidDel="0022505B">
          <w:delText xml:space="preserve">First off, it easily slots into the top of the motor shield, when the motor shield is slotted into the </w:delText>
        </w:r>
        <w:r w:rsidR="002479A1" w:rsidDel="0022505B">
          <w:delText>Arduino</w:delText>
        </w:r>
        <w:r w:rsidDel="0022505B">
          <w:delText xml:space="preserve"> board and </w:delText>
        </w:r>
        <w:r w:rsidR="002479A1" w:rsidDel="0022505B">
          <w:delText>interfacing</w:delText>
        </w:r>
        <w:r w:rsidDel="0022505B">
          <w:delText xml:space="preserve"> it is very easy as it uses a library built into </w:delText>
        </w:r>
        <w:r w:rsidR="002479A1" w:rsidDel="0022505B">
          <w:delText>Arduino</w:delText>
        </w:r>
        <w:r w:rsidDel="0022505B">
          <w:delText xml:space="preserve"> called “Liquid Crystal” and writing to it is as simple as setting the cursor in a defined location and then writing text to it in a line from that location</w:delText>
        </w:r>
        <w:r w:rsidR="00A4698F" w:rsidDel="0022505B">
          <w:delText>.</w:delText>
        </w:r>
      </w:del>
    </w:p>
    <w:p w14:paraId="353BB546" w14:textId="4A9A6FDF" w:rsidR="00951F76" w:rsidDel="0022505B" w:rsidRDefault="00951F76" w:rsidP="00951F76">
      <w:pPr>
        <w:rPr>
          <w:del w:id="935" w:author="Michael Bell" w:date="2013-05-06T18:46:00Z"/>
        </w:rPr>
      </w:pPr>
      <w:del w:id="936" w:author="Michael Bell" w:date="2013-05-06T18:46:00Z">
        <w:r w:rsidDel="0022505B">
          <w:delText>Secondly, it has a backlight in a nice shade of blue which makes the display easy to read</w:delText>
        </w:r>
        <w:r w:rsidR="00A4698F" w:rsidDel="0022505B">
          <w:delText xml:space="preserve"> (the brightness of the backlight can even be controlled by the </w:delText>
        </w:r>
        <w:r w:rsidR="002479A1" w:rsidDel="0022505B">
          <w:delText>Arduino</w:delText>
        </w:r>
        <w:r w:rsidR="00A4698F" w:rsidDel="0022505B">
          <w:delText xml:space="preserve"> board).</w:delText>
        </w:r>
      </w:del>
    </w:p>
    <w:p w14:paraId="4EA6066F" w14:textId="443EADBF" w:rsidR="00A4698F" w:rsidDel="0022505B" w:rsidRDefault="00A4698F" w:rsidP="00951F76">
      <w:pPr>
        <w:rPr>
          <w:del w:id="937" w:author="Michael Bell" w:date="2013-05-06T18:46:00Z"/>
        </w:rPr>
      </w:pPr>
      <w:del w:id="938" w:author="Michael Bell" w:date="2013-05-06T18:46:00Z">
        <w:r w:rsidDel="0022505B">
          <w:rPr>
            <w:noProof/>
            <w:lang w:eastAsia="en-GB"/>
          </w:rPr>
          <w:drawing>
            <wp:anchor distT="0" distB="0" distL="114300" distR="114300" simplePos="0" relativeHeight="251642368" behindDoc="1" locked="0" layoutInCell="1" allowOverlap="1" wp14:anchorId="11E85288" wp14:editId="7DE00BDB">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Del="0022505B">
          <w:delText xml:space="preserve">Thirdly the </w:delText>
        </w:r>
        <w:r w:rsidR="002479A1" w:rsidDel="0022505B">
          <w:delText>LCD</w:delText>
        </w:r>
        <w:r w:rsidDel="0022505B">
          <w:delText xml:space="preserve"> shield has 5 buttons on it (up, down, left, right and select) which can be used to tab through a menu system to highlight and select items. In this case it also uses a clever resistor network (shown here) which means that rather than takeing up 5 digital pins the buttons only take up one analogue pin by outputting a different voltage depending on which button is pressed.</w:delText>
        </w:r>
      </w:del>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694597AE" w14:textId="77777777" w:rsidR="0022505B" w:rsidRDefault="0022505B" w:rsidP="0022505B">
      <w:pPr>
        <w:pStyle w:val="Heading3"/>
        <w:rPr>
          <w:ins w:id="939" w:author="Michael Bell" w:date="2013-05-06T18:48:00Z"/>
        </w:rPr>
      </w:pPr>
      <w:bookmarkStart w:id="940" w:name="_Toc355693047"/>
      <w:ins w:id="941" w:author="Michael Bell" w:date="2013-05-06T18:48:00Z">
        <w:r>
          <w:lastRenderedPageBreak/>
          <w:t>Track</w:t>
        </w:r>
        <w:bookmarkEnd w:id="940"/>
      </w:ins>
    </w:p>
    <w:p w14:paraId="2DD8EEA4" w14:textId="0BBFE156" w:rsidR="0022505B" w:rsidRDefault="0022505B" w:rsidP="0022505B">
      <w:pPr>
        <w:rPr>
          <w:ins w:id="942" w:author="Michael Bell" w:date="2013-05-06T18:48:00Z"/>
        </w:rPr>
      </w:pPr>
      <w:ins w:id="943" w:author="Michael Bell" w:date="2013-05-06T18:48:00Z">
        <w:r>
          <w:rPr>
            <w:noProof/>
            <w:lang w:eastAsia="en-GB"/>
          </w:rPr>
          <w:drawing>
            <wp:anchor distT="0" distB="0" distL="114300" distR="114300" simplePos="0" relativeHeight="251667968" behindDoc="1" locked="0" layoutInCell="1" allowOverlap="1" wp14:anchorId="50D6359E" wp14:editId="33C0EFE5">
              <wp:simplePos x="0" y="0"/>
              <wp:positionH relativeFrom="column">
                <wp:posOffset>0</wp:posOffset>
              </wp:positionH>
              <wp:positionV relativeFrom="paragraph">
                <wp:posOffset>22733</wp:posOffset>
              </wp:positionV>
              <wp:extent cx="2632964" cy="1531239"/>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63" name="Picture 63" descr="C:\Users\mbell\Documents\school\Upper Sixth\computing\Computing Project\pictures\track testing\Photo 01-10-2012 09 49 0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blip>
                      <a:srcRect t="22187"/>
                      <a:stretch/>
                    </pic:blipFill>
                    <pic:spPr bwMode="auto">
                      <a:xfrm>
                        <a:off x="0" y="0"/>
                        <a:ext cx="2632710" cy="153098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As I already own the track to be used in this project there was no decision making involved in choosing what type of track to use. This is not a great loss as there is very little choice available out there and with the options that are available there is little difference between them.</w:t>
        </w:r>
      </w:ins>
    </w:p>
    <w:p w14:paraId="7647C9CA" w14:textId="109E81D4" w:rsidR="0022505B" w:rsidRDefault="0022505B" w:rsidP="0022505B">
      <w:pPr>
        <w:rPr>
          <w:ins w:id="944" w:author="Michael Bell" w:date="2013-05-06T18:48:00Z"/>
        </w:rPr>
      </w:pPr>
      <w:ins w:id="945" w:author="Michael Bell" w:date="2013-05-06T18:48:00Z">
        <w:r>
          <w:t xml:space="preserve">Shown here is the basic layout that Hornby suggests using when constructing the track, however, the requirement specification dictates that </w:t>
        </w:r>
        <w:r w:rsidRPr="00173793">
          <w:rPr>
            <w:rStyle w:val="QuoteChar"/>
          </w:rPr>
          <w:t xml:space="preserve">“the layout should be designed that if the train is moved forward that no </w:t>
        </w:r>
        <w:proofErr w:type="spellStart"/>
        <w:r w:rsidRPr="00173793">
          <w:rPr>
            <w:rStyle w:val="QuoteChar"/>
          </w:rPr>
          <w:t>mater</w:t>
        </w:r>
        <w:proofErr w:type="spellEnd"/>
        <w:r w:rsidRPr="00173793">
          <w:rPr>
            <w:rStyle w:val="QuoteChar"/>
          </w:rPr>
          <w:t xml:space="preserve"> where it is it will always trigger a sensor on its journey</w:t>
        </w:r>
        <w:proofErr w:type="gramStart"/>
        <w:r w:rsidRPr="00173793">
          <w:rPr>
            <w:rStyle w:val="QuoteChar"/>
          </w:rPr>
          <w:t>”</w:t>
        </w:r>
        <w:r>
          <w:rPr>
            <w:rStyle w:val="QuoteChar"/>
          </w:rPr>
          <w:t xml:space="preserve"> </w:t>
        </w:r>
        <w:r>
          <w:rPr>
            <w:rStyle w:val="QuoteChar"/>
            <w:i w:val="0"/>
          </w:rPr>
          <w:t xml:space="preserve"> this</w:t>
        </w:r>
        <w:proofErr w:type="gramEnd"/>
        <w:r>
          <w:rPr>
            <w:rStyle w:val="QuoteChar"/>
            <w:i w:val="0"/>
          </w:rPr>
          <w:t xml:space="preserve"> is there for a good reason as I have illustrated below</w:t>
        </w:r>
        <w:r>
          <w:t>:</w:t>
        </w:r>
        <w:r>
          <w:rPr>
            <w:noProof/>
            <w:lang w:eastAsia="en-GB"/>
          </w:rPr>
          <w:drawing>
            <wp:inline distT="0" distB="0" distL="0" distR="0" wp14:anchorId="75DC3ECF" wp14:editId="06D4110B">
              <wp:extent cx="5534025" cy="2247900"/>
              <wp:effectExtent l="0" t="0" r="9525" b="0"/>
              <wp:docPr id="58" name="Picture 58" descr="C:\Users\mbell\Documents\school\Upper Sixth\computing\Computing Project\pictures\track design\standard anti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blip>
                      <a:srcRect l="3222" t="16938" b="9513"/>
                      <a:stretch/>
                    </pic:blipFill>
                    <pic:spPr bwMode="auto">
                      <a:xfrm>
                        <a:off x="0" y="0"/>
                        <a:ext cx="5534025" cy="2247900"/>
                      </a:xfrm>
                      <a:prstGeom prst="rect">
                        <a:avLst/>
                      </a:prstGeom>
                      <a:ln>
                        <a:noFill/>
                      </a:ln>
                      <a:effectLst>
                        <a:softEdge rad="112500"/>
                      </a:effectLst>
                      <a:extLst>
                        <a:ext uri="{53640926-AAD7-44d8-BBD7-CCE9431645EC}"/>
                      </a:extLst>
                    </pic:spPr>
                  </pic:pic>
                </a:graphicData>
              </a:graphic>
            </wp:inline>
          </w:drawing>
        </w:r>
        <w:r>
          <w:t xml:space="preserve">  The Train is travelling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lose the position of the train and be unaware that the train has hit a buffer, and this would then mean the train will keep running and grind its wheels into oblivion. If the train is travelling clockwise instead then this would happen:</w:t>
        </w:r>
        <w:r>
          <w:rPr>
            <w:noProof/>
            <w:lang w:eastAsia="en-GB"/>
          </w:rPr>
          <w:drawing>
            <wp:inline distT="0" distB="0" distL="0" distR="0" wp14:anchorId="1D629046" wp14:editId="294E0CE5">
              <wp:extent cx="5553075" cy="2286000"/>
              <wp:effectExtent l="0" t="0" r="9525" b="0"/>
              <wp:docPr id="57" name="Picture 57" descr="C:\Users\mbell\Documents\school\Upper Sixth\computing\Computing Project\pictures\track design\standard clockwise forward sensor proble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blip>
                      <a:srcRect l="2974" t="15545" b="9744"/>
                      <a:stretch/>
                    </pic:blipFill>
                    <pic:spPr bwMode="auto">
                      <a:xfrm>
                        <a:off x="0" y="0"/>
                        <a:ext cx="5553075" cy="2286000"/>
                      </a:xfrm>
                      <a:prstGeom prst="rect">
                        <a:avLst/>
                      </a:prstGeom>
                      <a:ln>
                        <a:noFill/>
                      </a:ln>
                      <a:effectLst>
                        <a:softEdge rad="112500"/>
                      </a:effectLst>
                      <a:extLst>
                        <a:ext uri="{53640926-AAD7-44d8-BBD7-CCE9431645EC}"/>
                      </a:extLst>
                    </pic:spPr>
                  </pic:pic>
                </a:graphicData>
              </a:graphic>
            </wp:inline>
          </w:drawing>
        </w:r>
        <w:r>
          <w:rPr>
            <w:noProof/>
            <w:lang w:eastAsia="en-GB"/>
          </w:rPr>
          <w:t xml:space="preserve">  </w:t>
        </w:r>
        <w:r>
          <w:t>The train can still end up in a red circle and therefore find itself in a similar situation if the board fails to realise where the train is. So we need to do something to prevent this from happening. We have several options:</w:t>
        </w:r>
      </w:ins>
    </w:p>
    <w:p w14:paraId="3B153DC6" w14:textId="77777777" w:rsidR="0022505B" w:rsidRDefault="0022505B" w:rsidP="0022505B">
      <w:pPr>
        <w:pStyle w:val="ListParagraph"/>
        <w:numPr>
          <w:ilvl w:val="0"/>
          <w:numId w:val="10"/>
        </w:numPr>
        <w:rPr>
          <w:ins w:id="946" w:author="Michael Bell" w:date="2013-05-06T18:48:00Z"/>
        </w:rPr>
      </w:pPr>
      <w:ins w:id="947" w:author="Michael Bell" w:date="2013-05-06T18:48:00Z">
        <w:r>
          <w:lastRenderedPageBreak/>
          <w:t>Design a track layout where the train cannot run up against a buffer in a given direction and only oppose the direction when absolutely necessary, e.g. backing into a siding.</w:t>
        </w:r>
      </w:ins>
    </w:p>
    <w:p w14:paraId="38EFA448" w14:textId="77777777" w:rsidR="0022505B" w:rsidRDefault="0022505B" w:rsidP="0022505B">
      <w:pPr>
        <w:pStyle w:val="ListParagraph"/>
        <w:numPr>
          <w:ilvl w:val="0"/>
          <w:numId w:val="10"/>
        </w:numPr>
        <w:rPr>
          <w:ins w:id="948" w:author="Michael Bell" w:date="2013-05-06T18:48:00Z"/>
        </w:rPr>
      </w:pPr>
      <w:ins w:id="949" w:author="Michael Bell" w:date="2013-05-06T18:48:00Z">
        <w:r>
          <w:t>Program the board to recognise when a train has skipped a sensor by noticing that the sensor after the failed sensor has been tripped and then</w:t>
        </w:r>
      </w:ins>
    </w:p>
    <w:p w14:paraId="5C7E1F58" w14:textId="77777777" w:rsidR="0022505B" w:rsidRDefault="0022505B" w:rsidP="0022505B">
      <w:pPr>
        <w:pStyle w:val="ListParagraph"/>
        <w:numPr>
          <w:ilvl w:val="1"/>
          <w:numId w:val="10"/>
        </w:numPr>
        <w:rPr>
          <w:ins w:id="950" w:author="Michael Bell" w:date="2013-05-06T18:48:00Z"/>
        </w:rPr>
      </w:pPr>
      <w:ins w:id="951" w:author="Michael Bell" w:date="2013-05-06T18:48:00Z">
        <w:r>
          <w:t>Compensate by skipping to the instruction set on the next sensor</w:t>
        </w:r>
      </w:ins>
    </w:p>
    <w:p w14:paraId="6D854DDB" w14:textId="77777777" w:rsidR="0022505B" w:rsidRDefault="0022505B" w:rsidP="0022505B">
      <w:pPr>
        <w:pStyle w:val="ListParagraph"/>
        <w:numPr>
          <w:ilvl w:val="1"/>
          <w:numId w:val="10"/>
        </w:numPr>
        <w:rPr>
          <w:ins w:id="952" w:author="Michael Bell" w:date="2013-05-06T18:48:00Z"/>
        </w:rPr>
      </w:pPr>
      <w:ins w:id="953" w:author="Michael Bell" w:date="2013-05-06T18:48:00Z">
        <w:r>
          <w:t>Stop the train if it should have stopped at the previous sensor</w:t>
        </w:r>
      </w:ins>
    </w:p>
    <w:p w14:paraId="2E08B110" w14:textId="77777777" w:rsidR="0022505B" w:rsidRDefault="0022505B" w:rsidP="0022505B">
      <w:pPr>
        <w:pStyle w:val="ListParagraph"/>
        <w:numPr>
          <w:ilvl w:val="1"/>
          <w:numId w:val="10"/>
        </w:numPr>
        <w:rPr>
          <w:ins w:id="954" w:author="Michael Bell" w:date="2013-05-06T18:48:00Z"/>
        </w:rPr>
      </w:pPr>
      <w:ins w:id="955" w:author="Michael Bell" w:date="2013-05-06T18:48:00Z">
        <w:r>
          <w:t>Display an error message telling the user to replace the sensor</w:t>
        </w:r>
      </w:ins>
    </w:p>
    <w:p w14:paraId="1E7D78DF" w14:textId="77777777" w:rsidR="0022505B" w:rsidRDefault="0022505B" w:rsidP="0022505B">
      <w:pPr>
        <w:pStyle w:val="ListParagraph"/>
        <w:numPr>
          <w:ilvl w:val="0"/>
          <w:numId w:val="10"/>
        </w:numPr>
        <w:rPr>
          <w:ins w:id="956" w:author="Michael Bell" w:date="2013-05-06T18:48:00Z"/>
        </w:rPr>
      </w:pPr>
      <w:ins w:id="957" w:author="Michael Bell" w:date="2013-05-06T18:48:00Z">
        <w:r>
          <w:t>Program a failsafe into the board in which if the train has been travelling for a given time without tripping a sensor it stops and displays an error message.</w:t>
        </w:r>
      </w:ins>
    </w:p>
    <w:p w14:paraId="4E92D67B" w14:textId="40FD642C" w:rsidR="0022505B" w:rsidRDefault="0022505B" w:rsidP="0022505B">
      <w:pPr>
        <w:rPr>
          <w:ins w:id="958" w:author="Michael Bell" w:date="2013-05-06T18:48:00Z"/>
        </w:rPr>
      </w:pPr>
      <w:ins w:id="959" w:author="Michael Bell" w:date="2013-05-06T18:48:00Z">
        <w:r>
          <w:rPr>
            <w:noProof/>
            <w:lang w:eastAsia="en-GB"/>
          </w:rPr>
          <w:drawing>
            <wp:anchor distT="0" distB="0" distL="114300" distR="114300" simplePos="0" relativeHeight="251670016" behindDoc="1" locked="0" layoutInCell="1" allowOverlap="1" wp14:anchorId="44D3C132" wp14:editId="2C973C9F">
              <wp:simplePos x="0" y="0"/>
              <wp:positionH relativeFrom="column">
                <wp:posOffset>-22225</wp:posOffset>
              </wp:positionH>
              <wp:positionV relativeFrom="paragraph">
                <wp:posOffset>383413</wp:posOffset>
              </wp:positionV>
              <wp:extent cx="3636010" cy="1540002"/>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62" name="Picture 62" descr="C:\Users\mbell\Documents\school\Upper Sixth\computing\Computing Project\Requirement specifications\track design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These are all good options so I will try to implement all 3, the combination should prevent this problem from ever happening, here are a few designs I have chosen that conform to point 1</w:t>
        </w:r>
      </w:ins>
    </w:p>
    <w:p w14:paraId="723B13DB" w14:textId="77777777" w:rsidR="0022505B" w:rsidRDefault="0022505B" w:rsidP="0022505B">
      <w:pPr>
        <w:rPr>
          <w:ins w:id="960" w:author="Michael Bell" w:date="2013-05-06T18:48:00Z"/>
        </w:rPr>
      </w:pPr>
      <w:ins w:id="961" w:author="Michael Bell" w:date="2013-05-06T18:48:00Z">
        <w:r>
          <w:t>In all 3 the track is designed for the train to travel anticlockwise normally but all 3 could be reflected for the train to travel the other way</w:t>
        </w:r>
      </w:ins>
    </w:p>
    <w:p w14:paraId="5F75BD54" w14:textId="6F129487" w:rsidR="0022505B" w:rsidRDefault="0022505B" w:rsidP="0022505B">
      <w:pPr>
        <w:rPr>
          <w:ins w:id="962" w:author="Michael Bell" w:date="2013-05-06T18:48:00Z"/>
        </w:rPr>
      </w:pPr>
      <w:ins w:id="963" w:author="Michael Bell" w:date="2013-05-06T18:48:00Z">
        <w:r>
          <w:rPr>
            <w:noProof/>
            <w:lang w:eastAsia="en-GB"/>
          </w:rPr>
          <w:drawing>
            <wp:anchor distT="0" distB="0" distL="114300" distR="114300" simplePos="0" relativeHeight="251674112" behindDoc="1" locked="0" layoutInCell="1" allowOverlap="1" wp14:anchorId="0AA769FE" wp14:editId="18041126">
              <wp:simplePos x="0" y="0"/>
              <wp:positionH relativeFrom="column">
                <wp:posOffset>-3734181</wp:posOffset>
              </wp:positionH>
              <wp:positionV relativeFrom="paragraph">
                <wp:posOffset>2389378</wp:posOffset>
              </wp:positionV>
              <wp:extent cx="3629152"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61" name="Picture 61" descr="C:\Users\mbell\Documents\school\Upper Sixth\computing\Computing Project\Requirement specifications\track design alternative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blip>
                      <a:srcRect l="4337" r="6559" b="17219"/>
                      <a:stretch/>
                    </pic:blipFill>
                    <pic:spPr bwMode="auto">
                      <a:xfrm>
                        <a:off x="0" y="0"/>
                        <a:ext cx="3629025" cy="189230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2064" behindDoc="1" locked="0" layoutInCell="1" allowOverlap="1" wp14:anchorId="5399EC0C" wp14:editId="4F155048">
              <wp:simplePos x="0" y="0"/>
              <wp:positionH relativeFrom="column">
                <wp:posOffset>-3758311</wp:posOffset>
              </wp:positionH>
              <wp:positionV relativeFrom="paragraph">
                <wp:posOffset>406908</wp:posOffset>
              </wp:positionV>
              <wp:extent cx="3657727" cy="2077974"/>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60" name="Picture 60" descr="C:\Users\mbell\Documents\school\Upper Sixth\computing\Computing Project\Requirement specifications\track design alternative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blip>
                      <a:srcRect l="3470" r="5584" b="7948"/>
                      <a:stretch/>
                    </pic:blipFill>
                    <pic:spPr bwMode="auto">
                      <a:xfrm>
                        <a:off x="0" y="0"/>
                        <a:ext cx="3657600" cy="2077720"/>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t>The issue with the lower two is that they both take up quite a bit of space so I chose to go with the top design.</w:t>
        </w:r>
      </w:ins>
    </w:p>
    <w:p w14:paraId="42ED3A9F" w14:textId="77777777" w:rsidR="0022505B" w:rsidRDefault="0022505B" w:rsidP="0022505B">
      <w:pPr>
        <w:rPr>
          <w:ins w:id="964" w:author="Michael Bell" w:date="2013-05-06T18:48:00Z"/>
        </w:rPr>
      </w:pPr>
      <w:ins w:id="965" w:author="Michael Bell" w:date="2013-05-06T18:48:00Z">
        <w:r>
          <w:br w:type="page"/>
        </w:r>
      </w:ins>
    </w:p>
    <w:p w14:paraId="21EED050" w14:textId="77777777" w:rsidR="0022505B" w:rsidRDefault="0022505B" w:rsidP="0022505B">
      <w:pPr>
        <w:pStyle w:val="Heading3"/>
        <w:rPr>
          <w:ins w:id="966" w:author="Michael Bell" w:date="2013-05-06T18:48:00Z"/>
        </w:rPr>
      </w:pPr>
      <w:bookmarkStart w:id="967" w:name="_Toc355693048"/>
      <w:ins w:id="968" w:author="Michael Bell" w:date="2013-05-06T18:48:00Z">
        <w:r>
          <w:lastRenderedPageBreak/>
          <w:t>Isolatable Sidings</w:t>
        </w:r>
        <w:bookmarkEnd w:id="967"/>
      </w:ins>
    </w:p>
    <w:p w14:paraId="61BA4BC7" w14:textId="77777777" w:rsidR="0022505B" w:rsidRDefault="0022505B" w:rsidP="0022505B">
      <w:pPr>
        <w:rPr>
          <w:ins w:id="969" w:author="Michael Bell" w:date="2013-05-06T18:48:00Z"/>
        </w:rPr>
      </w:pPr>
      <w:ins w:id="970" w:author="Michael Bell" w:date="2013-05-06T18:48:00Z">
        <w:r>
          <w:t xml:space="preserve">Another important element of the design is controlling which of the two trains (the main train and the cleaning train) are active and which is waiting in a siding. </w:t>
        </w:r>
      </w:ins>
    </w:p>
    <w:p w14:paraId="42F9EC68" w14:textId="41591AD3" w:rsidR="0022505B" w:rsidRDefault="0022505B" w:rsidP="0022505B">
      <w:pPr>
        <w:rPr>
          <w:ins w:id="971" w:author="Michael Bell" w:date="2013-05-06T18:48:00Z"/>
        </w:rPr>
      </w:pPr>
      <w:ins w:id="972" w:author="Michael Bell" w:date="2013-05-06T18:48:00Z">
        <w:r>
          <w:rPr>
            <w:noProof/>
            <w:lang w:eastAsia="en-GB"/>
          </w:rPr>
          <w:drawing>
            <wp:anchor distT="0" distB="0" distL="114300" distR="114300" simplePos="0" relativeHeight="251676160" behindDoc="1" locked="0" layoutInCell="1" allowOverlap="1" wp14:anchorId="530159BB" wp14:editId="42869D9B">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l="5080" t="18794" r="7185" b="11137"/>
                      <a:stretch>
                        <a:fillRect/>
                      </a:stretch>
                    </pic:blipFill>
                    <pic:spPr bwMode="auto">
                      <a:xfrm>
                        <a:off x="0" y="0"/>
                        <a:ext cx="3288665" cy="1402080"/>
                      </a:xfrm>
                      <a:prstGeom prst="rect">
                        <a:avLst/>
                      </a:prstGeom>
                      <a:noFill/>
                    </pic:spPr>
                  </pic:pic>
                </a:graphicData>
              </a:graphic>
              <wp14:sizeRelH relativeFrom="page">
                <wp14:pctWidth>0</wp14:pctWidth>
              </wp14:sizeRelH>
              <wp14:sizeRelV relativeFrom="page">
                <wp14:pctHeight>0</wp14:pctHeight>
              </wp14:sizeRelV>
            </wp:anchor>
          </w:drawing>
        </w:r>
        <w:r>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ins>
    </w:p>
    <w:p w14:paraId="08EF26D4" w14:textId="60CF7418" w:rsidR="0022505B" w:rsidRDefault="0022505B" w:rsidP="0022505B">
      <w:pPr>
        <w:rPr>
          <w:ins w:id="973" w:author="Michael Bell" w:date="2013-05-06T18:48:00Z"/>
        </w:rPr>
      </w:pPr>
      <w:ins w:id="974" w:author="Michael Bell" w:date="2013-05-06T18:48:00Z">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ins>
    </w:p>
    <w:p w14:paraId="11A5B4E9" w14:textId="77777777" w:rsidR="0022505B" w:rsidRDefault="0022505B">
      <w:pPr>
        <w:rPr>
          <w:ins w:id="975" w:author="Michael Bell" w:date="2013-05-06T18:48:00Z"/>
        </w:rPr>
      </w:pPr>
      <w:ins w:id="976" w:author="Michael Bell" w:date="2013-05-06T18:48:00Z">
        <w:r>
          <w:br w:type="page"/>
        </w:r>
      </w:ins>
    </w:p>
    <w:p w14:paraId="02BE7D09" w14:textId="77777777" w:rsidR="0022505B" w:rsidRDefault="0022505B" w:rsidP="0022505B">
      <w:pPr>
        <w:rPr>
          <w:ins w:id="977" w:author="Michael Bell" w:date="2013-05-06T18:48:00Z"/>
        </w:rPr>
      </w:pPr>
    </w:p>
    <w:p w14:paraId="06D66D8C" w14:textId="77777777" w:rsidR="00340CA5" w:rsidRDefault="00340CA5" w:rsidP="00340CA5">
      <w:pPr>
        <w:pStyle w:val="Heading3"/>
        <w:rPr>
          <w:ins w:id="978" w:author="Michael Bell" w:date="2013-05-06T18:50:00Z"/>
        </w:rPr>
      </w:pPr>
      <w:bookmarkStart w:id="979" w:name="_Toc355693049"/>
      <w:ins w:id="980" w:author="Michael Bell" w:date="2013-05-06T18:50:00Z">
        <w:r>
          <w:t>Location detection</w:t>
        </w:r>
        <w:bookmarkEnd w:id="979"/>
      </w:ins>
    </w:p>
    <w:p w14:paraId="6B354F5A" w14:textId="77777777" w:rsidR="00340CA5" w:rsidRDefault="00340CA5" w:rsidP="00340CA5">
      <w:pPr>
        <w:rPr>
          <w:ins w:id="981" w:author="Michael Bell" w:date="2013-05-06T18:50:00Z"/>
        </w:rPr>
      </w:pPr>
      <w:ins w:id="982" w:author="Michael Bell" w:date="2013-05-06T18:50:00Z">
        <w:r>
          <w:t>An important part of the design is deciding how to detect the location of the train on the tracks without interfering with, or risk derailing the train. I had many different options on how to do this which I will go through.</w:t>
        </w:r>
      </w:ins>
    </w:p>
    <w:p w14:paraId="77321213" w14:textId="6241D23A" w:rsidR="00340CA5" w:rsidRDefault="00340CA5" w:rsidP="00340CA5">
      <w:pPr>
        <w:rPr>
          <w:ins w:id="983" w:author="Michael Bell" w:date="2013-05-06T18:50:00Z"/>
        </w:rPr>
      </w:pPr>
      <w:ins w:id="984" w:author="Michael Bell" w:date="2013-05-06T18:50:00Z">
        <w:r>
          <w:rPr>
            <w:noProof/>
            <w:lang w:eastAsia="en-GB"/>
          </w:rPr>
          <mc:AlternateContent>
            <mc:Choice Requires="wps">
              <w:drawing>
                <wp:anchor distT="0" distB="0" distL="114300" distR="114300" simplePos="0" relativeHeight="251688960" behindDoc="0" locked="0" layoutInCell="1" allowOverlap="1" wp14:anchorId="75D33F47" wp14:editId="39AAA327">
                  <wp:simplePos x="0" y="0"/>
                  <wp:positionH relativeFrom="column">
                    <wp:posOffset>-2338705</wp:posOffset>
                  </wp:positionH>
                  <wp:positionV relativeFrom="paragraph">
                    <wp:posOffset>747395</wp:posOffset>
                  </wp:positionV>
                  <wp:extent cx="297815" cy="311785"/>
                  <wp:effectExtent l="0" t="0" r="26035" b="12065"/>
                  <wp:wrapNone/>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815" cy="311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D264E1F" id="Oval 72" o:spid="_x0000_s1026" style="position:absolute;margin-left:-184.15pt;margin-top:58.85pt;width:23.45pt;height:24.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" filled="f" strokecolor="red" strokeweight="2pt">
                  <v:path arrowok="t"/>
                </v:oval>
              </w:pict>
            </mc:Fallback>
          </mc:AlternateContent>
        </w:r>
        <w:r>
          <w:rPr>
            <w:noProof/>
            <w:lang w:eastAsia="en-GB"/>
          </w:rPr>
          <w:drawing>
            <wp:anchor distT="0" distB="0" distL="114300" distR="114300" simplePos="0" relativeHeight="251687936" behindDoc="1" locked="0" layoutInCell="1" allowOverlap="1" wp14:anchorId="442F7BC2" wp14:editId="3843936A">
              <wp:simplePos x="0" y="0"/>
              <wp:positionH relativeFrom="column">
                <wp:posOffset>254</wp:posOffset>
              </wp:positionH>
              <wp:positionV relativeFrom="paragraph">
                <wp:posOffset>-3937</wp:posOffset>
              </wp:positionV>
              <wp:extent cx="2846705" cy="2374011"/>
              <wp:effectExtent l="0" t="0" r="0" b="7620"/>
              <wp:wrapTight wrapText="bothSides">
                <wp:wrapPolygon edited="0">
                  <wp:start x="578" y="0"/>
                  <wp:lineTo x="0" y="347"/>
                  <wp:lineTo x="0" y="21323"/>
                  <wp:lineTo x="578" y="21496"/>
                  <wp:lineTo x="20815" y="21496"/>
                  <wp:lineTo x="21393" y="21323"/>
                  <wp:lineTo x="21393" y="347"/>
                  <wp:lineTo x="20815" y="0"/>
                  <wp:lineTo x="578" y="0"/>
                </wp:wrapPolygon>
              </wp:wrapTight>
              <wp:docPr id="71" name="Picture 71" descr="C:\Users\mbell\Documents\school\Upper Sixth\computing\Computing Project\pictures\real world examples\Rail_tread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blip>
                      <a:srcRect/>
                      <a:stretch>
                        <a:fillRect/>
                      </a:stretch>
                    </pic:blipFill>
                    <pic:spPr bwMode="auto">
                      <a:xfrm>
                        <a:off x="0" y="0"/>
                        <a:ext cx="2846705" cy="23736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The best place, in my opinion, to draw inspiration from is full scale railways themselves. The simplest and oldest viable method is using something called a treadle (shown here).</w:t>
        </w:r>
      </w:ins>
    </w:p>
    <w:p w14:paraId="56EC4FC6" w14:textId="77777777" w:rsidR="00340CA5" w:rsidRDefault="00340CA5" w:rsidP="00340CA5">
      <w:pPr>
        <w:rPr>
          <w:ins w:id="985" w:author="Michael Bell" w:date="2013-05-06T18:50:00Z"/>
        </w:rPr>
      </w:pPr>
      <w:ins w:id="986" w:author="Michael Bell" w:date="2013-05-06T18:50:00Z">
        <w:r>
          <w:t>What happens is, the train passes over the treadle and the rim of the wheel presses the metal bar (highlighted). The bar is basically an electrical switch and when pressed down it sends a signal to a signal box. In the days before computers, these where widely used in combination with relays to control the signals and tell the signalman the position of the train.</w:t>
        </w:r>
      </w:ins>
    </w:p>
    <w:p w14:paraId="42BD35EC" w14:textId="77777777" w:rsidR="00340CA5" w:rsidRDefault="00340CA5" w:rsidP="00340CA5">
      <w:pPr>
        <w:rPr>
          <w:ins w:id="987" w:author="Michael Bell" w:date="2013-05-06T18:50:00Z"/>
        </w:rPr>
      </w:pPr>
      <w:ins w:id="988" w:author="Michael Bell" w:date="2013-05-06T18:50:00Z">
        <w:r>
          <w:t>The issue with using this on a much smaller scale is how fiddly and easily bent the metal bar that the rim touches would be if it was scaled down to 00 gauge (which is the track size), so this option isn’t really feasible.</w:t>
        </w:r>
      </w:ins>
    </w:p>
    <w:p w14:paraId="6FCA7426" w14:textId="77777777" w:rsidR="00340CA5" w:rsidRDefault="00340CA5" w:rsidP="00340CA5">
      <w:pPr>
        <w:rPr>
          <w:ins w:id="989" w:author="Michael Bell" w:date="2013-05-06T18:50:00Z"/>
        </w:rPr>
      </w:pPr>
    </w:p>
    <w:p w14:paraId="44D6D8B4" w14:textId="77777777" w:rsidR="00340CA5" w:rsidRDefault="00340CA5" w:rsidP="00340CA5">
      <w:pPr>
        <w:rPr>
          <w:ins w:id="990" w:author="Michael Bell" w:date="2013-05-06T18:50:00Z"/>
        </w:rPr>
      </w:pPr>
      <w:ins w:id="991" w:author="Michael Bell" w:date="2013-05-06T18:50:00Z">
        <w:r>
          <w:t xml:space="preserve">Another option is to use something called track circuits, these are created by running electric current through tracks which is spilled into other tracks by the train wheels, while this is a </w:t>
        </w:r>
        <w:proofErr w:type="spellStart"/>
        <w:r>
          <w:t>cheep</w:t>
        </w:r>
        <w:proofErr w:type="spellEnd"/>
        <w:r>
          <w:t xml:space="preserve"> and effective solution on real railways, they would be very difficult to use on a Hornby set because the track must be a complete circuit for the train to move.</w:t>
        </w:r>
      </w:ins>
    </w:p>
    <w:p w14:paraId="014457D2" w14:textId="77777777" w:rsidR="00340CA5" w:rsidRDefault="00340CA5" w:rsidP="00340CA5">
      <w:pPr>
        <w:rPr>
          <w:ins w:id="992" w:author="Michael Bell" w:date="2013-05-06T18:50:00Z"/>
        </w:rPr>
      </w:pPr>
    </w:p>
    <w:p w14:paraId="35E9D261" w14:textId="5737D361" w:rsidR="00340CA5" w:rsidRDefault="00340CA5" w:rsidP="00340CA5">
      <w:pPr>
        <w:rPr>
          <w:ins w:id="993" w:author="Michael Bell" w:date="2013-05-06T18:50:00Z"/>
        </w:rPr>
      </w:pPr>
      <w:ins w:id="994" w:author="Michael Bell" w:date="2013-05-06T18:50:00Z">
        <w:r>
          <w:t xml:space="preserve">A third option is to use some kind of magnetic detection. These too are used on a grand scale. </w:t>
        </w:r>
        <w:commentRangeStart w:id="995"/>
        <w:del w:id="996" w:author="Michael R. Bell" w:date="2013-05-07T10:51:00Z">
          <w:r w:rsidDel="001C3F6E">
            <w:delText>This box</w:delText>
          </w:r>
          <w:commentRangeEnd w:id="995"/>
          <w:r w:rsidDel="001C3F6E">
            <w:rPr>
              <w:rStyle w:val="CommentReference"/>
            </w:rPr>
            <w:commentReference w:id="995"/>
          </w:r>
          <w:r w:rsidDel="001C3F6E">
            <w:delText xml:space="preserve"> shown here is </w:delText>
          </w:r>
        </w:del>
        <w:proofErr w:type="gramStart"/>
        <w:r>
          <w:t>imaginatively</w:t>
        </w:r>
        <w:proofErr w:type="gramEnd"/>
        <w:r>
          <w:t xml:space="preserve"> called a magnet. It can detect when a train passes over it using magnetism as well as measure the speed of the train and tell the cab computer what the signal ahead is showing.</w:t>
        </w:r>
      </w:ins>
    </w:p>
    <w:p w14:paraId="6638AAD4" w14:textId="77777777" w:rsidR="00340CA5" w:rsidRDefault="00340CA5" w:rsidP="00340CA5">
      <w:pPr>
        <w:rPr>
          <w:ins w:id="997" w:author="Michael Bell" w:date="2013-05-06T18:50:00Z"/>
        </w:rPr>
      </w:pPr>
      <w:ins w:id="998" w:author="Michael Bell" w:date="2013-05-06T18:50:00Z">
        <w:r>
          <w:t>Realistically of course, we don’t need it to do anything more than detect the location of the train. But the idea of using magnetism appealed to me a lot so I did some research and discovered an easy way of using it to detect the location of the train.</w:t>
        </w:r>
      </w:ins>
    </w:p>
    <w:p w14:paraId="26FE7948" w14:textId="16EAAE1F" w:rsidR="00340CA5" w:rsidRDefault="00340CA5" w:rsidP="00340CA5">
      <w:pPr>
        <w:rPr>
          <w:ins w:id="999" w:author="Michael Bell" w:date="2013-05-06T18:50:00Z"/>
        </w:rPr>
      </w:pPr>
      <w:ins w:id="1000" w:author="Michael Bell" w:date="2013-05-06T18:50:00Z">
        <w:r>
          <w:rPr>
            <w:noProof/>
            <w:lang w:eastAsia="en-GB"/>
          </w:rPr>
          <mc:AlternateContent>
            <mc:Choice Requires="wpg">
              <w:drawing>
                <wp:anchor distT="0" distB="0" distL="114300" distR="114300" simplePos="0" relativeHeight="251689984" behindDoc="0" locked="0" layoutInCell="1" allowOverlap="1" wp14:anchorId="6CAB89C8" wp14:editId="6E9CF833">
                  <wp:simplePos x="0" y="0"/>
                  <wp:positionH relativeFrom="column">
                    <wp:posOffset>0</wp:posOffset>
                  </wp:positionH>
                  <wp:positionV relativeFrom="paragraph">
                    <wp:posOffset>22225</wp:posOffset>
                  </wp:positionV>
                  <wp:extent cx="1440815" cy="1430020"/>
                  <wp:effectExtent l="0" t="0" r="6985" b="0"/>
                  <wp:wrapTight wrapText="bothSides">
                    <wp:wrapPolygon edited="0">
                      <wp:start x="3427" y="0"/>
                      <wp:lineTo x="0" y="2590"/>
                      <wp:lineTo x="0" y="4028"/>
                      <wp:lineTo x="286" y="4892"/>
                      <wp:lineTo x="5712" y="9208"/>
                      <wp:lineTo x="9996" y="13812"/>
                      <wp:lineTo x="3141" y="14387"/>
                      <wp:lineTo x="2570" y="14675"/>
                      <wp:lineTo x="2570" y="20430"/>
                      <wp:lineTo x="17421" y="21293"/>
                      <wp:lineTo x="18563" y="21293"/>
                      <wp:lineTo x="21419" y="18991"/>
                      <wp:lineTo x="21419" y="18128"/>
                      <wp:lineTo x="7711" y="2302"/>
                      <wp:lineTo x="5426" y="0"/>
                      <wp:lineTo x="3427" y="0"/>
                    </wp:wrapPolygon>
                  </wp:wrapTight>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815" cy="1430020"/>
                            <a:chOff x="0" y="0"/>
                            <a:chExt cx="1440873" cy="1429789"/>
                          </a:xfrm>
                        </wpg:grpSpPr>
                        <pic:pic xmlns:pic="http://schemas.openxmlformats.org/drawingml/2006/picture">
                          <pic:nvPicPr>
                            <pic:cNvPr id="69"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extLst>
                          </pic:spPr>
                        </pic:pic>
                        <wps:wsp>
                          <wps:cNvPr id="70"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3F345B" id="Group 68" o:spid="_x0000_s1026" style="position:absolute;margin-left:0;margin-top:1.75pt;width:113.45pt;height:112.6pt;z-index:251689984"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zNvCAAAA2wAAAA8AAABkcnMvZG93bnJldi54bWxEj0FrwkAUhO8F/8PyBG91Yy2i0VWsWMi1&#10;aRGPz+wzCWbfxuxT03/fLRR6HGbmG2a16V2j7tSF2rOByTgBRVx4W3Np4Ovz/XkOKgiyxcYzGfim&#10;AJv14GmFqfUP/qB7LqWKEA4pGqhE2lTrUFTkMIx9Sxy9s+8cSpRdqW2Hjwh3jX5Jkpl2WHNcqLCl&#10;XUXFJb85A07Kxetufz1MT1emtzw7ypwzY0bDfrsEJdTLf/ivnVkDswX8fok/QK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mczb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d0b8A&#10;AADbAAAADwAAAGRycy9kb3ducmV2LnhtbERPTYvCMBC9C/6HMAve1nQ96G7XWMQiSBFBVzwPzWxb&#10;mkxKE7X+e3MQPD7e9zIbrBE36n3jWMHXNAFBXDrdcKXg/Lf9/AbhA7JG45gUPMhDthqPlphqd+cj&#10;3U6hEjGEfYoK6hC6VEpf1mTRT11HHLl/11sMEfaV1D3eY7g1cpYkc2mx4dhQY0ebmsr2dLUKLqZY&#10;F91hv8vbAmX+k++bhfFKTT6G9S+IQEN4i1/unVawiOvjl/g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693RvwAAANsAAAAPAAAAAAAAAAAAAAAAAJgCAABkcnMvZG93bnJl&#10;di54bWxQSwUGAAAAAAQABAD1AAAAhAMAAAAA&#10;" adj="0" filled="f" stroked="f" strokeweight="2pt"/>
                  <w10:wrap type="tight"/>
                </v:group>
              </w:pict>
            </mc:Fallback>
          </mc:AlternateContent>
        </w:r>
        <w:r>
          <w:t xml:space="preserve">This is a Hall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prototyping board every time a train passed over them, allowing the board to keep track of which block (a given section of track) the train is in without ever touching the train or interfering with the current through the train. Not only that but they are tiny and so easily fit in the small gap between the track and the train. For these reasons I </w:t>
        </w:r>
        <w:r>
          <w:lastRenderedPageBreak/>
          <w:t>chose to use Hall Effect switches to locate the train.</w:t>
        </w:r>
      </w:ins>
    </w:p>
    <w:p w14:paraId="0B7F9913" w14:textId="73B4503C" w:rsidR="00340CA5" w:rsidRDefault="00340CA5" w:rsidP="00340CA5">
      <w:pPr>
        <w:rPr>
          <w:ins w:id="1001" w:author="Michael Bell" w:date="2013-05-06T18:50:00Z"/>
        </w:rPr>
      </w:pPr>
      <w:ins w:id="1002" w:author="Michael Bell" w:date="2013-05-06T18:50:00Z">
        <w:r>
          <w:rPr>
            <w:noProof/>
            <w:lang w:eastAsia="en-GB"/>
          </w:rPr>
          <w:drawing>
            <wp:anchor distT="0" distB="0" distL="114300" distR="114300" simplePos="0" relativeHeight="251691008" behindDoc="1" locked="0" layoutInCell="1" allowOverlap="1" wp14:anchorId="0BD1A25D" wp14:editId="1655C6B2">
              <wp:simplePos x="0" y="0"/>
              <wp:positionH relativeFrom="column">
                <wp:posOffset>-139065</wp:posOffset>
              </wp:positionH>
              <wp:positionV relativeFrom="paragraph">
                <wp:posOffset>-5715</wp:posOffset>
              </wp:positionV>
              <wp:extent cx="1551305" cy="1343660"/>
              <wp:effectExtent l="0" t="0" r="0" b="889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l="16298" t="22002" r="24442" b="26659"/>
                      <a:stretch>
                        <a:fillRect/>
                      </a:stretch>
                    </pic:blipFill>
                    <pic:spPr bwMode="auto">
                      <a:xfrm>
                        <a:off x="0" y="0"/>
                        <a:ext cx="1551305" cy="1343660"/>
                      </a:xfrm>
                      <a:prstGeom prst="rect">
                        <a:avLst/>
                      </a:prstGeom>
                      <a:noFill/>
                    </pic:spPr>
                  </pic:pic>
                </a:graphicData>
              </a:graphic>
              <wp14:sizeRelH relativeFrom="page">
                <wp14:pctWidth>0</wp14:pctWidth>
              </wp14:sizeRelH>
              <wp14:sizeRelV relativeFrom="page">
                <wp14:pctHeight>0</wp14:pctHeight>
              </wp14:sizeRelV>
            </wp:anchor>
          </w:drawing>
        </w:r>
        <w:r>
          <w:t>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permanent magnets” the next thought is always “Neodymium” a rare earth metal which when used in an alloy with iron and boron produces extremely powerful magnets. These magnets are usually quite expensive but as I needed them to be small they wouldn’t cost that much, show in an image of the magnets I have chosen, they are 3mm thick, perfect for attaching to the train (there is a gap of about 7mm between it and the track).</w:t>
        </w:r>
      </w:ins>
    </w:p>
    <w:p w14:paraId="3920202E" w14:textId="4DA4B53C" w:rsidR="00340CA5" w:rsidRDefault="00340CA5" w:rsidP="00340CA5">
      <w:pPr>
        <w:rPr>
          <w:ins w:id="1003" w:author="Michael Bell" w:date="2013-05-06T18:50:00Z"/>
          <w:noProof/>
          <w:lang w:eastAsia="en-GB"/>
        </w:rPr>
      </w:pPr>
      <w:ins w:id="1004" w:author="Michael Bell" w:date="2013-05-06T18:50:00Z">
        <w:r>
          <w:rPr>
            <w:noProof/>
            <w:lang w:eastAsia="en-GB"/>
          </w:rPr>
          <w:drawing>
            <wp:anchor distT="0" distB="0" distL="114300" distR="114300" simplePos="0" relativeHeight="251692032" behindDoc="1" locked="0" layoutInCell="1" allowOverlap="1" wp14:anchorId="044E820F" wp14:editId="6ABF72D1">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l="13597" t="20668" r="43634" b="9631"/>
                      <a:stretch>
                        <a:fillRect/>
                      </a:stretch>
                    </pic:blipFill>
                    <pic:spPr bwMode="auto">
                      <a:xfrm>
                        <a:off x="0" y="0"/>
                        <a:ext cx="2452370" cy="2246630"/>
                      </a:xfrm>
                      <a:prstGeom prst="rect">
                        <a:avLst/>
                      </a:prstGeom>
                      <a:noFill/>
                    </pic:spPr>
                  </pic:pic>
                </a:graphicData>
              </a:graphic>
              <wp14:sizeRelH relativeFrom="page">
                <wp14:pctWidth>0</wp14:pctWidth>
              </wp14:sizeRelH>
              <wp14:sizeRelV relativeFrom="page">
                <wp14:pctHeight>0</wp14:pctHeight>
              </wp14:sizeRelV>
            </wp:anchor>
          </w:drawing>
        </w:r>
        <w:r>
          <w:t>After deciding to use the Hall Effect switches I then had to decide how to receive information from them with the prototyping board This was important because there wouldn’t be enough inputs on the board to receive data from each sensor individually, luckily though, I could draw inspiration from the open source design of the LCD display, which took the inputs from 5 different buttons but only used one analogue input plug to do it. Here is the section of the schematic showing how it worked.</w:t>
        </w:r>
        <w:r w:rsidRPr="00944E58">
          <w:rPr>
            <w:noProof/>
            <w:lang w:eastAsia="en-GB"/>
          </w:rPr>
          <w:t xml:space="preserve"> </w:t>
        </w:r>
      </w:ins>
    </w:p>
    <w:p w14:paraId="207F59FB" w14:textId="42F511DF" w:rsidR="00340CA5" w:rsidRDefault="00340CA5" w:rsidP="00340CA5">
      <w:pPr>
        <w:rPr>
          <w:ins w:id="1005" w:author="Michael Bell" w:date="2013-05-06T18:50:00Z"/>
          <w:noProof/>
          <w:lang w:eastAsia="en-GB"/>
        </w:rPr>
      </w:pPr>
      <w:ins w:id="1006" w:author="Michael Bell" w:date="2013-05-06T18:50:00Z">
        <w:r>
          <w:rPr>
            <w:noProof/>
            <w:lang w:eastAsia="en-GB"/>
          </w:rPr>
          <w:t>The idea is that it outputs a different voltage depending on which button is pressed. All I had to do was replace the buttons with the Hall Effect switches and read the analogue pin to find out which switch is being pressed.</w:t>
        </w:r>
        <w:del w:id="1007" w:author="Michael R. Bell" w:date="2013-05-07T10:52:00Z">
          <w:r w:rsidDel="001C3F6E">
            <w:rPr>
              <w:noProof/>
              <w:lang w:eastAsia="en-GB"/>
            </w:rPr>
            <w:delText xml:space="preserve"> The code to do this is </w:delText>
          </w:r>
          <w:commentRangeStart w:id="1008"/>
          <w:r w:rsidDel="001C3F6E">
            <w:rPr>
              <w:noProof/>
              <w:lang w:eastAsia="en-GB"/>
            </w:rPr>
            <w:delText>shown below</w:delText>
          </w:r>
          <w:commentRangeEnd w:id="1008"/>
          <w:r w:rsidDel="001C3F6E">
            <w:rPr>
              <w:rStyle w:val="CommentReference"/>
            </w:rPr>
            <w:commentReference w:id="1008"/>
          </w:r>
          <w:r w:rsidDel="001C3F6E">
            <w:rPr>
              <w:noProof/>
              <w:lang w:eastAsia="en-GB"/>
            </w:rPr>
            <w:delText>:</w:delText>
          </w:r>
        </w:del>
      </w:ins>
    </w:p>
    <w:p w14:paraId="50ABC0C8" w14:textId="77777777" w:rsidR="00340CA5" w:rsidRDefault="00340CA5" w:rsidP="00340CA5">
      <w:pPr>
        <w:rPr>
          <w:ins w:id="1009" w:author="Michael Bell" w:date="2013-05-06T18:50:00Z"/>
          <w:noProof/>
          <w:lang w:eastAsia="en-GB"/>
        </w:rPr>
      </w:pPr>
    </w:p>
    <w:p w14:paraId="680FA740" w14:textId="77777777" w:rsidR="00340CA5" w:rsidRDefault="00340CA5" w:rsidP="00340CA5">
      <w:pPr>
        <w:rPr>
          <w:ins w:id="1010" w:author="Michael Bell" w:date="2013-05-06T18:50:00Z"/>
          <w:noProof/>
          <w:lang w:eastAsia="en-GB"/>
        </w:rPr>
      </w:pPr>
      <w:ins w:id="1011" w:author="Michael Bell" w:date="2013-05-06T18:50:00Z">
        <w:r>
          <w:rPr>
            <w:noProof/>
            <w:lang w:eastAsia="en-GB"/>
          </w:rPr>
          <w:t>This can easily be adapted to be used in Beltrak.</w:t>
        </w:r>
      </w:ins>
    </w:p>
    <w:p w14:paraId="3B901FFC" w14:textId="77777777" w:rsidR="00340CA5" w:rsidRDefault="00340CA5" w:rsidP="00340CA5">
      <w:pPr>
        <w:rPr>
          <w:ins w:id="1012" w:author="Michael Bell" w:date="2013-05-06T18:50:00Z"/>
          <w:noProof/>
          <w:lang w:eastAsia="en-GB"/>
        </w:rPr>
      </w:pPr>
      <w:ins w:id="1013" w:author="Michael Bell" w:date="2013-05-06T18:50:00Z">
        <w:r>
          <w:rPr>
            <w:noProof/>
            <w:lang w:eastAsia="en-GB"/>
          </w:rPr>
          <w:t xml:space="preserve">The last phase in the design was to decide where to place the sensors on the track - </w:t>
        </w:r>
      </w:ins>
    </w:p>
    <w:p w14:paraId="2327E94E" w14:textId="1AFBD32F" w:rsidR="00340CA5" w:rsidRDefault="00340CA5" w:rsidP="00340CA5">
      <w:pPr>
        <w:rPr>
          <w:ins w:id="1014" w:author="Michael Bell" w:date="2013-05-06T18:50:00Z"/>
          <w:noProof/>
          <w:lang w:eastAsia="en-GB"/>
        </w:rPr>
      </w:pPr>
      <w:ins w:id="1015" w:author="Michael Bell" w:date="2013-05-06T18:50:00Z">
        <w:r>
          <w:rPr>
            <w:noProof/>
            <w:lang w:eastAsia="en-GB"/>
          </w:rPr>
          <w:drawing>
            <wp:anchor distT="0" distB="0" distL="114300" distR="114300" simplePos="0" relativeHeight="251693056" behindDoc="1" locked="0" layoutInCell="1" allowOverlap="1" wp14:anchorId="52E03CBC" wp14:editId="4001AAA2">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l="5441" t="18425" r="7501" b="13158"/>
                      <a:stretch>
                        <a:fillRect/>
                      </a:stretch>
                    </pic:blipFill>
                    <pic:spPr bwMode="auto">
                      <a:xfrm>
                        <a:off x="0" y="0"/>
                        <a:ext cx="5769610" cy="241871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t>In this image the purple bars represent stations, the green track is an isolatable siding and the red dots are sensors.</w:t>
        </w:r>
      </w:ins>
    </w:p>
    <w:p w14:paraId="4D2E183F" w14:textId="77777777" w:rsidR="00340CA5" w:rsidRDefault="00340CA5" w:rsidP="00340CA5">
      <w:pPr>
        <w:rPr>
          <w:ins w:id="1016" w:author="Michael Bell" w:date="2013-05-06T18:50:00Z"/>
          <w:noProof/>
          <w:lang w:eastAsia="en-GB"/>
        </w:rPr>
      </w:pPr>
    </w:p>
    <w:p w14:paraId="7C650A97" w14:textId="1A071342" w:rsidR="00340CA5" w:rsidRDefault="00340CA5" w:rsidP="00340CA5">
      <w:pPr>
        <w:pStyle w:val="Heading3"/>
        <w:rPr>
          <w:ins w:id="1017" w:author="Michael Bell" w:date="2013-05-06T18:50:00Z"/>
          <w:noProof/>
          <w:lang w:eastAsia="en-GB"/>
        </w:rPr>
      </w:pPr>
      <w:bookmarkStart w:id="1018" w:name="_Toc355693050"/>
      <w:ins w:id="1019" w:author="Michael Bell" w:date="2013-05-06T18:50:00Z">
        <w:r>
          <w:rPr>
            <w:noProof/>
            <w:lang w:eastAsia="en-GB"/>
          </w:rPr>
          <w:drawing>
            <wp:anchor distT="0" distB="0" distL="114300" distR="114300" simplePos="0" relativeHeight="251694080" behindDoc="0" locked="0" layoutInCell="1" allowOverlap="1" wp14:anchorId="7F86D67A" wp14:editId="463C7FFE">
              <wp:simplePos x="0" y="0"/>
              <wp:positionH relativeFrom="column">
                <wp:posOffset>0</wp:posOffset>
              </wp:positionH>
              <wp:positionV relativeFrom="paragraph">
                <wp:posOffset>342773</wp:posOffset>
              </wp:positionV>
              <wp:extent cx="2583942" cy="3590036"/>
              <wp:effectExtent l="0" t="0" r="6985" b="0"/>
              <wp:wrapTight wrapText="bothSides">
                <wp:wrapPolygon edited="0">
                  <wp:start x="637" y="0"/>
                  <wp:lineTo x="0" y="229"/>
                  <wp:lineTo x="0" y="21321"/>
                  <wp:lineTo x="637" y="21436"/>
                  <wp:lineTo x="20862" y="21436"/>
                  <wp:lineTo x="21499" y="21321"/>
                  <wp:lineTo x="21499" y="229"/>
                  <wp:lineTo x="20862" y="0"/>
                  <wp:lineTo x="637" y="0"/>
                </wp:wrapPolygon>
              </wp:wrapTight>
              <wp:docPr id="64" name="Picture 64" descr="Macintosh HD:Users:michaelbell:Beltrak:pictures:parts:point moto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2">
                        <a:extLst/>
                      </a:blip>
                      <a:srcRect l="48644" t="486" r="6199" b="24643"/>
                      <a:stretch/>
                    </pic:blipFill>
                    <pic:spPr bwMode="auto">
                      <a:xfrm>
                        <a:off x="0" y="0"/>
                        <a:ext cx="2583815" cy="3589655"/>
                      </a:xfrm>
                      <a:prstGeom prst="rect">
                        <a:avLst/>
                      </a:prstGeom>
                      <a:ln>
                        <a:noFill/>
                      </a:ln>
                      <a:effectLst>
                        <a:softEdge rad="112500"/>
                      </a:effectLst>
                      <a:extLst>
                        <a:ext uri="{53640926-AAD7-44d8-BBD7-CCE9431645EC}"/>
                      </a:extLst>
                    </pic:spPr>
                  </pic:pic>
                </a:graphicData>
              </a:graphic>
              <wp14:sizeRelH relativeFrom="page">
                <wp14:pctWidth>0</wp14:pctWidth>
              </wp14:sizeRelH>
              <wp14:sizeRelV relativeFrom="page">
                <wp14:pctHeight>0</wp14:pctHeight>
              </wp14:sizeRelV>
            </wp:anchor>
          </w:drawing>
        </w:r>
        <w:r>
          <w:rPr>
            <w:noProof/>
            <w:lang w:eastAsia="en-GB"/>
          </w:rPr>
          <w:t>Point Control</w:t>
        </w:r>
        <w:bookmarkEnd w:id="1018"/>
      </w:ins>
    </w:p>
    <w:p w14:paraId="4B543DAA" w14:textId="77777777" w:rsidR="00340CA5" w:rsidRDefault="00340CA5" w:rsidP="00340CA5">
      <w:pPr>
        <w:rPr>
          <w:ins w:id="1020" w:author="Michael Bell" w:date="2013-05-06T18:50:00Z"/>
          <w:noProof/>
          <w:lang w:eastAsia="en-GB"/>
        </w:rPr>
      </w:pPr>
      <w:ins w:id="1021" w:author="Michael Bell" w:date="2013-05-06T18:50:00Z">
        <w:r>
          <w:rPr>
            <w:noProof/>
            <w:lang w:eastAsia="en-GB"/>
          </w:rPr>
          <w:t>In order to control where on the track the train goes it is not only necessary to control the speed and direction of the train, but it is also necessary to control the points.</w:t>
        </w:r>
      </w:ins>
    </w:p>
    <w:p w14:paraId="79CE7181" w14:textId="77777777" w:rsidR="00340CA5" w:rsidRDefault="00340CA5" w:rsidP="00340CA5">
      <w:pPr>
        <w:rPr>
          <w:ins w:id="1022" w:author="Michael Bell" w:date="2013-05-06T18:50:00Z"/>
          <w:noProof/>
          <w:lang w:eastAsia="en-GB"/>
        </w:rPr>
      </w:pPr>
      <w:ins w:id="1023" w:author="Michael Bell" w:date="2013-05-06T18:50:00Z">
        <w:r>
          <w:rPr>
            <w:noProof/>
            <w:lang w:eastAsia="en-GB"/>
          </w:rPr>
          <w:t>Hornby suplies point motors to be used to move points on manualy operated train sets, it is possible to control these using the arduino board as well.</w:t>
        </w:r>
      </w:ins>
    </w:p>
    <w:p w14:paraId="7FE55E64" w14:textId="77777777" w:rsidR="00340CA5" w:rsidRDefault="00340CA5" w:rsidP="00340CA5">
      <w:pPr>
        <w:rPr>
          <w:ins w:id="1024" w:author="Michael Bell" w:date="2013-05-06T18:50:00Z"/>
          <w:noProof/>
          <w:lang w:eastAsia="en-GB"/>
        </w:rPr>
      </w:pPr>
      <w:ins w:id="1025" w:author="Michael Bell" w:date="2013-05-06T18:50:00Z">
        <w:r>
          <w:rPr>
            <w:noProof/>
            <w:lang w:eastAsia="en-GB"/>
          </w:rPr>
          <w:t>My original idea for controling the points was to use the motor shield to suply the correct voltage to move the motor and to use a specialy created relay network to select the correct set of points to move.</w:t>
        </w:r>
      </w:ins>
    </w:p>
    <w:p w14:paraId="1D631E56" w14:textId="77777777" w:rsidR="00340CA5" w:rsidRDefault="00340CA5" w:rsidP="00340CA5">
      <w:pPr>
        <w:rPr>
          <w:ins w:id="1026" w:author="Michael Bell" w:date="2013-05-06T18:50:00Z"/>
          <w:noProof/>
          <w:lang w:eastAsia="en-GB"/>
        </w:rPr>
      </w:pPr>
      <w:ins w:id="1027" w:author="Michael Bell" w:date="2013-05-06T18:50:00Z">
        <w:r>
          <w:rPr>
            <w:noProof/>
            <w:lang w:eastAsia="en-GB"/>
          </w:rPr>
          <w:t xml:space="preserve">On the back of the boxes for the point motors it claims that the minimum potential diference for the point motor to move is </w:t>
        </w:r>
        <w:commentRangeStart w:id="1028"/>
        <w:r>
          <w:rPr>
            <w:noProof/>
            <w:lang w:eastAsia="en-GB"/>
          </w:rPr>
          <w:t>12V DC</w:t>
        </w:r>
        <w:commentRangeEnd w:id="1028"/>
        <w:r>
          <w:rPr>
            <w:rStyle w:val="CommentReference"/>
          </w:rPr>
          <w:commentReference w:id="1028"/>
        </w:r>
        <w:r>
          <w:rPr>
            <w:noProof/>
            <w:lang w:eastAsia="en-GB"/>
          </w:rPr>
          <w:t xml:space="preserve"> which is conveniently the suply voltage for the train, supplied by the motor shield.</w:t>
        </w:r>
      </w:ins>
    </w:p>
    <w:p w14:paraId="7E8F9464" w14:textId="77777777" w:rsidR="00340CA5" w:rsidRDefault="00340CA5" w:rsidP="00340CA5">
      <w:pPr>
        <w:rPr>
          <w:ins w:id="1029" w:author="Michael Bell" w:date="2013-05-06T18:50:00Z"/>
          <w:noProof/>
          <w:lang w:eastAsia="en-GB"/>
        </w:rPr>
      </w:pPr>
      <w:ins w:id="1030" w:author="Michael Bell" w:date="2013-05-06T18:50:00Z">
        <w:r>
          <w:rPr>
            <w:noProof/>
            <w:lang w:eastAsia="en-GB"/>
          </w:rPr>
          <w:t xml:space="preserve">Knowing this, I set about producing a system whereby multiple sets of points can be controled independently using the same output from the motor shield (as there are only two and the first is used to control the train). </w:t>
        </w:r>
      </w:ins>
    </w:p>
    <w:p w14:paraId="653CC7A6" w14:textId="77777777" w:rsidR="00340CA5" w:rsidRDefault="00340CA5" w:rsidP="00340CA5">
      <w:pPr>
        <w:rPr>
          <w:ins w:id="1031" w:author="Michael Bell" w:date="2013-05-06T18:50:00Z"/>
          <w:noProof/>
          <w:lang w:eastAsia="en-GB"/>
        </w:rPr>
      </w:pPr>
      <w:ins w:id="1032" w:author="Michael Bell" w:date="2013-05-06T18:50:00Z">
        <w:r>
          <w:rPr>
            <w:noProof/>
            <w:lang w:eastAsia="en-GB"/>
          </w:rPr>
          <w:t>My idea was to use a set of relays</w:t>
        </w:r>
        <w:r>
          <w:rPr>
            <w:rStyle w:val="FootnoteReference"/>
            <w:noProof/>
            <w:lang w:eastAsia="en-GB"/>
          </w:rPr>
          <w:footnoteReference w:id="1"/>
        </w:r>
        <w:r>
          <w:rPr>
            <w:noProof/>
            <w:lang w:eastAsia="en-GB"/>
          </w:rPr>
          <w:t xml:space="preserve"> which were switched using the digital outputs from the main Arduino board to control which points receive the power suplied by the motor shield.</w:t>
        </w:r>
      </w:ins>
    </w:p>
    <w:p w14:paraId="67C406F1" w14:textId="77777777" w:rsidR="00340CA5" w:rsidRDefault="00340CA5" w:rsidP="00340CA5">
      <w:pPr>
        <w:rPr>
          <w:ins w:id="1035" w:author="Michael Bell" w:date="2013-05-06T18:50:00Z"/>
          <w:noProof/>
          <w:lang w:eastAsia="en-GB"/>
        </w:rPr>
      </w:pPr>
      <w:ins w:id="1036" w:author="Michael Bell" w:date="2013-05-06T18:50:00Z">
        <w:r>
          <w:rPr>
            <w:noProof/>
            <w:lang w:eastAsia="en-GB"/>
          </w:rPr>
          <w:br w:type="page"/>
        </w:r>
      </w:ins>
    </w:p>
    <w:p w14:paraId="664B2B02" w14:textId="77777777" w:rsidR="00340CA5" w:rsidRDefault="00340CA5" w:rsidP="00340CA5">
      <w:pPr>
        <w:rPr>
          <w:ins w:id="1037" w:author="Michael Bell" w:date="2013-05-06T18:50:00Z"/>
          <w:noProof/>
          <w:lang w:eastAsia="en-GB"/>
        </w:rPr>
      </w:pPr>
      <w:ins w:id="1038" w:author="Michael Bell" w:date="2013-05-06T18:50:00Z">
        <w:r>
          <w:rPr>
            <w:noProof/>
            <w:lang w:eastAsia="en-GB"/>
          </w:rPr>
          <w:lastRenderedPageBreak/>
          <w:t>This was my original design.</w:t>
        </w:r>
      </w:ins>
    </w:p>
    <w:p w14:paraId="6CBDD54C" w14:textId="77777777" w:rsidR="00340CA5" w:rsidRDefault="00340CA5" w:rsidP="00340CA5">
      <w:pPr>
        <w:rPr>
          <w:ins w:id="1039" w:author="Michael Bell" w:date="2013-05-06T18:50:00Z"/>
          <w:noProof/>
          <w:lang w:eastAsia="en-GB"/>
        </w:rPr>
      </w:pPr>
      <w:ins w:id="1040" w:author="Michael Bell" w:date="2013-05-06T18:50:00Z">
        <w:r>
          <w:rPr>
            <w:noProof/>
            <w:lang w:eastAsia="en-GB"/>
          </w:rPr>
          <w:object w:dxaOrig="4534" w:dyaOrig="3832" w14:anchorId="3E1DDA1F">
            <v:shape id="_x0000_i1025" type="#_x0000_t75" style="width:439.55pt;height:371.7pt" o:ole="">
              <v:imagedata r:id="rId43" o:title=""/>
            </v:shape>
            <o:OLEObject Type="Embed" ProgID="Visio.Drawing.11" ShapeID="_x0000_i1025" DrawAspect="Content" ObjectID="_1429454303" r:id="rId44"/>
          </w:object>
        </w:r>
      </w:ins>
      <w:ins w:id="1041" w:author="Michael Bell" w:date="2013-05-06T18:50:00Z">
        <w:r>
          <w:rPr>
            <w:noProof/>
            <w:lang w:eastAsia="en-GB"/>
          </w:rPr>
          <w:t xml:space="preserve"> </w:t>
        </w:r>
      </w:ins>
    </w:p>
    <w:p w14:paraId="49ACC230" w14:textId="77777777" w:rsidR="00340CA5" w:rsidRDefault="00340CA5" w:rsidP="00340CA5">
      <w:pPr>
        <w:rPr>
          <w:ins w:id="1042" w:author="Michael Bell" w:date="2013-05-06T18:50:00Z"/>
          <w:noProof/>
          <w:lang w:eastAsia="en-GB"/>
        </w:rPr>
      </w:pPr>
      <w:ins w:id="1043" w:author="Michael Bell" w:date="2013-05-06T18:50:00Z">
        <w:r>
          <w:rPr>
            <w:noProof/>
            <w:lang w:eastAsia="en-GB"/>
          </w:rPr>
          <w:t>The point motor (as shown on the previous page) has 3 wires comeing off it, the black wire goes to ground and the red and green wires are atached to a supply.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ins>
    </w:p>
    <w:p w14:paraId="03A295C4" w14:textId="77777777" w:rsidR="00340CA5" w:rsidRDefault="00340CA5" w:rsidP="00340CA5">
      <w:pPr>
        <w:rPr>
          <w:ins w:id="1044" w:author="Michael Bell" w:date="2013-05-06T18:50:00Z"/>
          <w:noProof/>
          <w:lang w:eastAsia="en-GB"/>
        </w:rPr>
      </w:pPr>
      <w:ins w:id="1045" w:author="Michael Bell" w:date="2013-05-06T18:50:00Z">
        <w:r>
          <w:rPr>
            <w:noProof/>
            <w:lang w:eastAsia="en-GB"/>
          </w:rPr>
          <w:t>In the diagram the arrows at the bottom represent the pins on the arduino board and motor shield. When pulled HIGH</w:t>
        </w:r>
        <w:r>
          <w:rPr>
            <w:rStyle w:val="FootnoteReference"/>
            <w:noProof/>
            <w:lang w:eastAsia="en-GB"/>
          </w:rPr>
          <w:footnoteReference w:id="2"/>
        </w:r>
        <w:r>
          <w:rPr>
            <w:noProof/>
            <w:lang w:eastAsia="en-GB"/>
          </w:rPr>
          <w:t xml:space="preserve"> the point control pins supply 5V and the point power pins suply 12V.</w:t>
        </w:r>
      </w:ins>
    </w:p>
    <w:p w14:paraId="0F582A04" w14:textId="77777777" w:rsidR="00340CA5" w:rsidRDefault="00340CA5" w:rsidP="00340CA5">
      <w:pPr>
        <w:rPr>
          <w:ins w:id="1048" w:author="Michael Bell" w:date="2013-05-06T18:50:00Z"/>
          <w:noProof/>
          <w:lang w:eastAsia="en-GB"/>
        </w:rPr>
      </w:pPr>
      <w:ins w:id="1049" w:author="Michael Bell" w:date="2013-05-06T18:50:00Z">
        <w:r>
          <w:rPr>
            <w:noProof/>
            <w:lang w:eastAsia="en-GB"/>
          </w:rPr>
          <w:t>The rectangular objects are the coils of relays. When they are supplied with the 5V from the board they close the switch adjacent to them, groundi</w:t>
        </w:r>
        <w:proofErr w:type="spellStart"/>
        <w:r>
          <w:t>ng</w:t>
        </w:r>
        <w:proofErr w:type="spellEnd"/>
        <w:r>
          <w:t xml:space="preserve"> the point they are </w:t>
        </w:r>
        <w:proofErr w:type="spellStart"/>
        <w:r>
          <w:t>atached</w:t>
        </w:r>
        <w:proofErr w:type="spellEnd"/>
        <w:r>
          <w:t xml:space="preserve"> t</w:t>
        </w:r>
        <w:r>
          <w:rPr>
            <w:noProof/>
            <w:lang w:eastAsia="en-GB"/>
          </w:rPr>
          <w:t>o, then a pulse of power is sent down either the + or – pins, theoreticaly flipping the points.</w:t>
        </w:r>
      </w:ins>
    </w:p>
    <w:p w14:paraId="44509C91" w14:textId="77777777" w:rsidR="00340CA5" w:rsidRDefault="00340CA5" w:rsidP="00340CA5">
      <w:pPr>
        <w:rPr>
          <w:ins w:id="1050" w:author="Michael Bell" w:date="2013-05-06T18:50:00Z"/>
          <w:noProof/>
          <w:lang w:eastAsia="en-GB"/>
        </w:rPr>
      </w:pPr>
      <w:ins w:id="1051" w:author="Michael Bell" w:date="2013-05-06T18:50:00Z">
        <w:r>
          <w:rPr>
            <w:noProof/>
            <w:lang w:eastAsia="en-GB"/>
          </w:rPr>
          <w:t>Preliminary testing however showed that this system would not do.</w:t>
        </w:r>
      </w:ins>
    </w:p>
    <w:p w14:paraId="63933A98" w14:textId="77777777" w:rsidR="00340CA5" w:rsidRDefault="00340CA5" w:rsidP="00340CA5">
      <w:pPr>
        <w:rPr>
          <w:ins w:id="1052" w:author="Michael Bell" w:date="2013-05-06T18:50:00Z"/>
          <w:noProof/>
          <w:lang w:eastAsia="en-GB"/>
        </w:rPr>
      </w:pPr>
      <w:ins w:id="1053" w:author="Michael Bell" w:date="2013-05-06T18:50:00Z">
        <w:r>
          <w:rPr>
            <w:noProof/>
            <w:lang w:eastAsia="en-GB"/>
          </w:rPr>
          <w:t>While the point motors would move correctly they did not move with enough force to move</w:t>
        </w:r>
        <w:r>
          <w:t xml:space="preserve"> the points. T</w:t>
        </w:r>
        <w:r>
          <w:rPr>
            <w:noProof/>
            <w:lang w:eastAsia="en-GB"/>
          </w:rPr>
          <w:t>his was most likley a combination of two factors;</w:t>
        </w:r>
      </w:ins>
    </w:p>
    <w:p w14:paraId="223BC3D8" w14:textId="77777777" w:rsidR="00340CA5" w:rsidRDefault="00340CA5" w:rsidP="00340CA5">
      <w:pPr>
        <w:rPr>
          <w:ins w:id="1054" w:author="Michael Bell" w:date="2013-05-06T18:50:00Z"/>
          <w:noProof/>
          <w:lang w:eastAsia="en-GB"/>
        </w:rPr>
      </w:pPr>
      <w:ins w:id="1055" w:author="Michael Bell" w:date="2013-05-06T18:50:00Z">
        <w:r>
          <w:rPr>
            <w:noProof/>
            <w:lang w:eastAsia="en-GB"/>
          </w:rPr>
          <w:lastRenderedPageBreak/>
          <w:t xml:space="preserve"> 1. The board actualy supplies about 11.9V which is under the minimum rating for the points, the maximum is 16V and so the points where moving at minimum capacity and</w:t>
        </w:r>
      </w:ins>
    </w:p>
    <w:p w14:paraId="69D4FB26" w14:textId="77777777" w:rsidR="00340CA5" w:rsidRDefault="00340CA5" w:rsidP="00340CA5">
      <w:pPr>
        <w:rPr>
          <w:ins w:id="1056" w:author="Michael Bell" w:date="2013-05-06T18:50:00Z"/>
          <w:noProof/>
          <w:lang w:eastAsia="en-GB"/>
        </w:rPr>
      </w:pPr>
      <w:ins w:id="1057" w:author="Michael Bell" w:date="2013-05-06T18:50:00Z">
        <w:r>
          <w:rPr>
            <w:noProof/>
            <w:lang w:eastAsia="en-GB"/>
          </w:rPr>
          <w:t>2. The points in my train set are old and slightly rusty and require more force to move than a brand new set.</w:t>
        </w:r>
      </w:ins>
    </w:p>
    <w:p w14:paraId="2AB3DE29" w14:textId="77777777" w:rsidR="00340CA5" w:rsidRDefault="00340CA5" w:rsidP="00340CA5">
      <w:pPr>
        <w:rPr>
          <w:ins w:id="1058" w:author="Michael Bell" w:date="2013-05-06T18:50:00Z"/>
          <w:noProof/>
          <w:lang w:eastAsia="en-GB"/>
        </w:rPr>
      </w:pPr>
      <w:ins w:id="1059" w:author="Michael Bell" w:date="2013-05-06T18:50:00Z">
        <w:r>
          <w:rPr>
            <w:noProof/>
            <w:lang w:eastAsia="en-GB"/>
          </w:rPr>
          <w:t>My solution to this problem was to suply a higher voltage to the points, unfortunatly this threw up an additional problem as no part of the arduino system will accept a voltage over 12V</w:t>
        </w:r>
        <w:r>
          <w:rPr>
            <w:rStyle w:val="FootnoteReference"/>
            <w:noProof/>
            <w:lang w:eastAsia="en-GB"/>
          </w:rPr>
          <w:footnoteReference w:id="3"/>
        </w:r>
        <w:r>
          <w:rPr>
            <w:noProof/>
            <w:lang w:eastAsia="en-GB"/>
          </w:rPr>
          <w:t xml:space="preserve"> without risking serious, irreparable damage to the system.</w:t>
        </w:r>
      </w:ins>
    </w:p>
    <w:p w14:paraId="515EA050" w14:textId="77777777" w:rsidR="00340CA5" w:rsidRDefault="00340CA5" w:rsidP="00340CA5">
      <w:pPr>
        <w:rPr>
          <w:ins w:id="1062" w:author="Michael Bell" w:date="2013-05-06T18:50:00Z"/>
          <w:noProof/>
          <w:lang w:eastAsia="en-GB"/>
        </w:rPr>
      </w:pPr>
      <w:ins w:id="1063" w:author="Michael Bell" w:date="2013-05-06T18:50:00Z">
        <w:r>
          <w:rPr>
            <w:noProof/>
            <w:lang w:eastAsia="en-GB"/>
          </w:rPr>
          <w:t xml:space="preserve">This problem was overcome by adding an additional, </w:t>
        </w:r>
        <w:commentRangeStart w:id="1064"/>
        <w:r>
          <w:rPr>
            <w:noProof/>
            <w:lang w:eastAsia="en-GB"/>
          </w:rPr>
          <w:t xml:space="preserve">larger relay </w:t>
        </w:r>
        <w:commentRangeEnd w:id="1064"/>
        <w:r>
          <w:rPr>
            <w:rStyle w:val="CommentReference"/>
          </w:rPr>
          <w:commentReference w:id="1064"/>
        </w:r>
        <w:r>
          <w:rPr>
            <w:noProof/>
            <w:lang w:eastAsia="en-GB"/>
          </w:rPr>
          <w:t>to the system which was connected to the terminals which where previously used to supply the points with their original 12V.</w:t>
        </w:r>
      </w:ins>
    </w:p>
    <w:p w14:paraId="3638F99A" w14:textId="77777777" w:rsidR="00340CA5" w:rsidRDefault="00340CA5" w:rsidP="00340CA5">
      <w:pPr>
        <w:rPr>
          <w:ins w:id="1065" w:author="Michael Bell" w:date="2013-05-06T18:50:00Z"/>
          <w:noProof/>
          <w:lang w:eastAsia="en-GB"/>
        </w:rPr>
      </w:pPr>
      <w:ins w:id="1066" w:author="Michael Bell" w:date="2013-05-06T18:50:00Z">
        <w:r>
          <w:rPr>
            <w:noProof/>
            <w:lang w:eastAsia="en-GB"/>
          </w:rPr>
          <w:t>This kind of relay was called a “single pole, double throw” which can chose between two different current outputs.</w:t>
        </w:r>
        <w:r>
          <w:rPr>
            <w:rStyle w:val="FootnoteReference"/>
            <w:noProof/>
            <w:lang w:eastAsia="en-GB"/>
          </w:rPr>
          <w:footnoteReference w:id="4"/>
        </w:r>
        <w:r>
          <w:rPr>
            <w:noProof/>
            <w:lang w:eastAsia="en-GB"/>
          </w:rPr>
          <w:t xml:space="preserve"> Using this meant that either the point power + supply could be on or the point power - supply could be on, meaning that the position of this relay could be used to select a direction to move the points.</w:t>
        </w:r>
      </w:ins>
    </w:p>
    <w:p w14:paraId="42CC48EF" w14:textId="77777777" w:rsidR="00340CA5" w:rsidRDefault="00340CA5" w:rsidP="00340CA5">
      <w:pPr>
        <w:rPr>
          <w:ins w:id="1069" w:author="Michael Bell" w:date="2013-05-06T18:50:00Z"/>
          <w:noProof/>
          <w:lang w:eastAsia="en-GB"/>
        </w:rPr>
      </w:pPr>
      <w:ins w:id="1070" w:author="Michael Bell" w:date="2013-05-06T18:50:00Z">
        <w:r>
          <w:rPr>
            <w:noProof/>
            <w:lang w:eastAsia="en-GB"/>
          </w:rPr>
          <w:t>My chosen relay could switch curents up to 240V which was plenty given that it only needed to switch 14(ish)V.</w:t>
        </w:r>
      </w:ins>
    </w:p>
    <w:p w14:paraId="3216D74F" w14:textId="77777777" w:rsidR="00340CA5" w:rsidRDefault="00340CA5" w:rsidP="00340CA5">
      <w:pPr>
        <w:rPr>
          <w:ins w:id="1071" w:author="Michael Bell" w:date="2013-05-06T18:50:00Z"/>
          <w:noProof/>
          <w:lang w:eastAsia="en-GB"/>
        </w:rPr>
      </w:pPr>
      <w:ins w:id="1072" w:author="Michael Bell" w:date="2013-05-06T18:50:00Z">
        <w:r>
          <w:rPr>
            <w:noProof/>
            <w:lang w:eastAsia="en-GB"/>
          </w:rPr>
          <w:br w:type="page"/>
        </w:r>
      </w:ins>
    </w:p>
    <w:p w14:paraId="314ECD6A" w14:textId="77777777" w:rsidR="00340CA5" w:rsidRDefault="00340CA5" w:rsidP="00340CA5">
      <w:pPr>
        <w:rPr>
          <w:ins w:id="1073" w:author="Michael Bell" w:date="2013-05-06T18:50:00Z"/>
          <w:noProof/>
          <w:lang w:eastAsia="en-GB"/>
        </w:rPr>
      </w:pPr>
      <w:ins w:id="1074" w:author="Michael Bell" w:date="2013-05-06T18:50:00Z">
        <w:r>
          <w:rPr>
            <w:noProof/>
            <w:lang w:eastAsia="en-GB"/>
          </w:rPr>
          <w:lastRenderedPageBreak/>
          <w:t xml:space="preserve">With these factors taken into acount my new design took </w:t>
        </w:r>
        <w:commentRangeStart w:id="1075"/>
        <w:r>
          <w:rPr>
            <w:noProof/>
            <w:lang w:eastAsia="en-GB"/>
          </w:rPr>
          <w:t>this</w:t>
        </w:r>
        <w:commentRangeEnd w:id="1075"/>
        <w:r>
          <w:rPr>
            <w:rStyle w:val="CommentReference"/>
          </w:rPr>
          <w:commentReference w:id="1075"/>
        </w:r>
        <w:r>
          <w:rPr>
            <w:noProof/>
            <w:lang w:eastAsia="en-GB"/>
          </w:rPr>
          <w:t xml:space="preserve"> form.</w:t>
        </w:r>
      </w:ins>
    </w:p>
    <w:p w14:paraId="372B1B93" w14:textId="77777777" w:rsidR="00340CA5" w:rsidRDefault="00340CA5" w:rsidP="00340CA5">
      <w:pPr>
        <w:rPr>
          <w:ins w:id="1076" w:author="Michael Bell" w:date="2013-05-06T18:50:00Z"/>
          <w:noProof/>
          <w:lang w:eastAsia="en-GB"/>
        </w:rPr>
      </w:pPr>
      <w:ins w:id="1077" w:author="Michael Bell" w:date="2013-05-06T18:50:00Z">
        <w:r>
          <w:rPr>
            <w:noProof/>
            <w:lang w:eastAsia="en-GB"/>
          </w:rPr>
          <w:object w:dxaOrig="4534" w:dyaOrig="5088" w14:anchorId="1A459D9F">
            <v:shape id="_x0000_i1026" type="#_x0000_t75" style="width:457.95pt;height:514.05pt" o:ole="">
              <v:imagedata r:id="rId45" o:title=""/>
            </v:shape>
            <o:OLEObject Type="Embed" ProgID="Visio.Drawing.11" ShapeID="_x0000_i1026" DrawAspect="Content" ObjectID="_1429454304" r:id="rId46"/>
          </w:object>
        </w:r>
      </w:ins>
      <w:ins w:id="1078" w:author="Michael Bell" w:date="2013-05-06T18:50:00Z">
        <w:r>
          <w:rPr>
            <w:noProof/>
            <w:lang w:eastAsia="en-GB"/>
          </w:rPr>
          <w:t>The new relay has been added to the design at the bottom as well as the AC supply from the original point motor supply. This was something I was originaly not planning on using but as it also output the 12V DC for the train to run on it turned out to be quite convenient.</w:t>
        </w:r>
      </w:ins>
    </w:p>
    <w:p w14:paraId="0BCD957F" w14:textId="77777777" w:rsidR="00340CA5" w:rsidRDefault="00340CA5" w:rsidP="00340CA5">
      <w:pPr>
        <w:rPr>
          <w:ins w:id="1079" w:author="Michael Bell" w:date="2013-05-06T18:50:00Z"/>
          <w:noProof/>
          <w:lang w:eastAsia="en-GB"/>
        </w:rPr>
      </w:pPr>
      <w:ins w:id="1080" w:author="Michael Bell" w:date="2013-05-06T18:50:00Z">
        <w:r>
          <w:rPr>
            <w:noProof/>
            <w:lang w:eastAsia="en-GB"/>
          </w:rPr>
          <w:t>Unfortunatly, this design also had a big flaw in it.</w:t>
        </w:r>
      </w:ins>
    </w:p>
    <w:p w14:paraId="68ECDA5D" w14:textId="77777777" w:rsidR="00340CA5" w:rsidRDefault="00340CA5" w:rsidP="00340CA5">
      <w:pPr>
        <w:rPr>
          <w:ins w:id="1081" w:author="Michael Bell" w:date="2013-05-06T18:50:00Z"/>
          <w:noProof/>
          <w:lang w:eastAsia="en-GB"/>
        </w:rPr>
      </w:pPr>
      <w:ins w:id="1082" w:author="Michael Bell" w:date="2013-05-06T18:50:00Z">
        <w:r>
          <w:rPr>
            <w:noProof/>
            <w:lang w:eastAsia="en-GB"/>
          </w:rPr>
          <w:t>I encountered the problem during the assembly of the track, after installing only one point motor the system worked perfectly, but, after installing an additional motor, and then another, the system stopped working.</w:t>
        </w:r>
      </w:ins>
    </w:p>
    <w:p w14:paraId="61820896" w14:textId="77777777" w:rsidR="00340CA5" w:rsidRDefault="00340CA5" w:rsidP="00340CA5">
      <w:pPr>
        <w:rPr>
          <w:ins w:id="1083" w:author="Michael Bell" w:date="2013-05-06T18:50:00Z"/>
          <w:noProof/>
          <w:lang w:eastAsia="en-GB"/>
        </w:rPr>
      </w:pPr>
      <w:ins w:id="1084" w:author="Michael Bell" w:date="2013-05-06T18:50:00Z">
        <w:r>
          <w:rPr>
            <w:noProof/>
            <w:lang w:eastAsia="en-GB"/>
          </w:rPr>
          <w:t>Instead of moving the points the selected motor buzzed and moved slightly but not enough and the other point motors jolted a tiny bit and moved a little.</w:t>
        </w:r>
      </w:ins>
    </w:p>
    <w:p w14:paraId="5490446C" w14:textId="77777777" w:rsidR="00340CA5" w:rsidRDefault="00340CA5" w:rsidP="00340CA5">
      <w:pPr>
        <w:rPr>
          <w:ins w:id="1085" w:author="Michael Bell" w:date="2013-05-06T18:50:00Z"/>
          <w:noProof/>
          <w:lang w:eastAsia="en-GB"/>
        </w:rPr>
      </w:pPr>
      <w:ins w:id="1086" w:author="Michael Bell" w:date="2013-05-06T18:50:00Z">
        <w:r>
          <w:rPr>
            <w:noProof/>
            <w:lang w:eastAsia="en-GB"/>
          </w:rPr>
          <w:lastRenderedPageBreak/>
          <w:t>This lead me to believe that the point motors where all grounded instead of just the selected one but after testing the grounds with a multimeter this was disproved. It took many hours of pondering, but I eventually discovered the problem which was not so much in my design but more in the way the point motors worked and to understand this problem we will have to look inside a motor.</w:t>
        </w:r>
      </w:ins>
    </w:p>
    <w:p w14:paraId="3D9DCC96" w14:textId="77777777" w:rsidR="00340CA5" w:rsidRDefault="001C3F6E" w:rsidP="00340CA5">
      <w:pPr>
        <w:rPr>
          <w:ins w:id="1087" w:author="Michael Bell" w:date="2013-05-06T18:50:00Z"/>
          <w:noProof/>
          <w:lang w:eastAsia="en-GB"/>
        </w:rPr>
      </w:pPr>
      <w:ins w:id="1088" w:author="Michael Bell" w:date="2013-05-06T18:50:00Z">
        <w:r>
          <w:rPr>
            <w:noProof/>
            <w:lang w:eastAsia="en-GB"/>
          </w:rPr>
          <w:object w:dxaOrig="1440" w:dyaOrig="1440" w14:anchorId="72DF12E2">
            <v:shape id="_x0000_s1060" type="#_x0000_t75" style="position:absolute;margin-left:0;margin-top:10.65pt;width:139.6pt;height:196.1pt;z-index:251695104">
              <v:imagedata r:id="rId47" o:title=""/>
              <w10:wrap type="square"/>
            </v:shape>
            <o:OLEObject Type="Embed" ProgID="Visio.Drawing.11" ShapeID="_x0000_s1060" DrawAspect="Content" ObjectID="_1429454316" r:id="rId48"/>
          </w:object>
        </w:r>
        <w:r w:rsidR="00340CA5">
          <w:rPr>
            <w:noProof/>
            <w:lang w:eastAsia="en-GB"/>
          </w:rPr>
          <w:t>This is the standard motor design.</w:t>
        </w:r>
      </w:ins>
    </w:p>
    <w:p w14:paraId="69BE58CD" w14:textId="77777777" w:rsidR="00340CA5" w:rsidRDefault="00340CA5" w:rsidP="00340CA5">
      <w:pPr>
        <w:rPr>
          <w:ins w:id="1089" w:author="Michael Bell" w:date="2013-05-06T18:50:00Z"/>
          <w:noProof/>
          <w:lang w:eastAsia="en-GB"/>
        </w:rPr>
      </w:pPr>
      <w:ins w:id="1090" w:author="Michael Bell" w:date="2013-05-06T18:50:00Z">
        <w:r>
          <w:rPr>
            <w:noProof/>
            <w:lang w:eastAsia="en-GB"/>
          </w:rPr>
          <w:t>When power is suplied into either power in + or power in – the coil nearest it produces magnetic flux, pulling the point bar towards it and moving the points.</w:t>
        </w:r>
      </w:ins>
    </w:p>
    <w:p w14:paraId="4661A729" w14:textId="77777777" w:rsidR="00340CA5" w:rsidRDefault="00340CA5" w:rsidP="00340CA5">
      <w:pPr>
        <w:rPr>
          <w:ins w:id="1091" w:author="Michael Bell" w:date="2013-05-06T18:50:00Z"/>
          <w:noProof/>
          <w:lang w:eastAsia="en-GB"/>
        </w:rPr>
      </w:pPr>
      <w:ins w:id="1092" w:author="Michael Bell" w:date="2013-05-06T18:50:00Z">
        <w:r>
          <w:rPr>
            <w:noProof/>
            <w:lang w:eastAsia="en-GB"/>
          </w:rPr>
          <w:t>In a stand alone system this works because the only route the curent can take is from the power pin too the ground.</w:t>
        </w:r>
      </w:ins>
    </w:p>
    <w:p w14:paraId="2B569EF2" w14:textId="77777777" w:rsidR="00340CA5" w:rsidRDefault="00340CA5" w:rsidP="00340CA5">
      <w:pPr>
        <w:rPr>
          <w:ins w:id="1093" w:author="Michael Bell" w:date="2013-05-06T18:50:00Z"/>
          <w:noProof/>
          <w:lang w:eastAsia="en-GB"/>
        </w:rPr>
      </w:pPr>
      <w:ins w:id="1094" w:author="Michael Bell" w:date="2013-05-06T18:50:00Z">
        <w:r>
          <w:rPr>
            <w:noProof/>
            <w:lang w:eastAsia="en-GB"/>
          </w:rPr>
          <w:t>When multiple motors are attached to my design however, the current can take a different route. If point 1 is grounded and power suplied through pin + some current takes the standard route but some current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ins>
    </w:p>
    <w:p w14:paraId="351C7598" w14:textId="77777777" w:rsidR="00340CA5" w:rsidRDefault="00340CA5" w:rsidP="00340CA5">
      <w:pPr>
        <w:rPr>
          <w:ins w:id="1095" w:author="Michael Bell" w:date="2013-05-06T18:50:00Z"/>
          <w:noProof/>
          <w:lang w:eastAsia="en-GB"/>
        </w:rPr>
      </w:pPr>
      <w:ins w:id="1096" w:author="Michael Bell" w:date="2013-05-06T18:50:00Z">
        <w:r>
          <w:rPr>
            <w:noProof/>
            <w:lang w:eastAsia="en-GB"/>
          </w:rPr>
          <w:t>Once the problem was identified it was easy enough to find a solution.</w:t>
        </w:r>
      </w:ins>
    </w:p>
    <w:p w14:paraId="1FD80D3B" w14:textId="77777777" w:rsidR="00340CA5" w:rsidRDefault="001C3F6E" w:rsidP="00340CA5">
      <w:pPr>
        <w:rPr>
          <w:ins w:id="1097" w:author="Michael Bell" w:date="2013-05-06T18:50:00Z"/>
          <w:noProof/>
          <w:lang w:eastAsia="en-GB"/>
        </w:rPr>
      </w:pPr>
      <w:ins w:id="1098" w:author="Michael Bell" w:date="2013-05-06T18:50:00Z">
        <w:r>
          <w:rPr>
            <w:noProof/>
            <w:lang w:eastAsia="en-GB"/>
          </w:rPr>
          <w:object w:dxaOrig="1440" w:dyaOrig="1440" w14:anchorId="72E45F03">
            <v:shape id="_x0000_s1061" type="#_x0000_t75" style="position:absolute;margin-left:0;margin-top:5.1pt;width:138.35pt;height:182.7pt;z-index:251696128">
              <v:imagedata r:id="rId49" o:title=""/>
              <w10:wrap type="square"/>
            </v:shape>
            <o:OLEObject Type="Embed" ProgID="Visio.Drawing.11" ShapeID="_x0000_s1061" DrawAspect="Content" ObjectID="_1429454317" r:id="rId50"/>
          </w:object>
        </w:r>
        <w:r w:rsidR="00340CA5">
          <w:rPr>
            <w:noProof/>
            <w:lang w:eastAsia="en-GB"/>
          </w:rPr>
          <w:t>This is my modified motor design.</w:t>
        </w:r>
      </w:ins>
    </w:p>
    <w:p w14:paraId="3E804F13" w14:textId="77777777" w:rsidR="00340CA5" w:rsidRDefault="00340CA5" w:rsidP="00340CA5">
      <w:pPr>
        <w:rPr>
          <w:ins w:id="1099" w:author="Michael Bell" w:date="2013-05-06T18:50:00Z"/>
          <w:noProof/>
          <w:lang w:eastAsia="en-GB"/>
        </w:rPr>
      </w:pPr>
      <w:ins w:id="1100" w:author="Michael Bell" w:date="2013-05-06T18:50:00Z">
        <w:r>
          <w:rPr>
            <w:noProof/>
            <w:lang w:eastAsia="en-GB"/>
          </w:rPr>
          <w:t>The problem is solved by using two diodes that face each other over the two coils.</w:t>
        </w:r>
      </w:ins>
    </w:p>
    <w:p w14:paraId="5B66600C" w14:textId="77777777" w:rsidR="00340CA5" w:rsidRDefault="00340CA5" w:rsidP="00340CA5">
      <w:pPr>
        <w:rPr>
          <w:ins w:id="1101" w:author="Michael Bell" w:date="2013-05-06T18:50:00Z"/>
          <w:noProof/>
          <w:lang w:eastAsia="en-GB"/>
        </w:rPr>
      </w:pPr>
      <w:ins w:id="1102" w:author="Michael Bell" w:date="2013-05-06T18:50:00Z">
        <w:r>
          <w:rPr>
            <w:noProof/>
            <w:lang w:eastAsia="en-GB"/>
          </w:rPr>
          <w:t>Diodes only allow current to flow in one direction. When an AC supply (which is what we are dealing with here) is attached to a diode, it takes out one of the two directions which the AC supply alternates between (as it normaly goes in both directions).</w:t>
        </w:r>
      </w:ins>
    </w:p>
    <w:p w14:paraId="017F8587" w14:textId="77777777" w:rsidR="00340CA5" w:rsidRDefault="00340CA5" w:rsidP="00340CA5">
      <w:pPr>
        <w:rPr>
          <w:ins w:id="1103" w:author="Michael Bell" w:date="2013-05-06T18:50:00Z"/>
          <w:noProof/>
          <w:lang w:eastAsia="en-GB"/>
        </w:rPr>
      </w:pPr>
      <w:ins w:id="1104" w:author="Michael Bell" w:date="2013-05-06T18:50:00Z">
        <w:r>
          <w:rPr>
            <w:noProof/>
            <w:lang w:eastAsia="en-GB"/>
          </w:rPr>
          <w:t>This doesn’t effect operation but if the current which has been stripped of one direction then flows over another diode facing the other way then it is also stripped of the other direction, stopping flow. This forces current flowing in on either pin to go to ground as it can only pass one of the two diodes.</w:t>
        </w:r>
      </w:ins>
    </w:p>
    <w:p w14:paraId="1432455E" w14:textId="77777777" w:rsidR="00340CA5" w:rsidRDefault="00340CA5" w:rsidP="00340CA5">
      <w:pPr>
        <w:rPr>
          <w:ins w:id="1105" w:author="Michael Bell" w:date="2013-05-06T18:50:00Z"/>
          <w:noProof/>
          <w:lang w:eastAsia="en-GB"/>
        </w:rPr>
      </w:pPr>
      <w:ins w:id="1106" w:author="Michael Bell" w:date="2013-05-06T18:50:00Z">
        <w:r>
          <w:rPr>
            <w:noProof/>
            <w:lang w:eastAsia="en-GB"/>
          </w:rPr>
          <w:br w:type="page"/>
        </w:r>
      </w:ins>
    </w:p>
    <w:p w14:paraId="679BD8E6" w14:textId="77777777" w:rsidR="00340CA5" w:rsidRDefault="00340CA5" w:rsidP="00340CA5">
      <w:pPr>
        <w:rPr>
          <w:ins w:id="1107" w:author="Michael Bell" w:date="2013-05-06T18:50:00Z"/>
          <w:noProof/>
          <w:lang w:eastAsia="en-GB"/>
        </w:rPr>
      </w:pPr>
      <w:ins w:id="1108" w:author="Michael Bell" w:date="2013-05-06T18:50:00Z">
        <w:r>
          <w:rPr>
            <w:noProof/>
            <w:lang w:eastAsia="en-GB"/>
          </w:rPr>
          <w:lastRenderedPageBreak/>
          <w:t>With the addition of these diodes, this is the final design of the point motor circuits.</w:t>
        </w:r>
      </w:ins>
    </w:p>
    <w:p w14:paraId="5BC6E526" w14:textId="3A608FDD" w:rsidR="00EB5458" w:rsidDel="0022505B" w:rsidRDefault="00340CA5" w:rsidP="00340CA5">
      <w:pPr>
        <w:pStyle w:val="Heading3"/>
        <w:rPr>
          <w:del w:id="1109" w:author="Michael Bell" w:date="2013-05-06T18:48:00Z"/>
        </w:rPr>
      </w:pPr>
      <w:ins w:id="1110" w:author="Michael Bell" w:date="2013-05-06T18:50:00Z">
        <w:r>
          <w:rPr>
            <w:noProof/>
            <w:lang w:eastAsia="en-GB"/>
          </w:rPr>
          <w:object w:dxaOrig="5130" w:dyaOrig="5088" w14:anchorId="7BBCA5BD">
            <v:shape id="_x0000_i1027" type="#_x0000_t75" style="width:489.75pt;height:485.6pt" o:ole="">
              <v:imagedata r:id="rId51" o:title=""/>
            </v:shape>
            <o:OLEObject Type="Embed" ProgID="Visio.Drawing.11" ShapeID="_x0000_i1027" DrawAspect="Content" ObjectID="_1429454305" r:id="rId52"/>
          </w:object>
        </w:r>
      </w:ins>
      <w:ins w:id="1111" w:author="Michael Bell" w:date="2013-05-06T18:50:00Z">
        <w:r>
          <w:rPr>
            <w:noProof/>
            <w:lang w:eastAsia="en-GB"/>
          </w:rPr>
          <w:t>I am pleased to say that this new design works!</w:t>
        </w:r>
      </w:ins>
      <w:del w:id="1112" w:author="Michael Bell" w:date="2013-05-06T18:48:00Z">
        <w:r w:rsidR="00A4698F" w:rsidDel="0022505B">
          <w:delText>Track</w:delText>
        </w:r>
      </w:del>
    </w:p>
    <w:p w14:paraId="7851D238" w14:textId="06CCA062" w:rsidR="00A4698F" w:rsidDel="0022505B" w:rsidRDefault="00B63273" w:rsidP="00A4698F">
      <w:pPr>
        <w:rPr>
          <w:del w:id="1113" w:author="Michael Bell" w:date="2013-05-06T18:48:00Z"/>
        </w:rPr>
      </w:pPr>
      <w:del w:id="1114" w:author="Michael Bell" w:date="2013-05-06T18:48:00Z">
        <w:r w:rsidDel="0022505B">
          <w:rPr>
            <w:noProof/>
            <w:lang w:eastAsia="en-GB"/>
          </w:rPr>
          <w:drawing>
            <wp:anchor distT="0" distB="0" distL="114300" distR="114300" simplePos="0" relativeHeight="251643392" behindDoc="1" locked="0" layoutInCell="1" allowOverlap="1" wp14:anchorId="223CC8D8" wp14:editId="1733D4A9">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rsidDel="0022505B">
          <w:delTex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delText>
        </w:r>
      </w:del>
    </w:p>
    <w:p w14:paraId="75FAB25D" w14:textId="69A58923" w:rsidR="00D2172E" w:rsidDel="0022505B" w:rsidRDefault="00173793" w:rsidP="00173793">
      <w:pPr>
        <w:rPr>
          <w:del w:id="1115" w:author="Michael Bell" w:date="2013-05-06T18:48:00Z"/>
        </w:rPr>
      </w:pPr>
      <w:del w:id="1116" w:author="Michael Bell" w:date="2013-05-06T18:48:00Z">
        <w:r w:rsidDel="0022505B">
          <w:delText xml:space="preserve">Shown here is the basic layout that Hornby suggests using when constructing the track, however, the requirement specification dictates that </w:delText>
        </w:r>
        <w:r w:rsidRPr="00173793" w:rsidDel="0022505B">
          <w:rPr>
            <w:rStyle w:val="QuoteChar"/>
          </w:rPr>
          <w:delText>“the layout should be designed that if the train is moved forward that no mater where it is it will always trigger a sensor on its journey”</w:delText>
        </w:r>
        <w:r w:rsidDel="0022505B">
          <w:rPr>
            <w:rStyle w:val="QuoteChar"/>
          </w:rPr>
          <w:delText xml:space="preserve"> </w:delText>
        </w:r>
        <w:r w:rsidR="005B6B53" w:rsidDel="0022505B">
          <w:rPr>
            <w:rStyle w:val="QuoteChar"/>
            <w:i w:val="0"/>
          </w:rPr>
          <w:delText xml:space="preserve"> this is there for a good reason as I have illustrated below</w:delText>
        </w:r>
        <w:r w:rsidDel="0022505B">
          <w:delText>:</w:delText>
        </w:r>
        <w:r w:rsidR="00D2172E" w:rsidDel="0022505B">
          <w:rPr>
            <w:noProof/>
            <w:lang w:eastAsia="en-GB"/>
          </w:rPr>
          <w:drawing>
            <wp:inline distT="0" distB="0" distL="0" distR="0" wp14:anchorId="25E17A4B" wp14:editId="3A7213DD">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D2172E" w:rsidDel="0022505B">
          <w:delTex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delText>
        </w:r>
        <w:r w:rsidR="00D2172E" w:rsidDel="0022505B">
          <w:rPr>
            <w:noProof/>
            <w:lang w:eastAsia="en-GB"/>
          </w:rPr>
          <w:drawing>
            <wp:inline distT="0" distB="0" distL="0" distR="0" wp14:anchorId="3E3066E0" wp14:editId="4570CF2A">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D2172E" w:rsidDel="0022505B">
          <w:delText>The train can still end up in a red circle and therefore find itself in a similar situation of the board fails to realise where the train is so we need to do something to prevent this from happening. We have several options:</w:delText>
        </w:r>
      </w:del>
    </w:p>
    <w:p w14:paraId="2D999C16" w14:textId="17C44831" w:rsidR="00D2172E" w:rsidDel="0022505B" w:rsidRDefault="00D2172E" w:rsidP="00D2172E">
      <w:pPr>
        <w:pStyle w:val="ListParagraph"/>
        <w:numPr>
          <w:ilvl w:val="0"/>
          <w:numId w:val="10"/>
        </w:numPr>
        <w:rPr>
          <w:del w:id="1117" w:author="Michael Bell" w:date="2013-05-06T18:48:00Z"/>
        </w:rPr>
      </w:pPr>
      <w:del w:id="1118" w:author="Michael Bell" w:date="2013-05-06T18:48:00Z">
        <w:r w:rsidDel="0022505B">
          <w:delText>Design a track layout where the train cannot run up against a buffer in a given direction</w:delText>
        </w:r>
        <w:r w:rsidR="005B6B53" w:rsidDel="0022505B">
          <w:delText xml:space="preserve"> and only oppose the direction when </w:delText>
        </w:r>
        <w:r w:rsidR="002479A1" w:rsidDel="0022505B">
          <w:delText>absolutely</w:delText>
        </w:r>
        <w:r w:rsidR="005B6B53" w:rsidDel="0022505B">
          <w:delText xml:space="preserve"> necessary, </w:delText>
        </w:r>
        <w:r w:rsidR="002479A1" w:rsidDel="0022505B">
          <w:delText>e.g.</w:delText>
        </w:r>
        <w:r w:rsidR="005B6B53" w:rsidDel="0022505B">
          <w:delText xml:space="preserve"> </w:delText>
        </w:r>
        <w:r w:rsidR="002479A1" w:rsidDel="0022505B">
          <w:delText>backing</w:delText>
        </w:r>
        <w:r w:rsidR="005B6B53" w:rsidDel="0022505B">
          <w:delText xml:space="preserve"> into a siding.</w:delText>
        </w:r>
      </w:del>
    </w:p>
    <w:p w14:paraId="7905CD08" w14:textId="1D07ACBF" w:rsidR="00D2172E" w:rsidDel="0022505B" w:rsidRDefault="00D2172E" w:rsidP="00D2172E">
      <w:pPr>
        <w:pStyle w:val="ListParagraph"/>
        <w:numPr>
          <w:ilvl w:val="0"/>
          <w:numId w:val="10"/>
        </w:numPr>
        <w:rPr>
          <w:del w:id="1119" w:author="Michael Bell" w:date="2013-05-06T18:48:00Z"/>
        </w:rPr>
      </w:pPr>
      <w:del w:id="1120" w:author="Michael Bell" w:date="2013-05-06T18:48:00Z">
        <w:r w:rsidDel="0022505B">
          <w:delText xml:space="preserve">Program the board to recognise when a train has </w:delText>
        </w:r>
        <w:r w:rsidR="002479A1" w:rsidDel="0022505B">
          <w:delText>skipped</w:delText>
        </w:r>
        <w:r w:rsidDel="0022505B">
          <w:delText xml:space="preserve"> a sensor by noticing that the sensor after the failed sensor has been tripped and then</w:delText>
        </w:r>
      </w:del>
    </w:p>
    <w:p w14:paraId="6E97B253" w14:textId="20B8031E" w:rsidR="00D2172E" w:rsidDel="0022505B" w:rsidRDefault="00D2172E" w:rsidP="00D2172E">
      <w:pPr>
        <w:pStyle w:val="ListParagraph"/>
        <w:numPr>
          <w:ilvl w:val="1"/>
          <w:numId w:val="10"/>
        </w:numPr>
        <w:rPr>
          <w:del w:id="1121" w:author="Michael Bell" w:date="2013-05-06T18:48:00Z"/>
        </w:rPr>
      </w:pPr>
      <w:del w:id="1122" w:author="Michael Bell" w:date="2013-05-06T18:48:00Z">
        <w:r w:rsidDel="0022505B">
          <w:delText xml:space="preserve">Compensate by </w:delText>
        </w:r>
        <w:r w:rsidR="002479A1" w:rsidDel="0022505B">
          <w:delText>skipping</w:delText>
        </w:r>
        <w:r w:rsidDel="0022505B">
          <w:delText xml:space="preserve"> to the instruction set on the next sensor</w:delText>
        </w:r>
      </w:del>
    </w:p>
    <w:p w14:paraId="4CA11542" w14:textId="4DBA54CF" w:rsidR="00D2172E" w:rsidDel="0022505B" w:rsidRDefault="00D2172E" w:rsidP="00D2172E">
      <w:pPr>
        <w:pStyle w:val="ListParagraph"/>
        <w:numPr>
          <w:ilvl w:val="1"/>
          <w:numId w:val="10"/>
        </w:numPr>
        <w:rPr>
          <w:del w:id="1123" w:author="Michael Bell" w:date="2013-05-06T18:48:00Z"/>
        </w:rPr>
      </w:pPr>
      <w:del w:id="1124" w:author="Michael Bell" w:date="2013-05-06T18:48:00Z">
        <w:r w:rsidDel="0022505B">
          <w:delText xml:space="preserve">Stop the train if it should have </w:delText>
        </w:r>
        <w:r w:rsidR="002479A1" w:rsidDel="0022505B">
          <w:delText>stopped</w:delText>
        </w:r>
        <w:r w:rsidDel="0022505B">
          <w:delText xml:space="preserve"> at the previous sensor</w:delText>
        </w:r>
      </w:del>
    </w:p>
    <w:p w14:paraId="5AB96F99" w14:textId="00545A5A" w:rsidR="00D2172E" w:rsidDel="0022505B" w:rsidRDefault="00D2172E" w:rsidP="00D2172E">
      <w:pPr>
        <w:pStyle w:val="ListParagraph"/>
        <w:numPr>
          <w:ilvl w:val="1"/>
          <w:numId w:val="10"/>
        </w:numPr>
        <w:rPr>
          <w:del w:id="1125" w:author="Michael Bell" w:date="2013-05-06T18:48:00Z"/>
        </w:rPr>
      </w:pPr>
      <w:del w:id="1126" w:author="Michael Bell" w:date="2013-05-06T18:48:00Z">
        <w:r w:rsidDel="0022505B">
          <w:delText>Display an error message telling the user to replace the sensor</w:delText>
        </w:r>
      </w:del>
    </w:p>
    <w:p w14:paraId="16FB2CA2" w14:textId="648FE93C" w:rsidR="00D2172E" w:rsidDel="0022505B" w:rsidRDefault="00D2172E" w:rsidP="00D2172E">
      <w:pPr>
        <w:pStyle w:val="ListParagraph"/>
        <w:numPr>
          <w:ilvl w:val="0"/>
          <w:numId w:val="10"/>
        </w:numPr>
        <w:rPr>
          <w:del w:id="1127" w:author="Michael Bell" w:date="2013-05-06T18:48:00Z"/>
        </w:rPr>
      </w:pPr>
      <w:del w:id="1128" w:author="Michael Bell" w:date="2013-05-06T18:48:00Z">
        <w:r w:rsidDel="0022505B">
          <w:delText xml:space="preserve">Program a failsafe into the board in which if the train has been traveling for a given time without tripping a sensor it stops and </w:delText>
        </w:r>
        <w:r w:rsidR="002479A1" w:rsidDel="0022505B">
          <w:delText>displays</w:delText>
        </w:r>
        <w:r w:rsidDel="0022505B">
          <w:delText xml:space="preserve"> an error message</w:delText>
        </w:r>
        <w:r w:rsidR="005B6B53" w:rsidDel="0022505B">
          <w:delText>.</w:delText>
        </w:r>
      </w:del>
    </w:p>
    <w:p w14:paraId="3CEBF37B" w14:textId="15B2A456" w:rsidR="00377130" w:rsidDel="0022505B" w:rsidRDefault="0009431A" w:rsidP="00377130">
      <w:pPr>
        <w:rPr>
          <w:del w:id="1129" w:author="Michael Bell" w:date="2013-05-06T18:48:00Z"/>
        </w:rPr>
      </w:pPr>
      <w:del w:id="1130" w:author="Michael Bell" w:date="2013-05-06T18:48:00Z">
        <w:r w:rsidDel="0022505B">
          <w:rPr>
            <w:noProof/>
            <w:lang w:eastAsia="en-GB"/>
          </w:rPr>
          <w:drawing>
            <wp:anchor distT="0" distB="0" distL="114300" distR="114300" simplePos="0" relativeHeight="251645440" behindDoc="1" locked="0" layoutInCell="1" allowOverlap="1" wp14:anchorId="0883C042" wp14:editId="13C85BD9">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rsidDel="0022505B">
          <w:delText>These are all good options so I will try to implement all 3, the combination should prevent this problem from ever happening, here are a few designs I have chosen that conform to point 1</w:delText>
        </w:r>
      </w:del>
    </w:p>
    <w:p w14:paraId="42E88B1A" w14:textId="07468059" w:rsidR="00F83EFB" w:rsidDel="0022505B" w:rsidRDefault="00377130">
      <w:pPr>
        <w:rPr>
          <w:del w:id="1131" w:author="Michael Bell" w:date="2013-05-06T18:48:00Z"/>
        </w:rPr>
      </w:pPr>
      <w:del w:id="1132" w:author="Michael Bell" w:date="2013-05-06T18:48:00Z">
        <w:r w:rsidDel="0022505B">
          <w:delText xml:space="preserve">In all </w:delText>
        </w:r>
        <w:r w:rsidR="00F83EFB" w:rsidDel="0022505B">
          <w:delText xml:space="preserve">3 the track is designed for the train to travel anticlockwise </w:delText>
        </w:r>
        <w:r w:rsidR="002479A1" w:rsidDel="0022505B">
          <w:delText>normally</w:delText>
        </w:r>
        <w:r w:rsidR="00F83EFB" w:rsidDel="0022505B">
          <w:delText xml:space="preserve"> but all 3 could be reflected for the train to travel the other way</w:delText>
        </w:r>
      </w:del>
    </w:p>
    <w:p w14:paraId="6E2D40FB" w14:textId="4D3D4A30" w:rsidR="00DD5403" w:rsidDel="0022505B" w:rsidRDefault="0009431A" w:rsidP="00DD5403">
      <w:pPr>
        <w:rPr>
          <w:del w:id="1133" w:author="Michael Bell" w:date="2013-05-06T18:48:00Z"/>
        </w:rPr>
      </w:pPr>
      <w:del w:id="1134" w:author="Michael Bell" w:date="2013-05-06T18:48:00Z">
        <w:r w:rsidDel="0022505B">
          <w:rPr>
            <w:noProof/>
            <w:lang w:eastAsia="en-GB"/>
          </w:rPr>
          <w:drawing>
            <wp:anchor distT="0" distB="0" distL="114300" distR="114300" simplePos="0" relativeHeight="251649536" behindDoc="1" locked="0" layoutInCell="1" allowOverlap="1" wp14:anchorId="02DD3893" wp14:editId="0878424B">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sidDel="0022505B">
          <w:rPr>
            <w:noProof/>
            <w:lang w:eastAsia="en-GB"/>
          </w:rPr>
          <w:drawing>
            <wp:anchor distT="0" distB="0" distL="114300" distR="114300" simplePos="0" relativeHeight="251647488" behindDoc="1" locked="0" layoutInCell="1" allowOverlap="1" wp14:anchorId="75A273BE" wp14:editId="0893DC0A">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Del="0022505B">
          <w:delText>The</w:delText>
        </w:r>
        <w:r w:rsidR="006A201E" w:rsidDel="0022505B">
          <w:delText xml:space="preserve"> issue with the lower two is that they both take up quite a bit of space</w:delText>
        </w:r>
        <w:r w:rsidDel="0022505B">
          <w:delText xml:space="preserve"> so I chose to go with the top design.</w:delText>
        </w:r>
      </w:del>
    </w:p>
    <w:p w14:paraId="5922C389" w14:textId="43540015" w:rsidR="005421F0" w:rsidDel="0022505B" w:rsidRDefault="005421F0">
      <w:pPr>
        <w:rPr>
          <w:del w:id="1135" w:author="Michael Bell" w:date="2013-05-06T18:48:00Z"/>
        </w:rPr>
      </w:pPr>
      <w:del w:id="1136" w:author="Michael Bell" w:date="2013-05-06T18:48:00Z">
        <w:r w:rsidDel="0022505B">
          <w:br w:type="page"/>
        </w:r>
      </w:del>
    </w:p>
    <w:p w14:paraId="25B43D68" w14:textId="08940E02" w:rsidR="005421F0" w:rsidDel="0022505B" w:rsidRDefault="005421F0" w:rsidP="005421F0">
      <w:pPr>
        <w:pStyle w:val="Heading3"/>
        <w:rPr>
          <w:del w:id="1137" w:author="Michael Bell" w:date="2013-05-06T18:48:00Z"/>
        </w:rPr>
      </w:pPr>
      <w:del w:id="1138" w:author="Michael Bell" w:date="2013-05-06T18:48:00Z">
        <w:r w:rsidDel="0022505B">
          <w:delText>Isolatable Sidings</w:delText>
        </w:r>
      </w:del>
    </w:p>
    <w:p w14:paraId="0EA48212" w14:textId="32EA172D" w:rsidR="005421F0" w:rsidDel="0022505B" w:rsidRDefault="005421F0" w:rsidP="005421F0">
      <w:pPr>
        <w:rPr>
          <w:del w:id="1139" w:author="Michael Bell" w:date="2013-05-06T18:48:00Z"/>
        </w:rPr>
      </w:pPr>
      <w:del w:id="1140" w:author="Michael Bell" w:date="2013-05-06T18:48:00Z">
        <w:r w:rsidDel="0022505B">
          <w:delText xml:space="preserve">Another important element of the design is controlling which of the two trains (the main train and the cleaning train) are active and which is waiting in a siding. </w:delText>
        </w:r>
      </w:del>
    </w:p>
    <w:p w14:paraId="581EA45C" w14:textId="60EA18ED" w:rsidR="009A1920" w:rsidDel="0022505B" w:rsidRDefault="009A1920" w:rsidP="005421F0">
      <w:pPr>
        <w:rPr>
          <w:del w:id="1141" w:author="Michael Bell" w:date="2013-05-06T18:48:00Z"/>
        </w:rPr>
      </w:pPr>
      <w:del w:id="1142" w:author="Michael Bell" w:date="2013-05-06T18:48:00Z">
        <w:r w:rsidDel="0022505B">
          <w:rPr>
            <w:noProof/>
            <w:lang w:eastAsia="en-GB"/>
          </w:rPr>
          <w:drawing>
            <wp:anchor distT="0" distB="0" distL="114300" distR="114300" simplePos="0" relativeHeight="251664896" behindDoc="1" locked="0" layoutInCell="1" allowOverlap="1" wp14:anchorId="365F678C" wp14:editId="2B6D263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rsidDel="0022505B">
          <w:delTex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delText>
        </w:r>
        <w:r w:rsidDel="0022505B">
          <w:delText>.</w:delText>
        </w:r>
      </w:del>
    </w:p>
    <w:p w14:paraId="2A9443A0" w14:textId="2510B064" w:rsidR="009A1920" w:rsidDel="0022505B" w:rsidRDefault="009A1920" w:rsidP="005421F0">
      <w:pPr>
        <w:rPr>
          <w:del w:id="1143" w:author="Michael Bell" w:date="2013-05-06T18:48:00Z"/>
        </w:rPr>
      </w:pPr>
      <w:del w:id="1144" w:author="Michael Bell" w:date="2013-05-06T18:48:00Z">
        <w:r w:rsidDel="0022505B">
          <w:delTex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delText>
        </w:r>
      </w:del>
    </w:p>
    <w:p w14:paraId="14F321AD" w14:textId="0C4BBE75" w:rsidR="00DD5403" w:rsidDel="0022505B" w:rsidRDefault="00DD5403" w:rsidP="005421F0">
      <w:pPr>
        <w:rPr>
          <w:del w:id="1145" w:author="Michael Bell" w:date="2013-05-06T18:48:00Z"/>
        </w:rPr>
      </w:pPr>
      <w:del w:id="1146" w:author="Michael Bell" w:date="2013-05-06T18:48:00Z">
        <w:r w:rsidDel="0022505B">
          <w:br w:type="page"/>
        </w:r>
      </w:del>
    </w:p>
    <w:p w14:paraId="4E5FA770" w14:textId="55241B30" w:rsidR="00DD5403" w:rsidDel="00340CA5" w:rsidRDefault="00DD5403" w:rsidP="00DD5403">
      <w:pPr>
        <w:pStyle w:val="Heading3"/>
        <w:rPr>
          <w:del w:id="1147" w:author="Michael Bell" w:date="2013-05-06T18:50:00Z"/>
        </w:rPr>
      </w:pPr>
      <w:del w:id="1148" w:author="Michael Bell" w:date="2013-05-06T18:50:00Z">
        <w:r w:rsidDel="00340CA5">
          <w:delText>Location detection</w:delText>
        </w:r>
      </w:del>
    </w:p>
    <w:p w14:paraId="46A7595D" w14:textId="028CDF66" w:rsidR="007F1A52" w:rsidDel="00340CA5" w:rsidRDefault="00DD5403" w:rsidP="00DD5403">
      <w:pPr>
        <w:rPr>
          <w:del w:id="1149" w:author="Michael Bell" w:date="2013-05-06T18:50:00Z"/>
        </w:rPr>
      </w:pPr>
      <w:del w:id="1150" w:author="Michael Bell" w:date="2013-05-06T18:50:00Z">
        <w:r w:rsidDel="00340CA5">
          <w:delText>An important part of the design is deciding how to detect the location of the train on the tracks without interfering with, or risk derailing the train</w:delText>
        </w:r>
        <w:r w:rsidR="007F1A52" w:rsidDel="00340CA5">
          <w:delText>, I had many different options on how to do this which I will go through.</w:delText>
        </w:r>
      </w:del>
    </w:p>
    <w:p w14:paraId="1D1C3149" w14:textId="6805DFA5" w:rsidR="00751181" w:rsidDel="00340CA5" w:rsidRDefault="00751181" w:rsidP="00DD5403">
      <w:pPr>
        <w:rPr>
          <w:del w:id="1151" w:author="Michael Bell" w:date="2013-05-06T18:50:00Z"/>
        </w:rPr>
      </w:pPr>
      <w:del w:id="1152" w:author="Michael Bell" w:date="2013-05-06T18:50:00Z">
        <w:r w:rsidDel="00340CA5">
          <w:rPr>
            <w:noProof/>
            <w:lang w:eastAsia="en-GB"/>
          </w:rPr>
          <mc:AlternateContent>
            <mc:Choice Requires="wps">
              <w:drawing>
                <wp:anchor distT="0" distB="0" distL="114300" distR="114300" simplePos="0" relativeHeight="251652608" behindDoc="0" locked="0" layoutInCell="1" allowOverlap="1" wp14:anchorId="73051CE8" wp14:editId="15605A90">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E73D5C" id="Oval 20" o:spid="_x0000_s1026" style="position:absolute;margin-left:-184.15pt;margin-top:58.85pt;width:23.45pt;height:24.5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sidDel="00340CA5">
          <w:rPr>
            <w:noProof/>
            <w:lang w:eastAsia="en-GB"/>
          </w:rPr>
          <w:drawing>
            <wp:anchor distT="0" distB="0" distL="114300" distR="114300" simplePos="0" relativeHeight="251651584" behindDoc="1" locked="0" layoutInCell="1" allowOverlap="1" wp14:anchorId="08FBF0EC" wp14:editId="2C7EF179">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rsidDel="00340CA5">
          <w:delText xml:space="preserve">The best place, in my opinion, to draw inspiration from is full scale railways themselves. The </w:delText>
        </w:r>
        <w:r w:rsidR="002479A1" w:rsidDel="00340CA5">
          <w:delText>simplest</w:delText>
        </w:r>
        <w:r w:rsidR="007F1A52" w:rsidDel="00340CA5">
          <w:delText xml:space="preserve"> and oldest viable method is using something called a </w:delText>
        </w:r>
        <w:r w:rsidR="00B006DB" w:rsidDel="00340CA5">
          <w:delText>treadle</w:delText>
        </w:r>
        <w:r w:rsidDel="00340CA5">
          <w:delText xml:space="preserve"> (shown here).</w:delText>
        </w:r>
      </w:del>
    </w:p>
    <w:p w14:paraId="5D9B7198" w14:textId="015113A6" w:rsidR="00751181" w:rsidDel="00340CA5" w:rsidRDefault="00751181" w:rsidP="00DD5403">
      <w:pPr>
        <w:rPr>
          <w:del w:id="1153" w:author="Michael Bell" w:date="2013-05-06T18:50:00Z"/>
        </w:rPr>
      </w:pPr>
      <w:del w:id="1154" w:author="Michael Bell" w:date="2013-05-06T18:50:00Z">
        <w:r w:rsidDel="00340CA5">
          <w:delText xml:space="preserve">What happens is, the train passes over the treadle and the rim of the wheel presses the metal bar (highlighted). The bar is basically an electrical switch and when pressed down it sends a signal to a signal box. In the days before computers these where </w:delText>
        </w:r>
        <w:r w:rsidR="002479A1" w:rsidDel="00340CA5">
          <w:delText>widely</w:delText>
        </w:r>
        <w:r w:rsidDel="00340CA5">
          <w:delText xml:space="preserve"> used in combination with relays to control the signals and tell the signalman the position of the train.</w:delText>
        </w:r>
      </w:del>
    </w:p>
    <w:p w14:paraId="2F61B746" w14:textId="00DA628D" w:rsidR="007A76A1" w:rsidDel="00340CA5" w:rsidRDefault="00751181" w:rsidP="00DD5403">
      <w:pPr>
        <w:rPr>
          <w:del w:id="1155" w:author="Michael Bell" w:date="2013-05-06T18:50:00Z"/>
        </w:rPr>
      </w:pPr>
      <w:del w:id="1156" w:author="Michael Bell" w:date="2013-05-06T18:50:00Z">
        <w:r w:rsidDel="00340CA5">
          <w:delText xml:space="preserve">The issue with using this on a much smaller scale is how </w:delText>
        </w:r>
        <w:r w:rsidR="002479A1" w:rsidDel="00340CA5">
          <w:delText>fiddle</w:delText>
        </w:r>
        <w:r w:rsidDel="00340CA5">
          <w:delText xml:space="preserve"> and easily bent the </w:delText>
        </w:r>
        <w:r w:rsidR="00E920ED" w:rsidDel="00340CA5">
          <w:delText xml:space="preserve">metal bar </w:delText>
        </w:r>
        <w:r w:rsidR="009A1F28" w:rsidDel="00340CA5">
          <w:delText xml:space="preserve">that the rim touches would be if it was </w:delText>
        </w:r>
        <w:r w:rsidR="002479A1" w:rsidDel="00340CA5">
          <w:delText>scaled</w:delText>
        </w:r>
        <w:r w:rsidR="009A1F28" w:rsidDel="00340CA5">
          <w:delText xml:space="preserve"> down to 00 </w:delText>
        </w:r>
        <w:r w:rsidR="002479A1" w:rsidDel="00340CA5">
          <w:delText>gauge</w:delText>
        </w:r>
        <w:r w:rsidR="009A1F28" w:rsidDel="00340CA5">
          <w:delText xml:space="preserve"> which is the track size</w:delText>
        </w:r>
        <w:r w:rsidR="007A76A1" w:rsidDel="00340CA5">
          <w:delText xml:space="preserve"> so this option isn’t really feasible.</w:delText>
        </w:r>
      </w:del>
    </w:p>
    <w:p w14:paraId="52C0D737" w14:textId="5503596B" w:rsidR="007A76A1" w:rsidDel="00340CA5" w:rsidRDefault="007A76A1" w:rsidP="00DD5403">
      <w:pPr>
        <w:rPr>
          <w:del w:id="1157" w:author="Michael Bell" w:date="2013-05-06T18:50:00Z"/>
        </w:rPr>
      </w:pPr>
    </w:p>
    <w:p w14:paraId="4B0D2A34" w14:textId="5EB030EE" w:rsidR="007A76A1" w:rsidDel="00340CA5" w:rsidRDefault="007A76A1" w:rsidP="00DD5403">
      <w:pPr>
        <w:rPr>
          <w:del w:id="1158" w:author="Michael Bell" w:date="2013-05-06T18:50:00Z"/>
        </w:rPr>
      </w:pPr>
      <w:del w:id="1159" w:author="Michael Bell" w:date="2013-05-06T18:50:00Z">
        <w:r w:rsidDel="00340CA5">
          <w:delTex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delText>
        </w:r>
      </w:del>
    </w:p>
    <w:p w14:paraId="5318E2D5" w14:textId="28520FE0" w:rsidR="007A76A1" w:rsidDel="00340CA5" w:rsidRDefault="007A76A1" w:rsidP="00DD5403">
      <w:pPr>
        <w:rPr>
          <w:del w:id="1160" w:author="Michael Bell" w:date="2013-05-06T18:50:00Z"/>
        </w:rPr>
      </w:pPr>
    </w:p>
    <w:p w14:paraId="7CC2EC54" w14:textId="66F0C636" w:rsidR="00A75E62" w:rsidDel="00340CA5" w:rsidRDefault="007A76A1" w:rsidP="00DD5403">
      <w:pPr>
        <w:rPr>
          <w:del w:id="1161" w:author="Michael Bell" w:date="2013-05-06T18:50:00Z"/>
        </w:rPr>
      </w:pPr>
      <w:del w:id="1162" w:author="Michael Bell" w:date="2013-05-06T18:50:00Z">
        <w:r w:rsidDel="00340CA5">
          <w:delText>A third option is to use some kind of magnetic detection</w:delText>
        </w:r>
        <w:r w:rsidR="00A75E62" w:rsidDel="00340CA5">
          <w:delText xml:space="preserve">, these too are used on a grand scale. </w:delText>
        </w:r>
        <w:commentRangeStart w:id="1163"/>
        <w:r w:rsidR="00A75E62" w:rsidDel="00340CA5">
          <w:delText>This box</w:delText>
        </w:r>
        <w:commentRangeEnd w:id="1163"/>
        <w:r w:rsidR="00A75E62" w:rsidDel="00340CA5">
          <w:rPr>
            <w:rStyle w:val="CommentReference"/>
          </w:rPr>
          <w:commentReference w:id="1163"/>
        </w:r>
        <w:r w:rsidR="00A75E62" w:rsidDel="00340CA5">
          <w:delText xml:space="preserve"> shown here is </w:delText>
        </w:r>
        <w:r w:rsidR="002479A1" w:rsidDel="00340CA5">
          <w:delText>imaginatively</w:delText>
        </w:r>
        <w:r w:rsidR="00A75E62" w:rsidDel="00340CA5">
          <w:delText xml:space="preserve"> called a magnet, it can detect when a train passes over it using </w:delText>
        </w:r>
        <w:r w:rsidR="002479A1" w:rsidDel="00340CA5">
          <w:delText>magnetism</w:delText>
        </w:r>
        <w:r w:rsidR="00A75E62" w:rsidDel="00340CA5">
          <w:delText xml:space="preserve"> as well as measure the speed of the train and tell the cab computer what the signal ahead is showing.</w:delText>
        </w:r>
      </w:del>
    </w:p>
    <w:p w14:paraId="5CF14262" w14:textId="594461CC" w:rsidR="00A75E62" w:rsidDel="00340CA5" w:rsidRDefault="002479A1" w:rsidP="00DD5403">
      <w:pPr>
        <w:rPr>
          <w:del w:id="1164" w:author="Michael Bell" w:date="2013-05-06T18:50:00Z"/>
        </w:rPr>
      </w:pPr>
      <w:del w:id="1165" w:author="Michael Bell" w:date="2013-05-06T18:50:00Z">
        <w:r w:rsidDel="00340CA5">
          <w:delText>Realistically</w:delText>
        </w:r>
        <w:r w:rsidR="00A75E62" w:rsidDel="00340CA5">
          <w:delText xml:space="preserve"> of course, we don’t need it to do anything more than detect the location of the train but the idea of using magnetism appealed to me a lot so I did some research and discovered an easy way of using it to detect the location of the train.</w:delText>
        </w:r>
      </w:del>
    </w:p>
    <w:p w14:paraId="2E8C8AC9" w14:textId="55F5B30A" w:rsidR="008A0AF0" w:rsidDel="00340CA5" w:rsidRDefault="00153882" w:rsidP="00DD5403">
      <w:pPr>
        <w:rPr>
          <w:del w:id="1166" w:author="Michael Bell" w:date="2013-05-06T18:50:00Z"/>
        </w:rPr>
      </w:pPr>
      <w:del w:id="1167" w:author="Michael Bell" w:date="2013-05-06T18:50:00Z">
        <w:r w:rsidDel="00340CA5">
          <w:rPr>
            <w:noProof/>
            <w:lang w:eastAsia="en-GB"/>
          </w:rPr>
          <mc:AlternateContent>
            <mc:Choice Requires="wpg">
              <w:drawing>
                <wp:anchor distT="0" distB="0" distL="114300" distR="114300" simplePos="0" relativeHeight="251653632" behindDoc="0" locked="0" layoutInCell="1" allowOverlap="1" wp14:anchorId="3B4FEEF4" wp14:editId="1D027A6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538B78" id="Group 26" o:spid="_x0000_s1026" style="position:absolute;margin-left:0;margin-top:1.75pt;width:113.45pt;height:112.6pt;z-index:251653632"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rsidDel="00340CA5">
          <w:delText xml:space="preserve">This is a </w:delText>
        </w:r>
        <w:r w:rsidR="002479A1" w:rsidDel="00340CA5">
          <w:delText>Hall Effect</w:delText>
        </w:r>
        <w:r w:rsidR="00A75E62" w:rsidDel="00340CA5">
          <w:delTex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delText>
        </w:r>
        <w:r w:rsidR="002479A1" w:rsidDel="00340CA5">
          <w:delText>prototyping</w:delText>
        </w:r>
        <w:r w:rsidR="00A75E62" w:rsidDel="00340CA5">
          <w:delText xml:space="preserve"> board every time a train passed over them, allowing the board to keep track of which block (a given section of track</w:delText>
        </w:r>
        <w:r w:rsidR="008A0AF0" w:rsidDel="00340CA5">
          <w:delText>)</w:delText>
        </w:r>
        <w:r w:rsidR="00A75E62" w:rsidDel="00340CA5">
          <w:delText xml:space="preserve"> the train is in</w:delText>
        </w:r>
        <w:r w:rsidR="008A0AF0" w:rsidDel="00340CA5">
          <w:delText xml:space="preserve"> without ever touching the train or interfering with the current through the train. Not only that but they are tiny and so easily fit in the small gap between the track and the train. For these reasons I chose to use </w:delText>
        </w:r>
        <w:r w:rsidR="002479A1" w:rsidDel="00340CA5">
          <w:delText>Hall Effect</w:delText>
        </w:r>
        <w:r w:rsidR="008A0AF0" w:rsidDel="00340CA5">
          <w:delText xml:space="preserve"> switches to locate the train.</w:delText>
        </w:r>
      </w:del>
    </w:p>
    <w:p w14:paraId="60B50B0C" w14:textId="6BD146DD" w:rsidR="008A0AF0" w:rsidDel="00340CA5" w:rsidRDefault="00153882" w:rsidP="00DD5403">
      <w:pPr>
        <w:rPr>
          <w:del w:id="1168" w:author="Michael Bell" w:date="2013-05-06T18:50:00Z"/>
        </w:rPr>
      </w:pPr>
      <w:del w:id="1169" w:author="Michael Bell" w:date="2013-05-06T18:50:00Z">
        <w:r w:rsidDel="00340CA5">
          <w:rPr>
            <w:noProof/>
            <w:lang w:eastAsia="en-GB"/>
          </w:rPr>
          <w:drawing>
            <wp:anchor distT="0" distB="0" distL="114300" distR="114300" simplePos="0" relativeHeight="251661824" behindDoc="1" locked="0" layoutInCell="1" allowOverlap="1" wp14:anchorId="7957B411" wp14:editId="031EE49E">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53">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rsidDel="00340CA5">
          <w:delTex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delText>
        </w:r>
        <w:r w:rsidR="002479A1" w:rsidDel="00340CA5">
          <w:delText>permanent</w:delText>
        </w:r>
        <w:r w:rsidR="008A0AF0" w:rsidDel="00340CA5">
          <w:delText xml:space="preserve"> magnets” the next </w:delText>
        </w:r>
        <w:r w:rsidR="002479A1" w:rsidDel="00340CA5">
          <w:delText>thought</w:delText>
        </w:r>
        <w:r w:rsidR="008A0AF0" w:rsidDel="00340CA5">
          <w:delText xml:space="preserve"> is always “</w:delText>
        </w:r>
        <w:r w:rsidR="002479A1" w:rsidDel="00340CA5">
          <w:delText>Neodymium</w:delText>
        </w:r>
        <w:r w:rsidR="008A0AF0" w:rsidDel="00340CA5">
          <w:delText xml:space="preserve">” a rare earth metal which when used in an alloy with </w:delText>
        </w:r>
        <w:r w:rsidDel="00340CA5">
          <w:delText>iron and boron</w:delText>
        </w:r>
        <w:r w:rsidR="008A0AF0" w:rsidDel="00340CA5">
          <w:delText xml:space="preserve"> produces extremely powerful magnets</w:delText>
        </w:r>
        <w:r w:rsidDel="00340CA5">
          <w:delText xml:space="preserve">, these magnets are </w:delText>
        </w:r>
        <w:r w:rsidR="002479A1" w:rsidDel="00340CA5">
          <w:delText>usually</w:delText>
        </w:r>
        <w:r w:rsidDel="00340CA5">
          <w:delText xml:space="preserve"> quite expensive but as I needed them to be small they wouldn’t cost that much, show in an image of the magnets I have chosen, they are 3mm thick, perfect for attaching to the train (there is a gap of about 7mm between it and the track)</w:delText>
        </w:r>
      </w:del>
    </w:p>
    <w:p w14:paraId="1C75B6E2" w14:textId="674F6A16" w:rsidR="00F247CA" w:rsidDel="00340CA5" w:rsidRDefault="00944E58" w:rsidP="00DD5403">
      <w:pPr>
        <w:rPr>
          <w:del w:id="1170" w:author="Michael Bell" w:date="2013-05-06T18:50:00Z"/>
          <w:noProof/>
          <w:lang w:eastAsia="en-GB"/>
        </w:rPr>
      </w:pPr>
      <w:del w:id="1171" w:author="Michael Bell" w:date="2013-05-06T18:50:00Z">
        <w:r w:rsidDel="00340CA5">
          <w:rPr>
            <w:noProof/>
            <w:lang w:eastAsia="en-GB"/>
          </w:rPr>
          <w:drawing>
            <wp:anchor distT="0" distB="0" distL="114300" distR="114300" simplePos="0" relativeHeight="251662848" behindDoc="1" locked="0" layoutInCell="1" allowOverlap="1" wp14:anchorId="0F0A7945" wp14:editId="5335260A">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rsidDel="00340CA5">
          <w:delText xml:space="preserve">After deciding to use the </w:delText>
        </w:r>
        <w:r w:rsidDel="00340CA5">
          <w:delText>Hall Effect</w:delText>
        </w:r>
        <w:r w:rsidR="00F247CA" w:rsidDel="00340CA5">
          <w:delText xml:space="preserve"> switches I then had to decide how to receive information from them with the </w:delText>
        </w:r>
        <w:r w:rsidR="002479A1" w:rsidDel="00340CA5">
          <w:delText>prototyping</w:delText>
        </w:r>
        <w:r w:rsidR="00F247CA" w:rsidDel="00340CA5">
          <w:delText xml:space="preserve"> board</w:delText>
        </w:r>
        <w:r w:rsidDel="00340CA5">
          <w:delText xml:space="preserve">, this was important because there wouldn’t be enough inputs on the board to receive data from each sensor </w:delText>
        </w:r>
        <w:r w:rsidR="002479A1" w:rsidDel="00340CA5">
          <w:delText>individually</w:delText>
        </w:r>
        <w:r w:rsidDel="00340CA5">
          <w:delText xml:space="preserve">, luckily though, I could draw inspiration from the </w:delText>
        </w:r>
        <w:r w:rsidR="002479A1" w:rsidDel="00340CA5">
          <w:delText>open source</w:delText>
        </w:r>
        <w:r w:rsidDel="00340CA5">
          <w:delText xml:space="preserve"> design of the </w:delText>
        </w:r>
        <w:r w:rsidR="002479A1" w:rsidDel="00340CA5">
          <w:delText>LCD</w:delText>
        </w:r>
        <w:r w:rsidDel="00340CA5">
          <w:delText xml:space="preserve"> display, which took the inputs from 5 different buttons but only used one analogue input plug to do it. Here is the section of the schematic showing how it worked.</w:delText>
        </w:r>
        <w:r w:rsidRPr="00944E58" w:rsidDel="00340CA5">
          <w:rPr>
            <w:noProof/>
            <w:lang w:eastAsia="en-GB"/>
          </w:rPr>
          <w:delText xml:space="preserve"> </w:delText>
        </w:r>
      </w:del>
    </w:p>
    <w:p w14:paraId="6AF5C8AD" w14:textId="21DCA96F" w:rsidR="00572BDE" w:rsidDel="00340CA5" w:rsidRDefault="00572BDE" w:rsidP="00DD5403">
      <w:pPr>
        <w:rPr>
          <w:del w:id="1172" w:author="Michael Bell" w:date="2013-05-06T18:50:00Z"/>
          <w:noProof/>
          <w:lang w:eastAsia="en-GB"/>
        </w:rPr>
      </w:pPr>
      <w:del w:id="1173" w:author="Michael Bell" w:date="2013-05-06T18:50:00Z">
        <w:r w:rsidDel="00340CA5">
          <w:rPr>
            <w:noProof/>
            <w:lang w:eastAsia="en-GB"/>
          </w:rPr>
          <w:delText xml:space="preserve">The idea is that it outputs a different voltage depending on which button is pressed, all I had to do was replace the buttons with the hall effect switches and read the analogue pin to find out which switch is being pressed, the code to do this is </w:delText>
        </w:r>
        <w:commentRangeStart w:id="1174"/>
        <w:r w:rsidDel="00340CA5">
          <w:rPr>
            <w:noProof/>
            <w:lang w:eastAsia="en-GB"/>
          </w:rPr>
          <w:delText>shown below</w:delText>
        </w:r>
        <w:commentRangeEnd w:id="1174"/>
        <w:r w:rsidDel="00340CA5">
          <w:rPr>
            <w:rStyle w:val="CommentReference"/>
          </w:rPr>
          <w:commentReference w:id="1174"/>
        </w:r>
        <w:r w:rsidDel="00340CA5">
          <w:rPr>
            <w:noProof/>
            <w:lang w:eastAsia="en-GB"/>
          </w:rPr>
          <w:delText>:</w:delText>
        </w:r>
      </w:del>
    </w:p>
    <w:p w14:paraId="7220871C" w14:textId="295CDA6C" w:rsidR="00572BDE" w:rsidDel="00340CA5" w:rsidRDefault="00572BDE" w:rsidP="00DD5403">
      <w:pPr>
        <w:rPr>
          <w:del w:id="1175" w:author="Michael Bell" w:date="2013-05-06T18:50:00Z"/>
          <w:noProof/>
          <w:lang w:eastAsia="en-GB"/>
        </w:rPr>
      </w:pPr>
    </w:p>
    <w:p w14:paraId="64EC3D86" w14:textId="6D921EB0" w:rsidR="00CD5742" w:rsidDel="00340CA5" w:rsidRDefault="00572BDE" w:rsidP="00DD5403">
      <w:pPr>
        <w:rPr>
          <w:del w:id="1176" w:author="Michael Bell" w:date="2013-05-06T18:50:00Z"/>
          <w:noProof/>
          <w:lang w:eastAsia="en-GB"/>
        </w:rPr>
      </w:pPr>
      <w:del w:id="1177" w:author="Michael Bell" w:date="2013-05-06T18:50:00Z">
        <w:r w:rsidDel="00340CA5">
          <w:rPr>
            <w:noProof/>
            <w:lang w:eastAsia="en-GB"/>
          </w:rPr>
          <w:delText>This can easily be adapted to be used in Beltrak.</w:delText>
        </w:r>
      </w:del>
    </w:p>
    <w:p w14:paraId="56011D5D" w14:textId="1E517B0D" w:rsidR="000D15AA" w:rsidDel="00340CA5" w:rsidRDefault="00741DA5">
      <w:pPr>
        <w:rPr>
          <w:del w:id="1178" w:author="Michael Bell" w:date="2013-05-06T18:50:00Z"/>
          <w:noProof/>
          <w:lang w:eastAsia="en-GB"/>
        </w:rPr>
      </w:pPr>
      <w:del w:id="1179" w:author="Michael Bell" w:date="2013-05-06T18:50:00Z">
        <w:r w:rsidDel="00340CA5">
          <w:rPr>
            <w:noProof/>
            <w:lang w:eastAsia="en-GB"/>
          </w:rPr>
          <w:delText>The last phase in the design was to decide where to place the sensors on the track</w:delText>
        </w:r>
      </w:del>
    </w:p>
    <w:p w14:paraId="30A3A066" w14:textId="29A2B4C6" w:rsidR="00DA1957" w:rsidDel="00340CA5" w:rsidRDefault="00506F9F">
      <w:pPr>
        <w:rPr>
          <w:del w:id="1180" w:author="Michael Bell" w:date="2013-05-06T18:50:00Z"/>
          <w:noProof/>
          <w:lang w:eastAsia="en-GB"/>
        </w:rPr>
      </w:pPr>
      <w:del w:id="1181" w:author="Michael Bell" w:date="2013-05-06T18:50:00Z">
        <w:r w:rsidDel="00340CA5">
          <w:rPr>
            <w:noProof/>
            <w:lang w:eastAsia="en-GB"/>
          </w:rPr>
          <w:drawing>
            <wp:anchor distT="0" distB="0" distL="114300" distR="114300" simplePos="0" relativeHeight="251663872" behindDoc="1" locked="0" layoutInCell="1" allowOverlap="1" wp14:anchorId="2F08EEFD" wp14:editId="390120A8">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sidDel="00340CA5">
          <w:rPr>
            <w:noProof/>
            <w:lang w:eastAsia="en-GB"/>
          </w:rPr>
          <w:delText>In this image the purple bars represent stations, the green track is an isolatable siding and the red dots are sensors.</w:delText>
        </w:r>
      </w:del>
    </w:p>
    <w:p w14:paraId="7B65E6E4" w14:textId="61FDD935" w:rsidR="00DA1957" w:rsidDel="00340CA5" w:rsidRDefault="00DA1957">
      <w:pPr>
        <w:rPr>
          <w:del w:id="1182" w:author="Michael Bell" w:date="2013-05-06T18:50:00Z"/>
          <w:noProof/>
          <w:lang w:eastAsia="en-GB"/>
        </w:rPr>
      </w:pPr>
    </w:p>
    <w:p w14:paraId="0F57B536" w14:textId="4BF91FB6" w:rsidR="00DA1957" w:rsidDel="00340CA5" w:rsidRDefault="001109D0" w:rsidP="00DA1957">
      <w:pPr>
        <w:pStyle w:val="Heading3"/>
        <w:rPr>
          <w:del w:id="1183" w:author="Michael Bell" w:date="2013-05-06T18:50:00Z"/>
          <w:noProof/>
          <w:lang w:eastAsia="en-GB"/>
        </w:rPr>
      </w:pPr>
      <w:del w:id="1184" w:author="Michael Bell" w:date="2013-05-06T18:50:00Z">
        <w:r w:rsidDel="00340CA5">
          <w:rPr>
            <w:caps w:val="0"/>
            <w:noProof/>
            <w:lang w:eastAsia="en-GB"/>
          </w:rPr>
          <w:drawing>
            <wp:anchor distT="0" distB="0" distL="114300" distR="114300" simplePos="0" relativeHeight="251666944" behindDoc="0" locked="0" layoutInCell="1" allowOverlap="1" wp14:anchorId="3D8787F0" wp14:editId="7B4EA166">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DA1957" w:rsidDel="00340CA5">
          <w:rPr>
            <w:noProof/>
            <w:lang w:eastAsia="en-GB"/>
          </w:rPr>
          <w:delText>Point Control</w:delText>
        </w:r>
      </w:del>
    </w:p>
    <w:p w14:paraId="62AF55DB" w14:textId="75B84A0F" w:rsidR="006D14B1" w:rsidDel="00340CA5" w:rsidRDefault="00DA1957" w:rsidP="00DA1957">
      <w:pPr>
        <w:rPr>
          <w:del w:id="1185" w:author="Michael Bell" w:date="2013-05-06T18:50:00Z"/>
          <w:noProof/>
          <w:lang w:eastAsia="en-GB"/>
        </w:rPr>
      </w:pPr>
      <w:del w:id="1186" w:author="Michael Bell" w:date="2013-05-06T18:50:00Z">
        <w:r w:rsidDel="00340CA5">
          <w:rPr>
            <w:noProof/>
            <w:lang w:eastAsia="en-GB"/>
          </w:rPr>
          <w:delText xml:space="preserve">In order to control where on the track the train goes it is not only necessary to control the speed and direction of the train it is also </w:delText>
        </w:r>
        <w:r w:rsidR="006D14B1" w:rsidDel="00340CA5">
          <w:rPr>
            <w:noProof/>
            <w:lang w:eastAsia="en-GB"/>
          </w:rPr>
          <w:delText>necessary to control the points.</w:delText>
        </w:r>
      </w:del>
    </w:p>
    <w:p w14:paraId="73F4D9B8" w14:textId="64439FFF" w:rsidR="003E1D09" w:rsidDel="00340CA5" w:rsidRDefault="006D14B1" w:rsidP="00DA1957">
      <w:pPr>
        <w:rPr>
          <w:del w:id="1187" w:author="Michael Bell" w:date="2013-05-06T18:50:00Z"/>
          <w:noProof/>
          <w:lang w:eastAsia="en-GB"/>
        </w:rPr>
      </w:pPr>
      <w:del w:id="1188" w:author="Michael Bell" w:date="2013-05-06T18:50:00Z">
        <w:r w:rsidDel="00340CA5">
          <w:rPr>
            <w:noProof/>
            <w:lang w:eastAsia="en-GB"/>
          </w:rPr>
          <w:delText>Hornby suplies point motors to be used to move points on manualy operated train sets, it is possible to control these using the arduino board as well.</w:delText>
        </w:r>
      </w:del>
    </w:p>
    <w:p w14:paraId="71647EE1" w14:textId="115DECCE" w:rsidR="003E1D09" w:rsidDel="00340CA5" w:rsidRDefault="003E1D09" w:rsidP="00DA1957">
      <w:pPr>
        <w:rPr>
          <w:del w:id="1189" w:author="Michael Bell" w:date="2013-05-06T18:50:00Z"/>
          <w:noProof/>
          <w:lang w:eastAsia="en-GB"/>
        </w:rPr>
      </w:pPr>
      <w:del w:id="1190" w:author="Michael Bell" w:date="2013-05-06T18:50:00Z">
        <w:r w:rsidDel="00340CA5">
          <w:rPr>
            <w:noProof/>
            <w:lang w:eastAsia="en-GB"/>
          </w:rPr>
          <w:delText>My original idea for controling the points was to use the motor sheild to suply the correct voltage to move the motor and to use a specialy created relay network to select the correct set of points to move</w:delText>
        </w:r>
      </w:del>
    </w:p>
    <w:p w14:paraId="6C02D4C8" w14:textId="6AA06605" w:rsidR="00E443E8" w:rsidDel="00340CA5" w:rsidRDefault="003E1D09" w:rsidP="00DA1957">
      <w:pPr>
        <w:rPr>
          <w:del w:id="1191" w:author="Michael Bell" w:date="2013-05-06T18:50:00Z"/>
          <w:noProof/>
          <w:lang w:eastAsia="en-GB"/>
        </w:rPr>
      </w:pPr>
      <w:del w:id="1192" w:author="Michael Bell" w:date="2013-05-06T18:50:00Z">
        <w:r w:rsidDel="00340CA5">
          <w:rPr>
            <w:noProof/>
            <w:lang w:eastAsia="en-GB"/>
          </w:rPr>
          <w:delText xml:space="preserve">On the back of the boxes for the point motors it claims that the minimum potential diference for the point motor to move is </w:delText>
        </w:r>
        <w:commentRangeStart w:id="1193"/>
        <w:r w:rsidDel="00340CA5">
          <w:rPr>
            <w:noProof/>
            <w:lang w:eastAsia="en-GB"/>
          </w:rPr>
          <w:delText>12V DC</w:delText>
        </w:r>
        <w:commentRangeEnd w:id="1193"/>
        <w:r w:rsidR="00E443E8" w:rsidDel="00340CA5">
          <w:rPr>
            <w:rStyle w:val="CommentReference"/>
          </w:rPr>
          <w:commentReference w:id="1193"/>
        </w:r>
        <w:r w:rsidR="00E443E8" w:rsidDel="00340CA5">
          <w:rPr>
            <w:noProof/>
            <w:lang w:eastAsia="en-GB"/>
          </w:rPr>
          <w:delText xml:space="preserve"> which is conveniently the suply voltage for the train, supplied by the motor sheild.</w:delText>
        </w:r>
      </w:del>
    </w:p>
    <w:p w14:paraId="00581933" w14:textId="334F4F95" w:rsidR="00E443E8" w:rsidDel="00340CA5" w:rsidRDefault="00E443E8" w:rsidP="00DA1957">
      <w:pPr>
        <w:rPr>
          <w:del w:id="1194" w:author="Michael Bell" w:date="2013-05-06T18:50:00Z"/>
          <w:noProof/>
          <w:lang w:eastAsia="en-GB"/>
        </w:rPr>
      </w:pPr>
      <w:del w:id="1195" w:author="Michael Bell" w:date="2013-05-06T18:50:00Z">
        <w:r w:rsidDel="00340CA5">
          <w:rPr>
            <w:noProof/>
            <w:lang w:eastAsia="en-GB"/>
          </w:rPr>
          <w:delText xml:space="preserve">Knowing this I set about producing a system whereby multiple sets of points can be controled independently using the same output from the motor sheild (as there are only two and the first is used to control the train). </w:delText>
        </w:r>
      </w:del>
    </w:p>
    <w:p w14:paraId="7B3547C0" w14:textId="593556B6" w:rsidR="00E443E8" w:rsidDel="00340CA5" w:rsidRDefault="00E443E8" w:rsidP="00DA1957">
      <w:pPr>
        <w:rPr>
          <w:del w:id="1196" w:author="Michael Bell" w:date="2013-05-06T18:50:00Z"/>
          <w:noProof/>
          <w:lang w:eastAsia="en-GB"/>
        </w:rPr>
      </w:pPr>
      <w:del w:id="1197" w:author="Michael Bell" w:date="2013-05-06T18:50:00Z">
        <w:r w:rsidDel="00340CA5">
          <w:rPr>
            <w:noProof/>
            <w:lang w:eastAsia="en-GB"/>
          </w:rPr>
          <w:delText>My idea was to use a set of relays</w:delText>
        </w:r>
        <w:r w:rsidDel="00340CA5">
          <w:rPr>
            <w:rStyle w:val="FootnoteReference"/>
            <w:noProof/>
            <w:lang w:eastAsia="en-GB"/>
          </w:rPr>
          <w:footnoteReference w:id="5"/>
        </w:r>
        <w:r w:rsidDel="00340CA5">
          <w:rPr>
            <w:noProof/>
            <w:lang w:eastAsia="en-GB"/>
          </w:rPr>
          <w:delText xml:space="preserve"> which where switched using the digital outputs from the main arduino board to control which points receive the power suplied by the motor sheild.</w:delText>
        </w:r>
      </w:del>
    </w:p>
    <w:p w14:paraId="320F9E0A" w14:textId="6E4C66B8" w:rsidR="00581A89" w:rsidDel="00340CA5" w:rsidRDefault="00581A89">
      <w:pPr>
        <w:rPr>
          <w:del w:id="1200" w:author="Michael Bell" w:date="2013-05-06T18:50:00Z"/>
          <w:noProof/>
          <w:lang w:eastAsia="en-GB"/>
        </w:rPr>
      </w:pPr>
      <w:del w:id="1201" w:author="Michael Bell" w:date="2013-05-06T18:50:00Z">
        <w:r w:rsidDel="00340CA5">
          <w:rPr>
            <w:noProof/>
            <w:lang w:eastAsia="en-GB"/>
          </w:rPr>
          <w:br w:type="page"/>
        </w:r>
      </w:del>
    </w:p>
    <w:p w14:paraId="2A118EC2" w14:textId="1A219886" w:rsidR="00581A89" w:rsidDel="00340CA5" w:rsidRDefault="00E443E8" w:rsidP="00DA1957">
      <w:pPr>
        <w:rPr>
          <w:del w:id="1202" w:author="Michael Bell" w:date="2013-05-06T18:50:00Z"/>
          <w:noProof/>
          <w:lang w:eastAsia="en-GB"/>
        </w:rPr>
      </w:pPr>
      <w:del w:id="1203" w:author="Michael Bell" w:date="2013-05-06T18:50:00Z">
        <w:r w:rsidDel="00340CA5">
          <w:rPr>
            <w:noProof/>
            <w:lang w:eastAsia="en-GB"/>
          </w:rPr>
          <w:delText>This was my original design.</w:delText>
        </w:r>
      </w:del>
    </w:p>
    <w:p w14:paraId="6AB46CE4" w14:textId="2E0F5A02" w:rsidR="00E443E8" w:rsidDel="00340CA5" w:rsidRDefault="00581A89" w:rsidP="00DA1957">
      <w:pPr>
        <w:rPr>
          <w:del w:id="1204" w:author="Michael Bell" w:date="2013-05-06T18:50:00Z"/>
          <w:noProof/>
          <w:lang w:eastAsia="en-GB"/>
        </w:rPr>
      </w:pPr>
      <w:del w:id="1205" w:author="Michael Bell" w:date="2013-05-06T18:50:00Z">
        <w:r w:rsidDel="00340CA5">
          <w:rPr>
            <w:noProof/>
            <w:lang w:eastAsia="en-GB"/>
          </w:rPr>
          <w:object w:dxaOrig="4534" w:dyaOrig="3832" w14:anchorId="1B01AB33">
            <v:shape id="_x0000_i1028" type="#_x0000_t75" style="width:441.2pt;height:372.55pt" o:ole="">
              <v:imagedata r:id="rId43" o:title=""/>
            </v:shape>
            <o:OLEObject Type="Embed" ProgID="Visio.Drawing.11" ShapeID="_x0000_i1028" DrawAspect="Content" ObjectID="_1429454306" r:id="rId54"/>
          </w:object>
        </w:r>
        <w:r w:rsidR="00E443E8" w:rsidDel="00340CA5">
          <w:rPr>
            <w:noProof/>
            <w:lang w:eastAsia="en-GB"/>
          </w:rPr>
          <w:delText xml:space="preserve"> </w:delText>
        </w:r>
      </w:del>
    </w:p>
    <w:p w14:paraId="6436964B" w14:textId="6930F16F" w:rsidR="00E443E8" w:rsidDel="00340CA5" w:rsidRDefault="00581A89" w:rsidP="00DA1957">
      <w:pPr>
        <w:rPr>
          <w:del w:id="1206" w:author="Michael Bell" w:date="2013-05-06T18:50:00Z"/>
          <w:noProof/>
          <w:lang w:eastAsia="en-GB"/>
        </w:rPr>
      </w:pPr>
      <w:del w:id="1207" w:author="Michael Bell" w:date="2013-05-06T18:50:00Z">
        <w:r w:rsidDel="00340CA5">
          <w:rPr>
            <w:noProof/>
            <w:lang w:eastAsia="en-GB"/>
          </w:rPr>
          <w:delText>The point motor (as shown on the previous page</w:delText>
        </w:r>
        <w:r w:rsidR="00E443E8" w:rsidDel="00340CA5">
          <w:rPr>
            <w:noProof/>
            <w:lang w:eastAsia="en-GB"/>
          </w:rPr>
          <w:delTex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delText>
        </w:r>
      </w:del>
    </w:p>
    <w:p w14:paraId="0C93ED63" w14:textId="6A41184B" w:rsidR="00581A89" w:rsidDel="00340CA5" w:rsidRDefault="00581A89" w:rsidP="00DA1957">
      <w:pPr>
        <w:rPr>
          <w:del w:id="1208" w:author="Michael Bell" w:date="2013-05-06T18:50:00Z"/>
          <w:noProof/>
          <w:lang w:eastAsia="en-GB"/>
        </w:rPr>
      </w:pPr>
      <w:del w:id="1209" w:author="Michael Bell" w:date="2013-05-06T18:50:00Z">
        <w:r w:rsidDel="00340CA5">
          <w:rPr>
            <w:noProof/>
            <w:lang w:eastAsia="en-GB"/>
          </w:rPr>
          <w:delText>In the diagram the arrows at the bottom represent the pins on the arduino board and motor sheild, when pulled HIGH</w:delText>
        </w:r>
        <w:r w:rsidDel="00340CA5">
          <w:rPr>
            <w:rStyle w:val="FootnoteReference"/>
            <w:noProof/>
            <w:lang w:eastAsia="en-GB"/>
          </w:rPr>
          <w:footnoteReference w:id="6"/>
        </w:r>
        <w:r w:rsidDel="00340CA5">
          <w:rPr>
            <w:noProof/>
            <w:lang w:eastAsia="en-GB"/>
          </w:rPr>
          <w:delText xml:space="preserve"> the point control pins suply 5V and the point power pins suply 12V.</w:delText>
        </w:r>
      </w:del>
    </w:p>
    <w:p w14:paraId="57CC0D93" w14:textId="291FE6F0" w:rsidR="00581A89" w:rsidDel="00340CA5" w:rsidRDefault="00581A89" w:rsidP="00DA1957">
      <w:pPr>
        <w:rPr>
          <w:del w:id="1212" w:author="Michael Bell" w:date="2013-05-06T18:50:00Z"/>
          <w:noProof/>
          <w:lang w:eastAsia="en-GB"/>
        </w:rPr>
      </w:pPr>
      <w:del w:id="1213" w:author="Michael Bell" w:date="2013-05-06T18:50:00Z">
        <w:r w:rsidDel="00340CA5">
          <w:rPr>
            <w:noProof/>
            <w:lang w:eastAsia="en-GB"/>
          </w:rPr>
          <w:delText>The rectangular objects are the coils of relays, when they are suplied with the 5V from the board they close the switch ajacent to them</w:delText>
        </w:r>
        <w:r w:rsidR="00C44F45" w:rsidDel="00340CA5">
          <w:rPr>
            <w:noProof/>
            <w:lang w:eastAsia="en-GB"/>
          </w:rPr>
          <w:delText>, grounding the point they are atached too, then a pulse of power is sent down either the + or – pins, theoreticaly flipping the points</w:delText>
        </w:r>
        <w:r w:rsidR="00584962" w:rsidDel="00340CA5">
          <w:rPr>
            <w:noProof/>
            <w:lang w:eastAsia="en-GB"/>
          </w:rPr>
          <w:delText>.</w:delText>
        </w:r>
      </w:del>
    </w:p>
    <w:p w14:paraId="1376C21F" w14:textId="47EB5DE7" w:rsidR="00E443E8" w:rsidDel="00340CA5" w:rsidRDefault="00E443E8" w:rsidP="00DA1957">
      <w:pPr>
        <w:rPr>
          <w:del w:id="1214" w:author="Michael Bell" w:date="2013-05-06T18:50:00Z"/>
          <w:noProof/>
          <w:lang w:eastAsia="en-GB"/>
        </w:rPr>
      </w:pPr>
      <w:del w:id="1215" w:author="Michael Bell" w:date="2013-05-06T18:50:00Z">
        <w:r w:rsidDel="00340CA5">
          <w:rPr>
            <w:noProof/>
            <w:lang w:eastAsia="en-GB"/>
          </w:rPr>
          <w:delText>Preliminary testing however showed that this system would not do.</w:delText>
        </w:r>
      </w:del>
    </w:p>
    <w:p w14:paraId="0B864171" w14:textId="154FDBB3" w:rsidR="00E443E8" w:rsidDel="00340CA5" w:rsidRDefault="00E443E8" w:rsidP="00DA1957">
      <w:pPr>
        <w:rPr>
          <w:del w:id="1216" w:author="Michael Bell" w:date="2013-05-06T18:50:00Z"/>
          <w:noProof/>
          <w:lang w:eastAsia="en-GB"/>
        </w:rPr>
      </w:pPr>
      <w:del w:id="1217" w:author="Michael Bell" w:date="2013-05-06T18:50:00Z">
        <w:r w:rsidDel="00340CA5">
          <w:rPr>
            <w:noProof/>
            <w:lang w:eastAsia="en-GB"/>
          </w:rPr>
          <w:delText>While the point motors would move correctly they did not move with enough force to move the points, this was most likley a combination of two factors; 1. The board actualy suplies about 11.9V which is under the minimum rating for the points, the maximum is 16V and so the points where moving at minimum capacity and 2. The points in my train set are old and slightly rusty and require more force to move than a brand new set.</w:delText>
        </w:r>
      </w:del>
    </w:p>
    <w:p w14:paraId="5E6F81B3" w14:textId="1F270049" w:rsidR="00056D41" w:rsidDel="00340CA5" w:rsidRDefault="00E443E8" w:rsidP="00DA1957">
      <w:pPr>
        <w:rPr>
          <w:del w:id="1218" w:author="Michael Bell" w:date="2013-05-06T18:50:00Z"/>
          <w:noProof/>
          <w:lang w:eastAsia="en-GB"/>
        </w:rPr>
      </w:pPr>
      <w:del w:id="1219" w:author="Michael Bell" w:date="2013-05-06T18:50:00Z">
        <w:r w:rsidDel="00340CA5">
          <w:rPr>
            <w:noProof/>
            <w:lang w:eastAsia="en-GB"/>
          </w:rPr>
          <w:delText>My solution to this problem was to suply a higher voltage to the points, unfortunatly this threw up an aditional problem as no part of the arduino system will accept a voltage over 12V</w:delText>
        </w:r>
        <w:r w:rsidR="00056D41" w:rsidDel="00340CA5">
          <w:rPr>
            <w:rStyle w:val="FootnoteReference"/>
            <w:noProof/>
            <w:lang w:eastAsia="en-GB"/>
          </w:rPr>
          <w:footnoteReference w:id="7"/>
        </w:r>
        <w:r w:rsidR="00056D41" w:rsidDel="00340CA5">
          <w:rPr>
            <w:noProof/>
            <w:lang w:eastAsia="en-GB"/>
          </w:rPr>
          <w:delText xml:space="preserve"> without risking serious, ireprable damage to the system.</w:delText>
        </w:r>
      </w:del>
    </w:p>
    <w:p w14:paraId="4B20E94C" w14:textId="6F1F5305" w:rsidR="00056D41" w:rsidDel="00340CA5" w:rsidRDefault="00056D41" w:rsidP="00DA1957">
      <w:pPr>
        <w:rPr>
          <w:del w:id="1222" w:author="Michael Bell" w:date="2013-05-06T18:50:00Z"/>
          <w:noProof/>
          <w:lang w:eastAsia="en-GB"/>
        </w:rPr>
      </w:pPr>
      <w:del w:id="1223" w:author="Michael Bell" w:date="2013-05-06T18:50:00Z">
        <w:r w:rsidDel="00340CA5">
          <w:rPr>
            <w:noProof/>
            <w:lang w:eastAsia="en-GB"/>
          </w:rPr>
          <w:delText xml:space="preserve">This problem was overcome by adding an aditional, </w:delText>
        </w:r>
        <w:commentRangeStart w:id="1224"/>
        <w:r w:rsidDel="00340CA5">
          <w:rPr>
            <w:noProof/>
            <w:lang w:eastAsia="en-GB"/>
          </w:rPr>
          <w:delText xml:space="preserve">larger relay </w:delText>
        </w:r>
        <w:commentRangeEnd w:id="1224"/>
        <w:r w:rsidDel="00340CA5">
          <w:rPr>
            <w:rStyle w:val="CommentReference"/>
          </w:rPr>
          <w:commentReference w:id="1224"/>
        </w:r>
        <w:r w:rsidDel="00340CA5">
          <w:rPr>
            <w:noProof/>
            <w:lang w:eastAsia="en-GB"/>
          </w:rPr>
          <w:delText>to the system which was connected to the terminals which where previously used to suply the points with their original 12V.</w:delText>
        </w:r>
      </w:del>
    </w:p>
    <w:p w14:paraId="052C5DDB" w14:textId="5B7D99AF" w:rsidR="00E56AB6" w:rsidDel="00340CA5" w:rsidRDefault="00056D41" w:rsidP="001032E8">
      <w:pPr>
        <w:rPr>
          <w:del w:id="1225" w:author="Michael Bell" w:date="2013-05-06T18:50:00Z"/>
          <w:noProof/>
          <w:lang w:eastAsia="en-GB"/>
        </w:rPr>
      </w:pPr>
      <w:del w:id="1226" w:author="Michael Bell" w:date="2013-05-06T18:50:00Z">
        <w:r w:rsidDel="00340CA5">
          <w:rPr>
            <w:noProof/>
            <w:lang w:eastAsia="en-GB"/>
          </w:rPr>
          <w:delText xml:space="preserve">This kind of relay was called a “single pole, double throw” </w:delText>
        </w:r>
        <w:r w:rsidR="001032E8" w:rsidDel="00340CA5">
          <w:rPr>
            <w:noProof/>
            <w:lang w:eastAsia="en-GB"/>
          </w:rPr>
          <w:delText>which can chose between two different current outputs</w:delText>
        </w:r>
        <w:r w:rsidR="00E56AB6" w:rsidDel="00340CA5">
          <w:rPr>
            <w:noProof/>
            <w:lang w:eastAsia="en-GB"/>
          </w:rPr>
          <w:delText>.</w:delText>
        </w:r>
        <w:r w:rsidDel="00340CA5">
          <w:rPr>
            <w:rStyle w:val="FootnoteReference"/>
            <w:noProof/>
            <w:lang w:eastAsia="en-GB"/>
          </w:rPr>
          <w:footnoteReference w:id="8"/>
        </w:r>
        <w:r w:rsidR="008B26B9" w:rsidDel="00340CA5">
          <w:rPr>
            <w:noProof/>
            <w:lang w:eastAsia="en-GB"/>
          </w:rPr>
          <w:delText xml:space="preserve"> </w:delText>
        </w:r>
        <w:r w:rsidR="001032E8" w:rsidDel="00340CA5">
          <w:rPr>
            <w:noProof/>
            <w:lang w:eastAsia="en-GB"/>
          </w:rPr>
          <w:delText xml:space="preserve">Using this ment that either the point power + suply could be on or the point power - </w:delText>
        </w:r>
        <w:r w:rsidR="008B26B9" w:rsidDel="00340CA5">
          <w:rPr>
            <w:noProof/>
            <w:lang w:eastAsia="en-GB"/>
          </w:rPr>
          <w:delText>suply could be on meaning that the position of this relay could be used to select a direction to move the points.</w:delText>
        </w:r>
      </w:del>
    </w:p>
    <w:p w14:paraId="39D011FC" w14:textId="7C7DB96B" w:rsidR="00E56AB6" w:rsidDel="00340CA5" w:rsidRDefault="00E56AB6" w:rsidP="00DA1957">
      <w:pPr>
        <w:rPr>
          <w:del w:id="1229" w:author="Michael Bell" w:date="2013-05-06T18:50:00Z"/>
          <w:noProof/>
          <w:lang w:eastAsia="en-GB"/>
        </w:rPr>
      </w:pPr>
      <w:del w:id="1230" w:author="Michael Bell" w:date="2013-05-06T18:50:00Z">
        <w:r w:rsidDel="00340CA5">
          <w:rPr>
            <w:noProof/>
            <w:lang w:eastAsia="en-GB"/>
          </w:rPr>
          <w:delText>My chosen relay could switch curents up to 240V which was plenty given that it only needed to switch 14(ish)V.</w:delText>
        </w:r>
      </w:del>
    </w:p>
    <w:p w14:paraId="2F3BAE6D" w14:textId="7E3F3ED2" w:rsidR="001032E8" w:rsidDel="00340CA5" w:rsidRDefault="001032E8">
      <w:pPr>
        <w:rPr>
          <w:del w:id="1231" w:author="Michael Bell" w:date="2013-05-06T18:50:00Z"/>
          <w:noProof/>
          <w:lang w:eastAsia="en-GB"/>
        </w:rPr>
      </w:pPr>
      <w:del w:id="1232" w:author="Michael Bell" w:date="2013-05-06T18:50:00Z">
        <w:r w:rsidDel="00340CA5">
          <w:rPr>
            <w:noProof/>
            <w:lang w:eastAsia="en-GB"/>
          </w:rPr>
          <w:br w:type="page"/>
        </w:r>
      </w:del>
    </w:p>
    <w:p w14:paraId="61F750D4" w14:textId="52D5B5C2" w:rsidR="00E56AB6" w:rsidDel="00340CA5" w:rsidRDefault="00E56AB6" w:rsidP="00DA1957">
      <w:pPr>
        <w:rPr>
          <w:del w:id="1233" w:author="Michael Bell" w:date="2013-05-06T18:50:00Z"/>
          <w:noProof/>
          <w:lang w:eastAsia="en-GB"/>
        </w:rPr>
      </w:pPr>
      <w:del w:id="1234" w:author="Michael Bell" w:date="2013-05-06T18:50:00Z">
        <w:r w:rsidDel="00340CA5">
          <w:rPr>
            <w:noProof/>
            <w:lang w:eastAsia="en-GB"/>
          </w:rPr>
          <w:delText xml:space="preserve">With these factors taken into acount my new design took </w:delText>
        </w:r>
        <w:commentRangeStart w:id="1235"/>
        <w:r w:rsidDel="00340CA5">
          <w:rPr>
            <w:noProof/>
            <w:lang w:eastAsia="en-GB"/>
          </w:rPr>
          <w:delText>this</w:delText>
        </w:r>
        <w:commentRangeEnd w:id="1235"/>
        <w:r w:rsidDel="00340CA5">
          <w:rPr>
            <w:rStyle w:val="CommentReference"/>
          </w:rPr>
          <w:commentReference w:id="1235"/>
        </w:r>
        <w:r w:rsidDel="00340CA5">
          <w:rPr>
            <w:noProof/>
            <w:lang w:eastAsia="en-GB"/>
          </w:rPr>
          <w:delText xml:space="preserve"> form.</w:delText>
        </w:r>
      </w:del>
    </w:p>
    <w:p w14:paraId="1F9F5D32" w14:textId="6E468492" w:rsidR="001032E8" w:rsidDel="00340CA5" w:rsidRDefault="001032E8" w:rsidP="00DA1957">
      <w:pPr>
        <w:rPr>
          <w:del w:id="1236" w:author="Michael Bell" w:date="2013-05-06T18:50:00Z"/>
          <w:noProof/>
          <w:lang w:eastAsia="en-GB"/>
        </w:rPr>
      </w:pPr>
      <w:del w:id="1237" w:author="Michael Bell" w:date="2013-05-06T18:50:00Z">
        <w:r w:rsidDel="00340CA5">
          <w:rPr>
            <w:noProof/>
            <w:lang w:eastAsia="en-GB"/>
          </w:rPr>
          <w:object w:dxaOrig="4534" w:dyaOrig="5088" w14:anchorId="6C0F407B">
            <v:shape id="_x0000_i1029" type="#_x0000_t75" style="width:458.8pt;height:514.05pt" o:ole="">
              <v:imagedata r:id="rId45" o:title=""/>
            </v:shape>
            <o:OLEObject Type="Embed" ProgID="Visio.Drawing.11" ShapeID="_x0000_i1029" DrawAspect="Content" ObjectID="_1429454307" r:id="rId55"/>
          </w:object>
        </w:r>
        <w:r w:rsidDel="00340CA5">
          <w:rPr>
            <w:noProof/>
            <w:lang w:eastAsia="en-GB"/>
          </w:rPr>
          <w:delText>The new relay has been added to the design at the bottom as well as the AC suply from the original point motor suply. This was something I was originaly not planning on using but as it also output the 12V DC for the train to run on it turned out to be quite convenient.</w:delText>
        </w:r>
      </w:del>
    </w:p>
    <w:p w14:paraId="3C5046B1" w14:textId="42E89511" w:rsidR="001032E8" w:rsidDel="00340CA5" w:rsidRDefault="001032E8" w:rsidP="00DA1957">
      <w:pPr>
        <w:rPr>
          <w:del w:id="1238" w:author="Michael Bell" w:date="2013-05-06T18:50:00Z"/>
          <w:noProof/>
          <w:lang w:eastAsia="en-GB"/>
        </w:rPr>
      </w:pPr>
      <w:del w:id="1239" w:author="Michael Bell" w:date="2013-05-06T18:50:00Z">
        <w:r w:rsidDel="00340CA5">
          <w:rPr>
            <w:noProof/>
            <w:lang w:eastAsia="en-GB"/>
          </w:rPr>
          <w:delText>Unfortunatly, this design also had a big flaw in it.</w:delText>
        </w:r>
      </w:del>
    </w:p>
    <w:p w14:paraId="2929EEB1" w14:textId="6FAB848A" w:rsidR="001032E8" w:rsidDel="00340CA5" w:rsidRDefault="001032E8" w:rsidP="00DA1957">
      <w:pPr>
        <w:rPr>
          <w:del w:id="1240" w:author="Michael Bell" w:date="2013-05-06T18:50:00Z"/>
          <w:noProof/>
          <w:lang w:eastAsia="en-GB"/>
        </w:rPr>
      </w:pPr>
      <w:del w:id="1241" w:author="Michael Bell" w:date="2013-05-06T18:50:00Z">
        <w:r w:rsidDel="00340CA5">
          <w:rPr>
            <w:noProof/>
            <w:lang w:eastAsia="en-GB"/>
          </w:rPr>
          <w:delText>I encountered the problem during the assembly of the track, after installing only one point motor the system worked perfectly, but, after installing an aditional motor, and then another, the system stopped working.</w:delText>
        </w:r>
      </w:del>
    </w:p>
    <w:p w14:paraId="4D852BA3" w14:textId="3F17DCB3" w:rsidR="001032E8" w:rsidDel="00340CA5" w:rsidRDefault="001032E8" w:rsidP="00DA1957">
      <w:pPr>
        <w:rPr>
          <w:del w:id="1242" w:author="Michael Bell" w:date="2013-05-06T18:50:00Z"/>
          <w:noProof/>
          <w:lang w:eastAsia="en-GB"/>
        </w:rPr>
      </w:pPr>
      <w:del w:id="1243" w:author="Michael Bell" w:date="2013-05-06T18:50:00Z">
        <w:r w:rsidDel="00340CA5">
          <w:rPr>
            <w:noProof/>
            <w:lang w:eastAsia="en-GB"/>
          </w:rPr>
          <w:delText>Instead of moveing the points the selected motor buzzed and moved slightly but not enough and the other point motors jolted a tiny bit and moved a little.</w:delText>
        </w:r>
      </w:del>
    </w:p>
    <w:p w14:paraId="4B152B53" w14:textId="330D752E" w:rsidR="001032E8" w:rsidDel="00340CA5" w:rsidRDefault="001032E8" w:rsidP="00DA1957">
      <w:pPr>
        <w:rPr>
          <w:del w:id="1244" w:author="Michael Bell" w:date="2013-05-06T18:50:00Z"/>
          <w:noProof/>
          <w:lang w:eastAsia="en-GB"/>
        </w:rPr>
      </w:pPr>
      <w:del w:id="1245" w:author="Michael Bell" w:date="2013-05-06T18:50:00Z">
        <w:r w:rsidDel="00340CA5">
          <w:rPr>
            <w:noProof/>
            <w:lang w:eastAsia="en-GB"/>
          </w:rPr>
          <w:delText>This lead me to believe that the point motors where all grounded instead of just the selected one but after testing the grounds with a multimeter this was disproved</w:delText>
        </w:r>
        <w:r w:rsidR="0091711B" w:rsidDel="00340CA5">
          <w:rPr>
            <w:noProof/>
            <w:lang w:eastAsia="en-GB"/>
          </w:rPr>
          <w:delText>, it took many hours of pondering but I eventualy discovered the problem which was not so much in my design but more in the way the point motors worked and to understand this problem we will have to look inside a motor.</w:delText>
        </w:r>
      </w:del>
    </w:p>
    <w:p w14:paraId="73F454EB" w14:textId="2CEFF2DD" w:rsidR="0091711B" w:rsidDel="00340CA5" w:rsidRDefault="001C3F6E" w:rsidP="00DA1957">
      <w:pPr>
        <w:rPr>
          <w:del w:id="1246" w:author="Michael Bell" w:date="2013-05-06T18:50:00Z"/>
          <w:noProof/>
          <w:lang w:eastAsia="en-GB"/>
        </w:rPr>
      </w:pPr>
      <w:del w:id="1247" w:author="Michael Bell" w:date="2013-05-06T18:50:00Z">
        <w:r>
          <w:rPr>
            <w:noProof/>
          </w:rPr>
          <w:object w:dxaOrig="1440" w:dyaOrig="1440" w14:anchorId="2EB20CB7">
            <v:shape id="_x0000_s1030" type="#_x0000_t75" style="position:absolute;margin-left:0;margin-top:10.65pt;width:139.6pt;height:196.1pt;z-index:251668480;mso-position-horizontal-relative:text;mso-position-vertical-relative:text;mso-width-relative:page;mso-height-relative:page">
              <v:imagedata r:id="rId47" o:title=""/>
              <w10:wrap type="square"/>
            </v:shape>
            <o:OLEObject Type="Embed" ProgID="Visio.Drawing.11" ShapeID="_x0000_s1030" DrawAspect="Content" ObjectID="_1429454318" r:id="rId56"/>
          </w:object>
        </w:r>
        <w:r w:rsidR="0091711B" w:rsidDel="00340CA5">
          <w:rPr>
            <w:noProof/>
            <w:lang w:eastAsia="en-GB"/>
          </w:rPr>
          <w:delText>This is the standard motor design.</w:delText>
        </w:r>
      </w:del>
    </w:p>
    <w:p w14:paraId="465CBB6C" w14:textId="0C44E413" w:rsidR="007D32BD" w:rsidDel="00340CA5" w:rsidRDefault="007D32BD" w:rsidP="00DA1957">
      <w:pPr>
        <w:rPr>
          <w:del w:id="1248" w:author="Michael Bell" w:date="2013-05-06T18:50:00Z"/>
          <w:noProof/>
          <w:lang w:eastAsia="en-GB"/>
        </w:rPr>
      </w:pPr>
      <w:del w:id="1249" w:author="Michael Bell" w:date="2013-05-06T18:50:00Z">
        <w:r w:rsidDel="00340CA5">
          <w:rPr>
            <w:noProof/>
            <w:lang w:eastAsia="en-GB"/>
          </w:rPr>
          <w:delText>When power is suplied into either power in + or power in – the coil nearest it produces magnetic flux, pulling the point bar towards it and moveing the points.</w:delText>
        </w:r>
      </w:del>
    </w:p>
    <w:p w14:paraId="4A6230FF" w14:textId="5BE27928" w:rsidR="007D32BD" w:rsidDel="00340CA5" w:rsidRDefault="007D32BD" w:rsidP="00DA1957">
      <w:pPr>
        <w:rPr>
          <w:del w:id="1250" w:author="Michael Bell" w:date="2013-05-06T18:50:00Z"/>
          <w:noProof/>
          <w:lang w:eastAsia="en-GB"/>
        </w:rPr>
      </w:pPr>
      <w:del w:id="1251" w:author="Michael Bell" w:date="2013-05-06T18:50:00Z">
        <w:r w:rsidDel="00340CA5">
          <w:rPr>
            <w:noProof/>
            <w:lang w:eastAsia="en-GB"/>
          </w:rPr>
          <w:delText>In a stand alone system this works because the only route the curent can take is from the power pin too the ground.</w:delText>
        </w:r>
      </w:del>
    </w:p>
    <w:p w14:paraId="392C506E" w14:textId="7B539832" w:rsidR="007D32BD" w:rsidDel="00340CA5" w:rsidRDefault="007D32BD" w:rsidP="00DA1957">
      <w:pPr>
        <w:rPr>
          <w:del w:id="1252" w:author="Michael Bell" w:date="2013-05-06T18:50:00Z"/>
          <w:noProof/>
          <w:lang w:eastAsia="en-GB"/>
        </w:rPr>
      </w:pPr>
      <w:del w:id="1253" w:author="Michael Bell" w:date="2013-05-06T18:50:00Z">
        <w:r w:rsidDel="00340CA5">
          <w:rPr>
            <w:noProof/>
            <w:lang w:eastAsia="en-GB"/>
          </w:rPr>
          <w:delTex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delText>
        </w:r>
      </w:del>
    </w:p>
    <w:p w14:paraId="4969EBB7" w14:textId="5102A163" w:rsidR="007D32BD" w:rsidDel="00340CA5" w:rsidRDefault="007D32BD" w:rsidP="00DA1957">
      <w:pPr>
        <w:rPr>
          <w:del w:id="1254" w:author="Michael Bell" w:date="2013-05-06T18:50:00Z"/>
          <w:noProof/>
          <w:lang w:eastAsia="en-GB"/>
        </w:rPr>
      </w:pPr>
      <w:del w:id="1255" w:author="Michael Bell" w:date="2013-05-06T18:50:00Z">
        <w:r w:rsidDel="00340CA5">
          <w:rPr>
            <w:noProof/>
            <w:lang w:eastAsia="en-GB"/>
          </w:rPr>
          <w:delText>Once the problem was identified it was easy enough to find a solution.</w:delText>
        </w:r>
      </w:del>
    </w:p>
    <w:p w14:paraId="48D78D6F" w14:textId="3ABA312A" w:rsidR="007D32BD" w:rsidDel="00340CA5" w:rsidRDefault="001C3F6E" w:rsidP="00DA1957">
      <w:pPr>
        <w:rPr>
          <w:del w:id="1256" w:author="Michael Bell" w:date="2013-05-06T18:50:00Z"/>
          <w:noProof/>
          <w:lang w:eastAsia="en-GB"/>
        </w:rPr>
      </w:pPr>
      <w:del w:id="1257" w:author="Michael Bell" w:date="2013-05-06T18:50:00Z">
        <w:r>
          <w:rPr>
            <w:noProof/>
          </w:rPr>
          <w:object w:dxaOrig="1440" w:dyaOrig="1440" w14:anchorId="3D51FB1B">
            <v:shape id="_x0000_s1031" type="#_x0000_t75" style="position:absolute;margin-left:0;margin-top:5.1pt;width:138.35pt;height:182.7pt;z-index:251669504;mso-position-horizontal-relative:text;mso-position-vertical-relative:text;mso-width-relative:page;mso-height-relative:page">
              <v:imagedata r:id="rId49" o:title=""/>
              <w10:wrap type="square"/>
            </v:shape>
            <o:OLEObject Type="Embed" ProgID="Visio.Drawing.11" ShapeID="_x0000_s1031" DrawAspect="Content" ObjectID="_1429454319" r:id="rId57"/>
          </w:object>
        </w:r>
        <w:r w:rsidR="007D32BD" w:rsidDel="00340CA5">
          <w:rPr>
            <w:noProof/>
            <w:lang w:eastAsia="en-GB"/>
          </w:rPr>
          <w:delText>This is my modified motor design.</w:delText>
        </w:r>
      </w:del>
    </w:p>
    <w:p w14:paraId="05193E8D" w14:textId="13FCECB4" w:rsidR="00AA0351" w:rsidDel="00340CA5" w:rsidRDefault="00AA0351" w:rsidP="00DA1957">
      <w:pPr>
        <w:rPr>
          <w:del w:id="1258" w:author="Michael Bell" w:date="2013-05-06T18:50:00Z"/>
          <w:noProof/>
          <w:lang w:eastAsia="en-GB"/>
        </w:rPr>
      </w:pPr>
      <w:del w:id="1259" w:author="Michael Bell" w:date="2013-05-06T18:50:00Z">
        <w:r w:rsidDel="00340CA5">
          <w:rPr>
            <w:noProof/>
            <w:lang w:eastAsia="en-GB"/>
          </w:rPr>
          <w:delText>The problem is solved by using two diodes that face eachoter over the two coils.</w:delText>
        </w:r>
      </w:del>
    </w:p>
    <w:p w14:paraId="348166FD" w14:textId="60044F60" w:rsidR="00AA0351" w:rsidDel="00340CA5" w:rsidRDefault="00AA0351" w:rsidP="00DA1957">
      <w:pPr>
        <w:rPr>
          <w:del w:id="1260" w:author="Michael Bell" w:date="2013-05-06T18:50:00Z"/>
          <w:noProof/>
          <w:lang w:eastAsia="en-GB"/>
        </w:rPr>
      </w:pPr>
      <w:del w:id="1261" w:author="Michael Bell" w:date="2013-05-06T18:50:00Z">
        <w:r w:rsidDel="00340CA5">
          <w:rPr>
            <w:noProof/>
            <w:lang w:eastAsia="en-GB"/>
          </w:rPr>
          <w:delText>Diodes only allow curent to flow in one direction. When an AC suply (which is what we are dealing with here) is atached to one it takes out one of the two directions which the AC suply alternates between (as it normaly goes in both directions).</w:delText>
        </w:r>
      </w:del>
    </w:p>
    <w:p w14:paraId="38EEDD17" w14:textId="298DA0E3" w:rsidR="00AA0351" w:rsidDel="00340CA5" w:rsidRDefault="00AA0351" w:rsidP="00DA1957">
      <w:pPr>
        <w:rPr>
          <w:del w:id="1262" w:author="Michael Bell" w:date="2013-05-06T18:50:00Z"/>
          <w:noProof/>
          <w:lang w:eastAsia="en-GB"/>
        </w:rPr>
      </w:pPr>
      <w:del w:id="1263" w:author="Michael Bell" w:date="2013-05-06T18:50:00Z">
        <w:r w:rsidDel="00340CA5">
          <w:rPr>
            <w:noProof/>
            <w:lang w:eastAsia="en-GB"/>
          </w:rPr>
          <w:delTex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delText>
        </w:r>
      </w:del>
    </w:p>
    <w:p w14:paraId="75A5A76A" w14:textId="3961F191" w:rsidR="00AA0351" w:rsidDel="00340CA5" w:rsidRDefault="00AA0351">
      <w:pPr>
        <w:rPr>
          <w:del w:id="1264" w:author="Michael Bell" w:date="2013-05-06T18:50:00Z"/>
          <w:noProof/>
          <w:lang w:eastAsia="en-GB"/>
        </w:rPr>
      </w:pPr>
      <w:del w:id="1265" w:author="Michael Bell" w:date="2013-05-06T18:50:00Z">
        <w:r w:rsidDel="00340CA5">
          <w:rPr>
            <w:noProof/>
            <w:lang w:eastAsia="en-GB"/>
          </w:rPr>
          <w:br w:type="page"/>
        </w:r>
      </w:del>
    </w:p>
    <w:p w14:paraId="1B8CC358" w14:textId="7D7D297E" w:rsidR="00AA0351" w:rsidDel="00340CA5" w:rsidRDefault="00AA0351" w:rsidP="00DA1957">
      <w:pPr>
        <w:rPr>
          <w:del w:id="1266" w:author="Michael Bell" w:date="2013-05-06T18:50:00Z"/>
          <w:noProof/>
          <w:lang w:eastAsia="en-GB"/>
        </w:rPr>
      </w:pPr>
      <w:del w:id="1267" w:author="Michael Bell" w:date="2013-05-06T18:50:00Z">
        <w:r w:rsidDel="00340CA5">
          <w:rPr>
            <w:noProof/>
            <w:lang w:eastAsia="en-GB"/>
          </w:rPr>
          <w:delText>With the adition of these diodes, this is the final design of the point motor circuits.</w:delText>
        </w:r>
      </w:del>
    </w:p>
    <w:p w14:paraId="03D050E8" w14:textId="4F0B0BDF" w:rsidR="001D11CD" w:rsidRDefault="00AA0351" w:rsidP="00DA1957">
      <w:pPr>
        <w:rPr>
          <w:noProof/>
          <w:lang w:eastAsia="en-GB"/>
        </w:rPr>
      </w:pPr>
      <w:del w:id="1268" w:author="Michael Bell" w:date="2013-05-06T18:50:00Z">
        <w:r w:rsidDel="00340CA5">
          <w:rPr>
            <w:noProof/>
            <w:lang w:eastAsia="en-GB"/>
          </w:rPr>
          <w:object w:dxaOrig="5130" w:dyaOrig="5088" w14:anchorId="1B876979">
            <v:shape id="_x0000_i1030" type="#_x0000_t75" style="width:492.3pt;height:488.1pt" o:ole="">
              <v:imagedata r:id="rId51" o:title=""/>
            </v:shape>
            <o:OLEObject Type="Embed" ProgID="Visio.Drawing.11" ShapeID="_x0000_i1030" DrawAspect="Content" ObjectID="_1429454308" r:id="rId58"/>
          </w:object>
        </w:r>
        <w:r w:rsidDel="00340CA5">
          <w:rPr>
            <w:noProof/>
            <w:lang w:eastAsia="en-GB"/>
          </w:rPr>
          <w:delText>I am pleased to say that this new design works!</w:delText>
        </w:r>
      </w:del>
      <w:r w:rsidR="001D11CD">
        <w:rPr>
          <w:noProof/>
          <w:lang w:eastAsia="en-GB"/>
        </w:rPr>
        <w:br w:type="page"/>
      </w:r>
    </w:p>
    <w:p w14:paraId="52249E8B" w14:textId="77777777" w:rsidR="00340CA5" w:rsidRDefault="00340CA5" w:rsidP="00340CA5">
      <w:pPr>
        <w:pStyle w:val="Heading2"/>
        <w:rPr>
          <w:ins w:id="1269" w:author="Michael Bell" w:date="2013-05-06T18:53:00Z"/>
        </w:rPr>
      </w:pPr>
      <w:bookmarkStart w:id="1270" w:name="_Toc355693051"/>
      <w:ins w:id="1271" w:author="Michael Bell" w:date="2013-05-06T18:53:00Z">
        <w:r>
          <w:lastRenderedPageBreak/>
          <w:t>Software</w:t>
        </w:r>
        <w:bookmarkEnd w:id="1270"/>
      </w:ins>
    </w:p>
    <w:p w14:paraId="61E31CF3" w14:textId="77777777" w:rsidR="00340CA5" w:rsidRDefault="00340CA5" w:rsidP="00340CA5">
      <w:pPr>
        <w:pStyle w:val="Heading3"/>
        <w:rPr>
          <w:ins w:id="1272" w:author="Michael Bell" w:date="2013-05-06T18:53:00Z"/>
        </w:rPr>
      </w:pPr>
      <w:bookmarkStart w:id="1273" w:name="_Toc355693052"/>
      <w:ins w:id="1274" w:author="Michael Bell" w:date="2013-05-06T18:53:00Z">
        <w:r>
          <w:t>Design Objectives</w:t>
        </w:r>
        <w:bookmarkEnd w:id="1273"/>
      </w:ins>
    </w:p>
    <w:p w14:paraId="60DA8A0A" w14:textId="77777777" w:rsidR="00340CA5" w:rsidRDefault="00340CA5" w:rsidP="00340CA5">
      <w:pPr>
        <w:rPr>
          <w:ins w:id="1275" w:author="Michael Bell" w:date="2013-05-06T18:53:00Z"/>
        </w:rPr>
      </w:pPr>
      <w:ins w:id="1276" w:author="Michael Bell" w:date="2013-05-06T18:53:00Z">
        <w:r>
          <w:t xml:space="preserve">After much deliberation I decided to program the </w:t>
        </w:r>
        <w:proofErr w:type="spellStart"/>
        <w:r>
          <w:t>Arduino</w:t>
        </w:r>
        <w:proofErr w:type="spellEnd"/>
        <w:r>
          <w:t xml:space="preserve"> board to run as a finite state machine.</w:t>
        </w:r>
      </w:ins>
    </w:p>
    <w:p w14:paraId="3AEE93D3" w14:textId="77777777" w:rsidR="00340CA5" w:rsidRDefault="00340CA5" w:rsidP="00340CA5">
      <w:pPr>
        <w:rPr>
          <w:ins w:id="1277" w:author="Michael Bell" w:date="2013-05-06T18:53:00Z"/>
        </w:rPr>
      </w:pPr>
      <w:ins w:id="1278" w:author="Michael Bell" w:date="2013-05-06T18:53:00Z">
        <w:r>
          <w:t>This means that the machine will be in a fixed state, for example, speeding up, and is programmed to move into another state when a certain triggering condition is met. For example, reached maximum speed” at which point it would switch into a different state e.g. “travelling at constant speed</w:t>
        </w:r>
        <w:proofErr w:type="gramStart"/>
        <w:r>
          <w:t>” .</w:t>
        </w:r>
        <w:proofErr w:type="gramEnd"/>
      </w:ins>
    </w:p>
    <w:p w14:paraId="6DA9D898" w14:textId="77777777" w:rsidR="00340CA5" w:rsidRDefault="00340CA5" w:rsidP="00340CA5">
      <w:pPr>
        <w:rPr>
          <w:ins w:id="1279" w:author="Michael Bell" w:date="2013-05-06T18:53:00Z"/>
        </w:rPr>
      </w:pPr>
      <w:ins w:id="1280" w:author="Michael Bell" w:date="2013-05-06T18:53:00Z">
        <w:r>
          <w:t>This has several important advantages, most of all the fact that the requirements for changing state can be programmed into an array. Then the array can be edited to allow for changes in sensor positions or track arrangements without having to change the base code. This means that the software could potentially work for any track arrangement simply by reprogramming the array. It also saves writing out the code repeatedly for different conditions as the array makes the code adaptable</w:t>
        </w:r>
      </w:ins>
    </w:p>
    <w:p w14:paraId="27E74258" w14:textId="77777777" w:rsidR="00340CA5" w:rsidRDefault="00340CA5" w:rsidP="00340CA5">
      <w:pPr>
        <w:rPr>
          <w:ins w:id="1281" w:author="Michael Bell" w:date="2013-05-06T18:53:00Z"/>
        </w:rPr>
      </w:pPr>
    </w:p>
    <w:p w14:paraId="6DE8FF03" w14:textId="77777777" w:rsidR="00340CA5" w:rsidRDefault="00340CA5" w:rsidP="00340CA5">
      <w:pPr>
        <w:rPr>
          <w:ins w:id="1282" w:author="Michael Bell" w:date="2013-05-06T18:53:00Z"/>
        </w:rPr>
      </w:pPr>
      <w:ins w:id="1283" w:author="Michael Bell" w:date="2013-05-06T18:53:00Z">
        <w:r>
          <w:t>I have also decided on using a simple menu structure for the LCD display that resembles a tree with branches:</w:t>
        </w:r>
      </w:ins>
    </w:p>
    <w:p w14:paraId="1E8BF626" w14:textId="77777777" w:rsidR="00340CA5" w:rsidRDefault="001C3F6E" w:rsidP="00340CA5">
      <w:pPr>
        <w:rPr>
          <w:ins w:id="1284" w:author="Michael Bell" w:date="2013-05-06T18:53:00Z"/>
        </w:rPr>
      </w:pPr>
      <w:ins w:id="1285" w:author="Michael Bell" w:date="2013-05-06T18:53:00Z">
        <w:r>
          <w:rPr>
            <w:noProof/>
            <w:lang w:eastAsia="en-GB"/>
          </w:rPr>
          <w:object w:dxaOrig="1440" w:dyaOrig="1440" w14:anchorId="130CECEF">
            <v:shape id="_x0000_s1070" type="#_x0000_t75" style="position:absolute;margin-left:0;margin-top:2.35pt;width:205.85pt;height:202.95pt;z-index:251698176">
              <v:imagedata r:id="rId59" o:title=""/>
              <w10:wrap type="square"/>
            </v:shape>
            <o:OLEObject Type="Embed" ProgID="Visio.Drawing.11" ShapeID="_x0000_s1070" DrawAspect="Content" ObjectID="_1429454320" r:id="rId60"/>
          </w:object>
        </w:r>
        <w:r w:rsidR="00340CA5">
          <w:t>Navigation through this system should be easy enough, the arrow keys navigate the paths and the select key chooses the final option.</w:t>
        </w:r>
      </w:ins>
    </w:p>
    <w:p w14:paraId="7A6EE48C" w14:textId="77777777" w:rsidR="00340CA5" w:rsidRDefault="00340CA5" w:rsidP="00340CA5">
      <w:pPr>
        <w:rPr>
          <w:ins w:id="1286" w:author="Michael Bell" w:date="2013-05-06T18:53:00Z"/>
        </w:rPr>
      </w:pPr>
      <w:ins w:id="1287" w:author="Michael Bell" w:date="2013-05-06T18:53:00Z">
        <w:r>
          <w:t>This method was outlined in the requirement specification and I still believe it to be the best way of providing a menu within the constraints provided, that is to say, a 16 by 2 LCD display with 4 arrow keys and a select button.</w:t>
        </w:r>
      </w:ins>
    </w:p>
    <w:p w14:paraId="7E720903" w14:textId="4FA025C7" w:rsidR="00572BDE" w:rsidDel="00340CA5" w:rsidRDefault="00340CA5" w:rsidP="00CD5742">
      <w:pPr>
        <w:pStyle w:val="Heading2"/>
        <w:rPr>
          <w:del w:id="1288" w:author="Michael Bell" w:date="2013-05-06T18:53:00Z"/>
        </w:rPr>
      </w:pPr>
      <w:ins w:id="1289" w:author="Michael Bell" w:date="2013-05-06T18:53:00Z">
        <w:r>
          <w:t>There will also be certain other screens displayed, for example when it’s starting up a loading screen might be displayed and when the train is running a progress screen might be displayed.</w:t>
        </w:r>
      </w:ins>
      <w:del w:id="1290" w:author="Michael Bell" w:date="2013-05-06T18:53:00Z">
        <w:r w:rsidR="00CD5742" w:rsidDel="00340CA5">
          <w:delText>Software</w:delText>
        </w:r>
      </w:del>
    </w:p>
    <w:p w14:paraId="77D0A40F" w14:textId="25DAF877" w:rsidR="00CD5742" w:rsidDel="00340CA5" w:rsidRDefault="00CD5742" w:rsidP="00CD5742">
      <w:pPr>
        <w:pStyle w:val="Heading3"/>
        <w:rPr>
          <w:del w:id="1291" w:author="Michael Bell" w:date="2013-05-06T18:53:00Z"/>
        </w:rPr>
      </w:pPr>
      <w:del w:id="1292" w:author="Michael Bell" w:date="2013-05-06T18:53:00Z">
        <w:r w:rsidDel="00340CA5">
          <w:delText>Design Objectives</w:delText>
        </w:r>
      </w:del>
    </w:p>
    <w:p w14:paraId="1A32C9EA" w14:textId="7BA5685E" w:rsidR="00D91890" w:rsidDel="00340CA5" w:rsidRDefault="00D91890">
      <w:pPr>
        <w:rPr>
          <w:del w:id="1293" w:author="Michael Bell" w:date="2013-05-06T18:53:00Z"/>
        </w:rPr>
      </w:pPr>
      <w:del w:id="1294" w:author="Michael Bell" w:date="2013-05-06T18:53:00Z">
        <w:r w:rsidDel="00340CA5">
          <w:delText xml:space="preserve">After much deliberation I decided to program the </w:delText>
        </w:r>
        <w:r w:rsidR="002479A1" w:rsidDel="00340CA5">
          <w:delText>Arduino</w:delText>
        </w:r>
        <w:r w:rsidDel="00340CA5">
          <w:delText xml:space="preserve"> board to run as a finite state machine.</w:delText>
        </w:r>
      </w:del>
    </w:p>
    <w:p w14:paraId="2978D03B" w14:textId="49EF0956" w:rsidR="00F82808" w:rsidDel="00340CA5" w:rsidRDefault="00D91890">
      <w:pPr>
        <w:rPr>
          <w:del w:id="1295" w:author="Michael Bell" w:date="2013-05-06T18:53:00Z"/>
        </w:rPr>
      </w:pPr>
      <w:del w:id="1296" w:author="Michael Bell" w:date="2013-05-06T18:53:00Z">
        <w:r w:rsidDel="00340CA5">
          <w:delText>This means that the machine will be in a fixed state, for example, speeding up, and is programed to move into another state when a certain triggering condition is met for example “reached maximum speed”</w:delText>
        </w:r>
        <w:r w:rsidR="004F5F9C" w:rsidDel="00340CA5">
          <w:delText xml:space="preserve"> at which point it would switch into a different state </w:delText>
        </w:r>
        <w:r w:rsidR="002479A1" w:rsidDel="00340CA5">
          <w:delText>e.g.</w:delText>
        </w:r>
        <w:r w:rsidR="004F5F9C" w:rsidDel="00340CA5">
          <w:delText xml:space="preserve"> </w:delText>
        </w:r>
        <w:r w:rsidR="00F82808" w:rsidDel="00340CA5">
          <w:delText xml:space="preserve">“traveling at constant speed” </w:delText>
        </w:r>
      </w:del>
    </w:p>
    <w:p w14:paraId="1AD92015" w14:textId="03D3E9F4" w:rsidR="00F82808" w:rsidDel="00340CA5" w:rsidRDefault="00F82808">
      <w:pPr>
        <w:rPr>
          <w:del w:id="1297" w:author="Michael Bell" w:date="2013-05-06T18:53:00Z"/>
        </w:rPr>
      </w:pPr>
      <w:del w:id="1298" w:author="Michael Bell" w:date="2013-05-06T18:53:00Z">
        <w:r w:rsidDel="00340CA5">
          <w:delText xml:space="preserve">This has several important advantages, most of all the fact that the requirements for changing state can be programmed into an array, the array can be edited to allow for changes in sensor positions or track </w:delText>
        </w:r>
        <w:r w:rsidR="002479A1" w:rsidDel="00340CA5">
          <w:delText>arrangements</w:delText>
        </w:r>
        <w:r w:rsidDel="00340CA5">
          <w:delText xml:space="preserve"> without having to change the base code. This means that the software could potentially work for any track arrangement simply by reprograming the array. It also saves writing out the code repeatedly for </w:delText>
        </w:r>
        <w:r w:rsidR="002479A1" w:rsidDel="00340CA5">
          <w:delText>different</w:delText>
        </w:r>
        <w:r w:rsidDel="00340CA5">
          <w:delText xml:space="preserve"> conditions as the array makes the code adaptable</w:delText>
        </w:r>
      </w:del>
    </w:p>
    <w:p w14:paraId="16B08565" w14:textId="73C2F6E6" w:rsidR="00F82808" w:rsidDel="00340CA5" w:rsidRDefault="00F82808">
      <w:pPr>
        <w:rPr>
          <w:del w:id="1299" w:author="Michael Bell" w:date="2013-05-06T18:53:00Z"/>
        </w:rPr>
      </w:pPr>
    </w:p>
    <w:p w14:paraId="0CFA3D46" w14:textId="4C7C84F8" w:rsidR="007738CA" w:rsidDel="00340CA5" w:rsidRDefault="00F82808">
      <w:pPr>
        <w:rPr>
          <w:del w:id="1300" w:author="Michael Bell" w:date="2013-05-06T18:53:00Z"/>
        </w:rPr>
      </w:pPr>
      <w:del w:id="1301" w:author="Michael Bell" w:date="2013-05-06T18:53:00Z">
        <w:r w:rsidDel="00340CA5">
          <w:delText>I have also decided on using a simple menu structure</w:delText>
        </w:r>
        <w:r w:rsidR="004D4E84" w:rsidDel="00340CA5">
          <w:delText xml:space="preserve"> for the LCD display that </w:delText>
        </w:r>
        <w:r w:rsidR="00EE7BF0" w:rsidDel="00340CA5">
          <w:delText>resembles</w:delText>
        </w:r>
        <w:r w:rsidR="004D4E84" w:rsidDel="00340CA5">
          <w:delText xml:space="preserve"> a tree with branches</w:delText>
        </w:r>
        <w:r w:rsidR="007738CA" w:rsidDel="00340CA5">
          <w:delText>:</w:delText>
        </w:r>
      </w:del>
    </w:p>
    <w:p w14:paraId="770D6824" w14:textId="144E26DF" w:rsidR="007738CA" w:rsidDel="00340CA5" w:rsidRDefault="001C3F6E">
      <w:pPr>
        <w:rPr>
          <w:del w:id="1302" w:author="Michael Bell" w:date="2013-05-06T18:53:00Z"/>
        </w:rPr>
      </w:pPr>
      <w:del w:id="1303" w:author="Michael Bell" w:date="2013-05-06T18:53:00Z">
        <w:r>
          <w:rPr>
            <w:noProof/>
          </w:rPr>
          <w:object w:dxaOrig="1440" w:dyaOrig="1440" w14:anchorId="1C3FB831">
            <v:shape id="_x0000_s1026" type="#_x0000_t75" style="position:absolute;margin-left:0;margin-top:2.35pt;width:205.85pt;height:202.95pt;z-index:251666432;mso-position-horizontal-relative:text;mso-position-vertical-relative:text">
              <v:imagedata r:id="rId59" o:title=""/>
              <w10:wrap type="square"/>
            </v:shape>
            <o:OLEObject Type="Embed" ProgID="Visio.Drawing.11" ShapeID="_x0000_s1026" DrawAspect="Content" ObjectID="_1429454321" r:id="rId61"/>
          </w:object>
        </w:r>
        <w:r w:rsidR="007738CA" w:rsidDel="00340CA5">
          <w:delText xml:space="preserve">Navigation through this system should be easy enough, the arrow keys </w:delText>
        </w:r>
        <w:r w:rsidR="00EE7BF0" w:rsidDel="00340CA5">
          <w:delText>navigate</w:delText>
        </w:r>
        <w:r w:rsidR="007738CA" w:rsidDel="00340CA5">
          <w:delText xml:space="preserve"> the paths and the select key chooses the final option.</w:delText>
        </w:r>
      </w:del>
    </w:p>
    <w:p w14:paraId="58611261" w14:textId="3B2D2B5A" w:rsidR="007738CA" w:rsidDel="00340CA5" w:rsidRDefault="007738CA">
      <w:pPr>
        <w:rPr>
          <w:del w:id="1304" w:author="Michael Bell" w:date="2013-05-06T18:53:00Z"/>
        </w:rPr>
      </w:pPr>
      <w:del w:id="1305" w:author="Michael Bell" w:date="2013-05-06T18:53:00Z">
        <w:r w:rsidDel="00340CA5">
          <w:delText xml:space="preserve">This method was outlined in the requirement specification and I still believe it to be the best way of providing a menu within the constraints provided, that is to say, a 16 by 2 </w:delText>
        </w:r>
        <w:r w:rsidR="002479A1" w:rsidDel="00340CA5">
          <w:delText>LCD</w:delText>
        </w:r>
        <w:r w:rsidDel="00340CA5">
          <w:delText xml:space="preserve"> display with 4 arrow keys and a select button.</w:delText>
        </w:r>
      </w:del>
    </w:p>
    <w:p w14:paraId="1F0B0342" w14:textId="019A2F15" w:rsidR="00CD5742" w:rsidRDefault="007738CA">
      <w:del w:id="1306" w:author="Michael Bell" w:date="2013-05-06T18:53:00Z">
        <w:r w:rsidDel="00340CA5">
          <w:delText xml:space="preserve">There will also be </w:delText>
        </w:r>
        <w:r w:rsidR="002479A1" w:rsidDel="00340CA5">
          <w:delText>certain</w:delText>
        </w:r>
        <w:r w:rsidDel="00340CA5">
          <w:delText xml:space="preserve"> other screens displayed, for example when </w:delText>
        </w:r>
        <w:r w:rsidR="0080142C" w:rsidDel="00340CA5">
          <w:delText>it’s</w:delText>
        </w:r>
        <w:r w:rsidDel="00340CA5">
          <w:delText xml:space="preserve"> starting up a loading screen might be displayed and when the train is running a progress screen might be displayed.</w:delText>
        </w:r>
      </w:del>
      <w:r w:rsidR="00CD5742">
        <w:br w:type="page"/>
      </w:r>
    </w:p>
    <w:p w14:paraId="50AA4E9D" w14:textId="77777777" w:rsidR="00340CA5" w:rsidRDefault="00340CA5" w:rsidP="00340CA5">
      <w:pPr>
        <w:pStyle w:val="Heading3"/>
        <w:rPr>
          <w:ins w:id="1307" w:author="Michael Bell" w:date="2013-05-06T18:53:00Z"/>
        </w:rPr>
      </w:pPr>
      <w:bookmarkStart w:id="1308" w:name="_Toc355693053"/>
      <w:ins w:id="1309" w:author="Michael Bell" w:date="2013-05-06T18:53:00Z">
        <w:r>
          <w:lastRenderedPageBreak/>
          <w:t>Processes and modules</w:t>
        </w:r>
        <w:bookmarkEnd w:id="1308"/>
      </w:ins>
    </w:p>
    <w:p w14:paraId="3096ACAF" w14:textId="77777777" w:rsidR="00340CA5" w:rsidRDefault="00340CA5" w:rsidP="00340CA5">
      <w:pPr>
        <w:pStyle w:val="Heading4"/>
        <w:rPr>
          <w:ins w:id="1310" w:author="Michael Bell" w:date="2013-05-06T18:53:00Z"/>
        </w:rPr>
      </w:pPr>
      <w:ins w:id="1311" w:author="Michael Bell" w:date="2013-05-06T18:53:00Z">
        <w:r>
          <w:t>Overall Process</w:t>
        </w:r>
      </w:ins>
    </w:p>
    <w:p w14:paraId="1F6B92A3" w14:textId="77777777" w:rsidR="00340CA5" w:rsidRDefault="001C3F6E" w:rsidP="00340CA5">
      <w:pPr>
        <w:rPr>
          <w:ins w:id="1312" w:author="Michael Bell" w:date="2013-05-06T18:53:00Z"/>
        </w:rPr>
      </w:pPr>
      <w:ins w:id="1313" w:author="Michael Bell" w:date="2013-05-06T18:53:00Z">
        <w:r>
          <w:rPr>
            <w:noProof/>
            <w:lang w:eastAsia="en-GB"/>
          </w:rPr>
          <w:object w:dxaOrig="1440" w:dyaOrig="1440" w14:anchorId="782B00AD">
            <v:shape id="_x0000_s1071" type="#_x0000_t75" style="position:absolute;margin-left:19.95pt;margin-top:4.1pt;width:415.45pt;height:74.5pt;z-index:251700224">
              <v:imagedata r:id="rId62" o:title=""/>
              <w10:wrap type="square"/>
            </v:shape>
            <o:OLEObject Type="Embed" ProgID="Visio.Drawing.11" ShapeID="_x0000_s1071" DrawAspect="Content" ObjectID="_1429454322" r:id="rId63"/>
          </w:object>
        </w:r>
        <w:r w:rsidR="00340CA5">
          <w:t>This is the full process for the Beltrac software, the process is looped over and over again, endlessly from power on to power off. The code (and therefore the design) can be divided into these 3 logical sections.</w:t>
        </w:r>
      </w:ins>
    </w:p>
    <w:p w14:paraId="7CE5419E" w14:textId="77777777" w:rsidR="00340CA5" w:rsidRDefault="00340CA5" w:rsidP="00340CA5">
      <w:pPr>
        <w:rPr>
          <w:ins w:id="1314" w:author="Michael Bell" w:date="2013-05-06T18:53:00Z"/>
        </w:rPr>
      </w:pPr>
      <w:ins w:id="1315" w:author="Michael Bell" w:date="2013-05-06T18:53:00Z">
        <w:r>
          <w:t xml:space="preserve">In the </w:t>
        </w:r>
        <w:proofErr w:type="spellStart"/>
        <w:r>
          <w:t>arduino</w:t>
        </w:r>
        <w:proofErr w:type="spellEnd"/>
        <w:r>
          <w:t xml:space="preserve"> environment you start with a main file containing two functions, </w:t>
        </w:r>
        <w:proofErr w:type="gramStart"/>
        <w:r>
          <w:t>setup(</w:t>
        </w:r>
        <w:proofErr w:type="gramEnd"/>
        <w:r>
          <w:t>) and loop(). Setup is run once when the system starts and loop is run repeatedly until power off.</w:t>
        </w:r>
      </w:ins>
    </w:p>
    <w:p w14:paraId="02133267" w14:textId="77777777" w:rsidR="00340CA5" w:rsidRDefault="00340CA5" w:rsidP="00340CA5">
      <w:pPr>
        <w:rPr>
          <w:ins w:id="1316" w:author="Michael Bell" w:date="2013-05-06T18:53:00Z"/>
        </w:rPr>
      </w:pPr>
      <w:ins w:id="1317" w:author="Michael Bell" w:date="2013-05-06T18:53:00Z">
        <w:r>
          <w:t>Before dividing up these sections I had to create something to fill setup.  This took the form of 3 functions purely for initialising variables. They are shown below.</w:t>
        </w:r>
      </w:ins>
    </w:p>
    <w:p w14:paraId="35815164" w14:textId="77777777" w:rsidR="00340CA5" w:rsidRDefault="00340CA5" w:rsidP="00340CA5">
      <w:pPr>
        <w:rPr>
          <w:ins w:id="1318" w:author="Michael Bell" w:date="2013-05-06T18:53:00Z"/>
        </w:rPr>
      </w:pPr>
    </w:p>
    <w:p w14:paraId="3D1C371B" w14:textId="77777777" w:rsidR="00340CA5" w:rsidRDefault="00340CA5" w:rsidP="00340CA5">
      <w:pPr>
        <w:rPr>
          <w:ins w:id="1319" w:author="Michael Bell" w:date="2013-05-06T18:53:00Z"/>
        </w:rPr>
      </w:pPr>
      <w:ins w:id="1320" w:author="Michael Bell" w:date="2013-05-06T18:53:00Z">
        <w:r>
          <w:object w:dxaOrig="6377" w:dyaOrig="2636" w14:anchorId="24C5D70F">
            <v:shape id="_x0000_i1031" type="#_x0000_t75" style="width:252pt;height:105.5pt" o:ole="">
              <v:imagedata r:id="rId64" o:title=""/>
            </v:shape>
            <o:OLEObject Type="Embed" ProgID="Visio.Drawing.11" ShapeID="_x0000_i1031" DrawAspect="Content" ObjectID="_1429454309" r:id="rId65"/>
          </w:object>
        </w:r>
      </w:ins>
    </w:p>
    <w:p w14:paraId="7E7AE61D" w14:textId="77777777" w:rsidR="00340CA5" w:rsidRDefault="00340CA5" w:rsidP="00340CA5">
      <w:pPr>
        <w:rPr>
          <w:ins w:id="1321" w:author="Michael Bell" w:date="2013-05-06T18:53:00Z"/>
        </w:rPr>
      </w:pPr>
      <w:ins w:id="1322" w:author="Michael Bell" w:date="2013-05-06T18:53:00Z">
        <w:r>
          <w:t xml:space="preserve">After running these the board then runs </w:t>
        </w:r>
        <w:proofErr w:type="gramStart"/>
        <w:r>
          <w:t>loop(</w:t>
        </w:r>
        <w:proofErr w:type="gramEnd"/>
        <w:r>
          <w:t>) which consists of the following functions.</w:t>
        </w:r>
      </w:ins>
    </w:p>
    <w:p w14:paraId="4BDAE889" w14:textId="77777777" w:rsidR="00340CA5" w:rsidRDefault="00340CA5" w:rsidP="00340CA5">
      <w:pPr>
        <w:rPr>
          <w:ins w:id="1323" w:author="Michael Bell" w:date="2013-05-06T18:53:00Z"/>
        </w:rPr>
      </w:pPr>
      <w:ins w:id="1324" w:author="Michael Bell" w:date="2013-05-06T18:53:00Z">
        <w:r>
          <w:object w:dxaOrig="13577" w:dyaOrig="4336" w14:anchorId="54D83363">
            <v:shape id="_x0000_i1032" type="#_x0000_t75" style="width:495.65pt;height:155.7pt" o:ole="">
              <v:imagedata r:id="rId66" o:title=""/>
            </v:shape>
            <o:OLEObject Type="Embed" ProgID="Visio.Drawing.11" ShapeID="_x0000_i1032" DrawAspect="Content" ObjectID="_1429454310" r:id="rId67"/>
          </w:object>
        </w:r>
      </w:ins>
    </w:p>
    <w:p w14:paraId="0488C3A9" w14:textId="2FAD0D84" w:rsidR="00CD5742" w:rsidDel="00340CA5" w:rsidRDefault="00340CA5" w:rsidP="00340CA5">
      <w:pPr>
        <w:pStyle w:val="Heading3"/>
        <w:rPr>
          <w:del w:id="1325" w:author="Michael Bell" w:date="2013-05-06T18:53:00Z"/>
        </w:rPr>
      </w:pPr>
      <w:ins w:id="1326" w:author="Michael Bell" w:date="2013-05-06T18:53:00Z">
        <w:r>
          <w:t>All of these functions combined make up the program.</w:t>
        </w:r>
        <w:r>
          <w:br w:type="page"/>
        </w:r>
      </w:ins>
      <w:del w:id="1327" w:author="Michael Bell" w:date="2013-05-06T18:53:00Z">
        <w:r w:rsidR="00CD5742" w:rsidDel="00340CA5">
          <w:lastRenderedPageBreak/>
          <w:delText>Processes and modules</w:delText>
        </w:r>
      </w:del>
    </w:p>
    <w:p w14:paraId="0DC6E537" w14:textId="5A51B274" w:rsidR="006247BE" w:rsidDel="00340CA5" w:rsidRDefault="006247BE" w:rsidP="006247BE">
      <w:pPr>
        <w:pStyle w:val="Heading4"/>
        <w:rPr>
          <w:del w:id="1328" w:author="Michael Bell" w:date="2013-05-06T18:53:00Z"/>
        </w:rPr>
      </w:pPr>
      <w:del w:id="1329" w:author="Michael Bell" w:date="2013-05-06T18:53:00Z">
        <w:r w:rsidDel="00340CA5">
          <w:delText>Overall Process</w:delText>
        </w:r>
      </w:del>
    </w:p>
    <w:p w14:paraId="22543903" w14:textId="477B067C" w:rsidR="00B755C1" w:rsidDel="00340CA5" w:rsidRDefault="001C3F6E" w:rsidP="006247BE">
      <w:pPr>
        <w:rPr>
          <w:del w:id="1330" w:author="Michael Bell" w:date="2013-05-06T18:53:00Z"/>
        </w:rPr>
      </w:pPr>
      <w:del w:id="1331" w:author="Michael Bell" w:date="2013-05-06T18:53:00Z">
        <w:r>
          <w:rPr>
            <w:noProof/>
          </w:rPr>
          <w:object w:dxaOrig="1440" w:dyaOrig="1440" w14:anchorId="538A0093">
            <v:shape id="_x0000_s1027" type="#_x0000_t75" style="position:absolute;margin-left:19.95pt;margin-top:4.1pt;width:415.45pt;height:74.5pt;z-index:251667456;mso-position-horizontal-relative:text;mso-position-vertical-relative:text">
              <v:imagedata r:id="rId62" o:title=""/>
              <w10:wrap type="square"/>
            </v:shape>
            <o:OLEObject Type="Embed" ProgID="Visio.Drawing.11" ShapeID="_x0000_s1027" DrawAspect="Content" ObjectID="_1429454323" r:id="rId68"/>
          </w:object>
        </w:r>
        <w:r w:rsidR="006247BE" w:rsidDel="00340CA5">
          <w:delText>This is the full process for the Beltrac software, the process is looped over and over again, endlessly from power on to power off.</w:delText>
        </w:r>
        <w:r w:rsidR="00B755C1" w:rsidDel="00340CA5">
          <w:delText xml:space="preserve"> The code (and therefore the design) can be </w:delText>
        </w:r>
        <w:r w:rsidR="0080142C" w:rsidDel="00340CA5">
          <w:delText>divided</w:delText>
        </w:r>
        <w:r w:rsidR="00B755C1" w:rsidDel="00340CA5">
          <w:delText xml:space="preserve"> into these 3</w:delText>
        </w:r>
        <w:r w:rsidR="005050B4" w:rsidDel="00340CA5">
          <w:delText xml:space="preserve"> logical</w:delText>
        </w:r>
        <w:r w:rsidR="00B755C1" w:rsidDel="00340CA5">
          <w:delText xml:space="preserve"> sections.</w:delText>
        </w:r>
      </w:del>
    </w:p>
    <w:p w14:paraId="6BB045E3" w14:textId="0EED6B61" w:rsidR="005050B4" w:rsidDel="00340CA5" w:rsidRDefault="005050B4" w:rsidP="006247BE">
      <w:pPr>
        <w:rPr>
          <w:del w:id="1332" w:author="Michael Bell" w:date="2013-05-06T18:53:00Z"/>
        </w:rPr>
      </w:pPr>
      <w:del w:id="1333" w:author="Michael Bell" w:date="2013-05-06T18:53:00Z">
        <w:r w:rsidDel="00340CA5">
          <w:delText>In the arduino environment you start with a main file containing two functions, setup() and loop(). Setup is run once when the system starts and loop is run repeatedly until power off.</w:delText>
        </w:r>
      </w:del>
    </w:p>
    <w:p w14:paraId="57DC9BD2" w14:textId="54D5C7B8" w:rsidR="005050B4" w:rsidDel="00340CA5" w:rsidRDefault="005050B4" w:rsidP="006247BE">
      <w:pPr>
        <w:rPr>
          <w:del w:id="1334" w:author="Michael Bell" w:date="2013-05-06T18:53:00Z"/>
        </w:rPr>
      </w:pPr>
      <w:del w:id="1335" w:author="Michael Bell" w:date="2013-05-06T18:53:00Z">
        <w:r w:rsidDel="00340CA5">
          <w:delText>Before deviding up these sections I had to create something to fill setup which took the form of 3 functions purely for initialiseing variables they are shown below.</w:delText>
        </w:r>
      </w:del>
    </w:p>
    <w:p w14:paraId="73EBC8F4" w14:textId="285BC9F8" w:rsidR="005050B4" w:rsidDel="00340CA5" w:rsidRDefault="005050B4" w:rsidP="006247BE">
      <w:pPr>
        <w:rPr>
          <w:del w:id="1336" w:author="Michael Bell" w:date="2013-05-06T18:53:00Z"/>
        </w:rPr>
      </w:pPr>
    </w:p>
    <w:p w14:paraId="7C022C60" w14:textId="53B84E06" w:rsidR="005050B4" w:rsidDel="00340CA5" w:rsidRDefault="005050B4">
      <w:pPr>
        <w:rPr>
          <w:del w:id="1337" w:author="Michael Bell" w:date="2013-05-06T18:53:00Z"/>
        </w:rPr>
      </w:pPr>
      <w:del w:id="1338" w:author="Michael Bell" w:date="2013-05-06T18:53:00Z">
        <w:r w:rsidDel="00340CA5">
          <w:object w:dxaOrig="6377" w:dyaOrig="2636" w14:anchorId="3D22D2EA">
            <v:shape id="_x0000_i1033" type="#_x0000_t75" style="width:253.65pt;height:105.5pt" o:ole="">
              <v:imagedata r:id="rId64" o:title=""/>
            </v:shape>
            <o:OLEObject Type="Embed" ProgID="Visio.Drawing.11" ShapeID="_x0000_i1033" DrawAspect="Content" ObjectID="_1429454311" r:id="rId69"/>
          </w:object>
        </w:r>
      </w:del>
    </w:p>
    <w:p w14:paraId="754587A6" w14:textId="60961C76" w:rsidR="005050B4" w:rsidDel="00340CA5" w:rsidRDefault="005050B4">
      <w:pPr>
        <w:rPr>
          <w:del w:id="1339" w:author="Michael Bell" w:date="2013-05-06T18:53:00Z"/>
        </w:rPr>
      </w:pPr>
      <w:del w:id="1340" w:author="Michael Bell" w:date="2013-05-06T18:53:00Z">
        <w:r w:rsidDel="00340CA5">
          <w:delText>After running these the board then runs loop() which concists of the following functions.</w:delText>
        </w:r>
      </w:del>
    </w:p>
    <w:p w14:paraId="55D56C3F" w14:textId="5542DBF6" w:rsidR="005050B4" w:rsidDel="00340CA5" w:rsidRDefault="005050B4">
      <w:pPr>
        <w:rPr>
          <w:del w:id="1341" w:author="Michael Bell" w:date="2013-05-06T18:53:00Z"/>
        </w:rPr>
      </w:pPr>
      <w:del w:id="1342" w:author="Michael Bell" w:date="2013-05-06T18:53:00Z">
        <w:r w:rsidDel="00340CA5">
          <w:object w:dxaOrig="13577" w:dyaOrig="4336" w14:anchorId="1DD539C1">
            <v:shape id="_x0000_i1034" type="#_x0000_t75" style="width:495.65pt;height:157.4pt" o:ole="">
              <v:imagedata r:id="rId66" o:title=""/>
            </v:shape>
            <o:OLEObject Type="Embed" ProgID="Visio.Drawing.11" ShapeID="_x0000_i1034" DrawAspect="Content" ObjectID="_1429454312" r:id="rId70"/>
          </w:object>
        </w:r>
      </w:del>
    </w:p>
    <w:p w14:paraId="141BED40" w14:textId="0FF9AB3D" w:rsidR="005050B4" w:rsidDel="00340CA5" w:rsidRDefault="005050B4">
      <w:pPr>
        <w:rPr>
          <w:del w:id="1343" w:author="Michael Bell" w:date="2013-05-06T18:53:00Z"/>
        </w:rPr>
      </w:pPr>
      <w:del w:id="1344" w:author="Michael Bell" w:date="2013-05-06T18:53:00Z">
        <w:r w:rsidDel="00340CA5">
          <w:delText>All of these functions combined make up the program</w:delText>
        </w:r>
        <w:r w:rsidDel="00340CA5">
          <w:br w:type="page"/>
        </w:r>
      </w:del>
    </w:p>
    <w:p w14:paraId="2F507229" w14:textId="6D18890F" w:rsidR="00CD5742" w:rsidRDefault="00CD5742" w:rsidP="00361728"/>
    <w:p w14:paraId="3C38642A" w14:textId="77777777" w:rsidR="00CD5742" w:rsidRDefault="00CD5742" w:rsidP="009933FE">
      <w:pPr>
        <w:pStyle w:val="Heading3"/>
        <w:tabs>
          <w:tab w:val="left" w:pos="3261"/>
        </w:tabs>
      </w:pPr>
      <w:bookmarkStart w:id="1345" w:name="_Toc355693054"/>
      <w:commentRangeStart w:id="1346"/>
      <w:r>
        <w:t>Data Structures</w:t>
      </w:r>
      <w:commentRangeEnd w:id="1346"/>
      <w:r w:rsidR="007F083D">
        <w:rPr>
          <w:rStyle w:val="CommentReference"/>
          <w:caps w:val="0"/>
          <w:color w:val="auto"/>
        </w:rPr>
        <w:commentReference w:id="1346"/>
      </w:r>
      <w:bookmarkEnd w:id="1345"/>
    </w:p>
    <w:p w14:paraId="5A676DDB" w14:textId="77777777" w:rsidR="0015458D" w:rsidRDefault="00D0235E" w:rsidP="00EE7BF0">
      <w:pPr>
        <w:pStyle w:val="Heading4"/>
      </w:pPr>
      <w:r>
        <w:t>Menu Structure Array</w:t>
      </w:r>
    </w:p>
    <w:p w14:paraId="52C03A30" w14:textId="77777777" w:rsidR="00340CA5" w:rsidRDefault="00340CA5" w:rsidP="00340CA5">
      <w:pPr>
        <w:rPr>
          <w:ins w:id="1347" w:author="Michael Bell" w:date="2013-05-06T18:55:00Z"/>
        </w:rPr>
      </w:pPr>
      <w:ins w:id="1348" w:author="Michael Bell" w:date="2013-05-06T18:55:00Z">
        <w:r>
          <w:t>The menu structure array is a 3 dimensional array in which the text for the display and the sectional instructions are stored based on their position in the structure, as shown here:</w:t>
        </w:r>
      </w:ins>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7F0767" w14:paraId="26B6482C" w14:textId="77777777" w:rsidTr="00026285">
        <w:tc>
          <w:tcPr>
            <w:tcW w:w="2310" w:type="dxa"/>
            <w:shd w:val="clear" w:color="auto" w:fill="F2DBDB" w:themeFill="accent2" w:themeFillTint="33"/>
          </w:tcPr>
          <w:p w14:paraId="6EDF0AE7" w14:textId="77777777" w:rsidR="007F0767" w:rsidRDefault="007F0767" w:rsidP="00D0235E">
            <w:r>
              <w:t>Position</w:t>
            </w:r>
          </w:p>
        </w:tc>
        <w:tc>
          <w:tcPr>
            <w:tcW w:w="2310" w:type="dxa"/>
            <w:shd w:val="clear" w:color="auto" w:fill="F2DBDB" w:themeFill="accent2" w:themeFillTint="33"/>
          </w:tcPr>
          <w:p w14:paraId="7DB222AC" w14:textId="77777777" w:rsidR="007F0767" w:rsidRDefault="007F0767" w:rsidP="00D0235E">
            <w:r>
              <w:t>[0][]</w:t>
            </w:r>
          </w:p>
        </w:tc>
        <w:tc>
          <w:tcPr>
            <w:tcW w:w="2311" w:type="dxa"/>
            <w:shd w:val="clear" w:color="auto" w:fill="F2DBDB" w:themeFill="accent2" w:themeFillTint="33"/>
          </w:tcPr>
          <w:p w14:paraId="35E909E9" w14:textId="77777777" w:rsidR="007F0767" w:rsidRDefault="007F0767" w:rsidP="00D0235E">
            <w:r>
              <w:t>[1][]</w:t>
            </w:r>
          </w:p>
        </w:tc>
        <w:tc>
          <w:tcPr>
            <w:tcW w:w="2311" w:type="dxa"/>
            <w:shd w:val="clear" w:color="auto" w:fill="F2DBDB" w:themeFill="accent2" w:themeFillTint="33"/>
          </w:tcPr>
          <w:p w14:paraId="482DF900" w14:textId="77777777" w:rsidR="007F0767" w:rsidRDefault="007F0767" w:rsidP="00D0235E">
            <w:r>
              <w:t>[2][]</w:t>
            </w:r>
          </w:p>
        </w:tc>
      </w:tr>
      <w:tr w:rsidR="007F0767" w14:paraId="179DAA75" w14:textId="77777777" w:rsidTr="00026285">
        <w:tc>
          <w:tcPr>
            <w:tcW w:w="2310" w:type="dxa"/>
            <w:shd w:val="clear" w:color="auto" w:fill="F2DBDB" w:themeFill="accent2" w:themeFillTint="33"/>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proofErr w:type="spellStart"/>
            <w:r w:rsidR="0080142C">
              <w:t>Beltrak</w:t>
            </w:r>
            <w:proofErr w:type="spellEnd"/>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026285">
        <w:tc>
          <w:tcPr>
            <w:tcW w:w="2310" w:type="dxa"/>
            <w:shd w:val="clear" w:color="auto" w:fill="F2DBDB" w:themeFill="accent2" w:themeFillTint="33"/>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proofErr w:type="spellStart"/>
            <w:r>
              <w:t>Remilo</w:t>
            </w:r>
            <w:proofErr w:type="spellEnd"/>
          </w:p>
        </w:tc>
      </w:tr>
      <w:tr w:rsidR="00685587" w14:paraId="11B52FC4" w14:textId="77777777" w:rsidTr="00026285">
        <w:tc>
          <w:tcPr>
            <w:tcW w:w="2310" w:type="dxa"/>
            <w:shd w:val="clear" w:color="auto" w:fill="F2DBDB" w:themeFill="accent2" w:themeFillTint="33"/>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026285">
        <w:tc>
          <w:tcPr>
            <w:tcW w:w="2310" w:type="dxa"/>
            <w:shd w:val="clear" w:color="auto" w:fill="F2DBDB" w:themeFill="accent2" w:themeFillTint="33"/>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026285">
        <w:tc>
          <w:tcPr>
            <w:tcW w:w="2310" w:type="dxa"/>
            <w:shd w:val="clear" w:color="auto" w:fill="F2DBDB" w:themeFill="accent2" w:themeFillTint="33"/>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62AC4332" w14:textId="77777777" w:rsidR="00340CA5" w:rsidRDefault="00340CA5" w:rsidP="00340CA5">
      <w:pPr>
        <w:rPr>
          <w:ins w:id="1349" w:author="Michael Bell" w:date="2013-05-06T18:55:00Z"/>
        </w:rPr>
      </w:pPr>
      <w:ins w:id="1350" w:author="Michael Bell" w:date="2013-05-06T18:55:00Z">
        <w:r>
          <w:t>This table shows the contents of [</w:t>
        </w:r>
        <w:proofErr w:type="gramStart"/>
        <w:r>
          <w:t>][</w:t>
        </w:r>
        <w:proofErr w:type="gramEnd"/>
        <w:r>
          <w:t xml:space="preserve">][0] (the first line of text) and [][][1] (the second line of text). </w:t>
        </w:r>
      </w:ins>
    </w:p>
    <w:p w14:paraId="059AC9D5" w14:textId="77777777" w:rsidR="00340CA5" w:rsidRDefault="00340CA5" w:rsidP="00340CA5">
      <w:pPr>
        <w:rPr>
          <w:ins w:id="1351" w:author="Michael Bell" w:date="2013-05-06T18:55:00Z"/>
        </w:rPr>
      </w:pPr>
      <w:ins w:id="1352" w:author="Michael Bell" w:date="2013-05-06T18:55:00Z">
        <w:r>
          <w:t>To understand this system imagine starting on the welcome to Beltrac cell, if you press an arrow key and you don’t go over the edge of the table you move in that direction. If you reach a tilde you move back one in the direction you came. If you reach a hash you move forward one in the direction you entered the cell. When you reach a piece of text that is displayed on the screen.</w:t>
        </w:r>
      </w:ins>
    </w:p>
    <w:p w14:paraId="1E3D9CBD" w14:textId="77777777" w:rsidR="00340CA5" w:rsidRPr="00D0235E" w:rsidRDefault="00340CA5" w:rsidP="00340CA5">
      <w:pPr>
        <w:rPr>
          <w:ins w:id="1353" w:author="Michael Bell" w:date="2013-05-06T18:55:00Z"/>
        </w:rPr>
      </w:pPr>
      <w:ins w:id="1354" w:author="Michael Bell" w:date="2013-05-06T18:55:00Z">
        <w:r>
          <w:t>This is a rough outline of the array as the full version would be much more complicated.</w:t>
        </w:r>
      </w:ins>
    </w:p>
    <w:p w14:paraId="626CB709" w14:textId="77777777" w:rsidR="00340CA5" w:rsidRPr="00CD5742" w:rsidRDefault="00340CA5" w:rsidP="00340CA5">
      <w:pPr>
        <w:pStyle w:val="Heading4"/>
        <w:rPr>
          <w:ins w:id="1355" w:author="Michael Bell" w:date="2013-05-06T18:55:00Z"/>
        </w:rPr>
      </w:pPr>
      <w:ins w:id="1356" w:author="Michael Bell" w:date="2013-05-06T18:55:00Z">
        <w:r>
          <w:t>Switching Conditions</w:t>
        </w:r>
      </w:ins>
    </w:p>
    <w:p w14:paraId="7FB6C88E" w14:textId="77777777" w:rsidR="00340CA5" w:rsidRDefault="00340CA5" w:rsidP="00340CA5">
      <w:pPr>
        <w:rPr>
          <w:ins w:id="1357" w:author="Michael Bell" w:date="2013-05-06T18:55:00Z"/>
        </w:rPr>
      </w:pPr>
      <w:ins w:id="1358" w:author="Michael Bell" w:date="2013-05-06T18:55:00Z">
        <w:r>
          <w:t>The conditions for switching between different states will be defined by a three dimensional array containing encoded conditions.</w:t>
        </w:r>
      </w:ins>
    </w:p>
    <w:p w14:paraId="2238EC32" w14:textId="77777777" w:rsidR="00340CA5" w:rsidRDefault="00340CA5" w:rsidP="00340CA5">
      <w:pPr>
        <w:rPr>
          <w:ins w:id="1359" w:author="Michael Bell" w:date="2013-05-06T18:55:00Z"/>
        </w:rPr>
      </w:pPr>
      <w:ins w:id="1360" w:author="Michael Bell" w:date="2013-05-06T18:55:00Z">
        <w:r>
          <w:t>The idea behind this is that when the board initiates a journey it looks up the conditions in the array where they are stored for a particular destination or action.</w:t>
        </w:r>
      </w:ins>
    </w:p>
    <w:p w14:paraId="7CC9F055" w14:textId="77777777" w:rsidR="00340CA5" w:rsidRDefault="00340CA5" w:rsidP="00340CA5">
      <w:pPr>
        <w:rPr>
          <w:ins w:id="1361" w:author="Michael Bell" w:date="2013-05-06T18:55:00Z"/>
        </w:rPr>
      </w:pPr>
      <w:ins w:id="1362" w:author="Michael Bell" w:date="2013-05-06T18:55:00Z">
        <w:r>
          <w:t>In the array the 1</w:t>
        </w:r>
        <w:r w:rsidRPr="0054507D">
          <w:rPr>
            <w:vertAlign w:val="superscript"/>
          </w:rPr>
          <w:t>st</w:t>
        </w:r>
        <w:r>
          <w:t xml:space="preserve"> dimension is the number for a destination or instruction for example [1</w:t>
        </w:r>
        <w:proofErr w:type="gramStart"/>
        <w:r>
          <w:t>][</w:t>
        </w:r>
        <w:proofErr w:type="gramEnd"/>
        <w:r>
          <w:t>x][x] might contain directions to get to Hawkhaven, [30][x][x] might send out the cleaning train.</w:t>
        </w:r>
      </w:ins>
    </w:p>
    <w:p w14:paraId="6A15F998" w14:textId="77777777" w:rsidR="00340CA5" w:rsidRDefault="00340CA5" w:rsidP="00340CA5">
      <w:pPr>
        <w:rPr>
          <w:ins w:id="1363" w:author="Michael Bell" w:date="2013-05-06T18:55:00Z"/>
        </w:rPr>
      </w:pPr>
      <w:ins w:id="1364" w:author="Michael Bell" w:date="2013-05-06T18:55:00Z">
        <w:r>
          <w:t>The second dimension contains the position in the instruction set for example [x</w:t>
        </w:r>
        <w:proofErr w:type="gramStart"/>
        <w:r>
          <w:t>][</w:t>
        </w:r>
        <w:proofErr w:type="gramEnd"/>
        <w:r>
          <w:t>0][x] is the first instruction, [x][4][x] is the fifth instruction.</w:t>
        </w:r>
      </w:ins>
    </w:p>
    <w:p w14:paraId="68151ADA" w14:textId="77777777" w:rsidR="00340CA5" w:rsidRDefault="00340CA5" w:rsidP="00340CA5">
      <w:pPr>
        <w:rPr>
          <w:ins w:id="1365" w:author="Michael Bell" w:date="2013-05-06T18:55:00Z"/>
        </w:rPr>
      </w:pPr>
      <w:ins w:id="1366" w:author="Michael Bell" w:date="2013-05-06T18:55:00Z">
        <w:r>
          <w:t xml:space="preserve">In the third dimension, position [0] is the condition, [1] is the value of that condition,  [2] is the state to change to when hitting that condition, [3] is the value of that state, for example: </w:t>
        </w:r>
      </w:ins>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026285">
        <w:tc>
          <w:tcPr>
            <w:tcW w:w="2310" w:type="dxa"/>
            <w:shd w:val="clear" w:color="auto" w:fill="F2DBDB" w:themeFill="accent2" w:themeFillTint="33"/>
          </w:tcPr>
          <w:p w14:paraId="6A53DD14" w14:textId="77777777" w:rsidR="00D616BB" w:rsidRDefault="00D616BB" w:rsidP="00DD5403">
            <w:r>
              <w:t>[0]</w:t>
            </w:r>
          </w:p>
        </w:tc>
        <w:tc>
          <w:tcPr>
            <w:tcW w:w="2310" w:type="dxa"/>
            <w:shd w:val="clear" w:color="auto" w:fill="F2DBDB" w:themeFill="accent2" w:themeFillTint="33"/>
          </w:tcPr>
          <w:p w14:paraId="2E554925" w14:textId="77777777" w:rsidR="00D616BB" w:rsidRDefault="00D616BB" w:rsidP="00DD5403">
            <w:r>
              <w:t>[1]</w:t>
            </w:r>
          </w:p>
        </w:tc>
        <w:tc>
          <w:tcPr>
            <w:tcW w:w="2311" w:type="dxa"/>
            <w:shd w:val="clear" w:color="auto" w:fill="F2DBDB" w:themeFill="accent2" w:themeFillTint="33"/>
          </w:tcPr>
          <w:p w14:paraId="18E3D41B" w14:textId="77777777" w:rsidR="00D616BB" w:rsidRDefault="00D616BB" w:rsidP="00DD5403">
            <w:r>
              <w:t>[2]</w:t>
            </w:r>
          </w:p>
        </w:tc>
        <w:tc>
          <w:tcPr>
            <w:tcW w:w="2311" w:type="dxa"/>
            <w:shd w:val="clear" w:color="auto" w:fill="F2DBDB" w:themeFill="accent2" w:themeFillTint="33"/>
          </w:tcPr>
          <w:p w14:paraId="774CC41B" w14:textId="77777777" w:rsidR="00D616BB" w:rsidRDefault="00D616BB" w:rsidP="00DD5403">
            <w:r>
              <w:t>[3]</w:t>
            </w:r>
          </w:p>
        </w:tc>
      </w:tr>
      <w:tr w:rsidR="00D616BB" w14:paraId="226F8372" w14:textId="77777777" w:rsidTr="00026285">
        <w:tc>
          <w:tcPr>
            <w:tcW w:w="2310" w:type="dxa"/>
            <w:shd w:val="clear" w:color="auto" w:fill="F2DBDB" w:themeFill="accent2" w:themeFillTint="33"/>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026285">
        <w:tc>
          <w:tcPr>
            <w:tcW w:w="2310" w:type="dxa"/>
            <w:shd w:val="clear" w:color="auto" w:fill="F2DBDB" w:themeFill="accent2" w:themeFillTint="33"/>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026285">
        <w:tc>
          <w:tcPr>
            <w:tcW w:w="817" w:type="dxa"/>
            <w:shd w:val="clear" w:color="auto" w:fill="F2DBDB" w:themeFill="accent2" w:themeFillTint="33"/>
          </w:tcPr>
          <w:p w14:paraId="7A5D617D" w14:textId="77777777" w:rsidR="00F263BB" w:rsidRDefault="00F263BB" w:rsidP="00DD5403">
            <w:r>
              <w:t>Code</w:t>
            </w:r>
          </w:p>
        </w:tc>
        <w:tc>
          <w:tcPr>
            <w:tcW w:w="8425" w:type="dxa"/>
            <w:shd w:val="clear" w:color="auto" w:fill="F2DBDB" w:themeFill="accent2" w:themeFillTint="33"/>
          </w:tcPr>
          <w:p w14:paraId="6B71E953" w14:textId="77777777" w:rsidR="00F263BB" w:rsidRDefault="00F263BB" w:rsidP="00DD5403">
            <w:r>
              <w:t>Condition</w:t>
            </w:r>
          </w:p>
        </w:tc>
      </w:tr>
      <w:tr w:rsidR="00F263BB" w14:paraId="76EE8CB0" w14:textId="77777777" w:rsidTr="00026285">
        <w:tc>
          <w:tcPr>
            <w:tcW w:w="817" w:type="dxa"/>
            <w:shd w:val="clear" w:color="auto" w:fill="F2DBDB" w:themeFill="accent2" w:themeFillTint="33"/>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026285">
        <w:tc>
          <w:tcPr>
            <w:tcW w:w="817" w:type="dxa"/>
            <w:shd w:val="clear" w:color="auto" w:fill="F2DBDB" w:themeFill="accent2" w:themeFillTint="33"/>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026285">
        <w:tc>
          <w:tcPr>
            <w:tcW w:w="817" w:type="dxa"/>
            <w:shd w:val="clear" w:color="auto" w:fill="F2DBDB" w:themeFill="accent2" w:themeFillTint="33"/>
          </w:tcPr>
          <w:p w14:paraId="74E50F40" w14:textId="77777777" w:rsidR="00EE7BF0" w:rsidRDefault="00EE7BF0" w:rsidP="00DD5403">
            <w:r>
              <w:t>Code</w:t>
            </w:r>
          </w:p>
        </w:tc>
        <w:tc>
          <w:tcPr>
            <w:tcW w:w="8425" w:type="dxa"/>
            <w:shd w:val="clear" w:color="auto" w:fill="F2DBDB" w:themeFill="accent2" w:themeFillTint="33"/>
          </w:tcPr>
          <w:p w14:paraId="1286F1CE" w14:textId="77777777" w:rsidR="00EE7BF0" w:rsidRDefault="00EE7BF0" w:rsidP="00DD5403">
            <w:r>
              <w:t>Action</w:t>
            </w:r>
          </w:p>
        </w:tc>
      </w:tr>
      <w:tr w:rsidR="00EE7BF0" w14:paraId="7C5987DC" w14:textId="77777777" w:rsidTr="00026285">
        <w:tc>
          <w:tcPr>
            <w:tcW w:w="817" w:type="dxa"/>
            <w:shd w:val="clear" w:color="auto" w:fill="F2DBDB" w:themeFill="accent2" w:themeFillTint="33"/>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026285">
        <w:tc>
          <w:tcPr>
            <w:tcW w:w="817" w:type="dxa"/>
            <w:shd w:val="clear" w:color="auto" w:fill="F2DBDB" w:themeFill="accent2" w:themeFillTint="33"/>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026285">
        <w:tc>
          <w:tcPr>
            <w:tcW w:w="817" w:type="dxa"/>
            <w:shd w:val="clear" w:color="auto" w:fill="F2DBDB" w:themeFill="accent2" w:themeFillTint="33"/>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026285">
        <w:tc>
          <w:tcPr>
            <w:tcW w:w="817" w:type="dxa"/>
            <w:shd w:val="clear" w:color="auto" w:fill="F2DBDB" w:themeFill="accent2" w:themeFillTint="33"/>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0095E89F" w14:textId="77777777" w:rsidR="00620F0E" w:rsidRDefault="00620F0E">
      <w:pPr>
        <w:rPr>
          <w:ins w:id="1367" w:author="Michael Bell" w:date="2013-05-06T17:29:00Z"/>
        </w:rPr>
        <w:pPrChange w:id="1368" w:author="Michael Bell" w:date="2013-05-06T17:28:00Z">
          <w:pPr>
            <w:pStyle w:val="Heading1"/>
          </w:pPr>
        </w:pPrChange>
      </w:pPr>
    </w:p>
    <w:p w14:paraId="30B18880" w14:textId="77777777" w:rsidR="00620F0E" w:rsidRDefault="00620F0E">
      <w:pPr>
        <w:rPr>
          <w:ins w:id="1369" w:author="Michael Bell" w:date="2013-05-06T17:29:00Z"/>
        </w:rPr>
        <w:pPrChange w:id="1370" w:author="Michael Bell" w:date="2013-05-06T17:28:00Z">
          <w:pPr>
            <w:pStyle w:val="Heading1"/>
          </w:pPr>
        </w:pPrChange>
      </w:pPr>
    </w:p>
    <w:p w14:paraId="25CE7210" w14:textId="6DBA8165" w:rsidR="00620F0E" w:rsidRDefault="00620F0E">
      <w:pPr>
        <w:rPr>
          <w:ins w:id="1371" w:author="Michael Bell" w:date="2013-05-06T17:28:00Z"/>
        </w:rPr>
        <w:pPrChange w:id="1372" w:author="Michael Bell" w:date="2013-05-06T17:28:00Z">
          <w:pPr>
            <w:pStyle w:val="Heading1"/>
          </w:pPr>
        </w:pPrChange>
      </w:pPr>
      <w:ins w:id="1373" w:author="Michael Bell" w:date="2013-05-06T17:29:00Z">
        <w:r>
          <w:t xml:space="preserve">These </w:t>
        </w:r>
        <w:r w:rsidR="00340CA5">
          <w:t xml:space="preserve">designs where showed to </w:t>
        </w:r>
      </w:ins>
      <w:ins w:id="1374" w:author="Michael Bell" w:date="2013-05-06T18:54:00Z">
        <w:r w:rsidR="00340CA5">
          <w:t>Mr</w:t>
        </w:r>
      </w:ins>
      <w:ins w:id="1375" w:author="Michael Bell" w:date="2013-05-06T17:29:00Z">
        <w:r>
          <w:t xml:space="preserve"> Thomas who signed below to confirm that </w:t>
        </w:r>
      </w:ins>
      <w:ins w:id="1376" w:author="Michael Bell" w:date="2013-05-06T18:54:00Z">
        <w:r w:rsidR="00340CA5">
          <w:t>they were</w:t>
        </w:r>
      </w:ins>
      <w:ins w:id="1377" w:author="Michael Bell" w:date="2013-05-06T17:29:00Z">
        <w:r>
          <w:t xml:space="preserve"> satisfying.</w:t>
        </w:r>
      </w:ins>
    </w:p>
    <w:p w14:paraId="5815C1E9" w14:textId="1209D4A3" w:rsidR="00620F0E" w:rsidRDefault="00620F0E">
      <w:pPr>
        <w:rPr>
          <w:ins w:id="1378" w:author="Michael Bell" w:date="2013-05-06T17:28:00Z"/>
        </w:rPr>
        <w:pPrChange w:id="1379" w:author="Michael Bell" w:date="2013-05-06T17:28:00Z">
          <w:pPr>
            <w:pStyle w:val="Heading1"/>
          </w:pPr>
        </w:pPrChange>
      </w:pPr>
      <w:ins w:id="1380" w:author="Michael Bell" w:date="2013-05-06T17:28:00Z">
        <w:r>
          <w:rPr>
            <w:noProof/>
            <w:lang w:eastAsia="en-GB"/>
            <w:rPrChange w:id="1381" w:author="Unknown">
              <w:rPr>
                <w:caps w:val="0"/>
                <w:noProof/>
                <w:lang w:eastAsia="en-GB"/>
              </w:rPr>
            </w:rPrChange>
          </w:rPr>
          <w:drawing>
            <wp:inline distT="0" distB="0" distL="0" distR="0" wp14:anchorId="1E2F1F86" wp14:editId="508C47F6">
              <wp:extent cx="3086340" cy="1419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51570" b="45025"/>
                      <a:stretch/>
                    </pic:blipFill>
                    <pic:spPr bwMode="auto">
                      <a:xfrm>
                        <a:off x="0" y="0"/>
                        <a:ext cx="3111434" cy="1430764"/>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tab/>
        </w:r>
      </w:ins>
    </w:p>
    <w:p w14:paraId="1989F4A6" w14:textId="77777777" w:rsidR="00F7776F" w:rsidRDefault="00DD5403" w:rsidP="00F7776F">
      <w:pPr>
        <w:pStyle w:val="Heading1"/>
      </w:pPr>
      <w:r w:rsidRPr="00620F0E">
        <w:br w:type="page"/>
      </w:r>
      <w:bookmarkStart w:id="1382" w:name="_Toc355693055"/>
      <w:r w:rsidR="00F7776F">
        <w:lastRenderedPageBreak/>
        <w:t>Algorithms</w:t>
      </w:r>
      <w:bookmarkEnd w:id="1382"/>
    </w:p>
    <w:p w14:paraId="099BDADB" w14:textId="77777777" w:rsidR="00B36FFD" w:rsidRPr="002B649F" w:rsidRDefault="00B36FFD" w:rsidP="00A01267">
      <w:pPr>
        <w:pStyle w:val="Heading3"/>
        <w:pPrChange w:id="1383" w:author="Michael R. Bell" w:date="2013-05-07T17:14:00Z">
          <w:pPr>
            <w:pStyle w:val="Heading4"/>
          </w:pPr>
        </w:pPrChange>
      </w:pPr>
      <w:r>
        <w:t>Update Screen</w:t>
      </w:r>
    </w:p>
    <w:p w14:paraId="3B27B1F1" w14:textId="77777777" w:rsidR="00B36FFD" w:rsidRDefault="001C3F6E" w:rsidP="00B36FFD">
      <w:r>
        <w:rPr>
          <w:noProof/>
        </w:rPr>
        <w:object w:dxaOrig="1440" w:dyaOrig="1440" w14:anchorId="7844B2B3">
          <v:shape id="_x0000_s1034" type="#_x0000_t75" style="position:absolute;margin-left:5.9pt;margin-top:25.1pt;width:437.65pt;height:448.3pt;z-index:251670528;mso-position-horizontal-relative:text;mso-position-vertical-relative:text">
            <v:imagedata r:id="rId71" o:title=""/>
            <w10:wrap type="square"/>
          </v:shape>
          <o:OLEObject Type="Embed" ProgID="Visio.Drawing.11" ShapeID="_x0000_s1034" DrawAspect="Content" ObjectID="_1429454324" r:id="rId72"/>
        </w:object>
      </w:r>
      <w:r w:rsidR="00B36FFD">
        <w:t xml:space="preserve">Shown below is the algorithm to check for and respond to a button being </w:t>
      </w:r>
      <w:proofErr w:type="gramStart"/>
      <w:r w:rsidR="00B36FFD">
        <w:t>pressed.</w:t>
      </w:r>
      <w:proofErr w:type="gramEnd"/>
    </w:p>
    <w:p w14:paraId="470D07F9" w14:textId="77777777" w:rsidR="00B36FFD" w:rsidRDefault="00B36FFD" w:rsidP="00B36FFD">
      <w:r>
        <w:br w:type="page"/>
      </w:r>
    </w:p>
    <w:p w14:paraId="22521878" w14:textId="77777777" w:rsidR="00340CA5" w:rsidRDefault="001C3F6E" w:rsidP="00340CA5">
      <w:pPr>
        <w:rPr>
          <w:ins w:id="1384" w:author="Michael Bell" w:date="2013-05-06T18:56:00Z"/>
        </w:rPr>
      </w:pPr>
      <w:ins w:id="1385" w:author="Michael Bell" w:date="2013-05-06T18:56:00Z">
        <w:r>
          <w:rPr>
            <w:noProof/>
            <w:lang w:eastAsia="en-GB"/>
          </w:rPr>
          <w:lastRenderedPageBreak/>
          <w:object w:dxaOrig="1440" w:dyaOrig="1440" w14:anchorId="4C6CE8E7">
            <v:shape id="_x0000_s1072" type="#_x0000_t75" style="position:absolute;margin-left:0;margin-top:0;width:217.35pt;height:5in;z-index:251702272">
              <v:imagedata r:id="rId73" o:title=""/>
              <w10:wrap type="square"/>
            </v:shape>
            <o:OLEObject Type="Embed" ProgID="Visio.Drawing.11" ShapeID="_x0000_s1072" DrawAspect="Content" ObjectID="_1429454325" r:id="rId74"/>
          </w:object>
        </w:r>
        <w:r w:rsidR="00340CA5">
          <w:t>Shown here is the “run position check” mentioned in the previous algorithm.</w:t>
        </w:r>
      </w:ins>
    </w:p>
    <w:p w14:paraId="7300C278" w14:textId="77777777" w:rsidR="001C3F6E" w:rsidRDefault="00340CA5" w:rsidP="00B36FFD">
      <w:pPr>
        <w:rPr>
          <w:ins w:id="1386" w:author="Michael R. Bell" w:date="2013-05-07T10:57:00Z"/>
        </w:rPr>
      </w:pPr>
      <w:ins w:id="1387" w:author="Michael Bell" w:date="2013-05-06T18:56:00Z">
        <w:r>
          <w:t>As outlined in the hardware design, the hardware for the buttons and the sensors is roughly the same, it is a network of resistors that outputs a different voltage depending on which button is pressed or which sensor is triggered</w:t>
        </w:r>
      </w:ins>
    </w:p>
    <w:p w14:paraId="028DE095" w14:textId="77777777" w:rsidR="00E82842" w:rsidRDefault="00E82842">
      <w:pPr>
        <w:rPr>
          <w:ins w:id="1388" w:author="Michael R. Bell" w:date="2013-05-07T11:51:00Z"/>
        </w:rPr>
      </w:pPr>
      <w:ins w:id="1389" w:author="Michael R. Bell" w:date="2013-05-07T11:51:00Z">
        <w:r>
          <w:br w:type="page"/>
        </w:r>
      </w:ins>
    </w:p>
    <w:p w14:paraId="4CD05616" w14:textId="16A1F709" w:rsidR="00A01267" w:rsidRDefault="00517202" w:rsidP="00A01267">
      <w:pPr>
        <w:pStyle w:val="Heading3"/>
        <w:rPr>
          <w:ins w:id="1390" w:author="Michael R. Bell" w:date="2013-05-07T17:14:00Z"/>
        </w:rPr>
        <w:pPrChange w:id="1391" w:author="Michael R. Bell" w:date="2013-05-07T17:14:00Z">
          <w:pPr/>
        </w:pPrChange>
      </w:pPr>
      <w:ins w:id="1392" w:author="Michael R. Bell" w:date="2013-05-07T17:14:00Z">
        <w:r>
          <w:lastRenderedPageBreak/>
          <w:t>Respond</w:t>
        </w:r>
        <w:r w:rsidR="00A01267">
          <w:t xml:space="preserve"> Conditions</w:t>
        </w:r>
      </w:ins>
    </w:p>
    <w:p w14:paraId="6F5C6CDA" w14:textId="42075EC8" w:rsidR="00517202" w:rsidRDefault="00517202">
      <w:pPr>
        <w:rPr>
          <w:ins w:id="1393" w:author="Michael R. Bell" w:date="2013-05-07T11:52:00Z"/>
        </w:rPr>
      </w:pPr>
      <w:ins w:id="1394" w:author="Michael R. Bell" w:date="2013-05-07T17:24:00Z">
        <w:r>
          <w:t xml:space="preserve">When driving the train the system moves through a number of </w:t>
        </w:r>
        <w:proofErr w:type="spellStart"/>
        <w:r>
          <w:t>diferent</w:t>
        </w:r>
        <w:proofErr w:type="spellEnd"/>
        <w:r>
          <w:t xml:space="preserve"> instructions. This is the algorithm for reading the instructions</w:t>
        </w:r>
      </w:ins>
      <w:ins w:id="1395" w:author="Michael R. Bell" w:date="2013-05-07T17:26:00Z">
        <w:r>
          <w:t>.</w:t>
        </w:r>
      </w:ins>
    </w:p>
    <w:p w14:paraId="41EBF671" w14:textId="5E09F386" w:rsidR="00517202" w:rsidRDefault="00517202">
      <w:pPr>
        <w:rPr>
          <w:ins w:id="1396" w:author="Michael R. Bell" w:date="2013-05-07T17:25:00Z"/>
        </w:rPr>
      </w:pPr>
      <w:ins w:id="1397" w:author="Michael R. Bell" w:date="2013-05-07T17:25:00Z">
        <w:r>
          <w:object w:dxaOrig="4510" w:dyaOrig="9230" w14:anchorId="6BF87196">
            <v:shape id="_x0000_i1035" type="#_x0000_t75" style="width:298.9pt;height:615.35pt" o:ole="">
              <v:imagedata r:id="rId75" o:title=""/>
            </v:shape>
            <o:OLEObject Type="Embed" ProgID="Visio.Drawing.11" ShapeID="_x0000_i1035" DrawAspect="Content" ObjectID="_1429454313" r:id="rId76"/>
          </w:object>
        </w:r>
      </w:ins>
    </w:p>
    <w:p w14:paraId="2501952A" w14:textId="19FE0B62" w:rsidR="00517202" w:rsidRDefault="00517202">
      <w:pPr>
        <w:rPr>
          <w:ins w:id="1398" w:author="Michael R. Bell" w:date="2013-05-07T17:25:00Z"/>
        </w:rPr>
      </w:pPr>
      <w:ins w:id="1399" w:author="Michael R. Bell" w:date="2013-05-07T17:25:00Z">
        <w:r>
          <w:lastRenderedPageBreak/>
          <w:t xml:space="preserve">This is the mentioned Check Conditions, which is looped </w:t>
        </w:r>
      </w:ins>
      <w:ins w:id="1400" w:author="Michael R. Bell" w:date="2013-05-07T17:26:00Z">
        <w:r>
          <w:t>until</w:t>
        </w:r>
      </w:ins>
      <w:ins w:id="1401" w:author="Michael R. Bell" w:date="2013-05-07T17:25:00Z">
        <w:r>
          <w:t xml:space="preserve"> </w:t>
        </w:r>
      </w:ins>
      <w:ins w:id="1402" w:author="Michael R. Bell" w:date="2013-05-07T17:26:00Z">
        <w:r>
          <w:t>the condition is met, at which point the algorithm above continues</w:t>
        </w:r>
      </w:ins>
    </w:p>
    <w:p w14:paraId="2FCBF0A1" w14:textId="27D543D4" w:rsidR="00517202" w:rsidRDefault="00FD4D16">
      <w:pPr>
        <w:rPr>
          <w:ins w:id="1403" w:author="Michael R. Bell" w:date="2013-05-07T17:27:00Z"/>
        </w:rPr>
      </w:pPr>
      <w:ins w:id="1404" w:author="Michael R. Bell" w:date="2013-05-07T11:53:00Z">
        <w:r>
          <w:object w:dxaOrig="9810" w:dyaOrig="5403" w14:anchorId="021ABD26">
            <v:shape id="_x0000_i1036" type="#_x0000_t75" style="width:443.7pt;height:245.3pt" o:ole="">
              <v:imagedata r:id="rId77" o:title=""/>
            </v:shape>
            <o:OLEObject Type="Embed" ProgID="Visio.Drawing.11" ShapeID="_x0000_i1036" DrawAspect="Content" ObjectID="_1429454314" r:id="rId78"/>
          </w:object>
        </w:r>
      </w:ins>
    </w:p>
    <w:p w14:paraId="578F0596" w14:textId="43546622" w:rsidR="00DF63E4" w:rsidRDefault="00517202" w:rsidP="00517202">
      <w:pPr>
        <w:rPr>
          <w:ins w:id="1405" w:author="Michael R. Bell" w:date="2013-05-07T17:31:00Z"/>
        </w:rPr>
      </w:pPr>
      <w:ins w:id="1406" w:author="Michael R. Bell" w:date="2013-05-07T17:27:00Z">
        <w:r>
          <w:t>This full set is looped while the train is in transit</w:t>
        </w:r>
      </w:ins>
    </w:p>
    <w:p w14:paraId="17DEEDC3" w14:textId="77777777" w:rsidR="00DF63E4" w:rsidRDefault="00DF63E4">
      <w:pPr>
        <w:rPr>
          <w:ins w:id="1407" w:author="Michael R. Bell" w:date="2013-05-07T17:31:00Z"/>
        </w:rPr>
      </w:pPr>
      <w:ins w:id="1408" w:author="Michael R. Bell" w:date="2013-05-07T17:31:00Z">
        <w:r>
          <w:br w:type="page"/>
        </w:r>
      </w:ins>
    </w:p>
    <w:p w14:paraId="7AE521F3" w14:textId="696ACD3B" w:rsidR="00517202" w:rsidRDefault="001B29D7" w:rsidP="00DF63E4">
      <w:pPr>
        <w:pStyle w:val="Heading3"/>
        <w:rPr>
          <w:ins w:id="1409" w:author="Michael R. Bell" w:date="2013-05-07T17:46:00Z"/>
        </w:rPr>
        <w:pPrChange w:id="1410" w:author="Michael R. Bell" w:date="2013-05-07T17:31:00Z">
          <w:pPr>
            <w:pStyle w:val="Heading1"/>
          </w:pPr>
        </w:pPrChange>
      </w:pPr>
      <w:ins w:id="1411" w:author="Michael R. Bell" w:date="2013-05-07T17:32:00Z">
        <w:r>
          <w:lastRenderedPageBreak/>
          <w:t>C</w:t>
        </w:r>
        <w:r w:rsidR="00DF63E4">
          <w:t>heck sensor</w:t>
        </w:r>
      </w:ins>
    </w:p>
    <w:p w14:paraId="575300DD" w14:textId="2FB4C68F" w:rsidR="001B29D7" w:rsidRDefault="001B29D7" w:rsidP="001B29D7">
      <w:pPr>
        <w:rPr>
          <w:ins w:id="1412" w:author="Michael R. Bell" w:date="2013-05-07T17:46:00Z"/>
        </w:rPr>
        <w:pPrChange w:id="1413" w:author="Michael R. Bell" w:date="2013-05-07T17:46:00Z">
          <w:pPr>
            <w:pStyle w:val="Heading1"/>
          </w:pPr>
        </w:pPrChange>
      </w:pPr>
      <w:ins w:id="1414" w:author="Michael R. Bell" w:date="2013-05-07T17:47:00Z">
        <w:r>
          <w:t xml:space="preserve">This algorithm is run whenever the board wants to know if a sensor has been </w:t>
        </w:r>
        <w:proofErr w:type="spellStart"/>
        <w:r>
          <w:t>trigered</w:t>
        </w:r>
      </w:ins>
      <w:proofErr w:type="spellEnd"/>
    </w:p>
    <w:p w14:paraId="265503F7" w14:textId="0893280F" w:rsidR="001B29D7" w:rsidRDefault="001B29D7" w:rsidP="001B29D7">
      <w:pPr>
        <w:rPr>
          <w:ins w:id="1415" w:author="Michael R. Bell" w:date="2013-05-07T17:50:00Z"/>
        </w:rPr>
      </w:pPr>
      <w:ins w:id="1416" w:author="Michael R. Bell" w:date="2013-05-07T17:47:00Z">
        <w:r>
          <w:object w:dxaOrig="6127" w:dyaOrig="13340" w14:anchorId="03289444">
            <v:shape id="_x0000_i1037" type="#_x0000_t75" style="width:273.75pt;height:598.6pt" o:ole="">
              <v:imagedata r:id="rId79" o:title=""/>
            </v:shape>
            <o:OLEObject Type="Embed" ProgID="Visio.Drawing.11" ShapeID="_x0000_i1037" DrawAspect="Content" ObjectID="_1429454315" r:id="rId80"/>
          </w:object>
        </w:r>
      </w:ins>
    </w:p>
    <w:p w14:paraId="10747B87" w14:textId="77777777" w:rsidR="001B29D7" w:rsidRDefault="001B29D7">
      <w:pPr>
        <w:rPr>
          <w:ins w:id="1417" w:author="Michael R. Bell" w:date="2013-05-07T17:50:00Z"/>
        </w:rPr>
      </w:pPr>
      <w:ins w:id="1418" w:author="Michael R. Bell" w:date="2013-05-07T17:50:00Z">
        <w:r>
          <w:br w:type="page"/>
        </w:r>
      </w:ins>
    </w:p>
    <w:p w14:paraId="689072DB" w14:textId="2E08C024" w:rsidR="001B29D7" w:rsidRDefault="001B29D7" w:rsidP="001B29D7">
      <w:pPr>
        <w:pStyle w:val="Heading3"/>
        <w:rPr>
          <w:ins w:id="1419" w:author="Michael R. Bell" w:date="2013-05-07T17:50:00Z"/>
        </w:rPr>
        <w:pPrChange w:id="1420" w:author="Michael R. Bell" w:date="2013-05-07T17:50:00Z">
          <w:pPr>
            <w:pStyle w:val="Heading1"/>
          </w:pPr>
        </w:pPrChange>
      </w:pPr>
      <w:ins w:id="1421" w:author="Michael R. Bell" w:date="2013-05-07T17:50:00Z">
        <w:r>
          <w:lastRenderedPageBreak/>
          <w:t>Read Sensor</w:t>
        </w:r>
      </w:ins>
    </w:p>
    <w:p w14:paraId="30364BDA" w14:textId="77777777" w:rsidR="001B29D7" w:rsidRDefault="001B29D7" w:rsidP="001B29D7">
      <w:pPr>
        <w:rPr>
          <w:ins w:id="1422" w:author="Michael R. Bell" w:date="2013-05-07T17:50:00Z"/>
        </w:rPr>
        <w:pPrChange w:id="1423" w:author="Michael R. Bell" w:date="2013-05-07T17:50:00Z">
          <w:pPr>
            <w:pStyle w:val="Heading1"/>
          </w:pPr>
        </w:pPrChange>
      </w:pPr>
      <w:bookmarkStart w:id="1424" w:name="_GoBack"/>
      <w:bookmarkEnd w:id="1424"/>
    </w:p>
    <w:p w14:paraId="20BFE5AB" w14:textId="77777777" w:rsidR="001B29D7" w:rsidRPr="001B29D7" w:rsidRDefault="001B29D7" w:rsidP="001B29D7">
      <w:pPr>
        <w:rPr>
          <w:ins w:id="1425" w:author="Michael R. Bell" w:date="2013-05-07T17:31:00Z"/>
          <w:rPrChange w:id="1426" w:author="Michael R. Bell" w:date="2013-05-07T17:50:00Z">
            <w:rPr>
              <w:ins w:id="1427" w:author="Michael R. Bell" w:date="2013-05-07T17:31:00Z"/>
            </w:rPr>
          </w:rPrChange>
        </w:rPr>
        <w:pPrChange w:id="1428" w:author="Michael R. Bell" w:date="2013-05-07T17:50:00Z">
          <w:pPr>
            <w:pStyle w:val="Heading1"/>
          </w:pPr>
        </w:pPrChange>
      </w:pPr>
    </w:p>
    <w:p w14:paraId="7CE22EBB" w14:textId="24D62316" w:rsidR="00B36FFD" w:rsidDel="00340CA5" w:rsidRDefault="001C3F6E" w:rsidP="00DF63E4">
      <w:pPr>
        <w:pStyle w:val="Heading1"/>
        <w:rPr>
          <w:del w:id="1429" w:author="Michael Bell" w:date="2013-05-06T18:56:00Z"/>
        </w:rPr>
        <w:pPrChange w:id="1430" w:author="Michael R. Bell" w:date="2013-05-07T17:31:00Z">
          <w:pPr/>
        </w:pPrChange>
      </w:pPr>
      <w:ins w:id="1431" w:author="Michael R. Bell" w:date="2013-05-07T10:57:00Z">
        <w:r>
          <w:br w:type="page"/>
        </w:r>
      </w:ins>
      <w:del w:id="1432" w:author="Michael R. Bell" w:date="2013-05-07T17:29:00Z">
        <w:r w:rsidDel="00517202">
          <w:rPr>
            <w:noProof/>
          </w:rPr>
          <w:lastRenderedPageBreak/>
          <w:object w:dxaOrig="1440" w:dyaOrig="1440" w14:anchorId="7E886FE4">
            <v:shape id="_x0000_s1035" type="#_x0000_t75" style="position:absolute;left:0;text-align:left;margin-left:0;margin-top:0;width:217.35pt;height:5in;z-index:251671552;mso-position-horizontal-relative:text;mso-position-vertical-relative:text">
              <v:imagedata r:id="rId73" o:title=""/>
              <w10:wrap type="square"/>
            </v:shape>
            <o:OLEObject Type="Embed" ProgID="Visio.Drawing.11" ShapeID="_x0000_s1035" DrawAspect="Content" ObjectID="_1429454326" r:id="rId81"/>
          </w:object>
        </w:r>
      </w:del>
      <w:del w:id="1433" w:author="Michael Bell" w:date="2013-05-06T18:56:00Z">
        <w:r w:rsidR="00B36FFD" w:rsidDel="00340CA5">
          <w:delText>Shown here is the “run position check” mentioned in the previous algorithm.</w:delText>
        </w:r>
      </w:del>
    </w:p>
    <w:p w14:paraId="2278394F" w14:textId="5F925587" w:rsidR="00F7776F" w:rsidDel="00517202" w:rsidRDefault="00B36FFD" w:rsidP="00DF63E4">
      <w:pPr>
        <w:pStyle w:val="Heading1"/>
        <w:rPr>
          <w:del w:id="1434" w:author="Michael R. Bell" w:date="2013-05-07T17:30:00Z"/>
        </w:rPr>
        <w:pPrChange w:id="1435" w:author="Michael R. Bell" w:date="2013-05-07T17:31:00Z">
          <w:pPr/>
        </w:pPrChange>
      </w:pPr>
      <w:del w:id="1436" w:author="Michael Bell" w:date="2013-05-06T18:56:00Z">
        <w:r w:rsidDel="00340CA5">
          <w:delText>As outlined in the hardware design, the hardware for the buttons and the sensors is roughly the same, it is a network of resistors that outputs a different voltage depending on which button is pressed or which sensor is triggered</w:delText>
        </w:r>
      </w:del>
      <w:del w:id="1437" w:author="Michael R. Bell" w:date="2013-05-07T17:30:00Z">
        <w:r w:rsidR="00F7776F" w:rsidDel="00517202">
          <w:br w:type="page"/>
        </w:r>
      </w:del>
    </w:p>
    <w:p w14:paraId="4C9F0282" w14:textId="0BE7FA88" w:rsidR="00B36FFD" w:rsidDel="00517202" w:rsidRDefault="00B36FFD" w:rsidP="00DF63E4">
      <w:pPr>
        <w:pStyle w:val="Heading1"/>
        <w:rPr>
          <w:del w:id="1438" w:author="Michael R. Bell" w:date="2013-05-07T17:30:00Z"/>
        </w:rPr>
        <w:pPrChange w:id="1439" w:author="Michael R. Bell" w:date="2013-05-07T17:31:00Z">
          <w:pPr/>
        </w:pPrChange>
      </w:pPr>
    </w:p>
    <w:p w14:paraId="522F04B7" w14:textId="1A794624" w:rsidR="002E4C56" w:rsidDel="00340CA5" w:rsidRDefault="00F7776F" w:rsidP="00DF63E4">
      <w:pPr>
        <w:pStyle w:val="Heading1"/>
        <w:rPr>
          <w:del w:id="1440" w:author="Michael Bell" w:date="2013-05-06T18:56:00Z"/>
        </w:rPr>
        <w:pPrChange w:id="1441" w:author="Michael R. Bell" w:date="2013-05-07T17:31:00Z">
          <w:pPr>
            <w:pStyle w:val="Heading1"/>
          </w:pPr>
        </w:pPrChange>
      </w:pPr>
      <w:del w:id="1442" w:author="Michael Bell" w:date="2013-05-06T18:56:00Z">
        <w:r w:rsidDel="00340CA5">
          <w:delText>Test Strategy</w:delText>
        </w:r>
      </w:del>
    </w:p>
    <w:p w14:paraId="5D1EFC0E" w14:textId="2D9D1D55" w:rsidR="005467B9" w:rsidDel="00340CA5" w:rsidRDefault="005467B9" w:rsidP="00DF63E4">
      <w:pPr>
        <w:pStyle w:val="Heading1"/>
        <w:rPr>
          <w:del w:id="1443" w:author="Michael Bell" w:date="2013-05-06T18:56:00Z"/>
        </w:rPr>
        <w:pPrChange w:id="1444" w:author="Michael R. Bell" w:date="2013-05-07T17:31:00Z">
          <w:pPr/>
        </w:pPrChange>
      </w:pPr>
      <w:del w:id="1445" w:author="Michael Bell" w:date="2013-05-06T18:56:00Z">
        <w:r w:rsidDel="00340CA5">
          <w:delText xml:space="preserve">Beltrak has two interfaces that need to be tested, one of them is the </w:delText>
        </w:r>
        <w:r w:rsidR="00A04BFF" w:rsidDel="00340CA5">
          <w:delText>interface</w:delText>
        </w:r>
        <w:r w:rsidDel="00340CA5">
          <w:delText xml:space="preserve"> and the other is the train on the track.</w:delText>
        </w:r>
      </w:del>
    </w:p>
    <w:p w14:paraId="17B122B9" w14:textId="7F7B1BBE" w:rsidR="005467B9" w:rsidDel="00340CA5" w:rsidRDefault="005467B9" w:rsidP="00DF63E4">
      <w:pPr>
        <w:pStyle w:val="Heading1"/>
        <w:rPr>
          <w:del w:id="1446" w:author="Michael Bell" w:date="2013-05-06T18:56:00Z"/>
        </w:rPr>
        <w:pPrChange w:id="1447" w:author="Michael R. Bell" w:date="2013-05-07T17:31:00Z">
          <w:pPr>
            <w:pStyle w:val="Heading3"/>
          </w:pPr>
        </w:pPrChange>
      </w:pPr>
      <w:del w:id="1448" w:author="Michael Bell" w:date="2013-05-06T18:56:00Z">
        <w:r w:rsidDel="00340CA5">
          <w:delText>interface testing</w:delText>
        </w:r>
      </w:del>
    </w:p>
    <w:p w14:paraId="0C1EC091" w14:textId="419F6036" w:rsidR="005467B9" w:rsidDel="00340CA5" w:rsidRDefault="005467B9" w:rsidP="00DF63E4">
      <w:pPr>
        <w:pStyle w:val="Heading1"/>
        <w:rPr>
          <w:del w:id="1449" w:author="Michael Bell" w:date="2013-05-06T18:56:00Z"/>
        </w:rPr>
        <w:pPrChange w:id="1450" w:author="Michael R. Bell" w:date="2013-05-07T17:31:00Z">
          <w:pPr/>
        </w:pPrChange>
      </w:pPr>
      <w:del w:id="1451" w:author="Michael Bell" w:date="2013-05-06T18:56:00Z">
        <w:r w:rsidDel="00340CA5">
          <w:delText>The interface must be tested to ensure that it can be correctly navigated by the end user and that each option it presends, when selected, does as it says.</w:delText>
        </w:r>
      </w:del>
    </w:p>
    <w:p w14:paraId="7D7735E4" w14:textId="1A3ADF52" w:rsidR="00FB41EA" w:rsidDel="00340CA5" w:rsidRDefault="00FB41EA" w:rsidP="00DF63E4">
      <w:pPr>
        <w:pStyle w:val="Heading1"/>
        <w:rPr>
          <w:del w:id="1452" w:author="Michael Bell" w:date="2013-05-06T18:56:00Z"/>
        </w:rPr>
        <w:pPrChange w:id="1453" w:author="Michael R. Bell" w:date="2013-05-07T17:31:00Z">
          <w:pPr>
            <w:pStyle w:val="Heading4"/>
          </w:pPr>
        </w:pPrChange>
      </w:pPr>
      <w:del w:id="1454" w:author="Michael Bell" w:date="2013-05-06T18:56:00Z">
        <w:r w:rsidDel="00340CA5">
          <w:delText>navigation Through Options testing</w:delText>
        </w:r>
      </w:del>
    </w:p>
    <w:p w14:paraId="1FB855C9" w14:textId="77D1D6C1" w:rsidR="00FB41EA" w:rsidDel="00340CA5" w:rsidRDefault="00FB41EA" w:rsidP="00DF63E4">
      <w:pPr>
        <w:pStyle w:val="Heading1"/>
        <w:rPr>
          <w:del w:id="1455" w:author="Michael Bell" w:date="2013-05-06T18:56:00Z"/>
        </w:rPr>
        <w:pPrChange w:id="1456" w:author="Michael R. Bell" w:date="2013-05-07T17:31:00Z">
          <w:pPr/>
        </w:pPrChange>
      </w:pPr>
      <w:del w:id="1457" w:author="Michael Bell" w:date="2013-05-06T18:56:00Z">
        <w:r w:rsidDel="00340CA5">
          <w:delText>This testing is to ensure that the user can navigate through all possible options on the menu without getting stuck or revealing any item that is not intended to be displayed, for example a hash or tilde.</w:delText>
        </w:r>
        <w:r w:rsidR="0030087F" w:rsidDel="00340CA5">
          <w:delText xml:space="preserve"> </w:delText>
        </w:r>
        <w:r w:rsidDel="00340CA5">
          <w:delText xml:space="preserve">When performing these tests the tester must move from the </w:delText>
        </w:r>
        <w:r w:rsidR="0020369E" w:rsidDel="00340CA5">
          <w:delText>start of the menu to the item displayed and then move back to the beginning again</w:delText>
        </w:r>
        <w:r w:rsidR="00B35BA6" w:rsidDel="00340CA5">
          <w:delText xml:space="preserve"> by continuously pressing the back button</w:delText>
        </w:r>
        <w:r w:rsidR="0020369E" w:rsidDel="00340CA5">
          <w:delText>, this ensures that not only can the object be reached but that all other objects can be reached as well.</w:delText>
        </w:r>
      </w:del>
    </w:p>
    <w:p w14:paraId="31AF3CB4" w14:textId="77777777" w:rsidR="00340CA5" w:rsidRDefault="00340CA5" w:rsidP="00DF63E4">
      <w:pPr>
        <w:pStyle w:val="Heading1"/>
        <w:rPr>
          <w:ins w:id="1458" w:author="Michael Bell" w:date="2013-05-06T18:56:00Z"/>
        </w:rPr>
        <w:pPrChange w:id="1459" w:author="Michael R. Bell" w:date="2013-05-07T17:31:00Z">
          <w:pPr>
            <w:pStyle w:val="Heading1"/>
          </w:pPr>
        </w:pPrChange>
      </w:pPr>
      <w:bookmarkStart w:id="1460" w:name="_Toc355693056"/>
      <w:ins w:id="1461" w:author="Michael Bell" w:date="2013-05-06T18:56:00Z">
        <w:r>
          <w:t>Test Strategy</w:t>
        </w:r>
        <w:bookmarkEnd w:id="1460"/>
      </w:ins>
    </w:p>
    <w:p w14:paraId="2AB8889A" w14:textId="77777777" w:rsidR="00340CA5" w:rsidRDefault="00340CA5" w:rsidP="00340CA5">
      <w:pPr>
        <w:rPr>
          <w:ins w:id="1462" w:author="Michael Bell" w:date="2013-05-06T18:56:00Z"/>
        </w:rPr>
      </w:pPr>
      <w:proofErr w:type="spellStart"/>
      <w:ins w:id="1463" w:author="Michael Bell" w:date="2013-05-06T18:56:00Z">
        <w:r>
          <w:t>Beltrak</w:t>
        </w:r>
        <w:proofErr w:type="spellEnd"/>
        <w:r>
          <w:t xml:space="preserve"> has two interfaces that need to be tested, one of them is the interface and the other is the train on the track.</w:t>
        </w:r>
      </w:ins>
    </w:p>
    <w:p w14:paraId="045D532A" w14:textId="77777777" w:rsidR="00340CA5" w:rsidRDefault="00340CA5" w:rsidP="00340CA5">
      <w:pPr>
        <w:pStyle w:val="Heading3"/>
        <w:rPr>
          <w:ins w:id="1464" w:author="Michael Bell" w:date="2013-05-06T18:56:00Z"/>
        </w:rPr>
      </w:pPr>
      <w:bookmarkStart w:id="1465" w:name="_Toc355693057"/>
      <w:ins w:id="1466" w:author="Michael Bell" w:date="2013-05-06T18:56:00Z">
        <w:r>
          <w:t>interface testing</w:t>
        </w:r>
        <w:bookmarkEnd w:id="1465"/>
      </w:ins>
    </w:p>
    <w:p w14:paraId="0B4C3639" w14:textId="77777777" w:rsidR="00340CA5" w:rsidRDefault="00340CA5" w:rsidP="00340CA5">
      <w:pPr>
        <w:rPr>
          <w:ins w:id="1467" w:author="Michael Bell" w:date="2013-05-06T18:56:00Z"/>
        </w:rPr>
      </w:pPr>
      <w:ins w:id="1468" w:author="Michael Bell" w:date="2013-05-06T18:56:00Z">
        <w:r>
          <w:t>The interface must be tested to ensure that it can be correctly navigated by the end user and that each option it presents, when selected, does as it says.</w:t>
        </w:r>
      </w:ins>
    </w:p>
    <w:p w14:paraId="05C8D285" w14:textId="77777777" w:rsidR="00340CA5" w:rsidRDefault="00340CA5" w:rsidP="00340CA5">
      <w:pPr>
        <w:pStyle w:val="Heading4"/>
        <w:rPr>
          <w:ins w:id="1469" w:author="Michael Bell" w:date="2013-05-06T18:56:00Z"/>
        </w:rPr>
      </w:pPr>
      <w:ins w:id="1470" w:author="Michael Bell" w:date="2013-05-06T18:56:00Z">
        <w:r>
          <w:t>navigation Through Options testing</w:t>
        </w:r>
      </w:ins>
    </w:p>
    <w:p w14:paraId="0440F96F" w14:textId="77777777" w:rsidR="00340CA5" w:rsidRDefault="00340CA5" w:rsidP="00340CA5">
      <w:pPr>
        <w:rPr>
          <w:ins w:id="1471" w:author="Michael Bell" w:date="2013-05-06T18:56:00Z"/>
        </w:rPr>
      </w:pPr>
      <w:ins w:id="1472" w:author="Michael Bell" w:date="2013-05-06T18:56:00Z">
        <w:r>
          <w:t>This testing is to ensure that the user can navigate through all possible options on the menu without getting stuck or revealing any item that is not intended to be displayed, for example a hash or tilde. When performing these tests the tester must move from the start of the menu to the item displayed and then move back to the beginning again by continuously pressing the back button, this ensures that not only can the object be reached but that all other objects can be reached as well.</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556C9996" w14:textId="77777777" w:rsidTr="00340CA5">
        <w:trPr>
          <w:ins w:id="1473" w:author="Michael Bell" w:date="2013-05-06T18:56:00Z"/>
        </w:trPr>
        <w:tc>
          <w:tcPr>
            <w:tcW w:w="3080" w:type="dxa"/>
            <w:shd w:val="clear" w:color="auto" w:fill="F2DBDB"/>
          </w:tcPr>
          <w:p w14:paraId="4BADC4E1" w14:textId="77777777" w:rsidR="00340CA5" w:rsidRPr="00955378" w:rsidRDefault="00340CA5" w:rsidP="00340CA5">
            <w:pPr>
              <w:spacing w:after="0" w:line="240" w:lineRule="auto"/>
              <w:rPr>
                <w:ins w:id="1474" w:author="Michael Bell" w:date="2013-05-06T18:56:00Z"/>
              </w:rPr>
            </w:pPr>
            <w:ins w:id="1475" w:author="Michael Bell" w:date="2013-05-06T18:56:00Z">
              <w:r w:rsidRPr="00955378">
                <w:t>Object</w:t>
              </w:r>
            </w:ins>
          </w:p>
        </w:tc>
        <w:tc>
          <w:tcPr>
            <w:tcW w:w="3081" w:type="dxa"/>
            <w:shd w:val="clear" w:color="auto" w:fill="F2DBDB"/>
          </w:tcPr>
          <w:p w14:paraId="6466D65C" w14:textId="77777777" w:rsidR="00340CA5" w:rsidRPr="00955378" w:rsidRDefault="00340CA5" w:rsidP="00340CA5">
            <w:pPr>
              <w:spacing w:after="0" w:line="240" w:lineRule="auto"/>
              <w:rPr>
                <w:ins w:id="1476" w:author="Michael Bell" w:date="2013-05-06T18:56:00Z"/>
              </w:rPr>
            </w:pPr>
            <w:ins w:id="1477" w:author="Michael Bell" w:date="2013-05-06T18:56:00Z">
              <w:r w:rsidRPr="00955378">
                <w:t>Can be reached</w:t>
              </w:r>
            </w:ins>
          </w:p>
        </w:tc>
        <w:tc>
          <w:tcPr>
            <w:tcW w:w="3081" w:type="dxa"/>
            <w:shd w:val="clear" w:color="auto" w:fill="F2DBDB"/>
          </w:tcPr>
          <w:p w14:paraId="583A7378" w14:textId="77777777" w:rsidR="00340CA5" w:rsidRPr="00955378" w:rsidRDefault="00340CA5" w:rsidP="00340CA5">
            <w:pPr>
              <w:spacing w:after="0" w:line="240" w:lineRule="auto"/>
              <w:rPr>
                <w:ins w:id="1478" w:author="Michael Bell" w:date="2013-05-06T18:56:00Z"/>
              </w:rPr>
            </w:pPr>
            <w:ins w:id="1479" w:author="Michael Bell" w:date="2013-05-06T18:56:00Z">
              <w:r w:rsidRPr="00955378">
                <w:t>Can return to menu</w:t>
              </w:r>
            </w:ins>
          </w:p>
        </w:tc>
      </w:tr>
      <w:tr w:rsidR="00340CA5" w:rsidRPr="00955378" w14:paraId="4270B64C" w14:textId="77777777" w:rsidTr="00340CA5">
        <w:trPr>
          <w:ins w:id="1480" w:author="Michael Bell" w:date="2013-05-06T18:56:00Z"/>
        </w:trPr>
        <w:tc>
          <w:tcPr>
            <w:tcW w:w="3080" w:type="dxa"/>
            <w:shd w:val="clear" w:color="auto" w:fill="F2DBDB"/>
          </w:tcPr>
          <w:p w14:paraId="424CE4E9" w14:textId="77777777" w:rsidR="00340CA5" w:rsidRPr="00955378" w:rsidRDefault="00340CA5" w:rsidP="00340CA5">
            <w:pPr>
              <w:spacing w:after="0" w:line="240" w:lineRule="auto"/>
              <w:rPr>
                <w:ins w:id="1481" w:author="Michael Bell" w:date="2013-05-06T18:56:00Z"/>
              </w:rPr>
            </w:pPr>
            <w:ins w:id="1482" w:author="Michael Bell" w:date="2013-05-06T18:56:00Z">
              <w:r w:rsidRPr="00955378">
                <w:t>Destination: Hawkhaven</w:t>
              </w:r>
            </w:ins>
          </w:p>
        </w:tc>
        <w:tc>
          <w:tcPr>
            <w:tcW w:w="3081" w:type="dxa"/>
          </w:tcPr>
          <w:p w14:paraId="1AF69B2F" w14:textId="77777777" w:rsidR="00340CA5" w:rsidRPr="00955378" w:rsidRDefault="00340CA5" w:rsidP="00340CA5">
            <w:pPr>
              <w:spacing w:after="0" w:line="240" w:lineRule="auto"/>
              <w:rPr>
                <w:ins w:id="1483" w:author="Michael Bell" w:date="2013-05-06T18:56:00Z"/>
              </w:rPr>
            </w:pPr>
          </w:p>
        </w:tc>
        <w:tc>
          <w:tcPr>
            <w:tcW w:w="3081" w:type="dxa"/>
          </w:tcPr>
          <w:p w14:paraId="01AC1A11" w14:textId="77777777" w:rsidR="00340CA5" w:rsidRPr="00955378" w:rsidRDefault="00340CA5" w:rsidP="00340CA5">
            <w:pPr>
              <w:spacing w:after="0" w:line="240" w:lineRule="auto"/>
              <w:rPr>
                <w:ins w:id="1484" w:author="Michael Bell" w:date="2013-05-06T18:56:00Z"/>
              </w:rPr>
            </w:pPr>
          </w:p>
        </w:tc>
      </w:tr>
      <w:tr w:rsidR="00340CA5" w:rsidRPr="00955378" w14:paraId="3F9A6E17" w14:textId="77777777" w:rsidTr="00340CA5">
        <w:trPr>
          <w:ins w:id="1485" w:author="Michael Bell" w:date="2013-05-06T18:56:00Z"/>
        </w:trPr>
        <w:tc>
          <w:tcPr>
            <w:tcW w:w="3080" w:type="dxa"/>
            <w:shd w:val="clear" w:color="auto" w:fill="F2DBDB"/>
          </w:tcPr>
          <w:p w14:paraId="790E5D52" w14:textId="77777777" w:rsidR="00340CA5" w:rsidRPr="00955378" w:rsidRDefault="00340CA5" w:rsidP="00340CA5">
            <w:pPr>
              <w:spacing w:after="0" w:line="240" w:lineRule="auto"/>
              <w:rPr>
                <w:ins w:id="1486" w:author="Michael Bell" w:date="2013-05-06T18:56:00Z"/>
              </w:rPr>
            </w:pPr>
            <w:ins w:id="1487" w:author="Michael Bell" w:date="2013-05-06T18:56:00Z">
              <w:r w:rsidRPr="00955378">
                <w:t xml:space="preserve">Destination: </w:t>
              </w:r>
              <w:proofErr w:type="spellStart"/>
              <w:r w:rsidRPr="00955378">
                <w:t>Remilo</w:t>
              </w:r>
              <w:proofErr w:type="spellEnd"/>
            </w:ins>
          </w:p>
        </w:tc>
        <w:tc>
          <w:tcPr>
            <w:tcW w:w="3081" w:type="dxa"/>
          </w:tcPr>
          <w:p w14:paraId="371F1038" w14:textId="77777777" w:rsidR="00340CA5" w:rsidRPr="00955378" w:rsidRDefault="00340CA5" w:rsidP="00340CA5">
            <w:pPr>
              <w:spacing w:after="0" w:line="240" w:lineRule="auto"/>
              <w:rPr>
                <w:ins w:id="1488" w:author="Michael Bell" w:date="2013-05-06T18:56:00Z"/>
              </w:rPr>
            </w:pPr>
          </w:p>
        </w:tc>
        <w:tc>
          <w:tcPr>
            <w:tcW w:w="3081" w:type="dxa"/>
          </w:tcPr>
          <w:p w14:paraId="3DBE10E1" w14:textId="77777777" w:rsidR="00340CA5" w:rsidRPr="00955378" w:rsidRDefault="00340CA5" w:rsidP="00340CA5">
            <w:pPr>
              <w:spacing w:after="0" w:line="240" w:lineRule="auto"/>
              <w:rPr>
                <w:ins w:id="1489" w:author="Michael Bell" w:date="2013-05-06T18:56:00Z"/>
              </w:rPr>
            </w:pPr>
          </w:p>
        </w:tc>
      </w:tr>
      <w:tr w:rsidR="00340CA5" w:rsidRPr="00955378" w14:paraId="5A0D0326" w14:textId="77777777" w:rsidTr="00340CA5">
        <w:trPr>
          <w:ins w:id="1490" w:author="Michael Bell" w:date="2013-05-06T18:56:00Z"/>
        </w:trPr>
        <w:tc>
          <w:tcPr>
            <w:tcW w:w="3080" w:type="dxa"/>
            <w:shd w:val="clear" w:color="auto" w:fill="F2DBDB"/>
          </w:tcPr>
          <w:p w14:paraId="227E46D8" w14:textId="77777777" w:rsidR="00340CA5" w:rsidRPr="00955378" w:rsidRDefault="00340CA5" w:rsidP="00340CA5">
            <w:pPr>
              <w:spacing w:after="0" w:line="240" w:lineRule="auto"/>
              <w:rPr>
                <w:ins w:id="1491" w:author="Michael Bell" w:date="2013-05-06T18:56:00Z"/>
              </w:rPr>
            </w:pPr>
            <w:ins w:id="1492" w:author="Michael Bell" w:date="2013-05-06T18:56:00Z">
              <w:r w:rsidRPr="00955378">
                <w:t xml:space="preserve">Destination: </w:t>
              </w:r>
              <w:proofErr w:type="spellStart"/>
              <w:r w:rsidRPr="00955378">
                <w:t>Allantown</w:t>
              </w:r>
              <w:proofErr w:type="spellEnd"/>
            </w:ins>
          </w:p>
        </w:tc>
        <w:tc>
          <w:tcPr>
            <w:tcW w:w="3081" w:type="dxa"/>
          </w:tcPr>
          <w:p w14:paraId="617081D1" w14:textId="77777777" w:rsidR="00340CA5" w:rsidRPr="00955378" w:rsidRDefault="00340CA5" w:rsidP="00340CA5">
            <w:pPr>
              <w:spacing w:after="0" w:line="240" w:lineRule="auto"/>
              <w:rPr>
                <w:ins w:id="1493" w:author="Michael Bell" w:date="2013-05-06T18:56:00Z"/>
              </w:rPr>
            </w:pPr>
          </w:p>
        </w:tc>
        <w:tc>
          <w:tcPr>
            <w:tcW w:w="3081" w:type="dxa"/>
          </w:tcPr>
          <w:p w14:paraId="3431155B" w14:textId="77777777" w:rsidR="00340CA5" w:rsidRPr="00955378" w:rsidRDefault="00340CA5" w:rsidP="00340CA5">
            <w:pPr>
              <w:spacing w:after="0" w:line="240" w:lineRule="auto"/>
              <w:rPr>
                <w:ins w:id="1494" w:author="Michael Bell" w:date="2013-05-06T18:56:00Z"/>
              </w:rPr>
            </w:pPr>
          </w:p>
        </w:tc>
      </w:tr>
      <w:tr w:rsidR="00340CA5" w:rsidRPr="00955378" w14:paraId="6D84EABD" w14:textId="77777777" w:rsidTr="00340CA5">
        <w:trPr>
          <w:ins w:id="1495" w:author="Michael Bell" w:date="2013-05-06T18:56:00Z"/>
        </w:trPr>
        <w:tc>
          <w:tcPr>
            <w:tcW w:w="3080" w:type="dxa"/>
            <w:shd w:val="clear" w:color="auto" w:fill="F2DBDB"/>
          </w:tcPr>
          <w:p w14:paraId="403EA065" w14:textId="77777777" w:rsidR="00340CA5" w:rsidRPr="00955378" w:rsidRDefault="00340CA5" w:rsidP="00340CA5">
            <w:pPr>
              <w:spacing w:after="0" w:line="240" w:lineRule="auto"/>
              <w:rPr>
                <w:ins w:id="1496" w:author="Michael Bell" w:date="2013-05-06T18:56:00Z"/>
              </w:rPr>
            </w:pPr>
            <w:ins w:id="1497" w:author="Michael Bell" w:date="2013-05-06T18:56:00Z">
              <w:r w:rsidRPr="00955378">
                <w:t xml:space="preserve">Destination: </w:t>
              </w:r>
              <w:proofErr w:type="spellStart"/>
              <w:r w:rsidRPr="00955378">
                <w:t>Gregville</w:t>
              </w:r>
              <w:proofErr w:type="spellEnd"/>
            </w:ins>
          </w:p>
        </w:tc>
        <w:tc>
          <w:tcPr>
            <w:tcW w:w="3081" w:type="dxa"/>
          </w:tcPr>
          <w:p w14:paraId="3D9C297E" w14:textId="77777777" w:rsidR="00340CA5" w:rsidRPr="00955378" w:rsidRDefault="00340CA5" w:rsidP="00340CA5">
            <w:pPr>
              <w:spacing w:after="0" w:line="240" w:lineRule="auto"/>
              <w:rPr>
                <w:ins w:id="1498" w:author="Michael Bell" w:date="2013-05-06T18:56:00Z"/>
              </w:rPr>
            </w:pPr>
          </w:p>
        </w:tc>
        <w:tc>
          <w:tcPr>
            <w:tcW w:w="3081" w:type="dxa"/>
          </w:tcPr>
          <w:p w14:paraId="2AF0A8B5" w14:textId="77777777" w:rsidR="00340CA5" w:rsidRPr="00955378" w:rsidRDefault="00340CA5" w:rsidP="00340CA5">
            <w:pPr>
              <w:spacing w:after="0" w:line="240" w:lineRule="auto"/>
              <w:rPr>
                <w:ins w:id="1499" w:author="Michael Bell" w:date="2013-05-06T18:56:00Z"/>
              </w:rPr>
            </w:pPr>
          </w:p>
        </w:tc>
      </w:tr>
      <w:tr w:rsidR="00340CA5" w:rsidRPr="00955378" w14:paraId="55349623" w14:textId="77777777" w:rsidTr="00340CA5">
        <w:trPr>
          <w:ins w:id="1500" w:author="Michael Bell" w:date="2013-05-06T18:56:00Z"/>
        </w:trPr>
        <w:tc>
          <w:tcPr>
            <w:tcW w:w="3080" w:type="dxa"/>
            <w:shd w:val="clear" w:color="auto" w:fill="F2DBDB"/>
          </w:tcPr>
          <w:p w14:paraId="1F2E3D56" w14:textId="77777777" w:rsidR="00340CA5" w:rsidRPr="00955378" w:rsidRDefault="00340CA5" w:rsidP="00340CA5">
            <w:pPr>
              <w:spacing w:after="0" w:line="240" w:lineRule="auto"/>
              <w:rPr>
                <w:ins w:id="1501" w:author="Michael Bell" w:date="2013-05-06T18:56:00Z"/>
              </w:rPr>
            </w:pPr>
            <w:ins w:id="1502" w:author="Michael Bell" w:date="2013-05-06T18:56:00Z">
              <w:r w:rsidRPr="00955378">
                <w:t xml:space="preserve">Destination: </w:t>
              </w:r>
              <w:proofErr w:type="spellStart"/>
              <w:r w:rsidRPr="00955378">
                <w:t>Leovetticutte</w:t>
              </w:r>
              <w:proofErr w:type="spellEnd"/>
            </w:ins>
          </w:p>
        </w:tc>
        <w:tc>
          <w:tcPr>
            <w:tcW w:w="3081" w:type="dxa"/>
          </w:tcPr>
          <w:p w14:paraId="4BF3DCA4" w14:textId="77777777" w:rsidR="00340CA5" w:rsidRPr="00955378" w:rsidRDefault="00340CA5" w:rsidP="00340CA5">
            <w:pPr>
              <w:spacing w:after="0" w:line="240" w:lineRule="auto"/>
              <w:rPr>
                <w:ins w:id="1503" w:author="Michael Bell" w:date="2013-05-06T18:56:00Z"/>
              </w:rPr>
            </w:pPr>
          </w:p>
        </w:tc>
        <w:tc>
          <w:tcPr>
            <w:tcW w:w="3081" w:type="dxa"/>
          </w:tcPr>
          <w:p w14:paraId="65645598" w14:textId="77777777" w:rsidR="00340CA5" w:rsidRPr="00955378" w:rsidRDefault="00340CA5" w:rsidP="00340CA5">
            <w:pPr>
              <w:spacing w:after="0" w:line="240" w:lineRule="auto"/>
              <w:rPr>
                <w:ins w:id="1504" w:author="Michael Bell" w:date="2013-05-06T18:56:00Z"/>
              </w:rPr>
            </w:pPr>
          </w:p>
        </w:tc>
      </w:tr>
      <w:tr w:rsidR="00340CA5" w:rsidRPr="00955378" w14:paraId="7247FCD5" w14:textId="77777777" w:rsidTr="00340CA5">
        <w:trPr>
          <w:ins w:id="1505" w:author="Michael Bell" w:date="2013-05-06T18:56:00Z"/>
        </w:trPr>
        <w:tc>
          <w:tcPr>
            <w:tcW w:w="3080" w:type="dxa"/>
            <w:shd w:val="clear" w:color="auto" w:fill="F2DBDB"/>
          </w:tcPr>
          <w:p w14:paraId="5D70A876" w14:textId="77777777" w:rsidR="00340CA5" w:rsidRPr="00955378" w:rsidRDefault="00340CA5" w:rsidP="00340CA5">
            <w:pPr>
              <w:spacing w:after="0" w:line="240" w:lineRule="auto"/>
              <w:rPr>
                <w:ins w:id="1506" w:author="Michael Bell" w:date="2013-05-06T18:56:00Z"/>
              </w:rPr>
            </w:pPr>
            <w:ins w:id="1507" w:author="Michael Bell" w:date="2013-05-06T18:56:00Z">
              <w:r w:rsidRPr="00955378">
                <w:t xml:space="preserve">Destination: </w:t>
              </w:r>
              <w:proofErr w:type="spellStart"/>
              <w:r w:rsidRPr="00955378">
                <w:t>Regantra</w:t>
              </w:r>
              <w:proofErr w:type="spellEnd"/>
            </w:ins>
          </w:p>
        </w:tc>
        <w:tc>
          <w:tcPr>
            <w:tcW w:w="3081" w:type="dxa"/>
          </w:tcPr>
          <w:p w14:paraId="45FB9859" w14:textId="77777777" w:rsidR="00340CA5" w:rsidRPr="00955378" w:rsidRDefault="00340CA5" w:rsidP="00340CA5">
            <w:pPr>
              <w:spacing w:after="0" w:line="240" w:lineRule="auto"/>
              <w:rPr>
                <w:ins w:id="1508" w:author="Michael Bell" w:date="2013-05-06T18:56:00Z"/>
              </w:rPr>
            </w:pPr>
          </w:p>
        </w:tc>
        <w:tc>
          <w:tcPr>
            <w:tcW w:w="3081" w:type="dxa"/>
          </w:tcPr>
          <w:p w14:paraId="6010743C" w14:textId="77777777" w:rsidR="00340CA5" w:rsidRPr="00955378" w:rsidRDefault="00340CA5" w:rsidP="00340CA5">
            <w:pPr>
              <w:spacing w:after="0" w:line="240" w:lineRule="auto"/>
              <w:rPr>
                <w:ins w:id="1509" w:author="Michael Bell" w:date="2013-05-06T18:56:00Z"/>
              </w:rPr>
            </w:pPr>
          </w:p>
        </w:tc>
      </w:tr>
      <w:tr w:rsidR="00340CA5" w:rsidRPr="00955378" w14:paraId="37D19D75" w14:textId="77777777" w:rsidTr="00340CA5">
        <w:trPr>
          <w:ins w:id="1510" w:author="Michael Bell" w:date="2013-05-06T18:56:00Z"/>
        </w:trPr>
        <w:tc>
          <w:tcPr>
            <w:tcW w:w="3080" w:type="dxa"/>
            <w:shd w:val="clear" w:color="auto" w:fill="F2DBDB"/>
          </w:tcPr>
          <w:p w14:paraId="4EBB6BD1" w14:textId="77777777" w:rsidR="00340CA5" w:rsidRPr="00955378" w:rsidRDefault="00340CA5" w:rsidP="00340CA5">
            <w:pPr>
              <w:spacing w:after="0" w:line="240" w:lineRule="auto"/>
              <w:rPr>
                <w:ins w:id="1511" w:author="Michael Bell" w:date="2013-05-06T18:56:00Z"/>
              </w:rPr>
            </w:pPr>
            <w:ins w:id="1512" w:author="Michael Bell" w:date="2013-05-06T18:56:00Z">
              <w:r w:rsidRPr="00955378">
                <w:t xml:space="preserve">Destination: </w:t>
              </w:r>
              <w:proofErr w:type="spellStart"/>
              <w:r w:rsidRPr="00955378">
                <w:t>Vancoville</w:t>
              </w:r>
              <w:proofErr w:type="spellEnd"/>
            </w:ins>
          </w:p>
        </w:tc>
        <w:tc>
          <w:tcPr>
            <w:tcW w:w="3081" w:type="dxa"/>
          </w:tcPr>
          <w:p w14:paraId="07241542" w14:textId="77777777" w:rsidR="00340CA5" w:rsidRPr="00955378" w:rsidRDefault="00340CA5" w:rsidP="00340CA5">
            <w:pPr>
              <w:spacing w:after="0" w:line="240" w:lineRule="auto"/>
              <w:rPr>
                <w:ins w:id="1513" w:author="Michael Bell" w:date="2013-05-06T18:56:00Z"/>
              </w:rPr>
            </w:pPr>
          </w:p>
        </w:tc>
        <w:tc>
          <w:tcPr>
            <w:tcW w:w="3081" w:type="dxa"/>
          </w:tcPr>
          <w:p w14:paraId="0E5040C6" w14:textId="77777777" w:rsidR="00340CA5" w:rsidRPr="00955378" w:rsidRDefault="00340CA5" w:rsidP="00340CA5">
            <w:pPr>
              <w:spacing w:after="0" w:line="240" w:lineRule="auto"/>
              <w:rPr>
                <w:ins w:id="1514" w:author="Michael Bell" w:date="2013-05-06T18:56:00Z"/>
              </w:rPr>
            </w:pPr>
          </w:p>
        </w:tc>
      </w:tr>
      <w:tr w:rsidR="00340CA5" w:rsidRPr="00955378" w14:paraId="3E474AE2" w14:textId="77777777" w:rsidTr="00340CA5">
        <w:trPr>
          <w:ins w:id="1515" w:author="Michael Bell" w:date="2013-05-06T18:56:00Z"/>
        </w:trPr>
        <w:tc>
          <w:tcPr>
            <w:tcW w:w="3080" w:type="dxa"/>
            <w:shd w:val="clear" w:color="auto" w:fill="F2DBDB"/>
          </w:tcPr>
          <w:p w14:paraId="7F926DD0" w14:textId="77777777" w:rsidR="00340CA5" w:rsidRPr="00955378" w:rsidRDefault="00340CA5" w:rsidP="00340CA5">
            <w:pPr>
              <w:spacing w:after="0" w:line="240" w:lineRule="auto"/>
              <w:rPr>
                <w:ins w:id="1516" w:author="Michael Bell" w:date="2013-05-06T18:56:00Z"/>
              </w:rPr>
            </w:pPr>
            <w:ins w:id="1517" w:author="Michael Bell" w:date="2013-05-06T18:56:00Z">
              <w:r w:rsidRPr="00955378">
                <w:t>Setting: Top Speed</w:t>
              </w:r>
            </w:ins>
          </w:p>
        </w:tc>
        <w:tc>
          <w:tcPr>
            <w:tcW w:w="3081" w:type="dxa"/>
          </w:tcPr>
          <w:p w14:paraId="2F8BBC60" w14:textId="77777777" w:rsidR="00340CA5" w:rsidRPr="00955378" w:rsidRDefault="00340CA5" w:rsidP="00340CA5">
            <w:pPr>
              <w:spacing w:after="0" w:line="240" w:lineRule="auto"/>
              <w:rPr>
                <w:ins w:id="1518" w:author="Michael Bell" w:date="2013-05-06T18:56:00Z"/>
              </w:rPr>
            </w:pPr>
          </w:p>
        </w:tc>
        <w:tc>
          <w:tcPr>
            <w:tcW w:w="3081" w:type="dxa"/>
          </w:tcPr>
          <w:p w14:paraId="1EC67370" w14:textId="77777777" w:rsidR="00340CA5" w:rsidRPr="00955378" w:rsidRDefault="00340CA5" w:rsidP="00340CA5">
            <w:pPr>
              <w:spacing w:after="0" w:line="240" w:lineRule="auto"/>
              <w:rPr>
                <w:ins w:id="1519" w:author="Michael Bell" w:date="2013-05-06T18:56:00Z"/>
              </w:rPr>
            </w:pPr>
          </w:p>
        </w:tc>
      </w:tr>
      <w:tr w:rsidR="00340CA5" w:rsidRPr="00955378" w14:paraId="397EB0FF" w14:textId="77777777" w:rsidTr="00340CA5">
        <w:trPr>
          <w:ins w:id="1520" w:author="Michael Bell" w:date="2013-05-06T18:56:00Z"/>
        </w:trPr>
        <w:tc>
          <w:tcPr>
            <w:tcW w:w="3080" w:type="dxa"/>
            <w:shd w:val="clear" w:color="auto" w:fill="F2DBDB"/>
          </w:tcPr>
          <w:p w14:paraId="5010869C" w14:textId="77777777" w:rsidR="00340CA5" w:rsidRPr="00955378" w:rsidRDefault="00340CA5" w:rsidP="00340CA5">
            <w:pPr>
              <w:spacing w:after="0" w:line="240" w:lineRule="auto"/>
              <w:rPr>
                <w:ins w:id="1521" w:author="Michael Bell" w:date="2013-05-06T18:56:00Z"/>
              </w:rPr>
            </w:pPr>
            <w:ins w:id="1522" w:author="Michael Bell" w:date="2013-05-06T18:56:00Z">
              <w:r w:rsidRPr="00955378">
                <w:t>Setting: Backlight</w:t>
              </w:r>
            </w:ins>
          </w:p>
        </w:tc>
        <w:tc>
          <w:tcPr>
            <w:tcW w:w="3081" w:type="dxa"/>
          </w:tcPr>
          <w:p w14:paraId="2508E597" w14:textId="77777777" w:rsidR="00340CA5" w:rsidRPr="00955378" w:rsidRDefault="00340CA5" w:rsidP="00340CA5">
            <w:pPr>
              <w:spacing w:after="0" w:line="240" w:lineRule="auto"/>
              <w:rPr>
                <w:ins w:id="1523" w:author="Michael Bell" w:date="2013-05-06T18:56:00Z"/>
              </w:rPr>
            </w:pPr>
          </w:p>
        </w:tc>
        <w:tc>
          <w:tcPr>
            <w:tcW w:w="3081" w:type="dxa"/>
          </w:tcPr>
          <w:p w14:paraId="615CA04E" w14:textId="77777777" w:rsidR="00340CA5" w:rsidRPr="00955378" w:rsidRDefault="00340CA5" w:rsidP="00340CA5">
            <w:pPr>
              <w:spacing w:after="0" w:line="240" w:lineRule="auto"/>
              <w:rPr>
                <w:ins w:id="1524" w:author="Michael Bell" w:date="2013-05-06T18:56:00Z"/>
              </w:rPr>
            </w:pPr>
          </w:p>
        </w:tc>
      </w:tr>
    </w:tbl>
    <w:p w14:paraId="4C58E640" w14:textId="77777777" w:rsidR="00340CA5" w:rsidRDefault="00340CA5" w:rsidP="00340CA5">
      <w:pPr>
        <w:pStyle w:val="Heading4"/>
        <w:rPr>
          <w:ins w:id="1525" w:author="Michael Bell" w:date="2013-05-06T18:56:00Z"/>
        </w:rPr>
      </w:pPr>
    </w:p>
    <w:p w14:paraId="09860743" w14:textId="77777777" w:rsidR="00340CA5" w:rsidRDefault="00340CA5" w:rsidP="00340CA5">
      <w:pPr>
        <w:pStyle w:val="Heading4"/>
        <w:rPr>
          <w:ins w:id="1526" w:author="Michael Bell" w:date="2013-05-06T18:56:00Z"/>
        </w:rPr>
      </w:pPr>
      <w:ins w:id="1527" w:author="Michael Bell" w:date="2013-05-06T18:56:00Z">
        <w:r>
          <w:t>Selection of Options testing</w:t>
        </w:r>
      </w:ins>
    </w:p>
    <w:p w14:paraId="75D138EE" w14:textId="77777777" w:rsidR="00340CA5" w:rsidRDefault="00340CA5" w:rsidP="00340CA5">
      <w:pPr>
        <w:rPr>
          <w:ins w:id="1528" w:author="Michael Bell" w:date="2013-05-06T18:56:00Z"/>
        </w:rPr>
      </w:pPr>
      <w:ins w:id="1529" w:author="Michael Bell" w:date="2013-05-06T18:56:00Z">
        <w:r>
          <w:t>This testing ensures that when the enter button is pressed the selected option is activated if it is intended to and nothing happens if it is not. If it was intended to perform a function then it must perform the correct function to pass.</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3080"/>
        <w:gridCol w:w="3081"/>
        <w:gridCol w:w="3081"/>
      </w:tblGrid>
      <w:tr w:rsidR="00340CA5" w:rsidRPr="00955378" w14:paraId="7E7A31D3" w14:textId="77777777" w:rsidTr="00340CA5">
        <w:trPr>
          <w:ins w:id="1530" w:author="Michael Bell" w:date="2013-05-06T18:56:00Z"/>
        </w:trPr>
        <w:tc>
          <w:tcPr>
            <w:tcW w:w="3080" w:type="dxa"/>
            <w:shd w:val="clear" w:color="auto" w:fill="F2DBDB"/>
          </w:tcPr>
          <w:p w14:paraId="7681E703" w14:textId="77777777" w:rsidR="00340CA5" w:rsidRPr="00955378" w:rsidRDefault="00340CA5" w:rsidP="00340CA5">
            <w:pPr>
              <w:spacing w:after="0" w:line="240" w:lineRule="auto"/>
              <w:rPr>
                <w:ins w:id="1531" w:author="Michael Bell" w:date="2013-05-06T18:56:00Z"/>
              </w:rPr>
            </w:pPr>
            <w:ins w:id="1532" w:author="Michael Bell" w:date="2013-05-06T18:56:00Z">
              <w:r w:rsidRPr="00955378">
                <w:t>Object</w:t>
              </w:r>
            </w:ins>
          </w:p>
        </w:tc>
        <w:tc>
          <w:tcPr>
            <w:tcW w:w="3081" w:type="dxa"/>
            <w:shd w:val="clear" w:color="auto" w:fill="F2DBDB"/>
          </w:tcPr>
          <w:p w14:paraId="7088554C" w14:textId="77777777" w:rsidR="00340CA5" w:rsidRPr="00955378" w:rsidRDefault="00340CA5" w:rsidP="00340CA5">
            <w:pPr>
              <w:spacing w:after="0" w:line="240" w:lineRule="auto"/>
              <w:rPr>
                <w:ins w:id="1533" w:author="Michael Bell" w:date="2013-05-06T18:56:00Z"/>
              </w:rPr>
            </w:pPr>
            <w:ins w:id="1534" w:author="Michael Bell" w:date="2013-05-06T18:56:00Z">
              <w:r w:rsidRPr="00955378">
                <w:t>Expected Result</w:t>
              </w:r>
            </w:ins>
          </w:p>
        </w:tc>
        <w:tc>
          <w:tcPr>
            <w:tcW w:w="3081" w:type="dxa"/>
            <w:shd w:val="clear" w:color="auto" w:fill="F2DBDB"/>
          </w:tcPr>
          <w:p w14:paraId="393D4483" w14:textId="77777777" w:rsidR="00340CA5" w:rsidRPr="00955378" w:rsidRDefault="00340CA5" w:rsidP="00340CA5">
            <w:pPr>
              <w:spacing w:after="0" w:line="240" w:lineRule="auto"/>
              <w:rPr>
                <w:ins w:id="1535" w:author="Michael Bell" w:date="2013-05-06T18:56:00Z"/>
              </w:rPr>
            </w:pPr>
            <w:ins w:id="1536" w:author="Michael Bell" w:date="2013-05-06T18:56:00Z">
              <w:r w:rsidRPr="00955378">
                <w:t>Result Met</w:t>
              </w:r>
            </w:ins>
          </w:p>
        </w:tc>
      </w:tr>
      <w:tr w:rsidR="00340CA5" w:rsidRPr="00955378" w14:paraId="30920918" w14:textId="77777777" w:rsidTr="00340CA5">
        <w:trPr>
          <w:ins w:id="1537" w:author="Michael Bell" w:date="2013-05-06T18:56:00Z"/>
        </w:trPr>
        <w:tc>
          <w:tcPr>
            <w:tcW w:w="3080" w:type="dxa"/>
            <w:shd w:val="clear" w:color="auto" w:fill="F2DBDB"/>
          </w:tcPr>
          <w:p w14:paraId="30D65C7F" w14:textId="77777777" w:rsidR="00340CA5" w:rsidRPr="00955378" w:rsidRDefault="00340CA5" w:rsidP="00340CA5">
            <w:pPr>
              <w:spacing w:after="0" w:line="240" w:lineRule="auto"/>
              <w:rPr>
                <w:ins w:id="1538" w:author="Michael Bell" w:date="2013-05-06T18:56:00Z"/>
              </w:rPr>
            </w:pPr>
            <w:ins w:id="1539" w:author="Michael Bell" w:date="2013-05-06T18:56:00Z">
              <w:r w:rsidRPr="00955378">
                <w:t>Welcome Page</w:t>
              </w:r>
            </w:ins>
          </w:p>
        </w:tc>
        <w:tc>
          <w:tcPr>
            <w:tcW w:w="3081" w:type="dxa"/>
            <w:shd w:val="clear" w:color="auto" w:fill="F2DBDB"/>
          </w:tcPr>
          <w:p w14:paraId="2AA73CE5" w14:textId="77777777" w:rsidR="00340CA5" w:rsidRPr="00955378" w:rsidRDefault="00340CA5" w:rsidP="00340CA5">
            <w:pPr>
              <w:spacing w:after="0" w:line="240" w:lineRule="auto"/>
              <w:rPr>
                <w:ins w:id="1540" w:author="Michael Bell" w:date="2013-05-06T18:56:00Z"/>
              </w:rPr>
            </w:pPr>
            <w:ins w:id="1541" w:author="Michael Bell" w:date="2013-05-06T18:56:00Z">
              <w:r w:rsidRPr="00955378">
                <w:t>-</w:t>
              </w:r>
            </w:ins>
          </w:p>
        </w:tc>
        <w:tc>
          <w:tcPr>
            <w:tcW w:w="3081" w:type="dxa"/>
          </w:tcPr>
          <w:p w14:paraId="6CD7DEFA" w14:textId="77777777" w:rsidR="00340CA5" w:rsidRPr="00955378" w:rsidRDefault="00340CA5" w:rsidP="00340CA5">
            <w:pPr>
              <w:spacing w:after="0" w:line="240" w:lineRule="auto"/>
              <w:rPr>
                <w:ins w:id="1542" w:author="Michael Bell" w:date="2013-05-06T18:56:00Z"/>
              </w:rPr>
            </w:pPr>
          </w:p>
        </w:tc>
      </w:tr>
      <w:tr w:rsidR="00340CA5" w:rsidRPr="00955378" w14:paraId="6537F2A5" w14:textId="77777777" w:rsidTr="00340CA5">
        <w:trPr>
          <w:ins w:id="1543" w:author="Michael Bell" w:date="2013-05-06T18:56:00Z"/>
        </w:trPr>
        <w:tc>
          <w:tcPr>
            <w:tcW w:w="3080" w:type="dxa"/>
            <w:shd w:val="clear" w:color="auto" w:fill="F2DBDB"/>
          </w:tcPr>
          <w:p w14:paraId="6D73A353" w14:textId="77777777" w:rsidR="00340CA5" w:rsidRPr="00955378" w:rsidRDefault="00340CA5" w:rsidP="00340CA5">
            <w:pPr>
              <w:spacing w:after="0" w:line="240" w:lineRule="auto"/>
              <w:rPr>
                <w:ins w:id="1544" w:author="Michael Bell" w:date="2013-05-06T18:56:00Z"/>
              </w:rPr>
            </w:pPr>
            <w:ins w:id="1545" w:author="Michael Bell" w:date="2013-05-06T18:56:00Z">
              <w:r w:rsidRPr="00955378">
                <w:t>Destination</w:t>
              </w:r>
            </w:ins>
          </w:p>
        </w:tc>
        <w:tc>
          <w:tcPr>
            <w:tcW w:w="3081" w:type="dxa"/>
            <w:shd w:val="clear" w:color="auto" w:fill="F2DBDB"/>
          </w:tcPr>
          <w:p w14:paraId="084D9D8B" w14:textId="77777777" w:rsidR="00340CA5" w:rsidRPr="00955378" w:rsidRDefault="00340CA5" w:rsidP="00340CA5">
            <w:pPr>
              <w:spacing w:after="0" w:line="240" w:lineRule="auto"/>
              <w:rPr>
                <w:ins w:id="1546" w:author="Michael Bell" w:date="2013-05-06T18:56:00Z"/>
              </w:rPr>
            </w:pPr>
            <w:ins w:id="1547" w:author="Michael Bell" w:date="2013-05-06T18:56:00Z">
              <w:r w:rsidRPr="00955378">
                <w:t>-</w:t>
              </w:r>
            </w:ins>
          </w:p>
        </w:tc>
        <w:tc>
          <w:tcPr>
            <w:tcW w:w="3081" w:type="dxa"/>
          </w:tcPr>
          <w:p w14:paraId="24A190AD" w14:textId="77777777" w:rsidR="00340CA5" w:rsidRPr="00955378" w:rsidRDefault="00340CA5" w:rsidP="00340CA5">
            <w:pPr>
              <w:spacing w:after="0" w:line="240" w:lineRule="auto"/>
              <w:rPr>
                <w:ins w:id="1548" w:author="Michael Bell" w:date="2013-05-06T18:56:00Z"/>
              </w:rPr>
            </w:pPr>
          </w:p>
        </w:tc>
      </w:tr>
      <w:tr w:rsidR="00340CA5" w:rsidRPr="00955378" w14:paraId="0E0AFBE7" w14:textId="77777777" w:rsidTr="00340CA5">
        <w:trPr>
          <w:ins w:id="1549" w:author="Michael Bell" w:date="2013-05-06T18:56:00Z"/>
        </w:trPr>
        <w:tc>
          <w:tcPr>
            <w:tcW w:w="3080" w:type="dxa"/>
            <w:shd w:val="clear" w:color="auto" w:fill="F2DBDB"/>
          </w:tcPr>
          <w:p w14:paraId="2E648DD1" w14:textId="77777777" w:rsidR="00340CA5" w:rsidRPr="00955378" w:rsidRDefault="00340CA5" w:rsidP="00340CA5">
            <w:pPr>
              <w:spacing w:after="0" w:line="240" w:lineRule="auto"/>
              <w:rPr>
                <w:ins w:id="1550" w:author="Michael Bell" w:date="2013-05-06T18:56:00Z"/>
              </w:rPr>
            </w:pPr>
            <w:ins w:id="1551" w:author="Michael Bell" w:date="2013-05-06T18:56:00Z">
              <w:r w:rsidRPr="00955378">
                <w:t>Destination: Hawkhaven</w:t>
              </w:r>
            </w:ins>
          </w:p>
        </w:tc>
        <w:tc>
          <w:tcPr>
            <w:tcW w:w="3081" w:type="dxa"/>
            <w:shd w:val="clear" w:color="auto" w:fill="F2DBDB"/>
          </w:tcPr>
          <w:p w14:paraId="62A157A7" w14:textId="77777777" w:rsidR="00340CA5" w:rsidRPr="00955378" w:rsidRDefault="00340CA5" w:rsidP="00340CA5">
            <w:pPr>
              <w:spacing w:after="0" w:line="240" w:lineRule="auto"/>
              <w:rPr>
                <w:ins w:id="1552" w:author="Michael Bell" w:date="2013-05-06T18:56:00Z"/>
              </w:rPr>
            </w:pPr>
            <w:ins w:id="1553" w:author="Michael Bell" w:date="2013-05-06T18:56:00Z">
              <w:r w:rsidRPr="00955378">
                <w:t>Select Instruction Set 1</w:t>
              </w:r>
            </w:ins>
          </w:p>
        </w:tc>
        <w:tc>
          <w:tcPr>
            <w:tcW w:w="3081" w:type="dxa"/>
          </w:tcPr>
          <w:p w14:paraId="62AC7B81" w14:textId="77777777" w:rsidR="00340CA5" w:rsidRPr="00955378" w:rsidRDefault="00340CA5" w:rsidP="00340CA5">
            <w:pPr>
              <w:spacing w:after="0" w:line="240" w:lineRule="auto"/>
              <w:rPr>
                <w:ins w:id="1554" w:author="Michael Bell" w:date="2013-05-06T18:56:00Z"/>
              </w:rPr>
            </w:pPr>
          </w:p>
        </w:tc>
      </w:tr>
      <w:tr w:rsidR="00340CA5" w:rsidRPr="00955378" w14:paraId="5619C45B" w14:textId="77777777" w:rsidTr="00340CA5">
        <w:trPr>
          <w:ins w:id="1555" w:author="Michael Bell" w:date="2013-05-06T18:56:00Z"/>
        </w:trPr>
        <w:tc>
          <w:tcPr>
            <w:tcW w:w="3080" w:type="dxa"/>
            <w:shd w:val="clear" w:color="auto" w:fill="F2DBDB"/>
          </w:tcPr>
          <w:p w14:paraId="566E7FF1" w14:textId="77777777" w:rsidR="00340CA5" w:rsidRPr="00955378" w:rsidRDefault="00340CA5" w:rsidP="00340CA5">
            <w:pPr>
              <w:spacing w:after="0" w:line="240" w:lineRule="auto"/>
              <w:rPr>
                <w:ins w:id="1556" w:author="Michael Bell" w:date="2013-05-06T18:56:00Z"/>
              </w:rPr>
            </w:pPr>
            <w:ins w:id="1557" w:author="Michael Bell" w:date="2013-05-06T18:56:00Z">
              <w:r w:rsidRPr="00955378">
                <w:t xml:space="preserve">Destination: </w:t>
              </w:r>
              <w:proofErr w:type="spellStart"/>
              <w:r w:rsidRPr="00955378">
                <w:t>Remilo</w:t>
              </w:r>
              <w:proofErr w:type="spellEnd"/>
            </w:ins>
          </w:p>
        </w:tc>
        <w:tc>
          <w:tcPr>
            <w:tcW w:w="3081" w:type="dxa"/>
            <w:shd w:val="clear" w:color="auto" w:fill="F2DBDB"/>
          </w:tcPr>
          <w:p w14:paraId="682F3523" w14:textId="77777777" w:rsidR="00340CA5" w:rsidRPr="00955378" w:rsidRDefault="00340CA5" w:rsidP="00340CA5">
            <w:pPr>
              <w:spacing w:after="0" w:line="240" w:lineRule="auto"/>
              <w:rPr>
                <w:ins w:id="1558" w:author="Michael Bell" w:date="2013-05-06T18:56:00Z"/>
              </w:rPr>
            </w:pPr>
            <w:ins w:id="1559" w:author="Michael Bell" w:date="2013-05-06T18:56:00Z">
              <w:r w:rsidRPr="00955378">
                <w:t>Select Instruction Set 2</w:t>
              </w:r>
            </w:ins>
          </w:p>
        </w:tc>
        <w:tc>
          <w:tcPr>
            <w:tcW w:w="3081" w:type="dxa"/>
          </w:tcPr>
          <w:p w14:paraId="761671D4" w14:textId="77777777" w:rsidR="00340CA5" w:rsidRPr="00955378" w:rsidRDefault="00340CA5" w:rsidP="00340CA5">
            <w:pPr>
              <w:spacing w:after="0" w:line="240" w:lineRule="auto"/>
              <w:rPr>
                <w:ins w:id="1560" w:author="Michael Bell" w:date="2013-05-06T18:56:00Z"/>
              </w:rPr>
            </w:pPr>
          </w:p>
        </w:tc>
      </w:tr>
      <w:tr w:rsidR="00340CA5" w:rsidRPr="00955378" w14:paraId="2E5A738F" w14:textId="77777777" w:rsidTr="00340CA5">
        <w:trPr>
          <w:ins w:id="1561" w:author="Michael Bell" w:date="2013-05-06T18:56:00Z"/>
        </w:trPr>
        <w:tc>
          <w:tcPr>
            <w:tcW w:w="3080" w:type="dxa"/>
            <w:shd w:val="clear" w:color="auto" w:fill="F2DBDB"/>
          </w:tcPr>
          <w:p w14:paraId="358EB817" w14:textId="77777777" w:rsidR="00340CA5" w:rsidRPr="00955378" w:rsidRDefault="00340CA5" w:rsidP="00340CA5">
            <w:pPr>
              <w:spacing w:after="0" w:line="240" w:lineRule="auto"/>
              <w:rPr>
                <w:ins w:id="1562" w:author="Michael Bell" w:date="2013-05-06T18:56:00Z"/>
              </w:rPr>
            </w:pPr>
            <w:ins w:id="1563" w:author="Michael Bell" w:date="2013-05-06T18:56:00Z">
              <w:r w:rsidRPr="00955378">
                <w:t xml:space="preserve">Destination: </w:t>
              </w:r>
              <w:proofErr w:type="spellStart"/>
              <w:r w:rsidRPr="00955378">
                <w:t>Allantown</w:t>
              </w:r>
              <w:proofErr w:type="spellEnd"/>
            </w:ins>
          </w:p>
        </w:tc>
        <w:tc>
          <w:tcPr>
            <w:tcW w:w="3081" w:type="dxa"/>
            <w:shd w:val="clear" w:color="auto" w:fill="F2DBDB"/>
          </w:tcPr>
          <w:p w14:paraId="3F392CD0" w14:textId="77777777" w:rsidR="00340CA5" w:rsidRPr="00955378" w:rsidRDefault="00340CA5" w:rsidP="00340CA5">
            <w:pPr>
              <w:spacing w:after="0" w:line="240" w:lineRule="auto"/>
              <w:rPr>
                <w:ins w:id="1564" w:author="Michael Bell" w:date="2013-05-06T18:56:00Z"/>
              </w:rPr>
            </w:pPr>
            <w:ins w:id="1565" w:author="Michael Bell" w:date="2013-05-06T18:56:00Z">
              <w:r w:rsidRPr="00955378">
                <w:t>Select Instruction Set 3</w:t>
              </w:r>
            </w:ins>
          </w:p>
        </w:tc>
        <w:tc>
          <w:tcPr>
            <w:tcW w:w="3081" w:type="dxa"/>
          </w:tcPr>
          <w:p w14:paraId="0F78F4F7" w14:textId="77777777" w:rsidR="00340CA5" w:rsidRPr="00955378" w:rsidRDefault="00340CA5" w:rsidP="00340CA5">
            <w:pPr>
              <w:spacing w:after="0" w:line="240" w:lineRule="auto"/>
              <w:rPr>
                <w:ins w:id="1566" w:author="Michael Bell" w:date="2013-05-06T18:56:00Z"/>
              </w:rPr>
            </w:pPr>
          </w:p>
        </w:tc>
      </w:tr>
      <w:tr w:rsidR="00340CA5" w:rsidRPr="00955378" w14:paraId="361C82E4" w14:textId="77777777" w:rsidTr="00340CA5">
        <w:trPr>
          <w:ins w:id="1567" w:author="Michael Bell" w:date="2013-05-06T18:56:00Z"/>
        </w:trPr>
        <w:tc>
          <w:tcPr>
            <w:tcW w:w="3080" w:type="dxa"/>
            <w:shd w:val="clear" w:color="auto" w:fill="F2DBDB"/>
          </w:tcPr>
          <w:p w14:paraId="5F1007E5" w14:textId="77777777" w:rsidR="00340CA5" w:rsidRPr="00955378" w:rsidRDefault="00340CA5" w:rsidP="00340CA5">
            <w:pPr>
              <w:spacing w:after="0" w:line="240" w:lineRule="auto"/>
              <w:rPr>
                <w:ins w:id="1568" w:author="Michael Bell" w:date="2013-05-06T18:56:00Z"/>
              </w:rPr>
            </w:pPr>
            <w:ins w:id="1569" w:author="Michael Bell" w:date="2013-05-06T18:56:00Z">
              <w:r w:rsidRPr="00955378">
                <w:t xml:space="preserve">Destination: </w:t>
              </w:r>
              <w:proofErr w:type="spellStart"/>
              <w:r w:rsidRPr="00955378">
                <w:t>Gregville</w:t>
              </w:r>
              <w:proofErr w:type="spellEnd"/>
            </w:ins>
          </w:p>
        </w:tc>
        <w:tc>
          <w:tcPr>
            <w:tcW w:w="3081" w:type="dxa"/>
            <w:shd w:val="clear" w:color="auto" w:fill="F2DBDB"/>
          </w:tcPr>
          <w:p w14:paraId="050BB8F5" w14:textId="77777777" w:rsidR="00340CA5" w:rsidRPr="00955378" w:rsidRDefault="00340CA5" w:rsidP="00340CA5">
            <w:pPr>
              <w:spacing w:after="0" w:line="240" w:lineRule="auto"/>
              <w:rPr>
                <w:ins w:id="1570" w:author="Michael Bell" w:date="2013-05-06T18:56:00Z"/>
              </w:rPr>
            </w:pPr>
            <w:ins w:id="1571" w:author="Michael Bell" w:date="2013-05-06T18:56:00Z">
              <w:r w:rsidRPr="00955378">
                <w:t>Select Instruction Set 4</w:t>
              </w:r>
            </w:ins>
          </w:p>
        </w:tc>
        <w:tc>
          <w:tcPr>
            <w:tcW w:w="3081" w:type="dxa"/>
          </w:tcPr>
          <w:p w14:paraId="2DC33D89" w14:textId="77777777" w:rsidR="00340CA5" w:rsidRPr="00955378" w:rsidRDefault="00340CA5" w:rsidP="00340CA5">
            <w:pPr>
              <w:spacing w:after="0" w:line="240" w:lineRule="auto"/>
              <w:rPr>
                <w:ins w:id="1572" w:author="Michael Bell" w:date="2013-05-06T18:56:00Z"/>
              </w:rPr>
            </w:pPr>
          </w:p>
        </w:tc>
      </w:tr>
      <w:tr w:rsidR="00340CA5" w:rsidRPr="00955378" w14:paraId="603554DE" w14:textId="77777777" w:rsidTr="00340CA5">
        <w:trPr>
          <w:ins w:id="1573" w:author="Michael Bell" w:date="2013-05-06T18:56:00Z"/>
        </w:trPr>
        <w:tc>
          <w:tcPr>
            <w:tcW w:w="3080" w:type="dxa"/>
            <w:shd w:val="clear" w:color="auto" w:fill="F2DBDB"/>
          </w:tcPr>
          <w:p w14:paraId="7ED641A9" w14:textId="77777777" w:rsidR="00340CA5" w:rsidRPr="00955378" w:rsidRDefault="00340CA5" w:rsidP="00340CA5">
            <w:pPr>
              <w:spacing w:after="0" w:line="240" w:lineRule="auto"/>
              <w:rPr>
                <w:ins w:id="1574" w:author="Michael Bell" w:date="2013-05-06T18:56:00Z"/>
              </w:rPr>
            </w:pPr>
            <w:ins w:id="1575" w:author="Michael Bell" w:date="2013-05-06T18:56:00Z">
              <w:r w:rsidRPr="00955378">
                <w:t xml:space="preserve">Destination: </w:t>
              </w:r>
              <w:proofErr w:type="spellStart"/>
              <w:r w:rsidRPr="00955378">
                <w:t>Leovetticutte</w:t>
              </w:r>
              <w:proofErr w:type="spellEnd"/>
            </w:ins>
          </w:p>
        </w:tc>
        <w:tc>
          <w:tcPr>
            <w:tcW w:w="3081" w:type="dxa"/>
            <w:shd w:val="clear" w:color="auto" w:fill="F2DBDB"/>
          </w:tcPr>
          <w:p w14:paraId="7CA1F29E" w14:textId="77777777" w:rsidR="00340CA5" w:rsidRPr="00955378" w:rsidRDefault="00340CA5" w:rsidP="00340CA5">
            <w:pPr>
              <w:spacing w:after="0" w:line="240" w:lineRule="auto"/>
              <w:rPr>
                <w:ins w:id="1576" w:author="Michael Bell" w:date="2013-05-06T18:56:00Z"/>
              </w:rPr>
            </w:pPr>
            <w:ins w:id="1577" w:author="Michael Bell" w:date="2013-05-06T18:56:00Z">
              <w:r w:rsidRPr="00955378">
                <w:t>Select Instruction Set 5</w:t>
              </w:r>
            </w:ins>
          </w:p>
        </w:tc>
        <w:tc>
          <w:tcPr>
            <w:tcW w:w="3081" w:type="dxa"/>
          </w:tcPr>
          <w:p w14:paraId="6BE58BE9" w14:textId="77777777" w:rsidR="00340CA5" w:rsidRPr="00955378" w:rsidRDefault="00340CA5" w:rsidP="00340CA5">
            <w:pPr>
              <w:spacing w:after="0" w:line="240" w:lineRule="auto"/>
              <w:rPr>
                <w:ins w:id="1578" w:author="Michael Bell" w:date="2013-05-06T18:56:00Z"/>
              </w:rPr>
            </w:pPr>
          </w:p>
        </w:tc>
      </w:tr>
      <w:tr w:rsidR="00340CA5" w:rsidRPr="00955378" w14:paraId="6C8C887B" w14:textId="77777777" w:rsidTr="00340CA5">
        <w:trPr>
          <w:ins w:id="1579" w:author="Michael Bell" w:date="2013-05-06T18:56:00Z"/>
        </w:trPr>
        <w:tc>
          <w:tcPr>
            <w:tcW w:w="3080" w:type="dxa"/>
            <w:shd w:val="clear" w:color="auto" w:fill="F2DBDB"/>
          </w:tcPr>
          <w:p w14:paraId="79059FC9" w14:textId="77777777" w:rsidR="00340CA5" w:rsidRPr="00955378" w:rsidRDefault="00340CA5" w:rsidP="00340CA5">
            <w:pPr>
              <w:spacing w:after="0" w:line="240" w:lineRule="auto"/>
              <w:rPr>
                <w:ins w:id="1580" w:author="Michael Bell" w:date="2013-05-06T18:56:00Z"/>
              </w:rPr>
            </w:pPr>
            <w:ins w:id="1581" w:author="Michael Bell" w:date="2013-05-06T18:56:00Z">
              <w:r w:rsidRPr="00955378">
                <w:t xml:space="preserve">Destination: </w:t>
              </w:r>
              <w:proofErr w:type="spellStart"/>
              <w:r w:rsidRPr="00955378">
                <w:t>Regantra</w:t>
              </w:r>
              <w:proofErr w:type="spellEnd"/>
            </w:ins>
          </w:p>
        </w:tc>
        <w:tc>
          <w:tcPr>
            <w:tcW w:w="3081" w:type="dxa"/>
            <w:shd w:val="clear" w:color="auto" w:fill="F2DBDB"/>
          </w:tcPr>
          <w:p w14:paraId="67CFEBBC" w14:textId="77777777" w:rsidR="00340CA5" w:rsidRPr="00955378" w:rsidRDefault="00340CA5" w:rsidP="00340CA5">
            <w:pPr>
              <w:spacing w:after="0" w:line="240" w:lineRule="auto"/>
              <w:rPr>
                <w:ins w:id="1582" w:author="Michael Bell" w:date="2013-05-06T18:56:00Z"/>
              </w:rPr>
            </w:pPr>
            <w:ins w:id="1583" w:author="Michael Bell" w:date="2013-05-06T18:56:00Z">
              <w:r w:rsidRPr="00955378">
                <w:t>Select Instruction Set 6</w:t>
              </w:r>
            </w:ins>
          </w:p>
        </w:tc>
        <w:tc>
          <w:tcPr>
            <w:tcW w:w="3081" w:type="dxa"/>
          </w:tcPr>
          <w:p w14:paraId="2E93861B" w14:textId="77777777" w:rsidR="00340CA5" w:rsidRPr="00955378" w:rsidRDefault="00340CA5" w:rsidP="00340CA5">
            <w:pPr>
              <w:spacing w:after="0" w:line="240" w:lineRule="auto"/>
              <w:rPr>
                <w:ins w:id="1584" w:author="Michael Bell" w:date="2013-05-06T18:56:00Z"/>
              </w:rPr>
            </w:pPr>
          </w:p>
        </w:tc>
      </w:tr>
      <w:tr w:rsidR="00340CA5" w:rsidRPr="00955378" w14:paraId="38E9B322" w14:textId="77777777" w:rsidTr="00340CA5">
        <w:trPr>
          <w:ins w:id="1585" w:author="Michael Bell" w:date="2013-05-06T18:56:00Z"/>
        </w:trPr>
        <w:tc>
          <w:tcPr>
            <w:tcW w:w="3080" w:type="dxa"/>
            <w:shd w:val="clear" w:color="auto" w:fill="F2DBDB"/>
          </w:tcPr>
          <w:p w14:paraId="665CCC3E" w14:textId="77777777" w:rsidR="00340CA5" w:rsidRPr="00955378" w:rsidRDefault="00340CA5" w:rsidP="00340CA5">
            <w:pPr>
              <w:spacing w:after="0" w:line="240" w:lineRule="auto"/>
              <w:rPr>
                <w:ins w:id="1586" w:author="Michael Bell" w:date="2013-05-06T18:56:00Z"/>
              </w:rPr>
            </w:pPr>
            <w:ins w:id="1587" w:author="Michael Bell" w:date="2013-05-06T18:56:00Z">
              <w:r w:rsidRPr="00955378">
                <w:t xml:space="preserve">Destination: </w:t>
              </w:r>
              <w:proofErr w:type="spellStart"/>
              <w:r w:rsidRPr="00955378">
                <w:t>Vancoville</w:t>
              </w:r>
              <w:proofErr w:type="spellEnd"/>
            </w:ins>
          </w:p>
        </w:tc>
        <w:tc>
          <w:tcPr>
            <w:tcW w:w="3081" w:type="dxa"/>
            <w:shd w:val="clear" w:color="auto" w:fill="F2DBDB"/>
          </w:tcPr>
          <w:p w14:paraId="11146694" w14:textId="77777777" w:rsidR="00340CA5" w:rsidRPr="00955378" w:rsidRDefault="00340CA5" w:rsidP="00340CA5">
            <w:pPr>
              <w:spacing w:after="0" w:line="240" w:lineRule="auto"/>
              <w:rPr>
                <w:ins w:id="1588" w:author="Michael Bell" w:date="2013-05-06T18:56:00Z"/>
              </w:rPr>
            </w:pPr>
            <w:ins w:id="1589" w:author="Michael Bell" w:date="2013-05-06T18:56:00Z">
              <w:r w:rsidRPr="00955378">
                <w:t>Select Instruction Set 7</w:t>
              </w:r>
            </w:ins>
          </w:p>
        </w:tc>
        <w:tc>
          <w:tcPr>
            <w:tcW w:w="3081" w:type="dxa"/>
          </w:tcPr>
          <w:p w14:paraId="56AFFF80" w14:textId="77777777" w:rsidR="00340CA5" w:rsidRPr="00955378" w:rsidRDefault="00340CA5" w:rsidP="00340CA5">
            <w:pPr>
              <w:spacing w:after="0" w:line="240" w:lineRule="auto"/>
              <w:rPr>
                <w:ins w:id="1590" w:author="Michael Bell" w:date="2013-05-06T18:56:00Z"/>
              </w:rPr>
            </w:pPr>
          </w:p>
        </w:tc>
      </w:tr>
      <w:tr w:rsidR="00340CA5" w:rsidRPr="00955378" w14:paraId="0AC38FFA" w14:textId="77777777" w:rsidTr="00340CA5">
        <w:trPr>
          <w:ins w:id="1591" w:author="Michael Bell" w:date="2013-05-06T18:56:00Z"/>
        </w:trPr>
        <w:tc>
          <w:tcPr>
            <w:tcW w:w="3080" w:type="dxa"/>
            <w:shd w:val="clear" w:color="auto" w:fill="F2DBDB"/>
          </w:tcPr>
          <w:p w14:paraId="7889ECD3" w14:textId="77777777" w:rsidR="00340CA5" w:rsidRPr="00955378" w:rsidRDefault="00340CA5" w:rsidP="00340CA5">
            <w:pPr>
              <w:spacing w:after="0" w:line="240" w:lineRule="auto"/>
              <w:rPr>
                <w:ins w:id="1592" w:author="Michael Bell" w:date="2013-05-06T18:56:00Z"/>
              </w:rPr>
            </w:pPr>
            <w:ins w:id="1593" w:author="Michael Bell" w:date="2013-05-06T18:56:00Z">
              <w:r w:rsidRPr="00955378">
                <w:t>Settings</w:t>
              </w:r>
            </w:ins>
          </w:p>
        </w:tc>
        <w:tc>
          <w:tcPr>
            <w:tcW w:w="3081" w:type="dxa"/>
            <w:shd w:val="clear" w:color="auto" w:fill="F2DBDB"/>
          </w:tcPr>
          <w:p w14:paraId="5E4F53CF" w14:textId="77777777" w:rsidR="00340CA5" w:rsidRPr="00955378" w:rsidRDefault="00340CA5" w:rsidP="00340CA5">
            <w:pPr>
              <w:spacing w:after="0" w:line="240" w:lineRule="auto"/>
              <w:rPr>
                <w:ins w:id="1594" w:author="Michael Bell" w:date="2013-05-06T18:56:00Z"/>
              </w:rPr>
            </w:pPr>
            <w:ins w:id="1595" w:author="Michael Bell" w:date="2013-05-06T18:56:00Z">
              <w:r w:rsidRPr="00955378">
                <w:t>-</w:t>
              </w:r>
            </w:ins>
          </w:p>
        </w:tc>
        <w:tc>
          <w:tcPr>
            <w:tcW w:w="3081" w:type="dxa"/>
          </w:tcPr>
          <w:p w14:paraId="244F2177" w14:textId="77777777" w:rsidR="00340CA5" w:rsidRPr="00955378" w:rsidRDefault="00340CA5" w:rsidP="00340CA5">
            <w:pPr>
              <w:spacing w:after="0" w:line="240" w:lineRule="auto"/>
              <w:rPr>
                <w:ins w:id="1596" w:author="Michael Bell" w:date="2013-05-06T18:56:00Z"/>
              </w:rPr>
            </w:pPr>
          </w:p>
        </w:tc>
      </w:tr>
      <w:tr w:rsidR="00340CA5" w:rsidRPr="00955378" w14:paraId="29F38C19" w14:textId="77777777" w:rsidTr="00340CA5">
        <w:trPr>
          <w:ins w:id="1597" w:author="Michael Bell" w:date="2013-05-06T18:56:00Z"/>
        </w:trPr>
        <w:tc>
          <w:tcPr>
            <w:tcW w:w="3080" w:type="dxa"/>
            <w:shd w:val="clear" w:color="auto" w:fill="F2DBDB"/>
          </w:tcPr>
          <w:p w14:paraId="0B7710B6" w14:textId="77777777" w:rsidR="00340CA5" w:rsidRPr="00955378" w:rsidRDefault="00340CA5" w:rsidP="00340CA5">
            <w:pPr>
              <w:spacing w:after="0" w:line="240" w:lineRule="auto"/>
              <w:rPr>
                <w:ins w:id="1598" w:author="Michael Bell" w:date="2013-05-06T18:56:00Z"/>
              </w:rPr>
            </w:pPr>
            <w:ins w:id="1599" w:author="Michael Bell" w:date="2013-05-06T18:56:00Z">
              <w:r w:rsidRPr="00955378">
                <w:t>Setting: Top Speed</w:t>
              </w:r>
            </w:ins>
          </w:p>
        </w:tc>
        <w:tc>
          <w:tcPr>
            <w:tcW w:w="3081" w:type="dxa"/>
            <w:shd w:val="clear" w:color="auto" w:fill="F2DBDB"/>
          </w:tcPr>
          <w:p w14:paraId="71C8D401" w14:textId="77777777" w:rsidR="00340CA5" w:rsidRPr="00955378" w:rsidRDefault="00340CA5" w:rsidP="00340CA5">
            <w:pPr>
              <w:spacing w:after="0" w:line="240" w:lineRule="auto"/>
              <w:rPr>
                <w:ins w:id="1600" w:author="Michael Bell" w:date="2013-05-06T18:56:00Z"/>
              </w:rPr>
            </w:pPr>
            <w:ins w:id="1601" w:author="Michael Bell" w:date="2013-05-06T18:56:00Z">
              <w:r w:rsidRPr="00955378">
                <w:t>Open Speed Selector</w:t>
              </w:r>
            </w:ins>
          </w:p>
        </w:tc>
        <w:tc>
          <w:tcPr>
            <w:tcW w:w="3081" w:type="dxa"/>
          </w:tcPr>
          <w:p w14:paraId="407A2BEA" w14:textId="77777777" w:rsidR="00340CA5" w:rsidRPr="00955378" w:rsidRDefault="00340CA5" w:rsidP="00340CA5">
            <w:pPr>
              <w:spacing w:after="0" w:line="240" w:lineRule="auto"/>
              <w:rPr>
                <w:ins w:id="1602" w:author="Michael Bell" w:date="2013-05-06T18:56:00Z"/>
              </w:rPr>
            </w:pPr>
          </w:p>
        </w:tc>
      </w:tr>
      <w:tr w:rsidR="00340CA5" w:rsidRPr="00955378" w14:paraId="231A44CD" w14:textId="77777777" w:rsidTr="00340CA5">
        <w:trPr>
          <w:ins w:id="1603" w:author="Michael Bell" w:date="2013-05-06T18:56:00Z"/>
        </w:trPr>
        <w:tc>
          <w:tcPr>
            <w:tcW w:w="3080" w:type="dxa"/>
            <w:shd w:val="clear" w:color="auto" w:fill="F2DBDB"/>
          </w:tcPr>
          <w:p w14:paraId="7F52579F" w14:textId="77777777" w:rsidR="00340CA5" w:rsidRPr="00955378" w:rsidRDefault="00340CA5" w:rsidP="00340CA5">
            <w:pPr>
              <w:spacing w:after="0" w:line="240" w:lineRule="auto"/>
              <w:rPr>
                <w:ins w:id="1604" w:author="Michael Bell" w:date="2013-05-06T18:56:00Z"/>
              </w:rPr>
            </w:pPr>
            <w:ins w:id="1605" w:author="Michael Bell" w:date="2013-05-06T18:56:00Z">
              <w:r w:rsidRPr="00955378">
                <w:t>Setting: Backlight</w:t>
              </w:r>
            </w:ins>
          </w:p>
        </w:tc>
        <w:tc>
          <w:tcPr>
            <w:tcW w:w="3081" w:type="dxa"/>
            <w:shd w:val="clear" w:color="auto" w:fill="F2DBDB"/>
          </w:tcPr>
          <w:p w14:paraId="14F865FA" w14:textId="77777777" w:rsidR="00340CA5" w:rsidRPr="00955378" w:rsidRDefault="00340CA5" w:rsidP="00340CA5">
            <w:pPr>
              <w:spacing w:after="0" w:line="240" w:lineRule="auto"/>
              <w:rPr>
                <w:ins w:id="1606" w:author="Michael Bell" w:date="2013-05-06T18:56:00Z"/>
              </w:rPr>
            </w:pPr>
            <w:ins w:id="1607" w:author="Michael Bell" w:date="2013-05-06T18:56:00Z">
              <w:r w:rsidRPr="00955378">
                <w:t>Open Backlight Setter</w:t>
              </w:r>
            </w:ins>
          </w:p>
        </w:tc>
        <w:tc>
          <w:tcPr>
            <w:tcW w:w="3081" w:type="dxa"/>
          </w:tcPr>
          <w:p w14:paraId="186CDB00" w14:textId="77777777" w:rsidR="00340CA5" w:rsidRPr="00955378" w:rsidRDefault="00340CA5" w:rsidP="00340CA5">
            <w:pPr>
              <w:spacing w:after="0" w:line="240" w:lineRule="auto"/>
              <w:rPr>
                <w:ins w:id="1608" w:author="Michael Bell" w:date="2013-05-06T18:56:00Z"/>
              </w:rPr>
            </w:pPr>
          </w:p>
        </w:tc>
      </w:tr>
    </w:tbl>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E9169B" w:rsidDel="00340CA5" w14:paraId="3066AE62" w14:textId="6162612C" w:rsidTr="00E9169B">
        <w:trPr>
          <w:del w:id="1609" w:author="Michael Bell" w:date="2013-05-06T18:56:00Z"/>
        </w:trPr>
        <w:tc>
          <w:tcPr>
            <w:tcW w:w="3080" w:type="dxa"/>
            <w:shd w:val="clear" w:color="auto" w:fill="F2DBDB" w:themeFill="accent2" w:themeFillTint="33"/>
          </w:tcPr>
          <w:p w14:paraId="3D48065E" w14:textId="482894F6" w:rsidR="00E9169B" w:rsidDel="00340CA5" w:rsidRDefault="00E9169B" w:rsidP="00FB41EA">
            <w:pPr>
              <w:rPr>
                <w:del w:id="1610" w:author="Michael Bell" w:date="2013-05-06T18:56:00Z"/>
              </w:rPr>
            </w:pPr>
            <w:del w:id="1611" w:author="Michael Bell" w:date="2013-05-06T18:56:00Z">
              <w:r w:rsidDel="00340CA5">
                <w:delText>Object</w:delText>
              </w:r>
            </w:del>
          </w:p>
        </w:tc>
        <w:tc>
          <w:tcPr>
            <w:tcW w:w="3081" w:type="dxa"/>
            <w:shd w:val="clear" w:color="auto" w:fill="F2DBDB" w:themeFill="accent2" w:themeFillTint="33"/>
          </w:tcPr>
          <w:p w14:paraId="0F290A36" w14:textId="57E77C1B" w:rsidR="00E9169B" w:rsidDel="00340CA5" w:rsidRDefault="00E9169B" w:rsidP="00FB41EA">
            <w:pPr>
              <w:rPr>
                <w:del w:id="1612" w:author="Michael Bell" w:date="2013-05-06T18:56:00Z"/>
              </w:rPr>
            </w:pPr>
            <w:del w:id="1613" w:author="Michael Bell" w:date="2013-05-06T18:56:00Z">
              <w:r w:rsidDel="00340CA5">
                <w:delText>Can be reached</w:delText>
              </w:r>
            </w:del>
          </w:p>
        </w:tc>
        <w:tc>
          <w:tcPr>
            <w:tcW w:w="3081" w:type="dxa"/>
            <w:shd w:val="clear" w:color="auto" w:fill="F2DBDB" w:themeFill="accent2" w:themeFillTint="33"/>
          </w:tcPr>
          <w:p w14:paraId="347966BA" w14:textId="6690F05F" w:rsidR="00E9169B" w:rsidDel="00340CA5" w:rsidRDefault="00E9169B" w:rsidP="00FB41EA">
            <w:pPr>
              <w:rPr>
                <w:del w:id="1614" w:author="Michael Bell" w:date="2013-05-06T18:56:00Z"/>
              </w:rPr>
            </w:pPr>
            <w:del w:id="1615" w:author="Michael Bell" w:date="2013-05-06T18:56:00Z">
              <w:r w:rsidDel="00340CA5">
                <w:delText>Can return to menu</w:delText>
              </w:r>
            </w:del>
          </w:p>
        </w:tc>
      </w:tr>
      <w:tr w:rsidR="00E9169B" w:rsidDel="00340CA5" w14:paraId="52423D0C" w14:textId="590B2246" w:rsidTr="00E9169B">
        <w:trPr>
          <w:del w:id="1616" w:author="Michael Bell" w:date="2013-05-06T18:56:00Z"/>
        </w:trPr>
        <w:tc>
          <w:tcPr>
            <w:tcW w:w="3080" w:type="dxa"/>
            <w:shd w:val="clear" w:color="auto" w:fill="F2DBDB" w:themeFill="accent2" w:themeFillTint="33"/>
          </w:tcPr>
          <w:p w14:paraId="6E3CC402" w14:textId="1636CE12" w:rsidR="00E9169B" w:rsidDel="00340CA5" w:rsidRDefault="00E9169B" w:rsidP="00FB41EA">
            <w:pPr>
              <w:rPr>
                <w:del w:id="1617" w:author="Michael Bell" w:date="2013-05-06T18:56:00Z"/>
              </w:rPr>
            </w:pPr>
            <w:del w:id="1618" w:author="Michael Bell" w:date="2013-05-06T18:56:00Z">
              <w:r w:rsidDel="00340CA5">
                <w:delText>Destination: Hawkhaven</w:delText>
              </w:r>
            </w:del>
          </w:p>
        </w:tc>
        <w:tc>
          <w:tcPr>
            <w:tcW w:w="3081" w:type="dxa"/>
          </w:tcPr>
          <w:p w14:paraId="2C387BD6" w14:textId="4F8C5065" w:rsidR="00E9169B" w:rsidDel="00340CA5" w:rsidRDefault="00E9169B" w:rsidP="00FB41EA">
            <w:pPr>
              <w:rPr>
                <w:del w:id="1619" w:author="Michael Bell" w:date="2013-05-06T18:56:00Z"/>
              </w:rPr>
            </w:pPr>
          </w:p>
        </w:tc>
        <w:tc>
          <w:tcPr>
            <w:tcW w:w="3081" w:type="dxa"/>
          </w:tcPr>
          <w:p w14:paraId="0DF38501" w14:textId="54F513F3" w:rsidR="00E9169B" w:rsidDel="00340CA5" w:rsidRDefault="00E9169B" w:rsidP="00FB41EA">
            <w:pPr>
              <w:rPr>
                <w:del w:id="1620" w:author="Michael Bell" w:date="2013-05-06T18:56:00Z"/>
              </w:rPr>
            </w:pPr>
          </w:p>
        </w:tc>
      </w:tr>
      <w:tr w:rsidR="00E9169B" w:rsidDel="00340CA5" w14:paraId="75ED4110" w14:textId="05684ECD" w:rsidTr="00E9169B">
        <w:trPr>
          <w:del w:id="1621" w:author="Michael Bell" w:date="2013-05-06T18:56:00Z"/>
        </w:trPr>
        <w:tc>
          <w:tcPr>
            <w:tcW w:w="3080" w:type="dxa"/>
            <w:shd w:val="clear" w:color="auto" w:fill="F2DBDB" w:themeFill="accent2" w:themeFillTint="33"/>
          </w:tcPr>
          <w:p w14:paraId="00F4E3AC" w14:textId="1B2EBED5" w:rsidR="00E9169B" w:rsidDel="00340CA5" w:rsidRDefault="00E9169B" w:rsidP="00FB41EA">
            <w:pPr>
              <w:rPr>
                <w:del w:id="1622" w:author="Michael Bell" w:date="2013-05-06T18:56:00Z"/>
              </w:rPr>
            </w:pPr>
            <w:del w:id="1623" w:author="Michael Bell" w:date="2013-05-06T18:56:00Z">
              <w:r w:rsidDel="00340CA5">
                <w:delText>Destination: Remilo</w:delText>
              </w:r>
            </w:del>
          </w:p>
        </w:tc>
        <w:tc>
          <w:tcPr>
            <w:tcW w:w="3081" w:type="dxa"/>
          </w:tcPr>
          <w:p w14:paraId="4DCEF6BB" w14:textId="6B5BBE54" w:rsidR="00E9169B" w:rsidDel="00340CA5" w:rsidRDefault="00E9169B" w:rsidP="00FB41EA">
            <w:pPr>
              <w:rPr>
                <w:del w:id="1624" w:author="Michael Bell" w:date="2013-05-06T18:56:00Z"/>
              </w:rPr>
            </w:pPr>
          </w:p>
        </w:tc>
        <w:tc>
          <w:tcPr>
            <w:tcW w:w="3081" w:type="dxa"/>
          </w:tcPr>
          <w:p w14:paraId="17DC3516" w14:textId="39A18B43" w:rsidR="00E9169B" w:rsidDel="00340CA5" w:rsidRDefault="00E9169B" w:rsidP="00FB41EA">
            <w:pPr>
              <w:rPr>
                <w:del w:id="1625" w:author="Michael Bell" w:date="2013-05-06T18:56:00Z"/>
              </w:rPr>
            </w:pPr>
          </w:p>
        </w:tc>
      </w:tr>
      <w:tr w:rsidR="00E9169B" w:rsidDel="00340CA5" w14:paraId="44C8F323" w14:textId="4C4FF4E3" w:rsidTr="00E9169B">
        <w:trPr>
          <w:del w:id="1626" w:author="Michael Bell" w:date="2013-05-06T18:56:00Z"/>
        </w:trPr>
        <w:tc>
          <w:tcPr>
            <w:tcW w:w="3080" w:type="dxa"/>
            <w:shd w:val="clear" w:color="auto" w:fill="F2DBDB" w:themeFill="accent2" w:themeFillTint="33"/>
          </w:tcPr>
          <w:p w14:paraId="552C57DE" w14:textId="0DA3D090" w:rsidR="00E9169B" w:rsidDel="00340CA5" w:rsidRDefault="00E9169B" w:rsidP="00FB41EA">
            <w:pPr>
              <w:rPr>
                <w:del w:id="1627" w:author="Michael Bell" w:date="2013-05-06T18:56:00Z"/>
              </w:rPr>
            </w:pPr>
            <w:del w:id="1628" w:author="Michael Bell" w:date="2013-05-06T18:56:00Z">
              <w:r w:rsidDel="00340CA5">
                <w:delText>Destination: Allantown</w:delText>
              </w:r>
            </w:del>
          </w:p>
        </w:tc>
        <w:tc>
          <w:tcPr>
            <w:tcW w:w="3081" w:type="dxa"/>
          </w:tcPr>
          <w:p w14:paraId="2133CC99" w14:textId="6084DFBB" w:rsidR="00E9169B" w:rsidDel="00340CA5" w:rsidRDefault="00E9169B" w:rsidP="00FB41EA">
            <w:pPr>
              <w:rPr>
                <w:del w:id="1629" w:author="Michael Bell" w:date="2013-05-06T18:56:00Z"/>
              </w:rPr>
            </w:pPr>
          </w:p>
        </w:tc>
        <w:tc>
          <w:tcPr>
            <w:tcW w:w="3081" w:type="dxa"/>
          </w:tcPr>
          <w:p w14:paraId="5B3CC11A" w14:textId="6487E458" w:rsidR="00E9169B" w:rsidDel="00340CA5" w:rsidRDefault="00E9169B" w:rsidP="00FB41EA">
            <w:pPr>
              <w:rPr>
                <w:del w:id="1630" w:author="Michael Bell" w:date="2013-05-06T18:56:00Z"/>
              </w:rPr>
            </w:pPr>
          </w:p>
        </w:tc>
      </w:tr>
      <w:tr w:rsidR="00E9169B" w:rsidDel="00340CA5" w14:paraId="24E859A2" w14:textId="1F4C4CB4" w:rsidTr="00E9169B">
        <w:trPr>
          <w:del w:id="1631" w:author="Michael Bell" w:date="2013-05-06T18:56:00Z"/>
        </w:trPr>
        <w:tc>
          <w:tcPr>
            <w:tcW w:w="3080" w:type="dxa"/>
            <w:shd w:val="clear" w:color="auto" w:fill="F2DBDB" w:themeFill="accent2" w:themeFillTint="33"/>
          </w:tcPr>
          <w:p w14:paraId="5EAA6AE3" w14:textId="12A9CB59" w:rsidR="00E9169B" w:rsidDel="00340CA5" w:rsidRDefault="00E9169B" w:rsidP="00FB41EA">
            <w:pPr>
              <w:rPr>
                <w:del w:id="1632" w:author="Michael Bell" w:date="2013-05-06T18:56:00Z"/>
              </w:rPr>
            </w:pPr>
            <w:del w:id="1633" w:author="Michael Bell" w:date="2013-05-06T18:56:00Z">
              <w:r w:rsidDel="00340CA5">
                <w:delText>Destination:</w:delText>
              </w:r>
              <w:r w:rsidR="00256B27" w:rsidDel="00340CA5">
                <w:delText xml:space="preserve"> Gregville</w:delText>
              </w:r>
            </w:del>
          </w:p>
        </w:tc>
        <w:tc>
          <w:tcPr>
            <w:tcW w:w="3081" w:type="dxa"/>
          </w:tcPr>
          <w:p w14:paraId="4AD37AAE" w14:textId="16EAD0D4" w:rsidR="00E9169B" w:rsidDel="00340CA5" w:rsidRDefault="00E9169B" w:rsidP="00FB41EA">
            <w:pPr>
              <w:rPr>
                <w:del w:id="1634" w:author="Michael Bell" w:date="2013-05-06T18:56:00Z"/>
              </w:rPr>
            </w:pPr>
          </w:p>
        </w:tc>
        <w:tc>
          <w:tcPr>
            <w:tcW w:w="3081" w:type="dxa"/>
          </w:tcPr>
          <w:p w14:paraId="2E16347D" w14:textId="495A1108" w:rsidR="00E9169B" w:rsidDel="00340CA5" w:rsidRDefault="00E9169B" w:rsidP="00FB41EA">
            <w:pPr>
              <w:rPr>
                <w:del w:id="1635" w:author="Michael Bell" w:date="2013-05-06T18:56:00Z"/>
              </w:rPr>
            </w:pPr>
          </w:p>
        </w:tc>
      </w:tr>
      <w:tr w:rsidR="00256B27" w:rsidDel="00340CA5" w14:paraId="5E591135" w14:textId="6520250F" w:rsidTr="00E9169B">
        <w:trPr>
          <w:del w:id="1636" w:author="Michael Bell" w:date="2013-05-06T18:56:00Z"/>
        </w:trPr>
        <w:tc>
          <w:tcPr>
            <w:tcW w:w="3080" w:type="dxa"/>
            <w:shd w:val="clear" w:color="auto" w:fill="F2DBDB" w:themeFill="accent2" w:themeFillTint="33"/>
          </w:tcPr>
          <w:p w14:paraId="1B5450FC" w14:textId="4D276557" w:rsidR="00256B27" w:rsidDel="00340CA5" w:rsidRDefault="00256B27" w:rsidP="00FB41EA">
            <w:pPr>
              <w:rPr>
                <w:del w:id="1637" w:author="Michael Bell" w:date="2013-05-06T18:56:00Z"/>
              </w:rPr>
            </w:pPr>
            <w:del w:id="1638" w:author="Michael Bell" w:date="2013-05-06T18:56:00Z">
              <w:r w:rsidDel="00340CA5">
                <w:delText>Destination: Leovetticutte</w:delText>
              </w:r>
            </w:del>
          </w:p>
        </w:tc>
        <w:tc>
          <w:tcPr>
            <w:tcW w:w="3081" w:type="dxa"/>
          </w:tcPr>
          <w:p w14:paraId="0CB3853A" w14:textId="7B678D2C" w:rsidR="00256B27" w:rsidDel="00340CA5" w:rsidRDefault="00256B27" w:rsidP="00FB41EA">
            <w:pPr>
              <w:rPr>
                <w:del w:id="1639" w:author="Michael Bell" w:date="2013-05-06T18:56:00Z"/>
              </w:rPr>
            </w:pPr>
          </w:p>
        </w:tc>
        <w:tc>
          <w:tcPr>
            <w:tcW w:w="3081" w:type="dxa"/>
          </w:tcPr>
          <w:p w14:paraId="5E0AC5F4" w14:textId="4E9FD7A1" w:rsidR="00256B27" w:rsidDel="00340CA5" w:rsidRDefault="00256B27" w:rsidP="00FB41EA">
            <w:pPr>
              <w:rPr>
                <w:del w:id="1640" w:author="Michael Bell" w:date="2013-05-06T18:56:00Z"/>
              </w:rPr>
            </w:pPr>
          </w:p>
        </w:tc>
      </w:tr>
      <w:tr w:rsidR="00256B27" w:rsidDel="00340CA5" w14:paraId="0809A120" w14:textId="3C8B2FEA" w:rsidTr="00E9169B">
        <w:trPr>
          <w:del w:id="1641" w:author="Michael Bell" w:date="2013-05-06T18:56:00Z"/>
        </w:trPr>
        <w:tc>
          <w:tcPr>
            <w:tcW w:w="3080" w:type="dxa"/>
            <w:shd w:val="clear" w:color="auto" w:fill="F2DBDB" w:themeFill="accent2" w:themeFillTint="33"/>
          </w:tcPr>
          <w:p w14:paraId="474313EC" w14:textId="1D3AAE08" w:rsidR="00256B27" w:rsidDel="00340CA5" w:rsidRDefault="00256B27" w:rsidP="00FB41EA">
            <w:pPr>
              <w:rPr>
                <w:del w:id="1642" w:author="Michael Bell" w:date="2013-05-06T18:56:00Z"/>
              </w:rPr>
            </w:pPr>
            <w:del w:id="1643" w:author="Michael Bell" w:date="2013-05-06T18:56:00Z">
              <w:r w:rsidDel="00340CA5">
                <w:delText>Destination: Regantra</w:delText>
              </w:r>
            </w:del>
          </w:p>
        </w:tc>
        <w:tc>
          <w:tcPr>
            <w:tcW w:w="3081" w:type="dxa"/>
          </w:tcPr>
          <w:p w14:paraId="73601115" w14:textId="6F332CDD" w:rsidR="00256B27" w:rsidDel="00340CA5" w:rsidRDefault="00256B27" w:rsidP="00FB41EA">
            <w:pPr>
              <w:rPr>
                <w:del w:id="1644" w:author="Michael Bell" w:date="2013-05-06T18:56:00Z"/>
              </w:rPr>
            </w:pPr>
          </w:p>
        </w:tc>
        <w:tc>
          <w:tcPr>
            <w:tcW w:w="3081" w:type="dxa"/>
          </w:tcPr>
          <w:p w14:paraId="477C565A" w14:textId="194D10D3" w:rsidR="00256B27" w:rsidDel="00340CA5" w:rsidRDefault="00256B27" w:rsidP="00FB41EA">
            <w:pPr>
              <w:rPr>
                <w:del w:id="1645" w:author="Michael Bell" w:date="2013-05-06T18:56:00Z"/>
              </w:rPr>
            </w:pPr>
          </w:p>
        </w:tc>
      </w:tr>
      <w:tr w:rsidR="00256B27" w:rsidDel="00340CA5" w14:paraId="17F32399" w14:textId="38E13E89" w:rsidTr="00E9169B">
        <w:trPr>
          <w:del w:id="1646" w:author="Michael Bell" w:date="2013-05-06T18:56:00Z"/>
        </w:trPr>
        <w:tc>
          <w:tcPr>
            <w:tcW w:w="3080" w:type="dxa"/>
            <w:shd w:val="clear" w:color="auto" w:fill="F2DBDB" w:themeFill="accent2" w:themeFillTint="33"/>
          </w:tcPr>
          <w:p w14:paraId="5D8943C6" w14:textId="42BA05DD" w:rsidR="00256B27" w:rsidDel="00340CA5" w:rsidRDefault="00256B27" w:rsidP="00FB41EA">
            <w:pPr>
              <w:rPr>
                <w:del w:id="1647" w:author="Michael Bell" w:date="2013-05-06T18:56:00Z"/>
              </w:rPr>
            </w:pPr>
            <w:del w:id="1648" w:author="Michael Bell" w:date="2013-05-06T18:56:00Z">
              <w:r w:rsidDel="00340CA5">
                <w:delText>Destination: Vancoville</w:delText>
              </w:r>
            </w:del>
          </w:p>
        </w:tc>
        <w:tc>
          <w:tcPr>
            <w:tcW w:w="3081" w:type="dxa"/>
          </w:tcPr>
          <w:p w14:paraId="75F9F617" w14:textId="757FD1AA" w:rsidR="00256B27" w:rsidDel="00340CA5" w:rsidRDefault="00256B27" w:rsidP="00FB41EA">
            <w:pPr>
              <w:rPr>
                <w:del w:id="1649" w:author="Michael Bell" w:date="2013-05-06T18:56:00Z"/>
              </w:rPr>
            </w:pPr>
          </w:p>
        </w:tc>
        <w:tc>
          <w:tcPr>
            <w:tcW w:w="3081" w:type="dxa"/>
          </w:tcPr>
          <w:p w14:paraId="1162D787" w14:textId="439B538E" w:rsidR="00256B27" w:rsidDel="00340CA5" w:rsidRDefault="00256B27" w:rsidP="00FB41EA">
            <w:pPr>
              <w:rPr>
                <w:del w:id="1650" w:author="Michael Bell" w:date="2013-05-06T18:56:00Z"/>
              </w:rPr>
            </w:pPr>
          </w:p>
        </w:tc>
      </w:tr>
      <w:tr w:rsidR="00256B27" w:rsidDel="00340CA5" w14:paraId="65206F86" w14:textId="45953DFB" w:rsidTr="00E9169B">
        <w:trPr>
          <w:del w:id="1651" w:author="Michael Bell" w:date="2013-05-06T18:56:00Z"/>
        </w:trPr>
        <w:tc>
          <w:tcPr>
            <w:tcW w:w="3080" w:type="dxa"/>
            <w:shd w:val="clear" w:color="auto" w:fill="F2DBDB" w:themeFill="accent2" w:themeFillTint="33"/>
          </w:tcPr>
          <w:p w14:paraId="699F118E" w14:textId="3428E057" w:rsidR="00256B27" w:rsidDel="00340CA5" w:rsidRDefault="00256B27" w:rsidP="00FB41EA">
            <w:pPr>
              <w:rPr>
                <w:del w:id="1652" w:author="Michael Bell" w:date="2013-05-06T18:56:00Z"/>
              </w:rPr>
            </w:pPr>
            <w:del w:id="1653" w:author="Michael Bell" w:date="2013-05-06T18:56:00Z">
              <w:r w:rsidDel="00340CA5">
                <w:delText>Setting: Top Speed</w:delText>
              </w:r>
            </w:del>
          </w:p>
        </w:tc>
        <w:tc>
          <w:tcPr>
            <w:tcW w:w="3081" w:type="dxa"/>
          </w:tcPr>
          <w:p w14:paraId="16715AB7" w14:textId="1F3349E4" w:rsidR="00256B27" w:rsidDel="00340CA5" w:rsidRDefault="00256B27" w:rsidP="00FB41EA">
            <w:pPr>
              <w:rPr>
                <w:del w:id="1654" w:author="Michael Bell" w:date="2013-05-06T18:56:00Z"/>
              </w:rPr>
            </w:pPr>
          </w:p>
        </w:tc>
        <w:tc>
          <w:tcPr>
            <w:tcW w:w="3081" w:type="dxa"/>
          </w:tcPr>
          <w:p w14:paraId="15B1E810" w14:textId="0DA672F8" w:rsidR="00256B27" w:rsidDel="00340CA5" w:rsidRDefault="00256B27" w:rsidP="00FB41EA">
            <w:pPr>
              <w:rPr>
                <w:del w:id="1655" w:author="Michael Bell" w:date="2013-05-06T18:56:00Z"/>
              </w:rPr>
            </w:pPr>
          </w:p>
        </w:tc>
      </w:tr>
      <w:tr w:rsidR="00256B27" w:rsidDel="00340CA5" w14:paraId="372AF18D" w14:textId="19D3CBAA" w:rsidTr="00E9169B">
        <w:trPr>
          <w:del w:id="1656" w:author="Michael Bell" w:date="2013-05-06T18:56:00Z"/>
        </w:trPr>
        <w:tc>
          <w:tcPr>
            <w:tcW w:w="3080" w:type="dxa"/>
            <w:shd w:val="clear" w:color="auto" w:fill="F2DBDB" w:themeFill="accent2" w:themeFillTint="33"/>
          </w:tcPr>
          <w:p w14:paraId="69FA06BC" w14:textId="09778E45" w:rsidR="00256B27" w:rsidDel="00340CA5" w:rsidRDefault="00256B27" w:rsidP="00FB41EA">
            <w:pPr>
              <w:rPr>
                <w:del w:id="1657" w:author="Michael Bell" w:date="2013-05-06T18:56:00Z"/>
              </w:rPr>
            </w:pPr>
            <w:del w:id="1658" w:author="Michael Bell" w:date="2013-05-06T18:56:00Z">
              <w:r w:rsidDel="00340CA5">
                <w:delText>Setting: Backlight</w:delText>
              </w:r>
            </w:del>
          </w:p>
        </w:tc>
        <w:tc>
          <w:tcPr>
            <w:tcW w:w="3081" w:type="dxa"/>
          </w:tcPr>
          <w:p w14:paraId="37E145D2" w14:textId="4A999680" w:rsidR="00256B27" w:rsidDel="00340CA5" w:rsidRDefault="00256B27" w:rsidP="00FB41EA">
            <w:pPr>
              <w:rPr>
                <w:del w:id="1659" w:author="Michael Bell" w:date="2013-05-06T18:56:00Z"/>
              </w:rPr>
            </w:pPr>
          </w:p>
        </w:tc>
        <w:tc>
          <w:tcPr>
            <w:tcW w:w="3081" w:type="dxa"/>
          </w:tcPr>
          <w:p w14:paraId="584055DD" w14:textId="012F9780" w:rsidR="00256B27" w:rsidDel="00340CA5" w:rsidRDefault="00256B27" w:rsidP="00FB41EA">
            <w:pPr>
              <w:rPr>
                <w:del w:id="1660" w:author="Michael Bell" w:date="2013-05-06T18:56:00Z"/>
              </w:rPr>
            </w:pPr>
          </w:p>
        </w:tc>
      </w:tr>
    </w:tbl>
    <w:p w14:paraId="00CC46AA" w14:textId="6D38FB25" w:rsidR="0030087F" w:rsidDel="00340CA5" w:rsidRDefault="0030087F" w:rsidP="00256B27">
      <w:pPr>
        <w:pStyle w:val="Heading4"/>
        <w:rPr>
          <w:del w:id="1661" w:author="Michael Bell" w:date="2013-05-06T18:56:00Z"/>
        </w:rPr>
      </w:pPr>
    </w:p>
    <w:p w14:paraId="299CF3A5" w14:textId="3E079D3C" w:rsidR="00256B27" w:rsidDel="00340CA5" w:rsidRDefault="00256B27" w:rsidP="00256B27">
      <w:pPr>
        <w:pStyle w:val="Heading4"/>
        <w:rPr>
          <w:del w:id="1662" w:author="Michael Bell" w:date="2013-05-06T18:56:00Z"/>
        </w:rPr>
      </w:pPr>
      <w:del w:id="1663" w:author="Michael Bell" w:date="2013-05-06T18:56:00Z">
        <w:r w:rsidDel="00340CA5">
          <w:delText>Selection of Options testing</w:delText>
        </w:r>
      </w:del>
    </w:p>
    <w:p w14:paraId="27C93EFB" w14:textId="1B345661" w:rsidR="00256B27" w:rsidDel="00340CA5" w:rsidRDefault="004A58AB" w:rsidP="00256B27">
      <w:pPr>
        <w:rPr>
          <w:del w:id="1664" w:author="Michael Bell" w:date="2013-05-06T18:56:00Z"/>
        </w:rPr>
      </w:pPr>
      <w:del w:id="1665" w:author="Michael Bell" w:date="2013-05-06T18:56:00Z">
        <w:r w:rsidDel="00340CA5">
          <w:delText>This testing ensures that when the enter button is pressed the selected option is activated if it is intended to and nothing happens if it is not</w:delText>
        </w:r>
        <w:r w:rsidR="00A04BFF" w:rsidDel="00340CA5">
          <w:delText>. If it was intended to perform a function then it must perform the correct function to pass.</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AC424E" w:rsidDel="00340CA5" w14:paraId="49D3A19E" w14:textId="31812E56" w:rsidTr="00AC424E">
        <w:trPr>
          <w:del w:id="1666" w:author="Michael Bell" w:date="2013-05-06T18:56:00Z"/>
        </w:trPr>
        <w:tc>
          <w:tcPr>
            <w:tcW w:w="3080" w:type="dxa"/>
            <w:shd w:val="clear" w:color="auto" w:fill="F2DBDB" w:themeFill="accent2" w:themeFillTint="33"/>
          </w:tcPr>
          <w:p w14:paraId="088C1B98" w14:textId="41E29A2F" w:rsidR="00AC424E" w:rsidDel="00340CA5" w:rsidRDefault="00AC424E" w:rsidP="00256B27">
            <w:pPr>
              <w:rPr>
                <w:del w:id="1667" w:author="Michael Bell" w:date="2013-05-06T18:56:00Z"/>
              </w:rPr>
            </w:pPr>
            <w:del w:id="1668" w:author="Michael Bell" w:date="2013-05-06T18:56:00Z">
              <w:r w:rsidDel="00340CA5">
                <w:delText>Object</w:delText>
              </w:r>
            </w:del>
          </w:p>
        </w:tc>
        <w:tc>
          <w:tcPr>
            <w:tcW w:w="3081" w:type="dxa"/>
            <w:shd w:val="clear" w:color="auto" w:fill="F2DBDB" w:themeFill="accent2" w:themeFillTint="33"/>
          </w:tcPr>
          <w:p w14:paraId="020B443B" w14:textId="2D41D9D6" w:rsidR="00AC424E" w:rsidDel="00340CA5" w:rsidRDefault="00AC424E" w:rsidP="00256B27">
            <w:pPr>
              <w:rPr>
                <w:del w:id="1669" w:author="Michael Bell" w:date="2013-05-06T18:56:00Z"/>
              </w:rPr>
            </w:pPr>
            <w:del w:id="1670" w:author="Michael Bell" w:date="2013-05-06T18:56:00Z">
              <w:r w:rsidDel="00340CA5">
                <w:delText>Expected Result</w:delText>
              </w:r>
            </w:del>
          </w:p>
        </w:tc>
        <w:tc>
          <w:tcPr>
            <w:tcW w:w="3081" w:type="dxa"/>
            <w:shd w:val="clear" w:color="auto" w:fill="F2DBDB" w:themeFill="accent2" w:themeFillTint="33"/>
          </w:tcPr>
          <w:p w14:paraId="05452CC8" w14:textId="524EBBA3" w:rsidR="00AC424E" w:rsidDel="00340CA5" w:rsidRDefault="00AC424E" w:rsidP="00256B27">
            <w:pPr>
              <w:rPr>
                <w:del w:id="1671" w:author="Michael Bell" w:date="2013-05-06T18:56:00Z"/>
              </w:rPr>
            </w:pPr>
            <w:del w:id="1672" w:author="Michael Bell" w:date="2013-05-06T18:56:00Z">
              <w:r w:rsidDel="00340CA5">
                <w:delText>Result Met</w:delText>
              </w:r>
            </w:del>
          </w:p>
        </w:tc>
      </w:tr>
      <w:tr w:rsidR="00AC424E" w:rsidDel="00340CA5" w14:paraId="45654B0C" w14:textId="759A6B1E" w:rsidTr="00AC424E">
        <w:trPr>
          <w:del w:id="1673" w:author="Michael Bell" w:date="2013-05-06T18:56:00Z"/>
        </w:trPr>
        <w:tc>
          <w:tcPr>
            <w:tcW w:w="3080" w:type="dxa"/>
            <w:shd w:val="clear" w:color="auto" w:fill="F2DBDB" w:themeFill="accent2" w:themeFillTint="33"/>
          </w:tcPr>
          <w:p w14:paraId="43C53647" w14:textId="43DB7614" w:rsidR="00AC424E" w:rsidDel="00340CA5" w:rsidRDefault="00AC424E" w:rsidP="00256B27">
            <w:pPr>
              <w:rPr>
                <w:del w:id="1674" w:author="Michael Bell" w:date="2013-05-06T18:56:00Z"/>
              </w:rPr>
            </w:pPr>
            <w:del w:id="1675" w:author="Michael Bell" w:date="2013-05-06T18:56:00Z">
              <w:r w:rsidDel="00340CA5">
                <w:delText>Welcome Page</w:delText>
              </w:r>
            </w:del>
          </w:p>
        </w:tc>
        <w:tc>
          <w:tcPr>
            <w:tcW w:w="3081" w:type="dxa"/>
            <w:shd w:val="clear" w:color="auto" w:fill="F2DBDB" w:themeFill="accent2" w:themeFillTint="33"/>
          </w:tcPr>
          <w:p w14:paraId="7FC02D76" w14:textId="554DB920" w:rsidR="00AC424E" w:rsidDel="00340CA5" w:rsidRDefault="00AC424E" w:rsidP="00256B27">
            <w:pPr>
              <w:rPr>
                <w:del w:id="1676" w:author="Michael Bell" w:date="2013-05-06T18:56:00Z"/>
              </w:rPr>
            </w:pPr>
            <w:del w:id="1677" w:author="Michael Bell" w:date="2013-05-06T18:56:00Z">
              <w:r w:rsidDel="00340CA5">
                <w:delText>-</w:delText>
              </w:r>
            </w:del>
          </w:p>
        </w:tc>
        <w:tc>
          <w:tcPr>
            <w:tcW w:w="3081" w:type="dxa"/>
          </w:tcPr>
          <w:p w14:paraId="0A9D08BF" w14:textId="21C3F4FE" w:rsidR="00AC424E" w:rsidDel="00340CA5" w:rsidRDefault="00AC424E" w:rsidP="00256B27">
            <w:pPr>
              <w:rPr>
                <w:del w:id="1678" w:author="Michael Bell" w:date="2013-05-06T18:56:00Z"/>
              </w:rPr>
            </w:pPr>
          </w:p>
        </w:tc>
      </w:tr>
      <w:tr w:rsidR="00AC424E" w:rsidDel="00340CA5" w14:paraId="3B754D5A" w14:textId="33AD87F2" w:rsidTr="00AC424E">
        <w:trPr>
          <w:del w:id="1679" w:author="Michael Bell" w:date="2013-05-06T18:56:00Z"/>
        </w:trPr>
        <w:tc>
          <w:tcPr>
            <w:tcW w:w="3080" w:type="dxa"/>
            <w:shd w:val="clear" w:color="auto" w:fill="F2DBDB" w:themeFill="accent2" w:themeFillTint="33"/>
          </w:tcPr>
          <w:p w14:paraId="6FC27822" w14:textId="400C5C9A" w:rsidR="00AC424E" w:rsidDel="00340CA5" w:rsidRDefault="00AC424E" w:rsidP="00256B27">
            <w:pPr>
              <w:rPr>
                <w:del w:id="1680" w:author="Michael Bell" w:date="2013-05-06T18:56:00Z"/>
              </w:rPr>
            </w:pPr>
            <w:del w:id="1681" w:author="Michael Bell" w:date="2013-05-06T18:56:00Z">
              <w:r w:rsidDel="00340CA5">
                <w:delText>Destination</w:delText>
              </w:r>
            </w:del>
          </w:p>
        </w:tc>
        <w:tc>
          <w:tcPr>
            <w:tcW w:w="3081" w:type="dxa"/>
            <w:shd w:val="clear" w:color="auto" w:fill="F2DBDB" w:themeFill="accent2" w:themeFillTint="33"/>
          </w:tcPr>
          <w:p w14:paraId="12879DFA" w14:textId="35495FC8" w:rsidR="00AC424E" w:rsidDel="00340CA5" w:rsidRDefault="00AC424E" w:rsidP="00256B27">
            <w:pPr>
              <w:rPr>
                <w:del w:id="1682" w:author="Michael Bell" w:date="2013-05-06T18:56:00Z"/>
              </w:rPr>
            </w:pPr>
            <w:del w:id="1683" w:author="Michael Bell" w:date="2013-05-06T18:56:00Z">
              <w:r w:rsidDel="00340CA5">
                <w:delText>-</w:delText>
              </w:r>
            </w:del>
          </w:p>
        </w:tc>
        <w:tc>
          <w:tcPr>
            <w:tcW w:w="3081" w:type="dxa"/>
          </w:tcPr>
          <w:p w14:paraId="77C42967" w14:textId="5AEC3B58" w:rsidR="00AC424E" w:rsidDel="00340CA5" w:rsidRDefault="00AC424E" w:rsidP="00256B27">
            <w:pPr>
              <w:rPr>
                <w:del w:id="1684" w:author="Michael Bell" w:date="2013-05-06T18:56:00Z"/>
              </w:rPr>
            </w:pPr>
          </w:p>
        </w:tc>
      </w:tr>
      <w:tr w:rsidR="00AC424E" w:rsidDel="00340CA5" w14:paraId="7C2D5FCA" w14:textId="660F9BBE" w:rsidTr="00AC424E">
        <w:trPr>
          <w:del w:id="1685" w:author="Michael Bell" w:date="2013-05-06T18:56:00Z"/>
        </w:trPr>
        <w:tc>
          <w:tcPr>
            <w:tcW w:w="3080" w:type="dxa"/>
            <w:shd w:val="clear" w:color="auto" w:fill="F2DBDB" w:themeFill="accent2" w:themeFillTint="33"/>
          </w:tcPr>
          <w:p w14:paraId="6794329A" w14:textId="234514C0" w:rsidR="00AC424E" w:rsidDel="00340CA5" w:rsidRDefault="00AC424E" w:rsidP="00AC424E">
            <w:pPr>
              <w:rPr>
                <w:del w:id="1686" w:author="Michael Bell" w:date="2013-05-06T18:56:00Z"/>
              </w:rPr>
            </w:pPr>
            <w:del w:id="1687" w:author="Michael Bell" w:date="2013-05-06T18:56:00Z">
              <w:r w:rsidDel="00340CA5">
                <w:delText>Destination: Hawkhaven</w:delText>
              </w:r>
            </w:del>
          </w:p>
        </w:tc>
        <w:tc>
          <w:tcPr>
            <w:tcW w:w="3081" w:type="dxa"/>
            <w:shd w:val="clear" w:color="auto" w:fill="F2DBDB" w:themeFill="accent2" w:themeFillTint="33"/>
          </w:tcPr>
          <w:p w14:paraId="3B662A38" w14:textId="3FC6989A" w:rsidR="00AC424E" w:rsidDel="00340CA5" w:rsidRDefault="00AC424E" w:rsidP="00AC424E">
            <w:pPr>
              <w:rPr>
                <w:del w:id="1688" w:author="Michael Bell" w:date="2013-05-06T18:56:00Z"/>
              </w:rPr>
            </w:pPr>
            <w:del w:id="1689" w:author="Michael Bell" w:date="2013-05-06T18:56:00Z">
              <w:r w:rsidDel="00340CA5">
                <w:delText>Select Instruction Set 1</w:delText>
              </w:r>
            </w:del>
          </w:p>
        </w:tc>
        <w:tc>
          <w:tcPr>
            <w:tcW w:w="3081" w:type="dxa"/>
          </w:tcPr>
          <w:p w14:paraId="596E6BE0" w14:textId="40D9293B" w:rsidR="00AC424E" w:rsidDel="00340CA5" w:rsidRDefault="00AC424E" w:rsidP="00AC424E">
            <w:pPr>
              <w:rPr>
                <w:del w:id="1690" w:author="Michael Bell" w:date="2013-05-06T18:56:00Z"/>
              </w:rPr>
            </w:pPr>
          </w:p>
        </w:tc>
      </w:tr>
      <w:tr w:rsidR="00AC424E" w:rsidDel="00340CA5" w14:paraId="0C3CBF99" w14:textId="18275187" w:rsidTr="00AC424E">
        <w:trPr>
          <w:del w:id="1691" w:author="Michael Bell" w:date="2013-05-06T18:56:00Z"/>
        </w:trPr>
        <w:tc>
          <w:tcPr>
            <w:tcW w:w="3080" w:type="dxa"/>
            <w:shd w:val="clear" w:color="auto" w:fill="F2DBDB" w:themeFill="accent2" w:themeFillTint="33"/>
          </w:tcPr>
          <w:p w14:paraId="1DBE4F5D" w14:textId="7FD6A3A8" w:rsidR="00AC424E" w:rsidDel="00340CA5" w:rsidRDefault="00AC424E" w:rsidP="00AC424E">
            <w:pPr>
              <w:rPr>
                <w:del w:id="1692" w:author="Michael Bell" w:date="2013-05-06T18:56:00Z"/>
              </w:rPr>
            </w:pPr>
            <w:del w:id="1693" w:author="Michael Bell" w:date="2013-05-06T18:56:00Z">
              <w:r w:rsidDel="00340CA5">
                <w:delText>Destination: Remilo</w:delText>
              </w:r>
            </w:del>
          </w:p>
        </w:tc>
        <w:tc>
          <w:tcPr>
            <w:tcW w:w="3081" w:type="dxa"/>
            <w:shd w:val="clear" w:color="auto" w:fill="F2DBDB" w:themeFill="accent2" w:themeFillTint="33"/>
          </w:tcPr>
          <w:p w14:paraId="28F76493" w14:textId="685169DA" w:rsidR="00AC424E" w:rsidDel="00340CA5" w:rsidRDefault="00AC424E" w:rsidP="00AC424E">
            <w:pPr>
              <w:rPr>
                <w:del w:id="1694" w:author="Michael Bell" w:date="2013-05-06T18:56:00Z"/>
              </w:rPr>
            </w:pPr>
            <w:del w:id="1695" w:author="Michael Bell" w:date="2013-05-06T18:56:00Z">
              <w:r w:rsidDel="00340CA5">
                <w:delText>Select Instruction Set 2</w:delText>
              </w:r>
            </w:del>
          </w:p>
        </w:tc>
        <w:tc>
          <w:tcPr>
            <w:tcW w:w="3081" w:type="dxa"/>
          </w:tcPr>
          <w:p w14:paraId="35DA2150" w14:textId="1656B9EC" w:rsidR="00AC424E" w:rsidDel="00340CA5" w:rsidRDefault="00AC424E" w:rsidP="00AC424E">
            <w:pPr>
              <w:rPr>
                <w:del w:id="1696" w:author="Michael Bell" w:date="2013-05-06T18:56:00Z"/>
              </w:rPr>
            </w:pPr>
          </w:p>
        </w:tc>
      </w:tr>
      <w:tr w:rsidR="00AC424E" w:rsidDel="00340CA5" w14:paraId="4D0EAD7D" w14:textId="00436382" w:rsidTr="00AC424E">
        <w:trPr>
          <w:del w:id="1697" w:author="Michael Bell" w:date="2013-05-06T18:56:00Z"/>
        </w:trPr>
        <w:tc>
          <w:tcPr>
            <w:tcW w:w="3080" w:type="dxa"/>
            <w:shd w:val="clear" w:color="auto" w:fill="F2DBDB" w:themeFill="accent2" w:themeFillTint="33"/>
          </w:tcPr>
          <w:p w14:paraId="670AF236" w14:textId="376F63C3" w:rsidR="00AC424E" w:rsidDel="00340CA5" w:rsidRDefault="00AC424E" w:rsidP="00AC424E">
            <w:pPr>
              <w:rPr>
                <w:del w:id="1698" w:author="Michael Bell" w:date="2013-05-06T18:56:00Z"/>
              </w:rPr>
            </w:pPr>
            <w:del w:id="1699" w:author="Michael Bell" w:date="2013-05-06T18:56:00Z">
              <w:r w:rsidDel="00340CA5">
                <w:delText>Destination: Allantown</w:delText>
              </w:r>
            </w:del>
          </w:p>
        </w:tc>
        <w:tc>
          <w:tcPr>
            <w:tcW w:w="3081" w:type="dxa"/>
            <w:shd w:val="clear" w:color="auto" w:fill="F2DBDB" w:themeFill="accent2" w:themeFillTint="33"/>
          </w:tcPr>
          <w:p w14:paraId="29FAFFF3" w14:textId="475300C3" w:rsidR="00AC424E" w:rsidDel="00340CA5" w:rsidRDefault="00AC424E" w:rsidP="00AC424E">
            <w:pPr>
              <w:rPr>
                <w:del w:id="1700" w:author="Michael Bell" w:date="2013-05-06T18:56:00Z"/>
              </w:rPr>
            </w:pPr>
            <w:del w:id="1701" w:author="Michael Bell" w:date="2013-05-06T18:56:00Z">
              <w:r w:rsidDel="00340CA5">
                <w:delText>Select Instruction Set 3</w:delText>
              </w:r>
            </w:del>
          </w:p>
        </w:tc>
        <w:tc>
          <w:tcPr>
            <w:tcW w:w="3081" w:type="dxa"/>
          </w:tcPr>
          <w:p w14:paraId="1D39CA32" w14:textId="56511946" w:rsidR="00AC424E" w:rsidDel="00340CA5" w:rsidRDefault="00AC424E" w:rsidP="00AC424E">
            <w:pPr>
              <w:rPr>
                <w:del w:id="1702" w:author="Michael Bell" w:date="2013-05-06T18:56:00Z"/>
              </w:rPr>
            </w:pPr>
          </w:p>
        </w:tc>
      </w:tr>
      <w:tr w:rsidR="00AC424E" w:rsidDel="00340CA5" w14:paraId="2446F894" w14:textId="15B4EF08" w:rsidTr="00AC424E">
        <w:trPr>
          <w:del w:id="1703" w:author="Michael Bell" w:date="2013-05-06T18:56:00Z"/>
        </w:trPr>
        <w:tc>
          <w:tcPr>
            <w:tcW w:w="3080" w:type="dxa"/>
            <w:shd w:val="clear" w:color="auto" w:fill="F2DBDB" w:themeFill="accent2" w:themeFillTint="33"/>
          </w:tcPr>
          <w:p w14:paraId="778F3E8D" w14:textId="344D13DF" w:rsidR="00AC424E" w:rsidDel="00340CA5" w:rsidRDefault="00AC424E" w:rsidP="00AC424E">
            <w:pPr>
              <w:rPr>
                <w:del w:id="1704" w:author="Michael Bell" w:date="2013-05-06T18:56:00Z"/>
              </w:rPr>
            </w:pPr>
            <w:del w:id="1705" w:author="Michael Bell" w:date="2013-05-06T18:56:00Z">
              <w:r w:rsidDel="00340CA5">
                <w:delText>Destination: Gregville</w:delText>
              </w:r>
            </w:del>
          </w:p>
        </w:tc>
        <w:tc>
          <w:tcPr>
            <w:tcW w:w="3081" w:type="dxa"/>
            <w:shd w:val="clear" w:color="auto" w:fill="F2DBDB" w:themeFill="accent2" w:themeFillTint="33"/>
          </w:tcPr>
          <w:p w14:paraId="4D5FA8A0" w14:textId="0C001AD9" w:rsidR="00AC424E" w:rsidDel="00340CA5" w:rsidRDefault="00AC424E" w:rsidP="00AC424E">
            <w:pPr>
              <w:rPr>
                <w:del w:id="1706" w:author="Michael Bell" w:date="2013-05-06T18:56:00Z"/>
              </w:rPr>
            </w:pPr>
            <w:del w:id="1707" w:author="Michael Bell" w:date="2013-05-06T18:56:00Z">
              <w:r w:rsidDel="00340CA5">
                <w:delText>Select Instruction Set 4</w:delText>
              </w:r>
            </w:del>
          </w:p>
        </w:tc>
        <w:tc>
          <w:tcPr>
            <w:tcW w:w="3081" w:type="dxa"/>
          </w:tcPr>
          <w:p w14:paraId="69D4D046" w14:textId="7B12A79B" w:rsidR="00AC424E" w:rsidDel="00340CA5" w:rsidRDefault="00AC424E" w:rsidP="00AC424E">
            <w:pPr>
              <w:rPr>
                <w:del w:id="1708" w:author="Michael Bell" w:date="2013-05-06T18:56:00Z"/>
              </w:rPr>
            </w:pPr>
          </w:p>
        </w:tc>
      </w:tr>
      <w:tr w:rsidR="00AC424E" w:rsidDel="00340CA5" w14:paraId="4F94CA1E" w14:textId="2B9EDBFE" w:rsidTr="00AC424E">
        <w:trPr>
          <w:del w:id="1709" w:author="Michael Bell" w:date="2013-05-06T18:56:00Z"/>
        </w:trPr>
        <w:tc>
          <w:tcPr>
            <w:tcW w:w="3080" w:type="dxa"/>
            <w:shd w:val="clear" w:color="auto" w:fill="F2DBDB" w:themeFill="accent2" w:themeFillTint="33"/>
          </w:tcPr>
          <w:p w14:paraId="0F031B46" w14:textId="5942B3FC" w:rsidR="00AC424E" w:rsidDel="00340CA5" w:rsidRDefault="00AC424E" w:rsidP="00AC424E">
            <w:pPr>
              <w:rPr>
                <w:del w:id="1710" w:author="Michael Bell" w:date="2013-05-06T18:56:00Z"/>
              </w:rPr>
            </w:pPr>
            <w:del w:id="1711" w:author="Michael Bell" w:date="2013-05-06T18:56:00Z">
              <w:r w:rsidDel="00340CA5">
                <w:delText>Destination: Leovetticutte</w:delText>
              </w:r>
            </w:del>
          </w:p>
        </w:tc>
        <w:tc>
          <w:tcPr>
            <w:tcW w:w="3081" w:type="dxa"/>
            <w:shd w:val="clear" w:color="auto" w:fill="F2DBDB" w:themeFill="accent2" w:themeFillTint="33"/>
          </w:tcPr>
          <w:p w14:paraId="053A11AB" w14:textId="6EFFBF95" w:rsidR="00AC424E" w:rsidDel="00340CA5" w:rsidRDefault="00AC424E" w:rsidP="00AC424E">
            <w:pPr>
              <w:rPr>
                <w:del w:id="1712" w:author="Michael Bell" w:date="2013-05-06T18:56:00Z"/>
              </w:rPr>
            </w:pPr>
            <w:del w:id="1713" w:author="Michael Bell" w:date="2013-05-06T18:56:00Z">
              <w:r w:rsidDel="00340CA5">
                <w:delText>Select Instruction Set 5</w:delText>
              </w:r>
            </w:del>
          </w:p>
        </w:tc>
        <w:tc>
          <w:tcPr>
            <w:tcW w:w="3081" w:type="dxa"/>
          </w:tcPr>
          <w:p w14:paraId="1FC47A4E" w14:textId="6465ACB1" w:rsidR="00AC424E" w:rsidDel="00340CA5" w:rsidRDefault="00AC424E" w:rsidP="00AC424E">
            <w:pPr>
              <w:rPr>
                <w:del w:id="1714" w:author="Michael Bell" w:date="2013-05-06T18:56:00Z"/>
              </w:rPr>
            </w:pPr>
          </w:p>
        </w:tc>
      </w:tr>
      <w:tr w:rsidR="00AC424E" w:rsidDel="00340CA5" w14:paraId="239FDF73" w14:textId="1CC96C44" w:rsidTr="00AC424E">
        <w:trPr>
          <w:del w:id="1715" w:author="Michael Bell" w:date="2013-05-06T18:56:00Z"/>
        </w:trPr>
        <w:tc>
          <w:tcPr>
            <w:tcW w:w="3080" w:type="dxa"/>
            <w:shd w:val="clear" w:color="auto" w:fill="F2DBDB" w:themeFill="accent2" w:themeFillTint="33"/>
          </w:tcPr>
          <w:p w14:paraId="472DDA36" w14:textId="086A6303" w:rsidR="00AC424E" w:rsidDel="00340CA5" w:rsidRDefault="00AC424E" w:rsidP="00AC424E">
            <w:pPr>
              <w:rPr>
                <w:del w:id="1716" w:author="Michael Bell" w:date="2013-05-06T18:56:00Z"/>
              </w:rPr>
            </w:pPr>
            <w:del w:id="1717" w:author="Michael Bell" w:date="2013-05-06T18:56:00Z">
              <w:r w:rsidDel="00340CA5">
                <w:delText>Destination: Regantra</w:delText>
              </w:r>
            </w:del>
          </w:p>
        </w:tc>
        <w:tc>
          <w:tcPr>
            <w:tcW w:w="3081" w:type="dxa"/>
            <w:shd w:val="clear" w:color="auto" w:fill="F2DBDB" w:themeFill="accent2" w:themeFillTint="33"/>
          </w:tcPr>
          <w:p w14:paraId="4519336A" w14:textId="675707E5" w:rsidR="00AC424E" w:rsidDel="00340CA5" w:rsidRDefault="00AC424E" w:rsidP="00AC424E">
            <w:pPr>
              <w:rPr>
                <w:del w:id="1718" w:author="Michael Bell" w:date="2013-05-06T18:56:00Z"/>
              </w:rPr>
            </w:pPr>
            <w:del w:id="1719" w:author="Michael Bell" w:date="2013-05-06T18:56:00Z">
              <w:r w:rsidDel="00340CA5">
                <w:delText>Select Instruction Set 6</w:delText>
              </w:r>
            </w:del>
          </w:p>
        </w:tc>
        <w:tc>
          <w:tcPr>
            <w:tcW w:w="3081" w:type="dxa"/>
          </w:tcPr>
          <w:p w14:paraId="72D655A0" w14:textId="10D6D581" w:rsidR="00AC424E" w:rsidDel="00340CA5" w:rsidRDefault="00AC424E" w:rsidP="00AC424E">
            <w:pPr>
              <w:rPr>
                <w:del w:id="1720" w:author="Michael Bell" w:date="2013-05-06T18:56:00Z"/>
              </w:rPr>
            </w:pPr>
          </w:p>
        </w:tc>
      </w:tr>
      <w:tr w:rsidR="00AC424E" w:rsidDel="00340CA5" w14:paraId="6331B705" w14:textId="2B061F1E" w:rsidTr="00AC424E">
        <w:trPr>
          <w:del w:id="1721" w:author="Michael Bell" w:date="2013-05-06T18:56:00Z"/>
        </w:trPr>
        <w:tc>
          <w:tcPr>
            <w:tcW w:w="3080" w:type="dxa"/>
            <w:shd w:val="clear" w:color="auto" w:fill="F2DBDB" w:themeFill="accent2" w:themeFillTint="33"/>
          </w:tcPr>
          <w:p w14:paraId="3FBDC05D" w14:textId="764B1B3B" w:rsidR="00AC424E" w:rsidDel="00340CA5" w:rsidRDefault="00AC424E" w:rsidP="00AC424E">
            <w:pPr>
              <w:rPr>
                <w:del w:id="1722" w:author="Michael Bell" w:date="2013-05-06T18:56:00Z"/>
              </w:rPr>
            </w:pPr>
            <w:del w:id="1723" w:author="Michael Bell" w:date="2013-05-06T18:56:00Z">
              <w:r w:rsidDel="00340CA5">
                <w:delText>Destination: Vancoville</w:delText>
              </w:r>
            </w:del>
          </w:p>
        </w:tc>
        <w:tc>
          <w:tcPr>
            <w:tcW w:w="3081" w:type="dxa"/>
            <w:shd w:val="clear" w:color="auto" w:fill="F2DBDB" w:themeFill="accent2" w:themeFillTint="33"/>
          </w:tcPr>
          <w:p w14:paraId="6D8981D4" w14:textId="3A609EEB" w:rsidR="00AC424E" w:rsidDel="00340CA5" w:rsidRDefault="00AC424E" w:rsidP="00AC424E">
            <w:pPr>
              <w:rPr>
                <w:del w:id="1724" w:author="Michael Bell" w:date="2013-05-06T18:56:00Z"/>
              </w:rPr>
            </w:pPr>
            <w:del w:id="1725" w:author="Michael Bell" w:date="2013-05-06T18:56:00Z">
              <w:r w:rsidDel="00340CA5">
                <w:delText>Select Instruction Set 7</w:delText>
              </w:r>
            </w:del>
          </w:p>
        </w:tc>
        <w:tc>
          <w:tcPr>
            <w:tcW w:w="3081" w:type="dxa"/>
          </w:tcPr>
          <w:p w14:paraId="4F469E3F" w14:textId="27BD7A36" w:rsidR="00AC424E" w:rsidDel="00340CA5" w:rsidRDefault="00AC424E" w:rsidP="00AC424E">
            <w:pPr>
              <w:rPr>
                <w:del w:id="1726" w:author="Michael Bell" w:date="2013-05-06T18:56:00Z"/>
              </w:rPr>
            </w:pPr>
          </w:p>
        </w:tc>
      </w:tr>
      <w:tr w:rsidR="00AC424E" w:rsidDel="00340CA5" w14:paraId="16D5FC0D" w14:textId="57FD6E54" w:rsidTr="00AC424E">
        <w:trPr>
          <w:del w:id="1727" w:author="Michael Bell" w:date="2013-05-06T18:56:00Z"/>
        </w:trPr>
        <w:tc>
          <w:tcPr>
            <w:tcW w:w="3080" w:type="dxa"/>
            <w:shd w:val="clear" w:color="auto" w:fill="F2DBDB" w:themeFill="accent2" w:themeFillTint="33"/>
          </w:tcPr>
          <w:p w14:paraId="778C6CFD" w14:textId="24E48FE7" w:rsidR="00AC424E" w:rsidDel="00340CA5" w:rsidRDefault="00AC424E" w:rsidP="00AC424E">
            <w:pPr>
              <w:rPr>
                <w:del w:id="1728" w:author="Michael Bell" w:date="2013-05-06T18:56:00Z"/>
              </w:rPr>
            </w:pPr>
            <w:del w:id="1729" w:author="Michael Bell" w:date="2013-05-06T18:56:00Z">
              <w:r w:rsidDel="00340CA5">
                <w:delText>Settings</w:delText>
              </w:r>
            </w:del>
          </w:p>
        </w:tc>
        <w:tc>
          <w:tcPr>
            <w:tcW w:w="3081" w:type="dxa"/>
            <w:shd w:val="clear" w:color="auto" w:fill="F2DBDB" w:themeFill="accent2" w:themeFillTint="33"/>
          </w:tcPr>
          <w:p w14:paraId="613E1327" w14:textId="6F7147C3" w:rsidR="00AC424E" w:rsidDel="00340CA5" w:rsidRDefault="00AC424E" w:rsidP="00AC424E">
            <w:pPr>
              <w:rPr>
                <w:del w:id="1730" w:author="Michael Bell" w:date="2013-05-06T18:56:00Z"/>
              </w:rPr>
            </w:pPr>
            <w:del w:id="1731" w:author="Michael Bell" w:date="2013-05-06T18:56:00Z">
              <w:r w:rsidDel="00340CA5">
                <w:delText>-</w:delText>
              </w:r>
            </w:del>
          </w:p>
        </w:tc>
        <w:tc>
          <w:tcPr>
            <w:tcW w:w="3081" w:type="dxa"/>
          </w:tcPr>
          <w:p w14:paraId="2571B914" w14:textId="67DB028B" w:rsidR="00AC424E" w:rsidDel="00340CA5" w:rsidRDefault="00AC424E" w:rsidP="00AC424E">
            <w:pPr>
              <w:rPr>
                <w:del w:id="1732" w:author="Michael Bell" w:date="2013-05-06T18:56:00Z"/>
              </w:rPr>
            </w:pPr>
          </w:p>
        </w:tc>
      </w:tr>
      <w:tr w:rsidR="00AC424E" w:rsidDel="00340CA5" w14:paraId="12502C72" w14:textId="4334646E" w:rsidTr="00AC424E">
        <w:trPr>
          <w:del w:id="1733" w:author="Michael Bell" w:date="2013-05-06T18:56:00Z"/>
        </w:trPr>
        <w:tc>
          <w:tcPr>
            <w:tcW w:w="3080" w:type="dxa"/>
            <w:shd w:val="clear" w:color="auto" w:fill="F2DBDB" w:themeFill="accent2" w:themeFillTint="33"/>
          </w:tcPr>
          <w:p w14:paraId="4BAE73A9" w14:textId="307E7292" w:rsidR="00AC424E" w:rsidDel="00340CA5" w:rsidRDefault="00AC424E" w:rsidP="00AC424E">
            <w:pPr>
              <w:rPr>
                <w:del w:id="1734" w:author="Michael Bell" w:date="2013-05-06T18:56:00Z"/>
              </w:rPr>
            </w:pPr>
            <w:del w:id="1735" w:author="Michael Bell" w:date="2013-05-06T18:56:00Z">
              <w:r w:rsidDel="00340CA5">
                <w:delText>Setting: Top Speed</w:delText>
              </w:r>
            </w:del>
          </w:p>
        </w:tc>
        <w:tc>
          <w:tcPr>
            <w:tcW w:w="3081" w:type="dxa"/>
            <w:shd w:val="clear" w:color="auto" w:fill="F2DBDB" w:themeFill="accent2" w:themeFillTint="33"/>
          </w:tcPr>
          <w:p w14:paraId="7E97EE89" w14:textId="7DFE0DA6" w:rsidR="00AC424E" w:rsidDel="00340CA5" w:rsidRDefault="00AC424E" w:rsidP="00AC424E">
            <w:pPr>
              <w:rPr>
                <w:del w:id="1736" w:author="Michael Bell" w:date="2013-05-06T18:56:00Z"/>
              </w:rPr>
            </w:pPr>
            <w:del w:id="1737" w:author="Michael Bell" w:date="2013-05-06T18:56:00Z">
              <w:r w:rsidDel="00340CA5">
                <w:delText>Open Speed Selector</w:delText>
              </w:r>
            </w:del>
          </w:p>
        </w:tc>
        <w:tc>
          <w:tcPr>
            <w:tcW w:w="3081" w:type="dxa"/>
          </w:tcPr>
          <w:p w14:paraId="25A6FD4D" w14:textId="165E8581" w:rsidR="00AC424E" w:rsidDel="00340CA5" w:rsidRDefault="00AC424E" w:rsidP="00AC424E">
            <w:pPr>
              <w:rPr>
                <w:del w:id="1738" w:author="Michael Bell" w:date="2013-05-06T18:56:00Z"/>
              </w:rPr>
            </w:pPr>
          </w:p>
        </w:tc>
      </w:tr>
      <w:tr w:rsidR="00AC424E" w:rsidDel="00340CA5" w14:paraId="0997203C" w14:textId="615FC256" w:rsidTr="00AC424E">
        <w:trPr>
          <w:del w:id="1739" w:author="Michael Bell" w:date="2013-05-06T18:56:00Z"/>
        </w:trPr>
        <w:tc>
          <w:tcPr>
            <w:tcW w:w="3080" w:type="dxa"/>
            <w:shd w:val="clear" w:color="auto" w:fill="F2DBDB" w:themeFill="accent2" w:themeFillTint="33"/>
          </w:tcPr>
          <w:p w14:paraId="292225B4" w14:textId="4BFD9D23" w:rsidR="00AC424E" w:rsidDel="00340CA5" w:rsidRDefault="00AC424E" w:rsidP="00AC424E">
            <w:pPr>
              <w:rPr>
                <w:del w:id="1740" w:author="Michael Bell" w:date="2013-05-06T18:56:00Z"/>
              </w:rPr>
            </w:pPr>
            <w:del w:id="1741" w:author="Michael Bell" w:date="2013-05-06T18:56:00Z">
              <w:r w:rsidDel="00340CA5">
                <w:delText>Setting: Backlight</w:delText>
              </w:r>
            </w:del>
          </w:p>
        </w:tc>
        <w:tc>
          <w:tcPr>
            <w:tcW w:w="3081" w:type="dxa"/>
            <w:shd w:val="clear" w:color="auto" w:fill="F2DBDB" w:themeFill="accent2" w:themeFillTint="33"/>
          </w:tcPr>
          <w:p w14:paraId="1E0D4595" w14:textId="5B822500" w:rsidR="00AC424E" w:rsidDel="00340CA5" w:rsidRDefault="00AC424E" w:rsidP="00AC424E">
            <w:pPr>
              <w:rPr>
                <w:del w:id="1742" w:author="Michael Bell" w:date="2013-05-06T18:56:00Z"/>
              </w:rPr>
            </w:pPr>
            <w:del w:id="1743" w:author="Michael Bell" w:date="2013-05-06T18:56:00Z">
              <w:r w:rsidDel="00340CA5">
                <w:delText>Open Backlight Setter</w:delText>
              </w:r>
            </w:del>
          </w:p>
        </w:tc>
        <w:tc>
          <w:tcPr>
            <w:tcW w:w="3081" w:type="dxa"/>
          </w:tcPr>
          <w:p w14:paraId="7E331AC6" w14:textId="2AD2504F" w:rsidR="00AC424E" w:rsidDel="00340CA5" w:rsidRDefault="00AC424E" w:rsidP="00AC424E">
            <w:pPr>
              <w:rPr>
                <w:del w:id="1744" w:author="Michael Bell" w:date="2013-05-06T18:56:00Z"/>
              </w:rPr>
            </w:pPr>
          </w:p>
        </w:tc>
      </w:tr>
    </w:tbl>
    <w:p w14:paraId="4DBB2ACA" w14:textId="77777777" w:rsidR="00A04BFF" w:rsidRDefault="00A04BFF" w:rsidP="00256B27"/>
    <w:p w14:paraId="6E81FCDF" w14:textId="0B931235" w:rsidR="00256B27" w:rsidDel="00340CA5" w:rsidRDefault="004A58AB" w:rsidP="00256B27">
      <w:pPr>
        <w:pStyle w:val="Heading4"/>
        <w:rPr>
          <w:del w:id="1745" w:author="Michael Bell" w:date="2013-05-06T18:57:00Z"/>
        </w:rPr>
      </w:pPr>
      <w:del w:id="1746" w:author="Michael Bell" w:date="2013-05-06T18:57:00Z">
        <w:r w:rsidDel="00340CA5">
          <w:lastRenderedPageBreak/>
          <w:delText>Navigation Boundr</w:delText>
        </w:r>
        <w:r w:rsidR="00256B27" w:rsidDel="00340CA5">
          <w:delText>y testing</w:delText>
        </w:r>
      </w:del>
    </w:p>
    <w:p w14:paraId="06288563" w14:textId="46FEC0DE" w:rsidR="00B35BA6" w:rsidDel="00340CA5" w:rsidRDefault="00B35BA6" w:rsidP="00B35BA6">
      <w:pPr>
        <w:rPr>
          <w:del w:id="1747" w:author="Michael Bell" w:date="2013-05-06T18:57:00Z"/>
        </w:rPr>
      </w:pPr>
      <w:del w:id="1748" w:author="Michael Bell" w:date="2013-05-06T18:57:00Z">
        <w:r w:rsidDel="00340CA5">
          <w:delText>This testing is to ensure that the selector never goes out of bounds at any point, it lists an item to be selected before the test begins and then an arrow key to press along with what is expected to happen,</w:delText>
        </w:r>
        <w:r w:rsidR="008E0DFA" w:rsidDel="00340CA5">
          <w:delText xml:space="preserve"> the test is passed if</w:delText>
        </w:r>
        <w:r w:rsidDel="00340CA5">
          <w:delText xml:space="preserve"> the expected action </w:delText>
        </w:r>
        <w:r w:rsidR="008E0DFA" w:rsidDel="00340CA5">
          <w:delText>happens.</w:delText>
        </w:r>
      </w:del>
    </w:p>
    <w:p w14:paraId="6784E59B" w14:textId="77777777" w:rsidR="00340CA5" w:rsidRDefault="00340CA5" w:rsidP="00340CA5">
      <w:pPr>
        <w:pStyle w:val="Heading4"/>
        <w:rPr>
          <w:ins w:id="1749" w:author="Michael Bell" w:date="2013-05-06T18:57:00Z"/>
        </w:rPr>
      </w:pPr>
      <w:ins w:id="1750" w:author="Michael Bell" w:date="2013-05-06T18:57:00Z">
        <w:r>
          <w:t>Navigation Boundry testing</w:t>
        </w:r>
      </w:ins>
    </w:p>
    <w:p w14:paraId="70694D89" w14:textId="77777777" w:rsidR="00340CA5" w:rsidRDefault="00340CA5" w:rsidP="00340CA5">
      <w:pPr>
        <w:rPr>
          <w:ins w:id="1751" w:author="Michael Bell" w:date="2013-05-06T18:57:00Z"/>
        </w:rPr>
      </w:pPr>
      <w:ins w:id="1752" w:author="Michael Bell" w:date="2013-05-06T18:57:00Z">
        <w:r>
          <w:t xml:space="preserve">This testing is to ensure that the selector never goes out of bounds at any point. It lists an item to be selected before the test begins and then an arrow key to press, along with what is expected to happen </w:t>
        </w:r>
        <w:proofErr w:type="gramStart"/>
        <w:r>
          <w:t>The</w:t>
        </w:r>
        <w:proofErr w:type="gramEnd"/>
        <w:r>
          <w:t xml:space="preserve"> test is passed if the expected action happens.</w:t>
        </w:r>
      </w:ins>
    </w:p>
    <w:tbl>
      <w:tblPr>
        <w:tblW w:w="0" w:type="auto"/>
        <w:tblBorders>
          <w:top w:val="single" w:sz="4" w:space="0" w:color="632423"/>
          <w:left w:val="single" w:sz="4" w:space="0" w:color="632423"/>
          <w:bottom w:val="single" w:sz="4" w:space="0" w:color="632423"/>
          <w:right w:val="single" w:sz="4" w:space="0" w:color="632423"/>
          <w:insideH w:val="single" w:sz="4" w:space="0" w:color="632423"/>
          <w:insideV w:val="single" w:sz="4" w:space="0" w:color="632423"/>
        </w:tblBorders>
        <w:tblLook w:val="00A0" w:firstRow="1" w:lastRow="0" w:firstColumn="1" w:lastColumn="0" w:noHBand="0" w:noVBand="0"/>
      </w:tblPr>
      <w:tblGrid>
        <w:gridCol w:w="2310"/>
        <w:gridCol w:w="2310"/>
        <w:gridCol w:w="2311"/>
        <w:gridCol w:w="2311"/>
      </w:tblGrid>
      <w:tr w:rsidR="00340CA5" w:rsidRPr="00955378" w14:paraId="16C2C730" w14:textId="77777777" w:rsidTr="00340CA5">
        <w:trPr>
          <w:ins w:id="1753" w:author="Michael Bell" w:date="2013-05-06T18:57:00Z"/>
        </w:trPr>
        <w:tc>
          <w:tcPr>
            <w:tcW w:w="2310" w:type="dxa"/>
            <w:shd w:val="clear" w:color="auto" w:fill="F2DBDB"/>
          </w:tcPr>
          <w:p w14:paraId="12D085FF" w14:textId="77777777" w:rsidR="00340CA5" w:rsidRPr="00955378" w:rsidRDefault="00340CA5" w:rsidP="00340CA5">
            <w:pPr>
              <w:spacing w:after="0" w:line="240" w:lineRule="auto"/>
              <w:rPr>
                <w:ins w:id="1754" w:author="Michael Bell" w:date="2013-05-06T18:57:00Z"/>
              </w:rPr>
            </w:pPr>
            <w:ins w:id="1755" w:author="Michael Bell" w:date="2013-05-06T18:57:00Z">
              <w:r w:rsidRPr="00955378">
                <w:t>Object</w:t>
              </w:r>
            </w:ins>
          </w:p>
        </w:tc>
        <w:tc>
          <w:tcPr>
            <w:tcW w:w="2310" w:type="dxa"/>
            <w:shd w:val="clear" w:color="auto" w:fill="F2DBDB"/>
          </w:tcPr>
          <w:p w14:paraId="64B1399D" w14:textId="77777777" w:rsidR="00340CA5" w:rsidRPr="00955378" w:rsidRDefault="00340CA5" w:rsidP="00340CA5">
            <w:pPr>
              <w:spacing w:after="0" w:line="240" w:lineRule="auto"/>
              <w:rPr>
                <w:ins w:id="1756" w:author="Michael Bell" w:date="2013-05-06T18:57:00Z"/>
              </w:rPr>
            </w:pPr>
            <w:ins w:id="1757" w:author="Michael Bell" w:date="2013-05-06T18:57:00Z">
              <w:r w:rsidRPr="00955378">
                <w:t>Direction</w:t>
              </w:r>
            </w:ins>
          </w:p>
        </w:tc>
        <w:tc>
          <w:tcPr>
            <w:tcW w:w="2311" w:type="dxa"/>
            <w:shd w:val="clear" w:color="auto" w:fill="F2DBDB"/>
          </w:tcPr>
          <w:p w14:paraId="7DFC1BCA" w14:textId="77777777" w:rsidR="00340CA5" w:rsidRPr="00955378" w:rsidRDefault="00340CA5" w:rsidP="00340CA5">
            <w:pPr>
              <w:spacing w:after="0" w:line="240" w:lineRule="auto"/>
              <w:rPr>
                <w:ins w:id="1758" w:author="Michael Bell" w:date="2013-05-06T18:57:00Z"/>
              </w:rPr>
            </w:pPr>
            <w:ins w:id="1759" w:author="Michael Bell" w:date="2013-05-06T18:57:00Z">
              <w:r w:rsidRPr="00955378">
                <w:t>Expected Result</w:t>
              </w:r>
            </w:ins>
          </w:p>
        </w:tc>
        <w:tc>
          <w:tcPr>
            <w:tcW w:w="2311" w:type="dxa"/>
            <w:shd w:val="clear" w:color="auto" w:fill="F2DBDB"/>
          </w:tcPr>
          <w:p w14:paraId="4BC319D4" w14:textId="77777777" w:rsidR="00340CA5" w:rsidRPr="00955378" w:rsidRDefault="00340CA5" w:rsidP="00340CA5">
            <w:pPr>
              <w:spacing w:after="0" w:line="240" w:lineRule="auto"/>
              <w:rPr>
                <w:ins w:id="1760" w:author="Michael Bell" w:date="2013-05-06T18:57:00Z"/>
              </w:rPr>
            </w:pPr>
            <w:ins w:id="1761" w:author="Michael Bell" w:date="2013-05-06T18:57:00Z">
              <w:r w:rsidRPr="00955378">
                <w:t>Result Met</w:t>
              </w:r>
            </w:ins>
          </w:p>
        </w:tc>
      </w:tr>
      <w:tr w:rsidR="00340CA5" w:rsidRPr="00955378" w14:paraId="3C9AB89D" w14:textId="77777777" w:rsidTr="00340CA5">
        <w:trPr>
          <w:ins w:id="1762" w:author="Michael Bell" w:date="2013-05-06T18:57:00Z"/>
        </w:trPr>
        <w:tc>
          <w:tcPr>
            <w:tcW w:w="2310" w:type="dxa"/>
            <w:shd w:val="clear" w:color="auto" w:fill="F2DBDB"/>
          </w:tcPr>
          <w:p w14:paraId="496048DD" w14:textId="77777777" w:rsidR="00340CA5" w:rsidRPr="00955378" w:rsidRDefault="00340CA5" w:rsidP="00340CA5">
            <w:pPr>
              <w:spacing w:after="0" w:line="240" w:lineRule="auto"/>
              <w:rPr>
                <w:ins w:id="1763" w:author="Michael Bell" w:date="2013-05-06T18:57:00Z"/>
              </w:rPr>
            </w:pPr>
            <w:ins w:id="1764" w:author="Michael Bell" w:date="2013-05-06T18:57:00Z">
              <w:r w:rsidRPr="00955378">
                <w:t>Welcome page</w:t>
              </w:r>
            </w:ins>
          </w:p>
        </w:tc>
        <w:tc>
          <w:tcPr>
            <w:tcW w:w="2310" w:type="dxa"/>
            <w:shd w:val="clear" w:color="auto" w:fill="F2DBDB"/>
          </w:tcPr>
          <w:p w14:paraId="0DD82A9E" w14:textId="77777777" w:rsidR="00340CA5" w:rsidRPr="00955378" w:rsidRDefault="00340CA5" w:rsidP="00340CA5">
            <w:pPr>
              <w:spacing w:after="0" w:line="240" w:lineRule="auto"/>
              <w:rPr>
                <w:ins w:id="1765" w:author="Michael Bell" w:date="2013-05-06T18:57:00Z"/>
              </w:rPr>
            </w:pPr>
            <w:ins w:id="1766" w:author="Michael Bell" w:date="2013-05-06T18:57:00Z">
              <w:r w:rsidRPr="00955378">
                <w:t>Up</w:t>
              </w:r>
            </w:ins>
          </w:p>
        </w:tc>
        <w:tc>
          <w:tcPr>
            <w:tcW w:w="2311" w:type="dxa"/>
            <w:shd w:val="clear" w:color="auto" w:fill="F2DBDB"/>
          </w:tcPr>
          <w:p w14:paraId="38E7AB31" w14:textId="77777777" w:rsidR="00340CA5" w:rsidRPr="00955378" w:rsidRDefault="00340CA5" w:rsidP="00340CA5">
            <w:pPr>
              <w:spacing w:after="0" w:line="240" w:lineRule="auto"/>
              <w:rPr>
                <w:ins w:id="1767" w:author="Michael Bell" w:date="2013-05-06T18:57:00Z"/>
              </w:rPr>
            </w:pPr>
            <w:ins w:id="1768" w:author="Michael Bell" w:date="2013-05-06T18:57:00Z">
              <w:r w:rsidRPr="00955378">
                <w:t>-</w:t>
              </w:r>
            </w:ins>
          </w:p>
        </w:tc>
        <w:tc>
          <w:tcPr>
            <w:tcW w:w="2311" w:type="dxa"/>
          </w:tcPr>
          <w:p w14:paraId="2A9F4EB1" w14:textId="77777777" w:rsidR="00340CA5" w:rsidRPr="00955378" w:rsidRDefault="00340CA5" w:rsidP="00340CA5">
            <w:pPr>
              <w:spacing w:after="0" w:line="240" w:lineRule="auto"/>
              <w:rPr>
                <w:ins w:id="1769" w:author="Michael Bell" w:date="2013-05-06T18:57:00Z"/>
              </w:rPr>
            </w:pPr>
          </w:p>
        </w:tc>
      </w:tr>
      <w:tr w:rsidR="00340CA5" w:rsidRPr="00955378" w14:paraId="5C02841D" w14:textId="77777777" w:rsidTr="00340CA5">
        <w:trPr>
          <w:ins w:id="1770" w:author="Michael Bell" w:date="2013-05-06T18:57:00Z"/>
        </w:trPr>
        <w:tc>
          <w:tcPr>
            <w:tcW w:w="2310" w:type="dxa"/>
            <w:shd w:val="clear" w:color="auto" w:fill="F2DBDB"/>
          </w:tcPr>
          <w:p w14:paraId="16A9307C" w14:textId="77777777" w:rsidR="00340CA5" w:rsidRPr="00955378" w:rsidRDefault="00340CA5" w:rsidP="00340CA5">
            <w:pPr>
              <w:spacing w:after="0" w:line="240" w:lineRule="auto"/>
              <w:rPr>
                <w:ins w:id="1771" w:author="Michael Bell" w:date="2013-05-06T18:57:00Z"/>
              </w:rPr>
            </w:pPr>
          </w:p>
        </w:tc>
        <w:tc>
          <w:tcPr>
            <w:tcW w:w="2310" w:type="dxa"/>
            <w:shd w:val="clear" w:color="auto" w:fill="F2DBDB"/>
          </w:tcPr>
          <w:p w14:paraId="73B5C987" w14:textId="77777777" w:rsidR="00340CA5" w:rsidRPr="00955378" w:rsidRDefault="00340CA5" w:rsidP="00340CA5">
            <w:pPr>
              <w:spacing w:after="0" w:line="240" w:lineRule="auto"/>
              <w:rPr>
                <w:ins w:id="1772" w:author="Michael Bell" w:date="2013-05-06T18:57:00Z"/>
              </w:rPr>
            </w:pPr>
            <w:ins w:id="1773" w:author="Michael Bell" w:date="2013-05-06T18:57:00Z">
              <w:r w:rsidRPr="00955378">
                <w:t>Down</w:t>
              </w:r>
            </w:ins>
          </w:p>
        </w:tc>
        <w:tc>
          <w:tcPr>
            <w:tcW w:w="2311" w:type="dxa"/>
            <w:shd w:val="clear" w:color="auto" w:fill="F2DBDB"/>
          </w:tcPr>
          <w:p w14:paraId="200140FF" w14:textId="77777777" w:rsidR="00340CA5" w:rsidRPr="00955378" w:rsidRDefault="00340CA5" w:rsidP="00340CA5">
            <w:pPr>
              <w:spacing w:after="0" w:line="240" w:lineRule="auto"/>
              <w:rPr>
                <w:ins w:id="1774" w:author="Michael Bell" w:date="2013-05-06T18:57:00Z"/>
              </w:rPr>
            </w:pPr>
            <w:ins w:id="1775" w:author="Michael Bell" w:date="2013-05-06T18:57:00Z">
              <w:r w:rsidRPr="00955378">
                <w:t>-</w:t>
              </w:r>
            </w:ins>
          </w:p>
        </w:tc>
        <w:tc>
          <w:tcPr>
            <w:tcW w:w="2311" w:type="dxa"/>
          </w:tcPr>
          <w:p w14:paraId="6B274157" w14:textId="77777777" w:rsidR="00340CA5" w:rsidRPr="00955378" w:rsidRDefault="00340CA5" w:rsidP="00340CA5">
            <w:pPr>
              <w:spacing w:after="0" w:line="240" w:lineRule="auto"/>
              <w:rPr>
                <w:ins w:id="1776" w:author="Michael Bell" w:date="2013-05-06T18:57:00Z"/>
              </w:rPr>
            </w:pPr>
          </w:p>
        </w:tc>
      </w:tr>
      <w:tr w:rsidR="00340CA5" w:rsidRPr="00955378" w14:paraId="7D0F64F5" w14:textId="77777777" w:rsidTr="00340CA5">
        <w:trPr>
          <w:ins w:id="1777" w:author="Michael Bell" w:date="2013-05-06T18:57:00Z"/>
        </w:trPr>
        <w:tc>
          <w:tcPr>
            <w:tcW w:w="2310" w:type="dxa"/>
            <w:shd w:val="clear" w:color="auto" w:fill="F2DBDB"/>
          </w:tcPr>
          <w:p w14:paraId="679340BF" w14:textId="77777777" w:rsidR="00340CA5" w:rsidRPr="00955378" w:rsidRDefault="00340CA5" w:rsidP="00340CA5">
            <w:pPr>
              <w:spacing w:after="0" w:line="240" w:lineRule="auto"/>
              <w:rPr>
                <w:ins w:id="1778" w:author="Michael Bell" w:date="2013-05-06T18:57:00Z"/>
              </w:rPr>
            </w:pPr>
          </w:p>
        </w:tc>
        <w:tc>
          <w:tcPr>
            <w:tcW w:w="2310" w:type="dxa"/>
            <w:shd w:val="clear" w:color="auto" w:fill="F2DBDB"/>
          </w:tcPr>
          <w:p w14:paraId="1727D507" w14:textId="77777777" w:rsidR="00340CA5" w:rsidRPr="00955378" w:rsidRDefault="00340CA5" w:rsidP="00340CA5">
            <w:pPr>
              <w:spacing w:after="0" w:line="240" w:lineRule="auto"/>
              <w:rPr>
                <w:ins w:id="1779" w:author="Michael Bell" w:date="2013-05-06T18:57:00Z"/>
              </w:rPr>
            </w:pPr>
            <w:ins w:id="1780" w:author="Michael Bell" w:date="2013-05-06T18:57:00Z">
              <w:r w:rsidRPr="00955378">
                <w:t>Left</w:t>
              </w:r>
            </w:ins>
          </w:p>
        </w:tc>
        <w:tc>
          <w:tcPr>
            <w:tcW w:w="2311" w:type="dxa"/>
            <w:shd w:val="clear" w:color="auto" w:fill="F2DBDB"/>
          </w:tcPr>
          <w:p w14:paraId="6E2427C2" w14:textId="77777777" w:rsidR="00340CA5" w:rsidRPr="00955378" w:rsidRDefault="00340CA5" w:rsidP="00340CA5">
            <w:pPr>
              <w:spacing w:after="0" w:line="240" w:lineRule="auto"/>
              <w:rPr>
                <w:ins w:id="1781" w:author="Michael Bell" w:date="2013-05-06T18:57:00Z"/>
              </w:rPr>
            </w:pPr>
            <w:ins w:id="1782" w:author="Michael Bell" w:date="2013-05-06T18:57:00Z">
              <w:r w:rsidRPr="00955378">
                <w:t>-</w:t>
              </w:r>
            </w:ins>
          </w:p>
        </w:tc>
        <w:tc>
          <w:tcPr>
            <w:tcW w:w="2311" w:type="dxa"/>
          </w:tcPr>
          <w:p w14:paraId="7C1642D8" w14:textId="77777777" w:rsidR="00340CA5" w:rsidRPr="00955378" w:rsidRDefault="00340CA5" w:rsidP="00340CA5">
            <w:pPr>
              <w:spacing w:after="0" w:line="240" w:lineRule="auto"/>
              <w:rPr>
                <w:ins w:id="1783" w:author="Michael Bell" w:date="2013-05-06T18:57:00Z"/>
              </w:rPr>
            </w:pPr>
          </w:p>
        </w:tc>
      </w:tr>
      <w:tr w:rsidR="00340CA5" w:rsidRPr="00955378" w14:paraId="4607608B" w14:textId="77777777" w:rsidTr="00340CA5">
        <w:trPr>
          <w:ins w:id="1784" w:author="Michael Bell" w:date="2013-05-06T18:57:00Z"/>
        </w:trPr>
        <w:tc>
          <w:tcPr>
            <w:tcW w:w="2310" w:type="dxa"/>
            <w:shd w:val="clear" w:color="auto" w:fill="F2DBDB"/>
          </w:tcPr>
          <w:p w14:paraId="52A0FB05" w14:textId="77777777" w:rsidR="00340CA5" w:rsidRPr="00955378" w:rsidRDefault="00340CA5" w:rsidP="00340CA5">
            <w:pPr>
              <w:spacing w:after="0" w:line="240" w:lineRule="auto"/>
              <w:rPr>
                <w:ins w:id="1785" w:author="Michael Bell" w:date="2013-05-06T18:57:00Z"/>
              </w:rPr>
            </w:pPr>
          </w:p>
        </w:tc>
        <w:tc>
          <w:tcPr>
            <w:tcW w:w="2310" w:type="dxa"/>
            <w:shd w:val="clear" w:color="auto" w:fill="F2DBDB"/>
          </w:tcPr>
          <w:p w14:paraId="04CADDF0" w14:textId="77777777" w:rsidR="00340CA5" w:rsidRPr="00955378" w:rsidRDefault="00340CA5" w:rsidP="00340CA5">
            <w:pPr>
              <w:spacing w:after="0" w:line="240" w:lineRule="auto"/>
              <w:rPr>
                <w:ins w:id="1786" w:author="Michael Bell" w:date="2013-05-06T18:57:00Z"/>
              </w:rPr>
            </w:pPr>
            <w:ins w:id="1787" w:author="Michael Bell" w:date="2013-05-06T18:57:00Z">
              <w:r w:rsidRPr="00955378">
                <w:t>Right</w:t>
              </w:r>
            </w:ins>
          </w:p>
        </w:tc>
        <w:tc>
          <w:tcPr>
            <w:tcW w:w="2311" w:type="dxa"/>
            <w:shd w:val="clear" w:color="auto" w:fill="F2DBDB"/>
          </w:tcPr>
          <w:p w14:paraId="75B101F9" w14:textId="77777777" w:rsidR="00340CA5" w:rsidRPr="00955378" w:rsidRDefault="00340CA5" w:rsidP="00340CA5">
            <w:pPr>
              <w:spacing w:after="0" w:line="240" w:lineRule="auto"/>
              <w:rPr>
                <w:ins w:id="1788" w:author="Michael Bell" w:date="2013-05-06T18:57:00Z"/>
              </w:rPr>
            </w:pPr>
            <w:ins w:id="1789" w:author="Michael Bell" w:date="2013-05-06T18:57:00Z">
              <w:r w:rsidRPr="00955378">
                <w:t>Destination</w:t>
              </w:r>
            </w:ins>
          </w:p>
        </w:tc>
        <w:tc>
          <w:tcPr>
            <w:tcW w:w="2311" w:type="dxa"/>
          </w:tcPr>
          <w:p w14:paraId="22A599BB" w14:textId="77777777" w:rsidR="00340CA5" w:rsidRPr="00955378" w:rsidRDefault="00340CA5" w:rsidP="00340CA5">
            <w:pPr>
              <w:spacing w:after="0" w:line="240" w:lineRule="auto"/>
              <w:rPr>
                <w:ins w:id="1790" w:author="Michael Bell" w:date="2013-05-06T18:57:00Z"/>
              </w:rPr>
            </w:pPr>
          </w:p>
        </w:tc>
      </w:tr>
      <w:tr w:rsidR="00340CA5" w:rsidRPr="00955378" w14:paraId="74BDFE92" w14:textId="77777777" w:rsidTr="00340CA5">
        <w:trPr>
          <w:ins w:id="1791" w:author="Michael Bell" w:date="2013-05-06T18:57:00Z"/>
        </w:trPr>
        <w:tc>
          <w:tcPr>
            <w:tcW w:w="2310" w:type="dxa"/>
            <w:shd w:val="clear" w:color="auto" w:fill="F2DBDB"/>
          </w:tcPr>
          <w:p w14:paraId="240F8486" w14:textId="77777777" w:rsidR="00340CA5" w:rsidRPr="00955378" w:rsidRDefault="00340CA5" w:rsidP="00340CA5">
            <w:pPr>
              <w:spacing w:after="0" w:line="240" w:lineRule="auto"/>
              <w:rPr>
                <w:ins w:id="1792" w:author="Michael Bell" w:date="2013-05-06T18:57:00Z"/>
              </w:rPr>
            </w:pPr>
            <w:ins w:id="1793" w:author="Michael Bell" w:date="2013-05-06T18:57:00Z">
              <w:r w:rsidRPr="00955378">
                <w:t>Destinations</w:t>
              </w:r>
            </w:ins>
          </w:p>
        </w:tc>
        <w:tc>
          <w:tcPr>
            <w:tcW w:w="2310" w:type="dxa"/>
            <w:shd w:val="clear" w:color="auto" w:fill="F2DBDB"/>
          </w:tcPr>
          <w:p w14:paraId="025BBBDC" w14:textId="77777777" w:rsidR="00340CA5" w:rsidRPr="00955378" w:rsidRDefault="00340CA5" w:rsidP="00340CA5">
            <w:pPr>
              <w:spacing w:after="0" w:line="240" w:lineRule="auto"/>
              <w:rPr>
                <w:ins w:id="1794" w:author="Michael Bell" w:date="2013-05-06T18:57:00Z"/>
              </w:rPr>
            </w:pPr>
            <w:ins w:id="1795" w:author="Michael Bell" w:date="2013-05-06T18:57:00Z">
              <w:r w:rsidRPr="00955378">
                <w:t>Up</w:t>
              </w:r>
            </w:ins>
          </w:p>
        </w:tc>
        <w:tc>
          <w:tcPr>
            <w:tcW w:w="2311" w:type="dxa"/>
            <w:shd w:val="clear" w:color="auto" w:fill="F2DBDB"/>
          </w:tcPr>
          <w:p w14:paraId="14429CB9" w14:textId="77777777" w:rsidR="00340CA5" w:rsidRPr="00955378" w:rsidRDefault="00340CA5" w:rsidP="00340CA5">
            <w:pPr>
              <w:spacing w:after="0" w:line="240" w:lineRule="auto"/>
              <w:rPr>
                <w:ins w:id="1796" w:author="Michael Bell" w:date="2013-05-06T18:57:00Z"/>
              </w:rPr>
            </w:pPr>
            <w:ins w:id="1797" w:author="Michael Bell" w:date="2013-05-06T18:57:00Z">
              <w:r w:rsidRPr="00955378">
                <w:t>-</w:t>
              </w:r>
            </w:ins>
          </w:p>
        </w:tc>
        <w:tc>
          <w:tcPr>
            <w:tcW w:w="2311" w:type="dxa"/>
          </w:tcPr>
          <w:p w14:paraId="5A8328B8" w14:textId="77777777" w:rsidR="00340CA5" w:rsidRPr="00955378" w:rsidRDefault="00340CA5" w:rsidP="00340CA5">
            <w:pPr>
              <w:spacing w:after="0" w:line="240" w:lineRule="auto"/>
              <w:rPr>
                <w:ins w:id="1798" w:author="Michael Bell" w:date="2013-05-06T18:57:00Z"/>
              </w:rPr>
            </w:pPr>
          </w:p>
        </w:tc>
      </w:tr>
      <w:tr w:rsidR="00340CA5" w:rsidRPr="00955378" w14:paraId="0A2D1F13" w14:textId="77777777" w:rsidTr="00340CA5">
        <w:trPr>
          <w:ins w:id="1799" w:author="Michael Bell" w:date="2013-05-06T18:57:00Z"/>
        </w:trPr>
        <w:tc>
          <w:tcPr>
            <w:tcW w:w="2310" w:type="dxa"/>
            <w:shd w:val="clear" w:color="auto" w:fill="F2DBDB"/>
          </w:tcPr>
          <w:p w14:paraId="37DC1E2D" w14:textId="77777777" w:rsidR="00340CA5" w:rsidRPr="00955378" w:rsidRDefault="00340CA5" w:rsidP="00340CA5">
            <w:pPr>
              <w:spacing w:after="0" w:line="240" w:lineRule="auto"/>
              <w:rPr>
                <w:ins w:id="1800" w:author="Michael Bell" w:date="2013-05-06T18:57:00Z"/>
              </w:rPr>
            </w:pPr>
          </w:p>
        </w:tc>
        <w:tc>
          <w:tcPr>
            <w:tcW w:w="2310" w:type="dxa"/>
            <w:shd w:val="clear" w:color="auto" w:fill="F2DBDB"/>
          </w:tcPr>
          <w:p w14:paraId="127E76FF" w14:textId="77777777" w:rsidR="00340CA5" w:rsidRPr="00955378" w:rsidRDefault="00340CA5" w:rsidP="00340CA5">
            <w:pPr>
              <w:spacing w:after="0" w:line="240" w:lineRule="auto"/>
              <w:rPr>
                <w:ins w:id="1801" w:author="Michael Bell" w:date="2013-05-06T18:57:00Z"/>
              </w:rPr>
            </w:pPr>
            <w:ins w:id="1802" w:author="Michael Bell" w:date="2013-05-06T18:57:00Z">
              <w:r w:rsidRPr="00955378">
                <w:t>Down</w:t>
              </w:r>
            </w:ins>
          </w:p>
        </w:tc>
        <w:tc>
          <w:tcPr>
            <w:tcW w:w="2311" w:type="dxa"/>
            <w:shd w:val="clear" w:color="auto" w:fill="F2DBDB"/>
          </w:tcPr>
          <w:p w14:paraId="18A7D587" w14:textId="77777777" w:rsidR="00340CA5" w:rsidRPr="00955378" w:rsidRDefault="00340CA5" w:rsidP="00340CA5">
            <w:pPr>
              <w:spacing w:after="0" w:line="240" w:lineRule="auto"/>
              <w:rPr>
                <w:ins w:id="1803" w:author="Michael Bell" w:date="2013-05-06T18:57:00Z"/>
              </w:rPr>
            </w:pPr>
            <w:ins w:id="1804" w:author="Michael Bell" w:date="2013-05-06T18:57:00Z">
              <w:r w:rsidRPr="00955378">
                <w:t>Settings</w:t>
              </w:r>
            </w:ins>
          </w:p>
        </w:tc>
        <w:tc>
          <w:tcPr>
            <w:tcW w:w="2311" w:type="dxa"/>
          </w:tcPr>
          <w:p w14:paraId="79B75B0E" w14:textId="77777777" w:rsidR="00340CA5" w:rsidRPr="00955378" w:rsidRDefault="00340CA5" w:rsidP="00340CA5">
            <w:pPr>
              <w:spacing w:after="0" w:line="240" w:lineRule="auto"/>
              <w:rPr>
                <w:ins w:id="1805" w:author="Michael Bell" w:date="2013-05-06T18:57:00Z"/>
              </w:rPr>
            </w:pPr>
          </w:p>
        </w:tc>
      </w:tr>
      <w:tr w:rsidR="00340CA5" w:rsidRPr="00955378" w14:paraId="57F59C7B" w14:textId="77777777" w:rsidTr="00340CA5">
        <w:trPr>
          <w:ins w:id="1806" w:author="Michael Bell" w:date="2013-05-06T18:57:00Z"/>
        </w:trPr>
        <w:tc>
          <w:tcPr>
            <w:tcW w:w="2310" w:type="dxa"/>
            <w:shd w:val="clear" w:color="auto" w:fill="F2DBDB"/>
          </w:tcPr>
          <w:p w14:paraId="000DE077" w14:textId="77777777" w:rsidR="00340CA5" w:rsidRPr="00955378" w:rsidRDefault="00340CA5" w:rsidP="00340CA5">
            <w:pPr>
              <w:spacing w:after="0" w:line="240" w:lineRule="auto"/>
              <w:rPr>
                <w:ins w:id="1807" w:author="Michael Bell" w:date="2013-05-06T18:57:00Z"/>
              </w:rPr>
            </w:pPr>
          </w:p>
        </w:tc>
        <w:tc>
          <w:tcPr>
            <w:tcW w:w="2310" w:type="dxa"/>
            <w:shd w:val="clear" w:color="auto" w:fill="F2DBDB"/>
          </w:tcPr>
          <w:p w14:paraId="2F68F06D" w14:textId="77777777" w:rsidR="00340CA5" w:rsidRPr="00955378" w:rsidRDefault="00340CA5" w:rsidP="00340CA5">
            <w:pPr>
              <w:spacing w:after="0" w:line="240" w:lineRule="auto"/>
              <w:rPr>
                <w:ins w:id="1808" w:author="Michael Bell" w:date="2013-05-06T18:57:00Z"/>
              </w:rPr>
            </w:pPr>
            <w:ins w:id="1809" w:author="Michael Bell" w:date="2013-05-06T18:57:00Z">
              <w:r w:rsidRPr="00955378">
                <w:t>Left</w:t>
              </w:r>
            </w:ins>
          </w:p>
        </w:tc>
        <w:tc>
          <w:tcPr>
            <w:tcW w:w="2311" w:type="dxa"/>
            <w:shd w:val="clear" w:color="auto" w:fill="F2DBDB"/>
          </w:tcPr>
          <w:p w14:paraId="67DC4C1B" w14:textId="77777777" w:rsidR="00340CA5" w:rsidRPr="00955378" w:rsidRDefault="00340CA5" w:rsidP="00340CA5">
            <w:pPr>
              <w:spacing w:after="0" w:line="240" w:lineRule="auto"/>
              <w:rPr>
                <w:ins w:id="1810" w:author="Michael Bell" w:date="2013-05-06T18:57:00Z"/>
              </w:rPr>
            </w:pPr>
            <w:ins w:id="1811" w:author="Michael Bell" w:date="2013-05-06T18:57:00Z">
              <w:r w:rsidRPr="00955378">
                <w:t>Welcome Page</w:t>
              </w:r>
            </w:ins>
          </w:p>
        </w:tc>
        <w:tc>
          <w:tcPr>
            <w:tcW w:w="2311" w:type="dxa"/>
          </w:tcPr>
          <w:p w14:paraId="09608C5E" w14:textId="77777777" w:rsidR="00340CA5" w:rsidRPr="00955378" w:rsidRDefault="00340CA5" w:rsidP="00340CA5">
            <w:pPr>
              <w:spacing w:after="0" w:line="240" w:lineRule="auto"/>
              <w:rPr>
                <w:ins w:id="1812" w:author="Michael Bell" w:date="2013-05-06T18:57:00Z"/>
              </w:rPr>
            </w:pPr>
          </w:p>
        </w:tc>
      </w:tr>
      <w:tr w:rsidR="00340CA5" w:rsidRPr="00955378" w14:paraId="636BE78B" w14:textId="77777777" w:rsidTr="00340CA5">
        <w:trPr>
          <w:ins w:id="1813" w:author="Michael Bell" w:date="2013-05-06T18:57:00Z"/>
        </w:trPr>
        <w:tc>
          <w:tcPr>
            <w:tcW w:w="2310" w:type="dxa"/>
            <w:shd w:val="clear" w:color="auto" w:fill="F2DBDB"/>
          </w:tcPr>
          <w:p w14:paraId="04810C94" w14:textId="77777777" w:rsidR="00340CA5" w:rsidRPr="00955378" w:rsidRDefault="00340CA5" w:rsidP="00340CA5">
            <w:pPr>
              <w:spacing w:after="0" w:line="240" w:lineRule="auto"/>
              <w:rPr>
                <w:ins w:id="1814" w:author="Michael Bell" w:date="2013-05-06T18:57:00Z"/>
              </w:rPr>
            </w:pPr>
          </w:p>
        </w:tc>
        <w:tc>
          <w:tcPr>
            <w:tcW w:w="2310" w:type="dxa"/>
            <w:shd w:val="clear" w:color="auto" w:fill="F2DBDB"/>
          </w:tcPr>
          <w:p w14:paraId="65CC40D6" w14:textId="77777777" w:rsidR="00340CA5" w:rsidRPr="00955378" w:rsidRDefault="00340CA5" w:rsidP="00340CA5">
            <w:pPr>
              <w:spacing w:after="0" w:line="240" w:lineRule="auto"/>
              <w:rPr>
                <w:ins w:id="1815" w:author="Michael Bell" w:date="2013-05-06T18:57:00Z"/>
              </w:rPr>
            </w:pPr>
            <w:ins w:id="1816" w:author="Michael Bell" w:date="2013-05-06T18:57:00Z">
              <w:r w:rsidRPr="00955378">
                <w:t>Right</w:t>
              </w:r>
            </w:ins>
          </w:p>
        </w:tc>
        <w:tc>
          <w:tcPr>
            <w:tcW w:w="2311" w:type="dxa"/>
            <w:shd w:val="clear" w:color="auto" w:fill="F2DBDB"/>
          </w:tcPr>
          <w:p w14:paraId="67E03EFC" w14:textId="77777777" w:rsidR="00340CA5" w:rsidRPr="00955378" w:rsidRDefault="00340CA5" w:rsidP="00340CA5">
            <w:pPr>
              <w:spacing w:after="0" w:line="240" w:lineRule="auto"/>
              <w:rPr>
                <w:ins w:id="1817" w:author="Michael Bell" w:date="2013-05-06T18:57:00Z"/>
              </w:rPr>
            </w:pPr>
            <w:ins w:id="1818" w:author="Michael Bell" w:date="2013-05-06T18:57:00Z">
              <w:r w:rsidRPr="00955378">
                <w:t>Hawkhaven</w:t>
              </w:r>
            </w:ins>
          </w:p>
        </w:tc>
        <w:tc>
          <w:tcPr>
            <w:tcW w:w="2311" w:type="dxa"/>
          </w:tcPr>
          <w:p w14:paraId="20DD434F" w14:textId="77777777" w:rsidR="00340CA5" w:rsidRPr="00955378" w:rsidRDefault="00340CA5" w:rsidP="00340CA5">
            <w:pPr>
              <w:spacing w:after="0" w:line="240" w:lineRule="auto"/>
              <w:rPr>
                <w:ins w:id="1819" w:author="Michael Bell" w:date="2013-05-06T18:57:00Z"/>
              </w:rPr>
            </w:pPr>
          </w:p>
        </w:tc>
      </w:tr>
      <w:tr w:rsidR="00340CA5" w:rsidRPr="00955378" w14:paraId="2522AEB7" w14:textId="77777777" w:rsidTr="00340CA5">
        <w:trPr>
          <w:ins w:id="1820" w:author="Michael Bell" w:date="2013-05-06T18:57:00Z"/>
        </w:trPr>
        <w:tc>
          <w:tcPr>
            <w:tcW w:w="2310" w:type="dxa"/>
            <w:shd w:val="clear" w:color="auto" w:fill="F2DBDB"/>
          </w:tcPr>
          <w:p w14:paraId="3D9EA207" w14:textId="77777777" w:rsidR="00340CA5" w:rsidRPr="00955378" w:rsidRDefault="00340CA5" w:rsidP="00340CA5">
            <w:pPr>
              <w:spacing w:after="0" w:line="240" w:lineRule="auto"/>
              <w:rPr>
                <w:ins w:id="1821" w:author="Michael Bell" w:date="2013-05-06T18:57:00Z"/>
              </w:rPr>
            </w:pPr>
            <w:ins w:id="1822" w:author="Michael Bell" w:date="2013-05-06T18:57:00Z">
              <w:r w:rsidRPr="00955378">
                <w:t>Settings</w:t>
              </w:r>
            </w:ins>
          </w:p>
        </w:tc>
        <w:tc>
          <w:tcPr>
            <w:tcW w:w="2310" w:type="dxa"/>
            <w:shd w:val="clear" w:color="auto" w:fill="F2DBDB"/>
          </w:tcPr>
          <w:p w14:paraId="09BABAEA" w14:textId="77777777" w:rsidR="00340CA5" w:rsidRPr="00955378" w:rsidRDefault="00340CA5" w:rsidP="00340CA5">
            <w:pPr>
              <w:spacing w:after="0" w:line="240" w:lineRule="auto"/>
              <w:rPr>
                <w:ins w:id="1823" w:author="Michael Bell" w:date="2013-05-06T18:57:00Z"/>
              </w:rPr>
            </w:pPr>
            <w:ins w:id="1824" w:author="Michael Bell" w:date="2013-05-06T18:57:00Z">
              <w:r w:rsidRPr="00955378">
                <w:t>Up</w:t>
              </w:r>
            </w:ins>
          </w:p>
        </w:tc>
        <w:tc>
          <w:tcPr>
            <w:tcW w:w="2311" w:type="dxa"/>
            <w:shd w:val="clear" w:color="auto" w:fill="F2DBDB"/>
          </w:tcPr>
          <w:p w14:paraId="5BA16AB6" w14:textId="77777777" w:rsidR="00340CA5" w:rsidRPr="00955378" w:rsidRDefault="00340CA5" w:rsidP="00340CA5">
            <w:pPr>
              <w:spacing w:after="0" w:line="240" w:lineRule="auto"/>
              <w:rPr>
                <w:ins w:id="1825" w:author="Michael Bell" w:date="2013-05-06T18:57:00Z"/>
              </w:rPr>
            </w:pPr>
            <w:ins w:id="1826" w:author="Michael Bell" w:date="2013-05-06T18:57:00Z">
              <w:r w:rsidRPr="00955378">
                <w:t>Destinations</w:t>
              </w:r>
            </w:ins>
          </w:p>
        </w:tc>
        <w:tc>
          <w:tcPr>
            <w:tcW w:w="2311" w:type="dxa"/>
          </w:tcPr>
          <w:p w14:paraId="5A87C1CD" w14:textId="77777777" w:rsidR="00340CA5" w:rsidRPr="00955378" w:rsidRDefault="00340CA5" w:rsidP="00340CA5">
            <w:pPr>
              <w:spacing w:after="0" w:line="240" w:lineRule="auto"/>
              <w:rPr>
                <w:ins w:id="1827" w:author="Michael Bell" w:date="2013-05-06T18:57:00Z"/>
              </w:rPr>
            </w:pPr>
          </w:p>
        </w:tc>
      </w:tr>
      <w:tr w:rsidR="00340CA5" w:rsidRPr="00955378" w14:paraId="6C64EAD0" w14:textId="77777777" w:rsidTr="00340CA5">
        <w:trPr>
          <w:ins w:id="1828" w:author="Michael Bell" w:date="2013-05-06T18:57:00Z"/>
        </w:trPr>
        <w:tc>
          <w:tcPr>
            <w:tcW w:w="2310" w:type="dxa"/>
            <w:shd w:val="clear" w:color="auto" w:fill="F2DBDB"/>
          </w:tcPr>
          <w:p w14:paraId="3E9562C5" w14:textId="77777777" w:rsidR="00340CA5" w:rsidRPr="00955378" w:rsidRDefault="00340CA5" w:rsidP="00340CA5">
            <w:pPr>
              <w:spacing w:after="0" w:line="240" w:lineRule="auto"/>
              <w:rPr>
                <w:ins w:id="1829" w:author="Michael Bell" w:date="2013-05-06T18:57:00Z"/>
              </w:rPr>
            </w:pPr>
          </w:p>
        </w:tc>
        <w:tc>
          <w:tcPr>
            <w:tcW w:w="2310" w:type="dxa"/>
            <w:shd w:val="clear" w:color="auto" w:fill="F2DBDB"/>
          </w:tcPr>
          <w:p w14:paraId="03FAF391" w14:textId="77777777" w:rsidR="00340CA5" w:rsidRPr="00955378" w:rsidRDefault="00340CA5" w:rsidP="00340CA5">
            <w:pPr>
              <w:spacing w:after="0" w:line="240" w:lineRule="auto"/>
              <w:rPr>
                <w:ins w:id="1830" w:author="Michael Bell" w:date="2013-05-06T18:57:00Z"/>
              </w:rPr>
            </w:pPr>
            <w:ins w:id="1831" w:author="Michael Bell" w:date="2013-05-06T18:57:00Z">
              <w:r w:rsidRPr="00955378">
                <w:t>Down</w:t>
              </w:r>
            </w:ins>
          </w:p>
        </w:tc>
        <w:tc>
          <w:tcPr>
            <w:tcW w:w="2311" w:type="dxa"/>
            <w:shd w:val="clear" w:color="auto" w:fill="F2DBDB"/>
          </w:tcPr>
          <w:p w14:paraId="4D5EA68A" w14:textId="77777777" w:rsidR="00340CA5" w:rsidRPr="00955378" w:rsidRDefault="00340CA5" w:rsidP="00340CA5">
            <w:pPr>
              <w:spacing w:after="0" w:line="240" w:lineRule="auto"/>
              <w:rPr>
                <w:ins w:id="1832" w:author="Michael Bell" w:date="2013-05-06T18:57:00Z"/>
              </w:rPr>
            </w:pPr>
            <w:ins w:id="1833" w:author="Michael Bell" w:date="2013-05-06T18:57:00Z">
              <w:r w:rsidRPr="00955378">
                <w:t>-</w:t>
              </w:r>
            </w:ins>
          </w:p>
        </w:tc>
        <w:tc>
          <w:tcPr>
            <w:tcW w:w="2311" w:type="dxa"/>
          </w:tcPr>
          <w:p w14:paraId="4327E40F" w14:textId="77777777" w:rsidR="00340CA5" w:rsidRPr="00955378" w:rsidRDefault="00340CA5" w:rsidP="00340CA5">
            <w:pPr>
              <w:spacing w:after="0" w:line="240" w:lineRule="auto"/>
              <w:rPr>
                <w:ins w:id="1834" w:author="Michael Bell" w:date="2013-05-06T18:57:00Z"/>
              </w:rPr>
            </w:pPr>
          </w:p>
        </w:tc>
      </w:tr>
      <w:tr w:rsidR="00340CA5" w:rsidRPr="00955378" w14:paraId="03BE14B3" w14:textId="77777777" w:rsidTr="00340CA5">
        <w:trPr>
          <w:ins w:id="1835" w:author="Michael Bell" w:date="2013-05-06T18:57:00Z"/>
        </w:trPr>
        <w:tc>
          <w:tcPr>
            <w:tcW w:w="2310" w:type="dxa"/>
            <w:shd w:val="clear" w:color="auto" w:fill="F2DBDB"/>
          </w:tcPr>
          <w:p w14:paraId="769125D2" w14:textId="77777777" w:rsidR="00340CA5" w:rsidRPr="00955378" w:rsidRDefault="00340CA5" w:rsidP="00340CA5">
            <w:pPr>
              <w:spacing w:after="0" w:line="240" w:lineRule="auto"/>
              <w:rPr>
                <w:ins w:id="1836" w:author="Michael Bell" w:date="2013-05-06T18:57:00Z"/>
              </w:rPr>
            </w:pPr>
          </w:p>
        </w:tc>
        <w:tc>
          <w:tcPr>
            <w:tcW w:w="2310" w:type="dxa"/>
            <w:shd w:val="clear" w:color="auto" w:fill="F2DBDB"/>
          </w:tcPr>
          <w:p w14:paraId="3964D7A9" w14:textId="77777777" w:rsidR="00340CA5" w:rsidRPr="00955378" w:rsidRDefault="00340CA5" w:rsidP="00340CA5">
            <w:pPr>
              <w:spacing w:after="0" w:line="240" w:lineRule="auto"/>
              <w:rPr>
                <w:ins w:id="1837" w:author="Michael Bell" w:date="2013-05-06T18:57:00Z"/>
              </w:rPr>
            </w:pPr>
            <w:ins w:id="1838" w:author="Michael Bell" w:date="2013-05-06T18:57:00Z">
              <w:r w:rsidRPr="00955378">
                <w:t>Left</w:t>
              </w:r>
            </w:ins>
          </w:p>
        </w:tc>
        <w:tc>
          <w:tcPr>
            <w:tcW w:w="2311" w:type="dxa"/>
            <w:shd w:val="clear" w:color="auto" w:fill="F2DBDB"/>
          </w:tcPr>
          <w:p w14:paraId="6CB2374C" w14:textId="77777777" w:rsidR="00340CA5" w:rsidRPr="00955378" w:rsidRDefault="00340CA5" w:rsidP="00340CA5">
            <w:pPr>
              <w:spacing w:after="0" w:line="240" w:lineRule="auto"/>
              <w:rPr>
                <w:ins w:id="1839" w:author="Michael Bell" w:date="2013-05-06T18:57:00Z"/>
              </w:rPr>
            </w:pPr>
            <w:ins w:id="1840" w:author="Michael Bell" w:date="2013-05-06T18:57:00Z">
              <w:r w:rsidRPr="00955378">
                <w:t>Welcome Page</w:t>
              </w:r>
            </w:ins>
          </w:p>
        </w:tc>
        <w:tc>
          <w:tcPr>
            <w:tcW w:w="2311" w:type="dxa"/>
          </w:tcPr>
          <w:p w14:paraId="0C0054B3" w14:textId="77777777" w:rsidR="00340CA5" w:rsidRPr="00955378" w:rsidRDefault="00340CA5" w:rsidP="00340CA5">
            <w:pPr>
              <w:spacing w:after="0" w:line="240" w:lineRule="auto"/>
              <w:rPr>
                <w:ins w:id="1841" w:author="Michael Bell" w:date="2013-05-06T18:57:00Z"/>
              </w:rPr>
            </w:pPr>
          </w:p>
        </w:tc>
      </w:tr>
      <w:tr w:rsidR="00340CA5" w:rsidRPr="00955378" w14:paraId="3F03F5B5" w14:textId="77777777" w:rsidTr="00340CA5">
        <w:trPr>
          <w:ins w:id="1842" w:author="Michael Bell" w:date="2013-05-06T18:57:00Z"/>
        </w:trPr>
        <w:tc>
          <w:tcPr>
            <w:tcW w:w="2310" w:type="dxa"/>
            <w:shd w:val="clear" w:color="auto" w:fill="F2DBDB"/>
          </w:tcPr>
          <w:p w14:paraId="2E2CB6F3" w14:textId="77777777" w:rsidR="00340CA5" w:rsidRPr="00955378" w:rsidRDefault="00340CA5" w:rsidP="00340CA5">
            <w:pPr>
              <w:spacing w:after="0" w:line="240" w:lineRule="auto"/>
              <w:rPr>
                <w:ins w:id="1843" w:author="Michael Bell" w:date="2013-05-06T18:57:00Z"/>
              </w:rPr>
            </w:pPr>
          </w:p>
        </w:tc>
        <w:tc>
          <w:tcPr>
            <w:tcW w:w="2310" w:type="dxa"/>
            <w:shd w:val="clear" w:color="auto" w:fill="F2DBDB"/>
          </w:tcPr>
          <w:p w14:paraId="04734A4B" w14:textId="77777777" w:rsidR="00340CA5" w:rsidRPr="00955378" w:rsidRDefault="00340CA5" w:rsidP="00340CA5">
            <w:pPr>
              <w:spacing w:after="0" w:line="240" w:lineRule="auto"/>
              <w:rPr>
                <w:ins w:id="1844" w:author="Michael Bell" w:date="2013-05-06T18:57:00Z"/>
              </w:rPr>
            </w:pPr>
            <w:ins w:id="1845" w:author="Michael Bell" w:date="2013-05-06T18:57:00Z">
              <w:r w:rsidRPr="00955378">
                <w:t>Right</w:t>
              </w:r>
            </w:ins>
          </w:p>
        </w:tc>
        <w:tc>
          <w:tcPr>
            <w:tcW w:w="2311" w:type="dxa"/>
            <w:shd w:val="clear" w:color="auto" w:fill="F2DBDB"/>
          </w:tcPr>
          <w:p w14:paraId="55F5D3B2" w14:textId="77777777" w:rsidR="00340CA5" w:rsidRPr="00955378" w:rsidRDefault="00340CA5" w:rsidP="00340CA5">
            <w:pPr>
              <w:spacing w:after="0" w:line="240" w:lineRule="auto"/>
              <w:rPr>
                <w:ins w:id="1846" w:author="Michael Bell" w:date="2013-05-06T18:57:00Z"/>
              </w:rPr>
            </w:pPr>
            <w:ins w:id="1847" w:author="Michael Bell" w:date="2013-05-06T18:57:00Z">
              <w:r w:rsidRPr="00955378">
                <w:t>Top Speed</w:t>
              </w:r>
            </w:ins>
          </w:p>
        </w:tc>
        <w:tc>
          <w:tcPr>
            <w:tcW w:w="2311" w:type="dxa"/>
          </w:tcPr>
          <w:p w14:paraId="52C73332" w14:textId="77777777" w:rsidR="00340CA5" w:rsidRPr="00955378" w:rsidRDefault="00340CA5" w:rsidP="00340CA5">
            <w:pPr>
              <w:spacing w:after="0" w:line="240" w:lineRule="auto"/>
              <w:rPr>
                <w:ins w:id="1848" w:author="Michael Bell" w:date="2013-05-06T18:57:00Z"/>
              </w:rPr>
            </w:pPr>
          </w:p>
        </w:tc>
      </w:tr>
      <w:tr w:rsidR="00340CA5" w:rsidRPr="00955378" w14:paraId="106D5596" w14:textId="77777777" w:rsidTr="00340CA5">
        <w:trPr>
          <w:ins w:id="1849" w:author="Michael Bell" w:date="2013-05-06T18:57:00Z"/>
        </w:trPr>
        <w:tc>
          <w:tcPr>
            <w:tcW w:w="2310" w:type="dxa"/>
            <w:shd w:val="clear" w:color="auto" w:fill="F2DBDB"/>
          </w:tcPr>
          <w:p w14:paraId="15F5F3DA" w14:textId="77777777" w:rsidR="00340CA5" w:rsidRPr="00955378" w:rsidRDefault="00340CA5" w:rsidP="00340CA5">
            <w:pPr>
              <w:spacing w:after="0" w:line="240" w:lineRule="auto"/>
              <w:rPr>
                <w:ins w:id="1850" w:author="Michael Bell" w:date="2013-05-06T18:57:00Z"/>
              </w:rPr>
            </w:pPr>
            <w:ins w:id="1851" w:author="Michael Bell" w:date="2013-05-06T18:57:00Z">
              <w:r w:rsidRPr="00955378">
                <w:t>Hawkhaven</w:t>
              </w:r>
            </w:ins>
          </w:p>
        </w:tc>
        <w:tc>
          <w:tcPr>
            <w:tcW w:w="2310" w:type="dxa"/>
            <w:shd w:val="clear" w:color="auto" w:fill="F2DBDB"/>
          </w:tcPr>
          <w:p w14:paraId="1798B688" w14:textId="77777777" w:rsidR="00340CA5" w:rsidRPr="00955378" w:rsidRDefault="00340CA5" w:rsidP="00340CA5">
            <w:pPr>
              <w:spacing w:after="0" w:line="240" w:lineRule="auto"/>
              <w:rPr>
                <w:ins w:id="1852" w:author="Michael Bell" w:date="2013-05-06T18:57:00Z"/>
              </w:rPr>
            </w:pPr>
            <w:ins w:id="1853" w:author="Michael Bell" w:date="2013-05-06T18:57:00Z">
              <w:r w:rsidRPr="00955378">
                <w:t>Up</w:t>
              </w:r>
            </w:ins>
          </w:p>
        </w:tc>
        <w:tc>
          <w:tcPr>
            <w:tcW w:w="2311" w:type="dxa"/>
            <w:shd w:val="clear" w:color="auto" w:fill="F2DBDB"/>
          </w:tcPr>
          <w:p w14:paraId="589F4C0F" w14:textId="77777777" w:rsidR="00340CA5" w:rsidRPr="00955378" w:rsidRDefault="00340CA5" w:rsidP="00340CA5">
            <w:pPr>
              <w:spacing w:after="0" w:line="240" w:lineRule="auto"/>
              <w:rPr>
                <w:ins w:id="1854" w:author="Michael Bell" w:date="2013-05-06T18:57:00Z"/>
              </w:rPr>
            </w:pPr>
            <w:ins w:id="1855" w:author="Michael Bell" w:date="2013-05-06T18:57:00Z">
              <w:r w:rsidRPr="00955378">
                <w:t>-</w:t>
              </w:r>
            </w:ins>
          </w:p>
        </w:tc>
        <w:tc>
          <w:tcPr>
            <w:tcW w:w="2311" w:type="dxa"/>
          </w:tcPr>
          <w:p w14:paraId="7235AE51" w14:textId="77777777" w:rsidR="00340CA5" w:rsidRPr="00955378" w:rsidRDefault="00340CA5" w:rsidP="00340CA5">
            <w:pPr>
              <w:spacing w:after="0" w:line="240" w:lineRule="auto"/>
              <w:rPr>
                <w:ins w:id="1856" w:author="Michael Bell" w:date="2013-05-06T18:57:00Z"/>
              </w:rPr>
            </w:pPr>
          </w:p>
        </w:tc>
      </w:tr>
      <w:tr w:rsidR="00340CA5" w:rsidRPr="00955378" w14:paraId="6DE6E579" w14:textId="77777777" w:rsidTr="00340CA5">
        <w:trPr>
          <w:ins w:id="1857" w:author="Michael Bell" w:date="2013-05-06T18:57:00Z"/>
        </w:trPr>
        <w:tc>
          <w:tcPr>
            <w:tcW w:w="2310" w:type="dxa"/>
            <w:shd w:val="clear" w:color="auto" w:fill="F2DBDB"/>
          </w:tcPr>
          <w:p w14:paraId="4D790E38" w14:textId="77777777" w:rsidR="00340CA5" w:rsidRPr="00955378" w:rsidRDefault="00340CA5" w:rsidP="00340CA5">
            <w:pPr>
              <w:spacing w:after="0" w:line="240" w:lineRule="auto"/>
              <w:rPr>
                <w:ins w:id="1858" w:author="Michael Bell" w:date="2013-05-06T18:57:00Z"/>
              </w:rPr>
            </w:pPr>
          </w:p>
        </w:tc>
        <w:tc>
          <w:tcPr>
            <w:tcW w:w="2310" w:type="dxa"/>
            <w:shd w:val="clear" w:color="auto" w:fill="F2DBDB"/>
          </w:tcPr>
          <w:p w14:paraId="3823530F" w14:textId="77777777" w:rsidR="00340CA5" w:rsidRPr="00955378" w:rsidRDefault="00340CA5" w:rsidP="00340CA5">
            <w:pPr>
              <w:spacing w:after="0" w:line="240" w:lineRule="auto"/>
              <w:rPr>
                <w:ins w:id="1859" w:author="Michael Bell" w:date="2013-05-06T18:57:00Z"/>
              </w:rPr>
            </w:pPr>
            <w:ins w:id="1860" w:author="Michael Bell" w:date="2013-05-06T18:57:00Z">
              <w:r w:rsidRPr="00955378">
                <w:t>Down</w:t>
              </w:r>
            </w:ins>
          </w:p>
        </w:tc>
        <w:tc>
          <w:tcPr>
            <w:tcW w:w="2311" w:type="dxa"/>
            <w:shd w:val="clear" w:color="auto" w:fill="F2DBDB"/>
          </w:tcPr>
          <w:p w14:paraId="3E3642B0" w14:textId="77777777" w:rsidR="00340CA5" w:rsidRPr="00955378" w:rsidRDefault="00340CA5" w:rsidP="00340CA5">
            <w:pPr>
              <w:spacing w:after="0" w:line="240" w:lineRule="auto"/>
              <w:rPr>
                <w:ins w:id="1861" w:author="Michael Bell" w:date="2013-05-06T18:57:00Z"/>
              </w:rPr>
            </w:pPr>
            <w:proofErr w:type="spellStart"/>
            <w:ins w:id="1862" w:author="Michael Bell" w:date="2013-05-06T18:57:00Z">
              <w:r w:rsidRPr="00955378">
                <w:t>Remilo</w:t>
              </w:r>
              <w:proofErr w:type="spellEnd"/>
            </w:ins>
          </w:p>
        </w:tc>
        <w:tc>
          <w:tcPr>
            <w:tcW w:w="2311" w:type="dxa"/>
          </w:tcPr>
          <w:p w14:paraId="42A9246B" w14:textId="77777777" w:rsidR="00340CA5" w:rsidRPr="00955378" w:rsidRDefault="00340CA5" w:rsidP="00340CA5">
            <w:pPr>
              <w:spacing w:after="0" w:line="240" w:lineRule="auto"/>
              <w:rPr>
                <w:ins w:id="1863" w:author="Michael Bell" w:date="2013-05-06T18:57:00Z"/>
              </w:rPr>
            </w:pPr>
          </w:p>
        </w:tc>
      </w:tr>
      <w:tr w:rsidR="00340CA5" w:rsidRPr="00955378" w14:paraId="132FE705" w14:textId="77777777" w:rsidTr="00340CA5">
        <w:trPr>
          <w:ins w:id="1864" w:author="Michael Bell" w:date="2013-05-06T18:57:00Z"/>
        </w:trPr>
        <w:tc>
          <w:tcPr>
            <w:tcW w:w="2310" w:type="dxa"/>
            <w:shd w:val="clear" w:color="auto" w:fill="F2DBDB"/>
          </w:tcPr>
          <w:p w14:paraId="4DFE5389" w14:textId="77777777" w:rsidR="00340CA5" w:rsidRPr="00955378" w:rsidRDefault="00340CA5" w:rsidP="00340CA5">
            <w:pPr>
              <w:spacing w:after="0" w:line="240" w:lineRule="auto"/>
              <w:rPr>
                <w:ins w:id="1865" w:author="Michael Bell" w:date="2013-05-06T18:57:00Z"/>
              </w:rPr>
            </w:pPr>
          </w:p>
        </w:tc>
        <w:tc>
          <w:tcPr>
            <w:tcW w:w="2310" w:type="dxa"/>
            <w:shd w:val="clear" w:color="auto" w:fill="F2DBDB"/>
          </w:tcPr>
          <w:p w14:paraId="30D77CEC" w14:textId="77777777" w:rsidR="00340CA5" w:rsidRPr="00955378" w:rsidRDefault="00340CA5" w:rsidP="00340CA5">
            <w:pPr>
              <w:spacing w:after="0" w:line="240" w:lineRule="auto"/>
              <w:rPr>
                <w:ins w:id="1866" w:author="Michael Bell" w:date="2013-05-06T18:57:00Z"/>
              </w:rPr>
            </w:pPr>
            <w:ins w:id="1867" w:author="Michael Bell" w:date="2013-05-06T18:57:00Z">
              <w:r w:rsidRPr="00955378">
                <w:t>Left</w:t>
              </w:r>
            </w:ins>
          </w:p>
        </w:tc>
        <w:tc>
          <w:tcPr>
            <w:tcW w:w="2311" w:type="dxa"/>
            <w:shd w:val="clear" w:color="auto" w:fill="F2DBDB"/>
          </w:tcPr>
          <w:p w14:paraId="55E02E84" w14:textId="77777777" w:rsidR="00340CA5" w:rsidRPr="00955378" w:rsidRDefault="00340CA5" w:rsidP="00340CA5">
            <w:pPr>
              <w:spacing w:after="0" w:line="240" w:lineRule="auto"/>
              <w:rPr>
                <w:ins w:id="1868" w:author="Michael Bell" w:date="2013-05-06T18:57:00Z"/>
              </w:rPr>
            </w:pPr>
            <w:ins w:id="1869" w:author="Michael Bell" w:date="2013-05-06T18:57:00Z">
              <w:r w:rsidRPr="00955378">
                <w:t>Destinations</w:t>
              </w:r>
            </w:ins>
          </w:p>
        </w:tc>
        <w:tc>
          <w:tcPr>
            <w:tcW w:w="2311" w:type="dxa"/>
          </w:tcPr>
          <w:p w14:paraId="1465746B" w14:textId="77777777" w:rsidR="00340CA5" w:rsidRPr="00955378" w:rsidRDefault="00340CA5" w:rsidP="00340CA5">
            <w:pPr>
              <w:spacing w:after="0" w:line="240" w:lineRule="auto"/>
              <w:rPr>
                <w:ins w:id="1870" w:author="Michael Bell" w:date="2013-05-06T18:57:00Z"/>
              </w:rPr>
            </w:pPr>
          </w:p>
        </w:tc>
      </w:tr>
      <w:tr w:rsidR="00340CA5" w:rsidRPr="00955378" w14:paraId="0A7B4613" w14:textId="77777777" w:rsidTr="00340CA5">
        <w:trPr>
          <w:ins w:id="1871" w:author="Michael Bell" w:date="2013-05-06T18:57:00Z"/>
        </w:trPr>
        <w:tc>
          <w:tcPr>
            <w:tcW w:w="2310" w:type="dxa"/>
            <w:shd w:val="clear" w:color="auto" w:fill="F2DBDB"/>
          </w:tcPr>
          <w:p w14:paraId="2FBE5C7F" w14:textId="77777777" w:rsidR="00340CA5" w:rsidRPr="00955378" w:rsidRDefault="00340CA5" w:rsidP="00340CA5">
            <w:pPr>
              <w:spacing w:after="0" w:line="240" w:lineRule="auto"/>
              <w:rPr>
                <w:ins w:id="1872" w:author="Michael Bell" w:date="2013-05-06T18:57:00Z"/>
              </w:rPr>
            </w:pPr>
          </w:p>
        </w:tc>
        <w:tc>
          <w:tcPr>
            <w:tcW w:w="2310" w:type="dxa"/>
            <w:shd w:val="clear" w:color="auto" w:fill="F2DBDB"/>
          </w:tcPr>
          <w:p w14:paraId="34EF3806" w14:textId="77777777" w:rsidR="00340CA5" w:rsidRPr="00955378" w:rsidRDefault="00340CA5" w:rsidP="00340CA5">
            <w:pPr>
              <w:spacing w:after="0" w:line="240" w:lineRule="auto"/>
              <w:rPr>
                <w:ins w:id="1873" w:author="Michael Bell" w:date="2013-05-06T18:57:00Z"/>
              </w:rPr>
            </w:pPr>
            <w:ins w:id="1874" w:author="Michael Bell" w:date="2013-05-06T18:57:00Z">
              <w:r w:rsidRPr="00955378">
                <w:t>Right</w:t>
              </w:r>
            </w:ins>
          </w:p>
        </w:tc>
        <w:tc>
          <w:tcPr>
            <w:tcW w:w="2311" w:type="dxa"/>
            <w:shd w:val="clear" w:color="auto" w:fill="F2DBDB"/>
          </w:tcPr>
          <w:p w14:paraId="58450762" w14:textId="77777777" w:rsidR="00340CA5" w:rsidRPr="00955378" w:rsidRDefault="00340CA5" w:rsidP="00340CA5">
            <w:pPr>
              <w:spacing w:after="0" w:line="240" w:lineRule="auto"/>
              <w:rPr>
                <w:ins w:id="1875" w:author="Michael Bell" w:date="2013-05-06T18:57:00Z"/>
              </w:rPr>
            </w:pPr>
            <w:ins w:id="1876" w:author="Michael Bell" w:date="2013-05-06T18:57:00Z">
              <w:r w:rsidRPr="00955378">
                <w:t>-</w:t>
              </w:r>
            </w:ins>
          </w:p>
        </w:tc>
        <w:tc>
          <w:tcPr>
            <w:tcW w:w="2311" w:type="dxa"/>
          </w:tcPr>
          <w:p w14:paraId="6B392632" w14:textId="77777777" w:rsidR="00340CA5" w:rsidRPr="00955378" w:rsidRDefault="00340CA5" w:rsidP="00340CA5">
            <w:pPr>
              <w:spacing w:after="0" w:line="240" w:lineRule="auto"/>
              <w:rPr>
                <w:ins w:id="1877" w:author="Michael Bell" w:date="2013-05-06T18:57:00Z"/>
              </w:rPr>
            </w:pPr>
          </w:p>
        </w:tc>
      </w:tr>
      <w:tr w:rsidR="00340CA5" w:rsidRPr="00955378" w14:paraId="288D9342" w14:textId="77777777" w:rsidTr="00340CA5">
        <w:trPr>
          <w:ins w:id="1878" w:author="Michael Bell" w:date="2013-05-06T18:57:00Z"/>
        </w:trPr>
        <w:tc>
          <w:tcPr>
            <w:tcW w:w="2310" w:type="dxa"/>
            <w:shd w:val="clear" w:color="auto" w:fill="F2DBDB"/>
          </w:tcPr>
          <w:p w14:paraId="363C0EC2" w14:textId="77777777" w:rsidR="00340CA5" w:rsidRPr="00955378" w:rsidRDefault="00340CA5" w:rsidP="00340CA5">
            <w:pPr>
              <w:spacing w:after="0" w:line="240" w:lineRule="auto"/>
              <w:rPr>
                <w:ins w:id="1879" w:author="Michael Bell" w:date="2013-05-06T18:57:00Z"/>
              </w:rPr>
            </w:pPr>
            <w:proofErr w:type="spellStart"/>
            <w:ins w:id="1880" w:author="Michael Bell" w:date="2013-05-06T18:57:00Z">
              <w:r w:rsidRPr="00955378">
                <w:t>Remilo</w:t>
              </w:r>
              <w:proofErr w:type="spellEnd"/>
            </w:ins>
          </w:p>
        </w:tc>
        <w:tc>
          <w:tcPr>
            <w:tcW w:w="2310" w:type="dxa"/>
            <w:shd w:val="clear" w:color="auto" w:fill="F2DBDB"/>
          </w:tcPr>
          <w:p w14:paraId="390F09BC" w14:textId="77777777" w:rsidR="00340CA5" w:rsidRPr="00955378" w:rsidRDefault="00340CA5" w:rsidP="00340CA5">
            <w:pPr>
              <w:spacing w:after="0" w:line="240" w:lineRule="auto"/>
              <w:rPr>
                <w:ins w:id="1881" w:author="Michael Bell" w:date="2013-05-06T18:57:00Z"/>
              </w:rPr>
            </w:pPr>
            <w:ins w:id="1882" w:author="Michael Bell" w:date="2013-05-06T18:57:00Z">
              <w:r w:rsidRPr="00955378">
                <w:t>Up</w:t>
              </w:r>
            </w:ins>
          </w:p>
        </w:tc>
        <w:tc>
          <w:tcPr>
            <w:tcW w:w="2311" w:type="dxa"/>
            <w:shd w:val="clear" w:color="auto" w:fill="F2DBDB"/>
          </w:tcPr>
          <w:p w14:paraId="10F5424C" w14:textId="77777777" w:rsidR="00340CA5" w:rsidRPr="00955378" w:rsidRDefault="00340CA5" w:rsidP="00340CA5">
            <w:pPr>
              <w:spacing w:after="0" w:line="240" w:lineRule="auto"/>
              <w:rPr>
                <w:ins w:id="1883" w:author="Michael Bell" w:date="2013-05-06T18:57:00Z"/>
              </w:rPr>
            </w:pPr>
            <w:ins w:id="1884" w:author="Michael Bell" w:date="2013-05-06T18:57:00Z">
              <w:r w:rsidRPr="00955378">
                <w:t>Hawkhaven</w:t>
              </w:r>
            </w:ins>
          </w:p>
        </w:tc>
        <w:tc>
          <w:tcPr>
            <w:tcW w:w="2311" w:type="dxa"/>
          </w:tcPr>
          <w:p w14:paraId="2BFD1EA6" w14:textId="77777777" w:rsidR="00340CA5" w:rsidRPr="00955378" w:rsidRDefault="00340CA5" w:rsidP="00340CA5">
            <w:pPr>
              <w:spacing w:after="0" w:line="240" w:lineRule="auto"/>
              <w:rPr>
                <w:ins w:id="1885" w:author="Michael Bell" w:date="2013-05-06T18:57:00Z"/>
              </w:rPr>
            </w:pPr>
          </w:p>
        </w:tc>
      </w:tr>
      <w:tr w:rsidR="00340CA5" w:rsidRPr="00955378" w14:paraId="03856F5B" w14:textId="77777777" w:rsidTr="00340CA5">
        <w:trPr>
          <w:ins w:id="1886" w:author="Michael Bell" w:date="2013-05-06T18:57:00Z"/>
        </w:trPr>
        <w:tc>
          <w:tcPr>
            <w:tcW w:w="2310" w:type="dxa"/>
            <w:shd w:val="clear" w:color="auto" w:fill="F2DBDB"/>
          </w:tcPr>
          <w:p w14:paraId="5A57135B" w14:textId="77777777" w:rsidR="00340CA5" w:rsidRPr="00955378" w:rsidRDefault="00340CA5" w:rsidP="00340CA5">
            <w:pPr>
              <w:spacing w:after="0" w:line="240" w:lineRule="auto"/>
              <w:rPr>
                <w:ins w:id="1887" w:author="Michael Bell" w:date="2013-05-06T18:57:00Z"/>
              </w:rPr>
            </w:pPr>
          </w:p>
        </w:tc>
        <w:tc>
          <w:tcPr>
            <w:tcW w:w="2310" w:type="dxa"/>
            <w:shd w:val="clear" w:color="auto" w:fill="F2DBDB"/>
          </w:tcPr>
          <w:p w14:paraId="598E75BB" w14:textId="77777777" w:rsidR="00340CA5" w:rsidRPr="00955378" w:rsidRDefault="00340CA5" w:rsidP="00340CA5">
            <w:pPr>
              <w:spacing w:after="0" w:line="240" w:lineRule="auto"/>
              <w:rPr>
                <w:ins w:id="1888" w:author="Michael Bell" w:date="2013-05-06T18:57:00Z"/>
              </w:rPr>
            </w:pPr>
            <w:ins w:id="1889" w:author="Michael Bell" w:date="2013-05-06T18:57:00Z">
              <w:r w:rsidRPr="00955378">
                <w:t>Down</w:t>
              </w:r>
            </w:ins>
          </w:p>
        </w:tc>
        <w:tc>
          <w:tcPr>
            <w:tcW w:w="2311" w:type="dxa"/>
            <w:shd w:val="clear" w:color="auto" w:fill="F2DBDB"/>
          </w:tcPr>
          <w:p w14:paraId="49476172" w14:textId="77777777" w:rsidR="00340CA5" w:rsidRPr="00955378" w:rsidRDefault="00340CA5" w:rsidP="00340CA5">
            <w:pPr>
              <w:spacing w:after="0" w:line="240" w:lineRule="auto"/>
              <w:rPr>
                <w:ins w:id="1890" w:author="Michael Bell" w:date="2013-05-06T18:57:00Z"/>
              </w:rPr>
            </w:pPr>
            <w:proofErr w:type="spellStart"/>
            <w:ins w:id="1891" w:author="Michael Bell" w:date="2013-05-06T18:57:00Z">
              <w:r w:rsidRPr="00955378">
                <w:t>Allantown</w:t>
              </w:r>
              <w:proofErr w:type="spellEnd"/>
            </w:ins>
          </w:p>
        </w:tc>
        <w:tc>
          <w:tcPr>
            <w:tcW w:w="2311" w:type="dxa"/>
          </w:tcPr>
          <w:p w14:paraId="52723C70" w14:textId="77777777" w:rsidR="00340CA5" w:rsidRPr="00955378" w:rsidRDefault="00340CA5" w:rsidP="00340CA5">
            <w:pPr>
              <w:spacing w:after="0" w:line="240" w:lineRule="auto"/>
              <w:rPr>
                <w:ins w:id="1892" w:author="Michael Bell" w:date="2013-05-06T18:57:00Z"/>
              </w:rPr>
            </w:pPr>
          </w:p>
        </w:tc>
      </w:tr>
      <w:tr w:rsidR="00340CA5" w:rsidRPr="00955378" w14:paraId="20382BD4" w14:textId="77777777" w:rsidTr="00340CA5">
        <w:trPr>
          <w:ins w:id="1893" w:author="Michael Bell" w:date="2013-05-06T18:57:00Z"/>
        </w:trPr>
        <w:tc>
          <w:tcPr>
            <w:tcW w:w="2310" w:type="dxa"/>
            <w:shd w:val="clear" w:color="auto" w:fill="F2DBDB"/>
          </w:tcPr>
          <w:p w14:paraId="310DA14B" w14:textId="77777777" w:rsidR="00340CA5" w:rsidRPr="00955378" w:rsidRDefault="00340CA5" w:rsidP="00340CA5">
            <w:pPr>
              <w:spacing w:after="0" w:line="240" w:lineRule="auto"/>
              <w:rPr>
                <w:ins w:id="1894" w:author="Michael Bell" w:date="2013-05-06T18:57:00Z"/>
              </w:rPr>
            </w:pPr>
          </w:p>
        </w:tc>
        <w:tc>
          <w:tcPr>
            <w:tcW w:w="2310" w:type="dxa"/>
            <w:shd w:val="clear" w:color="auto" w:fill="F2DBDB"/>
          </w:tcPr>
          <w:p w14:paraId="72F18CAA" w14:textId="77777777" w:rsidR="00340CA5" w:rsidRPr="00955378" w:rsidRDefault="00340CA5" w:rsidP="00340CA5">
            <w:pPr>
              <w:spacing w:after="0" w:line="240" w:lineRule="auto"/>
              <w:rPr>
                <w:ins w:id="1895" w:author="Michael Bell" w:date="2013-05-06T18:57:00Z"/>
              </w:rPr>
            </w:pPr>
            <w:ins w:id="1896" w:author="Michael Bell" w:date="2013-05-06T18:57:00Z">
              <w:r w:rsidRPr="00955378">
                <w:t>Left</w:t>
              </w:r>
            </w:ins>
          </w:p>
        </w:tc>
        <w:tc>
          <w:tcPr>
            <w:tcW w:w="2311" w:type="dxa"/>
            <w:shd w:val="clear" w:color="auto" w:fill="F2DBDB"/>
          </w:tcPr>
          <w:p w14:paraId="37AE4E78" w14:textId="77777777" w:rsidR="00340CA5" w:rsidRPr="00955378" w:rsidRDefault="00340CA5" w:rsidP="00340CA5">
            <w:pPr>
              <w:spacing w:after="0" w:line="240" w:lineRule="auto"/>
              <w:rPr>
                <w:ins w:id="1897" w:author="Michael Bell" w:date="2013-05-06T18:57:00Z"/>
              </w:rPr>
            </w:pPr>
            <w:ins w:id="1898" w:author="Michael Bell" w:date="2013-05-06T18:57:00Z">
              <w:r w:rsidRPr="00955378">
                <w:t>Destinations</w:t>
              </w:r>
            </w:ins>
          </w:p>
        </w:tc>
        <w:tc>
          <w:tcPr>
            <w:tcW w:w="2311" w:type="dxa"/>
          </w:tcPr>
          <w:p w14:paraId="35051D0C" w14:textId="77777777" w:rsidR="00340CA5" w:rsidRPr="00955378" w:rsidRDefault="00340CA5" w:rsidP="00340CA5">
            <w:pPr>
              <w:spacing w:after="0" w:line="240" w:lineRule="auto"/>
              <w:rPr>
                <w:ins w:id="1899" w:author="Michael Bell" w:date="2013-05-06T18:57:00Z"/>
              </w:rPr>
            </w:pPr>
          </w:p>
        </w:tc>
      </w:tr>
      <w:tr w:rsidR="00340CA5" w:rsidRPr="00955378" w14:paraId="41BC384D" w14:textId="77777777" w:rsidTr="00340CA5">
        <w:trPr>
          <w:ins w:id="1900" w:author="Michael Bell" w:date="2013-05-06T18:57:00Z"/>
        </w:trPr>
        <w:tc>
          <w:tcPr>
            <w:tcW w:w="2310" w:type="dxa"/>
            <w:shd w:val="clear" w:color="auto" w:fill="F2DBDB"/>
          </w:tcPr>
          <w:p w14:paraId="25F62F05" w14:textId="77777777" w:rsidR="00340CA5" w:rsidRPr="00955378" w:rsidRDefault="00340CA5" w:rsidP="00340CA5">
            <w:pPr>
              <w:spacing w:after="0" w:line="240" w:lineRule="auto"/>
              <w:rPr>
                <w:ins w:id="1901" w:author="Michael Bell" w:date="2013-05-06T18:57:00Z"/>
              </w:rPr>
            </w:pPr>
          </w:p>
        </w:tc>
        <w:tc>
          <w:tcPr>
            <w:tcW w:w="2310" w:type="dxa"/>
            <w:shd w:val="clear" w:color="auto" w:fill="F2DBDB"/>
          </w:tcPr>
          <w:p w14:paraId="7076A5D6" w14:textId="77777777" w:rsidR="00340CA5" w:rsidRPr="00955378" w:rsidRDefault="00340CA5" w:rsidP="00340CA5">
            <w:pPr>
              <w:spacing w:after="0" w:line="240" w:lineRule="auto"/>
              <w:rPr>
                <w:ins w:id="1902" w:author="Michael Bell" w:date="2013-05-06T18:57:00Z"/>
              </w:rPr>
            </w:pPr>
            <w:ins w:id="1903" w:author="Michael Bell" w:date="2013-05-06T18:57:00Z">
              <w:r w:rsidRPr="00955378">
                <w:t>Right</w:t>
              </w:r>
            </w:ins>
          </w:p>
        </w:tc>
        <w:tc>
          <w:tcPr>
            <w:tcW w:w="2311" w:type="dxa"/>
            <w:shd w:val="clear" w:color="auto" w:fill="F2DBDB"/>
          </w:tcPr>
          <w:p w14:paraId="12C4E67A" w14:textId="77777777" w:rsidR="00340CA5" w:rsidRPr="00955378" w:rsidRDefault="00340CA5" w:rsidP="00340CA5">
            <w:pPr>
              <w:spacing w:after="0" w:line="240" w:lineRule="auto"/>
              <w:rPr>
                <w:ins w:id="1904" w:author="Michael Bell" w:date="2013-05-06T18:57:00Z"/>
              </w:rPr>
            </w:pPr>
            <w:ins w:id="1905" w:author="Michael Bell" w:date="2013-05-06T18:57:00Z">
              <w:r w:rsidRPr="00955378">
                <w:t>-</w:t>
              </w:r>
            </w:ins>
          </w:p>
        </w:tc>
        <w:tc>
          <w:tcPr>
            <w:tcW w:w="2311" w:type="dxa"/>
          </w:tcPr>
          <w:p w14:paraId="26CA80CE" w14:textId="77777777" w:rsidR="00340CA5" w:rsidRPr="00955378" w:rsidRDefault="00340CA5" w:rsidP="00340CA5">
            <w:pPr>
              <w:spacing w:after="0" w:line="240" w:lineRule="auto"/>
              <w:rPr>
                <w:ins w:id="1906" w:author="Michael Bell" w:date="2013-05-06T18:57:00Z"/>
              </w:rPr>
            </w:pPr>
          </w:p>
        </w:tc>
      </w:tr>
      <w:tr w:rsidR="00340CA5" w:rsidRPr="00955378" w14:paraId="7AD50A93" w14:textId="77777777" w:rsidTr="00340CA5">
        <w:trPr>
          <w:ins w:id="1907" w:author="Michael Bell" w:date="2013-05-06T18:57:00Z"/>
        </w:trPr>
        <w:tc>
          <w:tcPr>
            <w:tcW w:w="2310" w:type="dxa"/>
            <w:shd w:val="clear" w:color="auto" w:fill="F2DBDB"/>
          </w:tcPr>
          <w:p w14:paraId="6CC8B72A" w14:textId="77777777" w:rsidR="00340CA5" w:rsidRPr="00955378" w:rsidRDefault="00340CA5" w:rsidP="00340CA5">
            <w:pPr>
              <w:spacing w:after="0" w:line="240" w:lineRule="auto"/>
              <w:rPr>
                <w:ins w:id="1908" w:author="Michael Bell" w:date="2013-05-06T18:57:00Z"/>
              </w:rPr>
            </w:pPr>
            <w:proofErr w:type="spellStart"/>
            <w:ins w:id="1909" w:author="Michael Bell" w:date="2013-05-06T18:57:00Z">
              <w:r w:rsidRPr="00955378">
                <w:t>Allantown</w:t>
              </w:r>
              <w:proofErr w:type="spellEnd"/>
            </w:ins>
          </w:p>
        </w:tc>
        <w:tc>
          <w:tcPr>
            <w:tcW w:w="2310" w:type="dxa"/>
            <w:shd w:val="clear" w:color="auto" w:fill="F2DBDB"/>
          </w:tcPr>
          <w:p w14:paraId="6B27B440" w14:textId="77777777" w:rsidR="00340CA5" w:rsidRPr="00955378" w:rsidRDefault="00340CA5" w:rsidP="00340CA5">
            <w:pPr>
              <w:spacing w:after="0" w:line="240" w:lineRule="auto"/>
              <w:rPr>
                <w:ins w:id="1910" w:author="Michael Bell" w:date="2013-05-06T18:57:00Z"/>
              </w:rPr>
            </w:pPr>
            <w:ins w:id="1911" w:author="Michael Bell" w:date="2013-05-06T18:57:00Z">
              <w:r w:rsidRPr="00955378">
                <w:t>Up</w:t>
              </w:r>
            </w:ins>
          </w:p>
        </w:tc>
        <w:tc>
          <w:tcPr>
            <w:tcW w:w="2311" w:type="dxa"/>
            <w:shd w:val="clear" w:color="auto" w:fill="F2DBDB"/>
          </w:tcPr>
          <w:p w14:paraId="6D3AEDF6" w14:textId="77777777" w:rsidR="00340CA5" w:rsidRPr="00955378" w:rsidRDefault="00340CA5" w:rsidP="00340CA5">
            <w:pPr>
              <w:spacing w:after="0" w:line="240" w:lineRule="auto"/>
              <w:rPr>
                <w:ins w:id="1912" w:author="Michael Bell" w:date="2013-05-06T18:57:00Z"/>
              </w:rPr>
            </w:pPr>
            <w:proofErr w:type="spellStart"/>
            <w:ins w:id="1913" w:author="Michael Bell" w:date="2013-05-06T18:57:00Z">
              <w:r w:rsidRPr="00955378">
                <w:t>Remilo</w:t>
              </w:r>
              <w:proofErr w:type="spellEnd"/>
            </w:ins>
          </w:p>
        </w:tc>
        <w:tc>
          <w:tcPr>
            <w:tcW w:w="2311" w:type="dxa"/>
          </w:tcPr>
          <w:p w14:paraId="08C7FA2B" w14:textId="77777777" w:rsidR="00340CA5" w:rsidRPr="00955378" w:rsidRDefault="00340CA5" w:rsidP="00340CA5">
            <w:pPr>
              <w:spacing w:after="0" w:line="240" w:lineRule="auto"/>
              <w:rPr>
                <w:ins w:id="1914" w:author="Michael Bell" w:date="2013-05-06T18:57:00Z"/>
              </w:rPr>
            </w:pPr>
          </w:p>
        </w:tc>
      </w:tr>
      <w:tr w:rsidR="00340CA5" w:rsidRPr="00955378" w14:paraId="546DA73A" w14:textId="77777777" w:rsidTr="00340CA5">
        <w:trPr>
          <w:ins w:id="1915" w:author="Michael Bell" w:date="2013-05-06T18:57:00Z"/>
        </w:trPr>
        <w:tc>
          <w:tcPr>
            <w:tcW w:w="2310" w:type="dxa"/>
            <w:shd w:val="clear" w:color="auto" w:fill="F2DBDB"/>
          </w:tcPr>
          <w:p w14:paraId="5A03AA21" w14:textId="77777777" w:rsidR="00340CA5" w:rsidRPr="00955378" w:rsidRDefault="00340CA5" w:rsidP="00340CA5">
            <w:pPr>
              <w:spacing w:after="0" w:line="240" w:lineRule="auto"/>
              <w:rPr>
                <w:ins w:id="1916" w:author="Michael Bell" w:date="2013-05-06T18:57:00Z"/>
              </w:rPr>
            </w:pPr>
          </w:p>
        </w:tc>
        <w:tc>
          <w:tcPr>
            <w:tcW w:w="2310" w:type="dxa"/>
            <w:shd w:val="clear" w:color="auto" w:fill="F2DBDB"/>
          </w:tcPr>
          <w:p w14:paraId="59A29039" w14:textId="77777777" w:rsidR="00340CA5" w:rsidRPr="00955378" w:rsidRDefault="00340CA5" w:rsidP="00340CA5">
            <w:pPr>
              <w:spacing w:after="0" w:line="240" w:lineRule="auto"/>
              <w:rPr>
                <w:ins w:id="1917" w:author="Michael Bell" w:date="2013-05-06T18:57:00Z"/>
              </w:rPr>
            </w:pPr>
            <w:ins w:id="1918" w:author="Michael Bell" w:date="2013-05-06T18:57:00Z">
              <w:r w:rsidRPr="00955378">
                <w:t>Down</w:t>
              </w:r>
            </w:ins>
          </w:p>
        </w:tc>
        <w:tc>
          <w:tcPr>
            <w:tcW w:w="2311" w:type="dxa"/>
            <w:shd w:val="clear" w:color="auto" w:fill="F2DBDB"/>
          </w:tcPr>
          <w:p w14:paraId="4C83CB8C" w14:textId="77777777" w:rsidR="00340CA5" w:rsidRPr="00955378" w:rsidRDefault="00340CA5" w:rsidP="00340CA5">
            <w:pPr>
              <w:spacing w:after="0" w:line="240" w:lineRule="auto"/>
              <w:rPr>
                <w:ins w:id="1919" w:author="Michael Bell" w:date="2013-05-06T18:57:00Z"/>
              </w:rPr>
            </w:pPr>
            <w:proofErr w:type="spellStart"/>
            <w:ins w:id="1920" w:author="Michael Bell" w:date="2013-05-06T18:57:00Z">
              <w:r w:rsidRPr="00955378">
                <w:t>Gregville</w:t>
              </w:r>
              <w:proofErr w:type="spellEnd"/>
            </w:ins>
          </w:p>
        </w:tc>
        <w:tc>
          <w:tcPr>
            <w:tcW w:w="2311" w:type="dxa"/>
          </w:tcPr>
          <w:p w14:paraId="7724A8D3" w14:textId="77777777" w:rsidR="00340CA5" w:rsidRPr="00955378" w:rsidRDefault="00340CA5" w:rsidP="00340CA5">
            <w:pPr>
              <w:spacing w:after="0" w:line="240" w:lineRule="auto"/>
              <w:rPr>
                <w:ins w:id="1921" w:author="Michael Bell" w:date="2013-05-06T18:57:00Z"/>
              </w:rPr>
            </w:pPr>
          </w:p>
        </w:tc>
      </w:tr>
      <w:tr w:rsidR="00340CA5" w:rsidRPr="00955378" w14:paraId="7B447027" w14:textId="77777777" w:rsidTr="00340CA5">
        <w:trPr>
          <w:ins w:id="1922" w:author="Michael Bell" w:date="2013-05-06T18:57:00Z"/>
        </w:trPr>
        <w:tc>
          <w:tcPr>
            <w:tcW w:w="2310" w:type="dxa"/>
            <w:shd w:val="clear" w:color="auto" w:fill="F2DBDB"/>
          </w:tcPr>
          <w:p w14:paraId="0DB55096" w14:textId="77777777" w:rsidR="00340CA5" w:rsidRPr="00955378" w:rsidRDefault="00340CA5" w:rsidP="00340CA5">
            <w:pPr>
              <w:spacing w:after="0" w:line="240" w:lineRule="auto"/>
              <w:rPr>
                <w:ins w:id="1923" w:author="Michael Bell" w:date="2013-05-06T18:57:00Z"/>
              </w:rPr>
            </w:pPr>
          </w:p>
        </w:tc>
        <w:tc>
          <w:tcPr>
            <w:tcW w:w="2310" w:type="dxa"/>
            <w:shd w:val="clear" w:color="auto" w:fill="F2DBDB"/>
          </w:tcPr>
          <w:p w14:paraId="7FE14F46" w14:textId="77777777" w:rsidR="00340CA5" w:rsidRPr="00955378" w:rsidRDefault="00340CA5" w:rsidP="00340CA5">
            <w:pPr>
              <w:spacing w:after="0" w:line="240" w:lineRule="auto"/>
              <w:rPr>
                <w:ins w:id="1924" w:author="Michael Bell" w:date="2013-05-06T18:57:00Z"/>
              </w:rPr>
            </w:pPr>
            <w:ins w:id="1925" w:author="Michael Bell" w:date="2013-05-06T18:57:00Z">
              <w:r w:rsidRPr="00955378">
                <w:t>Left</w:t>
              </w:r>
            </w:ins>
          </w:p>
        </w:tc>
        <w:tc>
          <w:tcPr>
            <w:tcW w:w="2311" w:type="dxa"/>
            <w:shd w:val="clear" w:color="auto" w:fill="F2DBDB"/>
          </w:tcPr>
          <w:p w14:paraId="01AB26E5" w14:textId="77777777" w:rsidR="00340CA5" w:rsidRPr="00955378" w:rsidRDefault="00340CA5" w:rsidP="00340CA5">
            <w:pPr>
              <w:spacing w:after="0" w:line="240" w:lineRule="auto"/>
              <w:rPr>
                <w:ins w:id="1926" w:author="Michael Bell" w:date="2013-05-06T18:57:00Z"/>
              </w:rPr>
            </w:pPr>
            <w:ins w:id="1927" w:author="Michael Bell" w:date="2013-05-06T18:57:00Z">
              <w:r w:rsidRPr="00955378">
                <w:t>Destinations</w:t>
              </w:r>
            </w:ins>
          </w:p>
        </w:tc>
        <w:tc>
          <w:tcPr>
            <w:tcW w:w="2311" w:type="dxa"/>
          </w:tcPr>
          <w:p w14:paraId="1DFFD96A" w14:textId="77777777" w:rsidR="00340CA5" w:rsidRPr="00955378" w:rsidRDefault="00340CA5" w:rsidP="00340CA5">
            <w:pPr>
              <w:spacing w:after="0" w:line="240" w:lineRule="auto"/>
              <w:rPr>
                <w:ins w:id="1928" w:author="Michael Bell" w:date="2013-05-06T18:57:00Z"/>
              </w:rPr>
            </w:pPr>
          </w:p>
        </w:tc>
      </w:tr>
      <w:tr w:rsidR="00340CA5" w:rsidRPr="00955378" w14:paraId="6A96FF88" w14:textId="77777777" w:rsidTr="00340CA5">
        <w:trPr>
          <w:ins w:id="1929" w:author="Michael Bell" w:date="2013-05-06T18:57:00Z"/>
        </w:trPr>
        <w:tc>
          <w:tcPr>
            <w:tcW w:w="2310" w:type="dxa"/>
            <w:shd w:val="clear" w:color="auto" w:fill="F2DBDB"/>
          </w:tcPr>
          <w:p w14:paraId="0B8F854D" w14:textId="77777777" w:rsidR="00340CA5" w:rsidRPr="00955378" w:rsidRDefault="00340CA5" w:rsidP="00340CA5">
            <w:pPr>
              <w:spacing w:after="0" w:line="240" w:lineRule="auto"/>
              <w:rPr>
                <w:ins w:id="1930" w:author="Michael Bell" w:date="2013-05-06T18:57:00Z"/>
              </w:rPr>
            </w:pPr>
          </w:p>
        </w:tc>
        <w:tc>
          <w:tcPr>
            <w:tcW w:w="2310" w:type="dxa"/>
            <w:shd w:val="clear" w:color="auto" w:fill="F2DBDB"/>
          </w:tcPr>
          <w:p w14:paraId="1BF99BA3" w14:textId="77777777" w:rsidR="00340CA5" w:rsidRPr="00955378" w:rsidRDefault="00340CA5" w:rsidP="00340CA5">
            <w:pPr>
              <w:spacing w:after="0" w:line="240" w:lineRule="auto"/>
              <w:rPr>
                <w:ins w:id="1931" w:author="Michael Bell" w:date="2013-05-06T18:57:00Z"/>
              </w:rPr>
            </w:pPr>
            <w:ins w:id="1932" w:author="Michael Bell" w:date="2013-05-06T18:57:00Z">
              <w:r w:rsidRPr="00955378">
                <w:t>Right</w:t>
              </w:r>
            </w:ins>
          </w:p>
        </w:tc>
        <w:tc>
          <w:tcPr>
            <w:tcW w:w="2311" w:type="dxa"/>
            <w:shd w:val="clear" w:color="auto" w:fill="F2DBDB"/>
          </w:tcPr>
          <w:p w14:paraId="51D48CB0" w14:textId="77777777" w:rsidR="00340CA5" w:rsidRPr="00955378" w:rsidRDefault="00340CA5" w:rsidP="00340CA5">
            <w:pPr>
              <w:spacing w:after="0" w:line="240" w:lineRule="auto"/>
              <w:rPr>
                <w:ins w:id="1933" w:author="Michael Bell" w:date="2013-05-06T18:57:00Z"/>
              </w:rPr>
            </w:pPr>
            <w:ins w:id="1934" w:author="Michael Bell" w:date="2013-05-06T18:57:00Z">
              <w:r w:rsidRPr="00955378">
                <w:t>-</w:t>
              </w:r>
            </w:ins>
          </w:p>
        </w:tc>
        <w:tc>
          <w:tcPr>
            <w:tcW w:w="2311" w:type="dxa"/>
          </w:tcPr>
          <w:p w14:paraId="622618EC" w14:textId="77777777" w:rsidR="00340CA5" w:rsidRPr="00955378" w:rsidRDefault="00340CA5" w:rsidP="00340CA5">
            <w:pPr>
              <w:spacing w:after="0" w:line="240" w:lineRule="auto"/>
              <w:rPr>
                <w:ins w:id="1935" w:author="Michael Bell" w:date="2013-05-06T18:57:00Z"/>
              </w:rPr>
            </w:pPr>
          </w:p>
        </w:tc>
      </w:tr>
      <w:tr w:rsidR="00340CA5" w:rsidRPr="00955378" w14:paraId="49075F2B" w14:textId="77777777" w:rsidTr="00340CA5">
        <w:trPr>
          <w:ins w:id="1936" w:author="Michael Bell" w:date="2013-05-06T18:57:00Z"/>
        </w:trPr>
        <w:tc>
          <w:tcPr>
            <w:tcW w:w="2310" w:type="dxa"/>
            <w:shd w:val="clear" w:color="auto" w:fill="F2DBDB"/>
          </w:tcPr>
          <w:p w14:paraId="3DD5F087" w14:textId="77777777" w:rsidR="00340CA5" w:rsidRPr="00955378" w:rsidRDefault="00340CA5" w:rsidP="00340CA5">
            <w:pPr>
              <w:spacing w:after="0" w:line="240" w:lineRule="auto"/>
              <w:rPr>
                <w:ins w:id="1937" w:author="Michael Bell" w:date="2013-05-06T18:57:00Z"/>
              </w:rPr>
            </w:pPr>
            <w:proofErr w:type="spellStart"/>
            <w:ins w:id="1938" w:author="Michael Bell" w:date="2013-05-06T18:57:00Z">
              <w:r w:rsidRPr="00955378">
                <w:t>Gregville</w:t>
              </w:r>
              <w:proofErr w:type="spellEnd"/>
            </w:ins>
          </w:p>
        </w:tc>
        <w:tc>
          <w:tcPr>
            <w:tcW w:w="2310" w:type="dxa"/>
            <w:shd w:val="clear" w:color="auto" w:fill="F2DBDB"/>
          </w:tcPr>
          <w:p w14:paraId="53794901" w14:textId="77777777" w:rsidR="00340CA5" w:rsidRPr="00955378" w:rsidRDefault="00340CA5" w:rsidP="00340CA5">
            <w:pPr>
              <w:spacing w:after="0" w:line="240" w:lineRule="auto"/>
              <w:rPr>
                <w:ins w:id="1939" w:author="Michael Bell" w:date="2013-05-06T18:57:00Z"/>
              </w:rPr>
            </w:pPr>
            <w:ins w:id="1940" w:author="Michael Bell" w:date="2013-05-06T18:57:00Z">
              <w:r w:rsidRPr="00955378">
                <w:t>Up</w:t>
              </w:r>
            </w:ins>
          </w:p>
        </w:tc>
        <w:tc>
          <w:tcPr>
            <w:tcW w:w="2311" w:type="dxa"/>
            <w:shd w:val="clear" w:color="auto" w:fill="F2DBDB"/>
          </w:tcPr>
          <w:p w14:paraId="6EF27CA8" w14:textId="77777777" w:rsidR="00340CA5" w:rsidRPr="00955378" w:rsidRDefault="00340CA5" w:rsidP="00340CA5">
            <w:pPr>
              <w:spacing w:after="0" w:line="240" w:lineRule="auto"/>
              <w:rPr>
                <w:ins w:id="1941" w:author="Michael Bell" w:date="2013-05-06T18:57:00Z"/>
              </w:rPr>
            </w:pPr>
            <w:proofErr w:type="spellStart"/>
            <w:ins w:id="1942" w:author="Michael Bell" w:date="2013-05-06T18:57:00Z">
              <w:r w:rsidRPr="00955378">
                <w:t>Allantown</w:t>
              </w:r>
              <w:proofErr w:type="spellEnd"/>
            </w:ins>
          </w:p>
        </w:tc>
        <w:tc>
          <w:tcPr>
            <w:tcW w:w="2311" w:type="dxa"/>
          </w:tcPr>
          <w:p w14:paraId="67A53C4E" w14:textId="77777777" w:rsidR="00340CA5" w:rsidRPr="00955378" w:rsidRDefault="00340CA5" w:rsidP="00340CA5">
            <w:pPr>
              <w:spacing w:after="0" w:line="240" w:lineRule="auto"/>
              <w:rPr>
                <w:ins w:id="1943" w:author="Michael Bell" w:date="2013-05-06T18:57:00Z"/>
              </w:rPr>
            </w:pPr>
          </w:p>
        </w:tc>
      </w:tr>
      <w:tr w:rsidR="00340CA5" w:rsidRPr="00955378" w14:paraId="4BF52570" w14:textId="77777777" w:rsidTr="00340CA5">
        <w:trPr>
          <w:ins w:id="1944" w:author="Michael Bell" w:date="2013-05-06T18:57:00Z"/>
        </w:trPr>
        <w:tc>
          <w:tcPr>
            <w:tcW w:w="2310" w:type="dxa"/>
            <w:shd w:val="clear" w:color="auto" w:fill="F2DBDB"/>
          </w:tcPr>
          <w:p w14:paraId="3ADABE80" w14:textId="77777777" w:rsidR="00340CA5" w:rsidRPr="00955378" w:rsidRDefault="00340CA5" w:rsidP="00340CA5">
            <w:pPr>
              <w:spacing w:after="0" w:line="240" w:lineRule="auto"/>
              <w:rPr>
                <w:ins w:id="1945" w:author="Michael Bell" w:date="2013-05-06T18:57:00Z"/>
              </w:rPr>
            </w:pPr>
          </w:p>
        </w:tc>
        <w:tc>
          <w:tcPr>
            <w:tcW w:w="2310" w:type="dxa"/>
            <w:shd w:val="clear" w:color="auto" w:fill="F2DBDB"/>
          </w:tcPr>
          <w:p w14:paraId="74CB1215" w14:textId="77777777" w:rsidR="00340CA5" w:rsidRPr="00955378" w:rsidRDefault="00340CA5" w:rsidP="00340CA5">
            <w:pPr>
              <w:spacing w:after="0" w:line="240" w:lineRule="auto"/>
              <w:rPr>
                <w:ins w:id="1946" w:author="Michael Bell" w:date="2013-05-06T18:57:00Z"/>
              </w:rPr>
            </w:pPr>
            <w:ins w:id="1947" w:author="Michael Bell" w:date="2013-05-06T18:57:00Z">
              <w:r w:rsidRPr="00955378">
                <w:t>Down</w:t>
              </w:r>
            </w:ins>
          </w:p>
        </w:tc>
        <w:tc>
          <w:tcPr>
            <w:tcW w:w="2311" w:type="dxa"/>
            <w:shd w:val="clear" w:color="auto" w:fill="F2DBDB"/>
          </w:tcPr>
          <w:p w14:paraId="2D81AAD0" w14:textId="77777777" w:rsidR="00340CA5" w:rsidRPr="00955378" w:rsidRDefault="00340CA5" w:rsidP="00340CA5">
            <w:pPr>
              <w:spacing w:after="0" w:line="240" w:lineRule="auto"/>
              <w:rPr>
                <w:ins w:id="1948" w:author="Michael Bell" w:date="2013-05-06T18:57:00Z"/>
              </w:rPr>
            </w:pPr>
            <w:proofErr w:type="spellStart"/>
            <w:ins w:id="1949" w:author="Michael Bell" w:date="2013-05-06T18:57:00Z">
              <w:r w:rsidRPr="00955378">
                <w:t>Leovetticutte</w:t>
              </w:r>
              <w:proofErr w:type="spellEnd"/>
            </w:ins>
          </w:p>
        </w:tc>
        <w:tc>
          <w:tcPr>
            <w:tcW w:w="2311" w:type="dxa"/>
          </w:tcPr>
          <w:p w14:paraId="6282B8B7" w14:textId="77777777" w:rsidR="00340CA5" w:rsidRPr="00955378" w:rsidRDefault="00340CA5" w:rsidP="00340CA5">
            <w:pPr>
              <w:spacing w:after="0" w:line="240" w:lineRule="auto"/>
              <w:rPr>
                <w:ins w:id="1950" w:author="Michael Bell" w:date="2013-05-06T18:57:00Z"/>
              </w:rPr>
            </w:pPr>
          </w:p>
        </w:tc>
      </w:tr>
      <w:tr w:rsidR="00340CA5" w:rsidRPr="00955378" w14:paraId="7D3C1307" w14:textId="77777777" w:rsidTr="00340CA5">
        <w:trPr>
          <w:ins w:id="1951" w:author="Michael Bell" w:date="2013-05-06T18:57:00Z"/>
        </w:trPr>
        <w:tc>
          <w:tcPr>
            <w:tcW w:w="2310" w:type="dxa"/>
            <w:shd w:val="clear" w:color="auto" w:fill="F2DBDB"/>
          </w:tcPr>
          <w:p w14:paraId="16AA152E" w14:textId="77777777" w:rsidR="00340CA5" w:rsidRPr="00955378" w:rsidRDefault="00340CA5" w:rsidP="00340CA5">
            <w:pPr>
              <w:spacing w:after="0" w:line="240" w:lineRule="auto"/>
              <w:rPr>
                <w:ins w:id="1952" w:author="Michael Bell" w:date="2013-05-06T18:57:00Z"/>
              </w:rPr>
            </w:pPr>
          </w:p>
        </w:tc>
        <w:tc>
          <w:tcPr>
            <w:tcW w:w="2310" w:type="dxa"/>
            <w:shd w:val="clear" w:color="auto" w:fill="F2DBDB"/>
          </w:tcPr>
          <w:p w14:paraId="15FB30DF" w14:textId="77777777" w:rsidR="00340CA5" w:rsidRPr="00955378" w:rsidRDefault="00340CA5" w:rsidP="00340CA5">
            <w:pPr>
              <w:spacing w:after="0" w:line="240" w:lineRule="auto"/>
              <w:rPr>
                <w:ins w:id="1953" w:author="Michael Bell" w:date="2013-05-06T18:57:00Z"/>
              </w:rPr>
            </w:pPr>
            <w:ins w:id="1954" w:author="Michael Bell" w:date="2013-05-06T18:57:00Z">
              <w:r w:rsidRPr="00955378">
                <w:t>Left</w:t>
              </w:r>
            </w:ins>
          </w:p>
        </w:tc>
        <w:tc>
          <w:tcPr>
            <w:tcW w:w="2311" w:type="dxa"/>
            <w:shd w:val="clear" w:color="auto" w:fill="F2DBDB"/>
          </w:tcPr>
          <w:p w14:paraId="608EA676" w14:textId="77777777" w:rsidR="00340CA5" w:rsidRPr="00955378" w:rsidRDefault="00340CA5" w:rsidP="00340CA5">
            <w:pPr>
              <w:spacing w:after="0" w:line="240" w:lineRule="auto"/>
              <w:rPr>
                <w:ins w:id="1955" w:author="Michael Bell" w:date="2013-05-06T18:57:00Z"/>
              </w:rPr>
            </w:pPr>
            <w:ins w:id="1956" w:author="Michael Bell" w:date="2013-05-06T18:57:00Z">
              <w:r w:rsidRPr="00955378">
                <w:t>Destinations</w:t>
              </w:r>
            </w:ins>
          </w:p>
        </w:tc>
        <w:tc>
          <w:tcPr>
            <w:tcW w:w="2311" w:type="dxa"/>
          </w:tcPr>
          <w:p w14:paraId="5B94F9B2" w14:textId="77777777" w:rsidR="00340CA5" w:rsidRPr="00955378" w:rsidRDefault="00340CA5" w:rsidP="00340CA5">
            <w:pPr>
              <w:spacing w:after="0" w:line="240" w:lineRule="auto"/>
              <w:rPr>
                <w:ins w:id="1957" w:author="Michael Bell" w:date="2013-05-06T18:57:00Z"/>
              </w:rPr>
            </w:pPr>
          </w:p>
        </w:tc>
      </w:tr>
      <w:tr w:rsidR="00340CA5" w:rsidRPr="00955378" w14:paraId="5AB2980D" w14:textId="77777777" w:rsidTr="00340CA5">
        <w:trPr>
          <w:ins w:id="1958" w:author="Michael Bell" w:date="2013-05-06T18:57:00Z"/>
        </w:trPr>
        <w:tc>
          <w:tcPr>
            <w:tcW w:w="2310" w:type="dxa"/>
            <w:shd w:val="clear" w:color="auto" w:fill="F2DBDB"/>
          </w:tcPr>
          <w:p w14:paraId="04B2ECEE" w14:textId="77777777" w:rsidR="00340CA5" w:rsidRPr="00955378" w:rsidRDefault="00340CA5" w:rsidP="00340CA5">
            <w:pPr>
              <w:spacing w:after="0" w:line="240" w:lineRule="auto"/>
              <w:rPr>
                <w:ins w:id="1959" w:author="Michael Bell" w:date="2013-05-06T18:57:00Z"/>
              </w:rPr>
            </w:pPr>
          </w:p>
        </w:tc>
        <w:tc>
          <w:tcPr>
            <w:tcW w:w="2310" w:type="dxa"/>
            <w:shd w:val="clear" w:color="auto" w:fill="F2DBDB"/>
          </w:tcPr>
          <w:p w14:paraId="5F3823D3" w14:textId="77777777" w:rsidR="00340CA5" w:rsidRPr="00955378" w:rsidRDefault="00340CA5" w:rsidP="00340CA5">
            <w:pPr>
              <w:spacing w:after="0" w:line="240" w:lineRule="auto"/>
              <w:rPr>
                <w:ins w:id="1960" w:author="Michael Bell" w:date="2013-05-06T18:57:00Z"/>
              </w:rPr>
            </w:pPr>
            <w:ins w:id="1961" w:author="Michael Bell" w:date="2013-05-06T18:57:00Z">
              <w:r w:rsidRPr="00955378">
                <w:t>Right</w:t>
              </w:r>
            </w:ins>
          </w:p>
        </w:tc>
        <w:tc>
          <w:tcPr>
            <w:tcW w:w="2311" w:type="dxa"/>
            <w:shd w:val="clear" w:color="auto" w:fill="F2DBDB"/>
          </w:tcPr>
          <w:p w14:paraId="07C34CCB" w14:textId="77777777" w:rsidR="00340CA5" w:rsidRPr="00955378" w:rsidRDefault="00340CA5" w:rsidP="00340CA5">
            <w:pPr>
              <w:spacing w:after="0" w:line="240" w:lineRule="auto"/>
              <w:rPr>
                <w:ins w:id="1962" w:author="Michael Bell" w:date="2013-05-06T18:57:00Z"/>
              </w:rPr>
            </w:pPr>
            <w:ins w:id="1963" w:author="Michael Bell" w:date="2013-05-06T18:57:00Z">
              <w:r w:rsidRPr="00955378">
                <w:t>-</w:t>
              </w:r>
            </w:ins>
          </w:p>
        </w:tc>
        <w:tc>
          <w:tcPr>
            <w:tcW w:w="2311" w:type="dxa"/>
          </w:tcPr>
          <w:p w14:paraId="6A65B3E0" w14:textId="77777777" w:rsidR="00340CA5" w:rsidRPr="00955378" w:rsidRDefault="00340CA5" w:rsidP="00340CA5">
            <w:pPr>
              <w:spacing w:after="0" w:line="240" w:lineRule="auto"/>
              <w:rPr>
                <w:ins w:id="1964" w:author="Michael Bell" w:date="2013-05-06T18:57:00Z"/>
              </w:rPr>
            </w:pPr>
          </w:p>
        </w:tc>
      </w:tr>
      <w:tr w:rsidR="00340CA5" w:rsidRPr="00955378" w14:paraId="4A8C11AD" w14:textId="77777777" w:rsidTr="00340CA5">
        <w:trPr>
          <w:ins w:id="1965" w:author="Michael Bell" w:date="2013-05-06T18:57:00Z"/>
        </w:trPr>
        <w:tc>
          <w:tcPr>
            <w:tcW w:w="2310" w:type="dxa"/>
            <w:shd w:val="clear" w:color="auto" w:fill="F2DBDB"/>
          </w:tcPr>
          <w:p w14:paraId="10801859" w14:textId="77777777" w:rsidR="00340CA5" w:rsidRPr="00955378" w:rsidRDefault="00340CA5" w:rsidP="00340CA5">
            <w:pPr>
              <w:spacing w:after="0" w:line="240" w:lineRule="auto"/>
              <w:rPr>
                <w:ins w:id="1966" w:author="Michael Bell" w:date="2013-05-06T18:57:00Z"/>
              </w:rPr>
            </w:pPr>
            <w:proofErr w:type="spellStart"/>
            <w:ins w:id="1967" w:author="Michael Bell" w:date="2013-05-06T18:57:00Z">
              <w:r w:rsidRPr="00955378">
                <w:t>Leovetticutte</w:t>
              </w:r>
              <w:proofErr w:type="spellEnd"/>
            </w:ins>
          </w:p>
        </w:tc>
        <w:tc>
          <w:tcPr>
            <w:tcW w:w="2310" w:type="dxa"/>
            <w:shd w:val="clear" w:color="auto" w:fill="F2DBDB"/>
          </w:tcPr>
          <w:p w14:paraId="1D32B7D8" w14:textId="77777777" w:rsidR="00340CA5" w:rsidRPr="00955378" w:rsidRDefault="00340CA5" w:rsidP="00340CA5">
            <w:pPr>
              <w:spacing w:after="0" w:line="240" w:lineRule="auto"/>
              <w:rPr>
                <w:ins w:id="1968" w:author="Michael Bell" w:date="2013-05-06T18:57:00Z"/>
                <w:b/>
              </w:rPr>
            </w:pPr>
            <w:ins w:id="1969" w:author="Michael Bell" w:date="2013-05-06T18:57:00Z">
              <w:r w:rsidRPr="00955378">
                <w:t>Up</w:t>
              </w:r>
            </w:ins>
          </w:p>
        </w:tc>
        <w:tc>
          <w:tcPr>
            <w:tcW w:w="2311" w:type="dxa"/>
            <w:shd w:val="clear" w:color="auto" w:fill="F2DBDB"/>
          </w:tcPr>
          <w:p w14:paraId="3DC3A512" w14:textId="77777777" w:rsidR="00340CA5" w:rsidRPr="00955378" w:rsidRDefault="00340CA5" w:rsidP="00340CA5">
            <w:pPr>
              <w:spacing w:after="0" w:line="240" w:lineRule="auto"/>
              <w:rPr>
                <w:ins w:id="1970" w:author="Michael Bell" w:date="2013-05-06T18:57:00Z"/>
              </w:rPr>
            </w:pPr>
            <w:proofErr w:type="spellStart"/>
            <w:ins w:id="1971" w:author="Michael Bell" w:date="2013-05-06T18:57:00Z">
              <w:r w:rsidRPr="00955378">
                <w:t>Gregville</w:t>
              </w:r>
              <w:proofErr w:type="spellEnd"/>
            </w:ins>
          </w:p>
        </w:tc>
        <w:tc>
          <w:tcPr>
            <w:tcW w:w="2311" w:type="dxa"/>
          </w:tcPr>
          <w:p w14:paraId="15A087F2" w14:textId="77777777" w:rsidR="00340CA5" w:rsidRPr="00955378" w:rsidRDefault="00340CA5" w:rsidP="00340CA5">
            <w:pPr>
              <w:spacing w:after="0" w:line="240" w:lineRule="auto"/>
              <w:rPr>
                <w:ins w:id="1972" w:author="Michael Bell" w:date="2013-05-06T18:57:00Z"/>
              </w:rPr>
            </w:pPr>
          </w:p>
        </w:tc>
      </w:tr>
      <w:tr w:rsidR="00340CA5" w:rsidRPr="00955378" w14:paraId="56775663" w14:textId="77777777" w:rsidTr="00340CA5">
        <w:trPr>
          <w:ins w:id="1973" w:author="Michael Bell" w:date="2013-05-06T18:57:00Z"/>
        </w:trPr>
        <w:tc>
          <w:tcPr>
            <w:tcW w:w="2310" w:type="dxa"/>
            <w:shd w:val="clear" w:color="auto" w:fill="F2DBDB"/>
          </w:tcPr>
          <w:p w14:paraId="7A8EED9D" w14:textId="77777777" w:rsidR="00340CA5" w:rsidRPr="00955378" w:rsidRDefault="00340CA5" w:rsidP="00340CA5">
            <w:pPr>
              <w:spacing w:after="0" w:line="240" w:lineRule="auto"/>
              <w:rPr>
                <w:ins w:id="1974" w:author="Michael Bell" w:date="2013-05-06T18:57:00Z"/>
              </w:rPr>
            </w:pPr>
          </w:p>
        </w:tc>
        <w:tc>
          <w:tcPr>
            <w:tcW w:w="2310" w:type="dxa"/>
            <w:shd w:val="clear" w:color="auto" w:fill="F2DBDB"/>
          </w:tcPr>
          <w:p w14:paraId="583EA315" w14:textId="77777777" w:rsidR="00340CA5" w:rsidRPr="00955378" w:rsidRDefault="00340CA5" w:rsidP="00340CA5">
            <w:pPr>
              <w:spacing w:after="0" w:line="240" w:lineRule="auto"/>
              <w:rPr>
                <w:ins w:id="1975" w:author="Michael Bell" w:date="2013-05-06T18:57:00Z"/>
              </w:rPr>
            </w:pPr>
            <w:ins w:id="1976" w:author="Michael Bell" w:date="2013-05-06T18:57:00Z">
              <w:r w:rsidRPr="00955378">
                <w:t>Down</w:t>
              </w:r>
            </w:ins>
          </w:p>
        </w:tc>
        <w:tc>
          <w:tcPr>
            <w:tcW w:w="2311" w:type="dxa"/>
            <w:shd w:val="clear" w:color="auto" w:fill="F2DBDB"/>
          </w:tcPr>
          <w:p w14:paraId="760350FD" w14:textId="77777777" w:rsidR="00340CA5" w:rsidRPr="00955378" w:rsidRDefault="00340CA5" w:rsidP="00340CA5">
            <w:pPr>
              <w:spacing w:after="0" w:line="240" w:lineRule="auto"/>
              <w:rPr>
                <w:ins w:id="1977" w:author="Michael Bell" w:date="2013-05-06T18:57:00Z"/>
              </w:rPr>
            </w:pPr>
            <w:proofErr w:type="spellStart"/>
            <w:ins w:id="1978" w:author="Michael Bell" w:date="2013-05-06T18:57:00Z">
              <w:r w:rsidRPr="00955378">
                <w:t>Regantra</w:t>
              </w:r>
              <w:proofErr w:type="spellEnd"/>
            </w:ins>
          </w:p>
        </w:tc>
        <w:tc>
          <w:tcPr>
            <w:tcW w:w="2311" w:type="dxa"/>
          </w:tcPr>
          <w:p w14:paraId="7846FD7B" w14:textId="77777777" w:rsidR="00340CA5" w:rsidRPr="00955378" w:rsidRDefault="00340CA5" w:rsidP="00340CA5">
            <w:pPr>
              <w:spacing w:after="0" w:line="240" w:lineRule="auto"/>
              <w:rPr>
                <w:ins w:id="1979" w:author="Michael Bell" w:date="2013-05-06T18:57:00Z"/>
              </w:rPr>
            </w:pPr>
          </w:p>
        </w:tc>
      </w:tr>
      <w:tr w:rsidR="00340CA5" w:rsidRPr="00955378" w14:paraId="4C50A366" w14:textId="77777777" w:rsidTr="00340CA5">
        <w:trPr>
          <w:ins w:id="1980" w:author="Michael Bell" w:date="2013-05-06T18:57:00Z"/>
        </w:trPr>
        <w:tc>
          <w:tcPr>
            <w:tcW w:w="2310" w:type="dxa"/>
            <w:shd w:val="clear" w:color="auto" w:fill="F2DBDB"/>
          </w:tcPr>
          <w:p w14:paraId="3B39F3CC" w14:textId="77777777" w:rsidR="00340CA5" w:rsidRPr="00955378" w:rsidRDefault="00340CA5" w:rsidP="00340CA5">
            <w:pPr>
              <w:spacing w:after="0" w:line="240" w:lineRule="auto"/>
              <w:rPr>
                <w:ins w:id="1981" w:author="Michael Bell" w:date="2013-05-06T18:57:00Z"/>
              </w:rPr>
            </w:pPr>
          </w:p>
        </w:tc>
        <w:tc>
          <w:tcPr>
            <w:tcW w:w="2310" w:type="dxa"/>
            <w:shd w:val="clear" w:color="auto" w:fill="F2DBDB"/>
          </w:tcPr>
          <w:p w14:paraId="394ABF2A" w14:textId="77777777" w:rsidR="00340CA5" w:rsidRPr="00955378" w:rsidRDefault="00340CA5" w:rsidP="00340CA5">
            <w:pPr>
              <w:spacing w:after="0" w:line="240" w:lineRule="auto"/>
              <w:rPr>
                <w:ins w:id="1982" w:author="Michael Bell" w:date="2013-05-06T18:57:00Z"/>
              </w:rPr>
            </w:pPr>
            <w:ins w:id="1983" w:author="Michael Bell" w:date="2013-05-06T18:57:00Z">
              <w:r w:rsidRPr="00955378">
                <w:t>Left</w:t>
              </w:r>
            </w:ins>
          </w:p>
        </w:tc>
        <w:tc>
          <w:tcPr>
            <w:tcW w:w="2311" w:type="dxa"/>
            <w:shd w:val="clear" w:color="auto" w:fill="F2DBDB"/>
          </w:tcPr>
          <w:p w14:paraId="039470E0" w14:textId="77777777" w:rsidR="00340CA5" w:rsidRPr="00955378" w:rsidRDefault="00340CA5" w:rsidP="00340CA5">
            <w:pPr>
              <w:spacing w:after="0" w:line="240" w:lineRule="auto"/>
              <w:rPr>
                <w:ins w:id="1984" w:author="Michael Bell" w:date="2013-05-06T18:57:00Z"/>
              </w:rPr>
            </w:pPr>
            <w:ins w:id="1985" w:author="Michael Bell" w:date="2013-05-06T18:57:00Z">
              <w:r w:rsidRPr="00955378">
                <w:t>Destinations</w:t>
              </w:r>
            </w:ins>
          </w:p>
        </w:tc>
        <w:tc>
          <w:tcPr>
            <w:tcW w:w="2311" w:type="dxa"/>
          </w:tcPr>
          <w:p w14:paraId="70BAE0D8" w14:textId="77777777" w:rsidR="00340CA5" w:rsidRPr="00955378" w:rsidRDefault="00340CA5" w:rsidP="00340CA5">
            <w:pPr>
              <w:spacing w:after="0" w:line="240" w:lineRule="auto"/>
              <w:rPr>
                <w:ins w:id="1986" w:author="Michael Bell" w:date="2013-05-06T18:57:00Z"/>
              </w:rPr>
            </w:pPr>
          </w:p>
        </w:tc>
      </w:tr>
      <w:tr w:rsidR="00340CA5" w:rsidRPr="00955378" w14:paraId="2A447FAA" w14:textId="77777777" w:rsidTr="00340CA5">
        <w:trPr>
          <w:ins w:id="1987" w:author="Michael Bell" w:date="2013-05-06T18:57:00Z"/>
        </w:trPr>
        <w:tc>
          <w:tcPr>
            <w:tcW w:w="2310" w:type="dxa"/>
            <w:shd w:val="clear" w:color="auto" w:fill="F2DBDB"/>
          </w:tcPr>
          <w:p w14:paraId="4C994D4E" w14:textId="77777777" w:rsidR="00340CA5" w:rsidRPr="00955378" w:rsidRDefault="00340CA5" w:rsidP="00340CA5">
            <w:pPr>
              <w:spacing w:after="0" w:line="240" w:lineRule="auto"/>
              <w:rPr>
                <w:ins w:id="1988" w:author="Michael Bell" w:date="2013-05-06T18:57:00Z"/>
              </w:rPr>
            </w:pPr>
          </w:p>
        </w:tc>
        <w:tc>
          <w:tcPr>
            <w:tcW w:w="2310" w:type="dxa"/>
            <w:shd w:val="clear" w:color="auto" w:fill="F2DBDB"/>
          </w:tcPr>
          <w:p w14:paraId="30378D97" w14:textId="77777777" w:rsidR="00340CA5" w:rsidRPr="00955378" w:rsidRDefault="00340CA5" w:rsidP="00340CA5">
            <w:pPr>
              <w:spacing w:after="0" w:line="240" w:lineRule="auto"/>
              <w:rPr>
                <w:ins w:id="1989" w:author="Michael Bell" w:date="2013-05-06T18:57:00Z"/>
              </w:rPr>
            </w:pPr>
            <w:ins w:id="1990" w:author="Michael Bell" w:date="2013-05-06T18:57:00Z">
              <w:r w:rsidRPr="00955378">
                <w:t>Right</w:t>
              </w:r>
            </w:ins>
          </w:p>
        </w:tc>
        <w:tc>
          <w:tcPr>
            <w:tcW w:w="2311" w:type="dxa"/>
            <w:shd w:val="clear" w:color="auto" w:fill="F2DBDB"/>
          </w:tcPr>
          <w:p w14:paraId="5E3FB50B" w14:textId="77777777" w:rsidR="00340CA5" w:rsidRPr="00955378" w:rsidRDefault="00340CA5" w:rsidP="00340CA5">
            <w:pPr>
              <w:spacing w:after="0" w:line="240" w:lineRule="auto"/>
              <w:rPr>
                <w:ins w:id="1991" w:author="Michael Bell" w:date="2013-05-06T18:57:00Z"/>
              </w:rPr>
            </w:pPr>
            <w:ins w:id="1992" w:author="Michael Bell" w:date="2013-05-06T18:57:00Z">
              <w:r w:rsidRPr="00955378">
                <w:t>-</w:t>
              </w:r>
            </w:ins>
          </w:p>
        </w:tc>
        <w:tc>
          <w:tcPr>
            <w:tcW w:w="2311" w:type="dxa"/>
          </w:tcPr>
          <w:p w14:paraId="4D114302" w14:textId="77777777" w:rsidR="00340CA5" w:rsidRPr="00955378" w:rsidRDefault="00340CA5" w:rsidP="00340CA5">
            <w:pPr>
              <w:spacing w:after="0" w:line="240" w:lineRule="auto"/>
              <w:rPr>
                <w:ins w:id="1993" w:author="Michael Bell" w:date="2013-05-06T18:57:00Z"/>
              </w:rPr>
            </w:pPr>
          </w:p>
        </w:tc>
      </w:tr>
      <w:tr w:rsidR="00340CA5" w:rsidRPr="00955378" w14:paraId="5FB8019F" w14:textId="77777777" w:rsidTr="00340CA5">
        <w:trPr>
          <w:ins w:id="1994" w:author="Michael Bell" w:date="2013-05-06T18:57:00Z"/>
        </w:trPr>
        <w:tc>
          <w:tcPr>
            <w:tcW w:w="2310" w:type="dxa"/>
            <w:shd w:val="clear" w:color="auto" w:fill="F2DBDB"/>
          </w:tcPr>
          <w:p w14:paraId="20E271BB" w14:textId="77777777" w:rsidR="00340CA5" w:rsidRPr="00955378" w:rsidRDefault="00340CA5" w:rsidP="00340CA5">
            <w:pPr>
              <w:spacing w:after="0" w:line="240" w:lineRule="auto"/>
              <w:rPr>
                <w:ins w:id="1995" w:author="Michael Bell" w:date="2013-05-06T18:57:00Z"/>
              </w:rPr>
            </w:pPr>
            <w:proofErr w:type="spellStart"/>
            <w:ins w:id="1996" w:author="Michael Bell" w:date="2013-05-06T18:57:00Z">
              <w:r w:rsidRPr="00955378">
                <w:t>Regantra</w:t>
              </w:r>
              <w:proofErr w:type="spellEnd"/>
            </w:ins>
          </w:p>
        </w:tc>
        <w:tc>
          <w:tcPr>
            <w:tcW w:w="2310" w:type="dxa"/>
            <w:shd w:val="clear" w:color="auto" w:fill="F2DBDB"/>
          </w:tcPr>
          <w:p w14:paraId="2A31C5A9" w14:textId="77777777" w:rsidR="00340CA5" w:rsidRPr="00955378" w:rsidRDefault="00340CA5" w:rsidP="00340CA5">
            <w:pPr>
              <w:spacing w:after="0" w:line="240" w:lineRule="auto"/>
              <w:rPr>
                <w:ins w:id="1997" w:author="Michael Bell" w:date="2013-05-06T18:57:00Z"/>
              </w:rPr>
            </w:pPr>
            <w:ins w:id="1998" w:author="Michael Bell" w:date="2013-05-06T18:57:00Z">
              <w:r w:rsidRPr="00955378">
                <w:t>Up</w:t>
              </w:r>
            </w:ins>
          </w:p>
        </w:tc>
        <w:tc>
          <w:tcPr>
            <w:tcW w:w="2311" w:type="dxa"/>
            <w:shd w:val="clear" w:color="auto" w:fill="F2DBDB"/>
          </w:tcPr>
          <w:p w14:paraId="5278BD1C" w14:textId="77777777" w:rsidR="00340CA5" w:rsidRPr="00955378" w:rsidRDefault="00340CA5" w:rsidP="00340CA5">
            <w:pPr>
              <w:spacing w:after="0" w:line="240" w:lineRule="auto"/>
              <w:rPr>
                <w:ins w:id="1999" w:author="Michael Bell" w:date="2013-05-06T18:57:00Z"/>
              </w:rPr>
            </w:pPr>
            <w:proofErr w:type="spellStart"/>
            <w:ins w:id="2000" w:author="Michael Bell" w:date="2013-05-06T18:57:00Z">
              <w:r w:rsidRPr="00955378">
                <w:t>Leovetticutte</w:t>
              </w:r>
              <w:proofErr w:type="spellEnd"/>
            </w:ins>
          </w:p>
        </w:tc>
        <w:tc>
          <w:tcPr>
            <w:tcW w:w="2311" w:type="dxa"/>
          </w:tcPr>
          <w:p w14:paraId="7CFBB768" w14:textId="77777777" w:rsidR="00340CA5" w:rsidRPr="00955378" w:rsidRDefault="00340CA5" w:rsidP="00340CA5">
            <w:pPr>
              <w:spacing w:after="0" w:line="240" w:lineRule="auto"/>
              <w:rPr>
                <w:ins w:id="2001" w:author="Michael Bell" w:date="2013-05-06T18:57:00Z"/>
              </w:rPr>
            </w:pPr>
          </w:p>
        </w:tc>
      </w:tr>
      <w:tr w:rsidR="00340CA5" w:rsidRPr="00955378" w14:paraId="41E2D938" w14:textId="77777777" w:rsidTr="00340CA5">
        <w:trPr>
          <w:ins w:id="2002" w:author="Michael Bell" w:date="2013-05-06T18:57:00Z"/>
        </w:trPr>
        <w:tc>
          <w:tcPr>
            <w:tcW w:w="2310" w:type="dxa"/>
            <w:shd w:val="clear" w:color="auto" w:fill="F2DBDB"/>
          </w:tcPr>
          <w:p w14:paraId="31231FE2" w14:textId="77777777" w:rsidR="00340CA5" w:rsidRPr="00955378" w:rsidRDefault="00340CA5" w:rsidP="00340CA5">
            <w:pPr>
              <w:spacing w:after="0" w:line="240" w:lineRule="auto"/>
              <w:rPr>
                <w:ins w:id="2003" w:author="Michael Bell" w:date="2013-05-06T18:57:00Z"/>
              </w:rPr>
            </w:pPr>
          </w:p>
        </w:tc>
        <w:tc>
          <w:tcPr>
            <w:tcW w:w="2310" w:type="dxa"/>
            <w:shd w:val="clear" w:color="auto" w:fill="F2DBDB"/>
          </w:tcPr>
          <w:p w14:paraId="2B8AE2E4" w14:textId="77777777" w:rsidR="00340CA5" w:rsidRPr="00955378" w:rsidRDefault="00340CA5" w:rsidP="00340CA5">
            <w:pPr>
              <w:spacing w:after="0" w:line="240" w:lineRule="auto"/>
              <w:rPr>
                <w:ins w:id="2004" w:author="Michael Bell" w:date="2013-05-06T18:57:00Z"/>
              </w:rPr>
            </w:pPr>
            <w:ins w:id="2005" w:author="Michael Bell" w:date="2013-05-06T18:57:00Z">
              <w:r w:rsidRPr="00955378">
                <w:t>Down</w:t>
              </w:r>
            </w:ins>
          </w:p>
        </w:tc>
        <w:tc>
          <w:tcPr>
            <w:tcW w:w="2311" w:type="dxa"/>
            <w:shd w:val="clear" w:color="auto" w:fill="F2DBDB"/>
          </w:tcPr>
          <w:p w14:paraId="0A2F0ABD" w14:textId="77777777" w:rsidR="00340CA5" w:rsidRPr="00955378" w:rsidRDefault="00340CA5" w:rsidP="00340CA5">
            <w:pPr>
              <w:spacing w:after="0" w:line="240" w:lineRule="auto"/>
              <w:rPr>
                <w:ins w:id="2006" w:author="Michael Bell" w:date="2013-05-06T18:57:00Z"/>
              </w:rPr>
            </w:pPr>
            <w:proofErr w:type="spellStart"/>
            <w:ins w:id="2007" w:author="Michael Bell" w:date="2013-05-06T18:57:00Z">
              <w:r w:rsidRPr="00955378">
                <w:t>Vancoville</w:t>
              </w:r>
              <w:proofErr w:type="spellEnd"/>
            </w:ins>
          </w:p>
        </w:tc>
        <w:tc>
          <w:tcPr>
            <w:tcW w:w="2311" w:type="dxa"/>
          </w:tcPr>
          <w:p w14:paraId="49BBBA31" w14:textId="77777777" w:rsidR="00340CA5" w:rsidRPr="00955378" w:rsidRDefault="00340CA5" w:rsidP="00340CA5">
            <w:pPr>
              <w:spacing w:after="0" w:line="240" w:lineRule="auto"/>
              <w:rPr>
                <w:ins w:id="2008" w:author="Michael Bell" w:date="2013-05-06T18:57:00Z"/>
              </w:rPr>
            </w:pPr>
          </w:p>
        </w:tc>
      </w:tr>
      <w:tr w:rsidR="00340CA5" w:rsidRPr="00955378" w14:paraId="747AC8F6" w14:textId="77777777" w:rsidTr="00340CA5">
        <w:trPr>
          <w:ins w:id="2009" w:author="Michael Bell" w:date="2013-05-06T18:57:00Z"/>
        </w:trPr>
        <w:tc>
          <w:tcPr>
            <w:tcW w:w="2310" w:type="dxa"/>
            <w:shd w:val="clear" w:color="auto" w:fill="F2DBDB"/>
          </w:tcPr>
          <w:p w14:paraId="36B41701" w14:textId="77777777" w:rsidR="00340CA5" w:rsidRPr="00955378" w:rsidRDefault="00340CA5" w:rsidP="00340CA5">
            <w:pPr>
              <w:spacing w:after="0" w:line="240" w:lineRule="auto"/>
              <w:rPr>
                <w:ins w:id="2010" w:author="Michael Bell" w:date="2013-05-06T18:57:00Z"/>
              </w:rPr>
            </w:pPr>
          </w:p>
        </w:tc>
        <w:tc>
          <w:tcPr>
            <w:tcW w:w="2310" w:type="dxa"/>
            <w:shd w:val="clear" w:color="auto" w:fill="F2DBDB"/>
          </w:tcPr>
          <w:p w14:paraId="35E35D27" w14:textId="77777777" w:rsidR="00340CA5" w:rsidRPr="00955378" w:rsidRDefault="00340CA5" w:rsidP="00340CA5">
            <w:pPr>
              <w:spacing w:after="0" w:line="240" w:lineRule="auto"/>
              <w:rPr>
                <w:ins w:id="2011" w:author="Michael Bell" w:date="2013-05-06T18:57:00Z"/>
              </w:rPr>
            </w:pPr>
            <w:ins w:id="2012" w:author="Michael Bell" w:date="2013-05-06T18:57:00Z">
              <w:r w:rsidRPr="00955378">
                <w:t>Left</w:t>
              </w:r>
            </w:ins>
          </w:p>
        </w:tc>
        <w:tc>
          <w:tcPr>
            <w:tcW w:w="2311" w:type="dxa"/>
            <w:shd w:val="clear" w:color="auto" w:fill="F2DBDB"/>
          </w:tcPr>
          <w:p w14:paraId="6E796833" w14:textId="77777777" w:rsidR="00340CA5" w:rsidRPr="00955378" w:rsidRDefault="00340CA5" w:rsidP="00340CA5">
            <w:pPr>
              <w:spacing w:after="0" w:line="240" w:lineRule="auto"/>
              <w:rPr>
                <w:ins w:id="2013" w:author="Michael Bell" w:date="2013-05-06T18:57:00Z"/>
              </w:rPr>
            </w:pPr>
            <w:ins w:id="2014" w:author="Michael Bell" w:date="2013-05-06T18:57:00Z">
              <w:r w:rsidRPr="00955378">
                <w:t>Destinations</w:t>
              </w:r>
            </w:ins>
          </w:p>
        </w:tc>
        <w:tc>
          <w:tcPr>
            <w:tcW w:w="2311" w:type="dxa"/>
          </w:tcPr>
          <w:p w14:paraId="429F4DDC" w14:textId="77777777" w:rsidR="00340CA5" w:rsidRPr="00955378" w:rsidRDefault="00340CA5" w:rsidP="00340CA5">
            <w:pPr>
              <w:spacing w:after="0" w:line="240" w:lineRule="auto"/>
              <w:rPr>
                <w:ins w:id="2015" w:author="Michael Bell" w:date="2013-05-06T18:57:00Z"/>
              </w:rPr>
            </w:pPr>
          </w:p>
        </w:tc>
      </w:tr>
      <w:tr w:rsidR="00340CA5" w:rsidRPr="00955378" w14:paraId="707D3A41" w14:textId="77777777" w:rsidTr="00340CA5">
        <w:trPr>
          <w:ins w:id="2016" w:author="Michael Bell" w:date="2013-05-06T18:57:00Z"/>
        </w:trPr>
        <w:tc>
          <w:tcPr>
            <w:tcW w:w="2310" w:type="dxa"/>
            <w:shd w:val="clear" w:color="auto" w:fill="F2DBDB"/>
          </w:tcPr>
          <w:p w14:paraId="257C6F9E" w14:textId="77777777" w:rsidR="00340CA5" w:rsidRPr="00955378" w:rsidRDefault="00340CA5" w:rsidP="00340CA5">
            <w:pPr>
              <w:spacing w:after="0" w:line="240" w:lineRule="auto"/>
              <w:rPr>
                <w:ins w:id="2017" w:author="Michael Bell" w:date="2013-05-06T18:57:00Z"/>
              </w:rPr>
            </w:pPr>
          </w:p>
        </w:tc>
        <w:tc>
          <w:tcPr>
            <w:tcW w:w="2310" w:type="dxa"/>
            <w:shd w:val="clear" w:color="auto" w:fill="F2DBDB"/>
          </w:tcPr>
          <w:p w14:paraId="31D2C9C1" w14:textId="77777777" w:rsidR="00340CA5" w:rsidRPr="00955378" w:rsidRDefault="00340CA5" w:rsidP="00340CA5">
            <w:pPr>
              <w:spacing w:after="0" w:line="240" w:lineRule="auto"/>
              <w:rPr>
                <w:ins w:id="2018" w:author="Michael Bell" w:date="2013-05-06T18:57:00Z"/>
              </w:rPr>
            </w:pPr>
            <w:ins w:id="2019" w:author="Michael Bell" w:date="2013-05-06T18:57:00Z">
              <w:r w:rsidRPr="00955378">
                <w:t>Right</w:t>
              </w:r>
            </w:ins>
          </w:p>
        </w:tc>
        <w:tc>
          <w:tcPr>
            <w:tcW w:w="2311" w:type="dxa"/>
            <w:shd w:val="clear" w:color="auto" w:fill="F2DBDB"/>
          </w:tcPr>
          <w:p w14:paraId="7E92C448" w14:textId="77777777" w:rsidR="00340CA5" w:rsidRPr="00955378" w:rsidRDefault="00340CA5" w:rsidP="00340CA5">
            <w:pPr>
              <w:spacing w:after="0" w:line="240" w:lineRule="auto"/>
              <w:rPr>
                <w:ins w:id="2020" w:author="Michael Bell" w:date="2013-05-06T18:57:00Z"/>
              </w:rPr>
            </w:pPr>
            <w:ins w:id="2021" w:author="Michael Bell" w:date="2013-05-06T18:57:00Z">
              <w:r w:rsidRPr="00955378">
                <w:t>-</w:t>
              </w:r>
            </w:ins>
          </w:p>
        </w:tc>
        <w:tc>
          <w:tcPr>
            <w:tcW w:w="2311" w:type="dxa"/>
          </w:tcPr>
          <w:p w14:paraId="5F80EFD2" w14:textId="77777777" w:rsidR="00340CA5" w:rsidRPr="00955378" w:rsidRDefault="00340CA5" w:rsidP="00340CA5">
            <w:pPr>
              <w:spacing w:after="0" w:line="240" w:lineRule="auto"/>
              <w:rPr>
                <w:ins w:id="2022" w:author="Michael Bell" w:date="2013-05-06T18:57:00Z"/>
              </w:rPr>
            </w:pPr>
          </w:p>
        </w:tc>
      </w:tr>
      <w:tr w:rsidR="00340CA5" w:rsidRPr="00955378" w14:paraId="468F442C" w14:textId="77777777" w:rsidTr="00340CA5">
        <w:trPr>
          <w:ins w:id="2023" w:author="Michael Bell" w:date="2013-05-06T18:57:00Z"/>
        </w:trPr>
        <w:tc>
          <w:tcPr>
            <w:tcW w:w="2310" w:type="dxa"/>
            <w:shd w:val="clear" w:color="auto" w:fill="F2DBDB"/>
          </w:tcPr>
          <w:p w14:paraId="0F30D032" w14:textId="77777777" w:rsidR="00340CA5" w:rsidRPr="00955378" w:rsidRDefault="00340CA5" w:rsidP="00340CA5">
            <w:pPr>
              <w:spacing w:after="0" w:line="240" w:lineRule="auto"/>
              <w:rPr>
                <w:ins w:id="2024" w:author="Michael Bell" w:date="2013-05-06T18:57:00Z"/>
              </w:rPr>
            </w:pPr>
            <w:proofErr w:type="spellStart"/>
            <w:ins w:id="2025" w:author="Michael Bell" w:date="2013-05-06T18:57:00Z">
              <w:r w:rsidRPr="00955378">
                <w:t>Vancoville</w:t>
              </w:r>
              <w:proofErr w:type="spellEnd"/>
            </w:ins>
          </w:p>
        </w:tc>
        <w:tc>
          <w:tcPr>
            <w:tcW w:w="2310" w:type="dxa"/>
            <w:shd w:val="clear" w:color="auto" w:fill="F2DBDB"/>
          </w:tcPr>
          <w:p w14:paraId="5EAFB5F3" w14:textId="77777777" w:rsidR="00340CA5" w:rsidRPr="00955378" w:rsidRDefault="00340CA5" w:rsidP="00340CA5">
            <w:pPr>
              <w:spacing w:after="0" w:line="240" w:lineRule="auto"/>
              <w:rPr>
                <w:ins w:id="2026" w:author="Michael Bell" w:date="2013-05-06T18:57:00Z"/>
              </w:rPr>
            </w:pPr>
            <w:ins w:id="2027" w:author="Michael Bell" w:date="2013-05-06T18:57:00Z">
              <w:r w:rsidRPr="00955378">
                <w:t>Up</w:t>
              </w:r>
            </w:ins>
          </w:p>
        </w:tc>
        <w:tc>
          <w:tcPr>
            <w:tcW w:w="2311" w:type="dxa"/>
            <w:shd w:val="clear" w:color="auto" w:fill="F2DBDB"/>
          </w:tcPr>
          <w:p w14:paraId="15E4166D" w14:textId="77777777" w:rsidR="00340CA5" w:rsidRPr="00955378" w:rsidRDefault="00340CA5" w:rsidP="00340CA5">
            <w:pPr>
              <w:spacing w:after="0" w:line="240" w:lineRule="auto"/>
              <w:rPr>
                <w:ins w:id="2028" w:author="Michael Bell" w:date="2013-05-06T18:57:00Z"/>
              </w:rPr>
            </w:pPr>
            <w:proofErr w:type="spellStart"/>
            <w:ins w:id="2029" w:author="Michael Bell" w:date="2013-05-06T18:57:00Z">
              <w:r w:rsidRPr="00955378">
                <w:t>Regantra</w:t>
              </w:r>
              <w:proofErr w:type="spellEnd"/>
            </w:ins>
          </w:p>
        </w:tc>
        <w:tc>
          <w:tcPr>
            <w:tcW w:w="2311" w:type="dxa"/>
          </w:tcPr>
          <w:p w14:paraId="6A3D23B2" w14:textId="77777777" w:rsidR="00340CA5" w:rsidRPr="00955378" w:rsidRDefault="00340CA5" w:rsidP="00340CA5">
            <w:pPr>
              <w:spacing w:after="0" w:line="240" w:lineRule="auto"/>
              <w:rPr>
                <w:ins w:id="2030" w:author="Michael Bell" w:date="2013-05-06T18:57:00Z"/>
              </w:rPr>
            </w:pPr>
          </w:p>
        </w:tc>
      </w:tr>
      <w:tr w:rsidR="00340CA5" w:rsidRPr="00955378" w14:paraId="1D15B052" w14:textId="77777777" w:rsidTr="00340CA5">
        <w:trPr>
          <w:ins w:id="2031" w:author="Michael Bell" w:date="2013-05-06T18:57:00Z"/>
        </w:trPr>
        <w:tc>
          <w:tcPr>
            <w:tcW w:w="2310" w:type="dxa"/>
            <w:shd w:val="clear" w:color="auto" w:fill="F2DBDB"/>
          </w:tcPr>
          <w:p w14:paraId="01372407" w14:textId="77777777" w:rsidR="00340CA5" w:rsidRPr="00955378" w:rsidRDefault="00340CA5" w:rsidP="00340CA5">
            <w:pPr>
              <w:spacing w:after="0" w:line="240" w:lineRule="auto"/>
              <w:rPr>
                <w:ins w:id="2032" w:author="Michael Bell" w:date="2013-05-06T18:57:00Z"/>
              </w:rPr>
            </w:pPr>
          </w:p>
        </w:tc>
        <w:tc>
          <w:tcPr>
            <w:tcW w:w="2310" w:type="dxa"/>
            <w:shd w:val="clear" w:color="auto" w:fill="F2DBDB"/>
          </w:tcPr>
          <w:p w14:paraId="3B6DE46E" w14:textId="77777777" w:rsidR="00340CA5" w:rsidRPr="00955378" w:rsidRDefault="00340CA5" w:rsidP="00340CA5">
            <w:pPr>
              <w:spacing w:after="0" w:line="240" w:lineRule="auto"/>
              <w:rPr>
                <w:ins w:id="2033" w:author="Michael Bell" w:date="2013-05-06T18:57:00Z"/>
              </w:rPr>
            </w:pPr>
            <w:ins w:id="2034" w:author="Michael Bell" w:date="2013-05-06T18:57:00Z">
              <w:r w:rsidRPr="00955378">
                <w:t>Down</w:t>
              </w:r>
            </w:ins>
          </w:p>
        </w:tc>
        <w:tc>
          <w:tcPr>
            <w:tcW w:w="2311" w:type="dxa"/>
            <w:shd w:val="clear" w:color="auto" w:fill="F2DBDB"/>
          </w:tcPr>
          <w:p w14:paraId="01E1192C" w14:textId="77777777" w:rsidR="00340CA5" w:rsidRPr="00955378" w:rsidRDefault="00340CA5" w:rsidP="00340CA5">
            <w:pPr>
              <w:spacing w:after="0" w:line="240" w:lineRule="auto"/>
              <w:rPr>
                <w:ins w:id="2035" w:author="Michael Bell" w:date="2013-05-06T18:57:00Z"/>
              </w:rPr>
            </w:pPr>
            <w:ins w:id="2036" w:author="Michael Bell" w:date="2013-05-06T18:57:00Z">
              <w:r w:rsidRPr="00955378">
                <w:t>-</w:t>
              </w:r>
            </w:ins>
          </w:p>
        </w:tc>
        <w:tc>
          <w:tcPr>
            <w:tcW w:w="2311" w:type="dxa"/>
          </w:tcPr>
          <w:p w14:paraId="338F5752" w14:textId="77777777" w:rsidR="00340CA5" w:rsidRPr="00955378" w:rsidRDefault="00340CA5" w:rsidP="00340CA5">
            <w:pPr>
              <w:spacing w:after="0" w:line="240" w:lineRule="auto"/>
              <w:rPr>
                <w:ins w:id="2037" w:author="Michael Bell" w:date="2013-05-06T18:57:00Z"/>
              </w:rPr>
            </w:pPr>
          </w:p>
        </w:tc>
      </w:tr>
      <w:tr w:rsidR="00340CA5" w:rsidRPr="00955378" w14:paraId="23800735" w14:textId="77777777" w:rsidTr="00340CA5">
        <w:trPr>
          <w:ins w:id="2038" w:author="Michael Bell" w:date="2013-05-06T18:57:00Z"/>
        </w:trPr>
        <w:tc>
          <w:tcPr>
            <w:tcW w:w="2310" w:type="dxa"/>
            <w:shd w:val="clear" w:color="auto" w:fill="F2DBDB"/>
          </w:tcPr>
          <w:p w14:paraId="641A07DD" w14:textId="77777777" w:rsidR="00340CA5" w:rsidRPr="00955378" w:rsidRDefault="00340CA5" w:rsidP="00340CA5">
            <w:pPr>
              <w:spacing w:after="0" w:line="240" w:lineRule="auto"/>
              <w:rPr>
                <w:ins w:id="2039" w:author="Michael Bell" w:date="2013-05-06T18:57:00Z"/>
              </w:rPr>
            </w:pPr>
          </w:p>
        </w:tc>
        <w:tc>
          <w:tcPr>
            <w:tcW w:w="2310" w:type="dxa"/>
            <w:shd w:val="clear" w:color="auto" w:fill="F2DBDB"/>
          </w:tcPr>
          <w:p w14:paraId="55AC8D77" w14:textId="77777777" w:rsidR="00340CA5" w:rsidRPr="00955378" w:rsidRDefault="00340CA5" w:rsidP="00340CA5">
            <w:pPr>
              <w:spacing w:after="0" w:line="240" w:lineRule="auto"/>
              <w:rPr>
                <w:ins w:id="2040" w:author="Michael Bell" w:date="2013-05-06T18:57:00Z"/>
              </w:rPr>
            </w:pPr>
            <w:ins w:id="2041" w:author="Michael Bell" w:date="2013-05-06T18:57:00Z">
              <w:r w:rsidRPr="00955378">
                <w:t>Left</w:t>
              </w:r>
            </w:ins>
          </w:p>
        </w:tc>
        <w:tc>
          <w:tcPr>
            <w:tcW w:w="2311" w:type="dxa"/>
            <w:shd w:val="clear" w:color="auto" w:fill="F2DBDB"/>
          </w:tcPr>
          <w:p w14:paraId="57BBE273" w14:textId="77777777" w:rsidR="00340CA5" w:rsidRPr="00955378" w:rsidRDefault="00340CA5" w:rsidP="00340CA5">
            <w:pPr>
              <w:spacing w:after="0" w:line="240" w:lineRule="auto"/>
              <w:rPr>
                <w:ins w:id="2042" w:author="Michael Bell" w:date="2013-05-06T18:57:00Z"/>
              </w:rPr>
            </w:pPr>
            <w:ins w:id="2043" w:author="Michael Bell" w:date="2013-05-06T18:57:00Z">
              <w:r w:rsidRPr="00955378">
                <w:t>Destinations</w:t>
              </w:r>
            </w:ins>
          </w:p>
        </w:tc>
        <w:tc>
          <w:tcPr>
            <w:tcW w:w="2311" w:type="dxa"/>
          </w:tcPr>
          <w:p w14:paraId="5DEB35E9" w14:textId="77777777" w:rsidR="00340CA5" w:rsidRPr="00955378" w:rsidRDefault="00340CA5" w:rsidP="00340CA5">
            <w:pPr>
              <w:spacing w:after="0" w:line="240" w:lineRule="auto"/>
              <w:rPr>
                <w:ins w:id="2044" w:author="Michael Bell" w:date="2013-05-06T18:57:00Z"/>
              </w:rPr>
            </w:pPr>
          </w:p>
        </w:tc>
      </w:tr>
      <w:tr w:rsidR="00340CA5" w:rsidRPr="00955378" w14:paraId="781957CC" w14:textId="77777777" w:rsidTr="00340CA5">
        <w:trPr>
          <w:ins w:id="2045" w:author="Michael Bell" w:date="2013-05-06T18:57:00Z"/>
        </w:trPr>
        <w:tc>
          <w:tcPr>
            <w:tcW w:w="2310" w:type="dxa"/>
            <w:shd w:val="clear" w:color="auto" w:fill="F2DBDB"/>
          </w:tcPr>
          <w:p w14:paraId="01A154C0" w14:textId="77777777" w:rsidR="00340CA5" w:rsidRPr="00955378" w:rsidRDefault="00340CA5" w:rsidP="00340CA5">
            <w:pPr>
              <w:spacing w:after="0" w:line="240" w:lineRule="auto"/>
              <w:rPr>
                <w:ins w:id="2046" w:author="Michael Bell" w:date="2013-05-06T18:57:00Z"/>
              </w:rPr>
            </w:pPr>
          </w:p>
        </w:tc>
        <w:tc>
          <w:tcPr>
            <w:tcW w:w="2310" w:type="dxa"/>
            <w:shd w:val="clear" w:color="auto" w:fill="F2DBDB"/>
          </w:tcPr>
          <w:p w14:paraId="253CEAB8" w14:textId="77777777" w:rsidR="00340CA5" w:rsidRPr="00955378" w:rsidRDefault="00340CA5" w:rsidP="00340CA5">
            <w:pPr>
              <w:spacing w:after="0" w:line="240" w:lineRule="auto"/>
              <w:rPr>
                <w:ins w:id="2047" w:author="Michael Bell" w:date="2013-05-06T18:57:00Z"/>
              </w:rPr>
            </w:pPr>
            <w:ins w:id="2048" w:author="Michael Bell" w:date="2013-05-06T18:57:00Z">
              <w:r w:rsidRPr="00955378">
                <w:t>Right</w:t>
              </w:r>
            </w:ins>
          </w:p>
        </w:tc>
        <w:tc>
          <w:tcPr>
            <w:tcW w:w="2311" w:type="dxa"/>
            <w:shd w:val="clear" w:color="auto" w:fill="F2DBDB"/>
          </w:tcPr>
          <w:p w14:paraId="2D056BB0" w14:textId="77777777" w:rsidR="00340CA5" w:rsidRPr="00955378" w:rsidRDefault="00340CA5" w:rsidP="00340CA5">
            <w:pPr>
              <w:spacing w:after="0" w:line="240" w:lineRule="auto"/>
              <w:rPr>
                <w:ins w:id="2049" w:author="Michael Bell" w:date="2013-05-06T18:57:00Z"/>
              </w:rPr>
            </w:pPr>
            <w:ins w:id="2050" w:author="Michael Bell" w:date="2013-05-06T18:57:00Z">
              <w:r w:rsidRPr="00955378">
                <w:t>-</w:t>
              </w:r>
            </w:ins>
          </w:p>
        </w:tc>
        <w:tc>
          <w:tcPr>
            <w:tcW w:w="2311" w:type="dxa"/>
          </w:tcPr>
          <w:p w14:paraId="440111EC" w14:textId="77777777" w:rsidR="00340CA5" w:rsidRPr="00955378" w:rsidRDefault="00340CA5" w:rsidP="00340CA5">
            <w:pPr>
              <w:spacing w:after="0" w:line="240" w:lineRule="auto"/>
              <w:rPr>
                <w:ins w:id="2051" w:author="Michael Bell" w:date="2013-05-06T18:57:00Z"/>
              </w:rPr>
            </w:pPr>
          </w:p>
        </w:tc>
      </w:tr>
      <w:tr w:rsidR="00340CA5" w:rsidRPr="00955378" w14:paraId="21B7EB87" w14:textId="77777777" w:rsidTr="00340CA5">
        <w:trPr>
          <w:ins w:id="2052" w:author="Michael Bell" w:date="2013-05-06T18:57:00Z"/>
        </w:trPr>
        <w:tc>
          <w:tcPr>
            <w:tcW w:w="2310" w:type="dxa"/>
            <w:shd w:val="clear" w:color="auto" w:fill="F2DBDB"/>
          </w:tcPr>
          <w:p w14:paraId="7F4A1328" w14:textId="77777777" w:rsidR="00340CA5" w:rsidRPr="00955378" w:rsidRDefault="00340CA5" w:rsidP="00340CA5">
            <w:pPr>
              <w:spacing w:after="0" w:line="240" w:lineRule="auto"/>
              <w:rPr>
                <w:ins w:id="2053" w:author="Michael Bell" w:date="2013-05-06T18:57:00Z"/>
              </w:rPr>
            </w:pPr>
            <w:ins w:id="2054" w:author="Michael Bell" w:date="2013-05-06T18:57:00Z">
              <w:r w:rsidRPr="00955378">
                <w:t>Top Speed</w:t>
              </w:r>
            </w:ins>
          </w:p>
        </w:tc>
        <w:tc>
          <w:tcPr>
            <w:tcW w:w="2310" w:type="dxa"/>
            <w:shd w:val="clear" w:color="auto" w:fill="F2DBDB"/>
          </w:tcPr>
          <w:p w14:paraId="57CDF505" w14:textId="77777777" w:rsidR="00340CA5" w:rsidRPr="00955378" w:rsidRDefault="00340CA5" w:rsidP="00340CA5">
            <w:pPr>
              <w:spacing w:after="0" w:line="240" w:lineRule="auto"/>
              <w:rPr>
                <w:ins w:id="2055" w:author="Michael Bell" w:date="2013-05-06T18:57:00Z"/>
              </w:rPr>
            </w:pPr>
            <w:ins w:id="2056" w:author="Michael Bell" w:date="2013-05-06T18:57:00Z">
              <w:r w:rsidRPr="00955378">
                <w:t>Up</w:t>
              </w:r>
            </w:ins>
          </w:p>
        </w:tc>
        <w:tc>
          <w:tcPr>
            <w:tcW w:w="2311" w:type="dxa"/>
            <w:shd w:val="clear" w:color="auto" w:fill="F2DBDB"/>
          </w:tcPr>
          <w:p w14:paraId="133D94AA" w14:textId="77777777" w:rsidR="00340CA5" w:rsidRPr="00955378" w:rsidRDefault="00340CA5" w:rsidP="00340CA5">
            <w:pPr>
              <w:spacing w:after="0" w:line="240" w:lineRule="auto"/>
              <w:rPr>
                <w:ins w:id="2057" w:author="Michael Bell" w:date="2013-05-06T18:57:00Z"/>
              </w:rPr>
            </w:pPr>
            <w:ins w:id="2058" w:author="Michael Bell" w:date="2013-05-06T18:57:00Z">
              <w:r w:rsidRPr="00955378">
                <w:t>-</w:t>
              </w:r>
            </w:ins>
          </w:p>
        </w:tc>
        <w:tc>
          <w:tcPr>
            <w:tcW w:w="2311" w:type="dxa"/>
          </w:tcPr>
          <w:p w14:paraId="3C7CFB0D" w14:textId="77777777" w:rsidR="00340CA5" w:rsidRPr="00955378" w:rsidRDefault="00340CA5" w:rsidP="00340CA5">
            <w:pPr>
              <w:spacing w:after="0" w:line="240" w:lineRule="auto"/>
              <w:rPr>
                <w:ins w:id="2059" w:author="Michael Bell" w:date="2013-05-06T18:57:00Z"/>
              </w:rPr>
            </w:pPr>
          </w:p>
        </w:tc>
      </w:tr>
      <w:tr w:rsidR="00340CA5" w:rsidRPr="00955378" w14:paraId="37D76B15" w14:textId="77777777" w:rsidTr="00340CA5">
        <w:trPr>
          <w:ins w:id="2060" w:author="Michael Bell" w:date="2013-05-06T18:57:00Z"/>
        </w:trPr>
        <w:tc>
          <w:tcPr>
            <w:tcW w:w="2310" w:type="dxa"/>
            <w:shd w:val="clear" w:color="auto" w:fill="F2DBDB"/>
          </w:tcPr>
          <w:p w14:paraId="27D370A9" w14:textId="77777777" w:rsidR="00340CA5" w:rsidRPr="00955378" w:rsidRDefault="00340CA5" w:rsidP="00340CA5">
            <w:pPr>
              <w:spacing w:after="0" w:line="240" w:lineRule="auto"/>
              <w:rPr>
                <w:ins w:id="2061" w:author="Michael Bell" w:date="2013-05-06T18:57:00Z"/>
              </w:rPr>
            </w:pPr>
          </w:p>
        </w:tc>
        <w:tc>
          <w:tcPr>
            <w:tcW w:w="2310" w:type="dxa"/>
            <w:shd w:val="clear" w:color="auto" w:fill="F2DBDB"/>
          </w:tcPr>
          <w:p w14:paraId="7595DC55" w14:textId="77777777" w:rsidR="00340CA5" w:rsidRPr="00955378" w:rsidRDefault="00340CA5" w:rsidP="00340CA5">
            <w:pPr>
              <w:spacing w:after="0" w:line="240" w:lineRule="auto"/>
              <w:rPr>
                <w:ins w:id="2062" w:author="Michael Bell" w:date="2013-05-06T18:57:00Z"/>
              </w:rPr>
            </w:pPr>
            <w:ins w:id="2063" w:author="Michael Bell" w:date="2013-05-06T18:57:00Z">
              <w:r w:rsidRPr="00955378">
                <w:t>Down</w:t>
              </w:r>
            </w:ins>
          </w:p>
        </w:tc>
        <w:tc>
          <w:tcPr>
            <w:tcW w:w="2311" w:type="dxa"/>
            <w:shd w:val="clear" w:color="auto" w:fill="F2DBDB"/>
          </w:tcPr>
          <w:p w14:paraId="11329A06" w14:textId="77777777" w:rsidR="00340CA5" w:rsidRPr="00955378" w:rsidRDefault="00340CA5" w:rsidP="00340CA5">
            <w:pPr>
              <w:spacing w:after="0" w:line="240" w:lineRule="auto"/>
              <w:rPr>
                <w:ins w:id="2064" w:author="Michael Bell" w:date="2013-05-06T18:57:00Z"/>
              </w:rPr>
            </w:pPr>
            <w:ins w:id="2065" w:author="Michael Bell" w:date="2013-05-06T18:57:00Z">
              <w:r w:rsidRPr="00955378">
                <w:t>Backlight</w:t>
              </w:r>
            </w:ins>
          </w:p>
        </w:tc>
        <w:tc>
          <w:tcPr>
            <w:tcW w:w="2311" w:type="dxa"/>
          </w:tcPr>
          <w:p w14:paraId="5D4B9672" w14:textId="77777777" w:rsidR="00340CA5" w:rsidRPr="00955378" w:rsidRDefault="00340CA5" w:rsidP="00340CA5">
            <w:pPr>
              <w:spacing w:after="0" w:line="240" w:lineRule="auto"/>
              <w:rPr>
                <w:ins w:id="2066" w:author="Michael Bell" w:date="2013-05-06T18:57:00Z"/>
              </w:rPr>
            </w:pPr>
          </w:p>
        </w:tc>
      </w:tr>
      <w:tr w:rsidR="00340CA5" w:rsidRPr="00955378" w14:paraId="53A0420B" w14:textId="77777777" w:rsidTr="00340CA5">
        <w:trPr>
          <w:ins w:id="2067" w:author="Michael Bell" w:date="2013-05-06T18:57:00Z"/>
        </w:trPr>
        <w:tc>
          <w:tcPr>
            <w:tcW w:w="2310" w:type="dxa"/>
            <w:shd w:val="clear" w:color="auto" w:fill="F2DBDB"/>
          </w:tcPr>
          <w:p w14:paraId="5E33CC09" w14:textId="77777777" w:rsidR="00340CA5" w:rsidRPr="00955378" w:rsidRDefault="00340CA5" w:rsidP="00340CA5">
            <w:pPr>
              <w:spacing w:after="0" w:line="240" w:lineRule="auto"/>
              <w:rPr>
                <w:ins w:id="2068" w:author="Michael Bell" w:date="2013-05-06T18:57:00Z"/>
              </w:rPr>
            </w:pPr>
          </w:p>
        </w:tc>
        <w:tc>
          <w:tcPr>
            <w:tcW w:w="2310" w:type="dxa"/>
            <w:shd w:val="clear" w:color="auto" w:fill="F2DBDB"/>
          </w:tcPr>
          <w:p w14:paraId="04275315" w14:textId="77777777" w:rsidR="00340CA5" w:rsidRPr="00955378" w:rsidRDefault="00340CA5" w:rsidP="00340CA5">
            <w:pPr>
              <w:spacing w:after="0" w:line="240" w:lineRule="auto"/>
              <w:rPr>
                <w:ins w:id="2069" w:author="Michael Bell" w:date="2013-05-06T18:57:00Z"/>
              </w:rPr>
            </w:pPr>
            <w:ins w:id="2070" w:author="Michael Bell" w:date="2013-05-06T18:57:00Z">
              <w:r w:rsidRPr="00955378">
                <w:t>Left</w:t>
              </w:r>
            </w:ins>
          </w:p>
        </w:tc>
        <w:tc>
          <w:tcPr>
            <w:tcW w:w="2311" w:type="dxa"/>
            <w:shd w:val="clear" w:color="auto" w:fill="F2DBDB"/>
          </w:tcPr>
          <w:p w14:paraId="73AB0FFD" w14:textId="77777777" w:rsidR="00340CA5" w:rsidRPr="00955378" w:rsidRDefault="00340CA5" w:rsidP="00340CA5">
            <w:pPr>
              <w:spacing w:after="0" w:line="240" w:lineRule="auto"/>
              <w:rPr>
                <w:ins w:id="2071" w:author="Michael Bell" w:date="2013-05-06T18:57:00Z"/>
              </w:rPr>
            </w:pPr>
            <w:ins w:id="2072" w:author="Michael Bell" w:date="2013-05-06T18:57:00Z">
              <w:r w:rsidRPr="00955378">
                <w:t>Settings</w:t>
              </w:r>
            </w:ins>
          </w:p>
        </w:tc>
        <w:tc>
          <w:tcPr>
            <w:tcW w:w="2311" w:type="dxa"/>
          </w:tcPr>
          <w:p w14:paraId="04914211" w14:textId="77777777" w:rsidR="00340CA5" w:rsidRPr="00955378" w:rsidRDefault="00340CA5" w:rsidP="00340CA5">
            <w:pPr>
              <w:spacing w:after="0" w:line="240" w:lineRule="auto"/>
              <w:rPr>
                <w:ins w:id="2073" w:author="Michael Bell" w:date="2013-05-06T18:57:00Z"/>
              </w:rPr>
            </w:pPr>
          </w:p>
        </w:tc>
      </w:tr>
      <w:tr w:rsidR="00340CA5" w:rsidRPr="00955378" w14:paraId="36473E35" w14:textId="77777777" w:rsidTr="00340CA5">
        <w:trPr>
          <w:ins w:id="2074" w:author="Michael Bell" w:date="2013-05-06T18:57:00Z"/>
        </w:trPr>
        <w:tc>
          <w:tcPr>
            <w:tcW w:w="2310" w:type="dxa"/>
            <w:shd w:val="clear" w:color="auto" w:fill="F2DBDB"/>
          </w:tcPr>
          <w:p w14:paraId="46127EDB" w14:textId="77777777" w:rsidR="00340CA5" w:rsidRPr="00955378" w:rsidRDefault="00340CA5" w:rsidP="00340CA5">
            <w:pPr>
              <w:spacing w:after="0" w:line="240" w:lineRule="auto"/>
              <w:rPr>
                <w:ins w:id="2075" w:author="Michael Bell" w:date="2013-05-06T18:57:00Z"/>
              </w:rPr>
            </w:pPr>
          </w:p>
        </w:tc>
        <w:tc>
          <w:tcPr>
            <w:tcW w:w="2310" w:type="dxa"/>
            <w:shd w:val="clear" w:color="auto" w:fill="F2DBDB"/>
          </w:tcPr>
          <w:p w14:paraId="4E996FC0" w14:textId="77777777" w:rsidR="00340CA5" w:rsidRPr="00955378" w:rsidRDefault="00340CA5" w:rsidP="00340CA5">
            <w:pPr>
              <w:spacing w:after="0" w:line="240" w:lineRule="auto"/>
              <w:rPr>
                <w:ins w:id="2076" w:author="Michael Bell" w:date="2013-05-06T18:57:00Z"/>
              </w:rPr>
            </w:pPr>
            <w:ins w:id="2077" w:author="Michael Bell" w:date="2013-05-06T18:57:00Z">
              <w:r w:rsidRPr="00955378">
                <w:t>Right</w:t>
              </w:r>
            </w:ins>
          </w:p>
        </w:tc>
        <w:tc>
          <w:tcPr>
            <w:tcW w:w="2311" w:type="dxa"/>
            <w:shd w:val="clear" w:color="auto" w:fill="F2DBDB"/>
          </w:tcPr>
          <w:p w14:paraId="6F60EA92" w14:textId="77777777" w:rsidR="00340CA5" w:rsidRPr="00955378" w:rsidRDefault="00340CA5" w:rsidP="00340CA5">
            <w:pPr>
              <w:spacing w:after="0" w:line="240" w:lineRule="auto"/>
              <w:rPr>
                <w:ins w:id="2078" w:author="Michael Bell" w:date="2013-05-06T18:57:00Z"/>
              </w:rPr>
            </w:pPr>
            <w:ins w:id="2079" w:author="Michael Bell" w:date="2013-05-06T18:57:00Z">
              <w:r w:rsidRPr="00955378">
                <w:t>-</w:t>
              </w:r>
            </w:ins>
          </w:p>
        </w:tc>
        <w:tc>
          <w:tcPr>
            <w:tcW w:w="2311" w:type="dxa"/>
          </w:tcPr>
          <w:p w14:paraId="7413CA5D" w14:textId="77777777" w:rsidR="00340CA5" w:rsidRPr="00955378" w:rsidRDefault="00340CA5" w:rsidP="00340CA5">
            <w:pPr>
              <w:spacing w:after="0" w:line="240" w:lineRule="auto"/>
              <w:rPr>
                <w:ins w:id="2080" w:author="Michael Bell" w:date="2013-05-06T18:57:00Z"/>
              </w:rPr>
            </w:pPr>
          </w:p>
        </w:tc>
      </w:tr>
      <w:tr w:rsidR="00340CA5" w:rsidRPr="00955378" w14:paraId="51BD602A" w14:textId="77777777" w:rsidTr="00340CA5">
        <w:trPr>
          <w:ins w:id="2081" w:author="Michael Bell" w:date="2013-05-06T18:57:00Z"/>
        </w:trPr>
        <w:tc>
          <w:tcPr>
            <w:tcW w:w="2310" w:type="dxa"/>
            <w:shd w:val="clear" w:color="auto" w:fill="F2DBDB"/>
          </w:tcPr>
          <w:p w14:paraId="662A4ACC" w14:textId="77777777" w:rsidR="00340CA5" w:rsidRPr="00955378" w:rsidRDefault="00340CA5" w:rsidP="00340CA5">
            <w:pPr>
              <w:spacing w:after="0" w:line="240" w:lineRule="auto"/>
              <w:rPr>
                <w:ins w:id="2082" w:author="Michael Bell" w:date="2013-05-06T18:57:00Z"/>
              </w:rPr>
            </w:pPr>
            <w:ins w:id="2083" w:author="Michael Bell" w:date="2013-05-06T18:57:00Z">
              <w:r w:rsidRPr="00955378">
                <w:t>Backlight</w:t>
              </w:r>
            </w:ins>
          </w:p>
        </w:tc>
        <w:tc>
          <w:tcPr>
            <w:tcW w:w="2310" w:type="dxa"/>
            <w:shd w:val="clear" w:color="auto" w:fill="F2DBDB"/>
          </w:tcPr>
          <w:p w14:paraId="7F846240" w14:textId="77777777" w:rsidR="00340CA5" w:rsidRPr="00955378" w:rsidRDefault="00340CA5" w:rsidP="00340CA5">
            <w:pPr>
              <w:spacing w:after="0" w:line="240" w:lineRule="auto"/>
              <w:rPr>
                <w:ins w:id="2084" w:author="Michael Bell" w:date="2013-05-06T18:57:00Z"/>
              </w:rPr>
            </w:pPr>
            <w:ins w:id="2085" w:author="Michael Bell" w:date="2013-05-06T18:57:00Z">
              <w:r w:rsidRPr="00955378">
                <w:t>Up</w:t>
              </w:r>
            </w:ins>
          </w:p>
        </w:tc>
        <w:tc>
          <w:tcPr>
            <w:tcW w:w="2311" w:type="dxa"/>
            <w:shd w:val="clear" w:color="auto" w:fill="F2DBDB"/>
          </w:tcPr>
          <w:p w14:paraId="14BA31E8" w14:textId="77777777" w:rsidR="00340CA5" w:rsidRPr="00955378" w:rsidRDefault="00340CA5" w:rsidP="00340CA5">
            <w:pPr>
              <w:spacing w:after="0" w:line="240" w:lineRule="auto"/>
              <w:rPr>
                <w:ins w:id="2086" w:author="Michael Bell" w:date="2013-05-06T18:57:00Z"/>
              </w:rPr>
            </w:pPr>
            <w:ins w:id="2087" w:author="Michael Bell" w:date="2013-05-06T18:57:00Z">
              <w:r w:rsidRPr="00955378">
                <w:t>Top Speed</w:t>
              </w:r>
            </w:ins>
          </w:p>
        </w:tc>
        <w:tc>
          <w:tcPr>
            <w:tcW w:w="2311" w:type="dxa"/>
          </w:tcPr>
          <w:p w14:paraId="4619401D" w14:textId="77777777" w:rsidR="00340CA5" w:rsidRPr="00955378" w:rsidRDefault="00340CA5" w:rsidP="00340CA5">
            <w:pPr>
              <w:spacing w:after="0" w:line="240" w:lineRule="auto"/>
              <w:rPr>
                <w:ins w:id="2088" w:author="Michael Bell" w:date="2013-05-06T18:57:00Z"/>
              </w:rPr>
            </w:pPr>
          </w:p>
        </w:tc>
      </w:tr>
      <w:tr w:rsidR="00340CA5" w:rsidRPr="00955378" w14:paraId="0DEBD59E" w14:textId="77777777" w:rsidTr="00340CA5">
        <w:trPr>
          <w:ins w:id="2089" w:author="Michael Bell" w:date="2013-05-06T18:57:00Z"/>
        </w:trPr>
        <w:tc>
          <w:tcPr>
            <w:tcW w:w="2310" w:type="dxa"/>
            <w:shd w:val="clear" w:color="auto" w:fill="F2DBDB"/>
          </w:tcPr>
          <w:p w14:paraId="691F1DF9" w14:textId="77777777" w:rsidR="00340CA5" w:rsidRPr="00955378" w:rsidRDefault="00340CA5" w:rsidP="00340CA5">
            <w:pPr>
              <w:spacing w:after="0" w:line="240" w:lineRule="auto"/>
              <w:rPr>
                <w:ins w:id="2090" w:author="Michael Bell" w:date="2013-05-06T18:57:00Z"/>
              </w:rPr>
            </w:pPr>
          </w:p>
        </w:tc>
        <w:tc>
          <w:tcPr>
            <w:tcW w:w="2310" w:type="dxa"/>
            <w:shd w:val="clear" w:color="auto" w:fill="F2DBDB"/>
          </w:tcPr>
          <w:p w14:paraId="69CDB6D1" w14:textId="77777777" w:rsidR="00340CA5" w:rsidRPr="00955378" w:rsidRDefault="00340CA5" w:rsidP="00340CA5">
            <w:pPr>
              <w:spacing w:after="0" w:line="240" w:lineRule="auto"/>
              <w:rPr>
                <w:ins w:id="2091" w:author="Michael Bell" w:date="2013-05-06T18:57:00Z"/>
              </w:rPr>
            </w:pPr>
            <w:ins w:id="2092" w:author="Michael Bell" w:date="2013-05-06T18:57:00Z">
              <w:r w:rsidRPr="00955378">
                <w:t>Down</w:t>
              </w:r>
            </w:ins>
          </w:p>
        </w:tc>
        <w:tc>
          <w:tcPr>
            <w:tcW w:w="2311" w:type="dxa"/>
            <w:shd w:val="clear" w:color="auto" w:fill="F2DBDB"/>
          </w:tcPr>
          <w:p w14:paraId="13EB5635" w14:textId="77777777" w:rsidR="00340CA5" w:rsidRPr="00955378" w:rsidRDefault="00340CA5" w:rsidP="00340CA5">
            <w:pPr>
              <w:spacing w:after="0" w:line="240" w:lineRule="auto"/>
              <w:rPr>
                <w:ins w:id="2093" w:author="Michael Bell" w:date="2013-05-06T18:57:00Z"/>
              </w:rPr>
            </w:pPr>
            <w:ins w:id="2094" w:author="Michael Bell" w:date="2013-05-06T18:57:00Z">
              <w:r w:rsidRPr="00955378">
                <w:t>-</w:t>
              </w:r>
            </w:ins>
          </w:p>
        </w:tc>
        <w:tc>
          <w:tcPr>
            <w:tcW w:w="2311" w:type="dxa"/>
          </w:tcPr>
          <w:p w14:paraId="4656E068" w14:textId="77777777" w:rsidR="00340CA5" w:rsidRPr="00955378" w:rsidRDefault="00340CA5" w:rsidP="00340CA5">
            <w:pPr>
              <w:spacing w:after="0" w:line="240" w:lineRule="auto"/>
              <w:rPr>
                <w:ins w:id="2095" w:author="Michael Bell" w:date="2013-05-06T18:57:00Z"/>
              </w:rPr>
            </w:pPr>
          </w:p>
        </w:tc>
      </w:tr>
      <w:tr w:rsidR="00340CA5" w:rsidRPr="00955378" w14:paraId="0A2AD7CC" w14:textId="77777777" w:rsidTr="00340CA5">
        <w:trPr>
          <w:ins w:id="2096" w:author="Michael Bell" w:date="2013-05-06T18:57:00Z"/>
        </w:trPr>
        <w:tc>
          <w:tcPr>
            <w:tcW w:w="2310" w:type="dxa"/>
            <w:shd w:val="clear" w:color="auto" w:fill="F2DBDB"/>
          </w:tcPr>
          <w:p w14:paraId="2B6ECE17" w14:textId="77777777" w:rsidR="00340CA5" w:rsidRPr="00955378" w:rsidRDefault="00340CA5" w:rsidP="00340CA5">
            <w:pPr>
              <w:spacing w:after="0" w:line="240" w:lineRule="auto"/>
              <w:rPr>
                <w:ins w:id="2097" w:author="Michael Bell" w:date="2013-05-06T18:57:00Z"/>
              </w:rPr>
            </w:pPr>
          </w:p>
        </w:tc>
        <w:tc>
          <w:tcPr>
            <w:tcW w:w="2310" w:type="dxa"/>
            <w:shd w:val="clear" w:color="auto" w:fill="F2DBDB"/>
          </w:tcPr>
          <w:p w14:paraId="54E50AF7" w14:textId="77777777" w:rsidR="00340CA5" w:rsidRPr="00955378" w:rsidRDefault="00340CA5" w:rsidP="00340CA5">
            <w:pPr>
              <w:spacing w:after="0" w:line="240" w:lineRule="auto"/>
              <w:rPr>
                <w:ins w:id="2098" w:author="Michael Bell" w:date="2013-05-06T18:57:00Z"/>
              </w:rPr>
            </w:pPr>
            <w:ins w:id="2099" w:author="Michael Bell" w:date="2013-05-06T18:57:00Z">
              <w:r w:rsidRPr="00955378">
                <w:t>Left</w:t>
              </w:r>
            </w:ins>
          </w:p>
        </w:tc>
        <w:tc>
          <w:tcPr>
            <w:tcW w:w="2311" w:type="dxa"/>
            <w:shd w:val="clear" w:color="auto" w:fill="F2DBDB"/>
          </w:tcPr>
          <w:p w14:paraId="71E291ED" w14:textId="77777777" w:rsidR="00340CA5" w:rsidRPr="00955378" w:rsidRDefault="00340CA5" w:rsidP="00340CA5">
            <w:pPr>
              <w:spacing w:after="0" w:line="240" w:lineRule="auto"/>
              <w:rPr>
                <w:ins w:id="2100" w:author="Michael Bell" w:date="2013-05-06T18:57:00Z"/>
              </w:rPr>
            </w:pPr>
            <w:ins w:id="2101" w:author="Michael Bell" w:date="2013-05-06T18:57:00Z">
              <w:r w:rsidRPr="00955378">
                <w:t>Settings</w:t>
              </w:r>
            </w:ins>
          </w:p>
        </w:tc>
        <w:tc>
          <w:tcPr>
            <w:tcW w:w="2311" w:type="dxa"/>
          </w:tcPr>
          <w:p w14:paraId="1C051607" w14:textId="77777777" w:rsidR="00340CA5" w:rsidRPr="00955378" w:rsidRDefault="00340CA5" w:rsidP="00340CA5">
            <w:pPr>
              <w:spacing w:after="0" w:line="240" w:lineRule="auto"/>
              <w:rPr>
                <w:ins w:id="2102" w:author="Michael Bell" w:date="2013-05-06T18:57:00Z"/>
              </w:rPr>
            </w:pPr>
          </w:p>
        </w:tc>
      </w:tr>
      <w:tr w:rsidR="00340CA5" w:rsidRPr="00955378" w14:paraId="60497373" w14:textId="77777777" w:rsidTr="00340CA5">
        <w:trPr>
          <w:ins w:id="2103" w:author="Michael Bell" w:date="2013-05-06T18:57:00Z"/>
        </w:trPr>
        <w:tc>
          <w:tcPr>
            <w:tcW w:w="2310" w:type="dxa"/>
            <w:shd w:val="clear" w:color="auto" w:fill="F2DBDB"/>
          </w:tcPr>
          <w:p w14:paraId="28A56B00" w14:textId="77777777" w:rsidR="00340CA5" w:rsidRPr="00955378" w:rsidRDefault="00340CA5" w:rsidP="00340CA5">
            <w:pPr>
              <w:spacing w:after="0" w:line="240" w:lineRule="auto"/>
              <w:rPr>
                <w:ins w:id="2104" w:author="Michael Bell" w:date="2013-05-06T18:57:00Z"/>
              </w:rPr>
            </w:pPr>
          </w:p>
        </w:tc>
        <w:tc>
          <w:tcPr>
            <w:tcW w:w="2310" w:type="dxa"/>
            <w:shd w:val="clear" w:color="auto" w:fill="F2DBDB"/>
          </w:tcPr>
          <w:p w14:paraId="6D06BA2F" w14:textId="77777777" w:rsidR="00340CA5" w:rsidRPr="00955378" w:rsidRDefault="00340CA5" w:rsidP="00340CA5">
            <w:pPr>
              <w:spacing w:after="0" w:line="240" w:lineRule="auto"/>
              <w:rPr>
                <w:ins w:id="2105" w:author="Michael Bell" w:date="2013-05-06T18:57:00Z"/>
              </w:rPr>
            </w:pPr>
            <w:ins w:id="2106" w:author="Michael Bell" w:date="2013-05-06T18:57:00Z">
              <w:r w:rsidRPr="00955378">
                <w:t>Right</w:t>
              </w:r>
            </w:ins>
          </w:p>
        </w:tc>
        <w:tc>
          <w:tcPr>
            <w:tcW w:w="2311" w:type="dxa"/>
            <w:shd w:val="clear" w:color="auto" w:fill="F2DBDB"/>
          </w:tcPr>
          <w:p w14:paraId="36219F73" w14:textId="77777777" w:rsidR="00340CA5" w:rsidRPr="00955378" w:rsidRDefault="00340CA5" w:rsidP="00340CA5">
            <w:pPr>
              <w:spacing w:after="0" w:line="240" w:lineRule="auto"/>
              <w:rPr>
                <w:ins w:id="2107" w:author="Michael Bell" w:date="2013-05-06T18:57:00Z"/>
              </w:rPr>
            </w:pPr>
            <w:ins w:id="2108" w:author="Michael Bell" w:date="2013-05-06T18:57:00Z">
              <w:r w:rsidRPr="00955378">
                <w:t>-</w:t>
              </w:r>
            </w:ins>
          </w:p>
        </w:tc>
        <w:tc>
          <w:tcPr>
            <w:tcW w:w="2311" w:type="dxa"/>
          </w:tcPr>
          <w:p w14:paraId="42EEDAB7" w14:textId="77777777" w:rsidR="00340CA5" w:rsidRPr="00955378" w:rsidRDefault="00340CA5" w:rsidP="00340CA5">
            <w:pPr>
              <w:spacing w:after="0" w:line="240" w:lineRule="auto"/>
              <w:rPr>
                <w:ins w:id="2109" w:author="Michael Bell" w:date="2013-05-06T18:57:00Z"/>
              </w:rPr>
            </w:pPr>
          </w:p>
        </w:tc>
      </w:tr>
    </w:tbl>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E0DFA" w:rsidDel="00340CA5" w14:paraId="04F12E78" w14:textId="498096BE" w:rsidTr="008E0DFA">
        <w:trPr>
          <w:del w:id="2110" w:author="Michael Bell" w:date="2013-05-06T18:57:00Z"/>
        </w:trPr>
        <w:tc>
          <w:tcPr>
            <w:tcW w:w="2310" w:type="dxa"/>
            <w:shd w:val="clear" w:color="auto" w:fill="F2DBDB" w:themeFill="accent2" w:themeFillTint="33"/>
          </w:tcPr>
          <w:p w14:paraId="5DF266DD" w14:textId="3639D6C5" w:rsidR="008E0DFA" w:rsidDel="00340CA5" w:rsidRDefault="008E0DFA" w:rsidP="00B35BA6">
            <w:pPr>
              <w:rPr>
                <w:del w:id="2111" w:author="Michael Bell" w:date="2013-05-06T18:57:00Z"/>
              </w:rPr>
            </w:pPr>
            <w:del w:id="2112" w:author="Michael Bell" w:date="2013-05-06T18:57:00Z">
              <w:r w:rsidDel="00340CA5">
                <w:delText>Object</w:delText>
              </w:r>
            </w:del>
          </w:p>
        </w:tc>
        <w:tc>
          <w:tcPr>
            <w:tcW w:w="2310" w:type="dxa"/>
            <w:shd w:val="clear" w:color="auto" w:fill="F2DBDB" w:themeFill="accent2" w:themeFillTint="33"/>
          </w:tcPr>
          <w:p w14:paraId="376101C7" w14:textId="63F12067" w:rsidR="008E0DFA" w:rsidDel="00340CA5" w:rsidRDefault="008E0DFA" w:rsidP="00B35BA6">
            <w:pPr>
              <w:rPr>
                <w:del w:id="2113" w:author="Michael Bell" w:date="2013-05-06T18:57:00Z"/>
              </w:rPr>
            </w:pPr>
            <w:del w:id="2114" w:author="Michael Bell" w:date="2013-05-06T18:57:00Z">
              <w:r w:rsidDel="00340CA5">
                <w:delText>Direction</w:delText>
              </w:r>
            </w:del>
          </w:p>
        </w:tc>
        <w:tc>
          <w:tcPr>
            <w:tcW w:w="2311" w:type="dxa"/>
            <w:shd w:val="clear" w:color="auto" w:fill="F2DBDB" w:themeFill="accent2" w:themeFillTint="33"/>
          </w:tcPr>
          <w:p w14:paraId="1F8E12CD" w14:textId="3474EB48" w:rsidR="008E0DFA" w:rsidDel="00340CA5" w:rsidRDefault="008E0DFA" w:rsidP="00B35BA6">
            <w:pPr>
              <w:rPr>
                <w:del w:id="2115" w:author="Michael Bell" w:date="2013-05-06T18:57:00Z"/>
              </w:rPr>
            </w:pPr>
            <w:del w:id="2116" w:author="Michael Bell" w:date="2013-05-06T18:57:00Z">
              <w:r w:rsidDel="00340CA5">
                <w:delText>Expected Result</w:delText>
              </w:r>
            </w:del>
          </w:p>
        </w:tc>
        <w:tc>
          <w:tcPr>
            <w:tcW w:w="2311" w:type="dxa"/>
            <w:shd w:val="clear" w:color="auto" w:fill="F2DBDB" w:themeFill="accent2" w:themeFillTint="33"/>
          </w:tcPr>
          <w:p w14:paraId="2873FE58" w14:textId="0472F729" w:rsidR="008E0DFA" w:rsidDel="00340CA5" w:rsidRDefault="008E0DFA" w:rsidP="00B35BA6">
            <w:pPr>
              <w:rPr>
                <w:del w:id="2117" w:author="Michael Bell" w:date="2013-05-06T18:57:00Z"/>
              </w:rPr>
            </w:pPr>
            <w:del w:id="2118" w:author="Michael Bell" w:date="2013-05-06T18:57:00Z">
              <w:r w:rsidDel="00340CA5">
                <w:delText>Result Met</w:delText>
              </w:r>
            </w:del>
          </w:p>
        </w:tc>
      </w:tr>
      <w:tr w:rsidR="008E0DFA" w:rsidDel="00340CA5" w14:paraId="19C45227" w14:textId="299B0013" w:rsidTr="007961A8">
        <w:trPr>
          <w:del w:id="2119" w:author="Michael Bell" w:date="2013-05-06T18:57:00Z"/>
        </w:trPr>
        <w:tc>
          <w:tcPr>
            <w:tcW w:w="2310" w:type="dxa"/>
            <w:shd w:val="clear" w:color="auto" w:fill="F2DBDB" w:themeFill="accent2" w:themeFillTint="33"/>
          </w:tcPr>
          <w:p w14:paraId="6A67C531" w14:textId="29D7028C" w:rsidR="008E0DFA" w:rsidDel="00340CA5" w:rsidRDefault="007961A8" w:rsidP="00B35BA6">
            <w:pPr>
              <w:rPr>
                <w:del w:id="2120" w:author="Michael Bell" w:date="2013-05-06T18:57:00Z"/>
              </w:rPr>
            </w:pPr>
            <w:del w:id="2121" w:author="Michael Bell" w:date="2013-05-06T18:57:00Z">
              <w:r w:rsidDel="00340CA5">
                <w:delText>Welcome page</w:delText>
              </w:r>
            </w:del>
          </w:p>
        </w:tc>
        <w:tc>
          <w:tcPr>
            <w:tcW w:w="2310" w:type="dxa"/>
            <w:shd w:val="clear" w:color="auto" w:fill="F2DBDB" w:themeFill="accent2" w:themeFillTint="33"/>
          </w:tcPr>
          <w:p w14:paraId="2A04CC02" w14:textId="0B3DB3DD" w:rsidR="008E0DFA" w:rsidDel="00340CA5" w:rsidRDefault="007961A8" w:rsidP="00B35BA6">
            <w:pPr>
              <w:rPr>
                <w:del w:id="2122" w:author="Michael Bell" w:date="2013-05-06T18:57:00Z"/>
              </w:rPr>
            </w:pPr>
            <w:del w:id="2123" w:author="Michael Bell" w:date="2013-05-06T18:57:00Z">
              <w:r w:rsidDel="00340CA5">
                <w:delText>Up</w:delText>
              </w:r>
            </w:del>
          </w:p>
        </w:tc>
        <w:tc>
          <w:tcPr>
            <w:tcW w:w="2311" w:type="dxa"/>
            <w:shd w:val="clear" w:color="auto" w:fill="F2DBDB" w:themeFill="accent2" w:themeFillTint="33"/>
          </w:tcPr>
          <w:p w14:paraId="15132F16" w14:textId="381F6379" w:rsidR="008E0DFA" w:rsidDel="00340CA5" w:rsidRDefault="007961A8" w:rsidP="00B35BA6">
            <w:pPr>
              <w:rPr>
                <w:del w:id="2124" w:author="Michael Bell" w:date="2013-05-06T18:57:00Z"/>
              </w:rPr>
            </w:pPr>
            <w:del w:id="2125" w:author="Michael Bell" w:date="2013-05-06T18:57:00Z">
              <w:r w:rsidDel="00340CA5">
                <w:delText>-</w:delText>
              </w:r>
            </w:del>
          </w:p>
        </w:tc>
        <w:tc>
          <w:tcPr>
            <w:tcW w:w="2311" w:type="dxa"/>
          </w:tcPr>
          <w:p w14:paraId="1C0227FA" w14:textId="2737FABE" w:rsidR="008E0DFA" w:rsidDel="00340CA5" w:rsidRDefault="008E0DFA" w:rsidP="00B35BA6">
            <w:pPr>
              <w:rPr>
                <w:del w:id="2126" w:author="Michael Bell" w:date="2013-05-06T18:57:00Z"/>
              </w:rPr>
            </w:pPr>
          </w:p>
        </w:tc>
      </w:tr>
      <w:tr w:rsidR="007961A8" w:rsidDel="00340CA5" w14:paraId="4D7A7B4F" w14:textId="20230E8B" w:rsidTr="007961A8">
        <w:trPr>
          <w:del w:id="2127" w:author="Michael Bell" w:date="2013-05-06T18:57:00Z"/>
        </w:trPr>
        <w:tc>
          <w:tcPr>
            <w:tcW w:w="2310" w:type="dxa"/>
            <w:shd w:val="clear" w:color="auto" w:fill="F2DBDB" w:themeFill="accent2" w:themeFillTint="33"/>
          </w:tcPr>
          <w:p w14:paraId="70F9DF48" w14:textId="3A5EA375" w:rsidR="007961A8" w:rsidDel="00340CA5" w:rsidRDefault="007961A8" w:rsidP="00B35BA6">
            <w:pPr>
              <w:rPr>
                <w:del w:id="2128" w:author="Michael Bell" w:date="2013-05-06T18:57:00Z"/>
              </w:rPr>
            </w:pPr>
          </w:p>
        </w:tc>
        <w:tc>
          <w:tcPr>
            <w:tcW w:w="2310" w:type="dxa"/>
            <w:shd w:val="clear" w:color="auto" w:fill="F2DBDB" w:themeFill="accent2" w:themeFillTint="33"/>
          </w:tcPr>
          <w:p w14:paraId="3CF7C890" w14:textId="5BB18F14" w:rsidR="007961A8" w:rsidDel="00340CA5" w:rsidRDefault="007961A8" w:rsidP="00B35BA6">
            <w:pPr>
              <w:rPr>
                <w:del w:id="2129" w:author="Michael Bell" w:date="2013-05-06T18:57:00Z"/>
              </w:rPr>
            </w:pPr>
            <w:del w:id="2130" w:author="Michael Bell" w:date="2013-05-06T18:57:00Z">
              <w:r w:rsidDel="00340CA5">
                <w:delText>Down</w:delText>
              </w:r>
            </w:del>
          </w:p>
        </w:tc>
        <w:tc>
          <w:tcPr>
            <w:tcW w:w="2311" w:type="dxa"/>
            <w:shd w:val="clear" w:color="auto" w:fill="F2DBDB" w:themeFill="accent2" w:themeFillTint="33"/>
          </w:tcPr>
          <w:p w14:paraId="08D61C73" w14:textId="45CAC85C" w:rsidR="007961A8" w:rsidDel="00340CA5" w:rsidRDefault="007961A8" w:rsidP="00B35BA6">
            <w:pPr>
              <w:rPr>
                <w:del w:id="2131" w:author="Michael Bell" w:date="2013-05-06T18:57:00Z"/>
              </w:rPr>
            </w:pPr>
            <w:del w:id="2132" w:author="Michael Bell" w:date="2013-05-06T18:57:00Z">
              <w:r w:rsidDel="00340CA5">
                <w:delText>-</w:delText>
              </w:r>
            </w:del>
          </w:p>
        </w:tc>
        <w:tc>
          <w:tcPr>
            <w:tcW w:w="2311" w:type="dxa"/>
          </w:tcPr>
          <w:p w14:paraId="190E1CFB" w14:textId="0F753FF3" w:rsidR="007961A8" w:rsidDel="00340CA5" w:rsidRDefault="007961A8" w:rsidP="00B35BA6">
            <w:pPr>
              <w:rPr>
                <w:del w:id="2133" w:author="Michael Bell" w:date="2013-05-06T18:57:00Z"/>
              </w:rPr>
            </w:pPr>
          </w:p>
        </w:tc>
      </w:tr>
      <w:tr w:rsidR="007961A8" w:rsidDel="00340CA5" w14:paraId="77F1BC5F" w14:textId="4E45EFD2" w:rsidTr="007961A8">
        <w:trPr>
          <w:del w:id="2134" w:author="Michael Bell" w:date="2013-05-06T18:57:00Z"/>
        </w:trPr>
        <w:tc>
          <w:tcPr>
            <w:tcW w:w="2310" w:type="dxa"/>
            <w:shd w:val="clear" w:color="auto" w:fill="F2DBDB" w:themeFill="accent2" w:themeFillTint="33"/>
          </w:tcPr>
          <w:p w14:paraId="030AF0AE" w14:textId="7BF1A5FC" w:rsidR="007961A8" w:rsidDel="00340CA5" w:rsidRDefault="007961A8" w:rsidP="00B35BA6">
            <w:pPr>
              <w:rPr>
                <w:del w:id="2135" w:author="Michael Bell" w:date="2013-05-06T18:57:00Z"/>
              </w:rPr>
            </w:pPr>
          </w:p>
        </w:tc>
        <w:tc>
          <w:tcPr>
            <w:tcW w:w="2310" w:type="dxa"/>
            <w:shd w:val="clear" w:color="auto" w:fill="F2DBDB" w:themeFill="accent2" w:themeFillTint="33"/>
          </w:tcPr>
          <w:p w14:paraId="55BFE78D" w14:textId="0079BD4C" w:rsidR="007961A8" w:rsidDel="00340CA5" w:rsidRDefault="007961A8" w:rsidP="00B35BA6">
            <w:pPr>
              <w:rPr>
                <w:del w:id="2136" w:author="Michael Bell" w:date="2013-05-06T18:57:00Z"/>
              </w:rPr>
            </w:pPr>
            <w:del w:id="2137" w:author="Michael Bell" w:date="2013-05-06T18:57:00Z">
              <w:r w:rsidDel="00340CA5">
                <w:delText>Left</w:delText>
              </w:r>
            </w:del>
          </w:p>
        </w:tc>
        <w:tc>
          <w:tcPr>
            <w:tcW w:w="2311" w:type="dxa"/>
            <w:shd w:val="clear" w:color="auto" w:fill="F2DBDB" w:themeFill="accent2" w:themeFillTint="33"/>
          </w:tcPr>
          <w:p w14:paraId="3E22E9BC" w14:textId="595FACC1" w:rsidR="007961A8" w:rsidDel="00340CA5" w:rsidRDefault="007961A8" w:rsidP="00B35BA6">
            <w:pPr>
              <w:rPr>
                <w:del w:id="2138" w:author="Michael Bell" w:date="2013-05-06T18:57:00Z"/>
              </w:rPr>
            </w:pPr>
            <w:del w:id="2139" w:author="Michael Bell" w:date="2013-05-06T18:57:00Z">
              <w:r w:rsidDel="00340CA5">
                <w:delText>-</w:delText>
              </w:r>
            </w:del>
          </w:p>
        </w:tc>
        <w:tc>
          <w:tcPr>
            <w:tcW w:w="2311" w:type="dxa"/>
          </w:tcPr>
          <w:p w14:paraId="5C6DB626" w14:textId="46733F08" w:rsidR="007961A8" w:rsidDel="00340CA5" w:rsidRDefault="007961A8" w:rsidP="00B35BA6">
            <w:pPr>
              <w:rPr>
                <w:del w:id="2140" w:author="Michael Bell" w:date="2013-05-06T18:57:00Z"/>
              </w:rPr>
            </w:pPr>
          </w:p>
        </w:tc>
      </w:tr>
      <w:tr w:rsidR="007961A8" w:rsidDel="00340CA5" w14:paraId="20602614" w14:textId="47F32363" w:rsidTr="007961A8">
        <w:trPr>
          <w:del w:id="2141" w:author="Michael Bell" w:date="2013-05-06T18:57:00Z"/>
        </w:trPr>
        <w:tc>
          <w:tcPr>
            <w:tcW w:w="2310" w:type="dxa"/>
            <w:shd w:val="clear" w:color="auto" w:fill="F2DBDB" w:themeFill="accent2" w:themeFillTint="33"/>
          </w:tcPr>
          <w:p w14:paraId="0354D119" w14:textId="6C0E23ED" w:rsidR="007961A8" w:rsidDel="00340CA5" w:rsidRDefault="007961A8" w:rsidP="00B35BA6">
            <w:pPr>
              <w:rPr>
                <w:del w:id="2142" w:author="Michael Bell" w:date="2013-05-06T18:57:00Z"/>
              </w:rPr>
            </w:pPr>
          </w:p>
        </w:tc>
        <w:tc>
          <w:tcPr>
            <w:tcW w:w="2310" w:type="dxa"/>
            <w:shd w:val="clear" w:color="auto" w:fill="F2DBDB" w:themeFill="accent2" w:themeFillTint="33"/>
          </w:tcPr>
          <w:p w14:paraId="67E66A0C" w14:textId="758536BA" w:rsidR="007961A8" w:rsidDel="00340CA5" w:rsidRDefault="007961A8" w:rsidP="00B35BA6">
            <w:pPr>
              <w:rPr>
                <w:del w:id="2143" w:author="Michael Bell" w:date="2013-05-06T18:57:00Z"/>
              </w:rPr>
            </w:pPr>
            <w:del w:id="2144" w:author="Michael Bell" w:date="2013-05-06T18:57:00Z">
              <w:r w:rsidDel="00340CA5">
                <w:delText>Right</w:delText>
              </w:r>
            </w:del>
          </w:p>
        </w:tc>
        <w:tc>
          <w:tcPr>
            <w:tcW w:w="2311" w:type="dxa"/>
            <w:shd w:val="clear" w:color="auto" w:fill="F2DBDB" w:themeFill="accent2" w:themeFillTint="33"/>
          </w:tcPr>
          <w:p w14:paraId="0D7F3085" w14:textId="129172B0" w:rsidR="007961A8" w:rsidDel="00340CA5" w:rsidRDefault="007961A8" w:rsidP="00B35BA6">
            <w:pPr>
              <w:rPr>
                <w:del w:id="2145" w:author="Michael Bell" w:date="2013-05-06T18:57:00Z"/>
              </w:rPr>
            </w:pPr>
            <w:del w:id="2146" w:author="Michael Bell" w:date="2013-05-06T18:57:00Z">
              <w:r w:rsidDel="00340CA5">
                <w:delText>Destination</w:delText>
              </w:r>
            </w:del>
          </w:p>
        </w:tc>
        <w:tc>
          <w:tcPr>
            <w:tcW w:w="2311" w:type="dxa"/>
          </w:tcPr>
          <w:p w14:paraId="637526D8" w14:textId="70E979D0" w:rsidR="007961A8" w:rsidDel="00340CA5" w:rsidRDefault="007961A8" w:rsidP="00B35BA6">
            <w:pPr>
              <w:rPr>
                <w:del w:id="2147" w:author="Michael Bell" w:date="2013-05-06T18:57:00Z"/>
              </w:rPr>
            </w:pPr>
          </w:p>
        </w:tc>
      </w:tr>
      <w:tr w:rsidR="007961A8" w:rsidDel="00340CA5" w14:paraId="795B181B" w14:textId="01F60EED" w:rsidTr="007961A8">
        <w:trPr>
          <w:del w:id="2148" w:author="Michael Bell" w:date="2013-05-06T18:57:00Z"/>
        </w:trPr>
        <w:tc>
          <w:tcPr>
            <w:tcW w:w="2310" w:type="dxa"/>
            <w:shd w:val="clear" w:color="auto" w:fill="F2DBDB" w:themeFill="accent2" w:themeFillTint="33"/>
          </w:tcPr>
          <w:p w14:paraId="44397A48" w14:textId="55A16C7F" w:rsidR="007961A8" w:rsidDel="00340CA5" w:rsidRDefault="007961A8" w:rsidP="00B35BA6">
            <w:pPr>
              <w:rPr>
                <w:del w:id="2149" w:author="Michael Bell" w:date="2013-05-06T18:57:00Z"/>
              </w:rPr>
            </w:pPr>
            <w:del w:id="2150" w:author="Michael Bell" w:date="2013-05-06T18:57:00Z">
              <w:r w:rsidDel="00340CA5">
                <w:delText>Destinations</w:delText>
              </w:r>
            </w:del>
          </w:p>
        </w:tc>
        <w:tc>
          <w:tcPr>
            <w:tcW w:w="2310" w:type="dxa"/>
            <w:shd w:val="clear" w:color="auto" w:fill="F2DBDB" w:themeFill="accent2" w:themeFillTint="33"/>
          </w:tcPr>
          <w:p w14:paraId="6C14FE63" w14:textId="2CCC34AE" w:rsidR="007961A8" w:rsidDel="00340CA5" w:rsidRDefault="007961A8" w:rsidP="00B35BA6">
            <w:pPr>
              <w:rPr>
                <w:del w:id="2151" w:author="Michael Bell" w:date="2013-05-06T18:57:00Z"/>
              </w:rPr>
            </w:pPr>
            <w:del w:id="2152" w:author="Michael Bell" w:date="2013-05-06T18:57:00Z">
              <w:r w:rsidDel="00340CA5">
                <w:delText>Up</w:delText>
              </w:r>
            </w:del>
          </w:p>
        </w:tc>
        <w:tc>
          <w:tcPr>
            <w:tcW w:w="2311" w:type="dxa"/>
            <w:shd w:val="clear" w:color="auto" w:fill="F2DBDB" w:themeFill="accent2" w:themeFillTint="33"/>
          </w:tcPr>
          <w:p w14:paraId="7C6FFAD2" w14:textId="310DCA4F" w:rsidR="007961A8" w:rsidDel="00340CA5" w:rsidRDefault="007961A8" w:rsidP="00B35BA6">
            <w:pPr>
              <w:rPr>
                <w:del w:id="2153" w:author="Michael Bell" w:date="2013-05-06T18:57:00Z"/>
              </w:rPr>
            </w:pPr>
            <w:del w:id="2154" w:author="Michael Bell" w:date="2013-05-06T18:57:00Z">
              <w:r w:rsidDel="00340CA5">
                <w:delText>-</w:delText>
              </w:r>
            </w:del>
          </w:p>
        </w:tc>
        <w:tc>
          <w:tcPr>
            <w:tcW w:w="2311" w:type="dxa"/>
          </w:tcPr>
          <w:p w14:paraId="6EF648FE" w14:textId="7916FD08" w:rsidR="007961A8" w:rsidDel="00340CA5" w:rsidRDefault="007961A8" w:rsidP="00B35BA6">
            <w:pPr>
              <w:rPr>
                <w:del w:id="2155" w:author="Michael Bell" w:date="2013-05-06T18:57:00Z"/>
              </w:rPr>
            </w:pPr>
          </w:p>
        </w:tc>
      </w:tr>
      <w:tr w:rsidR="007961A8" w:rsidDel="00340CA5" w14:paraId="40F9424A" w14:textId="20A45F33" w:rsidTr="007961A8">
        <w:trPr>
          <w:del w:id="2156" w:author="Michael Bell" w:date="2013-05-06T18:57:00Z"/>
        </w:trPr>
        <w:tc>
          <w:tcPr>
            <w:tcW w:w="2310" w:type="dxa"/>
            <w:shd w:val="clear" w:color="auto" w:fill="F2DBDB" w:themeFill="accent2" w:themeFillTint="33"/>
          </w:tcPr>
          <w:p w14:paraId="49DDBD70" w14:textId="57A746AE" w:rsidR="007961A8" w:rsidDel="00340CA5" w:rsidRDefault="007961A8" w:rsidP="00B35BA6">
            <w:pPr>
              <w:rPr>
                <w:del w:id="2157" w:author="Michael Bell" w:date="2013-05-06T18:57:00Z"/>
              </w:rPr>
            </w:pPr>
          </w:p>
        </w:tc>
        <w:tc>
          <w:tcPr>
            <w:tcW w:w="2310" w:type="dxa"/>
            <w:shd w:val="clear" w:color="auto" w:fill="F2DBDB" w:themeFill="accent2" w:themeFillTint="33"/>
          </w:tcPr>
          <w:p w14:paraId="5AB9477B" w14:textId="474F5DF9" w:rsidR="007961A8" w:rsidDel="00340CA5" w:rsidRDefault="007961A8" w:rsidP="00B35BA6">
            <w:pPr>
              <w:rPr>
                <w:del w:id="2158" w:author="Michael Bell" w:date="2013-05-06T18:57:00Z"/>
              </w:rPr>
            </w:pPr>
            <w:del w:id="2159" w:author="Michael Bell" w:date="2013-05-06T18:57:00Z">
              <w:r w:rsidDel="00340CA5">
                <w:delText>Down</w:delText>
              </w:r>
            </w:del>
          </w:p>
        </w:tc>
        <w:tc>
          <w:tcPr>
            <w:tcW w:w="2311" w:type="dxa"/>
            <w:shd w:val="clear" w:color="auto" w:fill="F2DBDB" w:themeFill="accent2" w:themeFillTint="33"/>
          </w:tcPr>
          <w:p w14:paraId="10F812B4" w14:textId="4AD5055A" w:rsidR="007961A8" w:rsidDel="00340CA5" w:rsidRDefault="007961A8" w:rsidP="00B35BA6">
            <w:pPr>
              <w:rPr>
                <w:del w:id="2160" w:author="Michael Bell" w:date="2013-05-06T18:57:00Z"/>
              </w:rPr>
            </w:pPr>
            <w:del w:id="2161" w:author="Michael Bell" w:date="2013-05-06T18:57:00Z">
              <w:r w:rsidDel="00340CA5">
                <w:delText>Settings</w:delText>
              </w:r>
            </w:del>
          </w:p>
        </w:tc>
        <w:tc>
          <w:tcPr>
            <w:tcW w:w="2311" w:type="dxa"/>
          </w:tcPr>
          <w:p w14:paraId="17F22EC7" w14:textId="693B3D1D" w:rsidR="007961A8" w:rsidDel="00340CA5" w:rsidRDefault="007961A8" w:rsidP="00B35BA6">
            <w:pPr>
              <w:rPr>
                <w:del w:id="2162" w:author="Michael Bell" w:date="2013-05-06T18:57:00Z"/>
              </w:rPr>
            </w:pPr>
          </w:p>
        </w:tc>
      </w:tr>
      <w:tr w:rsidR="007961A8" w:rsidDel="00340CA5" w14:paraId="61A3A8BC" w14:textId="303E611C" w:rsidTr="007961A8">
        <w:trPr>
          <w:del w:id="2163" w:author="Michael Bell" w:date="2013-05-06T18:57:00Z"/>
        </w:trPr>
        <w:tc>
          <w:tcPr>
            <w:tcW w:w="2310" w:type="dxa"/>
            <w:shd w:val="clear" w:color="auto" w:fill="F2DBDB" w:themeFill="accent2" w:themeFillTint="33"/>
          </w:tcPr>
          <w:p w14:paraId="663477A8" w14:textId="5CE4DCF3" w:rsidR="007961A8" w:rsidDel="00340CA5" w:rsidRDefault="007961A8" w:rsidP="00B35BA6">
            <w:pPr>
              <w:rPr>
                <w:del w:id="2164" w:author="Michael Bell" w:date="2013-05-06T18:57:00Z"/>
              </w:rPr>
            </w:pPr>
          </w:p>
        </w:tc>
        <w:tc>
          <w:tcPr>
            <w:tcW w:w="2310" w:type="dxa"/>
            <w:shd w:val="clear" w:color="auto" w:fill="F2DBDB" w:themeFill="accent2" w:themeFillTint="33"/>
          </w:tcPr>
          <w:p w14:paraId="05DF4C24" w14:textId="52FD43AC" w:rsidR="007961A8" w:rsidDel="00340CA5" w:rsidRDefault="007961A8" w:rsidP="00B35BA6">
            <w:pPr>
              <w:rPr>
                <w:del w:id="2165" w:author="Michael Bell" w:date="2013-05-06T18:57:00Z"/>
              </w:rPr>
            </w:pPr>
            <w:del w:id="2166" w:author="Michael Bell" w:date="2013-05-06T18:57:00Z">
              <w:r w:rsidDel="00340CA5">
                <w:delText>Left</w:delText>
              </w:r>
            </w:del>
          </w:p>
        </w:tc>
        <w:tc>
          <w:tcPr>
            <w:tcW w:w="2311" w:type="dxa"/>
            <w:shd w:val="clear" w:color="auto" w:fill="F2DBDB" w:themeFill="accent2" w:themeFillTint="33"/>
          </w:tcPr>
          <w:p w14:paraId="6278A7F7" w14:textId="5919FED1" w:rsidR="007961A8" w:rsidDel="00340CA5" w:rsidRDefault="007961A8" w:rsidP="00B35BA6">
            <w:pPr>
              <w:rPr>
                <w:del w:id="2167" w:author="Michael Bell" w:date="2013-05-06T18:57:00Z"/>
              </w:rPr>
            </w:pPr>
            <w:del w:id="2168" w:author="Michael Bell" w:date="2013-05-06T18:57:00Z">
              <w:r w:rsidDel="00340CA5">
                <w:delText>Welcome Page</w:delText>
              </w:r>
            </w:del>
          </w:p>
        </w:tc>
        <w:tc>
          <w:tcPr>
            <w:tcW w:w="2311" w:type="dxa"/>
          </w:tcPr>
          <w:p w14:paraId="49D092FC" w14:textId="55516FE4" w:rsidR="007961A8" w:rsidDel="00340CA5" w:rsidRDefault="007961A8" w:rsidP="00B35BA6">
            <w:pPr>
              <w:rPr>
                <w:del w:id="2169" w:author="Michael Bell" w:date="2013-05-06T18:57:00Z"/>
              </w:rPr>
            </w:pPr>
          </w:p>
        </w:tc>
      </w:tr>
      <w:tr w:rsidR="007961A8" w:rsidDel="00340CA5" w14:paraId="5E972586" w14:textId="7303A086" w:rsidTr="007961A8">
        <w:trPr>
          <w:del w:id="2170" w:author="Michael Bell" w:date="2013-05-06T18:57:00Z"/>
        </w:trPr>
        <w:tc>
          <w:tcPr>
            <w:tcW w:w="2310" w:type="dxa"/>
            <w:shd w:val="clear" w:color="auto" w:fill="F2DBDB" w:themeFill="accent2" w:themeFillTint="33"/>
          </w:tcPr>
          <w:p w14:paraId="1EE50809" w14:textId="64203C7F" w:rsidR="007961A8" w:rsidDel="00340CA5" w:rsidRDefault="007961A8" w:rsidP="00B35BA6">
            <w:pPr>
              <w:rPr>
                <w:del w:id="2171" w:author="Michael Bell" w:date="2013-05-06T18:57:00Z"/>
              </w:rPr>
            </w:pPr>
          </w:p>
        </w:tc>
        <w:tc>
          <w:tcPr>
            <w:tcW w:w="2310" w:type="dxa"/>
            <w:shd w:val="clear" w:color="auto" w:fill="F2DBDB" w:themeFill="accent2" w:themeFillTint="33"/>
          </w:tcPr>
          <w:p w14:paraId="53720A40" w14:textId="43BDBF5C" w:rsidR="007961A8" w:rsidDel="00340CA5" w:rsidRDefault="007961A8" w:rsidP="00B35BA6">
            <w:pPr>
              <w:rPr>
                <w:del w:id="2172" w:author="Michael Bell" w:date="2013-05-06T18:57:00Z"/>
              </w:rPr>
            </w:pPr>
            <w:del w:id="2173" w:author="Michael Bell" w:date="2013-05-06T18:57:00Z">
              <w:r w:rsidDel="00340CA5">
                <w:delText>Right</w:delText>
              </w:r>
            </w:del>
          </w:p>
        </w:tc>
        <w:tc>
          <w:tcPr>
            <w:tcW w:w="2311" w:type="dxa"/>
            <w:shd w:val="clear" w:color="auto" w:fill="F2DBDB" w:themeFill="accent2" w:themeFillTint="33"/>
          </w:tcPr>
          <w:p w14:paraId="59000FF1" w14:textId="6163037D" w:rsidR="007961A8" w:rsidDel="00340CA5" w:rsidRDefault="007961A8" w:rsidP="00B35BA6">
            <w:pPr>
              <w:rPr>
                <w:del w:id="2174" w:author="Michael Bell" w:date="2013-05-06T18:57:00Z"/>
              </w:rPr>
            </w:pPr>
            <w:del w:id="2175" w:author="Michael Bell" w:date="2013-05-06T18:57:00Z">
              <w:r w:rsidDel="00340CA5">
                <w:delText>Hawkhaven</w:delText>
              </w:r>
            </w:del>
          </w:p>
        </w:tc>
        <w:tc>
          <w:tcPr>
            <w:tcW w:w="2311" w:type="dxa"/>
          </w:tcPr>
          <w:p w14:paraId="72707075" w14:textId="2E89AECC" w:rsidR="007961A8" w:rsidDel="00340CA5" w:rsidRDefault="007961A8" w:rsidP="00B35BA6">
            <w:pPr>
              <w:rPr>
                <w:del w:id="2176" w:author="Michael Bell" w:date="2013-05-06T18:57:00Z"/>
              </w:rPr>
            </w:pPr>
          </w:p>
        </w:tc>
      </w:tr>
      <w:tr w:rsidR="007961A8" w:rsidDel="00340CA5" w14:paraId="0EE27AB5" w14:textId="5ACD19D7" w:rsidTr="007961A8">
        <w:trPr>
          <w:del w:id="2177" w:author="Michael Bell" w:date="2013-05-06T18:57:00Z"/>
        </w:trPr>
        <w:tc>
          <w:tcPr>
            <w:tcW w:w="2310" w:type="dxa"/>
            <w:shd w:val="clear" w:color="auto" w:fill="F2DBDB" w:themeFill="accent2" w:themeFillTint="33"/>
          </w:tcPr>
          <w:p w14:paraId="09C262F8" w14:textId="6D321B67" w:rsidR="007961A8" w:rsidDel="00340CA5" w:rsidRDefault="007961A8" w:rsidP="00B35BA6">
            <w:pPr>
              <w:rPr>
                <w:del w:id="2178" w:author="Michael Bell" w:date="2013-05-06T18:57:00Z"/>
              </w:rPr>
            </w:pPr>
            <w:del w:id="2179" w:author="Michael Bell" w:date="2013-05-06T18:57:00Z">
              <w:r w:rsidDel="00340CA5">
                <w:delText>Settings</w:delText>
              </w:r>
            </w:del>
          </w:p>
        </w:tc>
        <w:tc>
          <w:tcPr>
            <w:tcW w:w="2310" w:type="dxa"/>
            <w:shd w:val="clear" w:color="auto" w:fill="F2DBDB" w:themeFill="accent2" w:themeFillTint="33"/>
          </w:tcPr>
          <w:p w14:paraId="015B70D5" w14:textId="36523FD2" w:rsidR="007961A8" w:rsidDel="00340CA5" w:rsidRDefault="007961A8" w:rsidP="00B35BA6">
            <w:pPr>
              <w:rPr>
                <w:del w:id="2180" w:author="Michael Bell" w:date="2013-05-06T18:57:00Z"/>
              </w:rPr>
            </w:pPr>
            <w:del w:id="2181" w:author="Michael Bell" w:date="2013-05-06T18:57:00Z">
              <w:r w:rsidDel="00340CA5">
                <w:delText>Up</w:delText>
              </w:r>
            </w:del>
          </w:p>
        </w:tc>
        <w:tc>
          <w:tcPr>
            <w:tcW w:w="2311" w:type="dxa"/>
            <w:shd w:val="clear" w:color="auto" w:fill="F2DBDB" w:themeFill="accent2" w:themeFillTint="33"/>
          </w:tcPr>
          <w:p w14:paraId="2C04395A" w14:textId="0C672971" w:rsidR="007961A8" w:rsidDel="00340CA5" w:rsidRDefault="007961A8" w:rsidP="00B35BA6">
            <w:pPr>
              <w:rPr>
                <w:del w:id="2182" w:author="Michael Bell" w:date="2013-05-06T18:57:00Z"/>
              </w:rPr>
            </w:pPr>
            <w:del w:id="2183" w:author="Michael Bell" w:date="2013-05-06T18:57:00Z">
              <w:r w:rsidDel="00340CA5">
                <w:delText>Destinations</w:delText>
              </w:r>
            </w:del>
          </w:p>
        </w:tc>
        <w:tc>
          <w:tcPr>
            <w:tcW w:w="2311" w:type="dxa"/>
          </w:tcPr>
          <w:p w14:paraId="3918FE59" w14:textId="6CAD98D5" w:rsidR="007961A8" w:rsidDel="00340CA5" w:rsidRDefault="007961A8" w:rsidP="00B35BA6">
            <w:pPr>
              <w:rPr>
                <w:del w:id="2184" w:author="Michael Bell" w:date="2013-05-06T18:57:00Z"/>
              </w:rPr>
            </w:pPr>
          </w:p>
        </w:tc>
      </w:tr>
      <w:tr w:rsidR="007961A8" w:rsidDel="00340CA5" w14:paraId="132AEF7F" w14:textId="5A602FA0" w:rsidTr="007961A8">
        <w:trPr>
          <w:del w:id="2185" w:author="Michael Bell" w:date="2013-05-06T18:57:00Z"/>
        </w:trPr>
        <w:tc>
          <w:tcPr>
            <w:tcW w:w="2310" w:type="dxa"/>
            <w:shd w:val="clear" w:color="auto" w:fill="F2DBDB" w:themeFill="accent2" w:themeFillTint="33"/>
          </w:tcPr>
          <w:p w14:paraId="17038807" w14:textId="09652DB1" w:rsidR="007961A8" w:rsidDel="00340CA5" w:rsidRDefault="007961A8" w:rsidP="00B35BA6">
            <w:pPr>
              <w:rPr>
                <w:del w:id="2186" w:author="Michael Bell" w:date="2013-05-06T18:57:00Z"/>
              </w:rPr>
            </w:pPr>
          </w:p>
        </w:tc>
        <w:tc>
          <w:tcPr>
            <w:tcW w:w="2310" w:type="dxa"/>
            <w:shd w:val="clear" w:color="auto" w:fill="F2DBDB" w:themeFill="accent2" w:themeFillTint="33"/>
          </w:tcPr>
          <w:p w14:paraId="7D862984" w14:textId="099697F3" w:rsidR="007961A8" w:rsidDel="00340CA5" w:rsidRDefault="007961A8" w:rsidP="00B35BA6">
            <w:pPr>
              <w:rPr>
                <w:del w:id="2187" w:author="Michael Bell" w:date="2013-05-06T18:57:00Z"/>
              </w:rPr>
            </w:pPr>
            <w:del w:id="2188" w:author="Michael Bell" w:date="2013-05-06T18:57:00Z">
              <w:r w:rsidDel="00340CA5">
                <w:delText>Down</w:delText>
              </w:r>
            </w:del>
          </w:p>
        </w:tc>
        <w:tc>
          <w:tcPr>
            <w:tcW w:w="2311" w:type="dxa"/>
            <w:shd w:val="clear" w:color="auto" w:fill="F2DBDB" w:themeFill="accent2" w:themeFillTint="33"/>
          </w:tcPr>
          <w:p w14:paraId="1EF396E7" w14:textId="7150050A" w:rsidR="007961A8" w:rsidDel="00340CA5" w:rsidRDefault="007961A8" w:rsidP="00B35BA6">
            <w:pPr>
              <w:rPr>
                <w:del w:id="2189" w:author="Michael Bell" w:date="2013-05-06T18:57:00Z"/>
              </w:rPr>
            </w:pPr>
            <w:del w:id="2190" w:author="Michael Bell" w:date="2013-05-06T18:57:00Z">
              <w:r w:rsidDel="00340CA5">
                <w:delText>-</w:delText>
              </w:r>
            </w:del>
          </w:p>
        </w:tc>
        <w:tc>
          <w:tcPr>
            <w:tcW w:w="2311" w:type="dxa"/>
          </w:tcPr>
          <w:p w14:paraId="01F0EFC4" w14:textId="25DE4094" w:rsidR="007961A8" w:rsidDel="00340CA5" w:rsidRDefault="007961A8" w:rsidP="00B35BA6">
            <w:pPr>
              <w:rPr>
                <w:del w:id="2191" w:author="Michael Bell" w:date="2013-05-06T18:57:00Z"/>
              </w:rPr>
            </w:pPr>
          </w:p>
        </w:tc>
      </w:tr>
      <w:tr w:rsidR="007961A8" w:rsidDel="00340CA5" w14:paraId="6AB267AE" w14:textId="439A7184" w:rsidTr="007961A8">
        <w:trPr>
          <w:del w:id="2192" w:author="Michael Bell" w:date="2013-05-06T18:57:00Z"/>
        </w:trPr>
        <w:tc>
          <w:tcPr>
            <w:tcW w:w="2310" w:type="dxa"/>
            <w:shd w:val="clear" w:color="auto" w:fill="F2DBDB" w:themeFill="accent2" w:themeFillTint="33"/>
          </w:tcPr>
          <w:p w14:paraId="209E4741" w14:textId="3710005E" w:rsidR="007961A8" w:rsidDel="00340CA5" w:rsidRDefault="007961A8" w:rsidP="00B35BA6">
            <w:pPr>
              <w:rPr>
                <w:del w:id="2193" w:author="Michael Bell" w:date="2013-05-06T18:57:00Z"/>
              </w:rPr>
            </w:pPr>
          </w:p>
        </w:tc>
        <w:tc>
          <w:tcPr>
            <w:tcW w:w="2310" w:type="dxa"/>
            <w:shd w:val="clear" w:color="auto" w:fill="F2DBDB" w:themeFill="accent2" w:themeFillTint="33"/>
          </w:tcPr>
          <w:p w14:paraId="732050B1" w14:textId="7BEAD78F" w:rsidR="007961A8" w:rsidDel="00340CA5" w:rsidRDefault="007961A8" w:rsidP="00B35BA6">
            <w:pPr>
              <w:rPr>
                <w:del w:id="2194" w:author="Michael Bell" w:date="2013-05-06T18:57:00Z"/>
              </w:rPr>
            </w:pPr>
            <w:del w:id="2195" w:author="Michael Bell" w:date="2013-05-06T18:57:00Z">
              <w:r w:rsidDel="00340CA5">
                <w:delText>Left</w:delText>
              </w:r>
            </w:del>
          </w:p>
        </w:tc>
        <w:tc>
          <w:tcPr>
            <w:tcW w:w="2311" w:type="dxa"/>
            <w:shd w:val="clear" w:color="auto" w:fill="F2DBDB" w:themeFill="accent2" w:themeFillTint="33"/>
          </w:tcPr>
          <w:p w14:paraId="39C48C77" w14:textId="7B5C78BD" w:rsidR="007961A8" w:rsidDel="00340CA5" w:rsidRDefault="007961A8" w:rsidP="00B35BA6">
            <w:pPr>
              <w:rPr>
                <w:del w:id="2196" w:author="Michael Bell" w:date="2013-05-06T18:57:00Z"/>
              </w:rPr>
            </w:pPr>
            <w:del w:id="2197" w:author="Michael Bell" w:date="2013-05-06T18:57:00Z">
              <w:r w:rsidDel="00340CA5">
                <w:delText>Welcome Page</w:delText>
              </w:r>
            </w:del>
          </w:p>
        </w:tc>
        <w:tc>
          <w:tcPr>
            <w:tcW w:w="2311" w:type="dxa"/>
          </w:tcPr>
          <w:p w14:paraId="444D75F1" w14:textId="2590EB2A" w:rsidR="007961A8" w:rsidDel="00340CA5" w:rsidRDefault="007961A8" w:rsidP="00B35BA6">
            <w:pPr>
              <w:rPr>
                <w:del w:id="2198" w:author="Michael Bell" w:date="2013-05-06T18:57:00Z"/>
              </w:rPr>
            </w:pPr>
          </w:p>
        </w:tc>
      </w:tr>
      <w:tr w:rsidR="007961A8" w:rsidDel="00340CA5" w14:paraId="7569FC26" w14:textId="6B57CB59" w:rsidTr="007961A8">
        <w:trPr>
          <w:del w:id="2199" w:author="Michael Bell" w:date="2013-05-06T18:57:00Z"/>
        </w:trPr>
        <w:tc>
          <w:tcPr>
            <w:tcW w:w="2310" w:type="dxa"/>
            <w:shd w:val="clear" w:color="auto" w:fill="F2DBDB" w:themeFill="accent2" w:themeFillTint="33"/>
          </w:tcPr>
          <w:p w14:paraId="3D935F7D" w14:textId="1701A4D4" w:rsidR="007961A8" w:rsidDel="00340CA5" w:rsidRDefault="007961A8" w:rsidP="00B35BA6">
            <w:pPr>
              <w:rPr>
                <w:del w:id="2200" w:author="Michael Bell" w:date="2013-05-06T18:57:00Z"/>
              </w:rPr>
            </w:pPr>
          </w:p>
        </w:tc>
        <w:tc>
          <w:tcPr>
            <w:tcW w:w="2310" w:type="dxa"/>
            <w:shd w:val="clear" w:color="auto" w:fill="F2DBDB" w:themeFill="accent2" w:themeFillTint="33"/>
          </w:tcPr>
          <w:p w14:paraId="59C31AF2" w14:textId="351D249F" w:rsidR="007961A8" w:rsidDel="00340CA5" w:rsidRDefault="007961A8" w:rsidP="00B35BA6">
            <w:pPr>
              <w:rPr>
                <w:del w:id="2201" w:author="Michael Bell" w:date="2013-05-06T18:57:00Z"/>
              </w:rPr>
            </w:pPr>
            <w:del w:id="2202" w:author="Michael Bell" w:date="2013-05-06T18:57:00Z">
              <w:r w:rsidDel="00340CA5">
                <w:delText>Right</w:delText>
              </w:r>
            </w:del>
          </w:p>
        </w:tc>
        <w:tc>
          <w:tcPr>
            <w:tcW w:w="2311" w:type="dxa"/>
            <w:shd w:val="clear" w:color="auto" w:fill="F2DBDB" w:themeFill="accent2" w:themeFillTint="33"/>
          </w:tcPr>
          <w:p w14:paraId="2CED9C45" w14:textId="3A12A5CE" w:rsidR="007961A8" w:rsidDel="00340CA5" w:rsidRDefault="007961A8" w:rsidP="00B35BA6">
            <w:pPr>
              <w:rPr>
                <w:del w:id="2203" w:author="Michael Bell" w:date="2013-05-06T18:57:00Z"/>
              </w:rPr>
            </w:pPr>
            <w:del w:id="2204" w:author="Michael Bell" w:date="2013-05-06T18:57:00Z">
              <w:r w:rsidDel="00340CA5">
                <w:delText>Top Speed</w:delText>
              </w:r>
            </w:del>
          </w:p>
        </w:tc>
        <w:tc>
          <w:tcPr>
            <w:tcW w:w="2311" w:type="dxa"/>
          </w:tcPr>
          <w:p w14:paraId="3290BB30" w14:textId="786F9298" w:rsidR="007961A8" w:rsidDel="00340CA5" w:rsidRDefault="007961A8" w:rsidP="00B35BA6">
            <w:pPr>
              <w:rPr>
                <w:del w:id="2205" w:author="Michael Bell" w:date="2013-05-06T18:57:00Z"/>
              </w:rPr>
            </w:pPr>
          </w:p>
        </w:tc>
      </w:tr>
      <w:tr w:rsidR="007961A8" w:rsidDel="00340CA5" w14:paraId="52F797C3" w14:textId="270EF983" w:rsidTr="007961A8">
        <w:trPr>
          <w:del w:id="2206" w:author="Michael Bell" w:date="2013-05-06T18:57:00Z"/>
        </w:trPr>
        <w:tc>
          <w:tcPr>
            <w:tcW w:w="2310" w:type="dxa"/>
            <w:shd w:val="clear" w:color="auto" w:fill="F2DBDB" w:themeFill="accent2" w:themeFillTint="33"/>
          </w:tcPr>
          <w:p w14:paraId="55EC9B95" w14:textId="22211889" w:rsidR="007961A8" w:rsidDel="00340CA5" w:rsidRDefault="007961A8" w:rsidP="00B35BA6">
            <w:pPr>
              <w:rPr>
                <w:del w:id="2207" w:author="Michael Bell" w:date="2013-05-06T18:57:00Z"/>
              </w:rPr>
            </w:pPr>
            <w:del w:id="2208" w:author="Michael Bell" w:date="2013-05-06T18:57:00Z">
              <w:r w:rsidDel="00340CA5">
                <w:delText>Hawkhaven</w:delText>
              </w:r>
            </w:del>
          </w:p>
        </w:tc>
        <w:tc>
          <w:tcPr>
            <w:tcW w:w="2310" w:type="dxa"/>
            <w:shd w:val="clear" w:color="auto" w:fill="F2DBDB" w:themeFill="accent2" w:themeFillTint="33"/>
          </w:tcPr>
          <w:p w14:paraId="71198715" w14:textId="6AB6F557" w:rsidR="007961A8" w:rsidDel="00340CA5" w:rsidRDefault="007961A8" w:rsidP="00B35BA6">
            <w:pPr>
              <w:rPr>
                <w:del w:id="2209" w:author="Michael Bell" w:date="2013-05-06T18:57:00Z"/>
              </w:rPr>
            </w:pPr>
            <w:del w:id="2210" w:author="Michael Bell" w:date="2013-05-06T18:57:00Z">
              <w:r w:rsidDel="00340CA5">
                <w:delText>Up</w:delText>
              </w:r>
            </w:del>
          </w:p>
        </w:tc>
        <w:tc>
          <w:tcPr>
            <w:tcW w:w="2311" w:type="dxa"/>
            <w:shd w:val="clear" w:color="auto" w:fill="F2DBDB" w:themeFill="accent2" w:themeFillTint="33"/>
          </w:tcPr>
          <w:p w14:paraId="7B60164E" w14:textId="07EF05F1" w:rsidR="007961A8" w:rsidDel="00340CA5" w:rsidRDefault="007961A8" w:rsidP="00B35BA6">
            <w:pPr>
              <w:rPr>
                <w:del w:id="2211" w:author="Michael Bell" w:date="2013-05-06T18:57:00Z"/>
              </w:rPr>
            </w:pPr>
            <w:del w:id="2212" w:author="Michael Bell" w:date="2013-05-06T18:57:00Z">
              <w:r w:rsidDel="00340CA5">
                <w:delText>-</w:delText>
              </w:r>
            </w:del>
          </w:p>
        </w:tc>
        <w:tc>
          <w:tcPr>
            <w:tcW w:w="2311" w:type="dxa"/>
          </w:tcPr>
          <w:p w14:paraId="30449AE9" w14:textId="77C3A146" w:rsidR="007961A8" w:rsidDel="00340CA5" w:rsidRDefault="007961A8" w:rsidP="00B35BA6">
            <w:pPr>
              <w:rPr>
                <w:del w:id="2213" w:author="Michael Bell" w:date="2013-05-06T18:57:00Z"/>
              </w:rPr>
            </w:pPr>
          </w:p>
        </w:tc>
      </w:tr>
      <w:tr w:rsidR="007961A8" w:rsidDel="00340CA5" w14:paraId="37EEC1E7" w14:textId="44670962" w:rsidTr="007961A8">
        <w:trPr>
          <w:del w:id="2214" w:author="Michael Bell" w:date="2013-05-06T18:57:00Z"/>
        </w:trPr>
        <w:tc>
          <w:tcPr>
            <w:tcW w:w="2310" w:type="dxa"/>
            <w:shd w:val="clear" w:color="auto" w:fill="F2DBDB" w:themeFill="accent2" w:themeFillTint="33"/>
          </w:tcPr>
          <w:p w14:paraId="5D20029C" w14:textId="0486CC78" w:rsidR="007961A8" w:rsidDel="00340CA5" w:rsidRDefault="007961A8" w:rsidP="00B35BA6">
            <w:pPr>
              <w:rPr>
                <w:del w:id="2215" w:author="Michael Bell" w:date="2013-05-06T18:57:00Z"/>
              </w:rPr>
            </w:pPr>
          </w:p>
        </w:tc>
        <w:tc>
          <w:tcPr>
            <w:tcW w:w="2310" w:type="dxa"/>
            <w:shd w:val="clear" w:color="auto" w:fill="F2DBDB" w:themeFill="accent2" w:themeFillTint="33"/>
          </w:tcPr>
          <w:p w14:paraId="30110333" w14:textId="425EBBB6" w:rsidR="007961A8" w:rsidDel="00340CA5" w:rsidRDefault="007961A8" w:rsidP="00B35BA6">
            <w:pPr>
              <w:rPr>
                <w:del w:id="2216" w:author="Michael Bell" w:date="2013-05-06T18:57:00Z"/>
              </w:rPr>
            </w:pPr>
            <w:del w:id="2217" w:author="Michael Bell" w:date="2013-05-06T18:57:00Z">
              <w:r w:rsidDel="00340CA5">
                <w:delText>Down</w:delText>
              </w:r>
            </w:del>
          </w:p>
        </w:tc>
        <w:tc>
          <w:tcPr>
            <w:tcW w:w="2311" w:type="dxa"/>
            <w:shd w:val="clear" w:color="auto" w:fill="F2DBDB" w:themeFill="accent2" w:themeFillTint="33"/>
          </w:tcPr>
          <w:p w14:paraId="17B47DEB" w14:textId="4753FDB9" w:rsidR="007961A8" w:rsidDel="00340CA5" w:rsidRDefault="007961A8" w:rsidP="00B35BA6">
            <w:pPr>
              <w:rPr>
                <w:del w:id="2218" w:author="Michael Bell" w:date="2013-05-06T18:57:00Z"/>
              </w:rPr>
            </w:pPr>
            <w:del w:id="2219" w:author="Michael Bell" w:date="2013-05-06T18:57:00Z">
              <w:r w:rsidDel="00340CA5">
                <w:delText>Remilo</w:delText>
              </w:r>
            </w:del>
          </w:p>
        </w:tc>
        <w:tc>
          <w:tcPr>
            <w:tcW w:w="2311" w:type="dxa"/>
          </w:tcPr>
          <w:p w14:paraId="024F514E" w14:textId="7C397C6B" w:rsidR="007961A8" w:rsidDel="00340CA5" w:rsidRDefault="007961A8" w:rsidP="00B35BA6">
            <w:pPr>
              <w:rPr>
                <w:del w:id="2220" w:author="Michael Bell" w:date="2013-05-06T18:57:00Z"/>
              </w:rPr>
            </w:pPr>
          </w:p>
        </w:tc>
      </w:tr>
      <w:tr w:rsidR="007961A8" w:rsidDel="00340CA5" w14:paraId="59D90E69" w14:textId="17ED2544" w:rsidTr="007961A8">
        <w:trPr>
          <w:del w:id="2221" w:author="Michael Bell" w:date="2013-05-06T18:57:00Z"/>
        </w:trPr>
        <w:tc>
          <w:tcPr>
            <w:tcW w:w="2310" w:type="dxa"/>
            <w:shd w:val="clear" w:color="auto" w:fill="F2DBDB" w:themeFill="accent2" w:themeFillTint="33"/>
          </w:tcPr>
          <w:p w14:paraId="54700EDD" w14:textId="3FDFDFD3" w:rsidR="007961A8" w:rsidDel="00340CA5" w:rsidRDefault="007961A8" w:rsidP="00B35BA6">
            <w:pPr>
              <w:rPr>
                <w:del w:id="2222" w:author="Michael Bell" w:date="2013-05-06T18:57:00Z"/>
              </w:rPr>
            </w:pPr>
          </w:p>
        </w:tc>
        <w:tc>
          <w:tcPr>
            <w:tcW w:w="2310" w:type="dxa"/>
            <w:shd w:val="clear" w:color="auto" w:fill="F2DBDB" w:themeFill="accent2" w:themeFillTint="33"/>
          </w:tcPr>
          <w:p w14:paraId="69F71889" w14:textId="0A9A78B9" w:rsidR="007961A8" w:rsidDel="00340CA5" w:rsidRDefault="007961A8" w:rsidP="00B35BA6">
            <w:pPr>
              <w:rPr>
                <w:del w:id="2223" w:author="Michael Bell" w:date="2013-05-06T18:57:00Z"/>
              </w:rPr>
            </w:pPr>
            <w:del w:id="2224" w:author="Michael Bell" w:date="2013-05-06T18:57:00Z">
              <w:r w:rsidDel="00340CA5">
                <w:delText>Left</w:delText>
              </w:r>
            </w:del>
          </w:p>
        </w:tc>
        <w:tc>
          <w:tcPr>
            <w:tcW w:w="2311" w:type="dxa"/>
            <w:shd w:val="clear" w:color="auto" w:fill="F2DBDB" w:themeFill="accent2" w:themeFillTint="33"/>
          </w:tcPr>
          <w:p w14:paraId="47754152" w14:textId="727E7D8E" w:rsidR="007961A8" w:rsidDel="00340CA5" w:rsidRDefault="007961A8" w:rsidP="00B35BA6">
            <w:pPr>
              <w:rPr>
                <w:del w:id="2225" w:author="Michael Bell" w:date="2013-05-06T18:57:00Z"/>
              </w:rPr>
            </w:pPr>
            <w:del w:id="2226" w:author="Michael Bell" w:date="2013-05-06T18:57:00Z">
              <w:r w:rsidDel="00340CA5">
                <w:delText>Destination</w:delText>
              </w:r>
              <w:r w:rsidR="00EC5295" w:rsidDel="00340CA5">
                <w:delText>s</w:delText>
              </w:r>
            </w:del>
          </w:p>
        </w:tc>
        <w:tc>
          <w:tcPr>
            <w:tcW w:w="2311" w:type="dxa"/>
          </w:tcPr>
          <w:p w14:paraId="7857C2CC" w14:textId="79A3B1E9" w:rsidR="007961A8" w:rsidDel="00340CA5" w:rsidRDefault="007961A8" w:rsidP="00B35BA6">
            <w:pPr>
              <w:rPr>
                <w:del w:id="2227" w:author="Michael Bell" w:date="2013-05-06T18:57:00Z"/>
              </w:rPr>
            </w:pPr>
          </w:p>
        </w:tc>
      </w:tr>
      <w:tr w:rsidR="007961A8" w:rsidDel="00340CA5" w14:paraId="487818B1" w14:textId="41FF8985" w:rsidTr="007961A8">
        <w:trPr>
          <w:del w:id="2228" w:author="Michael Bell" w:date="2013-05-06T18:57:00Z"/>
        </w:trPr>
        <w:tc>
          <w:tcPr>
            <w:tcW w:w="2310" w:type="dxa"/>
            <w:shd w:val="clear" w:color="auto" w:fill="F2DBDB" w:themeFill="accent2" w:themeFillTint="33"/>
          </w:tcPr>
          <w:p w14:paraId="6CE488FC" w14:textId="7FBB71A6" w:rsidR="007961A8" w:rsidDel="00340CA5" w:rsidRDefault="007961A8" w:rsidP="00B35BA6">
            <w:pPr>
              <w:rPr>
                <w:del w:id="2229" w:author="Michael Bell" w:date="2013-05-06T18:57:00Z"/>
              </w:rPr>
            </w:pPr>
          </w:p>
        </w:tc>
        <w:tc>
          <w:tcPr>
            <w:tcW w:w="2310" w:type="dxa"/>
            <w:shd w:val="clear" w:color="auto" w:fill="F2DBDB" w:themeFill="accent2" w:themeFillTint="33"/>
          </w:tcPr>
          <w:p w14:paraId="16680F0E" w14:textId="11A49299" w:rsidR="007961A8" w:rsidDel="00340CA5" w:rsidRDefault="007961A8" w:rsidP="00B35BA6">
            <w:pPr>
              <w:rPr>
                <w:del w:id="2230" w:author="Michael Bell" w:date="2013-05-06T18:57:00Z"/>
              </w:rPr>
            </w:pPr>
            <w:del w:id="2231" w:author="Michael Bell" w:date="2013-05-06T18:57:00Z">
              <w:r w:rsidDel="00340CA5">
                <w:delText>Right</w:delText>
              </w:r>
            </w:del>
          </w:p>
        </w:tc>
        <w:tc>
          <w:tcPr>
            <w:tcW w:w="2311" w:type="dxa"/>
            <w:shd w:val="clear" w:color="auto" w:fill="F2DBDB" w:themeFill="accent2" w:themeFillTint="33"/>
          </w:tcPr>
          <w:p w14:paraId="311647F4" w14:textId="7198A24A" w:rsidR="007961A8" w:rsidDel="00340CA5" w:rsidRDefault="007961A8" w:rsidP="00B35BA6">
            <w:pPr>
              <w:rPr>
                <w:del w:id="2232" w:author="Michael Bell" w:date="2013-05-06T18:57:00Z"/>
              </w:rPr>
            </w:pPr>
            <w:del w:id="2233" w:author="Michael Bell" w:date="2013-05-06T18:57:00Z">
              <w:r w:rsidDel="00340CA5">
                <w:delText>-</w:delText>
              </w:r>
            </w:del>
          </w:p>
        </w:tc>
        <w:tc>
          <w:tcPr>
            <w:tcW w:w="2311" w:type="dxa"/>
          </w:tcPr>
          <w:p w14:paraId="3ED33A80" w14:textId="0796DF42" w:rsidR="007961A8" w:rsidDel="00340CA5" w:rsidRDefault="007961A8" w:rsidP="00B35BA6">
            <w:pPr>
              <w:rPr>
                <w:del w:id="2234" w:author="Michael Bell" w:date="2013-05-06T18:57:00Z"/>
              </w:rPr>
            </w:pPr>
          </w:p>
        </w:tc>
      </w:tr>
      <w:tr w:rsidR="007961A8" w:rsidDel="00340CA5" w14:paraId="6AAC79AF" w14:textId="346E5BD5" w:rsidTr="007961A8">
        <w:trPr>
          <w:del w:id="2235" w:author="Michael Bell" w:date="2013-05-06T18:57:00Z"/>
        </w:trPr>
        <w:tc>
          <w:tcPr>
            <w:tcW w:w="2310" w:type="dxa"/>
            <w:shd w:val="clear" w:color="auto" w:fill="F2DBDB" w:themeFill="accent2" w:themeFillTint="33"/>
          </w:tcPr>
          <w:p w14:paraId="03125350" w14:textId="034B830B" w:rsidR="007961A8" w:rsidDel="00340CA5" w:rsidRDefault="007961A8" w:rsidP="00B35BA6">
            <w:pPr>
              <w:rPr>
                <w:del w:id="2236" w:author="Michael Bell" w:date="2013-05-06T18:57:00Z"/>
              </w:rPr>
            </w:pPr>
            <w:del w:id="2237" w:author="Michael Bell" w:date="2013-05-06T18:57:00Z">
              <w:r w:rsidDel="00340CA5">
                <w:delText>Remilo</w:delText>
              </w:r>
            </w:del>
          </w:p>
        </w:tc>
        <w:tc>
          <w:tcPr>
            <w:tcW w:w="2310" w:type="dxa"/>
            <w:shd w:val="clear" w:color="auto" w:fill="F2DBDB" w:themeFill="accent2" w:themeFillTint="33"/>
          </w:tcPr>
          <w:p w14:paraId="7112DD74" w14:textId="02EEFAAB" w:rsidR="007961A8" w:rsidDel="00340CA5" w:rsidRDefault="007961A8" w:rsidP="00B35BA6">
            <w:pPr>
              <w:rPr>
                <w:del w:id="2238" w:author="Michael Bell" w:date="2013-05-06T18:57:00Z"/>
              </w:rPr>
            </w:pPr>
            <w:del w:id="2239" w:author="Michael Bell" w:date="2013-05-06T18:57:00Z">
              <w:r w:rsidDel="00340CA5">
                <w:delText>Up</w:delText>
              </w:r>
            </w:del>
          </w:p>
        </w:tc>
        <w:tc>
          <w:tcPr>
            <w:tcW w:w="2311" w:type="dxa"/>
            <w:shd w:val="clear" w:color="auto" w:fill="F2DBDB" w:themeFill="accent2" w:themeFillTint="33"/>
          </w:tcPr>
          <w:p w14:paraId="7BC6B096" w14:textId="2513120B" w:rsidR="007961A8" w:rsidDel="00340CA5" w:rsidRDefault="007961A8" w:rsidP="00B35BA6">
            <w:pPr>
              <w:rPr>
                <w:del w:id="2240" w:author="Michael Bell" w:date="2013-05-06T18:57:00Z"/>
              </w:rPr>
            </w:pPr>
            <w:del w:id="2241" w:author="Michael Bell" w:date="2013-05-06T18:57:00Z">
              <w:r w:rsidDel="00340CA5">
                <w:delText>Hawkhaven</w:delText>
              </w:r>
            </w:del>
          </w:p>
        </w:tc>
        <w:tc>
          <w:tcPr>
            <w:tcW w:w="2311" w:type="dxa"/>
          </w:tcPr>
          <w:p w14:paraId="10716E98" w14:textId="67A80901" w:rsidR="007961A8" w:rsidDel="00340CA5" w:rsidRDefault="007961A8" w:rsidP="00B35BA6">
            <w:pPr>
              <w:rPr>
                <w:del w:id="2242" w:author="Michael Bell" w:date="2013-05-06T18:57:00Z"/>
              </w:rPr>
            </w:pPr>
          </w:p>
        </w:tc>
      </w:tr>
      <w:tr w:rsidR="007961A8" w:rsidDel="00340CA5" w14:paraId="0379BEB8" w14:textId="7950B8F7" w:rsidTr="007961A8">
        <w:trPr>
          <w:del w:id="2243" w:author="Michael Bell" w:date="2013-05-06T18:57:00Z"/>
        </w:trPr>
        <w:tc>
          <w:tcPr>
            <w:tcW w:w="2310" w:type="dxa"/>
            <w:shd w:val="clear" w:color="auto" w:fill="F2DBDB" w:themeFill="accent2" w:themeFillTint="33"/>
          </w:tcPr>
          <w:p w14:paraId="736D8EC1" w14:textId="08C5C682" w:rsidR="007961A8" w:rsidDel="00340CA5" w:rsidRDefault="007961A8" w:rsidP="00B35BA6">
            <w:pPr>
              <w:rPr>
                <w:del w:id="2244" w:author="Michael Bell" w:date="2013-05-06T18:57:00Z"/>
              </w:rPr>
            </w:pPr>
          </w:p>
        </w:tc>
        <w:tc>
          <w:tcPr>
            <w:tcW w:w="2310" w:type="dxa"/>
            <w:shd w:val="clear" w:color="auto" w:fill="F2DBDB" w:themeFill="accent2" w:themeFillTint="33"/>
          </w:tcPr>
          <w:p w14:paraId="4D0A7893" w14:textId="265D31AF" w:rsidR="007961A8" w:rsidDel="00340CA5" w:rsidRDefault="007961A8" w:rsidP="00B35BA6">
            <w:pPr>
              <w:rPr>
                <w:del w:id="2245" w:author="Michael Bell" w:date="2013-05-06T18:57:00Z"/>
              </w:rPr>
            </w:pPr>
            <w:del w:id="2246" w:author="Michael Bell" w:date="2013-05-06T18:57:00Z">
              <w:r w:rsidDel="00340CA5">
                <w:delText>Down</w:delText>
              </w:r>
            </w:del>
          </w:p>
        </w:tc>
        <w:tc>
          <w:tcPr>
            <w:tcW w:w="2311" w:type="dxa"/>
            <w:shd w:val="clear" w:color="auto" w:fill="F2DBDB" w:themeFill="accent2" w:themeFillTint="33"/>
          </w:tcPr>
          <w:p w14:paraId="25C07FFD" w14:textId="3E70CB97" w:rsidR="007961A8" w:rsidDel="00340CA5" w:rsidRDefault="00EC5295" w:rsidP="00B35BA6">
            <w:pPr>
              <w:rPr>
                <w:del w:id="2247" w:author="Michael Bell" w:date="2013-05-06T18:57:00Z"/>
              </w:rPr>
            </w:pPr>
            <w:del w:id="2248" w:author="Michael Bell" w:date="2013-05-06T18:57:00Z">
              <w:r w:rsidDel="00340CA5">
                <w:delText>Allantown</w:delText>
              </w:r>
            </w:del>
          </w:p>
        </w:tc>
        <w:tc>
          <w:tcPr>
            <w:tcW w:w="2311" w:type="dxa"/>
          </w:tcPr>
          <w:p w14:paraId="64FAC58E" w14:textId="083F23E5" w:rsidR="007961A8" w:rsidDel="00340CA5" w:rsidRDefault="007961A8" w:rsidP="00B35BA6">
            <w:pPr>
              <w:rPr>
                <w:del w:id="2249" w:author="Michael Bell" w:date="2013-05-06T18:57:00Z"/>
              </w:rPr>
            </w:pPr>
          </w:p>
        </w:tc>
      </w:tr>
      <w:tr w:rsidR="00EC5295" w:rsidDel="00340CA5" w14:paraId="36BB0D09" w14:textId="485C7E17" w:rsidTr="007961A8">
        <w:trPr>
          <w:del w:id="2250" w:author="Michael Bell" w:date="2013-05-06T18:57:00Z"/>
        </w:trPr>
        <w:tc>
          <w:tcPr>
            <w:tcW w:w="2310" w:type="dxa"/>
            <w:shd w:val="clear" w:color="auto" w:fill="F2DBDB" w:themeFill="accent2" w:themeFillTint="33"/>
          </w:tcPr>
          <w:p w14:paraId="332C8CA9" w14:textId="28D4E573" w:rsidR="00EC5295" w:rsidDel="00340CA5" w:rsidRDefault="00EC5295" w:rsidP="00B35BA6">
            <w:pPr>
              <w:rPr>
                <w:del w:id="2251" w:author="Michael Bell" w:date="2013-05-06T18:57:00Z"/>
              </w:rPr>
            </w:pPr>
          </w:p>
        </w:tc>
        <w:tc>
          <w:tcPr>
            <w:tcW w:w="2310" w:type="dxa"/>
            <w:shd w:val="clear" w:color="auto" w:fill="F2DBDB" w:themeFill="accent2" w:themeFillTint="33"/>
          </w:tcPr>
          <w:p w14:paraId="4F1D105A" w14:textId="0A73413A" w:rsidR="00EC5295" w:rsidDel="00340CA5" w:rsidRDefault="00EC5295" w:rsidP="00B35BA6">
            <w:pPr>
              <w:rPr>
                <w:del w:id="2252" w:author="Michael Bell" w:date="2013-05-06T18:57:00Z"/>
              </w:rPr>
            </w:pPr>
            <w:del w:id="2253" w:author="Michael Bell" w:date="2013-05-06T18:57:00Z">
              <w:r w:rsidDel="00340CA5">
                <w:delText>Left</w:delText>
              </w:r>
            </w:del>
          </w:p>
        </w:tc>
        <w:tc>
          <w:tcPr>
            <w:tcW w:w="2311" w:type="dxa"/>
            <w:shd w:val="clear" w:color="auto" w:fill="F2DBDB" w:themeFill="accent2" w:themeFillTint="33"/>
          </w:tcPr>
          <w:p w14:paraId="2909282F" w14:textId="0299F663" w:rsidR="00EC5295" w:rsidDel="00340CA5" w:rsidRDefault="00EC5295" w:rsidP="00B35BA6">
            <w:pPr>
              <w:rPr>
                <w:del w:id="2254" w:author="Michael Bell" w:date="2013-05-06T18:57:00Z"/>
              </w:rPr>
            </w:pPr>
            <w:del w:id="2255" w:author="Michael Bell" w:date="2013-05-06T18:57:00Z">
              <w:r w:rsidDel="00340CA5">
                <w:delText>Destinations</w:delText>
              </w:r>
            </w:del>
          </w:p>
        </w:tc>
        <w:tc>
          <w:tcPr>
            <w:tcW w:w="2311" w:type="dxa"/>
          </w:tcPr>
          <w:p w14:paraId="5F576498" w14:textId="678DDCCC" w:rsidR="00EC5295" w:rsidDel="00340CA5" w:rsidRDefault="00EC5295" w:rsidP="00B35BA6">
            <w:pPr>
              <w:rPr>
                <w:del w:id="2256" w:author="Michael Bell" w:date="2013-05-06T18:57:00Z"/>
              </w:rPr>
            </w:pPr>
          </w:p>
        </w:tc>
      </w:tr>
      <w:tr w:rsidR="00EC5295" w:rsidDel="00340CA5" w14:paraId="0CC3110C" w14:textId="0BCF22A2" w:rsidTr="007961A8">
        <w:trPr>
          <w:del w:id="2257" w:author="Michael Bell" w:date="2013-05-06T18:57:00Z"/>
        </w:trPr>
        <w:tc>
          <w:tcPr>
            <w:tcW w:w="2310" w:type="dxa"/>
            <w:shd w:val="clear" w:color="auto" w:fill="F2DBDB" w:themeFill="accent2" w:themeFillTint="33"/>
          </w:tcPr>
          <w:p w14:paraId="4AFE1007" w14:textId="1F5E0C21" w:rsidR="00EC5295" w:rsidDel="00340CA5" w:rsidRDefault="00EC5295" w:rsidP="00B35BA6">
            <w:pPr>
              <w:rPr>
                <w:del w:id="2258" w:author="Michael Bell" w:date="2013-05-06T18:57:00Z"/>
              </w:rPr>
            </w:pPr>
          </w:p>
        </w:tc>
        <w:tc>
          <w:tcPr>
            <w:tcW w:w="2310" w:type="dxa"/>
            <w:shd w:val="clear" w:color="auto" w:fill="F2DBDB" w:themeFill="accent2" w:themeFillTint="33"/>
          </w:tcPr>
          <w:p w14:paraId="0FB9CA2B" w14:textId="7604044F" w:rsidR="00EC5295" w:rsidDel="00340CA5" w:rsidRDefault="00EC5295" w:rsidP="00B35BA6">
            <w:pPr>
              <w:rPr>
                <w:del w:id="2259" w:author="Michael Bell" w:date="2013-05-06T18:57:00Z"/>
              </w:rPr>
            </w:pPr>
            <w:del w:id="2260" w:author="Michael Bell" w:date="2013-05-06T18:57:00Z">
              <w:r w:rsidDel="00340CA5">
                <w:delText>Right</w:delText>
              </w:r>
            </w:del>
          </w:p>
        </w:tc>
        <w:tc>
          <w:tcPr>
            <w:tcW w:w="2311" w:type="dxa"/>
            <w:shd w:val="clear" w:color="auto" w:fill="F2DBDB" w:themeFill="accent2" w:themeFillTint="33"/>
          </w:tcPr>
          <w:p w14:paraId="658D7D21" w14:textId="13263EFE" w:rsidR="00EC5295" w:rsidDel="00340CA5" w:rsidRDefault="00EC5295" w:rsidP="00B35BA6">
            <w:pPr>
              <w:rPr>
                <w:del w:id="2261" w:author="Michael Bell" w:date="2013-05-06T18:57:00Z"/>
              </w:rPr>
            </w:pPr>
            <w:del w:id="2262" w:author="Michael Bell" w:date="2013-05-06T18:57:00Z">
              <w:r w:rsidDel="00340CA5">
                <w:delText>-</w:delText>
              </w:r>
            </w:del>
          </w:p>
        </w:tc>
        <w:tc>
          <w:tcPr>
            <w:tcW w:w="2311" w:type="dxa"/>
          </w:tcPr>
          <w:p w14:paraId="00064CF5" w14:textId="3D4B4627" w:rsidR="00EC5295" w:rsidDel="00340CA5" w:rsidRDefault="00EC5295" w:rsidP="00B35BA6">
            <w:pPr>
              <w:rPr>
                <w:del w:id="2263" w:author="Michael Bell" w:date="2013-05-06T18:57:00Z"/>
              </w:rPr>
            </w:pPr>
          </w:p>
        </w:tc>
      </w:tr>
      <w:tr w:rsidR="00EC5295" w:rsidDel="00340CA5" w14:paraId="11712608" w14:textId="10F53496" w:rsidTr="007961A8">
        <w:trPr>
          <w:del w:id="2264" w:author="Michael Bell" w:date="2013-05-06T18:57:00Z"/>
        </w:trPr>
        <w:tc>
          <w:tcPr>
            <w:tcW w:w="2310" w:type="dxa"/>
            <w:shd w:val="clear" w:color="auto" w:fill="F2DBDB" w:themeFill="accent2" w:themeFillTint="33"/>
          </w:tcPr>
          <w:p w14:paraId="4FCAA9A1" w14:textId="247059E0" w:rsidR="00EC5295" w:rsidDel="00340CA5" w:rsidRDefault="00EC5295" w:rsidP="00EC5295">
            <w:pPr>
              <w:rPr>
                <w:del w:id="2265" w:author="Michael Bell" w:date="2013-05-06T18:57:00Z"/>
              </w:rPr>
            </w:pPr>
            <w:del w:id="2266" w:author="Michael Bell" w:date="2013-05-06T18:57:00Z">
              <w:r w:rsidDel="00340CA5">
                <w:delText>Allantown</w:delText>
              </w:r>
            </w:del>
          </w:p>
        </w:tc>
        <w:tc>
          <w:tcPr>
            <w:tcW w:w="2310" w:type="dxa"/>
            <w:shd w:val="clear" w:color="auto" w:fill="F2DBDB" w:themeFill="accent2" w:themeFillTint="33"/>
          </w:tcPr>
          <w:p w14:paraId="2CDA72BD" w14:textId="0534A29F" w:rsidR="00EC5295" w:rsidDel="00340CA5" w:rsidRDefault="00EC5295" w:rsidP="00EC5295">
            <w:pPr>
              <w:rPr>
                <w:del w:id="2267" w:author="Michael Bell" w:date="2013-05-06T18:57:00Z"/>
              </w:rPr>
            </w:pPr>
            <w:del w:id="2268" w:author="Michael Bell" w:date="2013-05-06T18:57:00Z">
              <w:r w:rsidDel="00340CA5">
                <w:delText>Up</w:delText>
              </w:r>
            </w:del>
          </w:p>
        </w:tc>
        <w:tc>
          <w:tcPr>
            <w:tcW w:w="2311" w:type="dxa"/>
            <w:shd w:val="clear" w:color="auto" w:fill="F2DBDB" w:themeFill="accent2" w:themeFillTint="33"/>
          </w:tcPr>
          <w:p w14:paraId="53707528" w14:textId="4F4F62BC" w:rsidR="00EC5295" w:rsidDel="00340CA5" w:rsidRDefault="00EC5295" w:rsidP="00EC5295">
            <w:pPr>
              <w:rPr>
                <w:del w:id="2269" w:author="Michael Bell" w:date="2013-05-06T18:57:00Z"/>
              </w:rPr>
            </w:pPr>
            <w:del w:id="2270" w:author="Michael Bell" w:date="2013-05-06T18:57:00Z">
              <w:r w:rsidDel="00340CA5">
                <w:delText>Remilo</w:delText>
              </w:r>
            </w:del>
          </w:p>
        </w:tc>
        <w:tc>
          <w:tcPr>
            <w:tcW w:w="2311" w:type="dxa"/>
          </w:tcPr>
          <w:p w14:paraId="1C4B57B9" w14:textId="338BB03F" w:rsidR="00EC5295" w:rsidDel="00340CA5" w:rsidRDefault="00EC5295" w:rsidP="00EC5295">
            <w:pPr>
              <w:rPr>
                <w:del w:id="2271" w:author="Michael Bell" w:date="2013-05-06T18:57:00Z"/>
              </w:rPr>
            </w:pPr>
          </w:p>
        </w:tc>
      </w:tr>
      <w:tr w:rsidR="00EC5295" w:rsidDel="00340CA5" w14:paraId="65E42860" w14:textId="1B2E7CE0" w:rsidTr="007961A8">
        <w:trPr>
          <w:del w:id="2272" w:author="Michael Bell" w:date="2013-05-06T18:57:00Z"/>
        </w:trPr>
        <w:tc>
          <w:tcPr>
            <w:tcW w:w="2310" w:type="dxa"/>
            <w:shd w:val="clear" w:color="auto" w:fill="F2DBDB" w:themeFill="accent2" w:themeFillTint="33"/>
          </w:tcPr>
          <w:p w14:paraId="24C39E0F" w14:textId="29EF0DD9" w:rsidR="00EC5295" w:rsidDel="00340CA5" w:rsidRDefault="00EC5295" w:rsidP="00EC5295">
            <w:pPr>
              <w:rPr>
                <w:del w:id="2273" w:author="Michael Bell" w:date="2013-05-06T18:57:00Z"/>
              </w:rPr>
            </w:pPr>
          </w:p>
        </w:tc>
        <w:tc>
          <w:tcPr>
            <w:tcW w:w="2310" w:type="dxa"/>
            <w:shd w:val="clear" w:color="auto" w:fill="F2DBDB" w:themeFill="accent2" w:themeFillTint="33"/>
          </w:tcPr>
          <w:p w14:paraId="7F9367C2" w14:textId="52F30FE1" w:rsidR="00EC5295" w:rsidDel="00340CA5" w:rsidRDefault="00EC5295" w:rsidP="00EC5295">
            <w:pPr>
              <w:rPr>
                <w:del w:id="2274" w:author="Michael Bell" w:date="2013-05-06T18:57:00Z"/>
              </w:rPr>
            </w:pPr>
            <w:del w:id="2275" w:author="Michael Bell" w:date="2013-05-06T18:57:00Z">
              <w:r w:rsidDel="00340CA5">
                <w:delText>Down</w:delText>
              </w:r>
            </w:del>
          </w:p>
        </w:tc>
        <w:tc>
          <w:tcPr>
            <w:tcW w:w="2311" w:type="dxa"/>
            <w:shd w:val="clear" w:color="auto" w:fill="F2DBDB" w:themeFill="accent2" w:themeFillTint="33"/>
          </w:tcPr>
          <w:p w14:paraId="55007429" w14:textId="51B5009B" w:rsidR="00EC5295" w:rsidDel="00340CA5" w:rsidRDefault="00EC5295" w:rsidP="00EC5295">
            <w:pPr>
              <w:rPr>
                <w:del w:id="2276" w:author="Michael Bell" w:date="2013-05-06T18:57:00Z"/>
              </w:rPr>
            </w:pPr>
            <w:del w:id="2277" w:author="Michael Bell" w:date="2013-05-06T18:57:00Z">
              <w:r w:rsidDel="00340CA5">
                <w:delText>Gregville</w:delText>
              </w:r>
            </w:del>
          </w:p>
        </w:tc>
        <w:tc>
          <w:tcPr>
            <w:tcW w:w="2311" w:type="dxa"/>
          </w:tcPr>
          <w:p w14:paraId="0D753E50" w14:textId="27E51A4B" w:rsidR="00EC5295" w:rsidDel="00340CA5" w:rsidRDefault="00EC5295" w:rsidP="00EC5295">
            <w:pPr>
              <w:rPr>
                <w:del w:id="2278" w:author="Michael Bell" w:date="2013-05-06T18:57:00Z"/>
              </w:rPr>
            </w:pPr>
          </w:p>
        </w:tc>
      </w:tr>
      <w:tr w:rsidR="00EC5295" w:rsidDel="00340CA5" w14:paraId="41C65A9C" w14:textId="5DF46C9F" w:rsidTr="007961A8">
        <w:trPr>
          <w:del w:id="2279" w:author="Michael Bell" w:date="2013-05-06T18:57:00Z"/>
        </w:trPr>
        <w:tc>
          <w:tcPr>
            <w:tcW w:w="2310" w:type="dxa"/>
            <w:shd w:val="clear" w:color="auto" w:fill="F2DBDB" w:themeFill="accent2" w:themeFillTint="33"/>
          </w:tcPr>
          <w:p w14:paraId="16EA9243" w14:textId="617957BE" w:rsidR="00EC5295" w:rsidDel="00340CA5" w:rsidRDefault="00EC5295" w:rsidP="00EC5295">
            <w:pPr>
              <w:rPr>
                <w:del w:id="2280" w:author="Michael Bell" w:date="2013-05-06T18:57:00Z"/>
              </w:rPr>
            </w:pPr>
          </w:p>
        </w:tc>
        <w:tc>
          <w:tcPr>
            <w:tcW w:w="2310" w:type="dxa"/>
            <w:shd w:val="clear" w:color="auto" w:fill="F2DBDB" w:themeFill="accent2" w:themeFillTint="33"/>
          </w:tcPr>
          <w:p w14:paraId="3FF9D980" w14:textId="072800F9" w:rsidR="00EC5295" w:rsidDel="00340CA5" w:rsidRDefault="00EC5295" w:rsidP="00EC5295">
            <w:pPr>
              <w:rPr>
                <w:del w:id="2281" w:author="Michael Bell" w:date="2013-05-06T18:57:00Z"/>
              </w:rPr>
            </w:pPr>
            <w:del w:id="2282" w:author="Michael Bell" w:date="2013-05-06T18:57:00Z">
              <w:r w:rsidDel="00340CA5">
                <w:delText>Left</w:delText>
              </w:r>
            </w:del>
          </w:p>
        </w:tc>
        <w:tc>
          <w:tcPr>
            <w:tcW w:w="2311" w:type="dxa"/>
            <w:shd w:val="clear" w:color="auto" w:fill="F2DBDB" w:themeFill="accent2" w:themeFillTint="33"/>
          </w:tcPr>
          <w:p w14:paraId="6F19D013" w14:textId="24BA07FB" w:rsidR="00EC5295" w:rsidDel="00340CA5" w:rsidRDefault="00EC5295" w:rsidP="00EC5295">
            <w:pPr>
              <w:rPr>
                <w:del w:id="2283" w:author="Michael Bell" w:date="2013-05-06T18:57:00Z"/>
              </w:rPr>
            </w:pPr>
            <w:del w:id="2284" w:author="Michael Bell" w:date="2013-05-06T18:57:00Z">
              <w:r w:rsidDel="00340CA5">
                <w:delText>Destinations</w:delText>
              </w:r>
            </w:del>
          </w:p>
        </w:tc>
        <w:tc>
          <w:tcPr>
            <w:tcW w:w="2311" w:type="dxa"/>
          </w:tcPr>
          <w:p w14:paraId="4C505B2B" w14:textId="0FD0F284" w:rsidR="00EC5295" w:rsidDel="00340CA5" w:rsidRDefault="00EC5295" w:rsidP="00EC5295">
            <w:pPr>
              <w:rPr>
                <w:del w:id="2285" w:author="Michael Bell" w:date="2013-05-06T18:57:00Z"/>
              </w:rPr>
            </w:pPr>
          </w:p>
        </w:tc>
      </w:tr>
      <w:tr w:rsidR="00EC5295" w:rsidDel="00340CA5" w14:paraId="105950D7" w14:textId="5837BADC" w:rsidTr="007961A8">
        <w:trPr>
          <w:del w:id="2286" w:author="Michael Bell" w:date="2013-05-06T18:57:00Z"/>
        </w:trPr>
        <w:tc>
          <w:tcPr>
            <w:tcW w:w="2310" w:type="dxa"/>
            <w:shd w:val="clear" w:color="auto" w:fill="F2DBDB" w:themeFill="accent2" w:themeFillTint="33"/>
          </w:tcPr>
          <w:p w14:paraId="32E0344D" w14:textId="04F7F239" w:rsidR="00EC5295" w:rsidDel="00340CA5" w:rsidRDefault="00EC5295" w:rsidP="00EC5295">
            <w:pPr>
              <w:rPr>
                <w:del w:id="2287" w:author="Michael Bell" w:date="2013-05-06T18:57:00Z"/>
              </w:rPr>
            </w:pPr>
          </w:p>
        </w:tc>
        <w:tc>
          <w:tcPr>
            <w:tcW w:w="2310" w:type="dxa"/>
            <w:shd w:val="clear" w:color="auto" w:fill="F2DBDB" w:themeFill="accent2" w:themeFillTint="33"/>
          </w:tcPr>
          <w:p w14:paraId="5E434723" w14:textId="37141BBF" w:rsidR="00EC5295" w:rsidDel="00340CA5" w:rsidRDefault="00EC5295" w:rsidP="00EC5295">
            <w:pPr>
              <w:rPr>
                <w:del w:id="2288" w:author="Michael Bell" w:date="2013-05-06T18:57:00Z"/>
              </w:rPr>
            </w:pPr>
            <w:del w:id="2289" w:author="Michael Bell" w:date="2013-05-06T18:57:00Z">
              <w:r w:rsidDel="00340CA5">
                <w:delText>Right</w:delText>
              </w:r>
            </w:del>
          </w:p>
        </w:tc>
        <w:tc>
          <w:tcPr>
            <w:tcW w:w="2311" w:type="dxa"/>
            <w:shd w:val="clear" w:color="auto" w:fill="F2DBDB" w:themeFill="accent2" w:themeFillTint="33"/>
          </w:tcPr>
          <w:p w14:paraId="560CE966" w14:textId="19793A38" w:rsidR="00EC5295" w:rsidDel="00340CA5" w:rsidRDefault="00EC5295" w:rsidP="00EC5295">
            <w:pPr>
              <w:rPr>
                <w:del w:id="2290" w:author="Michael Bell" w:date="2013-05-06T18:57:00Z"/>
              </w:rPr>
            </w:pPr>
            <w:del w:id="2291" w:author="Michael Bell" w:date="2013-05-06T18:57:00Z">
              <w:r w:rsidDel="00340CA5">
                <w:delText>-</w:delText>
              </w:r>
            </w:del>
          </w:p>
        </w:tc>
        <w:tc>
          <w:tcPr>
            <w:tcW w:w="2311" w:type="dxa"/>
          </w:tcPr>
          <w:p w14:paraId="4862C62C" w14:textId="5ABB22ED" w:rsidR="00EC5295" w:rsidDel="00340CA5" w:rsidRDefault="00EC5295" w:rsidP="00EC5295">
            <w:pPr>
              <w:rPr>
                <w:del w:id="2292" w:author="Michael Bell" w:date="2013-05-06T18:57:00Z"/>
              </w:rPr>
            </w:pPr>
          </w:p>
        </w:tc>
      </w:tr>
      <w:tr w:rsidR="00EC5295" w:rsidDel="00340CA5" w14:paraId="74B9772C" w14:textId="70BC8F7C" w:rsidTr="007961A8">
        <w:trPr>
          <w:del w:id="2293" w:author="Michael Bell" w:date="2013-05-06T18:57:00Z"/>
        </w:trPr>
        <w:tc>
          <w:tcPr>
            <w:tcW w:w="2310" w:type="dxa"/>
            <w:shd w:val="clear" w:color="auto" w:fill="F2DBDB" w:themeFill="accent2" w:themeFillTint="33"/>
          </w:tcPr>
          <w:p w14:paraId="7BC1BF3C" w14:textId="6D085ED0" w:rsidR="00EC5295" w:rsidDel="00340CA5" w:rsidRDefault="00EC5295" w:rsidP="00EC5295">
            <w:pPr>
              <w:rPr>
                <w:del w:id="2294" w:author="Michael Bell" w:date="2013-05-06T18:57:00Z"/>
              </w:rPr>
            </w:pPr>
            <w:del w:id="2295" w:author="Michael Bell" w:date="2013-05-06T18:57:00Z">
              <w:r w:rsidDel="00340CA5">
                <w:delText>Gregville</w:delText>
              </w:r>
            </w:del>
          </w:p>
        </w:tc>
        <w:tc>
          <w:tcPr>
            <w:tcW w:w="2310" w:type="dxa"/>
            <w:shd w:val="clear" w:color="auto" w:fill="F2DBDB" w:themeFill="accent2" w:themeFillTint="33"/>
          </w:tcPr>
          <w:p w14:paraId="52D259CE" w14:textId="752A4A0B" w:rsidR="00EC5295" w:rsidDel="00340CA5" w:rsidRDefault="00EC5295" w:rsidP="00EC5295">
            <w:pPr>
              <w:rPr>
                <w:del w:id="2296" w:author="Michael Bell" w:date="2013-05-06T18:57:00Z"/>
              </w:rPr>
            </w:pPr>
            <w:del w:id="2297" w:author="Michael Bell" w:date="2013-05-06T18:57:00Z">
              <w:r w:rsidDel="00340CA5">
                <w:delText>Up</w:delText>
              </w:r>
            </w:del>
          </w:p>
        </w:tc>
        <w:tc>
          <w:tcPr>
            <w:tcW w:w="2311" w:type="dxa"/>
            <w:shd w:val="clear" w:color="auto" w:fill="F2DBDB" w:themeFill="accent2" w:themeFillTint="33"/>
          </w:tcPr>
          <w:p w14:paraId="6ACC1B29" w14:textId="72678B31" w:rsidR="00EC5295" w:rsidDel="00340CA5" w:rsidRDefault="00EC5295" w:rsidP="00EC5295">
            <w:pPr>
              <w:rPr>
                <w:del w:id="2298" w:author="Michael Bell" w:date="2013-05-06T18:57:00Z"/>
              </w:rPr>
            </w:pPr>
            <w:del w:id="2299" w:author="Michael Bell" w:date="2013-05-06T18:57:00Z">
              <w:r w:rsidDel="00340CA5">
                <w:delText>Allantown</w:delText>
              </w:r>
            </w:del>
          </w:p>
        </w:tc>
        <w:tc>
          <w:tcPr>
            <w:tcW w:w="2311" w:type="dxa"/>
          </w:tcPr>
          <w:p w14:paraId="333AE03E" w14:textId="0953D91B" w:rsidR="00EC5295" w:rsidDel="00340CA5" w:rsidRDefault="00EC5295" w:rsidP="00EC5295">
            <w:pPr>
              <w:rPr>
                <w:del w:id="2300" w:author="Michael Bell" w:date="2013-05-06T18:57:00Z"/>
              </w:rPr>
            </w:pPr>
          </w:p>
        </w:tc>
      </w:tr>
      <w:tr w:rsidR="00EC5295" w:rsidDel="00340CA5" w14:paraId="3C715CC3" w14:textId="787CBEFA" w:rsidTr="007961A8">
        <w:trPr>
          <w:del w:id="2301" w:author="Michael Bell" w:date="2013-05-06T18:57:00Z"/>
        </w:trPr>
        <w:tc>
          <w:tcPr>
            <w:tcW w:w="2310" w:type="dxa"/>
            <w:shd w:val="clear" w:color="auto" w:fill="F2DBDB" w:themeFill="accent2" w:themeFillTint="33"/>
          </w:tcPr>
          <w:p w14:paraId="20F313B4" w14:textId="0CD98E79" w:rsidR="00EC5295" w:rsidDel="00340CA5" w:rsidRDefault="00EC5295" w:rsidP="00EC5295">
            <w:pPr>
              <w:rPr>
                <w:del w:id="2302" w:author="Michael Bell" w:date="2013-05-06T18:57:00Z"/>
              </w:rPr>
            </w:pPr>
          </w:p>
        </w:tc>
        <w:tc>
          <w:tcPr>
            <w:tcW w:w="2310" w:type="dxa"/>
            <w:shd w:val="clear" w:color="auto" w:fill="F2DBDB" w:themeFill="accent2" w:themeFillTint="33"/>
          </w:tcPr>
          <w:p w14:paraId="2847A4CD" w14:textId="113B6657" w:rsidR="00EC5295" w:rsidDel="00340CA5" w:rsidRDefault="00EC5295" w:rsidP="00EC5295">
            <w:pPr>
              <w:rPr>
                <w:del w:id="2303" w:author="Michael Bell" w:date="2013-05-06T18:57:00Z"/>
              </w:rPr>
            </w:pPr>
            <w:del w:id="2304" w:author="Michael Bell" w:date="2013-05-06T18:57:00Z">
              <w:r w:rsidDel="00340CA5">
                <w:delText>Down</w:delText>
              </w:r>
            </w:del>
          </w:p>
        </w:tc>
        <w:tc>
          <w:tcPr>
            <w:tcW w:w="2311" w:type="dxa"/>
            <w:shd w:val="clear" w:color="auto" w:fill="F2DBDB" w:themeFill="accent2" w:themeFillTint="33"/>
          </w:tcPr>
          <w:p w14:paraId="5F8A2017" w14:textId="2ED1DBCB" w:rsidR="00EC5295" w:rsidDel="00340CA5" w:rsidRDefault="00EC5295" w:rsidP="00EC5295">
            <w:pPr>
              <w:rPr>
                <w:del w:id="2305" w:author="Michael Bell" w:date="2013-05-06T18:57:00Z"/>
              </w:rPr>
            </w:pPr>
            <w:del w:id="2306" w:author="Michael Bell" w:date="2013-05-06T18:57:00Z">
              <w:r w:rsidDel="00340CA5">
                <w:delText>Leovetticutte</w:delText>
              </w:r>
            </w:del>
          </w:p>
        </w:tc>
        <w:tc>
          <w:tcPr>
            <w:tcW w:w="2311" w:type="dxa"/>
          </w:tcPr>
          <w:p w14:paraId="50FE0778" w14:textId="43E9B976" w:rsidR="00EC5295" w:rsidDel="00340CA5" w:rsidRDefault="00EC5295" w:rsidP="00EC5295">
            <w:pPr>
              <w:rPr>
                <w:del w:id="2307" w:author="Michael Bell" w:date="2013-05-06T18:57:00Z"/>
              </w:rPr>
            </w:pPr>
          </w:p>
        </w:tc>
      </w:tr>
      <w:tr w:rsidR="00EC5295" w:rsidDel="00340CA5" w14:paraId="50EFB349" w14:textId="3C4B02ED" w:rsidTr="007961A8">
        <w:trPr>
          <w:del w:id="2308" w:author="Michael Bell" w:date="2013-05-06T18:57:00Z"/>
        </w:trPr>
        <w:tc>
          <w:tcPr>
            <w:tcW w:w="2310" w:type="dxa"/>
            <w:shd w:val="clear" w:color="auto" w:fill="F2DBDB" w:themeFill="accent2" w:themeFillTint="33"/>
          </w:tcPr>
          <w:p w14:paraId="0BBC0C61" w14:textId="64B7783A" w:rsidR="00EC5295" w:rsidDel="00340CA5" w:rsidRDefault="00EC5295" w:rsidP="00EC5295">
            <w:pPr>
              <w:rPr>
                <w:del w:id="2309" w:author="Michael Bell" w:date="2013-05-06T18:57:00Z"/>
              </w:rPr>
            </w:pPr>
          </w:p>
        </w:tc>
        <w:tc>
          <w:tcPr>
            <w:tcW w:w="2310" w:type="dxa"/>
            <w:shd w:val="clear" w:color="auto" w:fill="F2DBDB" w:themeFill="accent2" w:themeFillTint="33"/>
          </w:tcPr>
          <w:p w14:paraId="4833ABF8" w14:textId="6D8C2933" w:rsidR="00EC5295" w:rsidDel="00340CA5" w:rsidRDefault="00EC5295" w:rsidP="00EC5295">
            <w:pPr>
              <w:rPr>
                <w:del w:id="2310" w:author="Michael Bell" w:date="2013-05-06T18:57:00Z"/>
              </w:rPr>
            </w:pPr>
            <w:del w:id="2311" w:author="Michael Bell" w:date="2013-05-06T18:57:00Z">
              <w:r w:rsidDel="00340CA5">
                <w:delText>Left</w:delText>
              </w:r>
            </w:del>
          </w:p>
        </w:tc>
        <w:tc>
          <w:tcPr>
            <w:tcW w:w="2311" w:type="dxa"/>
            <w:shd w:val="clear" w:color="auto" w:fill="F2DBDB" w:themeFill="accent2" w:themeFillTint="33"/>
          </w:tcPr>
          <w:p w14:paraId="015934EB" w14:textId="35158B74" w:rsidR="00EC5295" w:rsidDel="00340CA5" w:rsidRDefault="00EC5295" w:rsidP="00EC5295">
            <w:pPr>
              <w:rPr>
                <w:del w:id="2312" w:author="Michael Bell" w:date="2013-05-06T18:57:00Z"/>
              </w:rPr>
            </w:pPr>
            <w:del w:id="2313" w:author="Michael Bell" w:date="2013-05-06T18:57:00Z">
              <w:r w:rsidDel="00340CA5">
                <w:delText>Destinations</w:delText>
              </w:r>
            </w:del>
          </w:p>
        </w:tc>
        <w:tc>
          <w:tcPr>
            <w:tcW w:w="2311" w:type="dxa"/>
          </w:tcPr>
          <w:p w14:paraId="564FDD75" w14:textId="1693B9C9" w:rsidR="00EC5295" w:rsidDel="00340CA5" w:rsidRDefault="00EC5295" w:rsidP="00EC5295">
            <w:pPr>
              <w:rPr>
                <w:del w:id="2314" w:author="Michael Bell" w:date="2013-05-06T18:57:00Z"/>
              </w:rPr>
            </w:pPr>
          </w:p>
        </w:tc>
      </w:tr>
      <w:tr w:rsidR="00EC5295" w:rsidDel="00340CA5" w14:paraId="15BEFCA4" w14:textId="5F47386F" w:rsidTr="007961A8">
        <w:trPr>
          <w:del w:id="2315" w:author="Michael Bell" w:date="2013-05-06T18:57:00Z"/>
        </w:trPr>
        <w:tc>
          <w:tcPr>
            <w:tcW w:w="2310" w:type="dxa"/>
            <w:shd w:val="clear" w:color="auto" w:fill="F2DBDB" w:themeFill="accent2" w:themeFillTint="33"/>
          </w:tcPr>
          <w:p w14:paraId="5B5DD51B" w14:textId="24BC0CB3" w:rsidR="00EC5295" w:rsidDel="00340CA5" w:rsidRDefault="00EC5295" w:rsidP="00EC5295">
            <w:pPr>
              <w:rPr>
                <w:del w:id="2316" w:author="Michael Bell" w:date="2013-05-06T18:57:00Z"/>
              </w:rPr>
            </w:pPr>
          </w:p>
        </w:tc>
        <w:tc>
          <w:tcPr>
            <w:tcW w:w="2310" w:type="dxa"/>
            <w:shd w:val="clear" w:color="auto" w:fill="F2DBDB" w:themeFill="accent2" w:themeFillTint="33"/>
          </w:tcPr>
          <w:p w14:paraId="39C54693" w14:textId="5D3FF742" w:rsidR="00EC5295" w:rsidDel="00340CA5" w:rsidRDefault="00EC5295" w:rsidP="00EC5295">
            <w:pPr>
              <w:rPr>
                <w:del w:id="2317" w:author="Michael Bell" w:date="2013-05-06T18:57:00Z"/>
              </w:rPr>
            </w:pPr>
            <w:del w:id="2318" w:author="Michael Bell" w:date="2013-05-06T18:57:00Z">
              <w:r w:rsidDel="00340CA5">
                <w:delText>Right</w:delText>
              </w:r>
            </w:del>
          </w:p>
        </w:tc>
        <w:tc>
          <w:tcPr>
            <w:tcW w:w="2311" w:type="dxa"/>
            <w:shd w:val="clear" w:color="auto" w:fill="F2DBDB" w:themeFill="accent2" w:themeFillTint="33"/>
          </w:tcPr>
          <w:p w14:paraId="6031401B" w14:textId="79FD7CB5" w:rsidR="00EC5295" w:rsidDel="00340CA5" w:rsidRDefault="00EC5295" w:rsidP="00EC5295">
            <w:pPr>
              <w:rPr>
                <w:del w:id="2319" w:author="Michael Bell" w:date="2013-05-06T18:57:00Z"/>
              </w:rPr>
            </w:pPr>
            <w:del w:id="2320" w:author="Michael Bell" w:date="2013-05-06T18:57:00Z">
              <w:r w:rsidDel="00340CA5">
                <w:delText>-</w:delText>
              </w:r>
            </w:del>
          </w:p>
        </w:tc>
        <w:tc>
          <w:tcPr>
            <w:tcW w:w="2311" w:type="dxa"/>
          </w:tcPr>
          <w:p w14:paraId="5C752951" w14:textId="0CA634E0" w:rsidR="00EC5295" w:rsidDel="00340CA5" w:rsidRDefault="00EC5295" w:rsidP="00EC5295">
            <w:pPr>
              <w:rPr>
                <w:del w:id="2321" w:author="Michael Bell" w:date="2013-05-06T18:57:00Z"/>
              </w:rPr>
            </w:pPr>
          </w:p>
        </w:tc>
      </w:tr>
      <w:tr w:rsidR="00EC5295" w:rsidDel="00340CA5" w14:paraId="655A6B5D" w14:textId="741E4D4B" w:rsidTr="007961A8">
        <w:trPr>
          <w:del w:id="2322" w:author="Michael Bell" w:date="2013-05-06T18:57:00Z"/>
        </w:trPr>
        <w:tc>
          <w:tcPr>
            <w:tcW w:w="2310" w:type="dxa"/>
            <w:shd w:val="clear" w:color="auto" w:fill="F2DBDB" w:themeFill="accent2" w:themeFillTint="33"/>
          </w:tcPr>
          <w:p w14:paraId="242BFF6E" w14:textId="4A4CE9F8" w:rsidR="00EC5295" w:rsidDel="00340CA5" w:rsidRDefault="00EC5295" w:rsidP="00EC5295">
            <w:pPr>
              <w:rPr>
                <w:del w:id="2323" w:author="Michael Bell" w:date="2013-05-06T18:57:00Z"/>
              </w:rPr>
            </w:pPr>
            <w:del w:id="2324" w:author="Michael Bell" w:date="2013-05-06T18:57:00Z">
              <w:r w:rsidDel="00340CA5">
                <w:delText>Leovetticutte</w:delText>
              </w:r>
            </w:del>
          </w:p>
        </w:tc>
        <w:tc>
          <w:tcPr>
            <w:tcW w:w="2310" w:type="dxa"/>
            <w:shd w:val="clear" w:color="auto" w:fill="F2DBDB" w:themeFill="accent2" w:themeFillTint="33"/>
          </w:tcPr>
          <w:p w14:paraId="46F2E578" w14:textId="5C2A8208" w:rsidR="00EC5295" w:rsidRPr="00EC5295" w:rsidDel="00340CA5" w:rsidRDefault="00EC5295" w:rsidP="00EC5295">
            <w:pPr>
              <w:rPr>
                <w:del w:id="2325" w:author="Michael Bell" w:date="2013-05-06T18:57:00Z"/>
                <w:b/>
              </w:rPr>
            </w:pPr>
            <w:del w:id="2326" w:author="Michael Bell" w:date="2013-05-06T18:57:00Z">
              <w:r w:rsidDel="00340CA5">
                <w:delText>Up</w:delText>
              </w:r>
            </w:del>
          </w:p>
        </w:tc>
        <w:tc>
          <w:tcPr>
            <w:tcW w:w="2311" w:type="dxa"/>
            <w:shd w:val="clear" w:color="auto" w:fill="F2DBDB" w:themeFill="accent2" w:themeFillTint="33"/>
          </w:tcPr>
          <w:p w14:paraId="6F5A0382" w14:textId="457F3B5D" w:rsidR="00EC5295" w:rsidDel="00340CA5" w:rsidRDefault="00EC5295" w:rsidP="00EC5295">
            <w:pPr>
              <w:rPr>
                <w:del w:id="2327" w:author="Michael Bell" w:date="2013-05-06T18:57:00Z"/>
              </w:rPr>
            </w:pPr>
            <w:del w:id="2328" w:author="Michael Bell" w:date="2013-05-06T18:57:00Z">
              <w:r w:rsidDel="00340CA5">
                <w:delText>Gregville</w:delText>
              </w:r>
            </w:del>
          </w:p>
        </w:tc>
        <w:tc>
          <w:tcPr>
            <w:tcW w:w="2311" w:type="dxa"/>
          </w:tcPr>
          <w:p w14:paraId="6B45870A" w14:textId="3D1545AA" w:rsidR="00EC5295" w:rsidDel="00340CA5" w:rsidRDefault="00EC5295" w:rsidP="00EC5295">
            <w:pPr>
              <w:rPr>
                <w:del w:id="2329" w:author="Michael Bell" w:date="2013-05-06T18:57:00Z"/>
              </w:rPr>
            </w:pPr>
          </w:p>
        </w:tc>
      </w:tr>
      <w:tr w:rsidR="00EC5295" w:rsidDel="00340CA5" w14:paraId="72E90431" w14:textId="776E7B05" w:rsidTr="007961A8">
        <w:trPr>
          <w:del w:id="2330" w:author="Michael Bell" w:date="2013-05-06T18:57:00Z"/>
        </w:trPr>
        <w:tc>
          <w:tcPr>
            <w:tcW w:w="2310" w:type="dxa"/>
            <w:shd w:val="clear" w:color="auto" w:fill="F2DBDB" w:themeFill="accent2" w:themeFillTint="33"/>
          </w:tcPr>
          <w:p w14:paraId="70901F48" w14:textId="49881B79" w:rsidR="00EC5295" w:rsidDel="00340CA5" w:rsidRDefault="00EC5295" w:rsidP="00EC5295">
            <w:pPr>
              <w:rPr>
                <w:del w:id="2331" w:author="Michael Bell" w:date="2013-05-06T18:57:00Z"/>
              </w:rPr>
            </w:pPr>
          </w:p>
        </w:tc>
        <w:tc>
          <w:tcPr>
            <w:tcW w:w="2310" w:type="dxa"/>
            <w:shd w:val="clear" w:color="auto" w:fill="F2DBDB" w:themeFill="accent2" w:themeFillTint="33"/>
          </w:tcPr>
          <w:p w14:paraId="640D0005" w14:textId="0592DA16" w:rsidR="00EC5295" w:rsidDel="00340CA5" w:rsidRDefault="00EC5295" w:rsidP="00EC5295">
            <w:pPr>
              <w:rPr>
                <w:del w:id="2332" w:author="Michael Bell" w:date="2013-05-06T18:57:00Z"/>
              </w:rPr>
            </w:pPr>
            <w:del w:id="2333" w:author="Michael Bell" w:date="2013-05-06T18:57:00Z">
              <w:r w:rsidDel="00340CA5">
                <w:delText>Down</w:delText>
              </w:r>
            </w:del>
          </w:p>
        </w:tc>
        <w:tc>
          <w:tcPr>
            <w:tcW w:w="2311" w:type="dxa"/>
            <w:shd w:val="clear" w:color="auto" w:fill="F2DBDB" w:themeFill="accent2" w:themeFillTint="33"/>
          </w:tcPr>
          <w:p w14:paraId="61C6AB30" w14:textId="6DC52B65" w:rsidR="00EC5295" w:rsidDel="00340CA5" w:rsidRDefault="00EC5295" w:rsidP="00EC5295">
            <w:pPr>
              <w:rPr>
                <w:del w:id="2334" w:author="Michael Bell" w:date="2013-05-06T18:57:00Z"/>
              </w:rPr>
            </w:pPr>
            <w:del w:id="2335" w:author="Michael Bell" w:date="2013-05-06T18:57:00Z">
              <w:r w:rsidDel="00340CA5">
                <w:delText>Regantra</w:delText>
              </w:r>
            </w:del>
          </w:p>
        </w:tc>
        <w:tc>
          <w:tcPr>
            <w:tcW w:w="2311" w:type="dxa"/>
          </w:tcPr>
          <w:p w14:paraId="1DA23571" w14:textId="401EC4BE" w:rsidR="00EC5295" w:rsidDel="00340CA5" w:rsidRDefault="00EC5295" w:rsidP="00EC5295">
            <w:pPr>
              <w:rPr>
                <w:del w:id="2336" w:author="Michael Bell" w:date="2013-05-06T18:57:00Z"/>
              </w:rPr>
            </w:pPr>
          </w:p>
        </w:tc>
      </w:tr>
      <w:tr w:rsidR="00EC5295" w:rsidDel="00340CA5" w14:paraId="264AB10C" w14:textId="31D1D076" w:rsidTr="007961A8">
        <w:trPr>
          <w:del w:id="2337" w:author="Michael Bell" w:date="2013-05-06T18:57:00Z"/>
        </w:trPr>
        <w:tc>
          <w:tcPr>
            <w:tcW w:w="2310" w:type="dxa"/>
            <w:shd w:val="clear" w:color="auto" w:fill="F2DBDB" w:themeFill="accent2" w:themeFillTint="33"/>
          </w:tcPr>
          <w:p w14:paraId="779A9C51" w14:textId="64727263" w:rsidR="00EC5295" w:rsidDel="00340CA5" w:rsidRDefault="00EC5295" w:rsidP="00EC5295">
            <w:pPr>
              <w:rPr>
                <w:del w:id="2338" w:author="Michael Bell" w:date="2013-05-06T18:57:00Z"/>
              </w:rPr>
            </w:pPr>
          </w:p>
        </w:tc>
        <w:tc>
          <w:tcPr>
            <w:tcW w:w="2310" w:type="dxa"/>
            <w:shd w:val="clear" w:color="auto" w:fill="F2DBDB" w:themeFill="accent2" w:themeFillTint="33"/>
          </w:tcPr>
          <w:p w14:paraId="016BD58D" w14:textId="159B3EAC" w:rsidR="00EC5295" w:rsidDel="00340CA5" w:rsidRDefault="00EC5295" w:rsidP="00EC5295">
            <w:pPr>
              <w:rPr>
                <w:del w:id="2339" w:author="Michael Bell" w:date="2013-05-06T18:57:00Z"/>
              </w:rPr>
            </w:pPr>
            <w:del w:id="2340" w:author="Michael Bell" w:date="2013-05-06T18:57:00Z">
              <w:r w:rsidDel="00340CA5">
                <w:delText>Left</w:delText>
              </w:r>
            </w:del>
          </w:p>
        </w:tc>
        <w:tc>
          <w:tcPr>
            <w:tcW w:w="2311" w:type="dxa"/>
            <w:shd w:val="clear" w:color="auto" w:fill="F2DBDB" w:themeFill="accent2" w:themeFillTint="33"/>
          </w:tcPr>
          <w:p w14:paraId="20EC3B18" w14:textId="7FC005E0" w:rsidR="00EC5295" w:rsidDel="00340CA5" w:rsidRDefault="00EC5295" w:rsidP="00EC5295">
            <w:pPr>
              <w:rPr>
                <w:del w:id="2341" w:author="Michael Bell" w:date="2013-05-06T18:57:00Z"/>
              </w:rPr>
            </w:pPr>
            <w:del w:id="2342" w:author="Michael Bell" w:date="2013-05-06T18:57:00Z">
              <w:r w:rsidDel="00340CA5">
                <w:delText>Destinations</w:delText>
              </w:r>
            </w:del>
          </w:p>
        </w:tc>
        <w:tc>
          <w:tcPr>
            <w:tcW w:w="2311" w:type="dxa"/>
          </w:tcPr>
          <w:p w14:paraId="21A3DC64" w14:textId="04AE67D4" w:rsidR="00EC5295" w:rsidDel="00340CA5" w:rsidRDefault="00EC5295" w:rsidP="00EC5295">
            <w:pPr>
              <w:rPr>
                <w:del w:id="2343" w:author="Michael Bell" w:date="2013-05-06T18:57:00Z"/>
              </w:rPr>
            </w:pPr>
          </w:p>
        </w:tc>
      </w:tr>
      <w:tr w:rsidR="00EC5295" w:rsidDel="00340CA5" w14:paraId="52335341" w14:textId="67E9B67D" w:rsidTr="007961A8">
        <w:trPr>
          <w:del w:id="2344" w:author="Michael Bell" w:date="2013-05-06T18:57:00Z"/>
        </w:trPr>
        <w:tc>
          <w:tcPr>
            <w:tcW w:w="2310" w:type="dxa"/>
            <w:shd w:val="clear" w:color="auto" w:fill="F2DBDB" w:themeFill="accent2" w:themeFillTint="33"/>
          </w:tcPr>
          <w:p w14:paraId="075C3EDA" w14:textId="59370B4B" w:rsidR="00EC5295" w:rsidDel="00340CA5" w:rsidRDefault="00EC5295" w:rsidP="00EC5295">
            <w:pPr>
              <w:rPr>
                <w:del w:id="2345" w:author="Michael Bell" w:date="2013-05-06T18:57:00Z"/>
              </w:rPr>
            </w:pPr>
          </w:p>
        </w:tc>
        <w:tc>
          <w:tcPr>
            <w:tcW w:w="2310" w:type="dxa"/>
            <w:shd w:val="clear" w:color="auto" w:fill="F2DBDB" w:themeFill="accent2" w:themeFillTint="33"/>
          </w:tcPr>
          <w:p w14:paraId="78E3EABD" w14:textId="2FB92094" w:rsidR="00EC5295" w:rsidDel="00340CA5" w:rsidRDefault="00EC5295" w:rsidP="00EC5295">
            <w:pPr>
              <w:rPr>
                <w:del w:id="2346" w:author="Michael Bell" w:date="2013-05-06T18:57:00Z"/>
              </w:rPr>
            </w:pPr>
            <w:del w:id="2347" w:author="Michael Bell" w:date="2013-05-06T18:57:00Z">
              <w:r w:rsidDel="00340CA5">
                <w:delText>Right</w:delText>
              </w:r>
            </w:del>
          </w:p>
        </w:tc>
        <w:tc>
          <w:tcPr>
            <w:tcW w:w="2311" w:type="dxa"/>
            <w:shd w:val="clear" w:color="auto" w:fill="F2DBDB" w:themeFill="accent2" w:themeFillTint="33"/>
          </w:tcPr>
          <w:p w14:paraId="5AB141AE" w14:textId="6C23898E" w:rsidR="00EC5295" w:rsidDel="00340CA5" w:rsidRDefault="00EC5295" w:rsidP="00EC5295">
            <w:pPr>
              <w:rPr>
                <w:del w:id="2348" w:author="Michael Bell" w:date="2013-05-06T18:57:00Z"/>
              </w:rPr>
            </w:pPr>
            <w:del w:id="2349" w:author="Michael Bell" w:date="2013-05-06T18:57:00Z">
              <w:r w:rsidDel="00340CA5">
                <w:delText>-</w:delText>
              </w:r>
            </w:del>
          </w:p>
        </w:tc>
        <w:tc>
          <w:tcPr>
            <w:tcW w:w="2311" w:type="dxa"/>
          </w:tcPr>
          <w:p w14:paraId="5D319523" w14:textId="2A610AD7" w:rsidR="00EC5295" w:rsidDel="00340CA5" w:rsidRDefault="00EC5295" w:rsidP="00EC5295">
            <w:pPr>
              <w:rPr>
                <w:del w:id="2350" w:author="Michael Bell" w:date="2013-05-06T18:57:00Z"/>
              </w:rPr>
            </w:pPr>
          </w:p>
        </w:tc>
      </w:tr>
      <w:tr w:rsidR="00EC5295" w:rsidDel="00340CA5" w14:paraId="27C1D971" w14:textId="0EEE26DE" w:rsidTr="007961A8">
        <w:trPr>
          <w:del w:id="2351" w:author="Michael Bell" w:date="2013-05-06T18:57:00Z"/>
        </w:trPr>
        <w:tc>
          <w:tcPr>
            <w:tcW w:w="2310" w:type="dxa"/>
            <w:shd w:val="clear" w:color="auto" w:fill="F2DBDB" w:themeFill="accent2" w:themeFillTint="33"/>
          </w:tcPr>
          <w:p w14:paraId="297EA220" w14:textId="0C0AD831" w:rsidR="00EC5295" w:rsidDel="00340CA5" w:rsidRDefault="00EC5295" w:rsidP="00EC5295">
            <w:pPr>
              <w:rPr>
                <w:del w:id="2352" w:author="Michael Bell" w:date="2013-05-06T18:57:00Z"/>
              </w:rPr>
            </w:pPr>
            <w:del w:id="2353" w:author="Michael Bell" w:date="2013-05-06T18:57:00Z">
              <w:r w:rsidDel="00340CA5">
                <w:delText>Regantra</w:delText>
              </w:r>
            </w:del>
          </w:p>
        </w:tc>
        <w:tc>
          <w:tcPr>
            <w:tcW w:w="2310" w:type="dxa"/>
            <w:shd w:val="clear" w:color="auto" w:fill="F2DBDB" w:themeFill="accent2" w:themeFillTint="33"/>
          </w:tcPr>
          <w:p w14:paraId="7A1E6AEE" w14:textId="1714902B" w:rsidR="00EC5295" w:rsidDel="00340CA5" w:rsidRDefault="00EC5295" w:rsidP="00EC5295">
            <w:pPr>
              <w:rPr>
                <w:del w:id="2354" w:author="Michael Bell" w:date="2013-05-06T18:57:00Z"/>
              </w:rPr>
            </w:pPr>
            <w:del w:id="2355" w:author="Michael Bell" w:date="2013-05-06T18:57:00Z">
              <w:r w:rsidDel="00340CA5">
                <w:delText>Up</w:delText>
              </w:r>
            </w:del>
          </w:p>
        </w:tc>
        <w:tc>
          <w:tcPr>
            <w:tcW w:w="2311" w:type="dxa"/>
            <w:shd w:val="clear" w:color="auto" w:fill="F2DBDB" w:themeFill="accent2" w:themeFillTint="33"/>
          </w:tcPr>
          <w:p w14:paraId="7BF92D56" w14:textId="0AEB7639" w:rsidR="00EC5295" w:rsidDel="00340CA5" w:rsidRDefault="00EC5295" w:rsidP="00EC5295">
            <w:pPr>
              <w:rPr>
                <w:del w:id="2356" w:author="Michael Bell" w:date="2013-05-06T18:57:00Z"/>
              </w:rPr>
            </w:pPr>
            <w:del w:id="2357" w:author="Michael Bell" w:date="2013-05-06T18:57:00Z">
              <w:r w:rsidDel="00340CA5">
                <w:delText>Leovetticutte</w:delText>
              </w:r>
            </w:del>
          </w:p>
        </w:tc>
        <w:tc>
          <w:tcPr>
            <w:tcW w:w="2311" w:type="dxa"/>
          </w:tcPr>
          <w:p w14:paraId="214D2645" w14:textId="06232FD1" w:rsidR="00EC5295" w:rsidDel="00340CA5" w:rsidRDefault="00EC5295" w:rsidP="00EC5295">
            <w:pPr>
              <w:rPr>
                <w:del w:id="2358" w:author="Michael Bell" w:date="2013-05-06T18:57:00Z"/>
              </w:rPr>
            </w:pPr>
          </w:p>
        </w:tc>
      </w:tr>
      <w:tr w:rsidR="00EC5295" w:rsidDel="00340CA5" w14:paraId="1640B28C" w14:textId="5BCEA14D" w:rsidTr="007961A8">
        <w:trPr>
          <w:del w:id="2359" w:author="Michael Bell" w:date="2013-05-06T18:57:00Z"/>
        </w:trPr>
        <w:tc>
          <w:tcPr>
            <w:tcW w:w="2310" w:type="dxa"/>
            <w:shd w:val="clear" w:color="auto" w:fill="F2DBDB" w:themeFill="accent2" w:themeFillTint="33"/>
          </w:tcPr>
          <w:p w14:paraId="2D23FB30" w14:textId="6155C021" w:rsidR="00EC5295" w:rsidDel="00340CA5" w:rsidRDefault="00EC5295" w:rsidP="00EC5295">
            <w:pPr>
              <w:rPr>
                <w:del w:id="2360" w:author="Michael Bell" w:date="2013-05-06T18:57:00Z"/>
              </w:rPr>
            </w:pPr>
          </w:p>
        </w:tc>
        <w:tc>
          <w:tcPr>
            <w:tcW w:w="2310" w:type="dxa"/>
            <w:shd w:val="clear" w:color="auto" w:fill="F2DBDB" w:themeFill="accent2" w:themeFillTint="33"/>
          </w:tcPr>
          <w:p w14:paraId="58683E8C" w14:textId="31B895A5" w:rsidR="00EC5295" w:rsidDel="00340CA5" w:rsidRDefault="00EC5295" w:rsidP="00EC5295">
            <w:pPr>
              <w:rPr>
                <w:del w:id="2361" w:author="Michael Bell" w:date="2013-05-06T18:57:00Z"/>
              </w:rPr>
            </w:pPr>
            <w:del w:id="2362" w:author="Michael Bell" w:date="2013-05-06T18:57:00Z">
              <w:r w:rsidDel="00340CA5">
                <w:delText>Down</w:delText>
              </w:r>
            </w:del>
          </w:p>
        </w:tc>
        <w:tc>
          <w:tcPr>
            <w:tcW w:w="2311" w:type="dxa"/>
            <w:shd w:val="clear" w:color="auto" w:fill="F2DBDB" w:themeFill="accent2" w:themeFillTint="33"/>
          </w:tcPr>
          <w:p w14:paraId="32346018" w14:textId="1151A4C0" w:rsidR="00EC5295" w:rsidDel="00340CA5" w:rsidRDefault="00EC5295" w:rsidP="00EC5295">
            <w:pPr>
              <w:rPr>
                <w:del w:id="2363" w:author="Michael Bell" w:date="2013-05-06T18:57:00Z"/>
              </w:rPr>
            </w:pPr>
            <w:del w:id="2364" w:author="Michael Bell" w:date="2013-05-06T18:57:00Z">
              <w:r w:rsidDel="00340CA5">
                <w:delText>Vancoville</w:delText>
              </w:r>
            </w:del>
          </w:p>
        </w:tc>
        <w:tc>
          <w:tcPr>
            <w:tcW w:w="2311" w:type="dxa"/>
          </w:tcPr>
          <w:p w14:paraId="1E574D64" w14:textId="042A0A02" w:rsidR="00EC5295" w:rsidDel="00340CA5" w:rsidRDefault="00EC5295" w:rsidP="00EC5295">
            <w:pPr>
              <w:rPr>
                <w:del w:id="2365" w:author="Michael Bell" w:date="2013-05-06T18:57:00Z"/>
              </w:rPr>
            </w:pPr>
          </w:p>
        </w:tc>
      </w:tr>
      <w:tr w:rsidR="00EC5295" w:rsidDel="00340CA5" w14:paraId="76D620B1" w14:textId="29532C45" w:rsidTr="007961A8">
        <w:trPr>
          <w:del w:id="2366" w:author="Michael Bell" w:date="2013-05-06T18:57:00Z"/>
        </w:trPr>
        <w:tc>
          <w:tcPr>
            <w:tcW w:w="2310" w:type="dxa"/>
            <w:shd w:val="clear" w:color="auto" w:fill="F2DBDB" w:themeFill="accent2" w:themeFillTint="33"/>
          </w:tcPr>
          <w:p w14:paraId="62BF449C" w14:textId="210EF81E" w:rsidR="00EC5295" w:rsidDel="00340CA5" w:rsidRDefault="00EC5295" w:rsidP="00EC5295">
            <w:pPr>
              <w:rPr>
                <w:del w:id="2367" w:author="Michael Bell" w:date="2013-05-06T18:57:00Z"/>
              </w:rPr>
            </w:pPr>
          </w:p>
        </w:tc>
        <w:tc>
          <w:tcPr>
            <w:tcW w:w="2310" w:type="dxa"/>
            <w:shd w:val="clear" w:color="auto" w:fill="F2DBDB" w:themeFill="accent2" w:themeFillTint="33"/>
          </w:tcPr>
          <w:p w14:paraId="5EB807D6" w14:textId="56515503" w:rsidR="00EC5295" w:rsidDel="00340CA5" w:rsidRDefault="00EC5295" w:rsidP="00EC5295">
            <w:pPr>
              <w:rPr>
                <w:del w:id="2368" w:author="Michael Bell" w:date="2013-05-06T18:57:00Z"/>
              </w:rPr>
            </w:pPr>
            <w:del w:id="2369" w:author="Michael Bell" w:date="2013-05-06T18:57:00Z">
              <w:r w:rsidDel="00340CA5">
                <w:delText>Left</w:delText>
              </w:r>
            </w:del>
          </w:p>
        </w:tc>
        <w:tc>
          <w:tcPr>
            <w:tcW w:w="2311" w:type="dxa"/>
            <w:shd w:val="clear" w:color="auto" w:fill="F2DBDB" w:themeFill="accent2" w:themeFillTint="33"/>
          </w:tcPr>
          <w:p w14:paraId="55117D8C" w14:textId="09374430" w:rsidR="00EC5295" w:rsidDel="00340CA5" w:rsidRDefault="00EC5295" w:rsidP="00EC5295">
            <w:pPr>
              <w:rPr>
                <w:del w:id="2370" w:author="Michael Bell" w:date="2013-05-06T18:57:00Z"/>
              </w:rPr>
            </w:pPr>
            <w:del w:id="2371" w:author="Michael Bell" w:date="2013-05-06T18:57:00Z">
              <w:r w:rsidDel="00340CA5">
                <w:delText>Destinations</w:delText>
              </w:r>
            </w:del>
          </w:p>
        </w:tc>
        <w:tc>
          <w:tcPr>
            <w:tcW w:w="2311" w:type="dxa"/>
          </w:tcPr>
          <w:p w14:paraId="1B0A57C7" w14:textId="283F8EBA" w:rsidR="00EC5295" w:rsidDel="00340CA5" w:rsidRDefault="00EC5295" w:rsidP="00EC5295">
            <w:pPr>
              <w:rPr>
                <w:del w:id="2372" w:author="Michael Bell" w:date="2013-05-06T18:57:00Z"/>
              </w:rPr>
            </w:pPr>
          </w:p>
        </w:tc>
      </w:tr>
      <w:tr w:rsidR="00EC5295" w:rsidDel="00340CA5" w14:paraId="3CCDD9B9" w14:textId="4CD30217" w:rsidTr="007961A8">
        <w:trPr>
          <w:del w:id="2373" w:author="Michael Bell" w:date="2013-05-06T18:57:00Z"/>
        </w:trPr>
        <w:tc>
          <w:tcPr>
            <w:tcW w:w="2310" w:type="dxa"/>
            <w:shd w:val="clear" w:color="auto" w:fill="F2DBDB" w:themeFill="accent2" w:themeFillTint="33"/>
          </w:tcPr>
          <w:p w14:paraId="1A743E8D" w14:textId="76D61D78" w:rsidR="00EC5295" w:rsidDel="00340CA5" w:rsidRDefault="00EC5295" w:rsidP="00EC5295">
            <w:pPr>
              <w:rPr>
                <w:del w:id="2374" w:author="Michael Bell" w:date="2013-05-06T18:57:00Z"/>
              </w:rPr>
            </w:pPr>
          </w:p>
        </w:tc>
        <w:tc>
          <w:tcPr>
            <w:tcW w:w="2310" w:type="dxa"/>
            <w:shd w:val="clear" w:color="auto" w:fill="F2DBDB" w:themeFill="accent2" w:themeFillTint="33"/>
          </w:tcPr>
          <w:p w14:paraId="789072AC" w14:textId="0F356C99" w:rsidR="00EC5295" w:rsidDel="00340CA5" w:rsidRDefault="00EC5295" w:rsidP="00EC5295">
            <w:pPr>
              <w:rPr>
                <w:del w:id="2375" w:author="Michael Bell" w:date="2013-05-06T18:57:00Z"/>
              </w:rPr>
            </w:pPr>
            <w:del w:id="2376" w:author="Michael Bell" w:date="2013-05-06T18:57:00Z">
              <w:r w:rsidDel="00340CA5">
                <w:delText>Right</w:delText>
              </w:r>
            </w:del>
          </w:p>
        </w:tc>
        <w:tc>
          <w:tcPr>
            <w:tcW w:w="2311" w:type="dxa"/>
            <w:shd w:val="clear" w:color="auto" w:fill="F2DBDB" w:themeFill="accent2" w:themeFillTint="33"/>
          </w:tcPr>
          <w:p w14:paraId="588C2D50" w14:textId="0F93E18F" w:rsidR="00EC5295" w:rsidDel="00340CA5" w:rsidRDefault="00EC5295" w:rsidP="00EC5295">
            <w:pPr>
              <w:rPr>
                <w:del w:id="2377" w:author="Michael Bell" w:date="2013-05-06T18:57:00Z"/>
              </w:rPr>
            </w:pPr>
            <w:del w:id="2378" w:author="Michael Bell" w:date="2013-05-06T18:57:00Z">
              <w:r w:rsidDel="00340CA5">
                <w:delText>-</w:delText>
              </w:r>
            </w:del>
          </w:p>
        </w:tc>
        <w:tc>
          <w:tcPr>
            <w:tcW w:w="2311" w:type="dxa"/>
          </w:tcPr>
          <w:p w14:paraId="14B34795" w14:textId="3740D25D" w:rsidR="00EC5295" w:rsidDel="00340CA5" w:rsidRDefault="00EC5295" w:rsidP="00EC5295">
            <w:pPr>
              <w:rPr>
                <w:del w:id="2379" w:author="Michael Bell" w:date="2013-05-06T18:57:00Z"/>
              </w:rPr>
            </w:pPr>
          </w:p>
        </w:tc>
      </w:tr>
      <w:tr w:rsidR="00EC5295" w:rsidDel="00340CA5" w14:paraId="2AE4CE55" w14:textId="487B37C4" w:rsidTr="007961A8">
        <w:trPr>
          <w:del w:id="2380" w:author="Michael Bell" w:date="2013-05-06T18:57:00Z"/>
        </w:trPr>
        <w:tc>
          <w:tcPr>
            <w:tcW w:w="2310" w:type="dxa"/>
            <w:shd w:val="clear" w:color="auto" w:fill="F2DBDB" w:themeFill="accent2" w:themeFillTint="33"/>
          </w:tcPr>
          <w:p w14:paraId="643160AF" w14:textId="5604110F" w:rsidR="00EC5295" w:rsidDel="00340CA5" w:rsidRDefault="00EC5295" w:rsidP="00EC5295">
            <w:pPr>
              <w:rPr>
                <w:del w:id="2381" w:author="Michael Bell" w:date="2013-05-06T18:57:00Z"/>
              </w:rPr>
            </w:pPr>
            <w:del w:id="2382" w:author="Michael Bell" w:date="2013-05-06T18:57:00Z">
              <w:r w:rsidDel="00340CA5">
                <w:delText>Vancoville</w:delText>
              </w:r>
            </w:del>
          </w:p>
        </w:tc>
        <w:tc>
          <w:tcPr>
            <w:tcW w:w="2310" w:type="dxa"/>
            <w:shd w:val="clear" w:color="auto" w:fill="F2DBDB" w:themeFill="accent2" w:themeFillTint="33"/>
          </w:tcPr>
          <w:p w14:paraId="5556FFDA" w14:textId="750F4B15" w:rsidR="00EC5295" w:rsidDel="00340CA5" w:rsidRDefault="00EC5295" w:rsidP="00EC5295">
            <w:pPr>
              <w:rPr>
                <w:del w:id="2383" w:author="Michael Bell" w:date="2013-05-06T18:57:00Z"/>
              </w:rPr>
            </w:pPr>
            <w:del w:id="2384" w:author="Michael Bell" w:date="2013-05-06T18:57:00Z">
              <w:r w:rsidDel="00340CA5">
                <w:delText>Up</w:delText>
              </w:r>
            </w:del>
          </w:p>
        </w:tc>
        <w:tc>
          <w:tcPr>
            <w:tcW w:w="2311" w:type="dxa"/>
            <w:shd w:val="clear" w:color="auto" w:fill="F2DBDB" w:themeFill="accent2" w:themeFillTint="33"/>
          </w:tcPr>
          <w:p w14:paraId="05A225B7" w14:textId="66C04E47" w:rsidR="00EC5295" w:rsidDel="00340CA5" w:rsidRDefault="00EC5295" w:rsidP="00EC5295">
            <w:pPr>
              <w:rPr>
                <w:del w:id="2385" w:author="Michael Bell" w:date="2013-05-06T18:57:00Z"/>
              </w:rPr>
            </w:pPr>
            <w:del w:id="2386" w:author="Michael Bell" w:date="2013-05-06T18:57:00Z">
              <w:r w:rsidDel="00340CA5">
                <w:delText>Regantra</w:delText>
              </w:r>
            </w:del>
          </w:p>
        </w:tc>
        <w:tc>
          <w:tcPr>
            <w:tcW w:w="2311" w:type="dxa"/>
          </w:tcPr>
          <w:p w14:paraId="388D96F4" w14:textId="7A87D820" w:rsidR="00EC5295" w:rsidDel="00340CA5" w:rsidRDefault="00EC5295" w:rsidP="00EC5295">
            <w:pPr>
              <w:rPr>
                <w:del w:id="2387" w:author="Michael Bell" w:date="2013-05-06T18:57:00Z"/>
              </w:rPr>
            </w:pPr>
          </w:p>
        </w:tc>
      </w:tr>
      <w:tr w:rsidR="00EC5295" w:rsidDel="00340CA5" w14:paraId="2DE3C947" w14:textId="70530B12" w:rsidTr="007961A8">
        <w:trPr>
          <w:del w:id="2388" w:author="Michael Bell" w:date="2013-05-06T18:57:00Z"/>
        </w:trPr>
        <w:tc>
          <w:tcPr>
            <w:tcW w:w="2310" w:type="dxa"/>
            <w:shd w:val="clear" w:color="auto" w:fill="F2DBDB" w:themeFill="accent2" w:themeFillTint="33"/>
          </w:tcPr>
          <w:p w14:paraId="73EEB997" w14:textId="3A1722A9" w:rsidR="00EC5295" w:rsidDel="00340CA5" w:rsidRDefault="00EC5295" w:rsidP="00EC5295">
            <w:pPr>
              <w:rPr>
                <w:del w:id="2389" w:author="Michael Bell" w:date="2013-05-06T18:57:00Z"/>
              </w:rPr>
            </w:pPr>
          </w:p>
        </w:tc>
        <w:tc>
          <w:tcPr>
            <w:tcW w:w="2310" w:type="dxa"/>
            <w:shd w:val="clear" w:color="auto" w:fill="F2DBDB" w:themeFill="accent2" w:themeFillTint="33"/>
          </w:tcPr>
          <w:p w14:paraId="2852BD7C" w14:textId="249979AC" w:rsidR="00EC5295" w:rsidDel="00340CA5" w:rsidRDefault="00EC5295" w:rsidP="00EC5295">
            <w:pPr>
              <w:rPr>
                <w:del w:id="2390" w:author="Michael Bell" w:date="2013-05-06T18:57:00Z"/>
              </w:rPr>
            </w:pPr>
            <w:del w:id="2391" w:author="Michael Bell" w:date="2013-05-06T18:57:00Z">
              <w:r w:rsidDel="00340CA5">
                <w:delText>Down</w:delText>
              </w:r>
            </w:del>
          </w:p>
        </w:tc>
        <w:tc>
          <w:tcPr>
            <w:tcW w:w="2311" w:type="dxa"/>
            <w:shd w:val="clear" w:color="auto" w:fill="F2DBDB" w:themeFill="accent2" w:themeFillTint="33"/>
          </w:tcPr>
          <w:p w14:paraId="093BF99E" w14:textId="2EDD91E1" w:rsidR="00EC5295" w:rsidDel="00340CA5" w:rsidRDefault="00EC5295" w:rsidP="00EC5295">
            <w:pPr>
              <w:rPr>
                <w:del w:id="2392" w:author="Michael Bell" w:date="2013-05-06T18:57:00Z"/>
              </w:rPr>
            </w:pPr>
            <w:del w:id="2393" w:author="Michael Bell" w:date="2013-05-06T18:57:00Z">
              <w:r w:rsidDel="00340CA5">
                <w:delText>-</w:delText>
              </w:r>
            </w:del>
          </w:p>
        </w:tc>
        <w:tc>
          <w:tcPr>
            <w:tcW w:w="2311" w:type="dxa"/>
          </w:tcPr>
          <w:p w14:paraId="5CE3E562" w14:textId="053228C7" w:rsidR="00EC5295" w:rsidDel="00340CA5" w:rsidRDefault="00EC5295" w:rsidP="00EC5295">
            <w:pPr>
              <w:rPr>
                <w:del w:id="2394" w:author="Michael Bell" w:date="2013-05-06T18:57:00Z"/>
              </w:rPr>
            </w:pPr>
          </w:p>
        </w:tc>
      </w:tr>
      <w:tr w:rsidR="00EC5295" w:rsidDel="00340CA5" w14:paraId="4F2554DF" w14:textId="117F57E7" w:rsidTr="007961A8">
        <w:trPr>
          <w:del w:id="2395" w:author="Michael Bell" w:date="2013-05-06T18:57:00Z"/>
        </w:trPr>
        <w:tc>
          <w:tcPr>
            <w:tcW w:w="2310" w:type="dxa"/>
            <w:shd w:val="clear" w:color="auto" w:fill="F2DBDB" w:themeFill="accent2" w:themeFillTint="33"/>
          </w:tcPr>
          <w:p w14:paraId="43C71686" w14:textId="3CDC94E5" w:rsidR="00EC5295" w:rsidDel="00340CA5" w:rsidRDefault="00EC5295" w:rsidP="00EC5295">
            <w:pPr>
              <w:rPr>
                <w:del w:id="2396" w:author="Michael Bell" w:date="2013-05-06T18:57:00Z"/>
              </w:rPr>
            </w:pPr>
          </w:p>
        </w:tc>
        <w:tc>
          <w:tcPr>
            <w:tcW w:w="2310" w:type="dxa"/>
            <w:shd w:val="clear" w:color="auto" w:fill="F2DBDB" w:themeFill="accent2" w:themeFillTint="33"/>
          </w:tcPr>
          <w:p w14:paraId="47B7F955" w14:textId="7548E9A2" w:rsidR="00EC5295" w:rsidDel="00340CA5" w:rsidRDefault="00EC5295" w:rsidP="00EC5295">
            <w:pPr>
              <w:rPr>
                <w:del w:id="2397" w:author="Michael Bell" w:date="2013-05-06T18:57:00Z"/>
              </w:rPr>
            </w:pPr>
            <w:del w:id="2398" w:author="Michael Bell" w:date="2013-05-06T18:57:00Z">
              <w:r w:rsidDel="00340CA5">
                <w:delText>Left</w:delText>
              </w:r>
            </w:del>
          </w:p>
        </w:tc>
        <w:tc>
          <w:tcPr>
            <w:tcW w:w="2311" w:type="dxa"/>
            <w:shd w:val="clear" w:color="auto" w:fill="F2DBDB" w:themeFill="accent2" w:themeFillTint="33"/>
          </w:tcPr>
          <w:p w14:paraId="77E505DF" w14:textId="0937E0E5" w:rsidR="00EC5295" w:rsidDel="00340CA5" w:rsidRDefault="00EC5295" w:rsidP="00EC5295">
            <w:pPr>
              <w:rPr>
                <w:del w:id="2399" w:author="Michael Bell" w:date="2013-05-06T18:57:00Z"/>
              </w:rPr>
            </w:pPr>
            <w:del w:id="2400" w:author="Michael Bell" w:date="2013-05-06T18:57:00Z">
              <w:r w:rsidDel="00340CA5">
                <w:delText>Destinations</w:delText>
              </w:r>
            </w:del>
          </w:p>
        </w:tc>
        <w:tc>
          <w:tcPr>
            <w:tcW w:w="2311" w:type="dxa"/>
          </w:tcPr>
          <w:p w14:paraId="281F2D9B" w14:textId="3FBB5A2D" w:rsidR="00EC5295" w:rsidDel="00340CA5" w:rsidRDefault="00EC5295" w:rsidP="00EC5295">
            <w:pPr>
              <w:rPr>
                <w:del w:id="2401" w:author="Michael Bell" w:date="2013-05-06T18:57:00Z"/>
              </w:rPr>
            </w:pPr>
          </w:p>
        </w:tc>
      </w:tr>
      <w:tr w:rsidR="00EC5295" w:rsidDel="00340CA5" w14:paraId="6030E0CA" w14:textId="6868B752" w:rsidTr="007961A8">
        <w:trPr>
          <w:del w:id="2402" w:author="Michael Bell" w:date="2013-05-06T18:57:00Z"/>
        </w:trPr>
        <w:tc>
          <w:tcPr>
            <w:tcW w:w="2310" w:type="dxa"/>
            <w:shd w:val="clear" w:color="auto" w:fill="F2DBDB" w:themeFill="accent2" w:themeFillTint="33"/>
          </w:tcPr>
          <w:p w14:paraId="0DDA0071" w14:textId="5D5BED71" w:rsidR="00EC5295" w:rsidDel="00340CA5" w:rsidRDefault="00EC5295" w:rsidP="00EC5295">
            <w:pPr>
              <w:rPr>
                <w:del w:id="2403" w:author="Michael Bell" w:date="2013-05-06T18:57:00Z"/>
              </w:rPr>
            </w:pPr>
          </w:p>
        </w:tc>
        <w:tc>
          <w:tcPr>
            <w:tcW w:w="2310" w:type="dxa"/>
            <w:shd w:val="clear" w:color="auto" w:fill="F2DBDB" w:themeFill="accent2" w:themeFillTint="33"/>
          </w:tcPr>
          <w:p w14:paraId="7F4FA2D3" w14:textId="2AB0EE8E" w:rsidR="00EC5295" w:rsidDel="00340CA5" w:rsidRDefault="00EC5295" w:rsidP="00EC5295">
            <w:pPr>
              <w:rPr>
                <w:del w:id="2404" w:author="Michael Bell" w:date="2013-05-06T18:57:00Z"/>
              </w:rPr>
            </w:pPr>
            <w:del w:id="2405" w:author="Michael Bell" w:date="2013-05-06T18:57:00Z">
              <w:r w:rsidDel="00340CA5">
                <w:delText>Right</w:delText>
              </w:r>
            </w:del>
          </w:p>
        </w:tc>
        <w:tc>
          <w:tcPr>
            <w:tcW w:w="2311" w:type="dxa"/>
            <w:shd w:val="clear" w:color="auto" w:fill="F2DBDB" w:themeFill="accent2" w:themeFillTint="33"/>
          </w:tcPr>
          <w:p w14:paraId="2D266633" w14:textId="60BC83A4" w:rsidR="00EC5295" w:rsidDel="00340CA5" w:rsidRDefault="00EC5295" w:rsidP="00EC5295">
            <w:pPr>
              <w:rPr>
                <w:del w:id="2406" w:author="Michael Bell" w:date="2013-05-06T18:57:00Z"/>
              </w:rPr>
            </w:pPr>
            <w:del w:id="2407" w:author="Michael Bell" w:date="2013-05-06T18:57:00Z">
              <w:r w:rsidDel="00340CA5">
                <w:delText>-</w:delText>
              </w:r>
            </w:del>
          </w:p>
        </w:tc>
        <w:tc>
          <w:tcPr>
            <w:tcW w:w="2311" w:type="dxa"/>
          </w:tcPr>
          <w:p w14:paraId="352B7B95" w14:textId="3B13246A" w:rsidR="00EC5295" w:rsidDel="00340CA5" w:rsidRDefault="00EC5295" w:rsidP="00EC5295">
            <w:pPr>
              <w:rPr>
                <w:del w:id="2408" w:author="Michael Bell" w:date="2013-05-06T18:57:00Z"/>
              </w:rPr>
            </w:pPr>
          </w:p>
        </w:tc>
      </w:tr>
      <w:tr w:rsidR="000F77CB" w:rsidDel="00340CA5" w14:paraId="1F488E3C" w14:textId="3F78F41D" w:rsidTr="007961A8">
        <w:trPr>
          <w:del w:id="2409" w:author="Michael Bell" w:date="2013-05-06T18:57:00Z"/>
        </w:trPr>
        <w:tc>
          <w:tcPr>
            <w:tcW w:w="2310" w:type="dxa"/>
            <w:shd w:val="clear" w:color="auto" w:fill="F2DBDB" w:themeFill="accent2" w:themeFillTint="33"/>
          </w:tcPr>
          <w:p w14:paraId="197A92CF" w14:textId="144DA334" w:rsidR="000F77CB" w:rsidDel="00340CA5" w:rsidRDefault="000F77CB" w:rsidP="000F77CB">
            <w:pPr>
              <w:rPr>
                <w:del w:id="2410" w:author="Michael Bell" w:date="2013-05-06T18:57:00Z"/>
              </w:rPr>
            </w:pPr>
            <w:del w:id="2411" w:author="Michael Bell" w:date="2013-05-06T18:57:00Z">
              <w:r w:rsidDel="00340CA5">
                <w:delText>Top Speed</w:delText>
              </w:r>
            </w:del>
          </w:p>
        </w:tc>
        <w:tc>
          <w:tcPr>
            <w:tcW w:w="2310" w:type="dxa"/>
            <w:shd w:val="clear" w:color="auto" w:fill="F2DBDB" w:themeFill="accent2" w:themeFillTint="33"/>
          </w:tcPr>
          <w:p w14:paraId="0E5EDF3A" w14:textId="017AB046" w:rsidR="000F77CB" w:rsidDel="00340CA5" w:rsidRDefault="000F77CB" w:rsidP="000F77CB">
            <w:pPr>
              <w:rPr>
                <w:del w:id="2412" w:author="Michael Bell" w:date="2013-05-06T18:57:00Z"/>
              </w:rPr>
            </w:pPr>
            <w:del w:id="2413" w:author="Michael Bell" w:date="2013-05-06T18:57:00Z">
              <w:r w:rsidDel="00340CA5">
                <w:delText>Up</w:delText>
              </w:r>
            </w:del>
          </w:p>
        </w:tc>
        <w:tc>
          <w:tcPr>
            <w:tcW w:w="2311" w:type="dxa"/>
            <w:shd w:val="clear" w:color="auto" w:fill="F2DBDB" w:themeFill="accent2" w:themeFillTint="33"/>
          </w:tcPr>
          <w:p w14:paraId="68A6673F" w14:textId="5AC9319D" w:rsidR="000F77CB" w:rsidDel="00340CA5" w:rsidRDefault="000F77CB" w:rsidP="000F77CB">
            <w:pPr>
              <w:rPr>
                <w:del w:id="2414" w:author="Michael Bell" w:date="2013-05-06T18:57:00Z"/>
              </w:rPr>
            </w:pPr>
            <w:del w:id="2415" w:author="Michael Bell" w:date="2013-05-06T18:57:00Z">
              <w:r w:rsidDel="00340CA5">
                <w:delText>-</w:delText>
              </w:r>
            </w:del>
          </w:p>
        </w:tc>
        <w:tc>
          <w:tcPr>
            <w:tcW w:w="2311" w:type="dxa"/>
          </w:tcPr>
          <w:p w14:paraId="52D3B80C" w14:textId="7381391D" w:rsidR="000F77CB" w:rsidDel="00340CA5" w:rsidRDefault="000F77CB" w:rsidP="000F77CB">
            <w:pPr>
              <w:rPr>
                <w:del w:id="2416" w:author="Michael Bell" w:date="2013-05-06T18:57:00Z"/>
              </w:rPr>
            </w:pPr>
          </w:p>
        </w:tc>
      </w:tr>
      <w:tr w:rsidR="000F77CB" w:rsidDel="00340CA5" w14:paraId="4EA2381C" w14:textId="27FDEE58" w:rsidTr="007961A8">
        <w:trPr>
          <w:del w:id="2417" w:author="Michael Bell" w:date="2013-05-06T18:57:00Z"/>
        </w:trPr>
        <w:tc>
          <w:tcPr>
            <w:tcW w:w="2310" w:type="dxa"/>
            <w:shd w:val="clear" w:color="auto" w:fill="F2DBDB" w:themeFill="accent2" w:themeFillTint="33"/>
          </w:tcPr>
          <w:p w14:paraId="25EC3E64" w14:textId="1E39C9A4" w:rsidR="000F77CB" w:rsidDel="00340CA5" w:rsidRDefault="000F77CB" w:rsidP="000F77CB">
            <w:pPr>
              <w:rPr>
                <w:del w:id="2418" w:author="Michael Bell" w:date="2013-05-06T18:57:00Z"/>
              </w:rPr>
            </w:pPr>
          </w:p>
        </w:tc>
        <w:tc>
          <w:tcPr>
            <w:tcW w:w="2310" w:type="dxa"/>
            <w:shd w:val="clear" w:color="auto" w:fill="F2DBDB" w:themeFill="accent2" w:themeFillTint="33"/>
          </w:tcPr>
          <w:p w14:paraId="73223B92" w14:textId="29F94889" w:rsidR="000F77CB" w:rsidDel="00340CA5" w:rsidRDefault="000F77CB" w:rsidP="000F77CB">
            <w:pPr>
              <w:rPr>
                <w:del w:id="2419" w:author="Michael Bell" w:date="2013-05-06T18:57:00Z"/>
              </w:rPr>
            </w:pPr>
            <w:del w:id="2420" w:author="Michael Bell" w:date="2013-05-06T18:57:00Z">
              <w:r w:rsidDel="00340CA5">
                <w:delText>Down</w:delText>
              </w:r>
            </w:del>
          </w:p>
        </w:tc>
        <w:tc>
          <w:tcPr>
            <w:tcW w:w="2311" w:type="dxa"/>
            <w:shd w:val="clear" w:color="auto" w:fill="F2DBDB" w:themeFill="accent2" w:themeFillTint="33"/>
          </w:tcPr>
          <w:p w14:paraId="0354478E" w14:textId="5B606CD6" w:rsidR="000F77CB" w:rsidDel="00340CA5" w:rsidRDefault="000F77CB" w:rsidP="000F77CB">
            <w:pPr>
              <w:rPr>
                <w:del w:id="2421" w:author="Michael Bell" w:date="2013-05-06T18:57:00Z"/>
              </w:rPr>
            </w:pPr>
            <w:del w:id="2422" w:author="Michael Bell" w:date="2013-05-06T18:57:00Z">
              <w:r w:rsidDel="00340CA5">
                <w:delText>Backlight</w:delText>
              </w:r>
            </w:del>
          </w:p>
        </w:tc>
        <w:tc>
          <w:tcPr>
            <w:tcW w:w="2311" w:type="dxa"/>
          </w:tcPr>
          <w:p w14:paraId="5349BB45" w14:textId="1D3C2902" w:rsidR="000F77CB" w:rsidDel="00340CA5" w:rsidRDefault="000F77CB" w:rsidP="000F77CB">
            <w:pPr>
              <w:rPr>
                <w:del w:id="2423" w:author="Michael Bell" w:date="2013-05-06T18:57:00Z"/>
              </w:rPr>
            </w:pPr>
          </w:p>
        </w:tc>
      </w:tr>
      <w:tr w:rsidR="000F77CB" w:rsidDel="00340CA5" w14:paraId="10BB3E40" w14:textId="55CF38BB" w:rsidTr="007961A8">
        <w:trPr>
          <w:del w:id="2424" w:author="Michael Bell" w:date="2013-05-06T18:57:00Z"/>
        </w:trPr>
        <w:tc>
          <w:tcPr>
            <w:tcW w:w="2310" w:type="dxa"/>
            <w:shd w:val="clear" w:color="auto" w:fill="F2DBDB" w:themeFill="accent2" w:themeFillTint="33"/>
          </w:tcPr>
          <w:p w14:paraId="3FBF0105" w14:textId="53AD7DC9" w:rsidR="000F77CB" w:rsidDel="00340CA5" w:rsidRDefault="000F77CB" w:rsidP="000F77CB">
            <w:pPr>
              <w:rPr>
                <w:del w:id="2425" w:author="Michael Bell" w:date="2013-05-06T18:57:00Z"/>
              </w:rPr>
            </w:pPr>
          </w:p>
        </w:tc>
        <w:tc>
          <w:tcPr>
            <w:tcW w:w="2310" w:type="dxa"/>
            <w:shd w:val="clear" w:color="auto" w:fill="F2DBDB" w:themeFill="accent2" w:themeFillTint="33"/>
          </w:tcPr>
          <w:p w14:paraId="1D96E56D" w14:textId="41BF5D5D" w:rsidR="000F77CB" w:rsidDel="00340CA5" w:rsidRDefault="000F77CB" w:rsidP="000F77CB">
            <w:pPr>
              <w:rPr>
                <w:del w:id="2426" w:author="Michael Bell" w:date="2013-05-06T18:57:00Z"/>
              </w:rPr>
            </w:pPr>
            <w:del w:id="2427" w:author="Michael Bell" w:date="2013-05-06T18:57:00Z">
              <w:r w:rsidDel="00340CA5">
                <w:delText>Left</w:delText>
              </w:r>
            </w:del>
          </w:p>
        </w:tc>
        <w:tc>
          <w:tcPr>
            <w:tcW w:w="2311" w:type="dxa"/>
            <w:shd w:val="clear" w:color="auto" w:fill="F2DBDB" w:themeFill="accent2" w:themeFillTint="33"/>
          </w:tcPr>
          <w:p w14:paraId="40EC3A73" w14:textId="656D8E5A" w:rsidR="000F77CB" w:rsidDel="00340CA5" w:rsidRDefault="000F77CB" w:rsidP="000F77CB">
            <w:pPr>
              <w:rPr>
                <w:del w:id="2428" w:author="Michael Bell" w:date="2013-05-06T18:57:00Z"/>
              </w:rPr>
            </w:pPr>
            <w:del w:id="2429" w:author="Michael Bell" w:date="2013-05-06T18:57:00Z">
              <w:r w:rsidDel="00340CA5">
                <w:delText>Settings</w:delText>
              </w:r>
            </w:del>
          </w:p>
        </w:tc>
        <w:tc>
          <w:tcPr>
            <w:tcW w:w="2311" w:type="dxa"/>
          </w:tcPr>
          <w:p w14:paraId="418B1BEE" w14:textId="36FAFD2B" w:rsidR="000F77CB" w:rsidDel="00340CA5" w:rsidRDefault="000F77CB" w:rsidP="000F77CB">
            <w:pPr>
              <w:rPr>
                <w:del w:id="2430" w:author="Michael Bell" w:date="2013-05-06T18:57:00Z"/>
              </w:rPr>
            </w:pPr>
          </w:p>
        </w:tc>
      </w:tr>
      <w:tr w:rsidR="000F77CB" w:rsidDel="00340CA5" w14:paraId="46DD4254" w14:textId="189BD093" w:rsidTr="007961A8">
        <w:trPr>
          <w:del w:id="2431" w:author="Michael Bell" w:date="2013-05-06T18:57:00Z"/>
        </w:trPr>
        <w:tc>
          <w:tcPr>
            <w:tcW w:w="2310" w:type="dxa"/>
            <w:shd w:val="clear" w:color="auto" w:fill="F2DBDB" w:themeFill="accent2" w:themeFillTint="33"/>
          </w:tcPr>
          <w:p w14:paraId="1F4DF655" w14:textId="09C03D2C" w:rsidR="000F77CB" w:rsidDel="00340CA5" w:rsidRDefault="000F77CB" w:rsidP="000F77CB">
            <w:pPr>
              <w:rPr>
                <w:del w:id="2432" w:author="Michael Bell" w:date="2013-05-06T18:57:00Z"/>
              </w:rPr>
            </w:pPr>
          </w:p>
        </w:tc>
        <w:tc>
          <w:tcPr>
            <w:tcW w:w="2310" w:type="dxa"/>
            <w:shd w:val="clear" w:color="auto" w:fill="F2DBDB" w:themeFill="accent2" w:themeFillTint="33"/>
          </w:tcPr>
          <w:p w14:paraId="0CEFE2AA" w14:textId="65754D76" w:rsidR="000F77CB" w:rsidDel="00340CA5" w:rsidRDefault="000F77CB" w:rsidP="000F77CB">
            <w:pPr>
              <w:rPr>
                <w:del w:id="2433" w:author="Michael Bell" w:date="2013-05-06T18:57:00Z"/>
              </w:rPr>
            </w:pPr>
            <w:del w:id="2434" w:author="Michael Bell" w:date="2013-05-06T18:57:00Z">
              <w:r w:rsidDel="00340CA5">
                <w:delText>Right</w:delText>
              </w:r>
            </w:del>
          </w:p>
        </w:tc>
        <w:tc>
          <w:tcPr>
            <w:tcW w:w="2311" w:type="dxa"/>
            <w:shd w:val="clear" w:color="auto" w:fill="F2DBDB" w:themeFill="accent2" w:themeFillTint="33"/>
          </w:tcPr>
          <w:p w14:paraId="69D747AE" w14:textId="60299111" w:rsidR="000F77CB" w:rsidDel="00340CA5" w:rsidRDefault="000F77CB" w:rsidP="000F77CB">
            <w:pPr>
              <w:rPr>
                <w:del w:id="2435" w:author="Michael Bell" w:date="2013-05-06T18:57:00Z"/>
              </w:rPr>
            </w:pPr>
            <w:del w:id="2436" w:author="Michael Bell" w:date="2013-05-06T18:57:00Z">
              <w:r w:rsidDel="00340CA5">
                <w:delText>-</w:delText>
              </w:r>
            </w:del>
          </w:p>
        </w:tc>
        <w:tc>
          <w:tcPr>
            <w:tcW w:w="2311" w:type="dxa"/>
          </w:tcPr>
          <w:p w14:paraId="02E5D9B2" w14:textId="35AF13EA" w:rsidR="000F77CB" w:rsidDel="00340CA5" w:rsidRDefault="000F77CB" w:rsidP="000F77CB">
            <w:pPr>
              <w:rPr>
                <w:del w:id="2437" w:author="Michael Bell" w:date="2013-05-06T18:57:00Z"/>
              </w:rPr>
            </w:pPr>
          </w:p>
        </w:tc>
      </w:tr>
      <w:tr w:rsidR="000F77CB" w:rsidDel="00340CA5" w14:paraId="7E7E738B" w14:textId="7F6C25A3" w:rsidTr="007961A8">
        <w:trPr>
          <w:del w:id="2438" w:author="Michael Bell" w:date="2013-05-06T18:57:00Z"/>
        </w:trPr>
        <w:tc>
          <w:tcPr>
            <w:tcW w:w="2310" w:type="dxa"/>
            <w:shd w:val="clear" w:color="auto" w:fill="F2DBDB" w:themeFill="accent2" w:themeFillTint="33"/>
          </w:tcPr>
          <w:p w14:paraId="3B6A54E4" w14:textId="2C9D65B4" w:rsidR="000F77CB" w:rsidDel="00340CA5" w:rsidRDefault="000F77CB" w:rsidP="000F77CB">
            <w:pPr>
              <w:rPr>
                <w:del w:id="2439" w:author="Michael Bell" w:date="2013-05-06T18:57:00Z"/>
              </w:rPr>
            </w:pPr>
            <w:del w:id="2440" w:author="Michael Bell" w:date="2013-05-06T18:57:00Z">
              <w:r w:rsidDel="00340CA5">
                <w:delText>Backlight</w:delText>
              </w:r>
            </w:del>
          </w:p>
        </w:tc>
        <w:tc>
          <w:tcPr>
            <w:tcW w:w="2310" w:type="dxa"/>
            <w:shd w:val="clear" w:color="auto" w:fill="F2DBDB" w:themeFill="accent2" w:themeFillTint="33"/>
          </w:tcPr>
          <w:p w14:paraId="794778A1" w14:textId="2D537D1D" w:rsidR="000F77CB" w:rsidDel="00340CA5" w:rsidRDefault="000F77CB" w:rsidP="000F77CB">
            <w:pPr>
              <w:rPr>
                <w:del w:id="2441" w:author="Michael Bell" w:date="2013-05-06T18:57:00Z"/>
              </w:rPr>
            </w:pPr>
            <w:del w:id="2442" w:author="Michael Bell" w:date="2013-05-06T18:57:00Z">
              <w:r w:rsidDel="00340CA5">
                <w:delText>Up</w:delText>
              </w:r>
            </w:del>
          </w:p>
        </w:tc>
        <w:tc>
          <w:tcPr>
            <w:tcW w:w="2311" w:type="dxa"/>
            <w:shd w:val="clear" w:color="auto" w:fill="F2DBDB" w:themeFill="accent2" w:themeFillTint="33"/>
          </w:tcPr>
          <w:p w14:paraId="45EBB578" w14:textId="76F38963" w:rsidR="000F77CB" w:rsidDel="00340CA5" w:rsidRDefault="000F77CB" w:rsidP="000F77CB">
            <w:pPr>
              <w:rPr>
                <w:del w:id="2443" w:author="Michael Bell" w:date="2013-05-06T18:57:00Z"/>
              </w:rPr>
            </w:pPr>
            <w:del w:id="2444" w:author="Michael Bell" w:date="2013-05-06T18:57:00Z">
              <w:r w:rsidDel="00340CA5">
                <w:delText>Top Speed</w:delText>
              </w:r>
            </w:del>
          </w:p>
        </w:tc>
        <w:tc>
          <w:tcPr>
            <w:tcW w:w="2311" w:type="dxa"/>
          </w:tcPr>
          <w:p w14:paraId="7E9D9588" w14:textId="77EAA295" w:rsidR="000F77CB" w:rsidDel="00340CA5" w:rsidRDefault="000F77CB" w:rsidP="000F77CB">
            <w:pPr>
              <w:rPr>
                <w:del w:id="2445" w:author="Michael Bell" w:date="2013-05-06T18:57:00Z"/>
              </w:rPr>
            </w:pPr>
          </w:p>
        </w:tc>
      </w:tr>
      <w:tr w:rsidR="000F77CB" w:rsidDel="00340CA5" w14:paraId="68ABFFA5" w14:textId="032C9D18" w:rsidTr="007961A8">
        <w:trPr>
          <w:del w:id="2446" w:author="Michael Bell" w:date="2013-05-06T18:57:00Z"/>
        </w:trPr>
        <w:tc>
          <w:tcPr>
            <w:tcW w:w="2310" w:type="dxa"/>
            <w:shd w:val="clear" w:color="auto" w:fill="F2DBDB" w:themeFill="accent2" w:themeFillTint="33"/>
          </w:tcPr>
          <w:p w14:paraId="04DE927F" w14:textId="72ECD3A0" w:rsidR="000F77CB" w:rsidDel="00340CA5" w:rsidRDefault="000F77CB" w:rsidP="000F77CB">
            <w:pPr>
              <w:rPr>
                <w:del w:id="2447" w:author="Michael Bell" w:date="2013-05-06T18:57:00Z"/>
              </w:rPr>
            </w:pPr>
          </w:p>
        </w:tc>
        <w:tc>
          <w:tcPr>
            <w:tcW w:w="2310" w:type="dxa"/>
            <w:shd w:val="clear" w:color="auto" w:fill="F2DBDB" w:themeFill="accent2" w:themeFillTint="33"/>
          </w:tcPr>
          <w:p w14:paraId="69A6BFB1" w14:textId="027F933F" w:rsidR="000F77CB" w:rsidDel="00340CA5" w:rsidRDefault="000F77CB" w:rsidP="000F77CB">
            <w:pPr>
              <w:rPr>
                <w:del w:id="2448" w:author="Michael Bell" w:date="2013-05-06T18:57:00Z"/>
              </w:rPr>
            </w:pPr>
            <w:del w:id="2449" w:author="Michael Bell" w:date="2013-05-06T18:57:00Z">
              <w:r w:rsidDel="00340CA5">
                <w:delText>Down</w:delText>
              </w:r>
            </w:del>
          </w:p>
        </w:tc>
        <w:tc>
          <w:tcPr>
            <w:tcW w:w="2311" w:type="dxa"/>
            <w:shd w:val="clear" w:color="auto" w:fill="F2DBDB" w:themeFill="accent2" w:themeFillTint="33"/>
          </w:tcPr>
          <w:p w14:paraId="3D14D3ED" w14:textId="73407D93" w:rsidR="000F77CB" w:rsidDel="00340CA5" w:rsidRDefault="000F77CB" w:rsidP="000F77CB">
            <w:pPr>
              <w:rPr>
                <w:del w:id="2450" w:author="Michael Bell" w:date="2013-05-06T18:57:00Z"/>
              </w:rPr>
            </w:pPr>
            <w:del w:id="2451" w:author="Michael Bell" w:date="2013-05-06T18:57:00Z">
              <w:r w:rsidDel="00340CA5">
                <w:delText>-</w:delText>
              </w:r>
            </w:del>
          </w:p>
        </w:tc>
        <w:tc>
          <w:tcPr>
            <w:tcW w:w="2311" w:type="dxa"/>
          </w:tcPr>
          <w:p w14:paraId="6312F0C7" w14:textId="0C1E5842" w:rsidR="000F77CB" w:rsidDel="00340CA5" w:rsidRDefault="000F77CB" w:rsidP="000F77CB">
            <w:pPr>
              <w:rPr>
                <w:del w:id="2452" w:author="Michael Bell" w:date="2013-05-06T18:57:00Z"/>
              </w:rPr>
            </w:pPr>
          </w:p>
        </w:tc>
      </w:tr>
      <w:tr w:rsidR="000F77CB" w:rsidDel="00340CA5" w14:paraId="362EDE8A" w14:textId="32F560AC" w:rsidTr="007961A8">
        <w:trPr>
          <w:del w:id="2453" w:author="Michael Bell" w:date="2013-05-06T18:57:00Z"/>
        </w:trPr>
        <w:tc>
          <w:tcPr>
            <w:tcW w:w="2310" w:type="dxa"/>
            <w:shd w:val="clear" w:color="auto" w:fill="F2DBDB" w:themeFill="accent2" w:themeFillTint="33"/>
          </w:tcPr>
          <w:p w14:paraId="7D968826" w14:textId="61934F46" w:rsidR="000F77CB" w:rsidDel="00340CA5" w:rsidRDefault="000F77CB" w:rsidP="000F77CB">
            <w:pPr>
              <w:rPr>
                <w:del w:id="2454" w:author="Michael Bell" w:date="2013-05-06T18:57:00Z"/>
              </w:rPr>
            </w:pPr>
          </w:p>
        </w:tc>
        <w:tc>
          <w:tcPr>
            <w:tcW w:w="2310" w:type="dxa"/>
            <w:shd w:val="clear" w:color="auto" w:fill="F2DBDB" w:themeFill="accent2" w:themeFillTint="33"/>
          </w:tcPr>
          <w:p w14:paraId="12F210B8" w14:textId="6B551B0D" w:rsidR="000F77CB" w:rsidDel="00340CA5" w:rsidRDefault="000F77CB" w:rsidP="000F77CB">
            <w:pPr>
              <w:rPr>
                <w:del w:id="2455" w:author="Michael Bell" w:date="2013-05-06T18:57:00Z"/>
              </w:rPr>
            </w:pPr>
            <w:del w:id="2456" w:author="Michael Bell" w:date="2013-05-06T18:57:00Z">
              <w:r w:rsidDel="00340CA5">
                <w:delText>Left</w:delText>
              </w:r>
            </w:del>
          </w:p>
        </w:tc>
        <w:tc>
          <w:tcPr>
            <w:tcW w:w="2311" w:type="dxa"/>
            <w:shd w:val="clear" w:color="auto" w:fill="F2DBDB" w:themeFill="accent2" w:themeFillTint="33"/>
          </w:tcPr>
          <w:p w14:paraId="6B782082" w14:textId="3AFBC4C6" w:rsidR="000F77CB" w:rsidDel="00340CA5" w:rsidRDefault="000F77CB" w:rsidP="000F77CB">
            <w:pPr>
              <w:rPr>
                <w:del w:id="2457" w:author="Michael Bell" w:date="2013-05-06T18:57:00Z"/>
              </w:rPr>
            </w:pPr>
            <w:del w:id="2458" w:author="Michael Bell" w:date="2013-05-06T18:57:00Z">
              <w:r w:rsidDel="00340CA5">
                <w:delText>Settings</w:delText>
              </w:r>
            </w:del>
          </w:p>
        </w:tc>
        <w:tc>
          <w:tcPr>
            <w:tcW w:w="2311" w:type="dxa"/>
          </w:tcPr>
          <w:p w14:paraId="7A8407DF" w14:textId="67B8ADEE" w:rsidR="000F77CB" w:rsidDel="00340CA5" w:rsidRDefault="000F77CB" w:rsidP="000F77CB">
            <w:pPr>
              <w:rPr>
                <w:del w:id="2459" w:author="Michael Bell" w:date="2013-05-06T18:57:00Z"/>
              </w:rPr>
            </w:pPr>
          </w:p>
        </w:tc>
      </w:tr>
      <w:tr w:rsidR="000F77CB" w:rsidDel="00340CA5" w14:paraId="105AB5CA" w14:textId="6C5A83F3" w:rsidTr="007961A8">
        <w:trPr>
          <w:del w:id="2460" w:author="Michael Bell" w:date="2013-05-06T18:57:00Z"/>
        </w:trPr>
        <w:tc>
          <w:tcPr>
            <w:tcW w:w="2310" w:type="dxa"/>
            <w:shd w:val="clear" w:color="auto" w:fill="F2DBDB" w:themeFill="accent2" w:themeFillTint="33"/>
          </w:tcPr>
          <w:p w14:paraId="0800A586" w14:textId="0A8A7ED4" w:rsidR="000F77CB" w:rsidDel="00340CA5" w:rsidRDefault="000F77CB" w:rsidP="000F77CB">
            <w:pPr>
              <w:rPr>
                <w:del w:id="2461" w:author="Michael Bell" w:date="2013-05-06T18:57:00Z"/>
              </w:rPr>
            </w:pPr>
          </w:p>
        </w:tc>
        <w:tc>
          <w:tcPr>
            <w:tcW w:w="2310" w:type="dxa"/>
            <w:shd w:val="clear" w:color="auto" w:fill="F2DBDB" w:themeFill="accent2" w:themeFillTint="33"/>
          </w:tcPr>
          <w:p w14:paraId="1BDAC991" w14:textId="7E304468" w:rsidR="000F77CB" w:rsidDel="00340CA5" w:rsidRDefault="000F77CB" w:rsidP="000F77CB">
            <w:pPr>
              <w:rPr>
                <w:del w:id="2462" w:author="Michael Bell" w:date="2013-05-06T18:57:00Z"/>
              </w:rPr>
            </w:pPr>
            <w:del w:id="2463" w:author="Michael Bell" w:date="2013-05-06T18:57:00Z">
              <w:r w:rsidDel="00340CA5">
                <w:delText>Right</w:delText>
              </w:r>
            </w:del>
          </w:p>
        </w:tc>
        <w:tc>
          <w:tcPr>
            <w:tcW w:w="2311" w:type="dxa"/>
            <w:shd w:val="clear" w:color="auto" w:fill="F2DBDB" w:themeFill="accent2" w:themeFillTint="33"/>
          </w:tcPr>
          <w:p w14:paraId="337388E2" w14:textId="1CBD4F3B" w:rsidR="000F77CB" w:rsidDel="00340CA5" w:rsidRDefault="000F77CB" w:rsidP="000F77CB">
            <w:pPr>
              <w:rPr>
                <w:del w:id="2464" w:author="Michael Bell" w:date="2013-05-06T18:57:00Z"/>
              </w:rPr>
            </w:pPr>
            <w:del w:id="2465" w:author="Michael Bell" w:date="2013-05-06T18:57:00Z">
              <w:r w:rsidDel="00340CA5">
                <w:delText>-</w:delText>
              </w:r>
            </w:del>
          </w:p>
        </w:tc>
        <w:tc>
          <w:tcPr>
            <w:tcW w:w="2311" w:type="dxa"/>
          </w:tcPr>
          <w:p w14:paraId="72570B55" w14:textId="2595513E" w:rsidR="000F77CB" w:rsidDel="00340CA5" w:rsidRDefault="000F77CB" w:rsidP="000F77CB">
            <w:pPr>
              <w:rPr>
                <w:del w:id="2466" w:author="Michael Bell" w:date="2013-05-06T18:57:00Z"/>
              </w:rPr>
            </w:pPr>
          </w:p>
        </w:tc>
      </w:tr>
    </w:tbl>
    <w:p w14:paraId="7F9C8317" w14:textId="77777777" w:rsidR="008E0DFA" w:rsidRPr="00B35BA6" w:rsidRDefault="008E0DFA" w:rsidP="00B35BA6"/>
    <w:p w14:paraId="38A426E2" w14:textId="0C747BC1" w:rsidR="005467B9" w:rsidRDefault="005467B9" w:rsidP="005467B9">
      <w:pPr>
        <w:pStyle w:val="Heading3"/>
      </w:pPr>
      <w:bookmarkStart w:id="2467" w:name="_Toc355693058"/>
      <w:r>
        <w:t>train on the track testing</w:t>
      </w:r>
      <w:bookmarkEnd w:id="2467"/>
    </w:p>
    <w:p w14:paraId="1CF721B8" w14:textId="77777777" w:rsidR="00340CA5" w:rsidRDefault="00340CA5" w:rsidP="00340CA5">
      <w:pPr>
        <w:rPr>
          <w:ins w:id="2468" w:author="Michael Bell" w:date="2013-05-06T18:57:00Z"/>
          <w:noProof/>
          <w:lang w:val="en-US"/>
        </w:rPr>
      </w:pPr>
      <w:ins w:id="2469" w:author="Michael Bell" w:date="2013-05-06T18:57:00Z">
        <w:r>
          <w:t>The train on the track must be tested to ensure that it can navigate to all required areas of the track without hitches from many different positions on the track. For example, rather than simply going from A to B the train must be able to get to B from anywhere on the track where it would normally stop.</w:t>
        </w:r>
        <w:r w:rsidRPr="00BB3452">
          <w:rPr>
            <w:noProof/>
            <w:lang w:val="en-US"/>
          </w:rPr>
          <w:t xml:space="preserve"> </w:t>
        </w:r>
      </w:ins>
    </w:p>
    <w:p w14:paraId="011FF95F" w14:textId="65057219" w:rsidR="00BB3452" w:rsidDel="00340CA5" w:rsidRDefault="005467B9" w:rsidP="002E4C56">
      <w:pPr>
        <w:rPr>
          <w:del w:id="2470" w:author="Michael Bell" w:date="2013-05-06T18:57:00Z"/>
          <w:noProof/>
          <w:lang w:val="en-US"/>
        </w:rPr>
      </w:pPr>
      <w:del w:id="2471" w:author="Michael Bell" w:date="2013-05-06T18:57:00Z">
        <w:r w:rsidDel="00340CA5">
          <w:delText>The train on the track must be tested to ensure that it can navigate to all required areas of the track without hitches from many diferent positions on the track. For example, rather than simply going from A to B the train must be able to get to B from anywhere on the track where it would normaly stop.</w:delText>
        </w:r>
        <w:r w:rsidR="00BB3452" w:rsidRPr="00BB3452" w:rsidDel="00340CA5">
          <w:rPr>
            <w:noProof/>
            <w:lang w:val="en-US"/>
          </w:rPr>
          <w:delText xml:space="preserve"> </w:delText>
        </w:r>
      </w:del>
    </w:p>
    <w:p w14:paraId="7645CF26" w14:textId="42AE704D" w:rsidR="00BB3452" w:rsidRDefault="00BB3452" w:rsidP="002E4C56">
      <w:r>
        <w:rPr>
          <w:noProof/>
          <w:lang w:eastAsia="en-GB"/>
        </w:rPr>
        <w:drawing>
          <wp:inline distT="0" distB="0" distL="0" distR="0" wp14:anchorId="1EC591C2" wp14:editId="03844AAE">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82">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844DE29" w14:textId="77777777" w:rsidR="00340CA5" w:rsidRDefault="00340CA5" w:rsidP="00340CA5">
      <w:pPr>
        <w:rPr>
          <w:ins w:id="2472" w:author="Michael Bell" w:date="2013-05-06T18:57:00Z"/>
        </w:rPr>
      </w:pPr>
      <w:ins w:id="2473" w:author="Michael Bell" w:date="2013-05-06T18:57:00Z">
        <w:r>
          <w:t>This diagram shows the positions of the stations and sidings where the train would be required to stop. Testing this is easy but long winded. This grid shows all the tests that must be performed:</w:t>
        </w:r>
      </w:ins>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7E59E0">
        <w:tc>
          <w:tcPr>
            <w:tcW w:w="1010" w:type="dxa"/>
            <w:tcBorders>
              <w:top w:val="nil"/>
              <w:left w:val="nil"/>
              <w:bottom w:val="nil"/>
              <w:right w:val="nil"/>
            </w:tcBorders>
            <w:shd w:val="clear" w:color="auto" w:fill="auto"/>
          </w:tcPr>
          <w:p w14:paraId="4B1E47B7" w14:textId="77777777" w:rsidR="00BB3452" w:rsidRDefault="00BB3452" w:rsidP="002E4C56"/>
        </w:tc>
        <w:tc>
          <w:tcPr>
            <w:tcW w:w="1028" w:type="dxa"/>
            <w:tcBorders>
              <w:top w:val="nil"/>
              <w:left w:val="nil"/>
              <w:bottom w:val="nil"/>
            </w:tcBorders>
            <w:shd w:val="clear" w:color="auto" w:fill="auto"/>
          </w:tcPr>
          <w:p w14:paraId="179374D5" w14:textId="689F8781" w:rsidR="00BB3452" w:rsidRDefault="00BB3452" w:rsidP="002E4C56"/>
        </w:tc>
        <w:tc>
          <w:tcPr>
            <w:tcW w:w="7204" w:type="dxa"/>
            <w:gridSpan w:val="7"/>
            <w:shd w:val="clear" w:color="auto" w:fill="F2DBDB" w:themeFill="accent2" w:themeFillTint="33"/>
          </w:tcPr>
          <w:p w14:paraId="0F9C5375" w14:textId="492279D8" w:rsidR="00BB3452" w:rsidRDefault="00BB3452" w:rsidP="00BB3452">
            <w:pPr>
              <w:jc w:val="center"/>
            </w:pPr>
            <w:r>
              <w:t>Start</w:t>
            </w:r>
          </w:p>
        </w:tc>
      </w:tr>
      <w:tr w:rsidR="00BB3452" w14:paraId="5A9DA37B" w14:textId="77777777" w:rsidTr="007E59E0">
        <w:tc>
          <w:tcPr>
            <w:tcW w:w="1010" w:type="dxa"/>
            <w:tcBorders>
              <w:top w:val="nil"/>
              <w:left w:val="nil"/>
              <w:right w:val="nil"/>
            </w:tcBorders>
            <w:shd w:val="clear" w:color="auto" w:fill="auto"/>
          </w:tcPr>
          <w:p w14:paraId="3FE518C2" w14:textId="77777777" w:rsidR="00BB3452" w:rsidRDefault="00BB3452" w:rsidP="002E4C56"/>
        </w:tc>
        <w:tc>
          <w:tcPr>
            <w:tcW w:w="1028" w:type="dxa"/>
            <w:tcBorders>
              <w:top w:val="nil"/>
              <w:left w:val="nil"/>
            </w:tcBorders>
            <w:shd w:val="clear" w:color="auto" w:fill="auto"/>
          </w:tcPr>
          <w:p w14:paraId="3095CC0B" w14:textId="63B207E0" w:rsidR="00BB3452" w:rsidRDefault="00BB3452" w:rsidP="002E4C56"/>
        </w:tc>
        <w:tc>
          <w:tcPr>
            <w:tcW w:w="1028" w:type="dxa"/>
            <w:shd w:val="clear" w:color="auto" w:fill="F2DBDB" w:themeFill="accent2" w:themeFillTint="33"/>
          </w:tcPr>
          <w:p w14:paraId="7DC19C35" w14:textId="12F93762" w:rsidR="00BB3452" w:rsidRDefault="00BB3452" w:rsidP="002E4C56">
            <w:r>
              <w:t>1</w:t>
            </w:r>
          </w:p>
        </w:tc>
        <w:tc>
          <w:tcPr>
            <w:tcW w:w="1029" w:type="dxa"/>
            <w:shd w:val="clear" w:color="auto" w:fill="F2DBDB" w:themeFill="accent2" w:themeFillTint="33"/>
          </w:tcPr>
          <w:p w14:paraId="079291C5" w14:textId="7DCE6EA2" w:rsidR="00BB3452" w:rsidRDefault="00BB3452" w:rsidP="002E4C56">
            <w:r>
              <w:t>2</w:t>
            </w:r>
          </w:p>
        </w:tc>
        <w:tc>
          <w:tcPr>
            <w:tcW w:w="1029" w:type="dxa"/>
            <w:shd w:val="clear" w:color="auto" w:fill="F2DBDB" w:themeFill="accent2" w:themeFillTint="33"/>
          </w:tcPr>
          <w:p w14:paraId="1CEEF76E" w14:textId="73773A5B" w:rsidR="00BB3452" w:rsidRDefault="00BB3452" w:rsidP="002E4C56">
            <w:r>
              <w:t>3</w:t>
            </w:r>
          </w:p>
        </w:tc>
        <w:tc>
          <w:tcPr>
            <w:tcW w:w="1029" w:type="dxa"/>
            <w:shd w:val="clear" w:color="auto" w:fill="F2DBDB" w:themeFill="accent2" w:themeFillTint="33"/>
          </w:tcPr>
          <w:p w14:paraId="1696E7AB" w14:textId="4006987D" w:rsidR="00BB3452" w:rsidRDefault="00BB3452" w:rsidP="002E4C56">
            <w:r>
              <w:t>4</w:t>
            </w:r>
          </w:p>
        </w:tc>
        <w:tc>
          <w:tcPr>
            <w:tcW w:w="1029" w:type="dxa"/>
            <w:shd w:val="clear" w:color="auto" w:fill="F2DBDB" w:themeFill="accent2" w:themeFillTint="33"/>
          </w:tcPr>
          <w:p w14:paraId="36424125" w14:textId="5814CEBF" w:rsidR="00BB3452" w:rsidRDefault="00BB3452" w:rsidP="002E4C56">
            <w:r>
              <w:t>5</w:t>
            </w:r>
          </w:p>
        </w:tc>
        <w:tc>
          <w:tcPr>
            <w:tcW w:w="1030" w:type="dxa"/>
            <w:shd w:val="clear" w:color="auto" w:fill="F2DBDB" w:themeFill="accent2" w:themeFillTint="33"/>
          </w:tcPr>
          <w:p w14:paraId="26CA00DC" w14:textId="314C5F56" w:rsidR="00BB3452" w:rsidRDefault="00BB3452" w:rsidP="002E4C56">
            <w:r>
              <w:t>6</w:t>
            </w:r>
          </w:p>
        </w:tc>
        <w:tc>
          <w:tcPr>
            <w:tcW w:w="1030" w:type="dxa"/>
            <w:shd w:val="clear" w:color="auto" w:fill="F2DBDB" w:themeFill="accent2" w:themeFillTint="33"/>
          </w:tcPr>
          <w:p w14:paraId="2E8FB849" w14:textId="59F239F0" w:rsidR="00BB3452" w:rsidRDefault="00BB3452" w:rsidP="002E4C56">
            <w:r>
              <w:t>7</w:t>
            </w:r>
          </w:p>
        </w:tc>
      </w:tr>
      <w:tr w:rsidR="00BB3452" w14:paraId="5A551699" w14:textId="77777777" w:rsidTr="00026285">
        <w:tc>
          <w:tcPr>
            <w:tcW w:w="1010" w:type="dxa"/>
            <w:vMerge w:val="restart"/>
            <w:shd w:val="clear" w:color="auto" w:fill="F2DBDB" w:themeFill="accent2" w:themeFillTint="33"/>
            <w:vAlign w:val="center"/>
          </w:tcPr>
          <w:p w14:paraId="653628A7" w14:textId="79167890" w:rsidR="00BB3452" w:rsidRDefault="00BB3452" w:rsidP="00BB3452">
            <w:pPr>
              <w:jc w:val="center"/>
            </w:pPr>
            <w:r>
              <w:t>Destination</w:t>
            </w:r>
          </w:p>
        </w:tc>
        <w:tc>
          <w:tcPr>
            <w:tcW w:w="1028" w:type="dxa"/>
            <w:shd w:val="clear" w:color="auto" w:fill="F2DBDB" w:themeFill="accent2" w:themeFillTint="33"/>
          </w:tcPr>
          <w:p w14:paraId="6C959327" w14:textId="52F39208" w:rsidR="00BB3452" w:rsidRDefault="00BB3452" w:rsidP="002E4C56">
            <w:r>
              <w:t>1</w:t>
            </w:r>
          </w:p>
        </w:tc>
        <w:tc>
          <w:tcPr>
            <w:tcW w:w="1028" w:type="dxa"/>
            <w:shd w:val="clear" w:color="auto" w:fill="F2DBDB" w:themeFill="accent2" w:themeFillTint="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026285">
        <w:tc>
          <w:tcPr>
            <w:tcW w:w="1010" w:type="dxa"/>
            <w:vMerge/>
            <w:shd w:val="clear" w:color="auto" w:fill="F2DBDB" w:themeFill="accent2" w:themeFillTint="33"/>
          </w:tcPr>
          <w:p w14:paraId="635547B5" w14:textId="77777777" w:rsidR="00BB3452" w:rsidRDefault="00BB3452" w:rsidP="002E4C56"/>
        </w:tc>
        <w:tc>
          <w:tcPr>
            <w:tcW w:w="1028" w:type="dxa"/>
            <w:shd w:val="clear" w:color="auto" w:fill="F2DBDB" w:themeFill="accent2" w:themeFillTint="33"/>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shd w:val="clear" w:color="auto" w:fill="F2DBDB" w:themeFill="accent2" w:themeFillTint="33"/>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026285">
        <w:tc>
          <w:tcPr>
            <w:tcW w:w="1010" w:type="dxa"/>
            <w:vMerge/>
            <w:shd w:val="clear" w:color="auto" w:fill="F2DBDB" w:themeFill="accent2" w:themeFillTint="33"/>
          </w:tcPr>
          <w:p w14:paraId="542CCAD2" w14:textId="77777777" w:rsidR="00BB3452" w:rsidRDefault="00BB3452" w:rsidP="002E4C56"/>
        </w:tc>
        <w:tc>
          <w:tcPr>
            <w:tcW w:w="1028" w:type="dxa"/>
            <w:shd w:val="clear" w:color="auto" w:fill="F2DBDB" w:themeFill="accent2" w:themeFillTint="33"/>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shd w:val="clear" w:color="auto" w:fill="F2DBDB" w:themeFill="accent2" w:themeFillTint="33"/>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026285">
        <w:tc>
          <w:tcPr>
            <w:tcW w:w="1010" w:type="dxa"/>
            <w:vMerge/>
            <w:shd w:val="clear" w:color="auto" w:fill="F2DBDB" w:themeFill="accent2" w:themeFillTint="33"/>
          </w:tcPr>
          <w:p w14:paraId="6E30D5D0" w14:textId="77777777" w:rsidR="00BB3452" w:rsidRDefault="00BB3452" w:rsidP="002E4C56"/>
        </w:tc>
        <w:tc>
          <w:tcPr>
            <w:tcW w:w="1028" w:type="dxa"/>
            <w:shd w:val="clear" w:color="auto" w:fill="F2DBDB" w:themeFill="accent2" w:themeFillTint="33"/>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shd w:val="clear" w:color="auto" w:fill="F2DBDB" w:themeFill="accent2" w:themeFillTint="33"/>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026285">
        <w:tc>
          <w:tcPr>
            <w:tcW w:w="1010" w:type="dxa"/>
            <w:vMerge/>
            <w:shd w:val="clear" w:color="auto" w:fill="F2DBDB" w:themeFill="accent2" w:themeFillTint="33"/>
          </w:tcPr>
          <w:p w14:paraId="0061C44E" w14:textId="77777777" w:rsidR="00BB3452" w:rsidRDefault="00BB3452" w:rsidP="002E4C56"/>
        </w:tc>
        <w:tc>
          <w:tcPr>
            <w:tcW w:w="1028" w:type="dxa"/>
            <w:shd w:val="clear" w:color="auto" w:fill="F2DBDB" w:themeFill="accent2" w:themeFillTint="33"/>
          </w:tcPr>
          <w:p w14:paraId="3F999A28" w14:textId="62876CB2" w:rsidR="00BB3452" w:rsidRDefault="00BB3452" w:rsidP="002E4C56">
            <w:r>
              <w:t>5</w:t>
            </w:r>
          </w:p>
        </w:tc>
        <w:tc>
          <w:tcPr>
            <w:tcW w:w="1028" w:type="dxa"/>
          </w:tcPr>
          <w:p w14:paraId="02BBD1CB" w14:textId="77777777" w:rsidR="00BB3452" w:rsidRDefault="00BB3452" w:rsidP="002E4C56"/>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shd w:val="clear" w:color="auto" w:fill="F2DBDB" w:themeFill="accent2" w:themeFillTint="33"/>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026285">
        <w:tc>
          <w:tcPr>
            <w:tcW w:w="1010" w:type="dxa"/>
            <w:vMerge/>
            <w:shd w:val="clear" w:color="auto" w:fill="F2DBDB" w:themeFill="accent2" w:themeFillTint="33"/>
          </w:tcPr>
          <w:p w14:paraId="49086E89" w14:textId="77777777" w:rsidR="00BB3452" w:rsidRDefault="00BB3452" w:rsidP="002E4C56"/>
        </w:tc>
        <w:tc>
          <w:tcPr>
            <w:tcW w:w="1028" w:type="dxa"/>
            <w:shd w:val="clear" w:color="auto" w:fill="F2DBDB" w:themeFill="accent2" w:themeFillTint="33"/>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shd w:val="clear" w:color="auto" w:fill="F2DBDB" w:themeFill="accent2" w:themeFillTint="33"/>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026285">
        <w:tc>
          <w:tcPr>
            <w:tcW w:w="1010" w:type="dxa"/>
            <w:vMerge/>
            <w:shd w:val="clear" w:color="auto" w:fill="F2DBDB" w:themeFill="accent2" w:themeFillTint="33"/>
          </w:tcPr>
          <w:p w14:paraId="0F42190B" w14:textId="77777777" w:rsidR="00BB3452" w:rsidRDefault="00BB3452" w:rsidP="002E4C56"/>
        </w:tc>
        <w:tc>
          <w:tcPr>
            <w:tcW w:w="1028" w:type="dxa"/>
            <w:shd w:val="clear" w:color="auto" w:fill="F2DBDB" w:themeFill="accent2" w:themeFillTint="33"/>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shd w:val="clear" w:color="auto" w:fill="F2DBDB" w:themeFill="accent2" w:themeFillTint="33"/>
          </w:tcPr>
          <w:p w14:paraId="7AAB57B2" w14:textId="77777777" w:rsidR="00BB3452" w:rsidRDefault="00BB3452" w:rsidP="002E4C56"/>
        </w:tc>
      </w:tr>
    </w:tbl>
    <w:p w14:paraId="77A0E73B" w14:textId="77777777" w:rsidR="008C7F64" w:rsidRDefault="008C7F64" w:rsidP="002E4C56"/>
    <w:p w14:paraId="7FB5CDE7" w14:textId="28C5C246" w:rsidR="00014635" w:rsidRDefault="00340CA5" w:rsidP="00340CA5">
      <w:pPr>
        <w:rPr>
          <w:ins w:id="2474" w:author="Michael Bell" w:date="2013-05-06T19:53:00Z"/>
        </w:rPr>
      </w:pPr>
      <w:ins w:id="2475" w:author="Michael Bell" w:date="2013-05-06T18:57:00Z">
        <w:r>
          <w:t xml:space="preserve">The tests are performed by filling in the white squares. </w:t>
        </w:r>
        <w:proofErr w:type="gramStart"/>
        <w:r>
          <w:t>when</w:t>
        </w:r>
        <w:proofErr w:type="gramEnd"/>
        <w:r>
          <w:t xml:space="preserve"> the train successfully gets from the start number to the finish number and the finish number corresponds to the one selected (if it arrives at the wrong finish number it doesn’t count.).</w:t>
        </w:r>
      </w:ins>
    </w:p>
    <w:p w14:paraId="45BAC0C9" w14:textId="77777777" w:rsidR="00014635" w:rsidRDefault="00014635">
      <w:pPr>
        <w:rPr>
          <w:ins w:id="2476" w:author="Michael Bell" w:date="2013-05-06T19:53:00Z"/>
        </w:rPr>
      </w:pPr>
      <w:ins w:id="2477" w:author="Michael Bell" w:date="2013-05-06T19:53:00Z">
        <w:r>
          <w:br w:type="page"/>
        </w:r>
      </w:ins>
    </w:p>
    <w:p w14:paraId="49FDCD9C" w14:textId="4EBB6CC1" w:rsidR="00340CA5" w:rsidRDefault="00014635">
      <w:pPr>
        <w:pStyle w:val="Heading3"/>
        <w:rPr>
          <w:ins w:id="2478" w:author="Michael Bell" w:date="2013-05-06T19:53:00Z"/>
        </w:rPr>
        <w:pPrChange w:id="2479" w:author="Michael Bell" w:date="2013-05-06T19:53:00Z">
          <w:pPr/>
        </w:pPrChange>
      </w:pPr>
      <w:bookmarkStart w:id="2480" w:name="_Toc355693059"/>
      <w:ins w:id="2481" w:author="Michael Bell" w:date="2013-05-06T19:53:00Z">
        <w:r>
          <w:lastRenderedPageBreak/>
          <w:t>User Aceptance Tes</w:t>
        </w:r>
      </w:ins>
      <w:ins w:id="2482" w:author="Michael R. Bell" w:date="2013-05-07T10:56:00Z">
        <w:r w:rsidR="001C3F6E">
          <w:t>ting</w:t>
        </w:r>
      </w:ins>
      <w:bookmarkEnd w:id="2480"/>
      <w:ins w:id="2483" w:author="Michael Bell" w:date="2013-05-06T19:53:00Z">
        <w:del w:id="2484" w:author="Michael R. Bell" w:date="2013-05-07T10:56:00Z">
          <w:r w:rsidDel="001C3F6E">
            <w:delText>ting</w:delText>
          </w:r>
        </w:del>
      </w:ins>
    </w:p>
    <w:p w14:paraId="089B4D58" w14:textId="77777777" w:rsidR="00014635" w:rsidRPr="00014635" w:rsidRDefault="00014635">
      <w:pPr>
        <w:rPr>
          <w:ins w:id="2485" w:author="Michael Bell" w:date="2013-05-06T18:57:00Z"/>
        </w:rPr>
      </w:pPr>
    </w:p>
    <w:p w14:paraId="39CFEDDC" w14:textId="3C0750DC" w:rsidR="00FB41EA" w:rsidDel="00340CA5" w:rsidRDefault="008C7F64" w:rsidP="002E4C56">
      <w:pPr>
        <w:rPr>
          <w:del w:id="2486" w:author="Michael Bell" w:date="2013-05-06T18:57:00Z"/>
        </w:rPr>
      </w:pPr>
      <w:del w:id="2487" w:author="Michael Bell" w:date="2013-05-06T18:57:00Z">
        <w:r w:rsidDel="00340CA5">
          <w:delText>The tests are performed by filling in the white squares when the train sucesfuly gets from the start number to the finish number</w:delText>
        </w:r>
        <w:r w:rsidR="00FB41EA" w:rsidDel="00340CA5">
          <w:delText xml:space="preserve"> when the finish number corresponds to the one selected (if it arrives at the wrong finish number it doesent count.</w:delText>
        </w:r>
      </w:del>
    </w:p>
    <w:p w14:paraId="185EA92B" w14:textId="78E4D2C8"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eastAsia="en-GB"/>
        </w:rPr>
        <w:drawing>
          <wp:anchor distT="0" distB="0" distL="114300" distR="114300" simplePos="0" relativeHeight="251658240" behindDoc="0" locked="0" layoutInCell="1" allowOverlap="1" wp14:anchorId="2885F400" wp14:editId="0531AC10">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2488" w:name="_Toc355693060"/>
      <w:r>
        <w:lastRenderedPageBreak/>
        <w:t>Software Development</w:t>
      </w:r>
      <w:bookmarkEnd w:id="2488"/>
    </w:p>
    <w:p w14:paraId="53CAD2CD" w14:textId="77777777" w:rsidR="006918A7" w:rsidRDefault="006918A7" w:rsidP="006918A7">
      <w:pPr>
        <w:pStyle w:val="Heading2"/>
      </w:pPr>
      <w:bookmarkStart w:id="2489" w:name="_Toc355693061"/>
      <w:r>
        <w:t>Beltrak.ino</w:t>
      </w:r>
      <w:bookmarkEnd w:id="2489"/>
    </w:p>
    <w:p w14:paraId="075753C1" w14:textId="77777777" w:rsidR="003A2FEE" w:rsidRDefault="003A2FEE" w:rsidP="003A2FEE">
      <w:pPr>
        <w:autoSpaceDE w:val="0"/>
        <w:autoSpaceDN w:val="0"/>
        <w:adjustRightInd w:val="0"/>
        <w:spacing w:after="0" w:line="240" w:lineRule="auto"/>
        <w:rPr>
          <w:ins w:id="2490" w:author="Michael Bell" w:date="2013-05-06T17:58:00Z"/>
          <w:rFonts w:ascii="Courier New" w:hAnsi="Courier New" w:cs="Courier New"/>
          <w:color w:val="008000"/>
          <w:sz w:val="20"/>
          <w:szCs w:val="20"/>
          <w:highlight w:val="white"/>
        </w:rPr>
      </w:pPr>
      <w:ins w:id="2491" w:author="Michael Bell" w:date="2013-05-06T17:58:00Z">
        <w:r>
          <w:rPr>
            <w:rFonts w:ascii="Courier New" w:hAnsi="Courier New" w:cs="Courier New"/>
            <w:color w:val="008000"/>
            <w:sz w:val="20"/>
            <w:szCs w:val="20"/>
            <w:highlight w:val="white"/>
          </w:rPr>
          <w:t>/*</w:t>
        </w:r>
      </w:ins>
    </w:p>
    <w:p w14:paraId="3C34D101" w14:textId="77777777" w:rsidR="003A2FEE" w:rsidRDefault="003A2FEE" w:rsidP="003A2FEE">
      <w:pPr>
        <w:autoSpaceDE w:val="0"/>
        <w:autoSpaceDN w:val="0"/>
        <w:adjustRightInd w:val="0"/>
        <w:spacing w:after="0" w:line="240" w:lineRule="auto"/>
        <w:rPr>
          <w:ins w:id="2492" w:author="Michael Bell" w:date="2013-05-06T17:58:00Z"/>
          <w:rFonts w:ascii="Courier New" w:hAnsi="Courier New" w:cs="Courier New"/>
          <w:color w:val="008000"/>
          <w:sz w:val="20"/>
          <w:szCs w:val="20"/>
          <w:highlight w:val="white"/>
        </w:rPr>
      </w:pPr>
    </w:p>
    <w:p w14:paraId="5142EE8D" w14:textId="77777777" w:rsidR="003A2FEE" w:rsidRDefault="003A2FEE" w:rsidP="003A2FEE">
      <w:pPr>
        <w:autoSpaceDE w:val="0"/>
        <w:autoSpaceDN w:val="0"/>
        <w:adjustRightInd w:val="0"/>
        <w:spacing w:after="0" w:line="240" w:lineRule="auto"/>
        <w:rPr>
          <w:ins w:id="2493" w:author="Michael Bell" w:date="2013-05-06T17:58:00Z"/>
          <w:rFonts w:ascii="Courier New" w:hAnsi="Courier New" w:cs="Courier New"/>
          <w:color w:val="008000"/>
          <w:sz w:val="20"/>
          <w:szCs w:val="20"/>
          <w:highlight w:val="white"/>
        </w:rPr>
      </w:pPr>
      <w:ins w:id="2494" w:author="Michael Bell" w:date="2013-05-06T17:58:00Z">
        <w:r>
          <w:rPr>
            <w:rFonts w:ascii="Courier New" w:hAnsi="Courier New" w:cs="Courier New"/>
            <w:color w:val="008000"/>
            <w:sz w:val="20"/>
            <w:szCs w:val="20"/>
            <w:highlight w:val="white"/>
          </w:rPr>
          <w:t xml:space="preserve"> BELTRAK</w:t>
        </w:r>
      </w:ins>
    </w:p>
    <w:p w14:paraId="0FC6733D" w14:textId="77777777" w:rsidR="003A2FEE" w:rsidRDefault="003A2FEE" w:rsidP="003A2FEE">
      <w:pPr>
        <w:autoSpaceDE w:val="0"/>
        <w:autoSpaceDN w:val="0"/>
        <w:adjustRightInd w:val="0"/>
        <w:spacing w:after="0" w:line="240" w:lineRule="auto"/>
        <w:rPr>
          <w:ins w:id="2495" w:author="Michael Bell" w:date="2013-05-06T17:58:00Z"/>
          <w:rFonts w:ascii="Courier New" w:hAnsi="Courier New" w:cs="Courier New"/>
          <w:color w:val="008000"/>
          <w:sz w:val="20"/>
          <w:szCs w:val="20"/>
          <w:highlight w:val="white"/>
        </w:rPr>
      </w:pPr>
      <w:ins w:id="2496" w:author="Michael Bell" w:date="2013-05-06T17:58:00Z">
        <w:r>
          <w:rPr>
            <w:rFonts w:ascii="Courier New" w:hAnsi="Courier New" w:cs="Courier New"/>
            <w:color w:val="008000"/>
            <w:sz w:val="20"/>
            <w:szCs w:val="20"/>
            <w:highlight w:val="white"/>
          </w:rPr>
          <w:t xml:space="preserve"> </w:t>
        </w:r>
      </w:ins>
    </w:p>
    <w:p w14:paraId="4B3FA0BC" w14:textId="77777777" w:rsidR="003A2FEE" w:rsidRDefault="003A2FEE" w:rsidP="003A2FEE">
      <w:pPr>
        <w:autoSpaceDE w:val="0"/>
        <w:autoSpaceDN w:val="0"/>
        <w:adjustRightInd w:val="0"/>
        <w:spacing w:after="0" w:line="240" w:lineRule="auto"/>
        <w:rPr>
          <w:ins w:id="2497" w:author="Michael Bell" w:date="2013-05-06T17:58:00Z"/>
          <w:rFonts w:ascii="Courier New" w:hAnsi="Courier New" w:cs="Courier New"/>
          <w:color w:val="008000"/>
          <w:sz w:val="20"/>
          <w:szCs w:val="20"/>
          <w:highlight w:val="white"/>
        </w:rPr>
      </w:pPr>
      <w:ins w:id="2498" w:author="Michael Bell" w:date="2013-05-06T17:58:00Z">
        <w:r>
          <w:rPr>
            <w:rFonts w:ascii="Courier New" w:hAnsi="Courier New" w:cs="Courier New"/>
            <w:color w:val="008000"/>
            <w:sz w:val="20"/>
            <w:szCs w:val="20"/>
            <w:highlight w:val="white"/>
          </w:rPr>
          <w:t xml:space="preserve"> V1.0</w:t>
        </w:r>
      </w:ins>
    </w:p>
    <w:p w14:paraId="63062144" w14:textId="77777777" w:rsidR="003A2FEE" w:rsidRDefault="003A2FEE" w:rsidP="003A2FEE">
      <w:pPr>
        <w:autoSpaceDE w:val="0"/>
        <w:autoSpaceDN w:val="0"/>
        <w:adjustRightInd w:val="0"/>
        <w:spacing w:after="0" w:line="240" w:lineRule="auto"/>
        <w:rPr>
          <w:ins w:id="2499" w:author="Michael Bell" w:date="2013-05-06T17:58:00Z"/>
          <w:rFonts w:ascii="Courier New" w:hAnsi="Courier New" w:cs="Courier New"/>
          <w:color w:val="008000"/>
          <w:sz w:val="20"/>
          <w:szCs w:val="20"/>
          <w:highlight w:val="white"/>
        </w:rPr>
      </w:pPr>
      <w:ins w:id="2500" w:author="Michael Bell" w:date="2013-05-06T17:58:00Z">
        <w:r>
          <w:rPr>
            <w:rFonts w:ascii="Courier New" w:hAnsi="Courier New" w:cs="Courier New"/>
            <w:color w:val="008000"/>
            <w:sz w:val="20"/>
            <w:szCs w:val="20"/>
            <w:highlight w:val="white"/>
          </w:rPr>
          <w:t xml:space="preserve"> </w:t>
        </w:r>
      </w:ins>
    </w:p>
    <w:p w14:paraId="7D3706CA" w14:textId="77777777" w:rsidR="003A2FEE" w:rsidRDefault="003A2FEE" w:rsidP="003A2FEE">
      <w:pPr>
        <w:autoSpaceDE w:val="0"/>
        <w:autoSpaceDN w:val="0"/>
        <w:adjustRightInd w:val="0"/>
        <w:spacing w:after="0" w:line="240" w:lineRule="auto"/>
        <w:rPr>
          <w:ins w:id="2501" w:author="Michael Bell" w:date="2013-05-06T17:58:00Z"/>
          <w:rFonts w:ascii="Courier New" w:hAnsi="Courier New" w:cs="Courier New"/>
          <w:color w:val="008000"/>
          <w:sz w:val="20"/>
          <w:szCs w:val="20"/>
          <w:highlight w:val="white"/>
        </w:rPr>
      </w:pPr>
      <w:ins w:id="2502" w:author="Michael Bell" w:date="2013-05-06T17:58: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430C7276" w14:textId="77777777" w:rsidR="003A2FEE" w:rsidRDefault="003A2FEE" w:rsidP="003A2FEE">
      <w:pPr>
        <w:autoSpaceDE w:val="0"/>
        <w:autoSpaceDN w:val="0"/>
        <w:adjustRightInd w:val="0"/>
        <w:spacing w:after="0" w:line="240" w:lineRule="auto"/>
        <w:rPr>
          <w:ins w:id="2503" w:author="Michael Bell" w:date="2013-05-06T17:58:00Z"/>
          <w:rFonts w:ascii="Courier New" w:hAnsi="Courier New" w:cs="Courier New"/>
          <w:color w:val="008000"/>
          <w:sz w:val="20"/>
          <w:szCs w:val="20"/>
          <w:highlight w:val="white"/>
        </w:rPr>
      </w:pPr>
      <w:ins w:id="2504" w:author="Michael Bell" w:date="2013-05-06T17:58:00Z">
        <w:r>
          <w:rPr>
            <w:rFonts w:ascii="Courier New" w:hAnsi="Courier New" w:cs="Courier New"/>
            <w:color w:val="008000"/>
            <w:sz w:val="20"/>
            <w:szCs w:val="20"/>
            <w:highlight w:val="white"/>
          </w:rPr>
          <w:t xml:space="preserve"> </w:t>
        </w:r>
      </w:ins>
    </w:p>
    <w:p w14:paraId="4F8FF51A" w14:textId="77777777" w:rsidR="003A2FEE" w:rsidRDefault="003A2FEE" w:rsidP="003A2FEE">
      <w:pPr>
        <w:autoSpaceDE w:val="0"/>
        <w:autoSpaceDN w:val="0"/>
        <w:adjustRightInd w:val="0"/>
        <w:spacing w:after="0" w:line="240" w:lineRule="auto"/>
        <w:rPr>
          <w:ins w:id="2505" w:author="Michael Bell" w:date="2013-05-06T17:58:00Z"/>
          <w:rFonts w:ascii="Courier New" w:hAnsi="Courier New" w:cs="Courier New"/>
          <w:color w:val="008000"/>
          <w:sz w:val="20"/>
          <w:szCs w:val="20"/>
          <w:highlight w:val="white"/>
        </w:rPr>
      </w:pPr>
      <w:ins w:id="2506" w:author="Michael Bell" w:date="2013-05-06T17:58:00Z">
        <w:r>
          <w:rPr>
            <w:rFonts w:ascii="Courier New" w:hAnsi="Courier New" w:cs="Courier New"/>
            <w:color w:val="008000"/>
            <w:sz w:val="20"/>
            <w:szCs w:val="20"/>
            <w:highlight w:val="white"/>
          </w:rPr>
          <w:t xml:space="preserve"> By Michael Bell</w:t>
        </w:r>
      </w:ins>
    </w:p>
    <w:p w14:paraId="60BAD749" w14:textId="77777777" w:rsidR="003A2FEE" w:rsidRDefault="003A2FEE" w:rsidP="003A2FEE">
      <w:pPr>
        <w:autoSpaceDE w:val="0"/>
        <w:autoSpaceDN w:val="0"/>
        <w:adjustRightInd w:val="0"/>
        <w:spacing w:after="0" w:line="240" w:lineRule="auto"/>
        <w:rPr>
          <w:ins w:id="2507" w:author="Michael Bell" w:date="2013-05-06T17:58:00Z"/>
          <w:rFonts w:ascii="Courier New" w:hAnsi="Courier New" w:cs="Courier New"/>
          <w:color w:val="008000"/>
          <w:sz w:val="20"/>
          <w:szCs w:val="20"/>
          <w:highlight w:val="white"/>
        </w:rPr>
      </w:pPr>
      <w:ins w:id="2508" w:author="Michael Bell" w:date="2013-05-06T17:58:00Z">
        <w:r>
          <w:rPr>
            <w:rFonts w:ascii="Courier New" w:hAnsi="Courier New" w:cs="Courier New"/>
            <w:color w:val="008000"/>
            <w:sz w:val="20"/>
            <w:szCs w:val="20"/>
            <w:highlight w:val="white"/>
          </w:rPr>
          <w:t xml:space="preserve"> </w:t>
        </w:r>
      </w:ins>
    </w:p>
    <w:p w14:paraId="7AE1FA7C" w14:textId="77777777" w:rsidR="003A2FEE" w:rsidRDefault="003A2FEE" w:rsidP="003A2FEE">
      <w:pPr>
        <w:autoSpaceDE w:val="0"/>
        <w:autoSpaceDN w:val="0"/>
        <w:adjustRightInd w:val="0"/>
        <w:spacing w:after="0" w:line="240" w:lineRule="auto"/>
        <w:rPr>
          <w:ins w:id="2509" w:author="Michael Bell" w:date="2013-05-06T17:58:00Z"/>
          <w:rFonts w:ascii="Courier New" w:hAnsi="Courier New" w:cs="Courier New"/>
          <w:color w:val="008000"/>
          <w:sz w:val="20"/>
          <w:szCs w:val="20"/>
          <w:highlight w:val="white"/>
        </w:rPr>
      </w:pPr>
      <w:ins w:id="2510" w:author="Michael Bell" w:date="2013-05-06T17:58:00Z">
        <w:r>
          <w:rPr>
            <w:rFonts w:ascii="Courier New" w:hAnsi="Courier New" w:cs="Courier New"/>
            <w:color w:val="008000"/>
            <w:sz w:val="20"/>
            <w:szCs w:val="20"/>
            <w:highlight w:val="white"/>
          </w:rPr>
          <w:t xml:space="preserve"> Programing started: 02/02/2013 at 14:08</w:t>
        </w:r>
      </w:ins>
    </w:p>
    <w:p w14:paraId="4A5367A0" w14:textId="77777777" w:rsidR="003A2FEE" w:rsidRDefault="003A2FEE" w:rsidP="003A2FEE">
      <w:pPr>
        <w:autoSpaceDE w:val="0"/>
        <w:autoSpaceDN w:val="0"/>
        <w:adjustRightInd w:val="0"/>
        <w:spacing w:after="0" w:line="240" w:lineRule="auto"/>
        <w:rPr>
          <w:ins w:id="2511" w:author="Michael Bell" w:date="2013-05-06T17:58:00Z"/>
          <w:rFonts w:ascii="Courier New" w:hAnsi="Courier New" w:cs="Courier New"/>
          <w:color w:val="008000"/>
          <w:sz w:val="20"/>
          <w:szCs w:val="20"/>
          <w:highlight w:val="white"/>
        </w:rPr>
      </w:pPr>
      <w:ins w:id="2512" w:author="Michael Bell" w:date="2013-05-06T17:58:00Z">
        <w:r>
          <w:rPr>
            <w:rFonts w:ascii="Courier New" w:hAnsi="Courier New" w:cs="Courier New"/>
            <w:color w:val="008000"/>
            <w:sz w:val="20"/>
            <w:szCs w:val="20"/>
            <w:highlight w:val="white"/>
          </w:rPr>
          <w:t xml:space="preserve"> </w:t>
        </w:r>
      </w:ins>
    </w:p>
    <w:p w14:paraId="7CBB3346" w14:textId="77777777" w:rsidR="003A2FEE" w:rsidRDefault="003A2FEE" w:rsidP="003A2FEE">
      <w:pPr>
        <w:autoSpaceDE w:val="0"/>
        <w:autoSpaceDN w:val="0"/>
        <w:adjustRightInd w:val="0"/>
        <w:spacing w:after="0" w:line="240" w:lineRule="auto"/>
        <w:rPr>
          <w:ins w:id="2513" w:author="Michael Bell" w:date="2013-05-06T17:58:00Z"/>
          <w:rFonts w:ascii="Courier New" w:hAnsi="Courier New" w:cs="Courier New"/>
          <w:color w:val="008000"/>
          <w:sz w:val="20"/>
          <w:szCs w:val="20"/>
          <w:highlight w:val="white"/>
        </w:rPr>
      </w:pPr>
      <w:ins w:id="2514" w:author="Michael Bell" w:date="2013-05-06T17:58:00Z">
        <w:r>
          <w:rPr>
            <w:rFonts w:ascii="Courier New" w:hAnsi="Courier New" w:cs="Courier New"/>
            <w:color w:val="008000"/>
            <w:sz w:val="20"/>
            <w:szCs w:val="20"/>
            <w:highlight w:val="white"/>
          </w:rPr>
          <w:t xml:space="preserve"> Programing completed: 06/05/2013 at 17:45</w:t>
        </w:r>
      </w:ins>
    </w:p>
    <w:p w14:paraId="34AAEF94" w14:textId="77777777" w:rsidR="003A2FEE" w:rsidRDefault="003A2FEE" w:rsidP="003A2FEE">
      <w:pPr>
        <w:autoSpaceDE w:val="0"/>
        <w:autoSpaceDN w:val="0"/>
        <w:adjustRightInd w:val="0"/>
        <w:spacing w:after="0" w:line="240" w:lineRule="auto"/>
        <w:rPr>
          <w:ins w:id="2515" w:author="Michael Bell" w:date="2013-05-06T17:58:00Z"/>
          <w:rFonts w:ascii="Courier New" w:hAnsi="Courier New" w:cs="Courier New"/>
          <w:color w:val="008000"/>
          <w:sz w:val="20"/>
          <w:szCs w:val="20"/>
          <w:highlight w:val="white"/>
        </w:rPr>
      </w:pPr>
      <w:ins w:id="2516" w:author="Michael Bell" w:date="2013-05-06T17:58:00Z">
        <w:r>
          <w:rPr>
            <w:rFonts w:ascii="Courier New" w:hAnsi="Courier New" w:cs="Courier New"/>
            <w:color w:val="008000"/>
            <w:sz w:val="20"/>
            <w:szCs w:val="20"/>
            <w:highlight w:val="white"/>
          </w:rPr>
          <w:t xml:space="preserve"> </w:t>
        </w:r>
      </w:ins>
    </w:p>
    <w:p w14:paraId="1CB5D104" w14:textId="77777777" w:rsidR="003A2FEE" w:rsidRDefault="003A2FEE" w:rsidP="003A2FEE">
      <w:pPr>
        <w:autoSpaceDE w:val="0"/>
        <w:autoSpaceDN w:val="0"/>
        <w:adjustRightInd w:val="0"/>
        <w:spacing w:after="0" w:line="240" w:lineRule="auto"/>
        <w:rPr>
          <w:ins w:id="2517" w:author="Michael Bell" w:date="2013-05-06T17:58:00Z"/>
          <w:rFonts w:ascii="Courier New" w:hAnsi="Courier New" w:cs="Courier New"/>
          <w:color w:val="000000"/>
          <w:sz w:val="20"/>
          <w:szCs w:val="20"/>
          <w:highlight w:val="white"/>
        </w:rPr>
      </w:pPr>
      <w:ins w:id="2518" w:author="Michael Bell" w:date="2013-05-06T17:58:00Z">
        <w:r>
          <w:rPr>
            <w:rFonts w:ascii="Courier New" w:hAnsi="Courier New" w:cs="Courier New"/>
            <w:color w:val="008000"/>
            <w:sz w:val="20"/>
            <w:szCs w:val="20"/>
            <w:highlight w:val="white"/>
          </w:rPr>
          <w:t xml:space="preserve"> */</w:t>
        </w:r>
      </w:ins>
    </w:p>
    <w:p w14:paraId="06204E8A" w14:textId="77777777" w:rsidR="003A2FEE" w:rsidRDefault="003A2FEE" w:rsidP="003A2FEE">
      <w:pPr>
        <w:autoSpaceDE w:val="0"/>
        <w:autoSpaceDN w:val="0"/>
        <w:adjustRightInd w:val="0"/>
        <w:spacing w:after="0" w:line="240" w:lineRule="auto"/>
        <w:rPr>
          <w:ins w:id="2519" w:author="Michael Bell" w:date="2013-05-06T17:58:00Z"/>
          <w:rFonts w:ascii="Courier New" w:hAnsi="Courier New" w:cs="Courier New"/>
          <w:color w:val="000000"/>
          <w:sz w:val="20"/>
          <w:szCs w:val="20"/>
          <w:highlight w:val="white"/>
        </w:rPr>
      </w:pPr>
    </w:p>
    <w:p w14:paraId="2071AD92" w14:textId="77777777" w:rsidR="003A2FEE" w:rsidRDefault="003A2FEE" w:rsidP="003A2FEE">
      <w:pPr>
        <w:autoSpaceDE w:val="0"/>
        <w:autoSpaceDN w:val="0"/>
        <w:adjustRightInd w:val="0"/>
        <w:spacing w:after="0" w:line="240" w:lineRule="auto"/>
        <w:rPr>
          <w:ins w:id="2520" w:author="Michael Bell" w:date="2013-05-06T17:58:00Z"/>
          <w:rFonts w:ascii="Courier New" w:hAnsi="Courier New" w:cs="Courier New"/>
          <w:color w:val="008000"/>
          <w:sz w:val="20"/>
          <w:szCs w:val="20"/>
          <w:highlight w:val="white"/>
        </w:rPr>
      </w:pPr>
      <w:ins w:id="2521" w:author="Michael Bell" w:date="2013-05-06T17:58:00Z">
        <w:r>
          <w:rPr>
            <w:rFonts w:ascii="Courier New" w:hAnsi="Courier New" w:cs="Courier New"/>
            <w:color w:val="008000"/>
            <w:sz w:val="20"/>
            <w:szCs w:val="20"/>
            <w:highlight w:val="white"/>
          </w:rPr>
          <w:t xml:space="preserve">//declarations of </w:t>
        </w:r>
        <w:proofErr w:type="spellStart"/>
        <w:r>
          <w:rPr>
            <w:rFonts w:ascii="Courier New" w:hAnsi="Courier New" w:cs="Courier New"/>
            <w:color w:val="008000"/>
            <w:sz w:val="20"/>
            <w:szCs w:val="20"/>
            <w:highlight w:val="white"/>
          </w:rPr>
          <w:t>librarys</w:t>
        </w:r>
        <w:proofErr w:type="spellEnd"/>
      </w:ins>
    </w:p>
    <w:p w14:paraId="441C7EAC" w14:textId="77777777" w:rsidR="003A2FEE" w:rsidRDefault="003A2FEE" w:rsidP="003A2FEE">
      <w:pPr>
        <w:autoSpaceDE w:val="0"/>
        <w:autoSpaceDN w:val="0"/>
        <w:adjustRightInd w:val="0"/>
        <w:spacing w:after="0" w:line="240" w:lineRule="auto"/>
        <w:rPr>
          <w:ins w:id="2522" w:author="Michael Bell" w:date="2013-05-06T17:58:00Z"/>
          <w:rFonts w:ascii="Courier New" w:hAnsi="Courier New" w:cs="Courier New"/>
          <w:color w:val="804000"/>
          <w:sz w:val="20"/>
          <w:szCs w:val="20"/>
          <w:highlight w:val="white"/>
        </w:rPr>
      </w:pPr>
      <w:ins w:id="2523" w:author="Michael Bell" w:date="2013-05-06T17:58:00Z">
        <w:r>
          <w:rPr>
            <w:rFonts w:ascii="Courier New" w:hAnsi="Courier New" w:cs="Courier New"/>
            <w:color w:val="804000"/>
            <w:sz w:val="20"/>
            <w:szCs w:val="20"/>
            <w:highlight w:val="white"/>
          </w:rPr>
          <w:t>#include &lt;</w:t>
        </w:r>
        <w:proofErr w:type="spellStart"/>
        <w:r>
          <w:rPr>
            <w:rFonts w:ascii="Courier New" w:hAnsi="Courier New" w:cs="Courier New"/>
            <w:color w:val="804000"/>
            <w:sz w:val="20"/>
            <w:szCs w:val="20"/>
            <w:highlight w:val="white"/>
          </w:rPr>
          <w:t>LiquidCrystal.h</w:t>
        </w:r>
        <w:proofErr w:type="spellEnd"/>
        <w:r>
          <w:rPr>
            <w:rFonts w:ascii="Courier New" w:hAnsi="Courier New" w:cs="Courier New"/>
            <w:color w:val="804000"/>
            <w:sz w:val="20"/>
            <w:szCs w:val="20"/>
            <w:highlight w:val="white"/>
          </w:rPr>
          <w:t>&gt;</w:t>
        </w:r>
      </w:ins>
    </w:p>
    <w:p w14:paraId="14347503" w14:textId="77777777" w:rsidR="003A2FEE" w:rsidRDefault="003A2FEE" w:rsidP="003A2FEE">
      <w:pPr>
        <w:autoSpaceDE w:val="0"/>
        <w:autoSpaceDN w:val="0"/>
        <w:adjustRightInd w:val="0"/>
        <w:spacing w:after="0" w:line="240" w:lineRule="auto"/>
        <w:rPr>
          <w:ins w:id="2524" w:author="Michael Bell" w:date="2013-05-06T17:58:00Z"/>
          <w:rFonts w:ascii="Courier New" w:hAnsi="Courier New" w:cs="Courier New"/>
          <w:color w:val="000000"/>
          <w:sz w:val="20"/>
          <w:szCs w:val="20"/>
          <w:highlight w:val="white"/>
        </w:rPr>
      </w:pPr>
    </w:p>
    <w:p w14:paraId="3B79B67A" w14:textId="77777777" w:rsidR="003A2FEE" w:rsidRDefault="003A2FEE" w:rsidP="003A2FEE">
      <w:pPr>
        <w:autoSpaceDE w:val="0"/>
        <w:autoSpaceDN w:val="0"/>
        <w:adjustRightInd w:val="0"/>
        <w:spacing w:after="0" w:line="240" w:lineRule="auto"/>
        <w:rPr>
          <w:ins w:id="2525" w:author="Michael Bell" w:date="2013-05-06T17:58:00Z"/>
          <w:rFonts w:ascii="Courier New" w:hAnsi="Courier New" w:cs="Courier New"/>
          <w:color w:val="008000"/>
          <w:sz w:val="20"/>
          <w:szCs w:val="20"/>
          <w:highlight w:val="white"/>
        </w:rPr>
      </w:pPr>
      <w:ins w:id="2526" w:author="Michael Bell" w:date="2013-05-06T17:58:00Z">
        <w:r>
          <w:rPr>
            <w:rFonts w:ascii="Courier New" w:hAnsi="Courier New" w:cs="Courier New"/>
            <w:color w:val="008000"/>
            <w:sz w:val="20"/>
            <w:szCs w:val="20"/>
            <w:highlight w:val="white"/>
          </w:rPr>
          <w:t xml:space="preserve">//initialise </w:t>
        </w:r>
        <w:proofErr w:type="spellStart"/>
        <w:r>
          <w:rPr>
            <w:rFonts w:ascii="Courier New" w:hAnsi="Courier New" w:cs="Courier New"/>
            <w:color w:val="008000"/>
            <w:sz w:val="20"/>
            <w:szCs w:val="20"/>
            <w:highlight w:val="white"/>
          </w:rPr>
          <w:t>librarys</w:t>
        </w:r>
        <w:proofErr w:type="spellEnd"/>
      </w:ins>
    </w:p>
    <w:p w14:paraId="475A3D9D" w14:textId="77777777" w:rsidR="003A2FEE" w:rsidRDefault="003A2FEE" w:rsidP="003A2FEE">
      <w:pPr>
        <w:autoSpaceDE w:val="0"/>
        <w:autoSpaceDN w:val="0"/>
        <w:adjustRightInd w:val="0"/>
        <w:spacing w:after="0" w:line="240" w:lineRule="auto"/>
        <w:rPr>
          <w:ins w:id="2527" w:author="Michael Bell" w:date="2013-05-06T17:58:00Z"/>
          <w:rFonts w:ascii="Courier New" w:hAnsi="Courier New" w:cs="Courier New"/>
          <w:color w:val="000000"/>
          <w:sz w:val="20"/>
          <w:szCs w:val="20"/>
          <w:highlight w:val="white"/>
        </w:rPr>
      </w:pPr>
      <w:proofErr w:type="spellStart"/>
      <w:ins w:id="2528" w:author="Michael Bell" w:date="2013-05-06T17:58:00Z">
        <w:r>
          <w:rPr>
            <w:rFonts w:ascii="Courier New" w:hAnsi="Courier New" w:cs="Courier New"/>
            <w:color w:val="000000"/>
            <w:sz w:val="20"/>
            <w:szCs w:val="20"/>
            <w:highlight w:val="white"/>
          </w:rPr>
          <w:t>LiquidCrystal</w:t>
        </w:r>
        <w:proofErr w:type="spellEnd"/>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6BFA7AF6" w14:textId="77777777" w:rsidR="003A2FEE" w:rsidRDefault="003A2FEE" w:rsidP="003A2FEE">
      <w:pPr>
        <w:autoSpaceDE w:val="0"/>
        <w:autoSpaceDN w:val="0"/>
        <w:adjustRightInd w:val="0"/>
        <w:spacing w:after="0" w:line="240" w:lineRule="auto"/>
        <w:rPr>
          <w:ins w:id="2529" w:author="Michael Bell" w:date="2013-05-06T17:58:00Z"/>
          <w:rFonts w:ascii="Courier New" w:hAnsi="Courier New" w:cs="Courier New"/>
          <w:color w:val="000000"/>
          <w:sz w:val="20"/>
          <w:szCs w:val="20"/>
          <w:highlight w:val="white"/>
        </w:rPr>
      </w:pPr>
    </w:p>
    <w:p w14:paraId="034C21C9" w14:textId="77777777" w:rsidR="003A2FEE" w:rsidRDefault="003A2FEE" w:rsidP="003A2FEE">
      <w:pPr>
        <w:autoSpaceDE w:val="0"/>
        <w:autoSpaceDN w:val="0"/>
        <w:adjustRightInd w:val="0"/>
        <w:spacing w:after="0" w:line="240" w:lineRule="auto"/>
        <w:rPr>
          <w:ins w:id="2530" w:author="Michael Bell" w:date="2013-05-06T17:58:00Z"/>
          <w:rFonts w:ascii="Courier New" w:hAnsi="Courier New" w:cs="Courier New"/>
          <w:color w:val="008000"/>
          <w:sz w:val="20"/>
          <w:szCs w:val="20"/>
          <w:highlight w:val="white"/>
        </w:rPr>
      </w:pPr>
      <w:ins w:id="2531" w:author="Michael Bell" w:date="2013-05-06T17:58:00Z">
        <w:r>
          <w:rPr>
            <w:rFonts w:ascii="Courier New" w:hAnsi="Courier New" w:cs="Courier New"/>
            <w:color w:val="008000"/>
            <w:sz w:val="20"/>
            <w:szCs w:val="20"/>
            <w:highlight w:val="white"/>
          </w:rPr>
          <w:t>//declare global variables</w:t>
        </w:r>
      </w:ins>
    </w:p>
    <w:p w14:paraId="1AB8DD96" w14:textId="77777777" w:rsidR="003A2FEE" w:rsidRDefault="003A2FEE" w:rsidP="003A2FEE">
      <w:pPr>
        <w:autoSpaceDE w:val="0"/>
        <w:autoSpaceDN w:val="0"/>
        <w:adjustRightInd w:val="0"/>
        <w:spacing w:after="0" w:line="240" w:lineRule="auto"/>
        <w:rPr>
          <w:ins w:id="2532" w:author="Michael Bell" w:date="2013-05-06T17:58:00Z"/>
          <w:rFonts w:ascii="Courier New" w:hAnsi="Courier New" w:cs="Courier New"/>
          <w:color w:val="000000"/>
          <w:sz w:val="20"/>
          <w:szCs w:val="20"/>
          <w:highlight w:val="white"/>
        </w:rPr>
      </w:pPr>
    </w:p>
    <w:p w14:paraId="4119747F" w14:textId="77777777" w:rsidR="003A2FEE" w:rsidRDefault="003A2FEE" w:rsidP="003A2FEE">
      <w:pPr>
        <w:autoSpaceDE w:val="0"/>
        <w:autoSpaceDN w:val="0"/>
        <w:adjustRightInd w:val="0"/>
        <w:spacing w:after="0" w:line="240" w:lineRule="auto"/>
        <w:rPr>
          <w:ins w:id="2533" w:author="Michael Bell" w:date="2013-05-06T17:58:00Z"/>
          <w:rFonts w:ascii="Courier New" w:hAnsi="Courier New" w:cs="Courier New"/>
          <w:color w:val="008000"/>
          <w:sz w:val="20"/>
          <w:szCs w:val="20"/>
          <w:highlight w:val="white"/>
        </w:rPr>
      </w:pPr>
      <w:ins w:id="2534" w:author="Michael Bell" w:date="2013-05-06T17:58:00Z">
        <w:r>
          <w:rPr>
            <w:rFonts w:ascii="Courier New" w:hAnsi="Courier New" w:cs="Courier New"/>
            <w:color w:val="008000"/>
            <w:sz w:val="20"/>
            <w:szCs w:val="20"/>
            <w:highlight w:val="white"/>
          </w:rPr>
          <w:t>//train control variables</w:t>
        </w:r>
      </w:ins>
    </w:p>
    <w:p w14:paraId="0897150A" w14:textId="77777777" w:rsidR="003A2FEE" w:rsidRDefault="003A2FEE" w:rsidP="003A2FEE">
      <w:pPr>
        <w:autoSpaceDE w:val="0"/>
        <w:autoSpaceDN w:val="0"/>
        <w:adjustRightInd w:val="0"/>
        <w:spacing w:after="0" w:line="240" w:lineRule="auto"/>
        <w:rPr>
          <w:ins w:id="2535" w:author="Michael Bell" w:date="2013-05-06T17:58:00Z"/>
          <w:rFonts w:ascii="Courier New" w:hAnsi="Courier New" w:cs="Courier New"/>
          <w:color w:val="008000"/>
          <w:sz w:val="20"/>
          <w:szCs w:val="20"/>
          <w:highlight w:val="white"/>
        </w:rPr>
      </w:pPr>
      <w:proofErr w:type="gramStart"/>
      <w:ins w:id="2536" w:author="Michael Bell" w:date="2013-05-06T17:58:00Z">
        <w:r>
          <w:rPr>
            <w:rFonts w:ascii="Courier New" w:hAnsi="Courier New" w:cs="Courier New"/>
            <w:color w:val="8000FF"/>
            <w:sz w:val="20"/>
            <w:szCs w:val="20"/>
            <w:highlight w:val="white"/>
          </w:rPr>
          <w:t>float</w:t>
        </w:r>
        <w:proofErr w:type="gramEnd"/>
        <w:r>
          <w:rPr>
            <w:rFonts w:ascii="Courier New" w:hAnsi="Courier New" w:cs="Courier New"/>
            <w:color w:val="000000"/>
            <w:sz w:val="20"/>
            <w:szCs w:val="20"/>
            <w:highlight w:val="white"/>
          </w:rPr>
          <w:t xml:space="preserve"> PPD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//Percentage Potential Difference -- what the board multiplies the maximum voltage by, this controls the speed of the train with 100 as the maximum and 0 for stop (PPD does not control direction)</w:t>
        </w:r>
      </w:ins>
    </w:p>
    <w:p w14:paraId="270EDF80" w14:textId="77777777" w:rsidR="003A2FEE" w:rsidRDefault="003A2FEE" w:rsidP="003A2FEE">
      <w:pPr>
        <w:autoSpaceDE w:val="0"/>
        <w:autoSpaceDN w:val="0"/>
        <w:adjustRightInd w:val="0"/>
        <w:spacing w:after="0" w:line="240" w:lineRule="auto"/>
        <w:rPr>
          <w:ins w:id="2537" w:author="Michael Bell" w:date="2013-05-06T17:58:00Z"/>
          <w:rFonts w:ascii="Courier New" w:hAnsi="Courier New" w:cs="Courier New"/>
          <w:color w:val="008000"/>
          <w:sz w:val="20"/>
          <w:szCs w:val="20"/>
          <w:highlight w:val="white"/>
        </w:rPr>
      </w:pPr>
      <w:proofErr w:type="spellStart"/>
      <w:proofErr w:type="gramStart"/>
      <w:ins w:id="2538" w:author="Michael Bell" w:date="2013-05-06T17:58:00Z">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reverser</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//controls the direction of the train, when TRUE the train is reversed</w:t>
        </w:r>
      </w:ins>
    </w:p>
    <w:p w14:paraId="00A0F431" w14:textId="77777777" w:rsidR="003A2FEE" w:rsidRDefault="003A2FEE" w:rsidP="003A2FEE">
      <w:pPr>
        <w:autoSpaceDE w:val="0"/>
        <w:autoSpaceDN w:val="0"/>
        <w:adjustRightInd w:val="0"/>
        <w:spacing w:after="0" w:line="240" w:lineRule="auto"/>
        <w:rPr>
          <w:ins w:id="2539" w:author="Michael Bell" w:date="2013-05-06T17:58:00Z"/>
          <w:rFonts w:ascii="Courier New" w:hAnsi="Courier New" w:cs="Courier New"/>
          <w:color w:val="000000"/>
          <w:sz w:val="20"/>
          <w:szCs w:val="20"/>
          <w:highlight w:val="white"/>
        </w:rPr>
      </w:pPr>
    </w:p>
    <w:p w14:paraId="39C4A23D" w14:textId="77777777" w:rsidR="003A2FEE" w:rsidRDefault="003A2FEE" w:rsidP="003A2FEE">
      <w:pPr>
        <w:autoSpaceDE w:val="0"/>
        <w:autoSpaceDN w:val="0"/>
        <w:adjustRightInd w:val="0"/>
        <w:spacing w:after="0" w:line="240" w:lineRule="auto"/>
        <w:rPr>
          <w:ins w:id="2540" w:author="Michael Bell" w:date="2013-05-06T17:58:00Z"/>
          <w:rFonts w:ascii="Courier New" w:hAnsi="Courier New" w:cs="Courier New"/>
          <w:color w:val="008000"/>
          <w:sz w:val="20"/>
          <w:szCs w:val="20"/>
          <w:highlight w:val="white"/>
        </w:rPr>
      </w:pPr>
      <w:ins w:id="2541" w:author="Michael Bell" w:date="2013-05-06T17:58:00Z">
        <w:r>
          <w:rPr>
            <w:rFonts w:ascii="Courier New" w:hAnsi="Courier New" w:cs="Courier New"/>
            <w:color w:val="008000"/>
            <w:sz w:val="20"/>
            <w:szCs w:val="20"/>
            <w:highlight w:val="white"/>
          </w:rPr>
          <w:t>//track control variables</w:t>
        </w:r>
      </w:ins>
    </w:p>
    <w:p w14:paraId="4790DEF8" w14:textId="77777777" w:rsidR="003A2FEE" w:rsidRDefault="003A2FEE" w:rsidP="003A2FEE">
      <w:pPr>
        <w:autoSpaceDE w:val="0"/>
        <w:autoSpaceDN w:val="0"/>
        <w:adjustRightInd w:val="0"/>
        <w:spacing w:after="0" w:line="240" w:lineRule="auto"/>
        <w:rPr>
          <w:ins w:id="2542" w:author="Michael Bell" w:date="2013-05-06T17:58:00Z"/>
          <w:rFonts w:ascii="Courier New" w:hAnsi="Courier New" w:cs="Courier New"/>
          <w:color w:val="008000"/>
          <w:sz w:val="20"/>
          <w:szCs w:val="20"/>
          <w:highlight w:val="white"/>
        </w:rPr>
      </w:pPr>
      <w:ins w:id="2543" w:author="Michael Bell" w:date="2013-05-06T17:58:00Z">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boolean</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pointState</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xml:space="preserve">10]; //this says the </w:t>
        </w:r>
        <w:proofErr w:type="spellStart"/>
        <w:r>
          <w:rPr>
            <w:rFonts w:ascii="Courier New" w:hAnsi="Courier New" w:cs="Courier New"/>
            <w:color w:val="008000"/>
            <w:sz w:val="20"/>
            <w:szCs w:val="20"/>
            <w:highlight w:val="white"/>
          </w:rPr>
          <w:t>curent</w:t>
        </w:r>
        <w:proofErr w:type="spellEnd"/>
        <w:r>
          <w:rPr>
            <w:rFonts w:ascii="Courier New" w:hAnsi="Courier New" w:cs="Courier New"/>
            <w:color w:val="008000"/>
            <w:sz w:val="20"/>
            <w:szCs w:val="20"/>
            <w:highlight w:val="white"/>
          </w:rPr>
          <w:t xml:space="preserve"> state of the points with FALSE for converge and TRUE for diverge</w:t>
        </w:r>
      </w:ins>
    </w:p>
    <w:p w14:paraId="1BC6A91C" w14:textId="77777777" w:rsidR="003A2FEE" w:rsidRDefault="003A2FEE" w:rsidP="003A2FEE">
      <w:pPr>
        <w:autoSpaceDE w:val="0"/>
        <w:autoSpaceDN w:val="0"/>
        <w:adjustRightInd w:val="0"/>
        <w:spacing w:after="0" w:line="240" w:lineRule="auto"/>
        <w:rPr>
          <w:ins w:id="2544" w:author="Michael Bell" w:date="2013-05-06T17:58:00Z"/>
          <w:rFonts w:ascii="Courier New" w:hAnsi="Courier New" w:cs="Courier New"/>
          <w:color w:val="008000"/>
          <w:sz w:val="20"/>
          <w:szCs w:val="20"/>
          <w:highlight w:val="white"/>
        </w:rPr>
      </w:pPr>
      <w:ins w:id="2545" w:author="Michael Bell" w:date="2013-05-06T17:58:00Z">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boolean</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10]; //this holds the desired state of the points with FALSE for converge and TRUE for diverge</w:t>
        </w:r>
      </w:ins>
    </w:p>
    <w:p w14:paraId="2F5268EC" w14:textId="77777777" w:rsidR="003A2FEE" w:rsidRDefault="003A2FEE" w:rsidP="003A2FEE">
      <w:pPr>
        <w:autoSpaceDE w:val="0"/>
        <w:autoSpaceDN w:val="0"/>
        <w:adjustRightInd w:val="0"/>
        <w:spacing w:after="0" w:line="240" w:lineRule="auto"/>
        <w:rPr>
          <w:ins w:id="2546" w:author="Michael Bell" w:date="2013-05-06T17:58:00Z"/>
          <w:rFonts w:ascii="Courier New" w:hAnsi="Courier New" w:cs="Courier New"/>
          <w:color w:val="000000"/>
          <w:sz w:val="20"/>
          <w:szCs w:val="20"/>
          <w:highlight w:val="white"/>
        </w:rPr>
      </w:pPr>
    </w:p>
    <w:p w14:paraId="078FDFBC" w14:textId="77777777" w:rsidR="003A2FEE" w:rsidRDefault="003A2FEE" w:rsidP="003A2FEE">
      <w:pPr>
        <w:autoSpaceDE w:val="0"/>
        <w:autoSpaceDN w:val="0"/>
        <w:adjustRightInd w:val="0"/>
        <w:spacing w:after="0" w:line="240" w:lineRule="auto"/>
        <w:rPr>
          <w:ins w:id="2547" w:author="Michael Bell" w:date="2013-05-06T17:58:00Z"/>
          <w:rFonts w:ascii="Courier New" w:hAnsi="Courier New" w:cs="Courier New"/>
          <w:color w:val="008000"/>
          <w:sz w:val="20"/>
          <w:szCs w:val="20"/>
          <w:highlight w:val="white"/>
        </w:rPr>
      </w:pPr>
      <w:ins w:id="2548" w:author="Michael Bell" w:date="2013-05-06T17:58:00Z">
        <w:r>
          <w:rPr>
            <w:rFonts w:ascii="Courier New" w:hAnsi="Courier New" w:cs="Courier New"/>
            <w:color w:val="008000"/>
            <w:sz w:val="20"/>
            <w:szCs w:val="20"/>
            <w:highlight w:val="white"/>
          </w:rPr>
          <w:t>//pin number constants</w:t>
        </w:r>
      </w:ins>
    </w:p>
    <w:p w14:paraId="3586D30A" w14:textId="77777777" w:rsidR="003A2FEE" w:rsidRDefault="003A2FEE" w:rsidP="003A2FEE">
      <w:pPr>
        <w:autoSpaceDE w:val="0"/>
        <w:autoSpaceDN w:val="0"/>
        <w:adjustRightInd w:val="0"/>
        <w:spacing w:after="0" w:line="240" w:lineRule="auto"/>
        <w:rPr>
          <w:ins w:id="2549" w:author="Michael Bell" w:date="2013-05-06T17:58:00Z"/>
          <w:rFonts w:ascii="Courier New" w:hAnsi="Courier New" w:cs="Courier New"/>
          <w:color w:val="008000"/>
          <w:sz w:val="20"/>
          <w:szCs w:val="20"/>
          <w:highlight w:val="white"/>
        </w:rPr>
      </w:pPr>
      <w:ins w:id="2550"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pinPD</w:t>
        </w:r>
        <w:proofErr w:type="spellEnd"/>
        <w:r>
          <w:rPr>
            <w:rFonts w:ascii="Courier New" w:hAnsi="Courier New" w:cs="Courier New"/>
            <w:color w:val="804000"/>
            <w:sz w:val="20"/>
            <w:szCs w:val="20"/>
            <w:highlight w:val="white"/>
          </w:rPr>
          <w:t xml:space="preserve"> 3 </w:t>
        </w:r>
        <w:r>
          <w:rPr>
            <w:rFonts w:ascii="Courier New" w:hAnsi="Courier New" w:cs="Courier New"/>
            <w:color w:val="008000"/>
            <w:sz w:val="20"/>
            <w:szCs w:val="20"/>
            <w:highlight w:val="white"/>
          </w:rPr>
          <w:t xml:space="preserve">//the pin number for the Potential </w:t>
        </w:r>
        <w:proofErr w:type="spellStart"/>
        <w:r>
          <w:rPr>
            <w:rFonts w:ascii="Courier New" w:hAnsi="Courier New" w:cs="Courier New"/>
            <w:color w:val="008000"/>
            <w:sz w:val="20"/>
            <w:szCs w:val="20"/>
            <w:highlight w:val="white"/>
          </w:rPr>
          <w:t>Diference</w:t>
        </w:r>
        <w:proofErr w:type="spellEnd"/>
        <w:r>
          <w:rPr>
            <w:rFonts w:ascii="Courier New" w:hAnsi="Courier New" w:cs="Courier New"/>
            <w:color w:val="008000"/>
            <w:sz w:val="20"/>
            <w:szCs w:val="20"/>
            <w:highlight w:val="white"/>
          </w:rPr>
          <w:t xml:space="preserve"> output</w:t>
        </w:r>
      </w:ins>
    </w:p>
    <w:p w14:paraId="105AF2C3" w14:textId="77777777" w:rsidR="003A2FEE" w:rsidRDefault="003A2FEE" w:rsidP="003A2FEE">
      <w:pPr>
        <w:autoSpaceDE w:val="0"/>
        <w:autoSpaceDN w:val="0"/>
        <w:adjustRightInd w:val="0"/>
        <w:spacing w:after="0" w:line="240" w:lineRule="auto"/>
        <w:rPr>
          <w:ins w:id="2551" w:author="Michael Bell" w:date="2013-05-06T17:58:00Z"/>
          <w:rFonts w:ascii="Courier New" w:hAnsi="Courier New" w:cs="Courier New"/>
          <w:color w:val="008000"/>
          <w:sz w:val="20"/>
          <w:szCs w:val="20"/>
          <w:highlight w:val="white"/>
        </w:rPr>
      </w:pPr>
      <w:ins w:id="2552"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pinDIR</w:t>
        </w:r>
        <w:proofErr w:type="spellEnd"/>
        <w:r>
          <w:rPr>
            <w:rFonts w:ascii="Courier New" w:hAnsi="Courier New" w:cs="Courier New"/>
            <w:color w:val="804000"/>
            <w:sz w:val="20"/>
            <w:szCs w:val="20"/>
            <w:highlight w:val="white"/>
          </w:rPr>
          <w:t xml:space="preserve"> 12 </w:t>
        </w:r>
        <w:r>
          <w:rPr>
            <w:rFonts w:ascii="Courier New" w:hAnsi="Courier New" w:cs="Courier New"/>
            <w:color w:val="008000"/>
            <w:sz w:val="20"/>
            <w:szCs w:val="20"/>
            <w:highlight w:val="white"/>
          </w:rPr>
          <w:t>//the pin number of the direction pin</w:t>
        </w:r>
      </w:ins>
    </w:p>
    <w:p w14:paraId="0C1FEB4D" w14:textId="77777777" w:rsidR="003A2FEE" w:rsidRDefault="003A2FEE" w:rsidP="003A2FEE">
      <w:pPr>
        <w:autoSpaceDE w:val="0"/>
        <w:autoSpaceDN w:val="0"/>
        <w:adjustRightInd w:val="0"/>
        <w:spacing w:after="0" w:line="240" w:lineRule="auto"/>
        <w:rPr>
          <w:ins w:id="2553" w:author="Michael Bell" w:date="2013-05-06T17:58:00Z"/>
          <w:rFonts w:ascii="Courier New" w:hAnsi="Courier New" w:cs="Courier New"/>
          <w:color w:val="008000"/>
          <w:sz w:val="20"/>
          <w:szCs w:val="20"/>
          <w:highlight w:val="white"/>
        </w:rPr>
      </w:pPr>
      <w:ins w:id="2554"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pinButtons</w:t>
        </w:r>
        <w:proofErr w:type="spellEnd"/>
        <w:r>
          <w:rPr>
            <w:rFonts w:ascii="Courier New" w:hAnsi="Courier New" w:cs="Courier New"/>
            <w:color w:val="804000"/>
            <w:sz w:val="20"/>
            <w:szCs w:val="20"/>
            <w:highlight w:val="white"/>
          </w:rPr>
          <w:t xml:space="preserve"> A0 </w:t>
        </w:r>
        <w:r>
          <w:rPr>
            <w:rFonts w:ascii="Courier New" w:hAnsi="Courier New" w:cs="Courier New"/>
            <w:color w:val="008000"/>
            <w:sz w:val="20"/>
            <w:szCs w:val="20"/>
            <w:highlight w:val="white"/>
          </w:rPr>
          <w:t>//the button input pin</w:t>
        </w:r>
      </w:ins>
    </w:p>
    <w:p w14:paraId="3F928EE3" w14:textId="77777777" w:rsidR="003A2FEE" w:rsidRDefault="003A2FEE" w:rsidP="003A2FEE">
      <w:pPr>
        <w:autoSpaceDE w:val="0"/>
        <w:autoSpaceDN w:val="0"/>
        <w:adjustRightInd w:val="0"/>
        <w:spacing w:after="0" w:line="240" w:lineRule="auto"/>
        <w:rPr>
          <w:ins w:id="2555" w:author="Michael Bell" w:date="2013-05-06T17:58:00Z"/>
          <w:rFonts w:ascii="Courier New" w:hAnsi="Courier New" w:cs="Courier New"/>
          <w:color w:val="008000"/>
          <w:sz w:val="20"/>
          <w:szCs w:val="20"/>
          <w:highlight w:val="white"/>
        </w:rPr>
      </w:pPr>
      <w:ins w:id="2556"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pinLowSensors</w:t>
        </w:r>
        <w:proofErr w:type="spellEnd"/>
        <w:r>
          <w:rPr>
            <w:rFonts w:ascii="Courier New" w:hAnsi="Courier New" w:cs="Courier New"/>
            <w:color w:val="804000"/>
            <w:sz w:val="20"/>
            <w:szCs w:val="20"/>
            <w:highlight w:val="white"/>
          </w:rPr>
          <w:t xml:space="preserve"> A1 </w:t>
        </w:r>
        <w:r>
          <w:rPr>
            <w:rFonts w:ascii="Courier New" w:hAnsi="Courier New" w:cs="Courier New"/>
            <w:color w:val="008000"/>
            <w:sz w:val="20"/>
            <w:szCs w:val="20"/>
            <w:highlight w:val="white"/>
          </w:rPr>
          <w:t>//the first 5 sensors</w:t>
        </w:r>
      </w:ins>
    </w:p>
    <w:p w14:paraId="748070DB" w14:textId="77777777" w:rsidR="003A2FEE" w:rsidRDefault="003A2FEE" w:rsidP="003A2FEE">
      <w:pPr>
        <w:autoSpaceDE w:val="0"/>
        <w:autoSpaceDN w:val="0"/>
        <w:adjustRightInd w:val="0"/>
        <w:spacing w:after="0" w:line="240" w:lineRule="auto"/>
        <w:rPr>
          <w:ins w:id="2557" w:author="Michael Bell" w:date="2013-05-06T17:58:00Z"/>
          <w:rFonts w:ascii="Courier New" w:hAnsi="Courier New" w:cs="Courier New"/>
          <w:color w:val="008000"/>
          <w:sz w:val="20"/>
          <w:szCs w:val="20"/>
          <w:highlight w:val="white"/>
        </w:rPr>
      </w:pPr>
      <w:ins w:id="2558"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pinHighSensors</w:t>
        </w:r>
        <w:proofErr w:type="spellEnd"/>
        <w:r>
          <w:rPr>
            <w:rFonts w:ascii="Courier New" w:hAnsi="Courier New" w:cs="Courier New"/>
            <w:color w:val="804000"/>
            <w:sz w:val="20"/>
            <w:szCs w:val="20"/>
            <w:highlight w:val="white"/>
          </w:rPr>
          <w:t xml:space="preserve"> A2 </w:t>
        </w:r>
        <w:r>
          <w:rPr>
            <w:rFonts w:ascii="Courier New" w:hAnsi="Courier New" w:cs="Courier New"/>
            <w:color w:val="008000"/>
            <w:sz w:val="20"/>
            <w:szCs w:val="20"/>
            <w:highlight w:val="white"/>
          </w:rPr>
          <w:t>//the last 5 sensors</w:t>
        </w:r>
      </w:ins>
    </w:p>
    <w:p w14:paraId="7E766BF4" w14:textId="77777777" w:rsidR="003A2FEE" w:rsidRDefault="003A2FEE" w:rsidP="003A2FEE">
      <w:pPr>
        <w:autoSpaceDE w:val="0"/>
        <w:autoSpaceDN w:val="0"/>
        <w:adjustRightInd w:val="0"/>
        <w:spacing w:after="0" w:line="240" w:lineRule="auto"/>
        <w:rPr>
          <w:ins w:id="2559" w:author="Michael Bell" w:date="2013-05-06T17:58:00Z"/>
          <w:rFonts w:ascii="Courier New" w:hAnsi="Courier New" w:cs="Courier New"/>
          <w:color w:val="000000"/>
          <w:sz w:val="20"/>
          <w:szCs w:val="20"/>
          <w:highlight w:val="white"/>
        </w:rPr>
      </w:pPr>
    </w:p>
    <w:p w14:paraId="20186D26" w14:textId="77777777" w:rsidR="003A2FEE" w:rsidRDefault="003A2FEE" w:rsidP="003A2FEE">
      <w:pPr>
        <w:autoSpaceDE w:val="0"/>
        <w:autoSpaceDN w:val="0"/>
        <w:adjustRightInd w:val="0"/>
        <w:spacing w:after="0" w:line="240" w:lineRule="auto"/>
        <w:rPr>
          <w:ins w:id="2560" w:author="Michael Bell" w:date="2013-05-06T17:58:00Z"/>
          <w:rFonts w:ascii="Courier New" w:hAnsi="Courier New" w:cs="Courier New"/>
          <w:color w:val="008000"/>
          <w:sz w:val="20"/>
          <w:szCs w:val="20"/>
          <w:highlight w:val="white"/>
        </w:rPr>
      </w:pPr>
      <w:ins w:id="2561" w:author="Michael Bell" w:date="2013-05-06T17:58:00Z">
        <w:r>
          <w:rPr>
            <w:rFonts w:ascii="Courier New" w:hAnsi="Courier New" w:cs="Courier New"/>
            <w:color w:val="804000"/>
            <w:sz w:val="20"/>
            <w:szCs w:val="20"/>
            <w:highlight w:val="white"/>
          </w:rPr>
          <w:t xml:space="preserve">#define point1 0 </w:t>
        </w:r>
        <w:r>
          <w:rPr>
            <w:rFonts w:ascii="Courier New" w:hAnsi="Courier New" w:cs="Courier New"/>
            <w:color w:val="008000"/>
            <w:sz w:val="20"/>
            <w:szCs w:val="20"/>
            <w:highlight w:val="white"/>
          </w:rPr>
          <w:t>//the pins for the point relays</w:t>
        </w:r>
      </w:ins>
    </w:p>
    <w:p w14:paraId="642007DF" w14:textId="77777777" w:rsidR="003A2FEE" w:rsidRDefault="003A2FEE" w:rsidP="003A2FEE">
      <w:pPr>
        <w:autoSpaceDE w:val="0"/>
        <w:autoSpaceDN w:val="0"/>
        <w:adjustRightInd w:val="0"/>
        <w:spacing w:after="0" w:line="240" w:lineRule="auto"/>
        <w:rPr>
          <w:ins w:id="2562" w:author="Michael Bell" w:date="2013-05-06T17:58:00Z"/>
          <w:rFonts w:ascii="Courier New" w:hAnsi="Courier New" w:cs="Courier New"/>
          <w:color w:val="804000"/>
          <w:sz w:val="20"/>
          <w:szCs w:val="20"/>
          <w:highlight w:val="white"/>
        </w:rPr>
      </w:pPr>
      <w:ins w:id="2563" w:author="Michael Bell" w:date="2013-05-06T17:58:00Z">
        <w:r>
          <w:rPr>
            <w:rFonts w:ascii="Courier New" w:hAnsi="Courier New" w:cs="Courier New"/>
            <w:color w:val="804000"/>
            <w:sz w:val="20"/>
            <w:szCs w:val="20"/>
            <w:highlight w:val="white"/>
          </w:rPr>
          <w:t>#define point2 1</w:t>
        </w:r>
      </w:ins>
    </w:p>
    <w:p w14:paraId="3BDAD146" w14:textId="77777777" w:rsidR="003A2FEE" w:rsidRDefault="003A2FEE" w:rsidP="003A2FEE">
      <w:pPr>
        <w:autoSpaceDE w:val="0"/>
        <w:autoSpaceDN w:val="0"/>
        <w:adjustRightInd w:val="0"/>
        <w:spacing w:after="0" w:line="240" w:lineRule="auto"/>
        <w:rPr>
          <w:ins w:id="2564" w:author="Michael Bell" w:date="2013-05-06T17:58:00Z"/>
          <w:rFonts w:ascii="Courier New" w:hAnsi="Courier New" w:cs="Courier New"/>
          <w:color w:val="804000"/>
          <w:sz w:val="20"/>
          <w:szCs w:val="20"/>
          <w:highlight w:val="white"/>
        </w:rPr>
      </w:pPr>
      <w:ins w:id="2565"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backlightPin</w:t>
        </w:r>
        <w:proofErr w:type="spellEnd"/>
        <w:r>
          <w:rPr>
            <w:rFonts w:ascii="Courier New" w:hAnsi="Courier New" w:cs="Courier New"/>
            <w:color w:val="804000"/>
            <w:sz w:val="20"/>
            <w:szCs w:val="20"/>
            <w:highlight w:val="white"/>
          </w:rPr>
          <w:t xml:space="preserve"> 2</w:t>
        </w:r>
      </w:ins>
    </w:p>
    <w:p w14:paraId="549B4D69" w14:textId="77777777" w:rsidR="003A2FEE" w:rsidRDefault="003A2FEE" w:rsidP="003A2FEE">
      <w:pPr>
        <w:autoSpaceDE w:val="0"/>
        <w:autoSpaceDN w:val="0"/>
        <w:adjustRightInd w:val="0"/>
        <w:spacing w:after="0" w:line="240" w:lineRule="auto"/>
        <w:rPr>
          <w:ins w:id="2566" w:author="Michael Bell" w:date="2013-05-06T17:58:00Z"/>
          <w:rFonts w:ascii="Courier New" w:hAnsi="Courier New" w:cs="Courier New"/>
          <w:color w:val="000000"/>
          <w:sz w:val="20"/>
          <w:szCs w:val="20"/>
          <w:highlight w:val="white"/>
        </w:rPr>
      </w:pPr>
    </w:p>
    <w:p w14:paraId="64F58CF5" w14:textId="77777777" w:rsidR="003A2FEE" w:rsidRDefault="003A2FEE" w:rsidP="003A2FEE">
      <w:pPr>
        <w:autoSpaceDE w:val="0"/>
        <w:autoSpaceDN w:val="0"/>
        <w:adjustRightInd w:val="0"/>
        <w:spacing w:after="0" w:line="240" w:lineRule="auto"/>
        <w:rPr>
          <w:ins w:id="2567" w:author="Michael Bell" w:date="2013-05-06T17:58:00Z"/>
          <w:rFonts w:ascii="Courier New" w:hAnsi="Courier New" w:cs="Courier New"/>
          <w:color w:val="000000"/>
          <w:sz w:val="20"/>
          <w:szCs w:val="20"/>
          <w:highlight w:val="white"/>
        </w:rPr>
      </w:pPr>
      <w:proofErr w:type="spellStart"/>
      <w:proofErr w:type="gramStart"/>
      <w:ins w:id="2568"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backlight</w:t>
        </w:r>
        <w:r>
          <w:rPr>
            <w:rFonts w:ascii="Courier New" w:hAnsi="Courier New" w:cs="Courier New"/>
            <w:b/>
            <w:bCs/>
            <w:color w:val="000080"/>
            <w:sz w:val="20"/>
            <w:szCs w:val="20"/>
            <w:highlight w:val="white"/>
          </w:rPr>
          <w:t>;</w:t>
        </w:r>
      </w:ins>
    </w:p>
    <w:p w14:paraId="3B2D8EB6" w14:textId="77777777" w:rsidR="003A2FEE" w:rsidRDefault="003A2FEE" w:rsidP="003A2FEE">
      <w:pPr>
        <w:autoSpaceDE w:val="0"/>
        <w:autoSpaceDN w:val="0"/>
        <w:adjustRightInd w:val="0"/>
        <w:spacing w:after="0" w:line="240" w:lineRule="auto"/>
        <w:rPr>
          <w:ins w:id="2569" w:author="Michael Bell" w:date="2013-05-06T17:58:00Z"/>
          <w:rFonts w:ascii="Courier New" w:hAnsi="Courier New" w:cs="Courier New"/>
          <w:color w:val="000000"/>
          <w:sz w:val="20"/>
          <w:szCs w:val="20"/>
          <w:highlight w:val="white"/>
        </w:rPr>
      </w:pPr>
    </w:p>
    <w:p w14:paraId="5DC8B1AF" w14:textId="77777777" w:rsidR="003A2FEE" w:rsidRDefault="003A2FEE" w:rsidP="003A2FEE">
      <w:pPr>
        <w:autoSpaceDE w:val="0"/>
        <w:autoSpaceDN w:val="0"/>
        <w:adjustRightInd w:val="0"/>
        <w:spacing w:after="0" w:line="240" w:lineRule="auto"/>
        <w:rPr>
          <w:ins w:id="2570" w:author="Michael Bell" w:date="2013-05-06T17:58:00Z"/>
          <w:rFonts w:ascii="Courier New" w:hAnsi="Courier New" w:cs="Courier New"/>
          <w:color w:val="000000"/>
          <w:sz w:val="20"/>
          <w:szCs w:val="20"/>
          <w:highlight w:val="white"/>
        </w:rPr>
      </w:pPr>
    </w:p>
    <w:p w14:paraId="7755710B" w14:textId="77777777" w:rsidR="003A2FEE" w:rsidRDefault="003A2FEE" w:rsidP="003A2FEE">
      <w:pPr>
        <w:autoSpaceDE w:val="0"/>
        <w:autoSpaceDN w:val="0"/>
        <w:adjustRightInd w:val="0"/>
        <w:spacing w:after="0" w:line="240" w:lineRule="auto"/>
        <w:rPr>
          <w:ins w:id="2571" w:author="Michael Bell" w:date="2013-05-06T17:58:00Z"/>
          <w:rFonts w:ascii="Courier New" w:hAnsi="Courier New" w:cs="Courier New"/>
          <w:color w:val="008000"/>
          <w:sz w:val="20"/>
          <w:szCs w:val="20"/>
          <w:highlight w:val="white"/>
        </w:rPr>
      </w:pPr>
      <w:ins w:id="2572" w:author="Michael Bell" w:date="2013-05-06T17:58:00Z">
        <w:r>
          <w:rPr>
            <w:rFonts w:ascii="Courier New" w:hAnsi="Courier New" w:cs="Courier New"/>
            <w:color w:val="008000"/>
            <w:sz w:val="20"/>
            <w:szCs w:val="20"/>
            <w:highlight w:val="white"/>
          </w:rPr>
          <w:t xml:space="preserve">//          #define </w:t>
        </w:r>
        <w:proofErr w:type="spellStart"/>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xml:space="preserve"> 11</w:t>
        </w:r>
      </w:ins>
    </w:p>
    <w:p w14:paraId="23DEB779" w14:textId="77777777" w:rsidR="003A2FEE" w:rsidRDefault="003A2FEE" w:rsidP="003A2FEE">
      <w:pPr>
        <w:autoSpaceDE w:val="0"/>
        <w:autoSpaceDN w:val="0"/>
        <w:adjustRightInd w:val="0"/>
        <w:spacing w:after="0" w:line="240" w:lineRule="auto"/>
        <w:rPr>
          <w:ins w:id="2573" w:author="Michael Bell" w:date="2013-05-06T17:58:00Z"/>
          <w:rFonts w:ascii="Courier New" w:hAnsi="Courier New" w:cs="Courier New"/>
          <w:color w:val="804000"/>
          <w:sz w:val="20"/>
          <w:szCs w:val="20"/>
          <w:highlight w:val="white"/>
        </w:rPr>
      </w:pPr>
      <w:ins w:id="2574"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pointDir</w:t>
        </w:r>
        <w:proofErr w:type="spellEnd"/>
        <w:r>
          <w:rPr>
            <w:rFonts w:ascii="Courier New" w:hAnsi="Courier New" w:cs="Courier New"/>
            <w:color w:val="804000"/>
            <w:sz w:val="20"/>
            <w:szCs w:val="20"/>
            <w:highlight w:val="white"/>
          </w:rPr>
          <w:t xml:space="preserve"> 11</w:t>
        </w:r>
      </w:ins>
    </w:p>
    <w:p w14:paraId="323155D4" w14:textId="77777777" w:rsidR="003A2FEE" w:rsidRDefault="003A2FEE" w:rsidP="003A2FEE">
      <w:pPr>
        <w:autoSpaceDE w:val="0"/>
        <w:autoSpaceDN w:val="0"/>
        <w:adjustRightInd w:val="0"/>
        <w:spacing w:after="0" w:line="240" w:lineRule="auto"/>
        <w:rPr>
          <w:ins w:id="2575" w:author="Michael Bell" w:date="2013-05-06T17:58:00Z"/>
          <w:rFonts w:ascii="Courier New" w:hAnsi="Courier New" w:cs="Courier New"/>
          <w:color w:val="000000"/>
          <w:sz w:val="20"/>
          <w:szCs w:val="20"/>
          <w:highlight w:val="white"/>
        </w:rPr>
      </w:pPr>
    </w:p>
    <w:p w14:paraId="29B67AB0" w14:textId="77777777" w:rsidR="003A2FEE" w:rsidRDefault="003A2FEE" w:rsidP="003A2FEE">
      <w:pPr>
        <w:autoSpaceDE w:val="0"/>
        <w:autoSpaceDN w:val="0"/>
        <w:adjustRightInd w:val="0"/>
        <w:spacing w:after="0" w:line="240" w:lineRule="auto"/>
        <w:rPr>
          <w:ins w:id="2576" w:author="Michael Bell" w:date="2013-05-06T17:58:00Z"/>
          <w:rFonts w:ascii="Courier New" w:hAnsi="Courier New" w:cs="Courier New"/>
          <w:color w:val="008000"/>
          <w:sz w:val="20"/>
          <w:szCs w:val="20"/>
          <w:highlight w:val="white"/>
        </w:rPr>
      </w:pPr>
      <w:ins w:id="2577" w:author="Michael Bell" w:date="2013-05-06T17:58:00Z">
        <w:r>
          <w:rPr>
            <w:rFonts w:ascii="Courier New" w:hAnsi="Courier New" w:cs="Courier New"/>
            <w:color w:val="008000"/>
            <w:sz w:val="20"/>
            <w:szCs w:val="20"/>
            <w:highlight w:val="white"/>
          </w:rPr>
          <w:t>//the instruction array</w:t>
        </w:r>
      </w:ins>
    </w:p>
    <w:p w14:paraId="588D6F27" w14:textId="77777777" w:rsidR="003A2FEE" w:rsidRDefault="003A2FEE" w:rsidP="003A2FEE">
      <w:pPr>
        <w:autoSpaceDE w:val="0"/>
        <w:autoSpaceDN w:val="0"/>
        <w:adjustRightInd w:val="0"/>
        <w:spacing w:after="0" w:line="240" w:lineRule="auto"/>
        <w:rPr>
          <w:ins w:id="2578" w:author="Michael Bell" w:date="2013-05-06T17:58:00Z"/>
          <w:rFonts w:ascii="Courier New" w:hAnsi="Courier New" w:cs="Courier New"/>
          <w:color w:val="008000"/>
          <w:sz w:val="20"/>
          <w:szCs w:val="20"/>
          <w:highlight w:val="white"/>
        </w:rPr>
      </w:pPr>
      <w:proofErr w:type="gramStart"/>
      <w:ins w:id="2579" w:author="Michael Bell" w:date="2013-05-06T17:58:00Z">
        <w:r>
          <w:rPr>
            <w:rFonts w:ascii="Courier New" w:hAnsi="Courier New" w:cs="Courier New"/>
            <w:color w:val="8000FF"/>
            <w:sz w:val="20"/>
            <w:szCs w:val="20"/>
            <w:highlight w:val="white"/>
          </w:rPr>
          <w:lastRenderedPageBreak/>
          <w:t>char</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//array containing the switching instructions</w:t>
        </w:r>
      </w:ins>
    </w:p>
    <w:p w14:paraId="44EE145E" w14:textId="77777777" w:rsidR="003A2FEE" w:rsidRDefault="003A2FEE" w:rsidP="003A2FEE">
      <w:pPr>
        <w:autoSpaceDE w:val="0"/>
        <w:autoSpaceDN w:val="0"/>
        <w:adjustRightInd w:val="0"/>
        <w:spacing w:after="0" w:line="240" w:lineRule="auto"/>
        <w:rPr>
          <w:ins w:id="2580" w:author="Michael Bell" w:date="2013-05-06T17:58:00Z"/>
          <w:rFonts w:ascii="Courier New" w:hAnsi="Courier New" w:cs="Courier New"/>
          <w:color w:val="000000"/>
          <w:sz w:val="20"/>
          <w:szCs w:val="20"/>
          <w:highlight w:val="white"/>
        </w:rPr>
      </w:pPr>
    </w:p>
    <w:p w14:paraId="7C9034E2" w14:textId="77777777" w:rsidR="003A2FEE" w:rsidRDefault="003A2FEE" w:rsidP="003A2FEE">
      <w:pPr>
        <w:autoSpaceDE w:val="0"/>
        <w:autoSpaceDN w:val="0"/>
        <w:adjustRightInd w:val="0"/>
        <w:spacing w:after="0" w:line="240" w:lineRule="auto"/>
        <w:rPr>
          <w:ins w:id="2581" w:author="Michael Bell" w:date="2013-05-06T17:58:00Z"/>
          <w:rFonts w:ascii="Courier New" w:hAnsi="Courier New" w:cs="Courier New"/>
          <w:color w:val="008000"/>
          <w:sz w:val="20"/>
          <w:szCs w:val="20"/>
          <w:highlight w:val="white"/>
        </w:rPr>
      </w:pPr>
      <w:ins w:id="2582" w:author="Michael Bell" w:date="2013-05-06T17:58:00Z">
        <w:r>
          <w:rPr>
            <w:rFonts w:ascii="Courier New" w:hAnsi="Courier New" w:cs="Courier New"/>
            <w:color w:val="008000"/>
            <w:sz w:val="20"/>
            <w:szCs w:val="20"/>
            <w:highlight w:val="white"/>
          </w:rPr>
          <w:t>//the menu array</w:t>
        </w:r>
      </w:ins>
    </w:p>
    <w:p w14:paraId="4349C108" w14:textId="77777777" w:rsidR="003A2FEE" w:rsidRDefault="003A2FEE" w:rsidP="003A2FEE">
      <w:pPr>
        <w:autoSpaceDE w:val="0"/>
        <w:autoSpaceDN w:val="0"/>
        <w:adjustRightInd w:val="0"/>
        <w:spacing w:after="0" w:line="240" w:lineRule="auto"/>
        <w:rPr>
          <w:ins w:id="2583" w:author="Michael Bell" w:date="2013-05-06T17:58:00Z"/>
          <w:rFonts w:ascii="Courier New" w:hAnsi="Courier New" w:cs="Courier New"/>
          <w:color w:val="000000"/>
          <w:sz w:val="20"/>
          <w:szCs w:val="20"/>
          <w:highlight w:val="white"/>
        </w:rPr>
      </w:pPr>
      <w:ins w:id="2584" w:author="Michael Bell" w:date="2013-05-06T17:58:00Z">
        <w:r>
          <w:rPr>
            <w:rFonts w:ascii="Courier New" w:hAnsi="Courier New" w:cs="Courier New"/>
            <w:color w:val="000000"/>
            <w:sz w:val="20"/>
            <w:szCs w:val="20"/>
            <w:highlight w:val="white"/>
          </w:rPr>
          <w:t xml:space="preserve">String </w:t>
        </w:r>
        <w:proofErr w:type="gramStart"/>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7F7F1E5A" w14:textId="77777777" w:rsidR="003A2FEE" w:rsidRDefault="003A2FEE" w:rsidP="003A2FEE">
      <w:pPr>
        <w:autoSpaceDE w:val="0"/>
        <w:autoSpaceDN w:val="0"/>
        <w:adjustRightInd w:val="0"/>
        <w:spacing w:after="0" w:line="240" w:lineRule="auto"/>
        <w:rPr>
          <w:ins w:id="2585" w:author="Michael Bell" w:date="2013-05-06T17:58:00Z"/>
          <w:rFonts w:ascii="Courier New" w:hAnsi="Courier New" w:cs="Courier New"/>
          <w:color w:val="000000"/>
          <w:sz w:val="20"/>
          <w:szCs w:val="20"/>
          <w:highlight w:val="white"/>
        </w:rPr>
      </w:pPr>
    </w:p>
    <w:p w14:paraId="4ABC69B7" w14:textId="77777777" w:rsidR="003A2FEE" w:rsidRDefault="003A2FEE" w:rsidP="003A2FEE">
      <w:pPr>
        <w:autoSpaceDE w:val="0"/>
        <w:autoSpaceDN w:val="0"/>
        <w:adjustRightInd w:val="0"/>
        <w:spacing w:after="0" w:line="240" w:lineRule="auto"/>
        <w:rPr>
          <w:ins w:id="2586" w:author="Michael Bell" w:date="2013-05-06T17:58:00Z"/>
          <w:rFonts w:ascii="Courier New" w:hAnsi="Courier New" w:cs="Courier New"/>
          <w:color w:val="008000"/>
          <w:sz w:val="20"/>
          <w:szCs w:val="20"/>
          <w:highlight w:val="white"/>
        </w:rPr>
      </w:pPr>
      <w:ins w:id="2587" w:author="Michael Bell" w:date="2013-05-06T17:58:00Z">
        <w:r>
          <w:rPr>
            <w:rFonts w:ascii="Courier New" w:hAnsi="Courier New" w:cs="Courier New"/>
            <w:color w:val="008000"/>
            <w:sz w:val="20"/>
            <w:szCs w:val="20"/>
            <w:highlight w:val="white"/>
          </w:rPr>
          <w:t>//position in the menu</w:t>
        </w:r>
      </w:ins>
    </w:p>
    <w:p w14:paraId="3930779C" w14:textId="77777777" w:rsidR="003A2FEE" w:rsidRDefault="003A2FEE" w:rsidP="003A2FEE">
      <w:pPr>
        <w:autoSpaceDE w:val="0"/>
        <w:autoSpaceDN w:val="0"/>
        <w:adjustRightInd w:val="0"/>
        <w:spacing w:after="0" w:line="240" w:lineRule="auto"/>
        <w:rPr>
          <w:ins w:id="2588" w:author="Michael Bell" w:date="2013-05-06T17:58:00Z"/>
          <w:rFonts w:ascii="Courier New" w:hAnsi="Courier New" w:cs="Courier New"/>
          <w:color w:val="000000"/>
          <w:sz w:val="20"/>
          <w:szCs w:val="20"/>
          <w:highlight w:val="white"/>
        </w:rPr>
      </w:pPr>
      <w:proofErr w:type="spellStart"/>
      <w:proofErr w:type="gramStart"/>
      <w:ins w:id="2589"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ins>
    </w:p>
    <w:p w14:paraId="13696541" w14:textId="77777777" w:rsidR="003A2FEE" w:rsidRDefault="003A2FEE" w:rsidP="003A2FEE">
      <w:pPr>
        <w:autoSpaceDE w:val="0"/>
        <w:autoSpaceDN w:val="0"/>
        <w:adjustRightInd w:val="0"/>
        <w:spacing w:after="0" w:line="240" w:lineRule="auto"/>
        <w:rPr>
          <w:ins w:id="2590" w:author="Michael Bell" w:date="2013-05-06T17:58:00Z"/>
          <w:rFonts w:ascii="Courier New" w:hAnsi="Courier New" w:cs="Courier New"/>
          <w:color w:val="000000"/>
          <w:sz w:val="20"/>
          <w:szCs w:val="20"/>
          <w:highlight w:val="white"/>
        </w:rPr>
      </w:pPr>
      <w:proofErr w:type="spellStart"/>
      <w:proofErr w:type="gramStart"/>
      <w:ins w:id="2591"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ins>
    </w:p>
    <w:p w14:paraId="4D5E3053" w14:textId="77777777" w:rsidR="003A2FEE" w:rsidRDefault="003A2FEE" w:rsidP="003A2FEE">
      <w:pPr>
        <w:autoSpaceDE w:val="0"/>
        <w:autoSpaceDN w:val="0"/>
        <w:adjustRightInd w:val="0"/>
        <w:spacing w:after="0" w:line="240" w:lineRule="auto"/>
        <w:rPr>
          <w:ins w:id="2592" w:author="Michael Bell" w:date="2013-05-06T17:58:00Z"/>
          <w:rFonts w:ascii="Courier New" w:hAnsi="Courier New" w:cs="Courier New"/>
          <w:color w:val="000000"/>
          <w:sz w:val="20"/>
          <w:szCs w:val="20"/>
          <w:highlight w:val="white"/>
        </w:rPr>
      </w:pPr>
    </w:p>
    <w:p w14:paraId="3170C575" w14:textId="77777777" w:rsidR="003A2FEE" w:rsidRDefault="003A2FEE" w:rsidP="003A2FEE">
      <w:pPr>
        <w:autoSpaceDE w:val="0"/>
        <w:autoSpaceDN w:val="0"/>
        <w:adjustRightInd w:val="0"/>
        <w:spacing w:after="0" w:line="240" w:lineRule="auto"/>
        <w:rPr>
          <w:ins w:id="2593" w:author="Michael Bell" w:date="2013-05-06T17:58:00Z"/>
          <w:rFonts w:ascii="Courier New" w:hAnsi="Courier New" w:cs="Courier New"/>
          <w:color w:val="008000"/>
          <w:sz w:val="20"/>
          <w:szCs w:val="20"/>
          <w:highlight w:val="white"/>
        </w:rPr>
      </w:pPr>
      <w:ins w:id="2594" w:author="Michael Bell" w:date="2013-05-06T17:58:00Z">
        <w:r>
          <w:rPr>
            <w:rFonts w:ascii="Courier New" w:hAnsi="Courier New" w:cs="Courier New"/>
            <w:color w:val="008000"/>
            <w:sz w:val="20"/>
            <w:szCs w:val="20"/>
            <w:highlight w:val="white"/>
          </w:rPr>
          <w:t>//the position in the instruction array</w:t>
        </w:r>
      </w:ins>
    </w:p>
    <w:p w14:paraId="4E53E328" w14:textId="77777777" w:rsidR="003A2FEE" w:rsidRDefault="003A2FEE" w:rsidP="003A2FEE">
      <w:pPr>
        <w:autoSpaceDE w:val="0"/>
        <w:autoSpaceDN w:val="0"/>
        <w:adjustRightInd w:val="0"/>
        <w:spacing w:after="0" w:line="240" w:lineRule="auto"/>
        <w:rPr>
          <w:ins w:id="2595" w:author="Michael Bell" w:date="2013-05-06T17:58:00Z"/>
          <w:rFonts w:ascii="Courier New" w:hAnsi="Courier New" w:cs="Courier New"/>
          <w:color w:val="008000"/>
          <w:sz w:val="20"/>
          <w:szCs w:val="20"/>
          <w:highlight w:val="white"/>
        </w:rPr>
      </w:pPr>
      <w:proofErr w:type="spellStart"/>
      <w:proofErr w:type="gramStart"/>
      <w:ins w:id="2596"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set of instructions to be </w:t>
        </w:r>
        <w:proofErr w:type="spellStart"/>
        <w:r>
          <w:rPr>
            <w:rFonts w:ascii="Courier New" w:hAnsi="Courier New" w:cs="Courier New"/>
            <w:color w:val="008000"/>
            <w:sz w:val="20"/>
            <w:szCs w:val="20"/>
            <w:highlight w:val="white"/>
          </w:rPr>
          <w:t>folowed</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eg</w:t>
        </w:r>
        <w:proofErr w:type="spellEnd"/>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go</w:t>
        </w:r>
        <w:proofErr w:type="gramEnd"/>
        <w:r>
          <w:rPr>
            <w:rFonts w:ascii="Courier New" w:hAnsi="Courier New" w:cs="Courier New"/>
            <w:color w:val="008000"/>
            <w:sz w:val="20"/>
            <w:szCs w:val="20"/>
            <w:highlight w:val="white"/>
          </w:rPr>
          <w:t xml:space="preserve"> to </w:t>
        </w:r>
        <w:proofErr w:type="spellStart"/>
        <w:r>
          <w:rPr>
            <w:rFonts w:ascii="Courier New" w:hAnsi="Courier New" w:cs="Courier New"/>
            <w:color w:val="008000"/>
            <w:sz w:val="20"/>
            <w:szCs w:val="20"/>
            <w:highlight w:val="white"/>
          </w:rPr>
          <w:t>hawkhaven</w:t>
        </w:r>
        <w:proofErr w:type="spellEnd"/>
        <w:r>
          <w:rPr>
            <w:rFonts w:ascii="Courier New" w:hAnsi="Courier New" w:cs="Courier New"/>
            <w:color w:val="008000"/>
            <w:sz w:val="20"/>
            <w:szCs w:val="20"/>
            <w:highlight w:val="white"/>
          </w:rPr>
          <w:t>, this is set by the user through the menus</w:t>
        </w:r>
      </w:ins>
    </w:p>
    <w:p w14:paraId="033E6494" w14:textId="77777777" w:rsidR="003A2FEE" w:rsidRDefault="003A2FEE" w:rsidP="003A2FEE">
      <w:pPr>
        <w:autoSpaceDE w:val="0"/>
        <w:autoSpaceDN w:val="0"/>
        <w:adjustRightInd w:val="0"/>
        <w:spacing w:after="0" w:line="240" w:lineRule="auto"/>
        <w:rPr>
          <w:ins w:id="2597" w:author="Michael Bell" w:date="2013-05-06T17:58:00Z"/>
          <w:rFonts w:ascii="Courier New" w:hAnsi="Courier New" w:cs="Courier New"/>
          <w:color w:val="008000"/>
          <w:sz w:val="20"/>
          <w:szCs w:val="20"/>
          <w:highlight w:val="white"/>
        </w:rPr>
      </w:pPr>
      <w:proofErr w:type="spellStart"/>
      <w:proofErr w:type="gramStart"/>
      <w:ins w:id="2598"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position in the instructions, when a condition is met and a state is changed this </w:t>
        </w:r>
        <w:proofErr w:type="spellStart"/>
        <w:r>
          <w:rPr>
            <w:rFonts w:ascii="Courier New" w:hAnsi="Courier New" w:cs="Courier New"/>
            <w:color w:val="008000"/>
            <w:sz w:val="20"/>
            <w:szCs w:val="20"/>
            <w:highlight w:val="white"/>
          </w:rPr>
          <w:t>incriments</w:t>
        </w:r>
        <w:proofErr w:type="spellEnd"/>
        <w:r>
          <w:rPr>
            <w:rFonts w:ascii="Courier New" w:hAnsi="Courier New" w:cs="Courier New"/>
            <w:color w:val="008000"/>
            <w:sz w:val="20"/>
            <w:szCs w:val="20"/>
            <w:highlight w:val="white"/>
          </w:rPr>
          <w:t xml:space="preserve">, when </w:t>
        </w:r>
        <w:proofErr w:type="spellStart"/>
        <w:r>
          <w:rPr>
            <w:rFonts w:ascii="Courier New" w:hAnsi="Courier New" w:cs="Courier New"/>
            <w:color w:val="008000"/>
            <w:sz w:val="20"/>
            <w:szCs w:val="20"/>
            <w:highlight w:val="white"/>
          </w:rPr>
          <w:t>instSet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changesm</w:t>
        </w:r>
        <w:proofErr w:type="spellEnd"/>
        <w:r>
          <w:rPr>
            <w:rFonts w:ascii="Courier New" w:hAnsi="Courier New" w:cs="Courier New"/>
            <w:color w:val="008000"/>
            <w:sz w:val="20"/>
            <w:szCs w:val="20"/>
            <w:highlight w:val="white"/>
          </w:rPr>
          <w:t>, this becomes 0</w:t>
        </w:r>
      </w:ins>
    </w:p>
    <w:p w14:paraId="0BA53C96" w14:textId="77777777" w:rsidR="003A2FEE" w:rsidRDefault="003A2FEE" w:rsidP="003A2FEE">
      <w:pPr>
        <w:autoSpaceDE w:val="0"/>
        <w:autoSpaceDN w:val="0"/>
        <w:adjustRightInd w:val="0"/>
        <w:spacing w:after="0" w:line="240" w:lineRule="auto"/>
        <w:rPr>
          <w:ins w:id="2599" w:author="Michael Bell" w:date="2013-05-06T17:58:00Z"/>
          <w:rFonts w:ascii="Courier New" w:hAnsi="Courier New" w:cs="Courier New"/>
          <w:color w:val="000000"/>
          <w:sz w:val="20"/>
          <w:szCs w:val="20"/>
          <w:highlight w:val="white"/>
        </w:rPr>
      </w:pPr>
    </w:p>
    <w:p w14:paraId="5D121086" w14:textId="77777777" w:rsidR="003A2FEE" w:rsidRDefault="003A2FEE" w:rsidP="003A2FEE">
      <w:pPr>
        <w:autoSpaceDE w:val="0"/>
        <w:autoSpaceDN w:val="0"/>
        <w:adjustRightInd w:val="0"/>
        <w:spacing w:after="0" w:line="240" w:lineRule="auto"/>
        <w:rPr>
          <w:ins w:id="2600" w:author="Michael Bell" w:date="2013-05-06T17:58:00Z"/>
          <w:rFonts w:ascii="Courier New" w:hAnsi="Courier New" w:cs="Courier New"/>
          <w:color w:val="000000"/>
          <w:sz w:val="20"/>
          <w:szCs w:val="20"/>
          <w:highlight w:val="white"/>
        </w:rPr>
      </w:pPr>
    </w:p>
    <w:p w14:paraId="1910C0D6" w14:textId="77777777" w:rsidR="003A2FEE" w:rsidRDefault="003A2FEE" w:rsidP="003A2FEE">
      <w:pPr>
        <w:autoSpaceDE w:val="0"/>
        <w:autoSpaceDN w:val="0"/>
        <w:adjustRightInd w:val="0"/>
        <w:spacing w:after="0" w:line="240" w:lineRule="auto"/>
        <w:rPr>
          <w:ins w:id="2601" w:author="Michael Bell" w:date="2013-05-06T17:58:00Z"/>
          <w:rFonts w:ascii="Courier New" w:hAnsi="Courier New" w:cs="Courier New"/>
          <w:color w:val="008000"/>
          <w:sz w:val="20"/>
          <w:szCs w:val="20"/>
          <w:highlight w:val="white"/>
        </w:rPr>
      </w:pPr>
      <w:ins w:id="2602" w:author="Michael Bell" w:date="2013-05-06T17:58:00Z">
        <w:r>
          <w:rPr>
            <w:rFonts w:ascii="Courier New" w:hAnsi="Courier New" w:cs="Courier New"/>
            <w:color w:val="008000"/>
            <w:sz w:val="20"/>
            <w:szCs w:val="20"/>
            <w:highlight w:val="white"/>
          </w:rPr>
          <w:t>//timing variable</w:t>
        </w:r>
      </w:ins>
    </w:p>
    <w:p w14:paraId="32C285F8" w14:textId="77777777" w:rsidR="003A2FEE" w:rsidRDefault="003A2FEE" w:rsidP="003A2FEE">
      <w:pPr>
        <w:autoSpaceDE w:val="0"/>
        <w:autoSpaceDN w:val="0"/>
        <w:adjustRightInd w:val="0"/>
        <w:spacing w:after="0" w:line="240" w:lineRule="auto"/>
        <w:rPr>
          <w:ins w:id="2603" w:author="Michael Bell" w:date="2013-05-06T17:58:00Z"/>
          <w:rFonts w:ascii="Courier New" w:hAnsi="Courier New" w:cs="Courier New"/>
          <w:color w:val="008000"/>
          <w:sz w:val="20"/>
          <w:szCs w:val="20"/>
          <w:highlight w:val="white"/>
        </w:rPr>
      </w:pPr>
      <w:ins w:id="2604" w:author="Michael Bell" w:date="2013-05-06T17:58:00Z">
        <w:r>
          <w:rPr>
            <w:rFonts w:ascii="Courier New" w:hAnsi="Courier New" w:cs="Courier New"/>
            <w:color w:val="008000"/>
            <w:sz w:val="20"/>
            <w:szCs w:val="20"/>
            <w:highlight w:val="white"/>
          </w:rPr>
          <w:t xml:space="preserve">/*when condition W is in force this is </w:t>
        </w:r>
        <w:proofErr w:type="spellStart"/>
        <w:r>
          <w:rPr>
            <w:rFonts w:ascii="Courier New" w:hAnsi="Courier New" w:cs="Courier New"/>
            <w:color w:val="008000"/>
            <w:sz w:val="20"/>
            <w:szCs w:val="20"/>
            <w:highlight w:val="white"/>
          </w:rPr>
          <w:t>incrimented</w:t>
        </w:r>
        <w:proofErr w:type="spellEnd"/>
        <w:r>
          <w:rPr>
            <w:rFonts w:ascii="Courier New" w:hAnsi="Courier New" w:cs="Courier New"/>
            <w:color w:val="008000"/>
            <w:sz w:val="20"/>
            <w:szCs w:val="20"/>
            <w:highlight w:val="white"/>
          </w:rPr>
          <w:t xml:space="preserve"> every iteration of loop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meets the given value at which point it</w:t>
        </w:r>
      </w:ins>
    </w:p>
    <w:p w14:paraId="6B9A45B8" w14:textId="77777777" w:rsidR="003A2FEE" w:rsidRDefault="003A2FEE" w:rsidP="003A2FEE">
      <w:pPr>
        <w:autoSpaceDE w:val="0"/>
        <w:autoSpaceDN w:val="0"/>
        <w:adjustRightInd w:val="0"/>
        <w:spacing w:after="0" w:line="240" w:lineRule="auto"/>
        <w:rPr>
          <w:ins w:id="2605" w:author="Michael Bell" w:date="2013-05-06T17:58:00Z"/>
          <w:rFonts w:ascii="Courier New" w:hAnsi="Courier New" w:cs="Courier New"/>
          <w:color w:val="000000"/>
          <w:sz w:val="20"/>
          <w:szCs w:val="20"/>
          <w:highlight w:val="white"/>
        </w:rPr>
      </w:pPr>
      <w:ins w:id="2606"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is</w:t>
        </w:r>
        <w:proofErr w:type="gramEnd"/>
        <w:r>
          <w:rPr>
            <w:rFonts w:ascii="Courier New" w:hAnsi="Courier New" w:cs="Courier New"/>
            <w:color w:val="008000"/>
            <w:sz w:val="20"/>
            <w:szCs w:val="20"/>
            <w:highlight w:val="white"/>
          </w:rPr>
          <w:t xml:space="preserve"> reset and met is set to true*/</w:t>
        </w:r>
      </w:ins>
    </w:p>
    <w:p w14:paraId="1871A0C1" w14:textId="77777777" w:rsidR="003A2FEE" w:rsidRDefault="003A2FEE" w:rsidP="003A2FEE">
      <w:pPr>
        <w:autoSpaceDE w:val="0"/>
        <w:autoSpaceDN w:val="0"/>
        <w:adjustRightInd w:val="0"/>
        <w:spacing w:after="0" w:line="240" w:lineRule="auto"/>
        <w:rPr>
          <w:ins w:id="2607" w:author="Michael Bell" w:date="2013-05-06T17:58:00Z"/>
          <w:rFonts w:ascii="Courier New" w:hAnsi="Courier New" w:cs="Courier New"/>
          <w:color w:val="000000"/>
          <w:sz w:val="20"/>
          <w:szCs w:val="20"/>
          <w:highlight w:val="white"/>
        </w:rPr>
      </w:pPr>
      <w:proofErr w:type="spellStart"/>
      <w:proofErr w:type="gramStart"/>
      <w:ins w:id="2608" w:author="Michael Bell" w:date="2013-05-06T17:58:00Z">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timer</w:t>
        </w:r>
        <w:r>
          <w:rPr>
            <w:rFonts w:ascii="Courier New" w:hAnsi="Courier New" w:cs="Courier New"/>
            <w:b/>
            <w:bCs/>
            <w:color w:val="000080"/>
            <w:sz w:val="20"/>
            <w:szCs w:val="20"/>
            <w:highlight w:val="white"/>
          </w:rPr>
          <w:t>;</w:t>
        </w:r>
      </w:ins>
    </w:p>
    <w:p w14:paraId="5A30B7CC" w14:textId="77777777" w:rsidR="003A2FEE" w:rsidRDefault="003A2FEE" w:rsidP="003A2FEE">
      <w:pPr>
        <w:autoSpaceDE w:val="0"/>
        <w:autoSpaceDN w:val="0"/>
        <w:adjustRightInd w:val="0"/>
        <w:spacing w:after="0" w:line="240" w:lineRule="auto"/>
        <w:rPr>
          <w:ins w:id="2609" w:author="Michael Bell" w:date="2013-05-06T17:58:00Z"/>
          <w:rFonts w:ascii="Courier New" w:hAnsi="Courier New" w:cs="Courier New"/>
          <w:color w:val="000000"/>
          <w:sz w:val="20"/>
          <w:szCs w:val="20"/>
          <w:highlight w:val="white"/>
        </w:rPr>
      </w:pPr>
    </w:p>
    <w:p w14:paraId="1A07E2FB" w14:textId="77777777" w:rsidR="003A2FEE" w:rsidRDefault="003A2FEE" w:rsidP="003A2FEE">
      <w:pPr>
        <w:autoSpaceDE w:val="0"/>
        <w:autoSpaceDN w:val="0"/>
        <w:adjustRightInd w:val="0"/>
        <w:spacing w:after="0" w:line="240" w:lineRule="auto"/>
        <w:rPr>
          <w:ins w:id="2610" w:author="Michael Bell" w:date="2013-05-06T17:58:00Z"/>
          <w:rFonts w:ascii="Courier New" w:hAnsi="Courier New" w:cs="Courier New"/>
          <w:color w:val="008000"/>
          <w:sz w:val="20"/>
          <w:szCs w:val="20"/>
          <w:highlight w:val="white"/>
        </w:rPr>
      </w:pPr>
      <w:ins w:id="2611" w:author="Michael Bell" w:date="2013-05-06T17:58:00Z">
        <w:r>
          <w:rPr>
            <w:rFonts w:ascii="Courier New" w:hAnsi="Courier New" w:cs="Courier New"/>
            <w:color w:val="008000"/>
            <w:sz w:val="20"/>
            <w:szCs w:val="20"/>
            <w:highlight w:val="white"/>
          </w:rPr>
          <w:t>//virtual sensors</w:t>
        </w:r>
      </w:ins>
    </w:p>
    <w:p w14:paraId="3B9B70CE" w14:textId="77777777" w:rsidR="003A2FEE" w:rsidRDefault="003A2FEE" w:rsidP="003A2FEE">
      <w:pPr>
        <w:autoSpaceDE w:val="0"/>
        <w:autoSpaceDN w:val="0"/>
        <w:adjustRightInd w:val="0"/>
        <w:spacing w:after="0" w:line="240" w:lineRule="auto"/>
        <w:rPr>
          <w:ins w:id="2612" w:author="Michael Bell" w:date="2013-05-06T17:58:00Z"/>
          <w:rFonts w:ascii="Courier New" w:hAnsi="Courier New" w:cs="Courier New"/>
          <w:color w:val="008000"/>
          <w:sz w:val="20"/>
          <w:szCs w:val="20"/>
          <w:highlight w:val="white"/>
        </w:rPr>
      </w:pPr>
      <w:ins w:id="2613" w:author="Michael Bell" w:date="2013-05-06T17:58:00Z">
        <w:r>
          <w:rPr>
            <w:rFonts w:ascii="Courier New" w:hAnsi="Courier New" w:cs="Courier New"/>
            <w:color w:val="008000"/>
            <w:sz w:val="20"/>
            <w:szCs w:val="20"/>
            <w:highlight w:val="white"/>
          </w:rPr>
          <w:t xml:space="preserve">/*these are variables that are used to test the program before sensors are </w:t>
        </w:r>
        <w:proofErr w:type="spellStart"/>
        <w:r>
          <w:rPr>
            <w:rFonts w:ascii="Courier New" w:hAnsi="Courier New" w:cs="Courier New"/>
            <w:color w:val="008000"/>
            <w:sz w:val="20"/>
            <w:szCs w:val="20"/>
            <w:highlight w:val="white"/>
          </w:rPr>
          <w:t>intoduced</w:t>
        </w:r>
        <w:proofErr w:type="spellEnd"/>
        <w:r>
          <w:rPr>
            <w:rFonts w:ascii="Courier New" w:hAnsi="Courier New" w:cs="Courier New"/>
            <w:color w:val="008000"/>
            <w:sz w:val="20"/>
            <w:szCs w:val="20"/>
            <w:highlight w:val="white"/>
          </w:rPr>
          <w:t xml:space="preserve"> true means HIGH false means LOW</w:t>
        </w:r>
        <w:proofErr w:type="gramStart"/>
        <w:r>
          <w:rPr>
            <w:rFonts w:ascii="Courier New" w:hAnsi="Courier New" w:cs="Courier New"/>
            <w:color w:val="008000"/>
            <w:sz w:val="20"/>
            <w:szCs w:val="20"/>
            <w:highlight w:val="white"/>
          </w:rPr>
          <w:t>, !</w:t>
        </w:r>
        <w:proofErr w:type="gramEnd"/>
        <w:r>
          <w:rPr>
            <w:rFonts w:ascii="Courier New" w:hAnsi="Courier New" w:cs="Courier New"/>
            <w:color w:val="008000"/>
            <w:sz w:val="20"/>
            <w:szCs w:val="20"/>
            <w:highlight w:val="white"/>
          </w:rPr>
          <w:t>remember</w:t>
        </w:r>
      </w:ins>
    </w:p>
    <w:p w14:paraId="55435C76" w14:textId="77777777" w:rsidR="003A2FEE" w:rsidRDefault="003A2FEE" w:rsidP="003A2FEE">
      <w:pPr>
        <w:autoSpaceDE w:val="0"/>
        <w:autoSpaceDN w:val="0"/>
        <w:adjustRightInd w:val="0"/>
        <w:spacing w:after="0" w:line="240" w:lineRule="auto"/>
        <w:rPr>
          <w:ins w:id="2614" w:author="Michael Bell" w:date="2013-05-06T17:58:00Z"/>
          <w:rFonts w:ascii="Courier New" w:hAnsi="Courier New" w:cs="Courier New"/>
          <w:color w:val="000000"/>
          <w:sz w:val="20"/>
          <w:szCs w:val="20"/>
          <w:highlight w:val="white"/>
        </w:rPr>
      </w:pPr>
      <w:ins w:id="2615"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change these in the code when introducing sensors!*/</w:t>
        </w:r>
      </w:ins>
    </w:p>
    <w:p w14:paraId="143EFB9A" w14:textId="77777777" w:rsidR="003A2FEE" w:rsidRDefault="003A2FEE" w:rsidP="003A2FEE">
      <w:pPr>
        <w:autoSpaceDE w:val="0"/>
        <w:autoSpaceDN w:val="0"/>
        <w:adjustRightInd w:val="0"/>
        <w:spacing w:after="0" w:line="240" w:lineRule="auto"/>
        <w:rPr>
          <w:ins w:id="2616" w:author="Michael Bell" w:date="2013-05-06T17:58:00Z"/>
          <w:rFonts w:ascii="Courier New" w:hAnsi="Courier New" w:cs="Courier New"/>
          <w:color w:val="008000"/>
          <w:sz w:val="20"/>
          <w:szCs w:val="20"/>
          <w:highlight w:val="white"/>
        </w:rPr>
      </w:pPr>
      <w:ins w:id="2617" w:author="Michael Bell" w:date="2013-05-06T17:58:00Z">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boolean</w:t>
        </w:r>
        <w:proofErr w:type="spellEnd"/>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VS[</w:t>
        </w:r>
        <w:proofErr w:type="gramEnd"/>
        <w:r>
          <w:rPr>
            <w:rFonts w:ascii="Courier New" w:hAnsi="Courier New" w:cs="Courier New"/>
            <w:color w:val="008000"/>
            <w:sz w:val="20"/>
            <w:szCs w:val="20"/>
            <w:highlight w:val="white"/>
          </w:rPr>
          <w:t>5];</w:t>
        </w:r>
      </w:ins>
    </w:p>
    <w:p w14:paraId="4F470987" w14:textId="77777777" w:rsidR="003A2FEE" w:rsidRDefault="003A2FEE" w:rsidP="003A2FEE">
      <w:pPr>
        <w:autoSpaceDE w:val="0"/>
        <w:autoSpaceDN w:val="0"/>
        <w:adjustRightInd w:val="0"/>
        <w:spacing w:after="0" w:line="240" w:lineRule="auto"/>
        <w:rPr>
          <w:ins w:id="2618" w:author="Michael Bell" w:date="2013-05-06T17:58:00Z"/>
          <w:rFonts w:ascii="Courier New" w:hAnsi="Courier New" w:cs="Courier New"/>
          <w:color w:val="008000"/>
          <w:sz w:val="20"/>
          <w:szCs w:val="20"/>
          <w:highlight w:val="white"/>
        </w:rPr>
      </w:pPr>
      <w:ins w:id="2619" w:author="Michael Bell" w:date="2013-05-06T17:58:00Z">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boolean</w:t>
        </w:r>
        <w:proofErr w:type="spellEnd"/>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sensor[</w:t>
        </w:r>
        <w:proofErr w:type="gramEnd"/>
        <w:r>
          <w:rPr>
            <w:rFonts w:ascii="Courier New" w:hAnsi="Courier New" w:cs="Courier New"/>
            <w:color w:val="008000"/>
            <w:sz w:val="20"/>
            <w:szCs w:val="20"/>
            <w:highlight w:val="white"/>
          </w:rPr>
          <w:t>10];</w:t>
        </w:r>
      </w:ins>
    </w:p>
    <w:p w14:paraId="73455DED" w14:textId="77777777" w:rsidR="003A2FEE" w:rsidRDefault="003A2FEE" w:rsidP="003A2FEE">
      <w:pPr>
        <w:autoSpaceDE w:val="0"/>
        <w:autoSpaceDN w:val="0"/>
        <w:adjustRightInd w:val="0"/>
        <w:spacing w:after="0" w:line="240" w:lineRule="auto"/>
        <w:rPr>
          <w:ins w:id="2620" w:author="Michael Bell" w:date="2013-05-06T17:58:00Z"/>
          <w:rFonts w:ascii="Courier New" w:hAnsi="Courier New" w:cs="Courier New"/>
          <w:color w:val="000000"/>
          <w:sz w:val="20"/>
          <w:szCs w:val="20"/>
          <w:highlight w:val="white"/>
        </w:rPr>
      </w:pPr>
    </w:p>
    <w:p w14:paraId="47313DCA" w14:textId="77777777" w:rsidR="003A2FEE" w:rsidRDefault="003A2FEE" w:rsidP="003A2FEE">
      <w:pPr>
        <w:autoSpaceDE w:val="0"/>
        <w:autoSpaceDN w:val="0"/>
        <w:adjustRightInd w:val="0"/>
        <w:spacing w:after="0" w:line="240" w:lineRule="auto"/>
        <w:rPr>
          <w:ins w:id="2621" w:author="Michael Bell" w:date="2013-05-06T17:58:00Z"/>
          <w:rFonts w:ascii="Courier New" w:hAnsi="Courier New" w:cs="Courier New"/>
          <w:color w:val="008000"/>
          <w:sz w:val="20"/>
          <w:szCs w:val="20"/>
          <w:highlight w:val="white"/>
        </w:rPr>
      </w:pPr>
      <w:ins w:id="2622" w:author="Michael Bell" w:date="2013-05-06T17:58:00Z">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tranition</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ins>
    </w:p>
    <w:p w14:paraId="471C4F6A" w14:textId="77777777" w:rsidR="003A2FEE" w:rsidRDefault="003A2FEE" w:rsidP="003A2FEE">
      <w:pPr>
        <w:autoSpaceDE w:val="0"/>
        <w:autoSpaceDN w:val="0"/>
        <w:adjustRightInd w:val="0"/>
        <w:spacing w:after="0" w:line="240" w:lineRule="auto"/>
        <w:rPr>
          <w:ins w:id="2623" w:author="Michael Bell" w:date="2013-05-06T17:58:00Z"/>
          <w:rFonts w:ascii="Courier New" w:hAnsi="Courier New" w:cs="Courier New"/>
          <w:color w:val="008000"/>
          <w:sz w:val="20"/>
          <w:szCs w:val="20"/>
          <w:highlight w:val="white"/>
        </w:rPr>
      </w:pPr>
      <w:ins w:id="2624" w:author="Michael Bell" w:date="2013-05-06T17:58:00Z">
        <w:r>
          <w:rPr>
            <w:rFonts w:ascii="Courier New" w:hAnsi="Courier New" w:cs="Courier New"/>
            <w:color w:val="008000"/>
            <w:sz w:val="20"/>
            <w:szCs w:val="20"/>
            <w:highlight w:val="white"/>
          </w:rPr>
          <w:t>/*when this is false the train is stationary and the menu is displayed, when it is true, the program executes the given</w:t>
        </w:r>
      </w:ins>
    </w:p>
    <w:p w14:paraId="241F77F7" w14:textId="77777777" w:rsidR="003A2FEE" w:rsidRDefault="003A2FEE" w:rsidP="003A2FEE">
      <w:pPr>
        <w:autoSpaceDE w:val="0"/>
        <w:autoSpaceDN w:val="0"/>
        <w:adjustRightInd w:val="0"/>
        <w:spacing w:after="0" w:line="240" w:lineRule="auto"/>
        <w:rPr>
          <w:ins w:id="2625" w:author="Michael Bell" w:date="2013-05-06T17:58:00Z"/>
          <w:rFonts w:ascii="Courier New" w:hAnsi="Courier New" w:cs="Courier New"/>
          <w:color w:val="000000"/>
          <w:sz w:val="20"/>
          <w:szCs w:val="20"/>
          <w:highlight w:val="white"/>
        </w:rPr>
      </w:pPr>
      <w:ins w:id="2626"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instructions</w:t>
        </w:r>
        <w:proofErr w:type="gramEnd"/>
        <w:r>
          <w:rPr>
            <w:rFonts w:ascii="Courier New" w:hAnsi="Courier New" w:cs="Courier New"/>
            <w:color w:val="008000"/>
            <w:sz w:val="20"/>
            <w:szCs w:val="20"/>
            <w:highlight w:val="white"/>
          </w:rPr>
          <w:t xml:space="preserve"> and the UI is locked*/</w:t>
        </w:r>
      </w:ins>
    </w:p>
    <w:p w14:paraId="664A0C21" w14:textId="77777777" w:rsidR="003A2FEE" w:rsidRDefault="003A2FEE" w:rsidP="003A2FEE">
      <w:pPr>
        <w:autoSpaceDE w:val="0"/>
        <w:autoSpaceDN w:val="0"/>
        <w:adjustRightInd w:val="0"/>
        <w:spacing w:after="0" w:line="240" w:lineRule="auto"/>
        <w:rPr>
          <w:ins w:id="2627" w:author="Michael Bell" w:date="2013-05-06T17:58:00Z"/>
          <w:rFonts w:ascii="Courier New" w:hAnsi="Courier New" w:cs="Courier New"/>
          <w:color w:val="000000"/>
          <w:sz w:val="20"/>
          <w:szCs w:val="20"/>
          <w:highlight w:val="white"/>
        </w:rPr>
      </w:pPr>
      <w:proofErr w:type="spellStart"/>
      <w:proofErr w:type="gramStart"/>
      <w:ins w:id="2628" w:author="Michael Bell" w:date="2013-05-06T17:58:00Z">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ins>
    </w:p>
    <w:p w14:paraId="41C0402E" w14:textId="77777777" w:rsidR="003A2FEE" w:rsidRDefault="003A2FEE" w:rsidP="003A2FEE">
      <w:pPr>
        <w:autoSpaceDE w:val="0"/>
        <w:autoSpaceDN w:val="0"/>
        <w:adjustRightInd w:val="0"/>
        <w:spacing w:after="0" w:line="240" w:lineRule="auto"/>
        <w:rPr>
          <w:ins w:id="2629" w:author="Michael Bell" w:date="2013-05-06T17:58:00Z"/>
          <w:rFonts w:ascii="Courier New" w:hAnsi="Courier New" w:cs="Courier New"/>
          <w:color w:val="000000"/>
          <w:sz w:val="20"/>
          <w:szCs w:val="20"/>
          <w:highlight w:val="white"/>
        </w:rPr>
      </w:pPr>
    </w:p>
    <w:p w14:paraId="076AF7A9" w14:textId="77777777" w:rsidR="003A2FEE" w:rsidRDefault="003A2FEE" w:rsidP="003A2FEE">
      <w:pPr>
        <w:autoSpaceDE w:val="0"/>
        <w:autoSpaceDN w:val="0"/>
        <w:adjustRightInd w:val="0"/>
        <w:spacing w:after="0" w:line="240" w:lineRule="auto"/>
        <w:rPr>
          <w:ins w:id="2630" w:author="Michael Bell" w:date="2013-05-06T17:58:00Z"/>
          <w:rFonts w:ascii="Courier New" w:hAnsi="Courier New" w:cs="Courier New"/>
          <w:color w:val="008000"/>
          <w:sz w:val="20"/>
          <w:szCs w:val="20"/>
          <w:highlight w:val="white"/>
        </w:rPr>
      </w:pPr>
      <w:ins w:id="2631" w:author="Michael Bell" w:date="2013-05-06T17:58:00Z">
        <w:r>
          <w:rPr>
            <w:rFonts w:ascii="Courier New" w:hAnsi="Courier New" w:cs="Courier New"/>
            <w:color w:val="008000"/>
            <w:sz w:val="20"/>
            <w:szCs w:val="20"/>
            <w:highlight w:val="white"/>
          </w:rPr>
          <w:t>//button voltages</w:t>
        </w:r>
      </w:ins>
    </w:p>
    <w:p w14:paraId="2DABC4CB" w14:textId="77777777" w:rsidR="003A2FEE" w:rsidRDefault="003A2FEE" w:rsidP="003A2FEE">
      <w:pPr>
        <w:autoSpaceDE w:val="0"/>
        <w:autoSpaceDN w:val="0"/>
        <w:adjustRightInd w:val="0"/>
        <w:spacing w:after="0" w:line="240" w:lineRule="auto"/>
        <w:rPr>
          <w:ins w:id="2632" w:author="Michael Bell" w:date="2013-05-06T17:58:00Z"/>
          <w:rFonts w:ascii="Courier New" w:hAnsi="Courier New" w:cs="Courier New"/>
          <w:color w:val="000000"/>
          <w:sz w:val="20"/>
          <w:szCs w:val="20"/>
          <w:highlight w:val="white"/>
        </w:rPr>
      </w:pPr>
      <w:ins w:id="2633" w:author="Michael Bell" w:date="2013-05-06T17:58:00Z">
        <w:r>
          <w:rPr>
            <w:rFonts w:ascii="Courier New" w:hAnsi="Courier New" w:cs="Courier New"/>
            <w:color w:val="008000"/>
            <w:sz w:val="20"/>
            <w:szCs w:val="20"/>
            <w:highlight w:val="white"/>
          </w:rPr>
          <w:t>/*these are the ADC readings taken on A0 and the button presses they represent*/</w:t>
        </w:r>
      </w:ins>
    </w:p>
    <w:p w14:paraId="31A974A4" w14:textId="77777777" w:rsidR="003A2FEE" w:rsidRDefault="003A2FEE" w:rsidP="003A2FEE">
      <w:pPr>
        <w:autoSpaceDE w:val="0"/>
        <w:autoSpaceDN w:val="0"/>
        <w:adjustRightInd w:val="0"/>
        <w:spacing w:after="0" w:line="240" w:lineRule="auto"/>
        <w:rPr>
          <w:ins w:id="2634" w:author="Michael Bell" w:date="2013-05-06T17:58:00Z"/>
          <w:rFonts w:ascii="Courier New" w:hAnsi="Courier New" w:cs="Courier New"/>
          <w:color w:val="804000"/>
          <w:sz w:val="20"/>
          <w:szCs w:val="20"/>
          <w:highlight w:val="white"/>
        </w:rPr>
      </w:pPr>
      <w:ins w:id="2635"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rightADC</w:t>
        </w:r>
        <w:proofErr w:type="spellEnd"/>
        <w:r>
          <w:rPr>
            <w:rFonts w:ascii="Courier New" w:hAnsi="Courier New" w:cs="Courier New"/>
            <w:color w:val="804000"/>
            <w:sz w:val="20"/>
            <w:szCs w:val="20"/>
            <w:highlight w:val="white"/>
          </w:rPr>
          <w:t xml:space="preserve"> 0</w:t>
        </w:r>
      </w:ins>
    </w:p>
    <w:p w14:paraId="4CEC89B3" w14:textId="77777777" w:rsidR="003A2FEE" w:rsidRDefault="003A2FEE" w:rsidP="003A2FEE">
      <w:pPr>
        <w:autoSpaceDE w:val="0"/>
        <w:autoSpaceDN w:val="0"/>
        <w:adjustRightInd w:val="0"/>
        <w:spacing w:after="0" w:line="240" w:lineRule="auto"/>
        <w:rPr>
          <w:ins w:id="2636" w:author="Michael Bell" w:date="2013-05-06T17:58:00Z"/>
          <w:rFonts w:ascii="Courier New" w:hAnsi="Courier New" w:cs="Courier New"/>
          <w:color w:val="804000"/>
          <w:sz w:val="20"/>
          <w:szCs w:val="20"/>
          <w:highlight w:val="white"/>
        </w:rPr>
      </w:pPr>
      <w:ins w:id="2637"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upADC</w:t>
        </w:r>
        <w:proofErr w:type="spellEnd"/>
        <w:r>
          <w:rPr>
            <w:rFonts w:ascii="Courier New" w:hAnsi="Courier New" w:cs="Courier New"/>
            <w:color w:val="804000"/>
            <w:sz w:val="20"/>
            <w:szCs w:val="20"/>
            <w:highlight w:val="white"/>
          </w:rPr>
          <w:t xml:space="preserve"> 145</w:t>
        </w:r>
      </w:ins>
    </w:p>
    <w:p w14:paraId="296B74DD" w14:textId="77777777" w:rsidR="003A2FEE" w:rsidRDefault="003A2FEE" w:rsidP="003A2FEE">
      <w:pPr>
        <w:autoSpaceDE w:val="0"/>
        <w:autoSpaceDN w:val="0"/>
        <w:adjustRightInd w:val="0"/>
        <w:spacing w:after="0" w:line="240" w:lineRule="auto"/>
        <w:rPr>
          <w:ins w:id="2638" w:author="Michael Bell" w:date="2013-05-06T17:58:00Z"/>
          <w:rFonts w:ascii="Courier New" w:hAnsi="Courier New" w:cs="Courier New"/>
          <w:color w:val="804000"/>
          <w:sz w:val="20"/>
          <w:szCs w:val="20"/>
          <w:highlight w:val="white"/>
        </w:rPr>
      </w:pPr>
      <w:ins w:id="2639"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downADC</w:t>
        </w:r>
        <w:proofErr w:type="spellEnd"/>
        <w:r>
          <w:rPr>
            <w:rFonts w:ascii="Courier New" w:hAnsi="Courier New" w:cs="Courier New"/>
            <w:color w:val="804000"/>
            <w:sz w:val="20"/>
            <w:szCs w:val="20"/>
            <w:highlight w:val="white"/>
          </w:rPr>
          <w:t xml:space="preserve"> 329</w:t>
        </w:r>
      </w:ins>
    </w:p>
    <w:p w14:paraId="1A6F1E26" w14:textId="77777777" w:rsidR="003A2FEE" w:rsidRDefault="003A2FEE" w:rsidP="003A2FEE">
      <w:pPr>
        <w:autoSpaceDE w:val="0"/>
        <w:autoSpaceDN w:val="0"/>
        <w:adjustRightInd w:val="0"/>
        <w:spacing w:after="0" w:line="240" w:lineRule="auto"/>
        <w:rPr>
          <w:ins w:id="2640" w:author="Michael Bell" w:date="2013-05-06T17:58:00Z"/>
          <w:rFonts w:ascii="Courier New" w:hAnsi="Courier New" w:cs="Courier New"/>
          <w:color w:val="804000"/>
          <w:sz w:val="20"/>
          <w:szCs w:val="20"/>
          <w:highlight w:val="white"/>
        </w:rPr>
      </w:pPr>
      <w:ins w:id="2641"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leftADC</w:t>
        </w:r>
        <w:proofErr w:type="spellEnd"/>
        <w:r>
          <w:rPr>
            <w:rFonts w:ascii="Courier New" w:hAnsi="Courier New" w:cs="Courier New"/>
            <w:color w:val="804000"/>
            <w:sz w:val="20"/>
            <w:szCs w:val="20"/>
            <w:highlight w:val="white"/>
          </w:rPr>
          <w:t xml:space="preserve"> 505</w:t>
        </w:r>
      </w:ins>
    </w:p>
    <w:p w14:paraId="33E465CE" w14:textId="77777777" w:rsidR="003A2FEE" w:rsidRDefault="003A2FEE" w:rsidP="003A2FEE">
      <w:pPr>
        <w:autoSpaceDE w:val="0"/>
        <w:autoSpaceDN w:val="0"/>
        <w:adjustRightInd w:val="0"/>
        <w:spacing w:after="0" w:line="240" w:lineRule="auto"/>
        <w:rPr>
          <w:ins w:id="2642" w:author="Michael Bell" w:date="2013-05-06T17:58:00Z"/>
          <w:rFonts w:ascii="Courier New" w:hAnsi="Courier New" w:cs="Courier New"/>
          <w:color w:val="804000"/>
          <w:sz w:val="20"/>
          <w:szCs w:val="20"/>
          <w:highlight w:val="white"/>
        </w:rPr>
      </w:pPr>
      <w:ins w:id="2643"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selectADC</w:t>
        </w:r>
        <w:proofErr w:type="spellEnd"/>
        <w:r>
          <w:rPr>
            <w:rFonts w:ascii="Courier New" w:hAnsi="Courier New" w:cs="Courier New"/>
            <w:color w:val="804000"/>
            <w:sz w:val="20"/>
            <w:szCs w:val="20"/>
            <w:highlight w:val="white"/>
          </w:rPr>
          <w:t xml:space="preserve"> 741</w:t>
        </w:r>
      </w:ins>
    </w:p>
    <w:p w14:paraId="5C226D0C" w14:textId="77777777" w:rsidR="003A2FEE" w:rsidRDefault="003A2FEE" w:rsidP="003A2FEE">
      <w:pPr>
        <w:autoSpaceDE w:val="0"/>
        <w:autoSpaceDN w:val="0"/>
        <w:adjustRightInd w:val="0"/>
        <w:spacing w:after="0" w:line="240" w:lineRule="auto"/>
        <w:rPr>
          <w:ins w:id="2644" w:author="Michael Bell" w:date="2013-05-06T17:58:00Z"/>
          <w:rFonts w:ascii="Courier New" w:hAnsi="Courier New" w:cs="Courier New"/>
          <w:color w:val="000000"/>
          <w:sz w:val="20"/>
          <w:szCs w:val="20"/>
          <w:highlight w:val="white"/>
        </w:rPr>
      </w:pPr>
    </w:p>
    <w:p w14:paraId="2FBE3DB3" w14:textId="77777777" w:rsidR="003A2FEE" w:rsidRDefault="003A2FEE" w:rsidP="003A2FEE">
      <w:pPr>
        <w:autoSpaceDE w:val="0"/>
        <w:autoSpaceDN w:val="0"/>
        <w:adjustRightInd w:val="0"/>
        <w:spacing w:after="0" w:line="240" w:lineRule="auto"/>
        <w:rPr>
          <w:ins w:id="2645" w:author="Michael Bell" w:date="2013-05-06T17:58:00Z"/>
          <w:rFonts w:ascii="Courier New" w:hAnsi="Courier New" w:cs="Courier New"/>
          <w:color w:val="008000"/>
          <w:sz w:val="20"/>
          <w:szCs w:val="20"/>
          <w:highlight w:val="white"/>
        </w:rPr>
      </w:pPr>
      <w:ins w:id="2646" w:author="Michael Bell" w:date="2013-05-06T17:58:00Z">
        <w:r>
          <w:rPr>
            <w:rFonts w:ascii="Courier New" w:hAnsi="Courier New" w:cs="Courier New"/>
            <w:color w:val="008000"/>
            <w:sz w:val="20"/>
            <w:szCs w:val="20"/>
            <w:highlight w:val="white"/>
          </w:rPr>
          <w:t xml:space="preserve">//button voltage sensitivity  </w:t>
        </w:r>
      </w:ins>
    </w:p>
    <w:p w14:paraId="3051DBC9" w14:textId="77777777" w:rsidR="003A2FEE" w:rsidRDefault="003A2FEE" w:rsidP="003A2FEE">
      <w:pPr>
        <w:autoSpaceDE w:val="0"/>
        <w:autoSpaceDN w:val="0"/>
        <w:adjustRightInd w:val="0"/>
        <w:spacing w:after="0" w:line="240" w:lineRule="auto"/>
        <w:rPr>
          <w:ins w:id="2647" w:author="Michael Bell" w:date="2013-05-06T17:58:00Z"/>
          <w:rFonts w:ascii="Courier New" w:hAnsi="Courier New" w:cs="Courier New"/>
          <w:color w:val="804000"/>
          <w:sz w:val="20"/>
          <w:szCs w:val="20"/>
          <w:highlight w:val="white"/>
        </w:rPr>
      </w:pPr>
      <w:ins w:id="2648"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ADCsensitivity</w:t>
        </w:r>
        <w:proofErr w:type="spellEnd"/>
        <w:r>
          <w:rPr>
            <w:rFonts w:ascii="Courier New" w:hAnsi="Courier New" w:cs="Courier New"/>
            <w:color w:val="804000"/>
            <w:sz w:val="20"/>
            <w:szCs w:val="20"/>
            <w:highlight w:val="white"/>
          </w:rPr>
          <w:t xml:space="preserve"> 10</w:t>
        </w:r>
      </w:ins>
    </w:p>
    <w:p w14:paraId="4F698D1A" w14:textId="77777777" w:rsidR="003A2FEE" w:rsidRDefault="003A2FEE" w:rsidP="003A2FEE">
      <w:pPr>
        <w:autoSpaceDE w:val="0"/>
        <w:autoSpaceDN w:val="0"/>
        <w:adjustRightInd w:val="0"/>
        <w:spacing w:after="0" w:line="240" w:lineRule="auto"/>
        <w:rPr>
          <w:ins w:id="2649" w:author="Michael Bell" w:date="2013-05-06T17:58:00Z"/>
          <w:rFonts w:ascii="Courier New" w:hAnsi="Courier New" w:cs="Courier New"/>
          <w:color w:val="000000"/>
          <w:sz w:val="20"/>
          <w:szCs w:val="20"/>
          <w:highlight w:val="white"/>
        </w:rPr>
      </w:pPr>
    </w:p>
    <w:p w14:paraId="1F570B8B" w14:textId="77777777" w:rsidR="003A2FEE" w:rsidRDefault="003A2FEE" w:rsidP="003A2FEE">
      <w:pPr>
        <w:autoSpaceDE w:val="0"/>
        <w:autoSpaceDN w:val="0"/>
        <w:adjustRightInd w:val="0"/>
        <w:spacing w:after="0" w:line="240" w:lineRule="auto"/>
        <w:rPr>
          <w:ins w:id="2650" w:author="Michael Bell" w:date="2013-05-06T17:58:00Z"/>
          <w:rFonts w:ascii="Courier New" w:hAnsi="Courier New" w:cs="Courier New"/>
          <w:color w:val="008000"/>
          <w:sz w:val="20"/>
          <w:szCs w:val="20"/>
          <w:highlight w:val="white"/>
        </w:rPr>
      </w:pPr>
      <w:ins w:id="2651" w:author="Michael Bell" w:date="2013-05-06T17:58:00Z">
        <w:r>
          <w:rPr>
            <w:rFonts w:ascii="Courier New" w:hAnsi="Courier New" w:cs="Courier New"/>
            <w:color w:val="008000"/>
            <w:sz w:val="20"/>
            <w:szCs w:val="20"/>
            <w:highlight w:val="white"/>
          </w:rPr>
          <w:t>//button output numbers</w:t>
        </w:r>
      </w:ins>
    </w:p>
    <w:p w14:paraId="696298F4" w14:textId="77777777" w:rsidR="003A2FEE" w:rsidRDefault="003A2FEE" w:rsidP="003A2FEE">
      <w:pPr>
        <w:autoSpaceDE w:val="0"/>
        <w:autoSpaceDN w:val="0"/>
        <w:adjustRightInd w:val="0"/>
        <w:spacing w:after="0" w:line="240" w:lineRule="auto"/>
        <w:rPr>
          <w:ins w:id="2652" w:author="Michael Bell" w:date="2013-05-06T17:58:00Z"/>
          <w:rFonts w:ascii="Courier New" w:hAnsi="Courier New" w:cs="Courier New"/>
          <w:color w:val="000000"/>
          <w:sz w:val="20"/>
          <w:szCs w:val="20"/>
          <w:highlight w:val="white"/>
        </w:rPr>
      </w:pPr>
      <w:ins w:id="2653" w:author="Michael Bell" w:date="2013-05-06T17:58:00Z">
        <w:r>
          <w:rPr>
            <w:rFonts w:ascii="Courier New" w:hAnsi="Courier New" w:cs="Courier New"/>
            <w:color w:val="008000"/>
            <w:sz w:val="20"/>
            <w:szCs w:val="20"/>
            <w:highlight w:val="white"/>
          </w:rPr>
          <w:t xml:space="preserve">/*to make the output from the buttons </w:t>
        </w:r>
        <w:proofErr w:type="spellStart"/>
        <w:r>
          <w:rPr>
            <w:rFonts w:ascii="Courier New" w:hAnsi="Courier New" w:cs="Courier New"/>
            <w:color w:val="008000"/>
            <w:sz w:val="20"/>
            <w:szCs w:val="20"/>
            <w:highlight w:val="white"/>
          </w:rPr>
          <w:t>easear</w:t>
        </w:r>
        <w:proofErr w:type="spellEnd"/>
        <w:r>
          <w:rPr>
            <w:rFonts w:ascii="Courier New" w:hAnsi="Courier New" w:cs="Courier New"/>
            <w:color w:val="008000"/>
            <w:sz w:val="20"/>
            <w:szCs w:val="20"/>
            <w:highlight w:val="white"/>
          </w:rPr>
          <w:t xml:space="preserve"> to understand these are used in place of the numbers representing the button output*/</w:t>
        </w:r>
      </w:ins>
    </w:p>
    <w:p w14:paraId="0692B118" w14:textId="77777777" w:rsidR="003A2FEE" w:rsidRDefault="003A2FEE" w:rsidP="003A2FEE">
      <w:pPr>
        <w:autoSpaceDE w:val="0"/>
        <w:autoSpaceDN w:val="0"/>
        <w:adjustRightInd w:val="0"/>
        <w:spacing w:after="0" w:line="240" w:lineRule="auto"/>
        <w:rPr>
          <w:ins w:id="2654" w:author="Michael Bell" w:date="2013-05-06T17:58:00Z"/>
          <w:rFonts w:ascii="Courier New" w:hAnsi="Courier New" w:cs="Courier New"/>
          <w:color w:val="804000"/>
          <w:sz w:val="20"/>
          <w:szCs w:val="20"/>
          <w:highlight w:val="white"/>
        </w:rPr>
      </w:pPr>
      <w:ins w:id="2655"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noneOut</w:t>
        </w:r>
        <w:proofErr w:type="spellEnd"/>
        <w:r>
          <w:rPr>
            <w:rFonts w:ascii="Courier New" w:hAnsi="Courier New" w:cs="Courier New"/>
            <w:color w:val="804000"/>
            <w:sz w:val="20"/>
            <w:szCs w:val="20"/>
            <w:highlight w:val="white"/>
          </w:rPr>
          <w:t xml:space="preserve"> 0</w:t>
        </w:r>
      </w:ins>
    </w:p>
    <w:p w14:paraId="44A0A123" w14:textId="77777777" w:rsidR="003A2FEE" w:rsidRDefault="003A2FEE" w:rsidP="003A2FEE">
      <w:pPr>
        <w:autoSpaceDE w:val="0"/>
        <w:autoSpaceDN w:val="0"/>
        <w:adjustRightInd w:val="0"/>
        <w:spacing w:after="0" w:line="240" w:lineRule="auto"/>
        <w:rPr>
          <w:ins w:id="2656" w:author="Michael Bell" w:date="2013-05-06T17:58:00Z"/>
          <w:rFonts w:ascii="Courier New" w:hAnsi="Courier New" w:cs="Courier New"/>
          <w:color w:val="804000"/>
          <w:sz w:val="20"/>
          <w:szCs w:val="20"/>
          <w:highlight w:val="white"/>
        </w:rPr>
      </w:pPr>
      <w:ins w:id="2657"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rightOut</w:t>
        </w:r>
        <w:proofErr w:type="spellEnd"/>
        <w:r>
          <w:rPr>
            <w:rFonts w:ascii="Courier New" w:hAnsi="Courier New" w:cs="Courier New"/>
            <w:color w:val="804000"/>
            <w:sz w:val="20"/>
            <w:szCs w:val="20"/>
            <w:highlight w:val="white"/>
          </w:rPr>
          <w:t xml:space="preserve"> 1</w:t>
        </w:r>
      </w:ins>
    </w:p>
    <w:p w14:paraId="61529720" w14:textId="77777777" w:rsidR="003A2FEE" w:rsidRDefault="003A2FEE" w:rsidP="003A2FEE">
      <w:pPr>
        <w:autoSpaceDE w:val="0"/>
        <w:autoSpaceDN w:val="0"/>
        <w:adjustRightInd w:val="0"/>
        <w:spacing w:after="0" w:line="240" w:lineRule="auto"/>
        <w:rPr>
          <w:ins w:id="2658" w:author="Michael Bell" w:date="2013-05-06T17:58:00Z"/>
          <w:rFonts w:ascii="Courier New" w:hAnsi="Courier New" w:cs="Courier New"/>
          <w:color w:val="804000"/>
          <w:sz w:val="20"/>
          <w:szCs w:val="20"/>
          <w:highlight w:val="white"/>
        </w:rPr>
      </w:pPr>
      <w:ins w:id="2659"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upOut</w:t>
        </w:r>
        <w:proofErr w:type="spellEnd"/>
        <w:r>
          <w:rPr>
            <w:rFonts w:ascii="Courier New" w:hAnsi="Courier New" w:cs="Courier New"/>
            <w:color w:val="804000"/>
            <w:sz w:val="20"/>
            <w:szCs w:val="20"/>
            <w:highlight w:val="white"/>
          </w:rPr>
          <w:t xml:space="preserve"> 2</w:t>
        </w:r>
      </w:ins>
    </w:p>
    <w:p w14:paraId="387C978B" w14:textId="77777777" w:rsidR="003A2FEE" w:rsidRDefault="003A2FEE" w:rsidP="003A2FEE">
      <w:pPr>
        <w:autoSpaceDE w:val="0"/>
        <w:autoSpaceDN w:val="0"/>
        <w:adjustRightInd w:val="0"/>
        <w:spacing w:after="0" w:line="240" w:lineRule="auto"/>
        <w:rPr>
          <w:ins w:id="2660" w:author="Michael Bell" w:date="2013-05-06T17:58:00Z"/>
          <w:rFonts w:ascii="Courier New" w:hAnsi="Courier New" w:cs="Courier New"/>
          <w:color w:val="804000"/>
          <w:sz w:val="20"/>
          <w:szCs w:val="20"/>
          <w:highlight w:val="white"/>
        </w:rPr>
      </w:pPr>
      <w:ins w:id="2661"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downOut</w:t>
        </w:r>
        <w:proofErr w:type="spellEnd"/>
        <w:r>
          <w:rPr>
            <w:rFonts w:ascii="Courier New" w:hAnsi="Courier New" w:cs="Courier New"/>
            <w:color w:val="804000"/>
            <w:sz w:val="20"/>
            <w:szCs w:val="20"/>
            <w:highlight w:val="white"/>
          </w:rPr>
          <w:t xml:space="preserve"> 3</w:t>
        </w:r>
      </w:ins>
    </w:p>
    <w:p w14:paraId="1ECE7F13" w14:textId="77777777" w:rsidR="003A2FEE" w:rsidRDefault="003A2FEE" w:rsidP="003A2FEE">
      <w:pPr>
        <w:autoSpaceDE w:val="0"/>
        <w:autoSpaceDN w:val="0"/>
        <w:adjustRightInd w:val="0"/>
        <w:spacing w:after="0" w:line="240" w:lineRule="auto"/>
        <w:rPr>
          <w:ins w:id="2662" w:author="Michael Bell" w:date="2013-05-06T17:58:00Z"/>
          <w:rFonts w:ascii="Courier New" w:hAnsi="Courier New" w:cs="Courier New"/>
          <w:color w:val="804000"/>
          <w:sz w:val="20"/>
          <w:szCs w:val="20"/>
          <w:highlight w:val="white"/>
        </w:rPr>
      </w:pPr>
      <w:ins w:id="2663"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leftOut</w:t>
        </w:r>
        <w:proofErr w:type="spellEnd"/>
        <w:r>
          <w:rPr>
            <w:rFonts w:ascii="Courier New" w:hAnsi="Courier New" w:cs="Courier New"/>
            <w:color w:val="804000"/>
            <w:sz w:val="20"/>
            <w:szCs w:val="20"/>
            <w:highlight w:val="white"/>
          </w:rPr>
          <w:t xml:space="preserve"> 4</w:t>
        </w:r>
      </w:ins>
    </w:p>
    <w:p w14:paraId="72EDABA1" w14:textId="77777777" w:rsidR="003A2FEE" w:rsidRDefault="003A2FEE" w:rsidP="003A2FEE">
      <w:pPr>
        <w:autoSpaceDE w:val="0"/>
        <w:autoSpaceDN w:val="0"/>
        <w:adjustRightInd w:val="0"/>
        <w:spacing w:after="0" w:line="240" w:lineRule="auto"/>
        <w:rPr>
          <w:ins w:id="2664" w:author="Michael Bell" w:date="2013-05-06T17:58:00Z"/>
          <w:rFonts w:ascii="Courier New" w:hAnsi="Courier New" w:cs="Courier New"/>
          <w:color w:val="804000"/>
          <w:sz w:val="20"/>
          <w:szCs w:val="20"/>
          <w:highlight w:val="white"/>
        </w:rPr>
      </w:pPr>
      <w:ins w:id="2665"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selectOut</w:t>
        </w:r>
        <w:proofErr w:type="spellEnd"/>
        <w:r>
          <w:rPr>
            <w:rFonts w:ascii="Courier New" w:hAnsi="Courier New" w:cs="Courier New"/>
            <w:color w:val="804000"/>
            <w:sz w:val="20"/>
            <w:szCs w:val="20"/>
            <w:highlight w:val="white"/>
          </w:rPr>
          <w:t xml:space="preserve"> 5</w:t>
        </w:r>
      </w:ins>
    </w:p>
    <w:p w14:paraId="22DE3461" w14:textId="77777777" w:rsidR="003A2FEE" w:rsidRDefault="003A2FEE" w:rsidP="003A2FEE">
      <w:pPr>
        <w:autoSpaceDE w:val="0"/>
        <w:autoSpaceDN w:val="0"/>
        <w:adjustRightInd w:val="0"/>
        <w:spacing w:after="0" w:line="240" w:lineRule="auto"/>
        <w:rPr>
          <w:ins w:id="2666" w:author="Michael Bell" w:date="2013-05-06T17:58:00Z"/>
          <w:rFonts w:ascii="Courier New" w:hAnsi="Courier New" w:cs="Courier New"/>
          <w:color w:val="000000"/>
          <w:sz w:val="20"/>
          <w:szCs w:val="20"/>
          <w:highlight w:val="white"/>
        </w:rPr>
      </w:pPr>
    </w:p>
    <w:p w14:paraId="418C2E80" w14:textId="77777777" w:rsidR="003A2FEE" w:rsidRDefault="003A2FEE" w:rsidP="003A2FEE">
      <w:pPr>
        <w:autoSpaceDE w:val="0"/>
        <w:autoSpaceDN w:val="0"/>
        <w:adjustRightInd w:val="0"/>
        <w:spacing w:after="0" w:line="240" w:lineRule="auto"/>
        <w:rPr>
          <w:ins w:id="2667" w:author="Michael Bell" w:date="2013-05-06T17:58:00Z"/>
          <w:rFonts w:ascii="Courier New" w:hAnsi="Courier New" w:cs="Courier New"/>
          <w:color w:val="008000"/>
          <w:sz w:val="20"/>
          <w:szCs w:val="20"/>
          <w:highlight w:val="white"/>
        </w:rPr>
      </w:pPr>
      <w:ins w:id="2668" w:author="Michael Bell" w:date="2013-05-06T17:58:00Z">
        <w:r>
          <w:rPr>
            <w:rFonts w:ascii="Courier New" w:hAnsi="Courier New" w:cs="Courier New"/>
            <w:color w:val="008000"/>
            <w:sz w:val="20"/>
            <w:szCs w:val="20"/>
            <w:highlight w:val="white"/>
          </w:rPr>
          <w:t>//sensor output numbers</w:t>
        </w:r>
      </w:ins>
    </w:p>
    <w:p w14:paraId="39E0C65B" w14:textId="77777777" w:rsidR="003A2FEE" w:rsidRDefault="003A2FEE" w:rsidP="003A2FEE">
      <w:pPr>
        <w:autoSpaceDE w:val="0"/>
        <w:autoSpaceDN w:val="0"/>
        <w:adjustRightInd w:val="0"/>
        <w:spacing w:after="0" w:line="240" w:lineRule="auto"/>
        <w:rPr>
          <w:ins w:id="2669" w:author="Michael Bell" w:date="2013-05-06T17:58:00Z"/>
          <w:rFonts w:ascii="Courier New" w:hAnsi="Courier New" w:cs="Courier New"/>
          <w:color w:val="804000"/>
          <w:sz w:val="20"/>
          <w:szCs w:val="20"/>
          <w:highlight w:val="white"/>
        </w:rPr>
      </w:pPr>
      <w:ins w:id="2670"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sensorNone</w:t>
        </w:r>
        <w:proofErr w:type="spellEnd"/>
        <w:r>
          <w:rPr>
            <w:rFonts w:ascii="Courier New" w:hAnsi="Courier New" w:cs="Courier New"/>
            <w:color w:val="804000"/>
            <w:sz w:val="20"/>
            <w:szCs w:val="20"/>
            <w:highlight w:val="white"/>
          </w:rPr>
          <w:t xml:space="preserve"> 0</w:t>
        </w:r>
      </w:ins>
    </w:p>
    <w:p w14:paraId="7F267370" w14:textId="77777777" w:rsidR="003A2FEE" w:rsidRDefault="003A2FEE" w:rsidP="003A2FEE">
      <w:pPr>
        <w:autoSpaceDE w:val="0"/>
        <w:autoSpaceDN w:val="0"/>
        <w:adjustRightInd w:val="0"/>
        <w:spacing w:after="0" w:line="240" w:lineRule="auto"/>
        <w:rPr>
          <w:ins w:id="2671" w:author="Michael Bell" w:date="2013-05-06T17:58:00Z"/>
          <w:rFonts w:ascii="Courier New" w:hAnsi="Courier New" w:cs="Courier New"/>
          <w:color w:val="804000"/>
          <w:sz w:val="20"/>
          <w:szCs w:val="20"/>
          <w:highlight w:val="white"/>
        </w:rPr>
      </w:pPr>
      <w:ins w:id="2672"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sensorOne</w:t>
        </w:r>
        <w:proofErr w:type="spellEnd"/>
        <w:r>
          <w:rPr>
            <w:rFonts w:ascii="Courier New" w:hAnsi="Courier New" w:cs="Courier New"/>
            <w:color w:val="804000"/>
            <w:sz w:val="20"/>
            <w:szCs w:val="20"/>
            <w:highlight w:val="white"/>
          </w:rPr>
          <w:t xml:space="preserve"> 1</w:t>
        </w:r>
      </w:ins>
    </w:p>
    <w:p w14:paraId="01277C7D" w14:textId="77777777" w:rsidR="003A2FEE" w:rsidRDefault="003A2FEE" w:rsidP="003A2FEE">
      <w:pPr>
        <w:autoSpaceDE w:val="0"/>
        <w:autoSpaceDN w:val="0"/>
        <w:adjustRightInd w:val="0"/>
        <w:spacing w:after="0" w:line="240" w:lineRule="auto"/>
        <w:rPr>
          <w:ins w:id="2673" w:author="Michael Bell" w:date="2013-05-06T17:58:00Z"/>
          <w:rFonts w:ascii="Courier New" w:hAnsi="Courier New" w:cs="Courier New"/>
          <w:color w:val="804000"/>
          <w:sz w:val="20"/>
          <w:szCs w:val="20"/>
          <w:highlight w:val="white"/>
        </w:rPr>
      </w:pPr>
      <w:ins w:id="2674" w:author="Michael Bell" w:date="2013-05-06T17:58:00Z">
        <w:r>
          <w:rPr>
            <w:rFonts w:ascii="Courier New" w:hAnsi="Courier New" w:cs="Courier New"/>
            <w:color w:val="804000"/>
            <w:sz w:val="20"/>
            <w:szCs w:val="20"/>
            <w:highlight w:val="white"/>
          </w:rPr>
          <w:lastRenderedPageBreak/>
          <w:t xml:space="preserve">#define </w:t>
        </w:r>
        <w:proofErr w:type="spellStart"/>
        <w:r>
          <w:rPr>
            <w:rFonts w:ascii="Courier New" w:hAnsi="Courier New" w:cs="Courier New"/>
            <w:color w:val="804000"/>
            <w:sz w:val="20"/>
            <w:szCs w:val="20"/>
            <w:highlight w:val="white"/>
          </w:rPr>
          <w:t>sensorTwo</w:t>
        </w:r>
        <w:proofErr w:type="spellEnd"/>
        <w:r>
          <w:rPr>
            <w:rFonts w:ascii="Courier New" w:hAnsi="Courier New" w:cs="Courier New"/>
            <w:color w:val="804000"/>
            <w:sz w:val="20"/>
            <w:szCs w:val="20"/>
            <w:highlight w:val="white"/>
          </w:rPr>
          <w:t xml:space="preserve"> 2</w:t>
        </w:r>
      </w:ins>
    </w:p>
    <w:p w14:paraId="62DF70FE" w14:textId="77777777" w:rsidR="003A2FEE" w:rsidRDefault="003A2FEE" w:rsidP="003A2FEE">
      <w:pPr>
        <w:autoSpaceDE w:val="0"/>
        <w:autoSpaceDN w:val="0"/>
        <w:adjustRightInd w:val="0"/>
        <w:spacing w:after="0" w:line="240" w:lineRule="auto"/>
        <w:rPr>
          <w:ins w:id="2675" w:author="Michael Bell" w:date="2013-05-06T17:58:00Z"/>
          <w:rFonts w:ascii="Courier New" w:hAnsi="Courier New" w:cs="Courier New"/>
          <w:color w:val="804000"/>
          <w:sz w:val="20"/>
          <w:szCs w:val="20"/>
          <w:highlight w:val="white"/>
        </w:rPr>
      </w:pPr>
      <w:ins w:id="2676"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sensorThree</w:t>
        </w:r>
        <w:proofErr w:type="spellEnd"/>
        <w:r>
          <w:rPr>
            <w:rFonts w:ascii="Courier New" w:hAnsi="Courier New" w:cs="Courier New"/>
            <w:color w:val="804000"/>
            <w:sz w:val="20"/>
            <w:szCs w:val="20"/>
            <w:highlight w:val="white"/>
          </w:rPr>
          <w:t xml:space="preserve"> 3</w:t>
        </w:r>
      </w:ins>
    </w:p>
    <w:p w14:paraId="30FEB936" w14:textId="77777777" w:rsidR="003A2FEE" w:rsidRDefault="003A2FEE" w:rsidP="003A2FEE">
      <w:pPr>
        <w:autoSpaceDE w:val="0"/>
        <w:autoSpaceDN w:val="0"/>
        <w:adjustRightInd w:val="0"/>
        <w:spacing w:after="0" w:line="240" w:lineRule="auto"/>
        <w:rPr>
          <w:ins w:id="2677" w:author="Michael Bell" w:date="2013-05-06T17:58:00Z"/>
          <w:rFonts w:ascii="Courier New" w:hAnsi="Courier New" w:cs="Courier New"/>
          <w:color w:val="804000"/>
          <w:sz w:val="20"/>
          <w:szCs w:val="20"/>
          <w:highlight w:val="white"/>
        </w:rPr>
      </w:pPr>
      <w:ins w:id="2678"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sensorFour</w:t>
        </w:r>
        <w:proofErr w:type="spellEnd"/>
        <w:r>
          <w:rPr>
            <w:rFonts w:ascii="Courier New" w:hAnsi="Courier New" w:cs="Courier New"/>
            <w:color w:val="804000"/>
            <w:sz w:val="20"/>
            <w:szCs w:val="20"/>
            <w:highlight w:val="white"/>
          </w:rPr>
          <w:t xml:space="preserve"> 4</w:t>
        </w:r>
      </w:ins>
    </w:p>
    <w:p w14:paraId="37141200" w14:textId="77777777" w:rsidR="003A2FEE" w:rsidRDefault="003A2FEE" w:rsidP="003A2FEE">
      <w:pPr>
        <w:autoSpaceDE w:val="0"/>
        <w:autoSpaceDN w:val="0"/>
        <w:adjustRightInd w:val="0"/>
        <w:spacing w:after="0" w:line="240" w:lineRule="auto"/>
        <w:rPr>
          <w:ins w:id="2679" w:author="Michael Bell" w:date="2013-05-06T17:58:00Z"/>
          <w:rFonts w:ascii="Courier New" w:hAnsi="Courier New" w:cs="Courier New"/>
          <w:color w:val="804000"/>
          <w:sz w:val="20"/>
          <w:szCs w:val="20"/>
          <w:highlight w:val="white"/>
        </w:rPr>
      </w:pPr>
      <w:ins w:id="2680"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sensorFive</w:t>
        </w:r>
        <w:proofErr w:type="spellEnd"/>
        <w:r>
          <w:rPr>
            <w:rFonts w:ascii="Courier New" w:hAnsi="Courier New" w:cs="Courier New"/>
            <w:color w:val="804000"/>
            <w:sz w:val="20"/>
            <w:szCs w:val="20"/>
            <w:highlight w:val="white"/>
          </w:rPr>
          <w:t xml:space="preserve"> 5</w:t>
        </w:r>
      </w:ins>
    </w:p>
    <w:p w14:paraId="18036B7C" w14:textId="77777777" w:rsidR="003A2FEE" w:rsidRDefault="003A2FEE" w:rsidP="003A2FEE">
      <w:pPr>
        <w:autoSpaceDE w:val="0"/>
        <w:autoSpaceDN w:val="0"/>
        <w:adjustRightInd w:val="0"/>
        <w:spacing w:after="0" w:line="240" w:lineRule="auto"/>
        <w:rPr>
          <w:ins w:id="2681" w:author="Michael Bell" w:date="2013-05-06T17:58:00Z"/>
          <w:rFonts w:ascii="Courier New" w:hAnsi="Courier New" w:cs="Courier New"/>
          <w:color w:val="000000"/>
          <w:sz w:val="20"/>
          <w:szCs w:val="20"/>
          <w:highlight w:val="white"/>
        </w:rPr>
      </w:pPr>
    </w:p>
    <w:p w14:paraId="563F3396" w14:textId="77777777" w:rsidR="003A2FEE" w:rsidRDefault="003A2FEE" w:rsidP="003A2FEE">
      <w:pPr>
        <w:autoSpaceDE w:val="0"/>
        <w:autoSpaceDN w:val="0"/>
        <w:adjustRightInd w:val="0"/>
        <w:spacing w:after="0" w:line="240" w:lineRule="auto"/>
        <w:rPr>
          <w:ins w:id="2682" w:author="Michael Bell" w:date="2013-05-06T17:58:00Z"/>
          <w:rFonts w:ascii="Courier New" w:hAnsi="Courier New" w:cs="Courier New"/>
          <w:color w:val="804000"/>
          <w:sz w:val="20"/>
          <w:szCs w:val="20"/>
          <w:highlight w:val="white"/>
        </w:rPr>
      </w:pPr>
      <w:ins w:id="2683"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sensorSix</w:t>
        </w:r>
        <w:proofErr w:type="spellEnd"/>
        <w:r>
          <w:rPr>
            <w:rFonts w:ascii="Courier New" w:hAnsi="Courier New" w:cs="Courier New"/>
            <w:color w:val="804000"/>
            <w:sz w:val="20"/>
            <w:szCs w:val="20"/>
            <w:highlight w:val="white"/>
          </w:rPr>
          <w:t xml:space="preserve"> 6</w:t>
        </w:r>
      </w:ins>
    </w:p>
    <w:p w14:paraId="51AADC88" w14:textId="77777777" w:rsidR="003A2FEE" w:rsidRDefault="003A2FEE" w:rsidP="003A2FEE">
      <w:pPr>
        <w:autoSpaceDE w:val="0"/>
        <w:autoSpaceDN w:val="0"/>
        <w:adjustRightInd w:val="0"/>
        <w:spacing w:after="0" w:line="240" w:lineRule="auto"/>
        <w:rPr>
          <w:ins w:id="2684" w:author="Michael Bell" w:date="2013-05-06T17:58:00Z"/>
          <w:rFonts w:ascii="Courier New" w:hAnsi="Courier New" w:cs="Courier New"/>
          <w:color w:val="804000"/>
          <w:sz w:val="20"/>
          <w:szCs w:val="20"/>
          <w:highlight w:val="white"/>
        </w:rPr>
      </w:pPr>
      <w:ins w:id="2685"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sensorSeven</w:t>
        </w:r>
        <w:proofErr w:type="spellEnd"/>
        <w:r>
          <w:rPr>
            <w:rFonts w:ascii="Courier New" w:hAnsi="Courier New" w:cs="Courier New"/>
            <w:color w:val="804000"/>
            <w:sz w:val="20"/>
            <w:szCs w:val="20"/>
            <w:highlight w:val="white"/>
          </w:rPr>
          <w:t xml:space="preserve"> 7</w:t>
        </w:r>
      </w:ins>
    </w:p>
    <w:p w14:paraId="22DB1B7C" w14:textId="77777777" w:rsidR="003A2FEE" w:rsidRDefault="003A2FEE" w:rsidP="003A2FEE">
      <w:pPr>
        <w:autoSpaceDE w:val="0"/>
        <w:autoSpaceDN w:val="0"/>
        <w:adjustRightInd w:val="0"/>
        <w:spacing w:after="0" w:line="240" w:lineRule="auto"/>
        <w:rPr>
          <w:ins w:id="2686" w:author="Michael Bell" w:date="2013-05-06T17:58:00Z"/>
          <w:rFonts w:ascii="Courier New" w:hAnsi="Courier New" w:cs="Courier New"/>
          <w:color w:val="804000"/>
          <w:sz w:val="20"/>
          <w:szCs w:val="20"/>
          <w:highlight w:val="white"/>
        </w:rPr>
      </w:pPr>
      <w:ins w:id="2687"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sensorEight</w:t>
        </w:r>
        <w:proofErr w:type="spellEnd"/>
        <w:r>
          <w:rPr>
            <w:rFonts w:ascii="Courier New" w:hAnsi="Courier New" w:cs="Courier New"/>
            <w:color w:val="804000"/>
            <w:sz w:val="20"/>
            <w:szCs w:val="20"/>
            <w:highlight w:val="white"/>
          </w:rPr>
          <w:t xml:space="preserve"> 10</w:t>
        </w:r>
      </w:ins>
    </w:p>
    <w:p w14:paraId="4ABA21DD" w14:textId="77777777" w:rsidR="003A2FEE" w:rsidRDefault="003A2FEE" w:rsidP="003A2FEE">
      <w:pPr>
        <w:autoSpaceDE w:val="0"/>
        <w:autoSpaceDN w:val="0"/>
        <w:adjustRightInd w:val="0"/>
        <w:spacing w:after="0" w:line="240" w:lineRule="auto"/>
        <w:rPr>
          <w:ins w:id="2688" w:author="Michael Bell" w:date="2013-05-06T17:58:00Z"/>
          <w:rFonts w:ascii="Courier New" w:hAnsi="Courier New" w:cs="Courier New"/>
          <w:color w:val="804000"/>
          <w:sz w:val="20"/>
          <w:szCs w:val="20"/>
          <w:highlight w:val="white"/>
        </w:rPr>
      </w:pPr>
      <w:ins w:id="2689"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sensorNine</w:t>
        </w:r>
        <w:proofErr w:type="spellEnd"/>
        <w:r>
          <w:rPr>
            <w:rFonts w:ascii="Courier New" w:hAnsi="Courier New" w:cs="Courier New"/>
            <w:color w:val="804000"/>
            <w:sz w:val="20"/>
            <w:szCs w:val="20"/>
            <w:highlight w:val="white"/>
          </w:rPr>
          <w:t xml:space="preserve"> 9</w:t>
        </w:r>
      </w:ins>
    </w:p>
    <w:p w14:paraId="61B1EF81" w14:textId="77777777" w:rsidR="003A2FEE" w:rsidRDefault="003A2FEE" w:rsidP="003A2FEE">
      <w:pPr>
        <w:autoSpaceDE w:val="0"/>
        <w:autoSpaceDN w:val="0"/>
        <w:adjustRightInd w:val="0"/>
        <w:spacing w:after="0" w:line="240" w:lineRule="auto"/>
        <w:rPr>
          <w:ins w:id="2690" w:author="Michael Bell" w:date="2013-05-06T17:58:00Z"/>
          <w:rFonts w:ascii="Courier New" w:hAnsi="Courier New" w:cs="Courier New"/>
          <w:color w:val="804000"/>
          <w:sz w:val="20"/>
          <w:szCs w:val="20"/>
          <w:highlight w:val="white"/>
        </w:rPr>
      </w:pPr>
      <w:ins w:id="2691" w:author="Michael Bell" w:date="2013-05-06T17:58:00Z">
        <w:r>
          <w:rPr>
            <w:rFonts w:ascii="Courier New" w:hAnsi="Courier New" w:cs="Courier New"/>
            <w:color w:val="804000"/>
            <w:sz w:val="20"/>
            <w:szCs w:val="20"/>
            <w:highlight w:val="white"/>
          </w:rPr>
          <w:t xml:space="preserve">#define </w:t>
        </w:r>
        <w:proofErr w:type="spellStart"/>
        <w:r>
          <w:rPr>
            <w:rFonts w:ascii="Courier New" w:hAnsi="Courier New" w:cs="Courier New"/>
            <w:color w:val="804000"/>
            <w:sz w:val="20"/>
            <w:szCs w:val="20"/>
            <w:highlight w:val="white"/>
          </w:rPr>
          <w:t>sensorTen</w:t>
        </w:r>
        <w:proofErr w:type="spellEnd"/>
        <w:r>
          <w:rPr>
            <w:rFonts w:ascii="Courier New" w:hAnsi="Courier New" w:cs="Courier New"/>
            <w:color w:val="804000"/>
            <w:sz w:val="20"/>
            <w:szCs w:val="20"/>
            <w:highlight w:val="white"/>
          </w:rPr>
          <w:t xml:space="preserve"> 10</w:t>
        </w:r>
      </w:ins>
    </w:p>
    <w:p w14:paraId="023E0800" w14:textId="77777777" w:rsidR="003A2FEE" w:rsidRDefault="003A2FEE" w:rsidP="003A2FEE">
      <w:pPr>
        <w:autoSpaceDE w:val="0"/>
        <w:autoSpaceDN w:val="0"/>
        <w:adjustRightInd w:val="0"/>
        <w:spacing w:after="0" w:line="240" w:lineRule="auto"/>
        <w:rPr>
          <w:ins w:id="2692" w:author="Michael Bell" w:date="2013-05-06T17:58:00Z"/>
          <w:rFonts w:ascii="Courier New" w:hAnsi="Courier New" w:cs="Courier New"/>
          <w:color w:val="000000"/>
          <w:sz w:val="20"/>
          <w:szCs w:val="20"/>
          <w:highlight w:val="white"/>
        </w:rPr>
      </w:pPr>
    </w:p>
    <w:p w14:paraId="20C59D34" w14:textId="77777777" w:rsidR="003A2FEE" w:rsidRDefault="003A2FEE" w:rsidP="003A2FEE">
      <w:pPr>
        <w:autoSpaceDE w:val="0"/>
        <w:autoSpaceDN w:val="0"/>
        <w:adjustRightInd w:val="0"/>
        <w:spacing w:after="0" w:line="240" w:lineRule="auto"/>
        <w:rPr>
          <w:ins w:id="2693" w:author="Michael Bell" w:date="2013-05-06T17:58:00Z"/>
          <w:rFonts w:ascii="Courier New" w:hAnsi="Courier New" w:cs="Courier New"/>
          <w:color w:val="008000"/>
          <w:sz w:val="20"/>
          <w:szCs w:val="20"/>
          <w:highlight w:val="white"/>
        </w:rPr>
      </w:pPr>
      <w:ins w:id="2694" w:author="Michael Bell" w:date="2013-05-06T17:58:00Z">
        <w:r>
          <w:rPr>
            <w:rFonts w:ascii="Courier New" w:hAnsi="Courier New" w:cs="Courier New"/>
            <w:color w:val="008000"/>
            <w:sz w:val="20"/>
            <w:szCs w:val="20"/>
            <w:highlight w:val="white"/>
          </w:rPr>
          <w:t>//anti-</w:t>
        </w:r>
        <w:proofErr w:type="spellStart"/>
        <w:r>
          <w:rPr>
            <w:rFonts w:ascii="Courier New" w:hAnsi="Courier New" w:cs="Courier New"/>
            <w:color w:val="008000"/>
            <w:sz w:val="20"/>
            <w:szCs w:val="20"/>
            <w:highlight w:val="white"/>
          </w:rPr>
          <w:t>multipress</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ins>
    </w:p>
    <w:p w14:paraId="582C8605" w14:textId="77777777" w:rsidR="003A2FEE" w:rsidRDefault="003A2FEE" w:rsidP="003A2FEE">
      <w:pPr>
        <w:autoSpaceDE w:val="0"/>
        <w:autoSpaceDN w:val="0"/>
        <w:adjustRightInd w:val="0"/>
        <w:spacing w:after="0" w:line="240" w:lineRule="auto"/>
        <w:rPr>
          <w:ins w:id="2695" w:author="Michael Bell" w:date="2013-05-06T17:58:00Z"/>
          <w:rFonts w:ascii="Courier New" w:hAnsi="Courier New" w:cs="Courier New"/>
          <w:color w:val="008000"/>
          <w:sz w:val="20"/>
          <w:szCs w:val="20"/>
          <w:highlight w:val="white"/>
        </w:rPr>
      </w:pPr>
      <w:ins w:id="2696" w:author="Michael Bell" w:date="2013-05-06T17:58:00Z">
        <w:r>
          <w:rPr>
            <w:rFonts w:ascii="Courier New" w:hAnsi="Courier New" w:cs="Courier New"/>
            <w:color w:val="008000"/>
            <w:sz w:val="20"/>
            <w:szCs w:val="20"/>
            <w:highlight w:val="white"/>
          </w:rPr>
          <w:t>/*to prevent the board from reading a button as pressed multiple times the board sets this to true when it responds to a press</w:t>
        </w:r>
      </w:ins>
    </w:p>
    <w:p w14:paraId="3F1E4C27" w14:textId="77777777" w:rsidR="003A2FEE" w:rsidRDefault="003A2FEE" w:rsidP="003A2FEE">
      <w:pPr>
        <w:autoSpaceDE w:val="0"/>
        <w:autoSpaceDN w:val="0"/>
        <w:adjustRightInd w:val="0"/>
        <w:spacing w:after="0" w:line="240" w:lineRule="auto"/>
        <w:rPr>
          <w:ins w:id="2697" w:author="Michael Bell" w:date="2013-05-06T17:58:00Z"/>
          <w:rFonts w:ascii="Courier New" w:hAnsi="Courier New" w:cs="Courier New"/>
          <w:color w:val="000000"/>
          <w:sz w:val="20"/>
          <w:szCs w:val="20"/>
          <w:highlight w:val="white"/>
        </w:rPr>
      </w:pPr>
      <w:ins w:id="2698"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will then not respond again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this is set to false by the board detecting that no button is pressed*/</w:t>
        </w:r>
      </w:ins>
    </w:p>
    <w:p w14:paraId="085C41F2" w14:textId="77777777" w:rsidR="003A2FEE" w:rsidRDefault="003A2FEE" w:rsidP="003A2FEE">
      <w:pPr>
        <w:autoSpaceDE w:val="0"/>
        <w:autoSpaceDN w:val="0"/>
        <w:adjustRightInd w:val="0"/>
        <w:spacing w:after="0" w:line="240" w:lineRule="auto"/>
        <w:rPr>
          <w:ins w:id="2699" w:author="Michael Bell" w:date="2013-05-06T17:58:00Z"/>
          <w:rFonts w:ascii="Courier New" w:hAnsi="Courier New" w:cs="Courier New"/>
          <w:color w:val="000000"/>
          <w:sz w:val="20"/>
          <w:szCs w:val="20"/>
          <w:highlight w:val="white"/>
        </w:rPr>
      </w:pPr>
      <w:proofErr w:type="spellStart"/>
      <w:proofErr w:type="gramStart"/>
      <w:ins w:id="2700" w:author="Michael Bell" w:date="2013-05-06T17:58:00Z">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b/>
            <w:bCs/>
            <w:color w:val="000080"/>
            <w:sz w:val="20"/>
            <w:szCs w:val="20"/>
            <w:highlight w:val="white"/>
          </w:rPr>
          <w:t>;</w:t>
        </w:r>
      </w:ins>
    </w:p>
    <w:p w14:paraId="565AA938" w14:textId="77777777" w:rsidR="003A2FEE" w:rsidRDefault="003A2FEE" w:rsidP="003A2FEE">
      <w:pPr>
        <w:autoSpaceDE w:val="0"/>
        <w:autoSpaceDN w:val="0"/>
        <w:adjustRightInd w:val="0"/>
        <w:spacing w:after="0" w:line="240" w:lineRule="auto"/>
        <w:rPr>
          <w:ins w:id="2701" w:author="Michael Bell" w:date="2013-05-06T17:58:00Z"/>
          <w:rFonts w:ascii="Courier New" w:hAnsi="Courier New" w:cs="Courier New"/>
          <w:color w:val="000000"/>
          <w:sz w:val="20"/>
          <w:szCs w:val="20"/>
          <w:highlight w:val="white"/>
        </w:rPr>
      </w:pPr>
    </w:p>
    <w:p w14:paraId="6F1AAE0B" w14:textId="77777777" w:rsidR="003A2FEE" w:rsidRDefault="003A2FEE" w:rsidP="003A2FEE">
      <w:pPr>
        <w:autoSpaceDE w:val="0"/>
        <w:autoSpaceDN w:val="0"/>
        <w:adjustRightInd w:val="0"/>
        <w:spacing w:after="0" w:line="240" w:lineRule="auto"/>
        <w:rPr>
          <w:ins w:id="2702" w:author="Michael Bell" w:date="2013-05-06T17:58:00Z"/>
          <w:rFonts w:ascii="Courier New" w:hAnsi="Courier New" w:cs="Courier New"/>
          <w:color w:val="008000"/>
          <w:sz w:val="20"/>
          <w:szCs w:val="20"/>
          <w:highlight w:val="white"/>
        </w:rPr>
      </w:pPr>
      <w:ins w:id="2703" w:author="Michael Bell" w:date="2013-05-06T17:58:00Z">
        <w:r>
          <w:rPr>
            <w:rFonts w:ascii="Courier New" w:hAnsi="Courier New" w:cs="Courier New"/>
            <w:color w:val="008000"/>
            <w:sz w:val="20"/>
            <w:szCs w:val="20"/>
            <w:highlight w:val="white"/>
          </w:rPr>
          <w:t>//last menu move</w:t>
        </w:r>
      </w:ins>
    </w:p>
    <w:p w14:paraId="6D93E0FE" w14:textId="77777777" w:rsidR="003A2FEE" w:rsidRDefault="003A2FEE" w:rsidP="003A2FEE">
      <w:pPr>
        <w:autoSpaceDE w:val="0"/>
        <w:autoSpaceDN w:val="0"/>
        <w:adjustRightInd w:val="0"/>
        <w:spacing w:after="0" w:line="240" w:lineRule="auto"/>
        <w:rPr>
          <w:ins w:id="2704" w:author="Michael Bell" w:date="2013-05-06T17:58:00Z"/>
          <w:rFonts w:ascii="Courier New" w:hAnsi="Courier New" w:cs="Courier New"/>
          <w:color w:val="000000"/>
          <w:sz w:val="20"/>
          <w:szCs w:val="20"/>
          <w:highlight w:val="white"/>
        </w:rPr>
      </w:pPr>
      <w:ins w:id="2705"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lastMenuMove</w:t>
        </w:r>
        <w:proofErr w:type="spellEnd"/>
        <w:r>
          <w:rPr>
            <w:rFonts w:ascii="Courier New" w:hAnsi="Courier New" w:cs="Courier New"/>
            <w:b/>
            <w:bCs/>
            <w:color w:val="000080"/>
            <w:sz w:val="20"/>
            <w:szCs w:val="20"/>
            <w:highlight w:val="white"/>
          </w:rPr>
          <w:t>;</w:t>
        </w:r>
      </w:ins>
    </w:p>
    <w:p w14:paraId="5D2B59FF" w14:textId="77777777" w:rsidR="003A2FEE" w:rsidRDefault="003A2FEE" w:rsidP="003A2FEE">
      <w:pPr>
        <w:autoSpaceDE w:val="0"/>
        <w:autoSpaceDN w:val="0"/>
        <w:adjustRightInd w:val="0"/>
        <w:spacing w:after="0" w:line="240" w:lineRule="auto"/>
        <w:rPr>
          <w:ins w:id="2706" w:author="Michael Bell" w:date="2013-05-06T17:58:00Z"/>
          <w:rFonts w:ascii="Courier New" w:hAnsi="Courier New" w:cs="Courier New"/>
          <w:color w:val="000000"/>
          <w:sz w:val="20"/>
          <w:szCs w:val="20"/>
          <w:highlight w:val="white"/>
        </w:rPr>
      </w:pPr>
    </w:p>
    <w:p w14:paraId="632870DD" w14:textId="77777777" w:rsidR="003A2FEE" w:rsidRDefault="003A2FEE" w:rsidP="003A2FEE">
      <w:pPr>
        <w:autoSpaceDE w:val="0"/>
        <w:autoSpaceDN w:val="0"/>
        <w:adjustRightInd w:val="0"/>
        <w:spacing w:after="0" w:line="240" w:lineRule="auto"/>
        <w:rPr>
          <w:ins w:id="2707" w:author="Michael Bell" w:date="2013-05-06T17:58:00Z"/>
          <w:rFonts w:ascii="Courier New" w:hAnsi="Courier New" w:cs="Courier New"/>
          <w:color w:val="000000"/>
          <w:sz w:val="20"/>
          <w:szCs w:val="20"/>
          <w:highlight w:val="white"/>
        </w:rPr>
      </w:pPr>
    </w:p>
    <w:p w14:paraId="217EB756" w14:textId="77777777" w:rsidR="003A2FEE" w:rsidRDefault="003A2FEE" w:rsidP="003A2FEE">
      <w:pPr>
        <w:autoSpaceDE w:val="0"/>
        <w:autoSpaceDN w:val="0"/>
        <w:adjustRightInd w:val="0"/>
        <w:spacing w:after="0" w:line="240" w:lineRule="auto"/>
        <w:rPr>
          <w:ins w:id="2708" w:author="Michael Bell" w:date="2013-05-06T17:58:00Z"/>
          <w:rFonts w:ascii="Courier New" w:hAnsi="Courier New" w:cs="Courier New"/>
          <w:color w:val="000000"/>
          <w:sz w:val="20"/>
          <w:szCs w:val="20"/>
          <w:highlight w:val="white"/>
        </w:rPr>
      </w:pPr>
      <w:proofErr w:type="gramStart"/>
      <w:ins w:id="2709" w:author="Michael Bell" w:date="2013-05-06T17:58: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setup</w:t>
        </w:r>
        <w:r>
          <w:rPr>
            <w:rFonts w:ascii="Courier New" w:hAnsi="Courier New" w:cs="Courier New"/>
            <w:b/>
            <w:bCs/>
            <w:color w:val="000080"/>
            <w:sz w:val="20"/>
            <w:szCs w:val="20"/>
            <w:highlight w:val="white"/>
          </w:rPr>
          <w:t>()</w:t>
        </w:r>
      </w:ins>
    </w:p>
    <w:p w14:paraId="154C2B0C" w14:textId="77777777" w:rsidR="003A2FEE" w:rsidRDefault="003A2FEE" w:rsidP="003A2FEE">
      <w:pPr>
        <w:autoSpaceDE w:val="0"/>
        <w:autoSpaceDN w:val="0"/>
        <w:adjustRightInd w:val="0"/>
        <w:spacing w:after="0" w:line="240" w:lineRule="auto"/>
        <w:rPr>
          <w:ins w:id="2710" w:author="Michael Bell" w:date="2013-05-06T17:58:00Z"/>
          <w:rFonts w:ascii="Courier New" w:hAnsi="Courier New" w:cs="Courier New"/>
          <w:color w:val="000000"/>
          <w:sz w:val="20"/>
          <w:szCs w:val="20"/>
          <w:highlight w:val="white"/>
        </w:rPr>
      </w:pPr>
      <w:ins w:id="2711" w:author="Michael Bell" w:date="2013-05-06T17:58:00Z">
        <w:r>
          <w:rPr>
            <w:rFonts w:ascii="Courier New" w:hAnsi="Courier New" w:cs="Courier New"/>
            <w:b/>
            <w:bCs/>
            <w:color w:val="000080"/>
            <w:sz w:val="20"/>
            <w:szCs w:val="20"/>
            <w:highlight w:val="white"/>
          </w:rPr>
          <w:t>{</w:t>
        </w:r>
      </w:ins>
    </w:p>
    <w:p w14:paraId="261C25CE" w14:textId="77777777" w:rsidR="003A2FEE" w:rsidRDefault="003A2FEE" w:rsidP="003A2FEE">
      <w:pPr>
        <w:autoSpaceDE w:val="0"/>
        <w:autoSpaceDN w:val="0"/>
        <w:adjustRightInd w:val="0"/>
        <w:spacing w:after="0" w:line="240" w:lineRule="auto"/>
        <w:rPr>
          <w:ins w:id="2712" w:author="Michael Bell" w:date="2013-05-06T17:58:00Z"/>
          <w:rFonts w:ascii="Courier New" w:hAnsi="Courier New" w:cs="Courier New"/>
          <w:color w:val="000000"/>
          <w:sz w:val="20"/>
          <w:szCs w:val="20"/>
          <w:highlight w:val="white"/>
        </w:rPr>
      </w:pPr>
      <w:ins w:id="2713"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initialise</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20E31D64" w14:textId="77777777" w:rsidR="003A2FEE" w:rsidRDefault="003A2FEE" w:rsidP="003A2FEE">
      <w:pPr>
        <w:autoSpaceDE w:val="0"/>
        <w:autoSpaceDN w:val="0"/>
        <w:adjustRightInd w:val="0"/>
        <w:spacing w:after="0" w:line="240" w:lineRule="auto"/>
        <w:rPr>
          <w:ins w:id="2714" w:author="Michael Bell" w:date="2013-05-06T17:58:00Z"/>
          <w:rFonts w:ascii="Courier New" w:hAnsi="Courier New" w:cs="Courier New"/>
          <w:color w:val="000000"/>
          <w:sz w:val="20"/>
          <w:szCs w:val="20"/>
          <w:highlight w:val="white"/>
        </w:rPr>
      </w:pPr>
      <w:ins w:id="2715"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initialiseInstructions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43EB38BB" w14:textId="77777777" w:rsidR="003A2FEE" w:rsidRDefault="003A2FEE" w:rsidP="003A2FEE">
      <w:pPr>
        <w:autoSpaceDE w:val="0"/>
        <w:autoSpaceDN w:val="0"/>
        <w:adjustRightInd w:val="0"/>
        <w:spacing w:after="0" w:line="240" w:lineRule="auto"/>
        <w:rPr>
          <w:ins w:id="2716" w:author="Michael Bell" w:date="2013-05-06T17:58:00Z"/>
          <w:rFonts w:ascii="Courier New" w:hAnsi="Courier New" w:cs="Courier New"/>
          <w:color w:val="000000"/>
          <w:sz w:val="20"/>
          <w:szCs w:val="20"/>
          <w:highlight w:val="white"/>
        </w:rPr>
      </w:pPr>
      <w:ins w:id="2717"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initialiseMenu</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31EC28A3" w14:textId="77777777" w:rsidR="003A2FEE" w:rsidRDefault="003A2FEE" w:rsidP="003A2FEE">
      <w:pPr>
        <w:autoSpaceDE w:val="0"/>
        <w:autoSpaceDN w:val="0"/>
        <w:adjustRightInd w:val="0"/>
        <w:spacing w:after="0" w:line="240" w:lineRule="auto"/>
        <w:rPr>
          <w:ins w:id="2718" w:author="Michael Bell" w:date="2013-05-06T17:58:00Z"/>
          <w:rFonts w:ascii="Courier New" w:hAnsi="Courier New" w:cs="Courier New"/>
          <w:color w:val="000000"/>
          <w:sz w:val="20"/>
          <w:szCs w:val="20"/>
          <w:highlight w:val="white"/>
        </w:rPr>
      </w:pPr>
      <w:ins w:id="2719" w:author="Michael Bell" w:date="2013-05-06T17:58:00Z">
        <w:r>
          <w:rPr>
            <w:rFonts w:ascii="Courier New" w:hAnsi="Courier New" w:cs="Courier New"/>
            <w:b/>
            <w:bCs/>
            <w:color w:val="000080"/>
            <w:sz w:val="20"/>
            <w:szCs w:val="20"/>
            <w:highlight w:val="white"/>
          </w:rPr>
          <w:t>}</w:t>
        </w:r>
      </w:ins>
    </w:p>
    <w:p w14:paraId="4BDFD2BA" w14:textId="77777777" w:rsidR="003A2FEE" w:rsidRDefault="003A2FEE" w:rsidP="003A2FEE">
      <w:pPr>
        <w:autoSpaceDE w:val="0"/>
        <w:autoSpaceDN w:val="0"/>
        <w:adjustRightInd w:val="0"/>
        <w:spacing w:after="0" w:line="240" w:lineRule="auto"/>
        <w:rPr>
          <w:ins w:id="2720" w:author="Michael Bell" w:date="2013-05-06T17:58:00Z"/>
          <w:rFonts w:ascii="Courier New" w:hAnsi="Courier New" w:cs="Courier New"/>
          <w:color w:val="000000"/>
          <w:sz w:val="20"/>
          <w:szCs w:val="20"/>
          <w:highlight w:val="white"/>
        </w:rPr>
      </w:pPr>
    </w:p>
    <w:p w14:paraId="64A3F76B" w14:textId="77777777" w:rsidR="003A2FEE" w:rsidRDefault="003A2FEE" w:rsidP="003A2FEE">
      <w:pPr>
        <w:autoSpaceDE w:val="0"/>
        <w:autoSpaceDN w:val="0"/>
        <w:adjustRightInd w:val="0"/>
        <w:spacing w:after="0" w:line="240" w:lineRule="auto"/>
        <w:rPr>
          <w:ins w:id="2721" w:author="Michael Bell" w:date="2013-05-06T17:58:00Z"/>
          <w:rFonts w:ascii="Courier New" w:hAnsi="Courier New" w:cs="Courier New"/>
          <w:color w:val="000000"/>
          <w:sz w:val="20"/>
          <w:szCs w:val="20"/>
          <w:highlight w:val="white"/>
        </w:rPr>
      </w:pPr>
      <w:proofErr w:type="gramStart"/>
      <w:ins w:id="2722" w:author="Michael Bell" w:date="2013-05-06T17:58: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loop</w:t>
        </w:r>
        <w:r>
          <w:rPr>
            <w:rFonts w:ascii="Courier New" w:hAnsi="Courier New" w:cs="Courier New"/>
            <w:b/>
            <w:bCs/>
            <w:color w:val="000080"/>
            <w:sz w:val="20"/>
            <w:szCs w:val="20"/>
            <w:highlight w:val="white"/>
          </w:rPr>
          <w:t>()</w:t>
        </w:r>
      </w:ins>
    </w:p>
    <w:p w14:paraId="0157B983" w14:textId="77777777" w:rsidR="003A2FEE" w:rsidRDefault="003A2FEE" w:rsidP="003A2FEE">
      <w:pPr>
        <w:autoSpaceDE w:val="0"/>
        <w:autoSpaceDN w:val="0"/>
        <w:adjustRightInd w:val="0"/>
        <w:spacing w:after="0" w:line="240" w:lineRule="auto"/>
        <w:rPr>
          <w:ins w:id="2723" w:author="Michael Bell" w:date="2013-05-06T17:58:00Z"/>
          <w:rFonts w:ascii="Courier New" w:hAnsi="Courier New" w:cs="Courier New"/>
          <w:color w:val="000000"/>
          <w:sz w:val="20"/>
          <w:szCs w:val="20"/>
          <w:highlight w:val="white"/>
        </w:rPr>
      </w:pPr>
      <w:ins w:id="2724" w:author="Michael Bell" w:date="2013-05-06T17:58:00Z">
        <w:r>
          <w:rPr>
            <w:rFonts w:ascii="Courier New" w:hAnsi="Courier New" w:cs="Courier New"/>
            <w:b/>
            <w:bCs/>
            <w:color w:val="000080"/>
            <w:sz w:val="20"/>
            <w:szCs w:val="20"/>
            <w:highlight w:val="white"/>
          </w:rPr>
          <w:t>{</w:t>
        </w:r>
      </w:ins>
    </w:p>
    <w:p w14:paraId="1D7490D0" w14:textId="77777777" w:rsidR="003A2FEE" w:rsidRDefault="003A2FEE" w:rsidP="003A2FEE">
      <w:pPr>
        <w:autoSpaceDE w:val="0"/>
        <w:autoSpaceDN w:val="0"/>
        <w:adjustRightInd w:val="0"/>
        <w:spacing w:after="0" w:line="240" w:lineRule="auto"/>
        <w:rPr>
          <w:ins w:id="2725" w:author="Michael Bell" w:date="2013-05-06T17:58:00Z"/>
          <w:rFonts w:ascii="Courier New" w:hAnsi="Courier New" w:cs="Courier New"/>
          <w:color w:val="000000"/>
          <w:sz w:val="20"/>
          <w:szCs w:val="20"/>
          <w:highlight w:val="white"/>
        </w:rPr>
      </w:pPr>
    </w:p>
    <w:p w14:paraId="1BE43436" w14:textId="77777777" w:rsidR="003A2FEE" w:rsidRDefault="003A2FEE" w:rsidP="003A2FEE">
      <w:pPr>
        <w:autoSpaceDE w:val="0"/>
        <w:autoSpaceDN w:val="0"/>
        <w:adjustRightInd w:val="0"/>
        <w:spacing w:after="0" w:line="240" w:lineRule="auto"/>
        <w:rPr>
          <w:ins w:id="2726" w:author="Michael Bell" w:date="2013-05-06T17:58:00Z"/>
          <w:rFonts w:ascii="Courier New" w:hAnsi="Courier New" w:cs="Courier New"/>
          <w:color w:val="008000"/>
          <w:sz w:val="20"/>
          <w:szCs w:val="20"/>
          <w:highlight w:val="white"/>
        </w:rPr>
      </w:pPr>
      <w:ins w:id="2727"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the "loop" is </w:t>
        </w:r>
        <w:proofErr w:type="spellStart"/>
        <w:r>
          <w:rPr>
            <w:rFonts w:ascii="Courier New" w:hAnsi="Courier New" w:cs="Courier New"/>
            <w:color w:val="008000"/>
            <w:sz w:val="20"/>
            <w:szCs w:val="20"/>
            <w:highlight w:val="white"/>
          </w:rPr>
          <w:t>devided</w:t>
        </w:r>
        <w:proofErr w:type="spellEnd"/>
        <w:r>
          <w:rPr>
            <w:rFonts w:ascii="Courier New" w:hAnsi="Courier New" w:cs="Courier New"/>
            <w:color w:val="008000"/>
            <w:sz w:val="20"/>
            <w:szCs w:val="20"/>
            <w:highlight w:val="white"/>
          </w:rPr>
          <w:t xml:space="preserve"> into 3 logical sections,</w:t>
        </w:r>
      </w:ins>
    </w:p>
    <w:p w14:paraId="1CB3C6E3" w14:textId="77777777" w:rsidR="003A2FEE" w:rsidRDefault="003A2FEE" w:rsidP="003A2FEE">
      <w:pPr>
        <w:autoSpaceDE w:val="0"/>
        <w:autoSpaceDN w:val="0"/>
        <w:adjustRightInd w:val="0"/>
        <w:spacing w:after="0" w:line="240" w:lineRule="auto"/>
        <w:rPr>
          <w:ins w:id="2728" w:author="Michael Bell" w:date="2013-05-06T17:58:00Z"/>
          <w:rFonts w:ascii="Courier New" w:hAnsi="Courier New" w:cs="Courier New"/>
          <w:color w:val="008000"/>
          <w:sz w:val="20"/>
          <w:szCs w:val="20"/>
          <w:highlight w:val="white"/>
        </w:rPr>
      </w:pPr>
      <w:ins w:id="2729" w:author="Michael Bell" w:date="2013-05-06T17:58:00Z">
        <w:r>
          <w:rPr>
            <w:rFonts w:ascii="Courier New" w:hAnsi="Courier New" w:cs="Courier New"/>
            <w:color w:val="008000"/>
            <w:sz w:val="20"/>
            <w:szCs w:val="20"/>
            <w:highlight w:val="white"/>
          </w:rPr>
          <w:t xml:space="preserve">   </w:t>
        </w:r>
      </w:ins>
    </w:p>
    <w:p w14:paraId="37E1A455" w14:textId="77777777" w:rsidR="003A2FEE" w:rsidRDefault="003A2FEE" w:rsidP="003A2FEE">
      <w:pPr>
        <w:autoSpaceDE w:val="0"/>
        <w:autoSpaceDN w:val="0"/>
        <w:adjustRightInd w:val="0"/>
        <w:spacing w:after="0" w:line="240" w:lineRule="auto"/>
        <w:rPr>
          <w:ins w:id="2730" w:author="Michael Bell" w:date="2013-05-06T17:58:00Z"/>
          <w:rFonts w:ascii="Courier New" w:hAnsi="Courier New" w:cs="Courier New"/>
          <w:color w:val="008000"/>
          <w:sz w:val="20"/>
          <w:szCs w:val="20"/>
          <w:highlight w:val="white"/>
        </w:rPr>
      </w:pPr>
      <w:ins w:id="2731"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1: the menu position is ascertained and text is output to the screen, variables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to provide the other sections with user input</w:t>
        </w:r>
      </w:ins>
    </w:p>
    <w:p w14:paraId="666A1300" w14:textId="77777777" w:rsidR="003A2FEE" w:rsidRDefault="003A2FEE" w:rsidP="003A2FEE">
      <w:pPr>
        <w:autoSpaceDE w:val="0"/>
        <w:autoSpaceDN w:val="0"/>
        <w:adjustRightInd w:val="0"/>
        <w:spacing w:after="0" w:line="240" w:lineRule="auto"/>
        <w:rPr>
          <w:ins w:id="2732" w:author="Michael Bell" w:date="2013-05-06T17:58:00Z"/>
          <w:rFonts w:ascii="Courier New" w:hAnsi="Courier New" w:cs="Courier New"/>
          <w:color w:val="008000"/>
          <w:sz w:val="20"/>
          <w:szCs w:val="20"/>
          <w:highlight w:val="white"/>
        </w:rPr>
      </w:pPr>
      <w:ins w:id="2733" w:author="Michael Bell" w:date="2013-05-06T17:58:00Z">
        <w:r>
          <w:rPr>
            <w:rFonts w:ascii="Courier New" w:hAnsi="Courier New" w:cs="Courier New"/>
            <w:color w:val="008000"/>
            <w:sz w:val="20"/>
            <w:szCs w:val="20"/>
            <w:highlight w:val="white"/>
          </w:rPr>
          <w:t xml:space="preserve">   </w:t>
        </w:r>
      </w:ins>
    </w:p>
    <w:p w14:paraId="0E67DF7D" w14:textId="77777777" w:rsidR="003A2FEE" w:rsidRDefault="003A2FEE" w:rsidP="003A2FEE">
      <w:pPr>
        <w:autoSpaceDE w:val="0"/>
        <w:autoSpaceDN w:val="0"/>
        <w:adjustRightInd w:val="0"/>
        <w:spacing w:after="0" w:line="240" w:lineRule="auto"/>
        <w:rPr>
          <w:ins w:id="2734" w:author="Michael Bell" w:date="2013-05-06T17:58:00Z"/>
          <w:rFonts w:ascii="Courier New" w:hAnsi="Courier New" w:cs="Courier New"/>
          <w:color w:val="008000"/>
          <w:sz w:val="20"/>
          <w:szCs w:val="20"/>
          <w:highlight w:val="white"/>
        </w:rPr>
      </w:pPr>
      <w:ins w:id="2735"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2: the instruction array is queried and the sensors are checked, variables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to set the </w:t>
        </w:r>
        <w:proofErr w:type="spellStart"/>
        <w:r>
          <w:rPr>
            <w:rFonts w:ascii="Courier New" w:hAnsi="Courier New" w:cs="Courier New"/>
            <w:color w:val="008000"/>
            <w:sz w:val="20"/>
            <w:szCs w:val="20"/>
            <w:highlight w:val="white"/>
          </w:rPr>
          <w:t>curent</w:t>
        </w:r>
        <w:proofErr w:type="spellEnd"/>
        <w:r>
          <w:rPr>
            <w:rFonts w:ascii="Courier New" w:hAnsi="Courier New" w:cs="Courier New"/>
            <w:color w:val="008000"/>
            <w:sz w:val="20"/>
            <w:szCs w:val="20"/>
            <w:highlight w:val="white"/>
          </w:rPr>
          <w:t xml:space="preserve"> instructions for the train</w:t>
        </w:r>
      </w:ins>
    </w:p>
    <w:p w14:paraId="41F574E2" w14:textId="77777777" w:rsidR="003A2FEE" w:rsidRDefault="003A2FEE" w:rsidP="003A2FEE">
      <w:pPr>
        <w:autoSpaceDE w:val="0"/>
        <w:autoSpaceDN w:val="0"/>
        <w:adjustRightInd w:val="0"/>
        <w:spacing w:after="0" w:line="240" w:lineRule="auto"/>
        <w:rPr>
          <w:ins w:id="2736" w:author="Michael Bell" w:date="2013-05-06T17:58:00Z"/>
          <w:rFonts w:ascii="Courier New" w:hAnsi="Courier New" w:cs="Courier New"/>
          <w:color w:val="008000"/>
          <w:sz w:val="20"/>
          <w:szCs w:val="20"/>
          <w:highlight w:val="white"/>
        </w:rPr>
      </w:pPr>
      <w:ins w:id="2737" w:author="Michael Bell" w:date="2013-05-06T17:58:00Z">
        <w:r>
          <w:rPr>
            <w:rFonts w:ascii="Courier New" w:hAnsi="Courier New" w:cs="Courier New"/>
            <w:color w:val="008000"/>
            <w:sz w:val="20"/>
            <w:szCs w:val="20"/>
            <w:highlight w:val="white"/>
          </w:rPr>
          <w:t xml:space="preserve">   </w:t>
        </w:r>
      </w:ins>
    </w:p>
    <w:p w14:paraId="0091DDF8" w14:textId="77777777" w:rsidR="003A2FEE" w:rsidRDefault="003A2FEE" w:rsidP="003A2FEE">
      <w:pPr>
        <w:autoSpaceDE w:val="0"/>
        <w:autoSpaceDN w:val="0"/>
        <w:adjustRightInd w:val="0"/>
        <w:spacing w:after="0" w:line="240" w:lineRule="auto"/>
        <w:rPr>
          <w:ins w:id="2738" w:author="Michael Bell" w:date="2013-05-06T17:58:00Z"/>
          <w:rFonts w:ascii="Courier New" w:hAnsi="Courier New" w:cs="Courier New"/>
          <w:color w:val="008000"/>
          <w:sz w:val="20"/>
          <w:szCs w:val="20"/>
          <w:highlight w:val="white"/>
        </w:rPr>
      </w:pPr>
      <w:ins w:id="2739"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section</w:t>
        </w:r>
        <w:proofErr w:type="gramEnd"/>
        <w:r>
          <w:rPr>
            <w:rFonts w:ascii="Courier New" w:hAnsi="Courier New" w:cs="Courier New"/>
            <w:color w:val="008000"/>
            <w:sz w:val="20"/>
            <w:szCs w:val="20"/>
            <w:highlight w:val="white"/>
          </w:rPr>
          <w:t xml:space="preserve"> 3: variables from section 2 are checked and the points are </w:t>
        </w:r>
        <w:proofErr w:type="spellStart"/>
        <w:r>
          <w:rPr>
            <w:rFonts w:ascii="Courier New" w:hAnsi="Courier New" w:cs="Courier New"/>
            <w:color w:val="008000"/>
            <w:sz w:val="20"/>
            <w:szCs w:val="20"/>
            <w:highlight w:val="white"/>
          </w:rPr>
          <w:t>ajusted</w:t>
        </w:r>
        <w:proofErr w:type="spellEnd"/>
        <w:r>
          <w:rPr>
            <w:rFonts w:ascii="Courier New" w:hAnsi="Courier New" w:cs="Courier New"/>
            <w:color w:val="008000"/>
            <w:sz w:val="20"/>
            <w:szCs w:val="20"/>
            <w:highlight w:val="white"/>
          </w:rPr>
          <w:t xml:space="preserve"> if </w:t>
        </w:r>
        <w:proofErr w:type="spellStart"/>
        <w:r>
          <w:rPr>
            <w:rFonts w:ascii="Courier New" w:hAnsi="Courier New" w:cs="Courier New"/>
            <w:color w:val="008000"/>
            <w:sz w:val="20"/>
            <w:szCs w:val="20"/>
            <w:highlight w:val="white"/>
          </w:rPr>
          <w:t>necesary</w:t>
        </w:r>
        <w:proofErr w:type="spellEnd"/>
        <w:r>
          <w:rPr>
            <w:rFonts w:ascii="Courier New" w:hAnsi="Courier New" w:cs="Courier New"/>
            <w:color w:val="008000"/>
            <w:sz w:val="20"/>
            <w:szCs w:val="20"/>
            <w:highlight w:val="white"/>
          </w:rPr>
          <w:t>, then the speed of the train is set</w:t>
        </w:r>
      </w:ins>
    </w:p>
    <w:p w14:paraId="76FD1ABA" w14:textId="77777777" w:rsidR="003A2FEE" w:rsidRDefault="003A2FEE" w:rsidP="003A2FEE">
      <w:pPr>
        <w:autoSpaceDE w:val="0"/>
        <w:autoSpaceDN w:val="0"/>
        <w:adjustRightInd w:val="0"/>
        <w:spacing w:after="0" w:line="240" w:lineRule="auto"/>
        <w:rPr>
          <w:ins w:id="2740" w:author="Michael Bell" w:date="2013-05-06T17:58:00Z"/>
          <w:rFonts w:ascii="Courier New" w:hAnsi="Courier New" w:cs="Courier New"/>
          <w:color w:val="008000"/>
          <w:sz w:val="20"/>
          <w:szCs w:val="20"/>
          <w:highlight w:val="white"/>
        </w:rPr>
      </w:pPr>
      <w:ins w:id="2741" w:author="Michael Bell" w:date="2013-05-06T17:58:00Z">
        <w:r>
          <w:rPr>
            <w:rFonts w:ascii="Courier New" w:hAnsi="Courier New" w:cs="Courier New"/>
            <w:color w:val="008000"/>
            <w:sz w:val="20"/>
            <w:szCs w:val="20"/>
            <w:highlight w:val="white"/>
          </w:rPr>
          <w:t xml:space="preserve">   </w:t>
        </w:r>
      </w:ins>
    </w:p>
    <w:p w14:paraId="66F75525" w14:textId="77777777" w:rsidR="003A2FEE" w:rsidRDefault="003A2FEE" w:rsidP="003A2FEE">
      <w:pPr>
        <w:autoSpaceDE w:val="0"/>
        <w:autoSpaceDN w:val="0"/>
        <w:adjustRightInd w:val="0"/>
        <w:spacing w:after="0" w:line="240" w:lineRule="auto"/>
        <w:rPr>
          <w:ins w:id="2742" w:author="Michael Bell" w:date="2013-05-06T17:58:00Z"/>
          <w:rFonts w:ascii="Courier New" w:hAnsi="Courier New" w:cs="Courier New"/>
          <w:color w:val="000000"/>
          <w:sz w:val="20"/>
          <w:szCs w:val="20"/>
          <w:highlight w:val="white"/>
        </w:rPr>
      </w:pPr>
      <w:ins w:id="2743"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these</w:t>
        </w:r>
        <w:proofErr w:type="gramEnd"/>
        <w:r>
          <w:rPr>
            <w:rFonts w:ascii="Courier New" w:hAnsi="Courier New" w:cs="Courier New"/>
            <w:color w:val="008000"/>
            <w:sz w:val="20"/>
            <w:szCs w:val="20"/>
            <w:highlight w:val="white"/>
          </w:rPr>
          <w:t xml:space="preserve"> three are repeated endlessly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power off */</w:t>
        </w:r>
      </w:ins>
    </w:p>
    <w:p w14:paraId="398A5052" w14:textId="77777777" w:rsidR="003A2FEE" w:rsidRDefault="003A2FEE" w:rsidP="003A2FEE">
      <w:pPr>
        <w:autoSpaceDE w:val="0"/>
        <w:autoSpaceDN w:val="0"/>
        <w:adjustRightInd w:val="0"/>
        <w:spacing w:after="0" w:line="240" w:lineRule="auto"/>
        <w:rPr>
          <w:ins w:id="2744" w:author="Michael Bell" w:date="2013-05-06T17:58:00Z"/>
          <w:rFonts w:ascii="Courier New" w:hAnsi="Courier New" w:cs="Courier New"/>
          <w:color w:val="000000"/>
          <w:sz w:val="20"/>
          <w:szCs w:val="20"/>
          <w:highlight w:val="white"/>
        </w:rPr>
      </w:pPr>
    </w:p>
    <w:p w14:paraId="0A383881" w14:textId="77777777" w:rsidR="003A2FEE" w:rsidRDefault="003A2FEE" w:rsidP="003A2FEE">
      <w:pPr>
        <w:autoSpaceDE w:val="0"/>
        <w:autoSpaceDN w:val="0"/>
        <w:adjustRightInd w:val="0"/>
        <w:spacing w:after="0" w:line="240" w:lineRule="auto"/>
        <w:rPr>
          <w:ins w:id="2745" w:author="Michael Bell" w:date="2013-05-06T17:58:00Z"/>
          <w:rFonts w:ascii="Courier New" w:hAnsi="Courier New" w:cs="Courier New"/>
          <w:color w:val="008000"/>
          <w:sz w:val="20"/>
          <w:szCs w:val="20"/>
          <w:highlight w:val="white"/>
        </w:rPr>
      </w:pPr>
      <w:ins w:id="2746"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1: read user input and output display</w:t>
        </w:r>
      </w:ins>
    </w:p>
    <w:p w14:paraId="29DC50C1" w14:textId="77777777" w:rsidR="003A2FEE" w:rsidRDefault="003A2FEE" w:rsidP="003A2FEE">
      <w:pPr>
        <w:autoSpaceDE w:val="0"/>
        <w:autoSpaceDN w:val="0"/>
        <w:adjustRightInd w:val="0"/>
        <w:spacing w:after="0" w:line="240" w:lineRule="auto"/>
        <w:rPr>
          <w:ins w:id="2747" w:author="Michael Bell" w:date="2013-05-06T17:58:00Z"/>
          <w:rFonts w:ascii="Courier New" w:hAnsi="Courier New" w:cs="Courier New"/>
          <w:color w:val="008000"/>
          <w:sz w:val="20"/>
          <w:szCs w:val="20"/>
          <w:highlight w:val="white"/>
        </w:rPr>
      </w:pPr>
      <w:ins w:id="2748"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a welcome message</w:t>
        </w:r>
      </w:ins>
    </w:p>
    <w:p w14:paraId="0412D62E" w14:textId="77777777" w:rsidR="003A2FEE" w:rsidRDefault="003A2FEE" w:rsidP="003A2FEE">
      <w:pPr>
        <w:autoSpaceDE w:val="0"/>
        <w:autoSpaceDN w:val="0"/>
        <w:adjustRightInd w:val="0"/>
        <w:spacing w:after="0" w:line="240" w:lineRule="auto"/>
        <w:rPr>
          <w:ins w:id="2749" w:author="Michael Bell" w:date="2013-05-06T17:58:00Z"/>
          <w:rFonts w:ascii="Courier New" w:hAnsi="Courier New" w:cs="Courier New"/>
          <w:color w:val="000000"/>
          <w:sz w:val="20"/>
          <w:szCs w:val="20"/>
          <w:highlight w:val="white"/>
        </w:rPr>
      </w:pPr>
      <w:ins w:id="2750"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ins>
    </w:p>
    <w:p w14:paraId="61AF62EC" w14:textId="77777777" w:rsidR="003A2FEE" w:rsidRDefault="003A2FEE" w:rsidP="003A2FEE">
      <w:pPr>
        <w:autoSpaceDE w:val="0"/>
        <w:autoSpaceDN w:val="0"/>
        <w:adjustRightInd w:val="0"/>
        <w:spacing w:after="0" w:line="240" w:lineRule="auto"/>
        <w:rPr>
          <w:ins w:id="2751" w:author="Michael Bell" w:date="2013-05-06T17:58:00Z"/>
          <w:rFonts w:ascii="Courier New" w:hAnsi="Courier New" w:cs="Courier New"/>
          <w:color w:val="000000"/>
          <w:sz w:val="20"/>
          <w:szCs w:val="20"/>
          <w:highlight w:val="white"/>
        </w:rPr>
      </w:pPr>
      <w:ins w:id="2752"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72EB20" w14:textId="77777777" w:rsidR="003A2FEE" w:rsidRDefault="003A2FEE" w:rsidP="003A2FEE">
      <w:pPr>
        <w:autoSpaceDE w:val="0"/>
        <w:autoSpaceDN w:val="0"/>
        <w:adjustRightInd w:val="0"/>
        <w:spacing w:after="0" w:line="240" w:lineRule="auto"/>
        <w:rPr>
          <w:ins w:id="2753" w:author="Michael Bell" w:date="2013-05-06T17:58:00Z"/>
          <w:rFonts w:ascii="Courier New" w:hAnsi="Courier New" w:cs="Courier New"/>
          <w:color w:val="000000"/>
          <w:sz w:val="20"/>
          <w:szCs w:val="20"/>
          <w:highlight w:val="white"/>
        </w:rPr>
      </w:pPr>
      <w:ins w:id="2754"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73B2F9F9" w14:textId="77777777" w:rsidR="003A2FEE" w:rsidRDefault="003A2FEE" w:rsidP="003A2FEE">
      <w:pPr>
        <w:autoSpaceDE w:val="0"/>
        <w:autoSpaceDN w:val="0"/>
        <w:adjustRightInd w:val="0"/>
        <w:spacing w:after="0" w:line="240" w:lineRule="auto"/>
        <w:rPr>
          <w:ins w:id="2755" w:author="Michael Bell" w:date="2013-05-06T17:58:00Z"/>
          <w:rFonts w:ascii="Courier New" w:hAnsi="Courier New" w:cs="Courier New"/>
          <w:color w:val="008000"/>
          <w:sz w:val="20"/>
          <w:szCs w:val="20"/>
          <w:highlight w:val="white"/>
        </w:rPr>
      </w:pPr>
      <w:ins w:id="2756"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5000);</w:t>
        </w:r>
      </w:ins>
    </w:p>
    <w:p w14:paraId="342CAD02" w14:textId="77777777" w:rsidR="003A2FEE" w:rsidRDefault="003A2FEE" w:rsidP="003A2FEE">
      <w:pPr>
        <w:autoSpaceDE w:val="0"/>
        <w:autoSpaceDN w:val="0"/>
        <w:adjustRightInd w:val="0"/>
        <w:spacing w:after="0" w:line="240" w:lineRule="auto"/>
        <w:rPr>
          <w:ins w:id="2757" w:author="Michael Bell" w:date="2013-05-06T17:58:00Z"/>
          <w:rFonts w:ascii="Courier New" w:hAnsi="Courier New" w:cs="Courier New"/>
          <w:color w:val="000000"/>
          <w:sz w:val="20"/>
          <w:szCs w:val="20"/>
          <w:highlight w:val="white"/>
        </w:rPr>
      </w:pPr>
      <w:ins w:id="2758"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"In Transit     "</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F600C4" w14:textId="77777777" w:rsidR="003A2FEE" w:rsidRDefault="003A2FEE" w:rsidP="003A2FEE">
      <w:pPr>
        <w:autoSpaceDE w:val="0"/>
        <w:autoSpaceDN w:val="0"/>
        <w:adjustRightInd w:val="0"/>
        <w:spacing w:after="0" w:line="240" w:lineRule="auto"/>
        <w:rPr>
          <w:ins w:id="2759" w:author="Michael Bell" w:date="2013-05-06T17:58:00Z"/>
          <w:rFonts w:ascii="Courier New" w:hAnsi="Courier New" w:cs="Courier New"/>
          <w:color w:val="000000"/>
          <w:sz w:val="20"/>
          <w:szCs w:val="20"/>
          <w:highlight w:val="white"/>
        </w:rPr>
      </w:pPr>
      <w:ins w:id="2760"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68882D47" w14:textId="77777777" w:rsidR="003A2FEE" w:rsidRDefault="003A2FEE" w:rsidP="003A2FEE">
      <w:pPr>
        <w:autoSpaceDE w:val="0"/>
        <w:autoSpaceDN w:val="0"/>
        <w:adjustRightInd w:val="0"/>
        <w:spacing w:after="0" w:line="240" w:lineRule="auto"/>
        <w:rPr>
          <w:ins w:id="2761" w:author="Michael Bell" w:date="2013-05-06T17:58:00Z"/>
          <w:rFonts w:ascii="Courier New" w:hAnsi="Courier New" w:cs="Courier New"/>
          <w:color w:val="000000"/>
          <w:sz w:val="20"/>
          <w:szCs w:val="20"/>
          <w:highlight w:val="white"/>
        </w:rPr>
      </w:pPr>
      <w:ins w:id="2762"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4B3DE0F9" w14:textId="77777777" w:rsidR="003A2FEE" w:rsidRDefault="003A2FEE" w:rsidP="003A2FEE">
      <w:pPr>
        <w:autoSpaceDE w:val="0"/>
        <w:autoSpaceDN w:val="0"/>
        <w:adjustRightInd w:val="0"/>
        <w:spacing w:after="0" w:line="240" w:lineRule="auto"/>
        <w:rPr>
          <w:ins w:id="2763" w:author="Michael Bell" w:date="2013-05-06T17:58:00Z"/>
          <w:rFonts w:ascii="Courier New" w:hAnsi="Courier New" w:cs="Courier New"/>
          <w:color w:val="008000"/>
          <w:sz w:val="20"/>
          <w:szCs w:val="20"/>
          <w:highlight w:val="white"/>
        </w:rPr>
      </w:pPr>
      <w:ins w:id="2764"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"in transit");</w:t>
        </w:r>
      </w:ins>
    </w:p>
    <w:p w14:paraId="1FEC84AE" w14:textId="77777777" w:rsidR="003A2FEE" w:rsidRDefault="003A2FEE" w:rsidP="003A2FEE">
      <w:pPr>
        <w:autoSpaceDE w:val="0"/>
        <w:autoSpaceDN w:val="0"/>
        <w:adjustRightInd w:val="0"/>
        <w:spacing w:after="0" w:line="240" w:lineRule="auto"/>
        <w:rPr>
          <w:ins w:id="2765" w:author="Michael Bell" w:date="2013-05-06T17:58:00Z"/>
          <w:rFonts w:ascii="Courier New" w:hAnsi="Courier New" w:cs="Courier New"/>
          <w:color w:val="000000"/>
          <w:sz w:val="20"/>
          <w:szCs w:val="20"/>
          <w:highlight w:val="white"/>
        </w:rPr>
      </w:pPr>
      <w:ins w:id="2766"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AAC0FB" w14:textId="77777777" w:rsidR="003A2FEE" w:rsidRDefault="003A2FEE" w:rsidP="003A2FEE">
      <w:pPr>
        <w:autoSpaceDE w:val="0"/>
        <w:autoSpaceDN w:val="0"/>
        <w:adjustRightInd w:val="0"/>
        <w:spacing w:after="0" w:line="240" w:lineRule="auto"/>
        <w:rPr>
          <w:ins w:id="2767" w:author="Michael Bell" w:date="2013-05-06T17:58:00Z"/>
          <w:rFonts w:ascii="Courier New" w:hAnsi="Courier New" w:cs="Courier New"/>
          <w:color w:val="000000"/>
          <w:sz w:val="20"/>
          <w:szCs w:val="20"/>
          <w:highlight w:val="white"/>
        </w:rPr>
      </w:pPr>
      <w:ins w:id="2768"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64BA38BE" w14:textId="77777777" w:rsidR="003A2FEE" w:rsidRDefault="003A2FEE" w:rsidP="003A2FEE">
      <w:pPr>
        <w:autoSpaceDE w:val="0"/>
        <w:autoSpaceDN w:val="0"/>
        <w:adjustRightInd w:val="0"/>
        <w:spacing w:after="0" w:line="240" w:lineRule="auto"/>
        <w:rPr>
          <w:ins w:id="2769" w:author="Michael Bell" w:date="2013-05-06T17:58:00Z"/>
          <w:rFonts w:ascii="Courier New" w:hAnsi="Courier New" w:cs="Courier New"/>
          <w:color w:val="000000"/>
          <w:sz w:val="20"/>
          <w:szCs w:val="20"/>
          <w:highlight w:val="white"/>
        </w:rPr>
      </w:pPr>
      <w:ins w:id="2770"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1FCFE0" w14:textId="77777777" w:rsidR="003A2FEE" w:rsidRDefault="003A2FEE" w:rsidP="003A2FEE">
      <w:pPr>
        <w:autoSpaceDE w:val="0"/>
        <w:autoSpaceDN w:val="0"/>
        <w:adjustRightInd w:val="0"/>
        <w:spacing w:after="0" w:line="240" w:lineRule="auto"/>
        <w:rPr>
          <w:ins w:id="2771" w:author="Michael Bell" w:date="2013-05-06T17:58:00Z"/>
          <w:rFonts w:ascii="Courier New" w:hAnsi="Courier New" w:cs="Courier New"/>
          <w:color w:val="008000"/>
          <w:sz w:val="20"/>
          <w:szCs w:val="20"/>
          <w:highlight w:val="white"/>
        </w:rPr>
      </w:pPr>
      <w:ins w:id="2772"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 train is not in transit then we execute three consecutive steps, in step one the program reads A0 to see if any </w:t>
        </w:r>
        <w:proofErr w:type="spellStart"/>
        <w:r>
          <w:rPr>
            <w:rFonts w:ascii="Courier New" w:hAnsi="Courier New" w:cs="Courier New"/>
            <w:color w:val="008000"/>
            <w:sz w:val="20"/>
            <w:szCs w:val="20"/>
            <w:highlight w:val="white"/>
          </w:rPr>
          <w:t>butons</w:t>
        </w:r>
        <w:proofErr w:type="spellEnd"/>
      </w:ins>
    </w:p>
    <w:p w14:paraId="7A76B211" w14:textId="77777777" w:rsidR="003A2FEE" w:rsidRDefault="003A2FEE" w:rsidP="003A2FEE">
      <w:pPr>
        <w:autoSpaceDE w:val="0"/>
        <w:autoSpaceDN w:val="0"/>
        <w:adjustRightInd w:val="0"/>
        <w:spacing w:after="0" w:line="240" w:lineRule="auto"/>
        <w:rPr>
          <w:ins w:id="2773" w:author="Michael Bell" w:date="2013-05-06T17:58:00Z"/>
          <w:rFonts w:ascii="Courier New" w:hAnsi="Courier New" w:cs="Courier New"/>
          <w:color w:val="008000"/>
          <w:sz w:val="20"/>
          <w:szCs w:val="20"/>
          <w:highlight w:val="white"/>
        </w:rPr>
      </w:pPr>
      <w:ins w:id="2774" w:author="Michael Bell" w:date="2013-05-06T17:58:00Z">
        <w:r>
          <w:rPr>
            <w:rFonts w:ascii="Courier New" w:hAnsi="Courier New" w:cs="Courier New"/>
            <w:color w:val="008000"/>
            <w:sz w:val="20"/>
            <w:szCs w:val="20"/>
            <w:highlight w:val="white"/>
          </w:rPr>
          <w:lastRenderedPageBreak/>
          <w:t xml:space="preserve">       </w:t>
        </w:r>
        <w:proofErr w:type="gramStart"/>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pressed, and sets the value of </w:t>
        </w:r>
        <w:proofErr w:type="spellStart"/>
        <w:r>
          <w:rPr>
            <w:rFonts w:ascii="Courier New" w:hAnsi="Courier New" w:cs="Courier New"/>
            <w:color w:val="008000"/>
            <w:sz w:val="20"/>
            <w:szCs w:val="20"/>
            <w:highlight w:val="white"/>
          </w:rPr>
          <w:t>buttonOut</w:t>
        </w:r>
        <w:proofErr w:type="spellEnd"/>
        <w:r>
          <w:rPr>
            <w:rFonts w:ascii="Courier New" w:hAnsi="Courier New" w:cs="Courier New"/>
            <w:color w:val="008000"/>
            <w:sz w:val="20"/>
            <w:szCs w:val="20"/>
            <w:highlight w:val="white"/>
          </w:rPr>
          <w:t xml:space="preserve"> to match. </w:t>
        </w: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step two this value is used to query the menu structure array</w:t>
        </w:r>
      </w:ins>
    </w:p>
    <w:p w14:paraId="369A3362" w14:textId="77777777" w:rsidR="003A2FEE" w:rsidRDefault="003A2FEE" w:rsidP="003A2FEE">
      <w:pPr>
        <w:autoSpaceDE w:val="0"/>
        <w:autoSpaceDN w:val="0"/>
        <w:adjustRightInd w:val="0"/>
        <w:spacing w:after="0" w:line="240" w:lineRule="auto"/>
        <w:rPr>
          <w:ins w:id="2775" w:author="Michael Bell" w:date="2013-05-06T17:58:00Z"/>
          <w:rFonts w:ascii="Courier New" w:hAnsi="Courier New" w:cs="Courier New"/>
          <w:color w:val="008000"/>
          <w:sz w:val="20"/>
          <w:szCs w:val="20"/>
          <w:highlight w:val="white"/>
        </w:rPr>
      </w:pPr>
      <w:ins w:id="2776"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and</w:t>
        </w:r>
        <w:proofErr w:type="gramEnd"/>
        <w:r>
          <w:rPr>
            <w:rFonts w:ascii="Courier New" w:hAnsi="Courier New" w:cs="Courier New"/>
            <w:color w:val="008000"/>
            <w:sz w:val="20"/>
            <w:szCs w:val="20"/>
            <w:highlight w:val="white"/>
          </w:rPr>
          <w:t xml:space="preserve"> that is then displayed on the screen, </w:t>
        </w:r>
        <w:proofErr w:type="spellStart"/>
        <w:r>
          <w:rPr>
            <w:rFonts w:ascii="Courier New" w:hAnsi="Courier New" w:cs="Courier New"/>
            <w:color w:val="008000"/>
            <w:sz w:val="20"/>
            <w:szCs w:val="20"/>
            <w:highlight w:val="white"/>
          </w:rPr>
          <w:t>finaly</w:t>
        </w:r>
        <w:proofErr w:type="spellEnd"/>
        <w:r>
          <w:rPr>
            <w:rFonts w:ascii="Courier New" w:hAnsi="Courier New" w:cs="Courier New"/>
            <w:color w:val="008000"/>
            <w:sz w:val="20"/>
            <w:szCs w:val="20"/>
            <w:highlight w:val="white"/>
          </w:rPr>
          <w:t xml:space="preserve"> in step 3 we check to see if the enter button has been pressed, if it has we</w:t>
        </w:r>
      </w:ins>
    </w:p>
    <w:p w14:paraId="54B1FE28" w14:textId="77777777" w:rsidR="003A2FEE" w:rsidRDefault="003A2FEE" w:rsidP="003A2FEE">
      <w:pPr>
        <w:autoSpaceDE w:val="0"/>
        <w:autoSpaceDN w:val="0"/>
        <w:adjustRightInd w:val="0"/>
        <w:spacing w:after="0" w:line="240" w:lineRule="auto"/>
        <w:rPr>
          <w:ins w:id="2777" w:author="Michael Bell" w:date="2013-05-06T17:58:00Z"/>
          <w:rFonts w:ascii="Courier New" w:hAnsi="Courier New" w:cs="Courier New"/>
          <w:color w:val="000000"/>
          <w:sz w:val="20"/>
          <w:szCs w:val="20"/>
          <w:highlight w:val="white"/>
        </w:rPr>
      </w:pPr>
      <w:ins w:id="2778"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execute</w:t>
        </w:r>
        <w:proofErr w:type="gramEnd"/>
        <w:r>
          <w:rPr>
            <w:rFonts w:ascii="Courier New" w:hAnsi="Courier New" w:cs="Courier New"/>
            <w:color w:val="008000"/>
            <w:sz w:val="20"/>
            <w:szCs w:val="20"/>
            <w:highlight w:val="white"/>
          </w:rPr>
          <w:t xml:space="preserve"> the instructions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to the currently selected menu option*/</w:t>
        </w:r>
      </w:ins>
    </w:p>
    <w:p w14:paraId="4B703047" w14:textId="77777777" w:rsidR="003A2FEE" w:rsidRDefault="003A2FEE" w:rsidP="003A2FEE">
      <w:pPr>
        <w:autoSpaceDE w:val="0"/>
        <w:autoSpaceDN w:val="0"/>
        <w:adjustRightInd w:val="0"/>
        <w:spacing w:after="0" w:line="240" w:lineRule="auto"/>
        <w:rPr>
          <w:ins w:id="2779" w:author="Michael Bell" w:date="2013-05-06T17:58:00Z"/>
          <w:rFonts w:ascii="Courier New" w:hAnsi="Courier New" w:cs="Courier New"/>
          <w:color w:val="000000"/>
          <w:sz w:val="20"/>
          <w:szCs w:val="20"/>
          <w:highlight w:val="white"/>
        </w:rPr>
      </w:pPr>
      <w:ins w:id="2780"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respondButons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29F8F547" w14:textId="77777777" w:rsidR="003A2FEE" w:rsidRDefault="003A2FEE" w:rsidP="003A2FEE">
      <w:pPr>
        <w:autoSpaceDE w:val="0"/>
        <w:autoSpaceDN w:val="0"/>
        <w:adjustRightInd w:val="0"/>
        <w:spacing w:after="0" w:line="240" w:lineRule="auto"/>
        <w:rPr>
          <w:ins w:id="2781" w:author="Michael Bell" w:date="2013-05-06T17:58:00Z"/>
          <w:rFonts w:ascii="Courier New" w:hAnsi="Courier New" w:cs="Courier New"/>
          <w:color w:val="000000"/>
          <w:sz w:val="20"/>
          <w:szCs w:val="20"/>
          <w:highlight w:val="white"/>
        </w:rPr>
      </w:pPr>
      <w:ins w:id="2782"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respondHashes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4EE66455" w14:textId="77777777" w:rsidR="003A2FEE" w:rsidRDefault="003A2FEE" w:rsidP="003A2FEE">
      <w:pPr>
        <w:autoSpaceDE w:val="0"/>
        <w:autoSpaceDN w:val="0"/>
        <w:adjustRightInd w:val="0"/>
        <w:spacing w:after="0" w:line="240" w:lineRule="auto"/>
        <w:rPr>
          <w:ins w:id="2783" w:author="Michael Bell" w:date="2013-05-06T17:58:00Z"/>
          <w:rFonts w:ascii="Courier New" w:hAnsi="Courier New" w:cs="Courier New"/>
          <w:color w:val="000000"/>
          <w:sz w:val="20"/>
          <w:szCs w:val="20"/>
          <w:highlight w:val="white"/>
        </w:rPr>
      </w:pPr>
      <w:ins w:id="2784"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respondTildie</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77A3EBEA" w14:textId="77777777" w:rsidR="003A2FEE" w:rsidRDefault="003A2FEE" w:rsidP="003A2FEE">
      <w:pPr>
        <w:autoSpaceDE w:val="0"/>
        <w:autoSpaceDN w:val="0"/>
        <w:adjustRightInd w:val="0"/>
        <w:spacing w:after="0" w:line="240" w:lineRule="auto"/>
        <w:rPr>
          <w:ins w:id="2785" w:author="Michael Bell" w:date="2013-05-06T17:58:00Z"/>
          <w:rFonts w:ascii="Courier New" w:hAnsi="Courier New" w:cs="Courier New"/>
          <w:color w:val="000000"/>
          <w:sz w:val="20"/>
          <w:szCs w:val="20"/>
          <w:highlight w:val="white"/>
        </w:rPr>
      </w:pPr>
      <w:ins w:id="2786"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outputMenu</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669E6472" w14:textId="77777777" w:rsidR="003A2FEE" w:rsidRDefault="003A2FEE" w:rsidP="003A2FEE">
      <w:pPr>
        <w:autoSpaceDE w:val="0"/>
        <w:autoSpaceDN w:val="0"/>
        <w:adjustRightInd w:val="0"/>
        <w:spacing w:after="0" w:line="240" w:lineRule="auto"/>
        <w:rPr>
          <w:ins w:id="2787" w:author="Michael Bell" w:date="2013-05-06T17:58:00Z"/>
          <w:rFonts w:ascii="Courier New" w:hAnsi="Courier New" w:cs="Courier New"/>
          <w:color w:val="008000"/>
          <w:sz w:val="20"/>
          <w:szCs w:val="20"/>
          <w:highlight w:val="white"/>
        </w:rPr>
      </w:pPr>
      <w:ins w:id="2788"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"not in transit");</w:t>
        </w:r>
      </w:ins>
    </w:p>
    <w:p w14:paraId="65804DBE" w14:textId="77777777" w:rsidR="003A2FEE" w:rsidRDefault="003A2FEE" w:rsidP="003A2FEE">
      <w:pPr>
        <w:autoSpaceDE w:val="0"/>
        <w:autoSpaceDN w:val="0"/>
        <w:adjustRightInd w:val="0"/>
        <w:spacing w:after="0" w:line="240" w:lineRule="auto"/>
        <w:rPr>
          <w:ins w:id="2789" w:author="Michael Bell" w:date="2013-05-06T17:58:00Z"/>
          <w:rFonts w:ascii="Courier New" w:hAnsi="Courier New" w:cs="Courier New"/>
          <w:color w:val="000000"/>
          <w:sz w:val="20"/>
          <w:szCs w:val="20"/>
          <w:highlight w:val="white"/>
        </w:rPr>
      </w:pPr>
      <w:ins w:id="2790"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33542F" w14:textId="77777777" w:rsidR="003A2FEE" w:rsidRDefault="003A2FEE" w:rsidP="003A2FEE">
      <w:pPr>
        <w:autoSpaceDE w:val="0"/>
        <w:autoSpaceDN w:val="0"/>
        <w:adjustRightInd w:val="0"/>
        <w:spacing w:after="0" w:line="240" w:lineRule="auto"/>
        <w:rPr>
          <w:ins w:id="2791" w:author="Michael Bell" w:date="2013-05-06T17:58:00Z"/>
          <w:rFonts w:ascii="Courier New" w:hAnsi="Courier New" w:cs="Courier New"/>
          <w:color w:val="000000"/>
          <w:sz w:val="20"/>
          <w:szCs w:val="20"/>
          <w:highlight w:val="white"/>
        </w:rPr>
      </w:pPr>
    </w:p>
    <w:p w14:paraId="7A314099" w14:textId="77777777" w:rsidR="003A2FEE" w:rsidRDefault="003A2FEE" w:rsidP="003A2FEE">
      <w:pPr>
        <w:autoSpaceDE w:val="0"/>
        <w:autoSpaceDN w:val="0"/>
        <w:adjustRightInd w:val="0"/>
        <w:spacing w:after="0" w:line="240" w:lineRule="auto"/>
        <w:rPr>
          <w:ins w:id="2792" w:author="Michael Bell" w:date="2013-05-06T17:58:00Z"/>
          <w:rFonts w:ascii="Courier New" w:hAnsi="Courier New" w:cs="Courier New"/>
          <w:color w:val="008000"/>
          <w:sz w:val="20"/>
          <w:szCs w:val="20"/>
          <w:highlight w:val="white"/>
        </w:rPr>
      </w:pPr>
      <w:ins w:id="2793"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2: check position and instructions</w:t>
        </w:r>
      </w:ins>
    </w:p>
    <w:p w14:paraId="4E883042" w14:textId="77777777" w:rsidR="003A2FEE" w:rsidRDefault="003A2FEE" w:rsidP="003A2FEE">
      <w:pPr>
        <w:autoSpaceDE w:val="0"/>
        <w:autoSpaceDN w:val="0"/>
        <w:adjustRightInd w:val="0"/>
        <w:spacing w:after="0" w:line="240" w:lineRule="auto"/>
        <w:rPr>
          <w:ins w:id="2794" w:author="Michael Bell" w:date="2013-05-06T17:58:00Z"/>
          <w:rFonts w:ascii="Courier New" w:hAnsi="Courier New" w:cs="Courier New"/>
          <w:color w:val="008000"/>
          <w:sz w:val="20"/>
          <w:szCs w:val="20"/>
          <w:highlight w:val="white"/>
        </w:rPr>
      </w:pPr>
      <w:ins w:id="2795"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section 2 is </w:t>
        </w:r>
        <w:proofErr w:type="spellStart"/>
        <w:r>
          <w:rPr>
            <w:rFonts w:ascii="Courier New" w:hAnsi="Courier New" w:cs="Courier New"/>
            <w:color w:val="008000"/>
            <w:sz w:val="20"/>
            <w:szCs w:val="20"/>
            <w:highlight w:val="white"/>
          </w:rPr>
          <w:t>devided</w:t>
        </w:r>
        <w:proofErr w:type="spellEnd"/>
        <w:r>
          <w:rPr>
            <w:rFonts w:ascii="Courier New" w:hAnsi="Courier New" w:cs="Courier New"/>
            <w:color w:val="008000"/>
            <w:sz w:val="20"/>
            <w:szCs w:val="20"/>
            <w:highlight w:val="white"/>
          </w:rPr>
          <w:t xml:space="preserve"> into two parts, part one checks if the given condition is met, part two carries out an instruction and moves</w:t>
        </w:r>
      </w:ins>
    </w:p>
    <w:p w14:paraId="59B0256C" w14:textId="77777777" w:rsidR="003A2FEE" w:rsidRDefault="003A2FEE" w:rsidP="003A2FEE">
      <w:pPr>
        <w:autoSpaceDE w:val="0"/>
        <w:autoSpaceDN w:val="0"/>
        <w:adjustRightInd w:val="0"/>
        <w:spacing w:after="0" w:line="240" w:lineRule="auto"/>
        <w:rPr>
          <w:ins w:id="2796" w:author="Michael Bell" w:date="2013-05-06T17:58:00Z"/>
          <w:rFonts w:ascii="Courier New" w:hAnsi="Courier New" w:cs="Courier New"/>
          <w:color w:val="008000"/>
          <w:sz w:val="20"/>
          <w:szCs w:val="20"/>
          <w:highlight w:val="white"/>
        </w:rPr>
      </w:pPr>
      <w:ins w:id="2797" w:author="Michael Bell" w:date="2013-05-06T17:58:00Z">
        <w:r>
          <w:rPr>
            <w:rFonts w:ascii="Courier New" w:hAnsi="Courier New" w:cs="Courier New"/>
            <w:color w:val="008000"/>
            <w:sz w:val="20"/>
            <w:szCs w:val="20"/>
            <w:highlight w:val="white"/>
          </w:rPr>
          <w:t xml:space="preserve">     to the next condition if it is, when a condition is met, the variable 'met' is set to true, section two is only run if met is true</w:t>
        </w:r>
      </w:ins>
    </w:p>
    <w:p w14:paraId="55988B15" w14:textId="77777777" w:rsidR="003A2FEE" w:rsidRDefault="003A2FEE" w:rsidP="003A2FEE">
      <w:pPr>
        <w:autoSpaceDE w:val="0"/>
        <w:autoSpaceDN w:val="0"/>
        <w:adjustRightInd w:val="0"/>
        <w:spacing w:after="0" w:line="240" w:lineRule="auto"/>
        <w:rPr>
          <w:ins w:id="2798" w:author="Michael Bell" w:date="2013-05-06T17:58:00Z"/>
          <w:rFonts w:ascii="Courier New" w:hAnsi="Courier New" w:cs="Courier New"/>
          <w:color w:val="000000"/>
          <w:sz w:val="20"/>
          <w:szCs w:val="20"/>
          <w:highlight w:val="white"/>
        </w:rPr>
      </w:pPr>
      <w:ins w:id="2799" w:author="Michael Bell" w:date="2013-05-06T17:5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sets met to false once it has been run*/</w:t>
        </w:r>
      </w:ins>
    </w:p>
    <w:p w14:paraId="581C7F37" w14:textId="77777777" w:rsidR="003A2FEE" w:rsidRDefault="003A2FEE" w:rsidP="003A2FEE">
      <w:pPr>
        <w:autoSpaceDE w:val="0"/>
        <w:autoSpaceDN w:val="0"/>
        <w:adjustRightInd w:val="0"/>
        <w:spacing w:after="0" w:line="240" w:lineRule="auto"/>
        <w:rPr>
          <w:ins w:id="2800" w:author="Michael Bell" w:date="2013-05-06T17:58:00Z"/>
          <w:rFonts w:ascii="Courier New" w:hAnsi="Courier New" w:cs="Courier New"/>
          <w:color w:val="000000"/>
          <w:sz w:val="20"/>
          <w:szCs w:val="20"/>
          <w:highlight w:val="white"/>
        </w:rPr>
      </w:pPr>
      <w:ins w:id="2801"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ins>
    </w:p>
    <w:p w14:paraId="584951F9" w14:textId="77777777" w:rsidR="003A2FEE" w:rsidRDefault="003A2FEE" w:rsidP="003A2FEE">
      <w:pPr>
        <w:autoSpaceDE w:val="0"/>
        <w:autoSpaceDN w:val="0"/>
        <w:adjustRightInd w:val="0"/>
        <w:spacing w:after="0" w:line="240" w:lineRule="auto"/>
        <w:rPr>
          <w:ins w:id="2802" w:author="Michael Bell" w:date="2013-05-06T17:58:00Z"/>
          <w:rFonts w:ascii="Courier New" w:hAnsi="Courier New" w:cs="Courier New"/>
          <w:color w:val="000000"/>
          <w:sz w:val="20"/>
          <w:szCs w:val="20"/>
          <w:highlight w:val="white"/>
        </w:rPr>
      </w:pPr>
      <w:ins w:id="2803"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DA9401" w14:textId="77777777" w:rsidR="003A2FEE" w:rsidRDefault="003A2FEE" w:rsidP="003A2FEE">
      <w:pPr>
        <w:autoSpaceDE w:val="0"/>
        <w:autoSpaceDN w:val="0"/>
        <w:adjustRightInd w:val="0"/>
        <w:spacing w:after="0" w:line="240" w:lineRule="auto"/>
        <w:rPr>
          <w:ins w:id="2804" w:author="Michael Bell" w:date="2013-05-06T17:58:00Z"/>
          <w:rFonts w:ascii="Courier New" w:hAnsi="Courier New" w:cs="Courier New"/>
          <w:color w:val="000000"/>
          <w:sz w:val="20"/>
          <w:szCs w:val="20"/>
          <w:highlight w:val="white"/>
        </w:rPr>
      </w:pPr>
      <w:ins w:id="2805"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respondConditions</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4F6C95F9" w14:textId="77777777" w:rsidR="003A2FEE" w:rsidRDefault="003A2FEE" w:rsidP="003A2FEE">
      <w:pPr>
        <w:autoSpaceDE w:val="0"/>
        <w:autoSpaceDN w:val="0"/>
        <w:adjustRightInd w:val="0"/>
        <w:spacing w:after="0" w:line="240" w:lineRule="auto"/>
        <w:rPr>
          <w:ins w:id="2806" w:author="Michael Bell" w:date="2013-05-06T17:58:00Z"/>
          <w:rFonts w:ascii="Courier New" w:hAnsi="Courier New" w:cs="Courier New"/>
          <w:color w:val="000000"/>
          <w:sz w:val="20"/>
          <w:szCs w:val="20"/>
          <w:highlight w:val="white"/>
        </w:rPr>
      </w:pPr>
      <w:ins w:id="280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C2405C" w14:textId="77777777" w:rsidR="003A2FEE" w:rsidRDefault="003A2FEE" w:rsidP="003A2FEE">
      <w:pPr>
        <w:autoSpaceDE w:val="0"/>
        <w:autoSpaceDN w:val="0"/>
        <w:adjustRightInd w:val="0"/>
        <w:spacing w:after="0" w:line="240" w:lineRule="auto"/>
        <w:rPr>
          <w:ins w:id="2808" w:author="Michael Bell" w:date="2013-05-06T17:58:00Z"/>
          <w:rFonts w:ascii="Courier New" w:hAnsi="Courier New" w:cs="Courier New"/>
          <w:color w:val="008000"/>
          <w:sz w:val="20"/>
          <w:szCs w:val="20"/>
          <w:highlight w:val="white"/>
        </w:rPr>
      </w:pPr>
      <w:ins w:id="2809" w:author="Michael Bell" w:date="2013-05-06T17:5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//section 3: output to track</w:t>
        </w:r>
      </w:ins>
    </w:p>
    <w:p w14:paraId="1E2BC72A" w14:textId="77777777" w:rsidR="003A2FEE" w:rsidRDefault="003A2FEE" w:rsidP="003A2FEE">
      <w:pPr>
        <w:autoSpaceDE w:val="0"/>
        <w:autoSpaceDN w:val="0"/>
        <w:adjustRightInd w:val="0"/>
        <w:spacing w:after="0" w:line="240" w:lineRule="auto"/>
        <w:rPr>
          <w:ins w:id="2810" w:author="Michael Bell" w:date="2013-05-06T17:58:00Z"/>
          <w:rFonts w:ascii="Courier New" w:hAnsi="Courier New" w:cs="Courier New"/>
          <w:color w:val="000000"/>
          <w:sz w:val="20"/>
          <w:szCs w:val="20"/>
          <w:highlight w:val="white"/>
        </w:rPr>
      </w:pPr>
      <w:ins w:id="2811"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ins>
    </w:p>
    <w:p w14:paraId="10846383" w14:textId="77777777" w:rsidR="003A2FEE" w:rsidRDefault="003A2FEE" w:rsidP="003A2FEE">
      <w:pPr>
        <w:autoSpaceDE w:val="0"/>
        <w:autoSpaceDN w:val="0"/>
        <w:adjustRightInd w:val="0"/>
        <w:spacing w:after="0" w:line="240" w:lineRule="auto"/>
        <w:rPr>
          <w:ins w:id="2812" w:author="Michael Bell" w:date="2013-05-06T17:58:00Z"/>
          <w:rFonts w:ascii="Courier New" w:hAnsi="Courier New" w:cs="Courier New"/>
          <w:color w:val="000000"/>
          <w:sz w:val="20"/>
          <w:szCs w:val="20"/>
          <w:highlight w:val="white"/>
        </w:rPr>
      </w:pPr>
      <w:ins w:id="2813"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A567B" w14:textId="77777777" w:rsidR="003A2FEE" w:rsidRDefault="003A2FEE" w:rsidP="003A2FEE">
      <w:pPr>
        <w:autoSpaceDE w:val="0"/>
        <w:autoSpaceDN w:val="0"/>
        <w:adjustRightInd w:val="0"/>
        <w:spacing w:after="0" w:line="240" w:lineRule="auto"/>
        <w:rPr>
          <w:ins w:id="2814" w:author="Michael Bell" w:date="2013-05-06T17:58:00Z"/>
          <w:rFonts w:ascii="Courier New" w:hAnsi="Courier New" w:cs="Courier New"/>
          <w:color w:val="000000"/>
          <w:sz w:val="20"/>
          <w:szCs w:val="20"/>
          <w:highlight w:val="white"/>
        </w:rPr>
      </w:pPr>
      <w:ins w:id="2815"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outputToTrack</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560487DF" w14:textId="77777777" w:rsidR="003A2FEE" w:rsidRDefault="003A2FEE" w:rsidP="003A2FEE">
      <w:pPr>
        <w:autoSpaceDE w:val="0"/>
        <w:autoSpaceDN w:val="0"/>
        <w:adjustRightInd w:val="0"/>
        <w:spacing w:after="0" w:line="240" w:lineRule="auto"/>
        <w:rPr>
          <w:ins w:id="2816" w:author="Michael Bell" w:date="2013-05-06T17:58:00Z"/>
          <w:rFonts w:ascii="Courier New" w:hAnsi="Courier New" w:cs="Courier New"/>
          <w:color w:val="000000"/>
          <w:sz w:val="20"/>
          <w:szCs w:val="20"/>
          <w:highlight w:val="white"/>
        </w:rPr>
      </w:pPr>
      <w:ins w:id="2817" w:author="Michael Bell" w:date="2013-05-06T17:5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DD5207" w14:textId="77777777" w:rsidR="003A2FEE" w:rsidRDefault="003A2FEE" w:rsidP="003A2FEE">
      <w:pPr>
        <w:autoSpaceDE w:val="0"/>
        <w:autoSpaceDN w:val="0"/>
        <w:adjustRightInd w:val="0"/>
        <w:spacing w:after="0" w:line="240" w:lineRule="auto"/>
        <w:rPr>
          <w:ins w:id="2818" w:author="Michael Bell" w:date="2013-05-06T17:58:00Z"/>
          <w:rFonts w:ascii="Courier New" w:hAnsi="Courier New" w:cs="Courier New"/>
          <w:color w:val="000000"/>
          <w:sz w:val="20"/>
          <w:szCs w:val="20"/>
          <w:highlight w:val="white"/>
        </w:rPr>
      </w:pPr>
      <w:ins w:id="2819" w:author="Michael Bell" w:date="2013-05-06T17:58:00Z">
        <w:r>
          <w:rPr>
            <w:rFonts w:ascii="Courier New" w:hAnsi="Courier New" w:cs="Courier New"/>
            <w:color w:val="000000"/>
            <w:sz w:val="20"/>
            <w:szCs w:val="20"/>
            <w:highlight w:val="white"/>
          </w:rPr>
          <w:t xml:space="preserve">  </w:t>
        </w:r>
      </w:ins>
    </w:p>
    <w:p w14:paraId="73A08C1D" w14:textId="77777777" w:rsidR="003A2FEE" w:rsidRDefault="003A2FEE" w:rsidP="003A2FEE">
      <w:pPr>
        <w:autoSpaceDE w:val="0"/>
        <w:autoSpaceDN w:val="0"/>
        <w:adjustRightInd w:val="0"/>
        <w:spacing w:after="0" w:line="240" w:lineRule="auto"/>
        <w:rPr>
          <w:ins w:id="2820" w:author="Michael Bell" w:date="2013-05-06T17:58:00Z"/>
          <w:rFonts w:ascii="Courier New" w:hAnsi="Courier New" w:cs="Courier New"/>
          <w:color w:val="008000"/>
          <w:sz w:val="20"/>
          <w:szCs w:val="20"/>
          <w:highlight w:val="white"/>
        </w:rPr>
      </w:pPr>
      <w:ins w:id="2821" w:author="Michael Bell" w:date="2013-05-06T17:58:00Z">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if</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menuPosX</w:t>
        </w:r>
        <w:proofErr w:type="spellEnd"/>
        <w:r>
          <w:rPr>
            <w:rFonts w:ascii="Courier New" w:hAnsi="Courier New" w:cs="Courier New"/>
            <w:color w:val="008000"/>
            <w:sz w:val="20"/>
            <w:szCs w:val="20"/>
            <w:highlight w:val="white"/>
          </w:rPr>
          <w:t xml:space="preserve"> == 0 &amp;&amp; </w:t>
        </w:r>
        <w:proofErr w:type="spellStart"/>
        <w:r>
          <w:rPr>
            <w:rFonts w:ascii="Courier New" w:hAnsi="Courier New" w:cs="Courier New"/>
            <w:color w:val="008000"/>
            <w:sz w:val="20"/>
            <w:szCs w:val="20"/>
            <w:highlight w:val="white"/>
          </w:rPr>
          <w:t>menuPosY</w:t>
        </w:r>
        <w:proofErr w:type="spellEnd"/>
        <w:r>
          <w:rPr>
            <w:rFonts w:ascii="Courier New" w:hAnsi="Courier New" w:cs="Courier New"/>
            <w:color w:val="008000"/>
            <w:sz w:val="20"/>
            <w:szCs w:val="20"/>
            <w:highlight w:val="white"/>
          </w:rPr>
          <w:t xml:space="preserve"> == 0 &amp;&amp; !</w:t>
        </w:r>
        <w:proofErr w:type="spellStart"/>
        <w:r>
          <w:rPr>
            <w:rFonts w:ascii="Courier New" w:hAnsi="Courier New" w:cs="Courier New"/>
            <w:color w:val="008000"/>
            <w:sz w:val="20"/>
            <w:szCs w:val="20"/>
            <w:highlight w:val="white"/>
          </w:rPr>
          <w:t>inTransit</w:t>
        </w:r>
        <w:proofErr w:type="spellEnd"/>
        <w:r>
          <w:rPr>
            <w:rFonts w:ascii="Courier New" w:hAnsi="Courier New" w:cs="Courier New"/>
            <w:color w:val="008000"/>
            <w:sz w:val="20"/>
            <w:szCs w:val="20"/>
            <w:highlight w:val="white"/>
          </w:rPr>
          <w:t>)</w:t>
        </w:r>
      </w:ins>
    </w:p>
    <w:p w14:paraId="712C2FDD" w14:textId="77777777" w:rsidR="003A2FEE" w:rsidRDefault="003A2FEE" w:rsidP="003A2FEE">
      <w:pPr>
        <w:autoSpaceDE w:val="0"/>
        <w:autoSpaceDN w:val="0"/>
        <w:adjustRightInd w:val="0"/>
        <w:spacing w:after="0" w:line="240" w:lineRule="auto"/>
        <w:rPr>
          <w:ins w:id="2822" w:author="Michael Bell" w:date="2013-05-06T17:58:00Z"/>
          <w:rFonts w:ascii="Courier New" w:hAnsi="Courier New" w:cs="Courier New"/>
          <w:color w:val="008000"/>
          <w:sz w:val="20"/>
          <w:szCs w:val="20"/>
          <w:highlight w:val="white"/>
        </w:rPr>
      </w:pPr>
      <w:ins w:id="2823" w:author="Michael Bell" w:date="2013-05-06T17:58:00Z">
        <w:r>
          <w:rPr>
            <w:rFonts w:ascii="Courier New" w:hAnsi="Courier New" w:cs="Courier New"/>
            <w:color w:val="008000"/>
            <w:sz w:val="20"/>
            <w:szCs w:val="20"/>
            <w:highlight w:val="white"/>
          </w:rPr>
          <w:t>//  {</w:t>
        </w:r>
      </w:ins>
    </w:p>
    <w:p w14:paraId="473530E3" w14:textId="77777777" w:rsidR="003A2FEE" w:rsidRDefault="003A2FEE" w:rsidP="003A2FEE">
      <w:pPr>
        <w:autoSpaceDE w:val="0"/>
        <w:autoSpaceDN w:val="0"/>
        <w:adjustRightInd w:val="0"/>
        <w:spacing w:after="0" w:line="240" w:lineRule="auto"/>
        <w:rPr>
          <w:ins w:id="2824" w:author="Michael Bell" w:date="2013-05-06T17:58:00Z"/>
          <w:rFonts w:ascii="Courier New" w:hAnsi="Courier New" w:cs="Courier New"/>
          <w:color w:val="008000"/>
          <w:sz w:val="20"/>
          <w:szCs w:val="20"/>
          <w:highlight w:val="white"/>
        </w:rPr>
      </w:pPr>
      <w:ins w:id="2825" w:author="Michael Bell" w:date="2013-05-06T17:58:00Z">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lcd.setCursor</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0,0);</w:t>
        </w:r>
      </w:ins>
    </w:p>
    <w:p w14:paraId="5EA15B31" w14:textId="77777777" w:rsidR="003A2FEE" w:rsidRDefault="003A2FEE" w:rsidP="003A2FEE">
      <w:pPr>
        <w:autoSpaceDE w:val="0"/>
        <w:autoSpaceDN w:val="0"/>
        <w:adjustRightInd w:val="0"/>
        <w:spacing w:after="0" w:line="240" w:lineRule="auto"/>
        <w:rPr>
          <w:ins w:id="2826" w:author="Michael Bell" w:date="2013-05-06T17:58:00Z"/>
          <w:rFonts w:ascii="Courier New" w:hAnsi="Courier New" w:cs="Courier New"/>
          <w:color w:val="008000"/>
          <w:sz w:val="20"/>
          <w:szCs w:val="20"/>
          <w:highlight w:val="white"/>
        </w:rPr>
      </w:pPr>
      <w:ins w:id="2827" w:author="Michael Bell" w:date="2013-05-06T17:58:00Z">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lcd.print</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"Welcome to      ");</w:t>
        </w:r>
      </w:ins>
    </w:p>
    <w:p w14:paraId="6F3441C3" w14:textId="77777777" w:rsidR="003A2FEE" w:rsidRDefault="003A2FEE" w:rsidP="003A2FEE">
      <w:pPr>
        <w:autoSpaceDE w:val="0"/>
        <w:autoSpaceDN w:val="0"/>
        <w:adjustRightInd w:val="0"/>
        <w:spacing w:after="0" w:line="240" w:lineRule="auto"/>
        <w:rPr>
          <w:ins w:id="2828" w:author="Michael Bell" w:date="2013-05-06T17:58:00Z"/>
          <w:rFonts w:ascii="Courier New" w:hAnsi="Courier New" w:cs="Courier New"/>
          <w:color w:val="008000"/>
          <w:sz w:val="20"/>
          <w:szCs w:val="20"/>
          <w:highlight w:val="white"/>
        </w:rPr>
      </w:pPr>
      <w:ins w:id="2829" w:author="Michael Bell" w:date="2013-05-06T17:58:00Z">
        <w:r>
          <w:rPr>
            <w:rFonts w:ascii="Courier New" w:hAnsi="Courier New" w:cs="Courier New"/>
            <w:color w:val="008000"/>
            <w:sz w:val="20"/>
            <w:szCs w:val="20"/>
            <w:highlight w:val="white"/>
          </w:rPr>
          <w:t>//  }</w:t>
        </w:r>
      </w:ins>
    </w:p>
    <w:p w14:paraId="42CBC34F" w14:textId="77777777" w:rsidR="003A2FEE" w:rsidRDefault="003A2FEE" w:rsidP="003A2FEE">
      <w:pPr>
        <w:autoSpaceDE w:val="0"/>
        <w:autoSpaceDN w:val="0"/>
        <w:adjustRightInd w:val="0"/>
        <w:spacing w:after="0" w:line="240" w:lineRule="auto"/>
        <w:rPr>
          <w:ins w:id="2830" w:author="Michael Bell" w:date="2013-05-06T17:58:00Z"/>
          <w:rFonts w:ascii="Courier New" w:hAnsi="Courier New" w:cs="Courier New"/>
          <w:color w:val="000000"/>
          <w:sz w:val="20"/>
          <w:szCs w:val="20"/>
          <w:highlight w:val="white"/>
        </w:rPr>
      </w:pPr>
      <w:ins w:id="2831" w:author="Michael Bell" w:date="2013-05-06T17:58:00Z">
        <w:r>
          <w:rPr>
            <w:rFonts w:ascii="Courier New" w:hAnsi="Courier New" w:cs="Courier New"/>
            <w:color w:val="000000"/>
            <w:sz w:val="20"/>
            <w:szCs w:val="20"/>
            <w:highlight w:val="white"/>
          </w:rPr>
          <w:t xml:space="preserve"> </w:t>
        </w:r>
      </w:ins>
    </w:p>
    <w:p w14:paraId="1E109614" w14:textId="77777777" w:rsidR="003A2FEE" w:rsidRDefault="003A2FEE" w:rsidP="003A2FEE">
      <w:pPr>
        <w:autoSpaceDE w:val="0"/>
        <w:autoSpaceDN w:val="0"/>
        <w:adjustRightInd w:val="0"/>
        <w:spacing w:after="0" w:line="240" w:lineRule="auto"/>
        <w:rPr>
          <w:ins w:id="2832" w:author="Michael Bell" w:date="2013-05-06T17:58:00Z"/>
          <w:rFonts w:ascii="Courier New" w:hAnsi="Courier New" w:cs="Courier New"/>
          <w:color w:val="000000"/>
          <w:sz w:val="20"/>
          <w:szCs w:val="20"/>
          <w:highlight w:val="white"/>
        </w:rPr>
      </w:pPr>
      <w:ins w:id="2833"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setBacklight</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7D5A31B6" w14:textId="77777777" w:rsidR="003A2FEE" w:rsidRDefault="003A2FEE" w:rsidP="003A2FEE">
      <w:pPr>
        <w:autoSpaceDE w:val="0"/>
        <w:autoSpaceDN w:val="0"/>
        <w:adjustRightInd w:val="0"/>
        <w:spacing w:after="0" w:line="240" w:lineRule="auto"/>
        <w:rPr>
          <w:ins w:id="2834" w:author="Michael Bell" w:date="2013-05-06T17:58:00Z"/>
          <w:rFonts w:ascii="Courier New" w:hAnsi="Courier New" w:cs="Courier New"/>
          <w:color w:val="000000"/>
          <w:sz w:val="20"/>
          <w:szCs w:val="20"/>
          <w:highlight w:val="white"/>
        </w:rPr>
      </w:pPr>
      <w:ins w:id="2835" w:author="Michael Bell" w:date="2013-05-06T17:58:00Z">
        <w:r>
          <w:rPr>
            <w:rFonts w:ascii="Courier New" w:hAnsi="Courier New" w:cs="Courier New"/>
            <w:color w:val="000000"/>
            <w:sz w:val="20"/>
            <w:szCs w:val="20"/>
            <w:highlight w:val="white"/>
          </w:rPr>
          <w:t xml:space="preserve">    </w:t>
        </w:r>
      </w:ins>
    </w:p>
    <w:p w14:paraId="08321905" w14:textId="77777777" w:rsidR="003A2FEE" w:rsidRDefault="003A2FEE" w:rsidP="003A2FEE">
      <w:pPr>
        <w:autoSpaceDE w:val="0"/>
        <w:autoSpaceDN w:val="0"/>
        <w:adjustRightInd w:val="0"/>
        <w:spacing w:after="0" w:line="240" w:lineRule="auto"/>
        <w:rPr>
          <w:ins w:id="2836" w:author="Michael Bell" w:date="2013-05-06T17:58:00Z"/>
          <w:rFonts w:ascii="Courier New" w:hAnsi="Courier New" w:cs="Courier New"/>
          <w:color w:val="008000"/>
          <w:sz w:val="20"/>
          <w:szCs w:val="20"/>
          <w:highlight w:val="white"/>
        </w:rPr>
      </w:pPr>
      <w:ins w:id="2837"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position in the menu, used for testing</w:t>
        </w:r>
      </w:ins>
    </w:p>
    <w:p w14:paraId="04F678B6" w14:textId="77777777" w:rsidR="003A2FEE" w:rsidRDefault="003A2FEE" w:rsidP="003A2FEE">
      <w:pPr>
        <w:autoSpaceDE w:val="0"/>
        <w:autoSpaceDN w:val="0"/>
        <w:adjustRightInd w:val="0"/>
        <w:spacing w:after="0" w:line="240" w:lineRule="auto"/>
        <w:rPr>
          <w:ins w:id="2838" w:author="Michael Bell" w:date="2013-05-06T17:58:00Z"/>
          <w:rFonts w:ascii="Courier New" w:hAnsi="Courier New" w:cs="Courier New"/>
          <w:color w:val="000000"/>
          <w:sz w:val="20"/>
          <w:szCs w:val="20"/>
          <w:highlight w:val="white"/>
        </w:rPr>
      </w:pPr>
      <w:ins w:id="2839"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ins>
    </w:p>
    <w:p w14:paraId="7E8191D0" w14:textId="77777777" w:rsidR="003A2FEE" w:rsidRDefault="003A2FEE" w:rsidP="003A2FEE">
      <w:pPr>
        <w:autoSpaceDE w:val="0"/>
        <w:autoSpaceDN w:val="0"/>
        <w:adjustRightInd w:val="0"/>
        <w:spacing w:after="0" w:line="240" w:lineRule="auto"/>
        <w:rPr>
          <w:ins w:id="2840" w:author="Michael Bell" w:date="2013-05-06T17:58:00Z"/>
          <w:rFonts w:ascii="Courier New" w:hAnsi="Courier New" w:cs="Courier New"/>
          <w:color w:val="000000"/>
          <w:sz w:val="20"/>
          <w:szCs w:val="20"/>
          <w:highlight w:val="white"/>
        </w:rPr>
      </w:pPr>
      <w:ins w:id="2841" w:author="Michael Bell" w:date="2013-05-06T17:5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BC3E581" w14:textId="77777777" w:rsidR="003A2FEE" w:rsidRDefault="003A2FEE" w:rsidP="003A2FEE">
      <w:pPr>
        <w:autoSpaceDE w:val="0"/>
        <w:autoSpaceDN w:val="0"/>
        <w:adjustRightInd w:val="0"/>
        <w:spacing w:after="0" w:line="240" w:lineRule="auto"/>
        <w:rPr>
          <w:ins w:id="2842" w:author="Michael Bell" w:date="2013-05-06T17:58:00Z"/>
          <w:rFonts w:ascii="Courier New" w:hAnsi="Courier New" w:cs="Courier New"/>
          <w:color w:val="008000"/>
          <w:sz w:val="20"/>
          <w:szCs w:val="20"/>
          <w:highlight w:val="white"/>
        </w:rPr>
      </w:pPr>
      <w:ins w:id="2843" w:author="Michael Bell" w:date="2013-05-06T17:58: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//protective delay to prevent over running the serial buffer and used to time iterations</w:t>
        </w:r>
      </w:ins>
    </w:p>
    <w:p w14:paraId="740622F3" w14:textId="354852F7" w:rsidR="006918A7" w:rsidDel="00116173" w:rsidRDefault="003A2FEE" w:rsidP="003A2FEE">
      <w:pPr>
        <w:widowControl w:val="0"/>
        <w:autoSpaceDE w:val="0"/>
        <w:autoSpaceDN w:val="0"/>
        <w:adjustRightInd w:val="0"/>
        <w:spacing w:after="0" w:line="240" w:lineRule="auto"/>
        <w:rPr>
          <w:del w:id="2844" w:author="Michael Bell" w:date="2013-05-06T17:53:00Z"/>
          <w:rFonts w:ascii="Courier New" w:hAnsi="Courier New" w:cs="Courier New"/>
          <w:color w:val="008000"/>
          <w:sz w:val="20"/>
          <w:szCs w:val="20"/>
          <w:highlight w:val="white"/>
        </w:rPr>
      </w:pPr>
      <w:ins w:id="2845" w:author="Michael Bell" w:date="2013-05-06T17:58:00Z">
        <w:r>
          <w:rPr>
            <w:rFonts w:ascii="Courier New" w:hAnsi="Courier New" w:cs="Courier New"/>
            <w:b/>
            <w:bCs/>
            <w:color w:val="000080"/>
            <w:sz w:val="20"/>
            <w:szCs w:val="20"/>
            <w:highlight w:val="white"/>
          </w:rPr>
          <w:t>}</w:t>
        </w:r>
      </w:ins>
      <w:del w:id="2846" w:author="Michael Bell" w:date="2013-05-06T17:53:00Z">
        <w:r w:rsidR="006918A7" w:rsidDel="00116173">
          <w:rPr>
            <w:rFonts w:ascii="Courier New" w:hAnsi="Courier New" w:cs="Courier New"/>
            <w:color w:val="008000"/>
            <w:sz w:val="20"/>
            <w:szCs w:val="20"/>
            <w:highlight w:val="white"/>
          </w:rPr>
          <w:delText>/*</w:delText>
        </w:r>
      </w:del>
    </w:p>
    <w:p w14:paraId="2A77B69F" w14:textId="4C15A8AB" w:rsidR="006918A7" w:rsidDel="00116173" w:rsidRDefault="006918A7" w:rsidP="006918A7">
      <w:pPr>
        <w:widowControl w:val="0"/>
        <w:autoSpaceDE w:val="0"/>
        <w:autoSpaceDN w:val="0"/>
        <w:adjustRightInd w:val="0"/>
        <w:spacing w:after="0" w:line="240" w:lineRule="auto"/>
        <w:rPr>
          <w:del w:id="2847" w:author="Michael Bell" w:date="2013-05-06T17:53:00Z"/>
          <w:rFonts w:ascii="Courier New" w:hAnsi="Courier New" w:cs="Courier New"/>
          <w:color w:val="008000"/>
          <w:sz w:val="20"/>
          <w:szCs w:val="20"/>
          <w:highlight w:val="white"/>
        </w:rPr>
      </w:pPr>
    </w:p>
    <w:p w14:paraId="4DA5AC6E" w14:textId="75F48A46" w:rsidR="006918A7" w:rsidDel="00116173" w:rsidRDefault="006918A7" w:rsidP="006918A7">
      <w:pPr>
        <w:widowControl w:val="0"/>
        <w:autoSpaceDE w:val="0"/>
        <w:autoSpaceDN w:val="0"/>
        <w:adjustRightInd w:val="0"/>
        <w:spacing w:after="0" w:line="240" w:lineRule="auto"/>
        <w:rPr>
          <w:del w:id="2848" w:author="Michael Bell" w:date="2013-05-06T17:53:00Z"/>
          <w:rFonts w:ascii="Courier New" w:hAnsi="Courier New" w:cs="Courier New"/>
          <w:color w:val="008000"/>
          <w:sz w:val="20"/>
          <w:szCs w:val="20"/>
          <w:highlight w:val="white"/>
        </w:rPr>
      </w:pPr>
      <w:del w:id="2849" w:author="Michael Bell" w:date="2013-05-06T17:53:00Z">
        <w:r w:rsidDel="00116173">
          <w:rPr>
            <w:rFonts w:ascii="Courier New" w:hAnsi="Courier New" w:cs="Courier New"/>
            <w:color w:val="008000"/>
            <w:sz w:val="20"/>
            <w:szCs w:val="20"/>
            <w:highlight w:val="white"/>
          </w:rPr>
          <w:delText xml:space="preserve"> BELTRAK</w:delText>
        </w:r>
      </w:del>
    </w:p>
    <w:p w14:paraId="67D4DA6A" w14:textId="41699DAF" w:rsidR="006918A7" w:rsidDel="00116173" w:rsidRDefault="006918A7" w:rsidP="006918A7">
      <w:pPr>
        <w:widowControl w:val="0"/>
        <w:autoSpaceDE w:val="0"/>
        <w:autoSpaceDN w:val="0"/>
        <w:adjustRightInd w:val="0"/>
        <w:spacing w:after="0" w:line="240" w:lineRule="auto"/>
        <w:rPr>
          <w:del w:id="2850" w:author="Michael Bell" w:date="2013-05-06T17:53:00Z"/>
          <w:rFonts w:ascii="Courier New" w:hAnsi="Courier New" w:cs="Courier New"/>
          <w:color w:val="008000"/>
          <w:sz w:val="20"/>
          <w:szCs w:val="20"/>
          <w:highlight w:val="white"/>
        </w:rPr>
      </w:pPr>
      <w:del w:id="2851" w:author="Michael Bell" w:date="2013-05-06T17:53:00Z">
        <w:r w:rsidDel="00116173">
          <w:rPr>
            <w:rFonts w:ascii="Courier New" w:hAnsi="Courier New" w:cs="Courier New"/>
            <w:color w:val="008000"/>
            <w:sz w:val="20"/>
            <w:szCs w:val="20"/>
            <w:highlight w:val="white"/>
          </w:rPr>
          <w:delText xml:space="preserve"> </w:delText>
        </w:r>
      </w:del>
    </w:p>
    <w:p w14:paraId="6BCC0845" w14:textId="0BD31EF7" w:rsidR="006918A7" w:rsidDel="00116173" w:rsidRDefault="006918A7" w:rsidP="006918A7">
      <w:pPr>
        <w:widowControl w:val="0"/>
        <w:autoSpaceDE w:val="0"/>
        <w:autoSpaceDN w:val="0"/>
        <w:adjustRightInd w:val="0"/>
        <w:spacing w:after="0" w:line="240" w:lineRule="auto"/>
        <w:rPr>
          <w:del w:id="2852" w:author="Michael Bell" w:date="2013-05-06T17:53:00Z"/>
          <w:rFonts w:ascii="Courier New" w:hAnsi="Courier New" w:cs="Courier New"/>
          <w:color w:val="008000"/>
          <w:sz w:val="20"/>
          <w:szCs w:val="20"/>
          <w:highlight w:val="white"/>
        </w:rPr>
      </w:pPr>
      <w:del w:id="2853" w:author="Michael Bell" w:date="2013-05-06T17:53:00Z">
        <w:r w:rsidDel="00116173">
          <w:rPr>
            <w:rFonts w:ascii="Courier New" w:hAnsi="Courier New" w:cs="Courier New"/>
            <w:color w:val="008000"/>
            <w:sz w:val="20"/>
            <w:szCs w:val="20"/>
            <w:highlight w:val="white"/>
          </w:rPr>
          <w:delText xml:space="preserve"> V1.0</w:delText>
        </w:r>
      </w:del>
    </w:p>
    <w:p w14:paraId="0D663143" w14:textId="3D579BC8" w:rsidR="006918A7" w:rsidDel="00116173" w:rsidRDefault="006918A7" w:rsidP="006918A7">
      <w:pPr>
        <w:widowControl w:val="0"/>
        <w:autoSpaceDE w:val="0"/>
        <w:autoSpaceDN w:val="0"/>
        <w:adjustRightInd w:val="0"/>
        <w:spacing w:after="0" w:line="240" w:lineRule="auto"/>
        <w:rPr>
          <w:del w:id="2854" w:author="Michael Bell" w:date="2013-05-06T17:53:00Z"/>
          <w:rFonts w:ascii="Courier New" w:hAnsi="Courier New" w:cs="Courier New"/>
          <w:color w:val="008000"/>
          <w:sz w:val="20"/>
          <w:szCs w:val="20"/>
          <w:highlight w:val="white"/>
        </w:rPr>
      </w:pPr>
      <w:del w:id="2855" w:author="Michael Bell" w:date="2013-05-06T17:53:00Z">
        <w:r w:rsidDel="00116173">
          <w:rPr>
            <w:rFonts w:ascii="Courier New" w:hAnsi="Courier New" w:cs="Courier New"/>
            <w:color w:val="008000"/>
            <w:sz w:val="20"/>
            <w:szCs w:val="20"/>
            <w:highlight w:val="white"/>
          </w:rPr>
          <w:delText xml:space="preserve"> </w:delText>
        </w:r>
      </w:del>
    </w:p>
    <w:p w14:paraId="247C83ED" w14:textId="65002E62" w:rsidR="006918A7" w:rsidDel="00116173" w:rsidRDefault="006918A7" w:rsidP="006918A7">
      <w:pPr>
        <w:widowControl w:val="0"/>
        <w:autoSpaceDE w:val="0"/>
        <w:autoSpaceDN w:val="0"/>
        <w:adjustRightInd w:val="0"/>
        <w:spacing w:after="0" w:line="240" w:lineRule="auto"/>
        <w:rPr>
          <w:del w:id="2856" w:author="Michael Bell" w:date="2013-05-06T17:53:00Z"/>
          <w:rFonts w:ascii="Courier New" w:hAnsi="Courier New" w:cs="Courier New"/>
          <w:color w:val="008000"/>
          <w:sz w:val="20"/>
          <w:szCs w:val="20"/>
          <w:highlight w:val="white"/>
        </w:rPr>
      </w:pPr>
      <w:del w:id="2857" w:author="Michael Bell" w:date="2013-05-06T17:53:00Z">
        <w:r w:rsidDel="00116173">
          <w:rPr>
            <w:rFonts w:ascii="Courier New" w:hAnsi="Courier New" w:cs="Courier New"/>
            <w:color w:val="008000"/>
            <w:sz w:val="20"/>
            <w:szCs w:val="20"/>
            <w:highlight w:val="white"/>
          </w:rPr>
          <w:delText xml:space="preserve"> Hornby trainset automation</w:delText>
        </w:r>
      </w:del>
    </w:p>
    <w:p w14:paraId="57DDD17F" w14:textId="53004090" w:rsidR="006918A7" w:rsidDel="00116173" w:rsidRDefault="006918A7" w:rsidP="006918A7">
      <w:pPr>
        <w:widowControl w:val="0"/>
        <w:autoSpaceDE w:val="0"/>
        <w:autoSpaceDN w:val="0"/>
        <w:adjustRightInd w:val="0"/>
        <w:spacing w:after="0" w:line="240" w:lineRule="auto"/>
        <w:rPr>
          <w:del w:id="2858" w:author="Michael Bell" w:date="2013-05-06T17:53:00Z"/>
          <w:rFonts w:ascii="Courier New" w:hAnsi="Courier New" w:cs="Courier New"/>
          <w:color w:val="008000"/>
          <w:sz w:val="20"/>
          <w:szCs w:val="20"/>
          <w:highlight w:val="white"/>
        </w:rPr>
      </w:pPr>
      <w:del w:id="2859" w:author="Michael Bell" w:date="2013-05-06T17:53:00Z">
        <w:r w:rsidDel="00116173">
          <w:rPr>
            <w:rFonts w:ascii="Courier New" w:hAnsi="Courier New" w:cs="Courier New"/>
            <w:color w:val="008000"/>
            <w:sz w:val="20"/>
            <w:szCs w:val="20"/>
            <w:highlight w:val="white"/>
          </w:rPr>
          <w:delText xml:space="preserve"> </w:delText>
        </w:r>
      </w:del>
    </w:p>
    <w:p w14:paraId="73BACA07" w14:textId="4BB9C1C8" w:rsidR="006918A7" w:rsidDel="00116173" w:rsidRDefault="006918A7" w:rsidP="006918A7">
      <w:pPr>
        <w:widowControl w:val="0"/>
        <w:autoSpaceDE w:val="0"/>
        <w:autoSpaceDN w:val="0"/>
        <w:adjustRightInd w:val="0"/>
        <w:spacing w:after="0" w:line="240" w:lineRule="auto"/>
        <w:rPr>
          <w:del w:id="2860" w:author="Michael Bell" w:date="2013-05-06T17:53:00Z"/>
          <w:rFonts w:ascii="Courier New" w:hAnsi="Courier New" w:cs="Courier New"/>
          <w:color w:val="008000"/>
          <w:sz w:val="20"/>
          <w:szCs w:val="20"/>
          <w:highlight w:val="white"/>
        </w:rPr>
      </w:pPr>
      <w:del w:id="2861" w:author="Michael Bell" w:date="2013-05-06T17:53:00Z">
        <w:r w:rsidDel="00116173">
          <w:rPr>
            <w:rFonts w:ascii="Courier New" w:hAnsi="Courier New" w:cs="Courier New"/>
            <w:color w:val="008000"/>
            <w:sz w:val="20"/>
            <w:szCs w:val="20"/>
            <w:highlight w:val="white"/>
          </w:rPr>
          <w:delText xml:space="preserve"> By Michael Bell</w:delText>
        </w:r>
      </w:del>
    </w:p>
    <w:p w14:paraId="5FE56707" w14:textId="304BFDF5" w:rsidR="006918A7" w:rsidDel="00116173" w:rsidRDefault="006918A7" w:rsidP="006918A7">
      <w:pPr>
        <w:widowControl w:val="0"/>
        <w:autoSpaceDE w:val="0"/>
        <w:autoSpaceDN w:val="0"/>
        <w:adjustRightInd w:val="0"/>
        <w:spacing w:after="0" w:line="240" w:lineRule="auto"/>
        <w:rPr>
          <w:del w:id="2862" w:author="Michael Bell" w:date="2013-05-06T17:53:00Z"/>
          <w:rFonts w:ascii="Courier New" w:hAnsi="Courier New" w:cs="Courier New"/>
          <w:color w:val="008000"/>
          <w:sz w:val="20"/>
          <w:szCs w:val="20"/>
          <w:highlight w:val="white"/>
        </w:rPr>
      </w:pPr>
      <w:del w:id="2863" w:author="Michael Bell" w:date="2013-05-06T17:53:00Z">
        <w:r w:rsidDel="00116173">
          <w:rPr>
            <w:rFonts w:ascii="Courier New" w:hAnsi="Courier New" w:cs="Courier New"/>
            <w:color w:val="008000"/>
            <w:sz w:val="20"/>
            <w:szCs w:val="20"/>
            <w:highlight w:val="white"/>
          </w:rPr>
          <w:delText xml:space="preserve"> </w:delText>
        </w:r>
      </w:del>
    </w:p>
    <w:p w14:paraId="7EAE5460" w14:textId="6E5A73D9" w:rsidR="006918A7" w:rsidDel="00116173" w:rsidRDefault="006918A7" w:rsidP="006918A7">
      <w:pPr>
        <w:widowControl w:val="0"/>
        <w:autoSpaceDE w:val="0"/>
        <w:autoSpaceDN w:val="0"/>
        <w:adjustRightInd w:val="0"/>
        <w:spacing w:after="0" w:line="240" w:lineRule="auto"/>
        <w:rPr>
          <w:del w:id="2864" w:author="Michael Bell" w:date="2013-05-06T17:53:00Z"/>
          <w:rFonts w:ascii="Courier New" w:hAnsi="Courier New" w:cs="Courier New"/>
          <w:color w:val="008000"/>
          <w:sz w:val="20"/>
          <w:szCs w:val="20"/>
          <w:highlight w:val="white"/>
        </w:rPr>
      </w:pPr>
      <w:del w:id="2865"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00E7E91B" w14:textId="1F1B2F7D" w:rsidR="006918A7" w:rsidDel="00116173" w:rsidRDefault="006918A7" w:rsidP="006918A7">
      <w:pPr>
        <w:widowControl w:val="0"/>
        <w:autoSpaceDE w:val="0"/>
        <w:autoSpaceDN w:val="0"/>
        <w:adjustRightInd w:val="0"/>
        <w:spacing w:after="0" w:line="240" w:lineRule="auto"/>
        <w:rPr>
          <w:del w:id="2866" w:author="Michael Bell" w:date="2013-05-06T17:53:00Z"/>
          <w:rFonts w:ascii="Courier New" w:hAnsi="Courier New" w:cs="Courier New"/>
          <w:color w:val="008000"/>
          <w:sz w:val="20"/>
          <w:szCs w:val="20"/>
          <w:highlight w:val="white"/>
        </w:rPr>
      </w:pPr>
      <w:del w:id="2867" w:author="Michael Bell" w:date="2013-05-06T17:53:00Z">
        <w:r w:rsidDel="00116173">
          <w:rPr>
            <w:rFonts w:ascii="Courier New" w:hAnsi="Courier New" w:cs="Courier New"/>
            <w:color w:val="008000"/>
            <w:sz w:val="20"/>
            <w:szCs w:val="20"/>
            <w:highlight w:val="white"/>
          </w:rPr>
          <w:delText xml:space="preserve"> </w:delText>
        </w:r>
      </w:del>
    </w:p>
    <w:p w14:paraId="5BE65898" w14:textId="32570C57" w:rsidR="006918A7" w:rsidDel="00116173" w:rsidRDefault="006918A7" w:rsidP="006918A7">
      <w:pPr>
        <w:widowControl w:val="0"/>
        <w:autoSpaceDE w:val="0"/>
        <w:autoSpaceDN w:val="0"/>
        <w:adjustRightInd w:val="0"/>
        <w:spacing w:after="0" w:line="240" w:lineRule="auto"/>
        <w:rPr>
          <w:del w:id="2868" w:author="Michael Bell" w:date="2013-05-06T17:53:00Z"/>
          <w:rFonts w:ascii="Courier New" w:hAnsi="Courier New" w:cs="Courier New"/>
          <w:color w:val="000000"/>
          <w:sz w:val="20"/>
          <w:szCs w:val="20"/>
          <w:highlight w:val="white"/>
        </w:rPr>
      </w:pPr>
      <w:del w:id="2869" w:author="Michael Bell" w:date="2013-05-06T17:53:00Z">
        <w:r w:rsidDel="00116173">
          <w:rPr>
            <w:rFonts w:ascii="Courier New" w:hAnsi="Courier New" w:cs="Courier New"/>
            <w:color w:val="008000"/>
            <w:sz w:val="20"/>
            <w:szCs w:val="20"/>
            <w:highlight w:val="white"/>
          </w:rPr>
          <w:delText xml:space="preserve"> */</w:delText>
        </w:r>
      </w:del>
    </w:p>
    <w:p w14:paraId="2EE1AA5E" w14:textId="50813674" w:rsidR="006918A7" w:rsidDel="00116173" w:rsidRDefault="006918A7" w:rsidP="006918A7">
      <w:pPr>
        <w:widowControl w:val="0"/>
        <w:autoSpaceDE w:val="0"/>
        <w:autoSpaceDN w:val="0"/>
        <w:adjustRightInd w:val="0"/>
        <w:spacing w:after="0" w:line="240" w:lineRule="auto"/>
        <w:rPr>
          <w:del w:id="2870" w:author="Michael Bell" w:date="2013-05-06T17:53:00Z"/>
          <w:rFonts w:ascii="Courier New" w:hAnsi="Courier New" w:cs="Courier New"/>
          <w:color w:val="000000"/>
          <w:sz w:val="20"/>
          <w:szCs w:val="20"/>
          <w:highlight w:val="white"/>
        </w:rPr>
      </w:pPr>
    </w:p>
    <w:p w14:paraId="2251B3B7" w14:textId="0812D99C" w:rsidR="006918A7" w:rsidDel="00116173" w:rsidRDefault="006918A7" w:rsidP="006918A7">
      <w:pPr>
        <w:widowControl w:val="0"/>
        <w:autoSpaceDE w:val="0"/>
        <w:autoSpaceDN w:val="0"/>
        <w:adjustRightInd w:val="0"/>
        <w:spacing w:after="0" w:line="240" w:lineRule="auto"/>
        <w:rPr>
          <w:del w:id="2871" w:author="Michael Bell" w:date="2013-05-06T17:53:00Z"/>
          <w:rFonts w:ascii="Courier New" w:hAnsi="Courier New" w:cs="Courier New"/>
          <w:color w:val="008000"/>
          <w:sz w:val="20"/>
          <w:szCs w:val="20"/>
          <w:highlight w:val="white"/>
        </w:rPr>
      </w:pPr>
      <w:del w:id="2872" w:author="Michael Bell" w:date="2013-05-06T17:53:00Z">
        <w:r w:rsidDel="00116173">
          <w:rPr>
            <w:rFonts w:ascii="Courier New" w:hAnsi="Courier New" w:cs="Courier New"/>
            <w:color w:val="008000"/>
            <w:sz w:val="20"/>
            <w:szCs w:val="20"/>
            <w:highlight w:val="white"/>
          </w:rPr>
          <w:delText>//declarations of librarys</w:delText>
        </w:r>
      </w:del>
    </w:p>
    <w:p w14:paraId="3368259C" w14:textId="5632E480" w:rsidR="006918A7" w:rsidDel="00116173" w:rsidRDefault="006918A7" w:rsidP="006918A7">
      <w:pPr>
        <w:widowControl w:val="0"/>
        <w:autoSpaceDE w:val="0"/>
        <w:autoSpaceDN w:val="0"/>
        <w:adjustRightInd w:val="0"/>
        <w:spacing w:after="0" w:line="240" w:lineRule="auto"/>
        <w:rPr>
          <w:del w:id="2873" w:author="Michael Bell" w:date="2013-05-06T17:53:00Z"/>
          <w:rFonts w:ascii="Courier New" w:hAnsi="Courier New" w:cs="Courier New"/>
          <w:color w:val="804000"/>
          <w:sz w:val="20"/>
          <w:szCs w:val="20"/>
          <w:highlight w:val="white"/>
        </w:rPr>
      </w:pPr>
      <w:del w:id="2874" w:author="Michael Bell" w:date="2013-05-06T17:53:00Z">
        <w:r w:rsidDel="00116173">
          <w:rPr>
            <w:rFonts w:ascii="Courier New" w:hAnsi="Courier New" w:cs="Courier New"/>
            <w:color w:val="804000"/>
            <w:sz w:val="20"/>
            <w:szCs w:val="20"/>
            <w:highlight w:val="white"/>
          </w:rPr>
          <w:delText>#include &lt;LiquidCrystal.h&gt;</w:delText>
        </w:r>
      </w:del>
    </w:p>
    <w:p w14:paraId="3D779901" w14:textId="7974F07E" w:rsidR="006918A7" w:rsidDel="00116173" w:rsidRDefault="006918A7" w:rsidP="006918A7">
      <w:pPr>
        <w:widowControl w:val="0"/>
        <w:autoSpaceDE w:val="0"/>
        <w:autoSpaceDN w:val="0"/>
        <w:adjustRightInd w:val="0"/>
        <w:spacing w:after="0" w:line="240" w:lineRule="auto"/>
        <w:rPr>
          <w:del w:id="2875" w:author="Michael Bell" w:date="2013-05-06T17:53:00Z"/>
          <w:rFonts w:ascii="Courier New" w:hAnsi="Courier New" w:cs="Courier New"/>
          <w:color w:val="000000"/>
          <w:sz w:val="20"/>
          <w:szCs w:val="20"/>
          <w:highlight w:val="white"/>
        </w:rPr>
      </w:pPr>
    </w:p>
    <w:p w14:paraId="30359235" w14:textId="163B047E" w:rsidR="006918A7" w:rsidDel="00116173" w:rsidRDefault="006918A7" w:rsidP="006918A7">
      <w:pPr>
        <w:widowControl w:val="0"/>
        <w:autoSpaceDE w:val="0"/>
        <w:autoSpaceDN w:val="0"/>
        <w:adjustRightInd w:val="0"/>
        <w:spacing w:after="0" w:line="240" w:lineRule="auto"/>
        <w:rPr>
          <w:del w:id="2876" w:author="Michael Bell" w:date="2013-05-06T17:53:00Z"/>
          <w:rFonts w:ascii="Courier New" w:hAnsi="Courier New" w:cs="Courier New"/>
          <w:color w:val="008000"/>
          <w:sz w:val="20"/>
          <w:szCs w:val="20"/>
          <w:highlight w:val="white"/>
        </w:rPr>
      </w:pPr>
      <w:del w:id="2877" w:author="Michael Bell" w:date="2013-05-06T17:53:00Z">
        <w:r w:rsidDel="00116173">
          <w:rPr>
            <w:rFonts w:ascii="Courier New" w:hAnsi="Courier New" w:cs="Courier New"/>
            <w:color w:val="008000"/>
            <w:sz w:val="20"/>
            <w:szCs w:val="20"/>
            <w:highlight w:val="white"/>
          </w:rPr>
          <w:delText>//initialise librarys</w:delText>
        </w:r>
      </w:del>
    </w:p>
    <w:p w14:paraId="1236C2BD" w14:textId="18990AC7" w:rsidR="006918A7" w:rsidDel="00116173" w:rsidRDefault="006918A7" w:rsidP="006918A7">
      <w:pPr>
        <w:widowControl w:val="0"/>
        <w:autoSpaceDE w:val="0"/>
        <w:autoSpaceDN w:val="0"/>
        <w:adjustRightInd w:val="0"/>
        <w:spacing w:after="0" w:line="240" w:lineRule="auto"/>
        <w:rPr>
          <w:del w:id="2878" w:author="Michael Bell" w:date="2013-05-06T17:53:00Z"/>
          <w:rFonts w:ascii="Courier New" w:hAnsi="Courier New" w:cs="Courier New"/>
          <w:color w:val="000000"/>
          <w:sz w:val="20"/>
          <w:szCs w:val="20"/>
          <w:highlight w:val="white"/>
        </w:rPr>
      </w:pPr>
      <w:del w:id="2879" w:author="Michael Bell" w:date="2013-05-06T17:53:00Z">
        <w:r w:rsidDel="00116173">
          <w:rPr>
            <w:rFonts w:ascii="Courier New" w:hAnsi="Courier New" w:cs="Courier New"/>
            <w:color w:val="000000"/>
            <w:sz w:val="20"/>
            <w:szCs w:val="20"/>
            <w:highlight w:val="white"/>
          </w:rPr>
          <w:delText>LiquidCrystal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del>
    </w:p>
    <w:p w14:paraId="59D98B13" w14:textId="423F278B" w:rsidR="006918A7" w:rsidDel="00116173" w:rsidRDefault="006918A7" w:rsidP="006918A7">
      <w:pPr>
        <w:widowControl w:val="0"/>
        <w:autoSpaceDE w:val="0"/>
        <w:autoSpaceDN w:val="0"/>
        <w:adjustRightInd w:val="0"/>
        <w:spacing w:after="0" w:line="240" w:lineRule="auto"/>
        <w:rPr>
          <w:del w:id="2880" w:author="Michael Bell" w:date="2013-05-06T17:53:00Z"/>
          <w:rFonts w:ascii="Courier New" w:hAnsi="Courier New" w:cs="Courier New"/>
          <w:color w:val="000000"/>
          <w:sz w:val="20"/>
          <w:szCs w:val="20"/>
          <w:highlight w:val="white"/>
        </w:rPr>
      </w:pPr>
    </w:p>
    <w:p w14:paraId="09B93D82" w14:textId="33EEF9E1" w:rsidR="006918A7" w:rsidDel="00116173" w:rsidRDefault="006918A7" w:rsidP="006918A7">
      <w:pPr>
        <w:widowControl w:val="0"/>
        <w:autoSpaceDE w:val="0"/>
        <w:autoSpaceDN w:val="0"/>
        <w:adjustRightInd w:val="0"/>
        <w:spacing w:after="0" w:line="240" w:lineRule="auto"/>
        <w:rPr>
          <w:del w:id="2881" w:author="Michael Bell" w:date="2013-05-06T17:53:00Z"/>
          <w:rFonts w:ascii="Courier New" w:hAnsi="Courier New" w:cs="Courier New"/>
          <w:color w:val="008000"/>
          <w:sz w:val="20"/>
          <w:szCs w:val="20"/>
          <w:highlight w:val="white"/>
        </w:rPr>
      </w:pPr>
      <w:del w:id="2882" w:author="Michael Bell" w:date="2013-05-06T17:53:00Z">
        <w:r w:rsidDel="00116173">
          <w:rPr>
            <w:rFonts w:ascii="Courier New" w:hAnsi="Courier New" w:cs="Courier New"/>
            <w:color w:val="008000"/>
            <w:sz w:val="20"/>
            <w:szCs w:val="20"/>
            <w:highlight w:val="white"/>
          </w:rPr>
          <w:delText>//declare global variables</w:delText>
        </w:r>
      </w:del>
    </w:p>
    <w:p w14:paraId="22796365" w14:textId="71F4F9D6" w:rsidR="006918A7" w:rsidDel="00116173" w:rsidRDefault="006918A7" w:rsidP="006918A7">
      <w:pPr>
        <w:widowControl w:val="0"/>
        <w:autoSpaceDE w:val="0"/>
        <w:autoSpaceDN w:val="0"/>
        <w:adjustRightInd w:val="0"/>
        <w:spacing w:after="0" w:line="240" w:lineRule="auto"/>
        <w:rPr>
          <w:del w:id="2883" w:author="Michael Bell" w:date="2013-05-06T17:53:00Z"/>
          <w:rFonts w:ascii="Courier New" w:hAnsi="Courier New" w:cs="Courier New"/>
          <w:color w:val="000000"/>
          <w:sz w:val="20"/>
          <w:szCs w:val="20"/>
          <w:highlight w:val="white"/>
        </w:rPr>
      </w:pPr>
    </w:p>
    <w:p w14:paraId="25E6D1E4" w14:textId="5E21836C" w:rsidR="006918A7" w:rsidDel="00116173" w:rsidRDefault="006918A7" w:rsidP="006918A7">
      <w:pPr>
        <w:widowControl w:val="0"/>
        <w:autoSpaceDE w:val="0"/>
        <w:autoSpaceDN w:val="0"/>
        <w:adjustRightInd w:val="0"/>
        <w:spacing w:after="0" w:line="240" w:lineRule="auto"/>
        <w:rPr>
          <w:del w:id="2884" w:author="Michael Bell" w:date="2013-05-06T17:53:00Z"/>
          <w:rFonts w:ascii="Courier New" w:hAnsi="Courier New" w:cs="Courier New"/>
          <w:color w:val="008000"/>
          <w:sz w:val="20"/>
          <w:szCs w:val="20"/>
          <w:highlight w:val="white"/>
        </w:rPr>
      </w:pPr>
      <w:del w:id="2885" w:author="Michael Bell" w:date="2013-05-06T17:53:00Z">
        <w:r w:rsidDel="00116173">
          <w:rPr>
            <w:rFonts w:ascii="Courier New" w:hAnsi="Courier New" w:cs="Courier New"/>
            <w:color w:val="008000"/>
            <w:sz w:val="20"/>
            <w:szCs w:val="20"/>
            <w:highlight w:val="white"/>
          </w:rPr>
          <w:delText>//train control variables</w:delText>
        </w:r>
      </w:del>
    </w:p>
    <w:p w14:paraId="230ED426" w14:textId="01355272" w:rsidR="006918A7" w:rsidDel="00116173" w:rsidRDefault="006918A7" w:rsidP="006918A7">
      <w:pPr>
        <w:widowControl w:val="0"/>
        <w:autoSpaceDE w:val="0"/>
        <w:autoSpaceDN w:val="0"/>
        <w:adjustRightInd w:val="0"/>
        <w:spacing w:after="0" w:line="240" w:lineRule="auto"/>
        <w:rPr>
          <w:del w:id="2886" w:author="Michael Bell" w:date="2013-05-06T17:53:00Z"/>
          <w:rFonts w:ascii="Courier New" w:hAnsi="Courier New" w:cs="Courier New"/>
          <w:color w:val="008000"/>
          <w:sz w:val="20"/>
          <w:szCs w:val="20"/>
          <w:highlight w:val="white"/>
        </w:rPr>
      </w:pPr>
      <w:del w:id="2887" w:author="Michael Bell" w:date="2013-05-06T17:53:00Z">
        <w:r w:rsidDel="00116173">
          <w:rPr>
            <w:rFonts w:ascii="Courier New" w:hAnsi="Courier New" w:cs="Courier New"/>
            <w:color w:val="8000FF"/>
            <w:sz w:val="20"/>
            <w:szCs w:val="20"/>
            <w:highlight w:val="white"/>
          </w:rPr>
          <w:delText>float</w:delText>
        </w:r>
        <w:r w:rsidDel="00116173">
          <w:rPr>
            <w:rFonts w:ascii="Courier New" w:hAnsi="Courier New" w:cs="Courier New"/>
            <w:color w:val="000000"/>
            <w:sz w:val="20"/>
            <w:szCs w:val="20"/>
            <w:highlight w:val="white"/>
          </w:rPr>
          <w:delText xml:space="preserve"> PPD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//Percentage Potential Difference -- what the board multiplies the maximum voltage by, this controls the speed of the train with 100 as the maximum and 0 for stop (PPD does not control direction)</w:delText>
        </w:r>
      </w:del>
    </w:p>
    <w:p w14:paraId="0AED71C0" w14:textId="7B601FDB" w:rsidR="006918A7" w:rsidDel="00116173" w:rsidRDefault="006918A7" w:rsidP="006918A7">
      <w:pPr>
        <w:widowControl w:val="0"/>
        <w:autoSpaceDE w:val="0"/>
        <w:autoSpaceDN w:val="0"/>
        <w:adjustRightInd w:val="0"/>
        <w:spacing w:after="0" w:line="240" w:lineRule="auto"/>
        <w:rPr>
          <w:del w:id="2888" w:author="Michael Bell" w:date="2013-05-06T17:53:00Z"/>
          <w:rFonts w:ascii="Courier New" w:hAnsi="Courier New" w:cs="Courier New"/>
          <w:color w:val="008000"/>
          <w:sz w:val="20"/>
          <w:szCs w:val="20"/>
          <w:highlight w:val="white"/>
        </w:rPr>
      </w:pPr>
      <w:del w:id="2889" w:author="Michael Bell" w:date="2013-05-06T17:53:00Z">
        <w:r w:rsidDel="00116173">
          <w:rPr>
            <w:rFonts w:ascii="Courier New" w:hAnsi="Courier New" w:cs="Courier New"/>
            <w:color w:val="000000"/>
            <w:sz w:val="20"/>
            <w:szCs w:val="20"/>
            <w:highlight w:val="white"/>
          </w:rPr>
          <w:delText>boolean reverser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//controls the direction of the train, when TRUE the train is reversed</w:delText>
        </w:r>
      </w:del>
    </w:p>
    <w:p w14:paraId="52319237" w14:textId="31B30BD8" w:rsidR="006918A7" w:rsidDel="00116173" w:rsidRDefault="006918A7" w:rsidP="006918A7">
      <w:pPr>
        <w:widowControl w:val="0"/>
        <w:autoSpaceDE w:val="0"/>
        <w:autoSpaceDN w:val="0"/>
        <w:adjustRightInd w:val="0"/>
        <w:spacing w:after="0" w:line="240" w:lineRule="auto"/>
        <w:rPr>
          <w:del w:id="2890" w:author="Michael Bell" w:date="2013-05-06T17:53:00Z"/>
          <w:rFonts w:ascii="Courier New" w:hAnsi="Courier New" w:cs="Courier New"/>
          <w:color w:val="000000"/>
          <w:sz w:val="20"/>
          <w:szCs w:val="20"/>
          <w:highlight w:val="white"/>
        </w:rPr>
      </w:pPr>
    </w:p>
    <w:p w14:paraId="52C31C0D" w14:textId="3CDA3DE7" w:rsidR="006918A7" w:rsidDel="00116173" w:rsidRDefault="006918A7" w:rsidP="006918A7">
      <w:pPr>
        <w:widowControl w:val="0"/>
        <w:autoSpaceDE w:val="0"/>
        <w:autoSpaceDN w:val="0"/>
        <w:adjustRightInd w:val="0"/>
        <w:spacing w:after="0" w:line="240" w:lineRule="auto"/>
        <w:rPr>
          <w:del w:id="2891" w:author="Michael Bell" w:date="2013-05-06T17:53:00Z"/>
          <w:rFonts w:ascii="Courier New" w:hAnsi="Courier New" w:cs="Courier New"/>
          <w:color w:val="008000"/>
          <w:sz w:val="20"/>
          <w:szCs w:val="20"/>
          <w:highlight w:val="white"/>
        </w:rPr>
      </w:pPr>
      <w:del w:id="2892" w:author="Michael Bell" w:date="2013-05-06T17:53:00Z">
        <w:r w:rsidDel="00116173">
          <w:rPr>
            <w:rFonts w:ascii="Courier New" w:hAnsi="Courier New" w:cs="Courier New"/>
            <w:color w:val="008000"/>
            <w:sz w:val="20"/>
            <w:szCs w:val="20"/>
            <w:highlight w:val="white"/>
          </w:rPr>
          <w:delText>//track control variables</w:delText>
        </w:r>
      </w:del>
    </w:p>
    <w:p w14:paraId="2217F0EC" w14:textId="69428C6C" w:rsidR="006918A7" w:rsidDel="00116173" w:rsidRDefault="006918A7" w:rsidP="006918A7">
      <w:pPr>
        <w:widowControl w:val="0"/>
        <w:autoSpaceDE w:val="0"/>
        <w:autoSpaceDN w:val="0"/>
        <w:adjustRightInd w:val="0"/>
        <w:spacing w:after="0" w:line="240" w:lineRule="auto"/>
        <w:rPr>
          <w:del w:id="2893" w:author="Michael Bell" w:date="2013-05-06T17:53:00Z"/>
          <w:rFonts w:ascii="Courier New" w:hAnsi="Courier New" w:cs="Courier New"/>
          <w:color w:val="008000"/>
          <w:sz w:val="20"/>
          <w:szCs w:val="20"/>
          <w:highlight w:val="white"/>
        </w:rPr>
      </w:pPr>
      <w:del w:id="2894" w:author="Michael Bell" w:date="2013-05-06T17:53:00Z">
        <w:r w:rsidDel="00116173">
          <w:rPr>
            <w:rFonts w:ascii="Courier New" w:hAnsi="Courier New" w:cs="Courier New"/>
            <w:color w:val="000000"/>
            <w:sz w:val="20"/>
            <w:szCs w:val="20"/>
            <w:highlight w:val="white"/>
          </w:rPr>
          <w:delText>boolean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says the curent state of the points with FALSE for converge and TRUE for diverge</w:delText>
        </w:r>
      </w:del>
    </w:p>
    <w:p w14:paraId="0B824B2E" w14:textId="72067251" w:rsidR="006918A7" w:rsidDel="00116173" w:rsidRDefault="006918A7" w:rsidP="006918A7">
      <w:pPr>
        <w:widowControl w:val="0"/>
        <w:autoSpaceDE w:val="0"/>
        <w:autoSpaceDN w:val="0"/>
        <w:adjustRightInd w:val="0"/>
        <w:spacing w:after="0" w:line="240" w:lineRule="auto"/>
        <w:rPr>
          <w:del w:id="2895" w:author="Michael Bell" w:date="2013-05-06T17:53:00Z"/>
          <w:rFonts w:ascii="Courier New" w:hAnsi="Courier New" w:cs="Courier New"/>
          <w:color w:val="008000"/>
          <w:sz w:val="20"/>
          <w:szCs w:val="20"/>
          <w:highlight w:val="white"/>
        </w:rPr>
      </w:pPr>
      <w:del w:id="2896" w:author="Michael Bell" w:date="2013-05-06T17:53:00Z">
        <w:r w:rsidDel="00116173">
          <w:rPr>
            <w:rFonts w:ascii="Courier New" w:hAnsi="Courier New" w:cs="Courier New"/>
            <w:color w:val="000000"/>
            <w:sz w:val="20"/>
            <w:szCs w:val="20"/>
            <w:highlight w:val="white"/>
          </w:rPr>
          <w:delText>boolean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holds the desired state of the points with FALSE for converge and TRUE for diverge</w:delText>
        </w:r>
      </w:del>
    </w:p>
    <w:p w14:paraId="208AD517" w14:textId="7C5C79B2" w:rsidR="006918A7" w:rsidDel="00116173" w:rsidRDefault="006918A7" w:rsidP="006918A7">
      <w:pPr>
        <w:widowControl w:val="0"/>
        <w:autoSpaceDE w:val="0"/>
        <w:autoSpaceDN w:val="0"/>
        <w:adjustRightInd w:val="0"/>
        <w:spacing w:after="0" w:line="240" w:lineRule="auto"/>
        <w:rPr>
          <w:del w:id="2897" w:author="Michael Bell" w:date="2013-05-06T17:53:00Z"/>
          <w:rFonts w:ascii="Courier New" w:hAnsi="Courier New" w:cs="Courier New"/>
          <w:color w:val="000000"/>
          <w:sz w:val="20"/>
          <w:szCs w:val="20"/>
          <w:highlight w:val="white"/>
        </w:rPr>
      </w:pPr>
    </w:p>
    <w:p w14:paraId="091DA1BC" w14:textId="02B58DA4" w:rsidR="006918A7" w:rsidDel="00116173" w:rsidRDefault="006918A7" w:rsidP="006918A7">
      <w:pPr>
        <w:widowControl w:val="0"/>
        <w:autoSpaceDE w:val="0"/>
        <w:autoSpaceDN w:val="0"/>
        <w:adjustRightInd w:val="0"/>
        <w:spacing w:after="0" w:line="240" w:lineRule="auto"/>
        <w:rPr>
          <w:del w:id="2898" w:author="Michael Bell" w:date="2013-05-06T17:53:00Z"/>
          <w:rFonts w:ascii="Courier New" w:hAnsi="Courier New" w:cs="Courier New"/>
          <w:color w:val="008000"/>
          <w:sz w:val="20"/>
          <w:szCs w:val="20"/>
          <w:highlight w:val="white"/>
        </w:rPr>
      </w:pPr>
      <w:del w:id="2899" w:author="Michael Bell" w:date="2013-05-06T17:53:00Z">
        <w:r w:rsidDel="00116173">
          <w:rPr>
            <w:rFonts w:ascii="Courier New" w:hAnsi="Courier New" w:cs="Courier New"/>
            <w:color w:val="008000"/>
            <w:sz w:val="20"/>
            <w:szCs w:val="20"/>
            <w:highlight w:val="white"/>
          </w:rPr>
          <w:delText>//pin number constants</w:delText>
        </w:r>
      </w:del>
    </w:p>
    <w:p w14:paraId="50D25C9F" w14:textId="5B52BB92" w:rsidR="006918A7" w:rsidDel="00116173" w:rsidRDefault="006918A7" w:rsidP="006918A7">
      <w:pPr>
        <w:widowControl w:val="0"/>
        <w:autoSpaceDE w:val="0"/>
        <w:autoSpaceDN w:val="0"/>
        <w:adjustRightInd w:val="0"/>
        <w:spacing w:after="0" w:line="240" w:lineRule="auto"/>
        <w:rPr>
          <w:del w:id="2900" w:author="Michael Bell" w:date="2013-05-06T17:53:00Z"/>
          <w:rFonts w:ascii="Courier New" w:hAnsi="Courier New" w:cs="Courier New"/>
          <w:color w:val="008000"/>
          <w:sz w:val="20"/>
          <w:szCs w:val="20"/>
          <w:highlight w:val="white"/>
        </w:rPr>
      </w:pPr>
      <w:del w:id="2901" w:author="Michael Bell" w:date="2013-05-06T17:53:00Z">
        <w:r w:rsidDel="00116173">
          <w:rPr>
            <w:rFonts w:ascii="Courier New" w:hAnsi="Courier New" w:cs="Courier New"/>
            <w:color w:val="804000"/>
            <w:sz w:val="20"/>
            <w:szCs w:val="20"/>
            <w:highlight w:val="white"/>
          </w:rPr>
          <w:delText xml:space="preserve">#define pinPD 3 </w:delText>
        </w:r>
        <w:r w:rsidDel="00116173">
          <w:rPr>
            <w:rFonts w:ascii="Courier New" w:hAnsi="Courier New" w:cs="Courier New"/>
            <w:color w:val="008000"/>
            <w:sz w:val="20"/>
            <w:szCs w:val="20"/>
            <w:highlight w:val="white"/>
          </w:rPr>
          <w:delText>//the pin number for the Potential Diference output</w:delText>
        </w:r>
      </w:del>
    </w:p>
    <w:p w14:paraId="313829DD" w14:textId="6E990DCC" w:rsidR="006918A7" w:rsidDel="00116173" w:rsidRDefault="006918A7" w:rsidP="006918A7">
      <w:pPr>
        <w:widowControl w:val="0"/>
        <w:autoSpaceDE w:val="0"/>
        <w:autoSpaceDN w:val="0"/>
        <w:adjustRightInd w:val="0"/>
        <w:spacing w:after="0" w:line="240" w:lineRule="auto"/>
        <w:rPr>
          <w:del w:id="2902" w:author="Michael Bell" w:date="2013-05-06T17:53:00Z"/>
          <w:rFonts w:ascii="Courier New" w:hAnsi="Courier New" w:cs="Courier New"/>
          <w:color w:val="008000"/>
          <w:sz w:val="20"/>
          <w:szCs w:val="20"/>
          <w:highlight w:val="white"/>
        </w:rPr>
      </w:pPr>
      <w:del w:id="2903" w:author="Michael Bell" w:date="2013-05-06T17:53:00Z">
        <w:r w:rsidDel="00116173">
          <w:rPr>
            <w:rFonts w:ascii="Courier New" w:hAnsi="Courier New" w:cs="Courier New"/>
            <w:color w:val="804000"/>
            <w:sz w:val="20"/>
            <w:szCs w:val="20"/>
            <w:highlight w:val="white"/>
          </w:rPr>
          <w:delText xml:space="preserve">#define pinDIR 12 </w:delText>
        </w:r>
        <w:r w:rsidDel="00116173">
          <w:rPr>
            <w:rFonts w:ascii="Courier New" w:hAnsi="Courier New" w:cs="Courier New"/>
            <w:color w:val="008000"/>
            <w:sz w:val="20"/>
            <w:szCs w:val="20"/>
            <w:highlight w:val="white"/>
          </w:rPr>
          <w:delText>//the pin number of the direction pin</w:delText>
        </w:r>
      </w:del>
    </w:p>
    <w:p w14:paraId="52AABE8D" w14:textId="0E27E2D3" w:rsidR="006918A7" w:rsidDel="00116173" w:rsidRDefault="006918A7" w:rsidP="006918A7">
      <w:pPr>
        <w:widowControl w:val="0"/>
        <w:autoSpaceDE w:val="0"/>
        <w:autoSpaceDN w:val="0"/>
        <w:adjustRightInd w:val="0"/>
        <w:spacing w:after="0" w:line="240" w:lineRule="auto"/>
        <w:rPr>
          <w:del w:id="2904" w:author="Michael Bell" w:date="2013-05-06T17:53:00Z"/>
          <w:rFonts w:ascii="Courier New" w:hAnsi="Courier New" w:cs="Courier New"/>
          <w:color w:val="008000"/>
          <w:sz w:val="20"/>
          <w:szCs w:val="20"/>
          <w:highlight w:val="white"/>
        </w:rPr>
      </w:pPr>
      <w:del w:id="2905" w:author="Michael Bell" w:date="2013-05-06T17:53:00Z">
        <w:r w:rsidDel="00116173">
          <w:rPr>
            <w:rFonts w:ascii="Courier New" w:hAnsi="Courier New" w:cs="Courier New"/>
            <w:color w:val="804000"/>
            <w:sz w:val="20"/>
            <w:szCs w:val="20"/>
            <w:highlight w:val="white"/>
          </w:rPr>
          <w:delText xml:space="preserve">#define pinButtons A0 </w:delText>
        </w:r>
        <w:r w:rsidDel="00116173">
          <w:rPr>
            <w:rFonts w:ascii="Courier New" w:hAnsi="Courier New" w:cs="Courier New"/>
            <w:color w:val="008000"/>
            <w:sz w:val="20"/>
            <w:szCs w:val="20"/>
            <w:highlight w:val="white"/>
          </w:rPr>
          <w:delText>//the button input pin</w:delText>
        </w:r>
      </w:del>
    </w:p>
    <w:p w14:paraId="7B5D1B0F" w14:textId="399395E8" w:rsidR="006918A7" w:rsidDel="00116173" w:rsidRDefault="006918A7" w:rsidP="006918A7">
      <w:pPr>
        <w:widowControl w:val="0"/>
        <w:autoSpaceDE w:val="0"/>
        <w:autoSpaceDN w:val="0"/>
        <w:adjustRightInd w:val="0"/>
        <w:spacing w:after="0" w:line="240" w:lineRule="auto"/>
        <w:rPr>
          <w:del w:id="2906" w:author="Michael Bell" w:date="2013-05-06T17:53:00Z"/>
          <w:rFonts w:ascii="Courier New" w:hAnsi="Courier New" w:cs="Courier New"/>
          <w:color w:val="008000"/>
          <w:sz w:val="20"/>
          <w:szCs w:val="20"/>
          <w:highlight w:val="white"/>
        </w:rPr>
      </w:pPr>
      <w:del w:id="2907" w:author="Michael Bell" w:date="2013-05-06T17:53:00Z">
        <w:r w:rsidDel="00116173">
          <w:rPr>
            <w:rFonts w:ascii="Courier New" w:hAnsi="Courier New" w:cs="Courier New"/>
            <w:color w:val="804000"/>
            <w:sz w:val="20"/>
            <w:szCs w:val="20"/>
            <w:highlight w:val="white"/>
          </w:rPr>
          <w:delText xml:space="preserve">#define pinLowSensors A1 </w:delText>
        </w:r>
        <w:r w:rsidDel="00116173">
          <w:rPr>
            <w:rFonts w:ascii="Courier New" w:hAnsi="Courier New" w:cs="Courier New"/>
            <w:color w:val="008000"/>
            <w:sz w:val="20"/>
            <w:szCs w:val="20"/>
            <w:highlight w:val="white"/>
          </w:rPr>
          <w:delText>//the first 5 sensors</w:delText>
        </w:r>
      </w:del>
    </w:p>
    <w:p w14:paraId="3DE4079C" w14:textId="5E9F3D5E" w:rsidR="006918A7" w:rsidDel="00116173" w:rsidRDefault="006918A7" w:rsidP="006918A7">
      <w:pPr>
        <w:widowControl w:val="0"/>
        <w:autoSpaceDE w:val="0"/>
        <w:autoSpaceDN w:val="0"/>
        <w:adjustRightInd w:val="0"/>
        <w:spacing w:after="0" w:line="240" w:lineRule="auto"/>
        <w:rPr>
          <w:del w:id="2908" w:author="Michael Bell" w:date="2013-05-06T17:53:00Z"/>
          <w:rFonts w:ascii="Courier New" w:hAnsi="Courier New" w:cs="Courier New"/>
          <w:color w:val="008000"/>
          <w:sz w:val="20"/>
          <w:szCs w:val="20"/>
          <w:highlight w:val="white"/>
        </w:rPr>
      </w:pPr>
      <w:del w:id="2909" w:author="Michael Bell" w:date="2013-05-06T17:53:00Z">
        <w:r w:rsidDel="00116173">
          <w:rPr>
            <w:rFonts w:ascii="Courier New" w:hAnsi="Courier New" w:cs="Courier New"/>
            <w:color w:val="804000"/>
            <w:sz w:val="20"/>
            <w:szCs w:val="20"/>
            <w:highlight w:val="white"/>
          </w:rPr>
          <w:delText xml:space="preserve">#define pinHighSensors A2 </w:delText>
        </w:r>
        <w:r w:rsidDel="00116173">
          <w:rPr>
            <w:rFonts w:ascii="Courier New" w:hAnsi="Courier New" w:cs="Courier New"/>
            <w:color w:val="008000"/>
            <w:sz w:val="20"/>
            <w:szCs w:val="20"/>
            <w:highlight w:val="white"/>
          </w:rPr>
          <w:delText>//the last 5 sensors</w:delText>
        </w:r>
      </w:del>
    </w:p>
    <w:p w14:paraId="7004BA92" w14:textId="1E02292D" w:rsidR="006918A7" w:rsidDel="00116173" w:rsidRDefault="006918A7" w:rsidP="006918A7">
      <w:pPr>
        <w:widowControl w:val="0"/>
        <w:autoSpaceDE w:val="0"/>
        <w:autoSpaceDN w:val="0"/>
        <w:adjustRightInd w:val="0"/>
        <w:spacing w:after="0" w:line="240" w:lineRule="auto"/>
        <w:rPr>
          <w:del w:id="2910" w:author="Michael Bell" w:date="2013-05-06T17:53:00Z"/>
          <w:rFonts w:ascii="Courier New" w:hAnsi="Courier New" w:cs="Courier New"/>
          <w:color w:val="000000"/>
          <w:sz w:val="20"/>
          <w:szCs w:val="20"/>
          <w:highlight w:val="white"/>
        </w:rPr>
      </w:pPr>
    </w:p>
    <w:p w14:paraId="00765726" w14:textId="13194CE8" w:rsidR="006918A7" w:rsidDel="00116173" w:rsidRDefault="006918A7" w:rsidP="006918A7">
      <w:pPr>
        <w:widowControl w:val="0"/>
        <w:autoSpaceDE w:val="0"/>
        <w:autoSpaceDN w:val="0"/>
        <w:adjustRightInd w:val="0"/>
        <w:spacing w:after="0" w:line="240" w:lineRule="auto"/>
        <w:rPr>
          <w:del w:id="2911" w:author="Michael Bell" w:date="2013-05-06T17:53:00Z"/>
          <w:rFonts w:ascii="Courier New" w:hAnsi="Courier New" w:cs="Courier New"/>
          <w:color w:val="008000"/>
          <w:sz w:val="20"/>
          <w:szCs w:val="20"/>
          <w:highlight w:val="white"/>
        </w:rPr>
      </w:pPr>
      <w:del w:id="2912" w:author="Michael Bell" w:date="2013-05-06T17:53:00Z">
        <w:r w:rsidDel="00116173">
          <w:rPr>
            <w:rFonts w:ascii="Courier New" w:hAnsi="Courier New" w:cs="Courier New"/>
            <w:color w:val="804000"/>
            <w:sz w:val="20"/>
            <w:szCs w:val="20"/>
            <w:highlight w:val="white"/>
          </w:rPr>
          <w:delText xml:space="preserve">#define point1 0 </w:delText>
        </w:r>
        <w:r w:rsidDel="00116173">
          <w:rPr>
            <w:rFonts w:ascii="Courier New" w:hAnsi="Courier New" w:cs="Courier New"/>
            <w:color w:val="008000"/>
            <w:sz w:val="20"/>
            <w:szCs w:val="20"/>
            <w:highlight w:val="white"/>
          </w:rPr>
          <w:delText>//the pins for the point relays</w:delText>
        </w:r>
      </w:del>
    </w:p>
    <w:p w14:paraId="56F9F3B1" w14:textId="4CA80C57" w:rsidR="006918A7" w:rsidDel="00116173" w:rsidRDefault="006918A7" w:rsidP="006918A7">
      <w:pPr>
        <w:widowControl w:val="0"/>
        <w:autoSpaceDE w:val="0"/>
        <w:autoSpaceDN w:val="0"/>
        <w:adjustRightInd w:val="0"/>
        <w:spacing w:after="0" w:line="240" w:lineRule="auto"/>
        <w:rPr>
          <w:del w:id="2913" w:author="Michael Bell" w:date="2013-05-06T17:53:00Z"/>
          <w:rFonts w:ascii="Courier New" w:hAnsi="Courier New" w:cs="Courier New"/>
          <w:color w:val="804000"/>
          <w:sz w:val="20"/>
          <w:szCs w:val="20"/>
          <w:highlight w:val="white"/>
        </w:rPr>
      </w:pPr>
      <w:del w:id="2914" w:author="Michael Bell" w:date="2013-05-06T17:53:00Z">
        <w:r w:rsidDel="00116173">
          <w:rPr>
            <w:rFonts w:ascii="Courier New" w:hAnsi="Courier New" w:cs="Courier New"/>
            <w:color w:val="804000"/>
            <w:sz w:val="20"/>
            <w:szCs w:val="20"/>
            <w:highlight w:val="white"/>
          </w:rPr>
          <w:delText>#define point2 1</w:delText>
        </w:r>
      </w:del>
    </w:p>
    <w:p w14:paraId="4E06B18E" w14:textId="65EE37F3" w:rsidR="006918A7" w:rsidDel="00116173" w:rsidRDefault="006918A7" w:rsidP="006918A7">
      <w:pPr>
        <w:widowControl w:val="0"/>
        <w:autoSpaceDE w:val="0"/>
        <w:autoSpaceDN w:val="0"/>
        <w:adjustRightInd w:val="0"/>
        <w:spacing w:after="0" w:line="240" w:lineRule="auto"/>
        <w:rPr>
          <w:del w:id="2915" w:author="Michael Bell" w:date="2013-05-06T17:53:00Z"/>
          <w:rFonts w:ascii="Courier New" w:hAnsi="Courier New" w:cs="Courier New"/>
          <w:color w:val="804000"/>
          <w:sz w:val="20"/>
          <w:szCs w:val="20"/>
          <w:highlight w:val="white"/>
        </w:rPr>
      </w:pPr>
      <w:del w:id="2916" w:author="Michael Bell" w:date="2013-05-06T17:53:00Z">
        <w:r w:rsidDel="00116173">
          <w:rPr>
            <w:rFonts w:ascii="Courier New" w:hAnsi="Courier New" w:cs="Courier New"/>
            <w:color w:val="804000"/>
            <w:sz w:val="20"/>
            <w:szCs w:val="20"/>
            <w:highlight w:val="white"/>
          </w:rPr>
          <w:delText>#define point3 2</w:delText>
        </w:r>
      </w:del>
    </w:p>
    <w:p w14:paraId="71D67B3C" w14:textId="7EE55704" w:rsidR="006918A7" w:rsidDel="00116173" w:rsidRDefault="006918A7" w:rsidP="006918A7">
      <w:pPr>
        <w:widowControl w:val="0"/>
        <w:autoSpaceDE w:val="0"/>
        <w:autoSpaceDN w:val="0"/>
        <w:adjustRightInd w:val="0"/>
        <w:spacing w:after="0" w:line="240" w:lineRule="auto"/>
        <w:rPr>
          <w:del w:id="2917" w:author="Michael Bell" w:date="2013-05-06T17:53:00Z"/>
          <w:rFonts w:ascii="Courier New" w:hAnsi="Courier New" w:cs="Courier New"/>
          <w:color w:val="804000"/>
          <w:sz w:val="20"/>
          <w:szCs w:val="20"/>
          <w:highlight w:val="white"/>
        </w:rPr>
      </w:pPr>
      <w:del w:id="2918" w:author="Michael Bell" w:date="2013-05-06T17:53:00Z">
        <w:r w:rsidDel="00116173">
          <w:rPr>
            <w:rFonts w:ascii="Courier New" w:hAnsi="Courier New" w:cs="Courier New"/>
            <w:color w:val="804000"/>
            <w:sz w:val="20"/>
            <w:szCs w:val="20"/>
            <w:highlight w:val="white"/>
          </w:rPr>
          <w:delText>#define point4 10</w:delText>
        </w:r>
      </w:del>
    </w:p>
    <w:p w14:paraId="4C42A728" w14:textId="3F482A51" w:rsidR="006918A7" w:rsidDel="00116173" w:rsidRDefault="006918A7" w:rsidP="006918A7">
      <w:pPr>
        <w:widowControl w:val="0"/>
        <w:autoSpaceDE w:val="0"/>
        <w:autoSpaceDN w:val="0"/>
        <w:adjustRightInd w:val="0"/>
        <w:spacing w:after="0" w:line="240" w:lineRule="auto"/>
        <w:rPr>
          <w:del w:id="2919" w:author="Michael Bell" w:date="2013-05-06T17:53:00Z"/>
          <w:rFonts w:ascii="Courier New" w:hAnsi="Courier New" w:cs="Courier New"/>
          <w:color w:val="804000"/>
          <w:sz w:val="20"/>
          <w:szCs w:val="20"/>
          <w:highlight w:val="white"/>
        </w:rPr>
      </w:pPr>
      <w:del w:id="2920" w:author="Michael Bell" w:date="2013-05-06T17:53:00Z">
        <w:r w:rsidDel="00116173">
          <w:rPr>
            <w:rFonts w:ascii="Courier New" w:hAnsi="Courier New" w:cs="Courier New"/>
            <w:color w:val="804000"/>
            <w:sz w:val="20"/>
            <w:szCs w:val="20"/>
            <w:highlight w:val="white"/>
          </w:rPr>
          <w:delText>#define point5 A3</w:delText>
        </w:r>
      </w:del>
    </w:p>
    <w:p w14:paraId="341374D6" w14:textId="4E8C34A0" w:rsidR="006918A7" w:rsidDel="00116173" w:rsidRDefault="006918A7" w:rsidP="006918A7">
      <w:pPr>
        <w:widowControl w:val="0"/>
        <w:autoSpaceDE w:val="0"/>
        <w:autoSpaceDN w:val="0"/>
        <w:adjustRightInd w:val="0"/>
        <w:spacing w:after="0" w:line="240" w:lineRule="auto"/>
        <w:rPr>
          <w:del w:id="2921" w:author="Michael Bell" w:date="2013-05-06T17:53:00Z"/>
          <w:rFonts w:ascii="Courier New" w:hAnsi="Courier New" w:cs="Courier New"/>
          <w:color w:val="000000"/>
          <w:sz w:val="20"/>
          <w:szCs w:val="20"/>
          <w:highlight w:val="white"/>
        </w:rPr>
      </w:pPr>
    </w:p>
    <w:p w14:paraId="6975FE45" w14:textId="6954B0CA" w:rsidR="006918A7" w:rsidDel="00116173" w:rsidRDefault="006918A7" w:rsidP="006918A7">
      <w:pPr>
        <w:widowControl w:val="0"/>
        <w:autoSpaceDE w:val="0"/>
        <w:autoSpaceDN w:val="0"/>
        <w:adjustRightInd w:val="0"/>
        <w:spacing w:after="0" w:line="240" w:lineRule="auto"/>
        <w:rPr>
          <w:del w:id="2922" w:author="Michael Bell" w:date="2013-05-06T17:53:00Z"/>
          <w:rFonts w:ascii="Courier New" w:hAnsi="Courier New" w:cs="Courier New"/>
          <w:color w:val="008000"/>
          <w:sz w:val="20"/>
          <w:szCs w:val="20"/>
          <w:highlight w:val="white"/>
        </w:rPr>
      </w:pPr>
      <w:del w:id="2923" w:author="Michael Bell" w:date="2013-05-06T17:53:00Z">
        <w:r w:rsidDel="00116173">
          <w:rPr>
            <w:rFonts w:ascii="Courier New" w:hAnsi="Courier New" w:cs="Courier New"/>
            <w:color w:val="008000"/>
            <w:sz w:val="20"/>
            <w:szCs w:val="20"/>
            <w:highlight w:val="white"/>
          </w:rPr>
          <w:delText>//          #define pointPower 11</w:delText>
        </w:r>
      </w:del>
    </w:p>
    <w:p w14:paraId="6EA896AC" w14:textId="710F1B35" w:rsidR="006918A7" w:rsidDel="00116173" w:rsidRDefault="006918A7" w:rsidP="006918A7">
      <w:pPr>
        <w:widowControl w:val="0"/>
        <w:autoSpaceDE w:val="0"/>
        <w:autoSpaceDN w:val="0"/>
        <w:adjustRightInd w:val="0"/>
        <w:spacing w:after="0" w:line="240" w:lineRule="auto"/>
        <w:rPr>
          <w:del w:id="2924" w:author="Michael Bell" w:date="2013-05-06T17:53:00Z"/>
          <w:rFonts w:ascii="Courier New" w:hAnsi="Courier New" w:cs="Courier New"/>
          <w:color w:val="804000"/>
          <w:sz w:val="20"/>
          <w:szCs w:val="20"/>
          <w:highlight w:val="white"/>
        </w:rPr>
      </w:pPr>
      <w:del w:id="2925" w:author="Michael Bell" w:date="2013-05-06T17:53:00Z">
        <w:r w:rsidDel="00116173">
          <w:rPr>
            <w:rFonts w:ascii="Courier New" w:hAnsi="Courier New" w:cs="Courier New"/>
            <w:color w:val="804000"/>
            <w:sz w:val="20"/>
            <w:szCs w:val="20"/>
            <w:highlight w:val="white"/>
          </w:rPr>
          <w:delText>#define pointDir 11</w:delText>
        </w:r>
      </w:del>
    </w:p>
    <w:p w14:paraId="54A93D1E" w14:textId="6B93BAAF" w:rsidR="006918A7" w:rsidDel="00116173" w:rsidRDefault="006918A7" w:rsidP="006918A7">
      <w:pPr>
        <w:widowControl w:val="0"/>
        <w:autoSpaceDE w:val="0"/>
        <w:autoSpaceDN w:val="0"/>
        <w:adjustRightInd w:val="0"/>
        <w:spacing w:after="0" w:line="240" w:lineRule="auto"/>
        <w:rPr>
          <w:del w:id="2926" w:author="Michael Bell" w:date="2013-05-06T17:53:00Z"/>
          <w:rFonts w:ascii="Courier New" w:hAnsi="Courier New" w:cs="Courier New"/>
          <w:color w:val="000000"/>
          <w:sz w:val="20"/>
          <w:szCs w:val="20"/>
          <w:highlight w:val="white"/>
        </w:rPr>
      </w:pPr>
    </w:p>
    <w:p w14:paraId="7B9A92D1" w14:textId="1D6DC449" w:rsidR="006918A7" w:rsidDel="00116173" w:rsidRDefault="006918A7" w:rsidP="006918A7">
      <w:pPr>
        <w:widowControl w:val="0"/>
        <w:autoSpaceDE w:val="0"/>
        <w:autoSpaceDN w:val="0"/>
        <w:adjustRightInd w:val="0"/>
        <w:spacing w:after="0" w:line="240" w:lineRule="auto"/>
        <w:rPr>
          <w:del w:id="2927" w:author="Michael Bell" w:date="2013-05-06T17:53:00Z"/>
          <w:rFonts w:ascii="Courier New" w:hAnsi="Courier New" w:cs="Courier New"/>
          <w:color w:val="008000"/>
          <w:sz w:val="20"/>
          <w:szCs w:val="20"/>
          <w:highlight w:val="white"/>
        </w:rPr>
      </w:pPr>
      <w:del w:id="2928" w:author="Michael Bell" w:date="2013-05-06T17:53:00Z">
        <w:r w:rsidDel="00116173">
          <w:rPr>
            <w:rFonts w:ascii="Courier New" w:hAnsi="Courier New" w:cs="Courier New"/>
            <w:color w:val="008000"/>
            <w:sz w:val="20"/>
            <w:szCs w:val="20"/>
            <w:highlight w:val="white"/>
          </w:rPr>
          <w:delText>//the instruction array</w:delText>
        </w:r>
      </w:del>
    </w:p>
    <w:p w14:paraId="73FF63D8" w14:textId="64C13164" w:rsidR="006918A7" w:rsidDel="00116173" w:rsidRDefault="006918A7" w:rsidP="006918A7">
      <w:pPr>
        <w:widowControl w:val="0"/>
        <w:autoSpaceDE w:val="0"/>
        <w:autoSpaceDN w:val="0"/>
        <w:adjustRightInd w:val="0"/>
        <w:spacing w:after="0" w:line="240" w:lineRule="auto"/>
        <w:rPr>
          <w:del w:id="2929" w:author="Michael Bell" w:date="2013-05-06T17:53:00Z"/>
          <w:rFonts w:ascii="Courier New" w:hAnsi="Courier New" w:cs="Courier New"/>
          <w:color w:val="008000"/>
          <w:sz w:val="20"/>
          <w:szCs w:val="20"/>
          <w:highlight w:val="white"/>
        </w:rPr>
      </w:pPr>
      <w:del w:id="2930" w:author="Michael Bell" w:date="2013-05-06T17:53:00Z">
        <w:r w:rsidDel="00116173">
          <w:rPr>
            <w:rFonts w:ascii="Courier New" w:hAnsi="Courier New" w:cs="Courier New"/>
            <w:color w:val="8000FF"/>
            <w:sz w:val="20"/>
            <w:szCs w:val="20"/>
            <w:highlight w:val="white"/>
          </w:rPr>
          <w:delText>char</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//array containing the switching instructions</w:delText>
        </w:r>
      </w:del>
    </w:p>
    <w:p w14:paraId="27A6427E" w14:textId="6290ADBB" w:rsidR="006918A7" w:rsidDel="00116173" w:rsidRDefault="006918A7" w:rsidP="006918A7">
      <w:pPr>
        <w:widowControl w:val="0"/>
        <w:autoSpaceDE w:val="0"/>
        <w:autoSpaceDN w:val="0"/>
        <w:adjustRightInd w:val="0"/>
        <w:spacing w:after="0" w:line="240" w:lineRule="auto"/>
        <w:rPr>
          <w:del w:id="2931" w:author="Michael Bell" w:date="2013-05-06T17:53:00Z"/>
          <w:rFonts w:ascii="Courier New" w:hAnsi="Courier New" w:cs="Courier New"/>
          <w:color w:val="000000"/>
          <w:sz w:val="20"/>
          <w:szCs w:val="20"/>
          <w:highlight w:val="white"/>
        </w:rPr>
      </w:pPr>
    </w:p>
    <w:p w14:paraId="30519A57" w14:textId="6365C80E" w:rsidR="006918A7" w:rsidDel="00116173" w:rsidRDefault="006918A7" w:rsidP="006918A7">
      <w:pPr>
        <w:widowControl w:val="0"/>
        <w:autoSpaceDE w:val="0"/>
        <w:autoSpaceDN w:val="0"/>
        <w:adjustRightInd w:val="0"/>
        <w:spacing w:after="0" w:line="240" w:lineRule="auto"/>
        <w:rPr>
          <w:del w:id="2932" w:author="Michael Bell" w:date="2013-05-06T17:53:00Z"/>
          <w:rFonts w:ascii="Courier New" w:hAnsi="Courier New" w:cs="Courier New"/>
          <w:color w:val="008000"/>
          <w:sz w:val="20"/>
          <w:szCs w:val="20"/>
          <w:highlight w:val="white"/>
        </w:rPr>
      </w:pPr>
      <w:del w:id="2933" w:author="Michael Bell" w:date="2013-05-06T17:53:00Z">
        <w:r w:rsidDel="00116173">
          <w:rPr>
            <w:rFonts w:ascii="Courier New" w:hAnsi="Courier New" w:cs="Courier New"/>
            <w:color w:val="008000"/>
            <w:sz w:val="20"/>
            <w:szCs w:val="20"/>
            <w:highlight w:val="white"/>
          </w:rPr>
          <w:delText>//the menu array</w:delText>
        </w:r>
      </w:del>
    </w:p>
    <w:p w14:paraId="459AC8C8" w14:textId="5148E5B5" w:rsidR="006918A7" w:rsidDel="00116173" w:rsidRDefault="006918A7" w:rsidP="006918A7">
      <w:pPr>
        <w:widowControl w:val="0"/>
        <w:autoSpaceDE w:val="0"/>
        <w:autoSpaceDN w:val="0"/>
        <w:adjustRightInd w:val="0"/>
        <w:spacing w:after="0" w:line="240" w:lineRule="auto"/>
        <w:rPr>
          <w:del w:id="2934" w:author="Michael Bell" w:date="2013-05-06T17:53:00Z"/>
          <w:rFonts w:ascii="Courier New" w:hAnsi="Courier New" w:cs="Courier New"/>
          <w:color w:val="000000"/>
          <w:sz w:val="20"/>
          <w:szCs w:val="20"/>
          <w:highlight w:val="white"/>
        </w:rPr>
      </w:pPr>
      <w:del w:id="2935" w:author="Michael Bell" w:date="2013-05-06T17:53:00Z">
        <w:r w:rsidDel="00116173">
          <w:rPr>
            <w:rFonts w:ascii="Courier New" w:hAnsi="Courier New" w:cs="Courier New"/>
            <w:color w:val="000000"/>
            <w:sz w:val="20"/>
            <w:szCs w:val="20"/>
            <w:highlight w:val="white"/>
          </w:rPr>
          <w:delText>String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5E157DF1" w14:textId="74A13634" w:rsidR="006918A7" w:rsidDel="00116173" w:rsidRDefault="006918A7" w:rsidP="006918A7">
      <w:pPr>
        <w:widowControl w:val="0"/>
        <w:autoSpaceDE w:val="0"/>
        <w:autoSpaceDN w:val="0"/>
        <w:adjustRightInd w:val="0"/>
        <w:spacing w:after="0" w:line="240" w:lineRule="auto"/>
        <w:rPr>
          <w:del w:id="2936" w:author="Michael Bell" w:date="2013-05-06T17:53:00Z"/>
          <w:rFonts w:ascii="Courier New" w:hAnsi="Courier New" w:cs="Courier New"/>
          <w:color w:val="000000"/>
          <w:sz w:val="20"/>
          <w:szCs w:val="20"/>
          <w:highlight w:val="white"/>
        </w:rPr>
      </w:pPr>
    </w:p>
    <w:p w14:paraId="798D65DB" w14:textId="67A966D8" w:rsidR="006918A7" w:rsidDel="00116173" w:rsidRDefault="006918A7" w:rsidP="006918A7">
      <w:pPr>
        <w:widowControl w:val="0"/>
        <w:autoSpaceDE w:val="0"/>
        <w:autoSpaceDN w:val="0"/>
        <w:adjustRightInd w:val="0"/>
        <w:spacing w:after="0" w:line="240" w:lineRule="auto"/>
        <w:rPr>
          <w:del w:id="2937" w:author="Michael Bell" w:date="2013-05-06T17:53:00Z"/>
          <w:rFonts w:ascii="Courier New" w:hAnsi="Courier New" w:cs="Courier New"/>
          <w:color w:val="008000"/>
          <w:sz w:val="20"/>
          <w:szCs w:val="20"/>
          <w:highlight w:val="white"/>
        </w:rPr>
      </w:pPr>
      <w:del w:id="2938" w:author="Michael Bell" w:date="2013-05-06T17:53:00Z">
        <w:r w:rsidDel="00116173">
          <w:rPr>
            <w:rFonts w:ascii="Courier New" w:hAnsi="Courier New" w:cs="Courier New"/>
            <w:color w:val="008000"/>
            <w:sz w:val="20"/>
            <w:szCs w:val="20"/>
            <w:highlight w:val="white"/>
          </w:rPr>
          <w:delText>//position in the menu</w:delText>
        </w:r>
      </w:del>
    </w:p>
    <w:p w14:paraId="4089848F" w14:textId="165ED66D" w:rsidR="006918A7" w:rsidDel="00116173" w:rsidRDefault="006918A7" w:rsidP="006918A7">
      <w:pPr>
        <w:widowControl w:val="0"/>
        <w:autoSpaceDE w:val="0"/>
        <w:autoSpaceDN w:val="0"/>
        <w:adjustRightInd w:val="0"/>
        <w:spacing w:after="0" w:line="240" w:lineRule="auto"/>
        <w:rPr>
          <w:del w:id="2939" w:author="Michael Bell" w:date="2013-05-06T17:53:00Z"/>
          <w:rFonts w:ascii="Courier New" w:hAnsi="Courier New" w:cs="Courier New"/>
          <w:color w:val="000000"/>
          <w:sz w:val="20"/>
          <w:szCs w:val="20"/>
          <w:highlight w:val="white"/>
        </w:rPr>
      </w:pPr>
      <w:del w:id="2940"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76AF417B" w14:textId="10FDE9CA" w:rsidR="006918A7" w:rsidDel="00116173" w:rsidRDefault="006918A7" w:rsidP="006918A7">
      <w:pPr>
        <w:widowControl w:val="0"/>
        <w:autoSpaceDE w:val="0"/>
        <w:autoSpaceDN w:val="0"/>
        <w:adjustRightInd w:val="0"/>
        <w:spacing w:after="0" w:line="240" w:lineRule="auto"/>
        <w:rPr>
          <w:del w:id="2941" w:author="Michael Bell" w:date="2013-05-06T17:53:00Z"/>
          <w:rFonts w:ascii="Courier New" w:hAnsi="Courier New" w:cs="Courier New"/>
          <w:color w:val="000000"/>
          <w:sz w:val="20"/>
          <w:szCs w:val="20"/>
          <w:highlight w:val="white"/>
        </w:rPr>
      </w:pPr>
      <w:del w:id="2942"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C6FFC3A" w14:textId="77FEB71B" w:rsidR="006918A7" w:rsidDel="00116173" w:rsidRDefault="006918A7" w:rsidP="006918A7">
      <w:pPr>
        <w:widowControl w:val="0"/>
        <w:autoSpaceDE w:val="0"/>
        <w:autoSpaceDN w:val="0"/>
        <w:adjustRightInd w:val="0"/>
        <w:spacing w:after="0" w:line="240" w:lineRule="auto"/>
        <w:rPr>
          <w:del w:id="2943" w:author="Michael Bell" w:date="2013-05-06T17:53:00Z"/>
          <w:rFonts w:ascii="Courier New" w:hAnsi="Courier New" w:cs="Courier New"/>
          <w:color w:val="000000"/>
          <w:sz w:val="20"/>
          <w:szCs w:val="20"/>
          <w:highlight w:val="white"/>
        </w:rPr>
      </w:pPr>
    </w:p>
    <w:p w14:paraId="2F2C1051" w14:textId="01C38704" w:rsidR="006918A7" w:rsidDel="00116173" w:rsidRDefault="006918A7" w:rsidP="006918A7">
      <w:pPr>
        <w:widowControl w:val="0"/>
        <w:autoSpaceDE w:val="0"/>
        <w:autoSpaceDN w:val="0"/>
        <w:adjustRightInd w:val="0"/>
        <w:spacing w:after="0" w:line="240" w:lineRule="auto"/>
        <w:rPr>
          <w:del w:id="2944" w:author="Michael Bell" w:date="2013-05-06T17:53:00Z"/>
          <w:rFonts w:ascii="Courier New" w:hAnsi="Courier New" w:cs="Courier New"/>
          <w:color w:val="008000"/>
          <w:sz w:val="20"/>
          <w:szCs w:val="20"/>
          <w:highlight w:val="white"/>
        </w:rPr>
      </w:pPr>
      <w:del w:id="2945" w:author="Michael Bell" w:date="2013-05-06T17:53:00Z">
        <w:r w:rsidDel="00116173">
          <w:rPr>
            <w:rFonts w:ascii="Courier New" w:hAnsi="Courier New" w:cs="Courier New"/>
            <w:color w:val="008000"/>
            <w:sz w:val="20"/>
            <w:szCs w:val="20"/>
            <w:highlight w:val="white"/>
          </w:rPr>
          <w:delText>//the position in the instruction array</w:delText>
        </w:r>
      </w:del>
    </w:p>
    <w:p w14:paraId="487AC5B2" w14:textId="7B19F8A3" w:rsidR="006918A7" w:rsidDel="00116173" w:rsidRDefault="006918A7" w:rsidP="006918A7">
      <w:pPr>
        <w:widowControl w:val="0"/>
        <w:autoSpaceDE w:val="0"/>
        <w:autoSpaceDN w:val="0"/>
        <w:adjustRightInd w:val="0"/>
        <w:spacing w:after="0" w:line="240" w:lineRule="auto"/>
        <w:rPr>
          <w:del w:id="2946" w:author="Michael Bell" w:date="2013-05-06T17:53:00Z"/>
          <w:rFonts w:ascii="Courier New" w:hAnsi="Courier New" w:cs="Courier New"/>
          <w:color w:val="008000"/>
          <w:sz w:val="20"/>
          <w:szCs w:val="20"/>
          <w:highlight w:val="white"/>
        </w:rPr>
      </w:pPr>
      <w:del w:id="2947"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set of instructions to be folowed, eg. go to hawkhaven, this is set by the user through the menus</w:delText>
        </w:r>
      </w:del>
    </w:p>
    <w:p w14:paraId="28FF2870" w14:textId="7909563F" w:rsidR="006918A7" w:rsidDel="00116173" w:rsidRDefault="006918A7" w:rsidP="006918A7">
      <w:pPr>
        <w:widowControl w:val="0"/>
        <w:autoSpaceDE w:val="0"/>
        <w:autoSpaceDN w:val="0"/>
        <w:adjustRightInd w:val="0"/>
        <w:spacing w:after="0" w:line="240" w:lineRule="auto"/>
        <w:rPr>
          <w:del w:id="2948" w:author="Michael Bell" w:date="2013-05-06T17:53:00Z"/>
          <w:rFonts w:ascii="Courier New" w:hAnsi="Courier New" w:cs="Courier New"/>
          <w:color w:val="008000"/>
          <w:sz w:val="20"/>
          <w:szCs w:val="20"/>
          <w:highlight w:val="white"/>
        </w:rPr>
      </w:pPr>
      <w:del w:id="2949"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position in the instructions, when a condition is met and a state is changed this incriments, when instSet changesm, this becomes 0</w:delText>
        </w:r>
      </w:del>
    </w:p>
    <w:p w14:paraId="5FBF244E" w14:textId="763EB5E8" w:rsidR="006918A7" w:rsidDel="00116173" w:rsidRDefault="006918A7" w:rsidP="006918A7">
      <w:pPr>
        <w:widowControl w:val="0"/>
        <w:autoSpaceDE w:val="0"/>
        <w:autoSpaceDN w:val="0"/>
        <w:adjustRightInd w:val="0"/>
        <w:spacing w:after="0" w:line="240" w:lineRule="auto"/>
        <w:rPr>
          <w:del w:id="2950" w:author="Michael Bell" w:date="2013-05-06T17:53:00Z"/>
          <w:rFonts w:ascii="Courier New" w:hAnsi="Courier New" w:cs="Courier New"/>
          <w:color w:val="000000"/>
          <w:sz w:val="20"/>
          <w:szCs w:val="20"/>
          <w:highlight w:val="white"/>
        </w:rPr>
      </w:pPr>
    </w:p>
    <w:p w14:paraId="42E0B973" w14:textId="5ED56B68" w:rsidR="006918A7" w:rsidDel="00116173" w:rsidRDefault="006918A7" w:rsidP="006918A7">
      <w:pPr>
        <w:widowControl w:val="0"/>
        <w:autoSpaceDE w:val="0"/>
        <w:autoSpaceDN w:val="0"/>
        <w:adjustRightInd w:val="0"/>
        <w:spacing w:after="0" w:line="240" w:lineRule="auto"/>
        <w:rPr>
          <w:del w:id="2951" w:author="Michael Bell" w:date="2013-05-06T17:53:00Z"/>
          <w:rFonts w:ascii="Courier New" w:hAnsi="Courier New" w:cs="Courier New"/>
          <w:color w:val="000000"/>
          <w:sz w:val="20"/>
          <w:szCs w:val="20"/>
          <w:highlight w:val="white"/>
        </w:rPr>
      </w:pPr>
    </w:p>
    <w:p w14:paraId="423746F2" w14:textId="3C8664CD" w:rsidR="006918A7" w:rsidDel="00116173" w:rsidRDefault="006918A7" w:rsidP="006918A7">
      <w:pPr>
        <w:widowControl w:val="0"/>
        <w:autoSpaceDE w:val="0"/>
        <w:autoSpaceDN w:val="0"/>
        <w:adjustRightInd w:val="0"/>
        <w:spacing w:after="0" w:line="240" w:lineRule="auto"/>
        <w:rPr>
          <w:del w:id="2952" w:author="Michael Bell" w:date="2013-05-06T17:53:00Z"/>
          <w:rFonts w:ascii="Courier New" w:hAnsi="Courier New" w:cs="Courier New"/>
          <w:color w:val="008000"/>
          <w:sz w:val="20"/>
          <w:szCs w:val="20"/>
          <w:highlight w:val="white"/>
        </w:rPr>
      </w:pPr>
      <w:del w:id="2953" w:author="Michael Bell" w:date="2013-05-06T17:53:00Z">
        <w:r w:rsidDel="00116173">
          <w:rPr>
            <w:rFonts w:ascii="Courier New" w:hAnsi="Courier New" w:cs="Courier New"/>
            <w:color w:val="008000"/>
            <w:sz w:val="20"/>
            <w:szCs w:val="20"/>
            <w:highlight w:val="white"/>
          </w:rPr>
          <w:delText>//timing variable</w:delText>
        </w:r>
      </w:del>
    </w:p>
    <w:p w14:paraId="5DA98768" w14:textId="0AD5D528" w:rsidR="006918A7" w:rsidDel="00116173" w:rsidRDefault="006918A7" w:rsidP="006918A7">
      <w:pPr>
        <w:widowControl w:val="0"/>
        <w:autoSpaceDE w:val="0"/>
        <w:autoSpaceDN w:val="0"/>
        <w:adjustRightInd w:val="0"/>
        <w:spacing w:after="0" w:line="240" w:lineRule="auto"/>
        <w:rPr>
          <w:del w:id="2954" w:author="Michael Bell" w:date="2013-05-06T17:53:00Z"/>
          <w:rFonts w:ascii="Courier New" w:hAnsi="Courier New" w:cs="Courier New"/>
          <w:color w:val="008000"/>
          <w:sz w:val="20"/>
          <w:szCs w:val="20"/>
          <w:highlight w:val="white"/>
        </w:rPr>
      </w:pPr>
      <w:del w:id="2955" w:author="Michael Bell" w:date="2013-05-06T17:53:00Z">
        <w:r w:rsidDel="00116173">
          <w:rPr>
            <w:rFonts w:ascii="Courier New" w:hAnsi="Courier New" w:cs="Courier New"/>
            <w:color w:val="008000"/>
            <w:sz w:val="20"/>
            <w:szCs w:val="20"/>
            <w:highlight w:val="white"/>
          </w:rPr>
          <w:delText>/*when condition W is in force this is incrimented every iteration of loop untill it meets the given value at which point it</w:delText>
        </w:r>
      </w:del>
    </w:p>
    <w:p w14:paraId="4BBC8449" w14:textId="0382B8BA" w:rsidR="006918A7" w:rsidDel="00116173" w:rsidRDefault="006918A7" w:rsidP="006918A7">
      <w:pPr>
        <w:widowControl w:val="0"/>
        <w:autoSpaceDE w:val="0"/>
        <w:autoSpaceDN w:val="0"/>
        <w:adjustRightInd w:val="0"/>
        <w:spacing w:after="0" w:line="240" w:lineRule="auto"/>
        <w:rPr>
          <w:del w:id="2956" w:author="Michael Bell" w:date="2013-05-06T17:53:00Z"/>
          <w:rFonts w:ascii="Courier New" w:hAnsi="Courier New" w:cs="Courier New"/>
          <w:color w:val="000000"/>
          <w:sz w:val="20"/>
          <w:szCs w:val="20"/>
          <w:highlight w:val="white"/>
        </w:rPr>
      </w:pPr>
      <w:del w:id="2957" w:author="Michael Bell" w:date="2013-05-06T17:53:00Z">
        <w:r w:rsidDel="00116173">
          <w:rPr>
            <w:rFonts w:ascii="Courier New" w:hAnsi="Courier New" w:cs="Courier New"/>
            <w:color w:val="008000"/>
            <w:sz w:val="20"/>
            <w:szCs w:val="20"/>
            <w:highlight w:val="white"/>
          </w:rPr>
          <w:delText xml:space="preserve"> is reset and met is set to true*/</w:delText>
        </w:r>
      </w:del>
    </w:p>
    <w:p w14:paraId="1A2BC6C1" w14:textId="53D7A2B0" w:rsidR="006918A7" w:rsidDel="00116173" w:rsidRDefault="006918A7" w:rsidP="006918A7">
      <w:pPr>
        <w:widowControl w:val="0"/>
        <w:autoSpaceDE w:val="0"/>
        <w:autoSpaceDN w:val="0"/>
        <w:adjustRightInd w:val="0"/>
        <w:spacing w:after="0" w:line="240" w:lineRule="auto"/>
        <w:rPr>
          <w:del w:id="2958" w:author="Michael Bell" w:date="2013-05-06T17:53:00Z"/>
          <w:rFonts w:ascii="Courier New" w:hAnsi="Courier New" w:cs="Courier New"/>
          <w:color w:val="000000"/>
          <w:sz w:val="20"/>
          <w:szCs w:val="20"/>
          <w:highlight w:val="white"/>
        </w:rPr>
      </w:pPr>
      <w:del w:id="2959" w:author="Michael Bell" w:date="2013-05-06T17:53: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del>
    </w:p>
    <w:p w14:paraId="1C74929D" w14:textId="12891295" w:rsidR="006918A7" w:rsidDel="00116173" w:rsidRDefault="006918A7" w:rsidP="006918A7">
      <w:pPr>
        <w:widowControl w:val="0"/>
        <w:autoSpaceDE w:val="0"/>
        <w:autoSpaceDN w:val="0"/>
        <w:adjustRightInd w:val="0"/>
        <w:spacing w:after="0" w:line="240" w:lineRule="auto"/>
        <w:rPr>
          <w:del w:id="2960" w:author="Michael Bell" w:date="2013-05-06T17:53:00Z"/>
          <w:rFonts w:ascii="Courier New" w:hAnsi="Courier New" w:cs="Courier New"/>
          <w:color w:val="000000"/>
          <w:sz w:val="20"/>
          <w:szCs w:val="20"/>
          <w:highlight w:val="white"/>
        </w:rPr>
      </w:pPr>
    </w:p>
    <w:p w14:paraId="3F2942DD" w14:textId="2F9A8D09" w:rsidR="006918A7" w:rsidDel="00116173" w:rsidRDefault="006918A7" w:rsidP="006918A7">
      <w:pPr>
        <w:widowControl w:val="0"/>
        <w:autoSpaceDE w:val="0"/>
        <w:autoSpaceDN w:val="0"/>
        <w:adjustRightInd w:val="0"/>
        <w:spacing w:after="0" w:line="240" w:lineRule="auto"/>
        <w:rPr>
          <w:del w:id="2961" w:author="Michael Bell" w:date="2013-05-06T17:53:00Z"/>
          <w:rFonts w:ascii="Courier New" w:hAnsi="Courier New" w:cs="Courier New"/>
          <w:color w:val="008000"/>
          <w:sz w:val="20"/>
          <w:szCs w:val="20"/>
          <w:highlight w:val="white"/>
        </w:rPr>
      </w:pPr>
      <w:del w:id="2962" w:author="Michael Bell" w:date="2013-05-06T17:53:00Z">
        <w:r w:rsidDel="00116173">
          <w:rPr>
            <w:rFonts w:ascii="Courier New" w:hAnsi="Courier New" w:cs="Courier New"/>
            <w:color w:val="008000"/>
            <w:sz w:val="20"/>
            <w:szCs w:val="20"/>
            <w:highlight w:val="white"/>
          </w:rPr>
          <w:delText>//virtual sensors</w:delText>
        </w:r>
      </w:del>
    </w:p>
    <w:p w14:paraId="2CF6EA1C" w14:textId="368E133E" w:rsidR="006918A7" w:rsidDel="00116173" w:rsidRDefault="006918A7" w:rsidP="006918A7">
      <w:pPr>
        <w:widowControl w:val="0"/>
        <w:autoSpaceDE w:val="0"/>
        <w:autoSpaceDN w:val="0"/>
        <w:adjustRightInd w:val="0"/>
        <w:spacing w:after="0" w:line="240" w:lineRule="auto"/>
        <w:rPr>
          <w:del w:id="2963" w:author="Michael Bell" w:date="2013-05-06T17:53:00Z"/>
          <w:rFonts w:ascii="Courier New" w:hAnsi="Courier New" w:cs="Courier New"/>
          <w:color w:val="008000"/>
          <w:sz w:val="20"/>
          <w:szCs w:val="20"/>
          <w:highlight w:val="white"/>
        </w:rPr>
      </w:pPr>
      <w:del w:id="2964" w:author="Michael Bell" w:date="2013-05-06T17:53:00Z">
        <w:r w:rsidDel="00116173">
          <w:rPr>
            <w:rFonts w:ascii="Courier New" w:hAnsi="Courier New" w:cs="Courier New"/>
            <w:color w:val="008000"/>
            <w:sz w:val="20"/>
            <w:szCs w:val="20"/>
            <w:highlight w:val="white"/>
          </w:rPr>
          <w:delText>/*these are variables that are used to test the program before sensors are intoduced true means HIGH false means LOW, !remember</w:delText>
        </w:r>
      </w:del>
    </w:p>
    <w:p w14:paraId="177FF523" w14:textId="22A739BC" w:rsidR="006918A7" w:rsidDel="00116173" w:rsidRDefault="006918A7" w:rsidP="006918A7">
      <w:pPr>
        <w:widowControl w:val="0"/>
        <w:autoSpaceDE w:val="0"/>
        <w:autoSpaceDN w:val="0"/>
        <w:adjustRightInd w:val="0"/>
        <w:spacing w:after="0" w:line="240" w:lineRule="auto"/>
        <w:rPr>
          <w:del w:id="2965" w:author="Michael Bell" w:date="2013-05-06T17:53:00Z"/>
          <w:rFonts w:ascii="Courier New" w:hAnsi="Courier New" w:cs="Courier New"/>
          <w:color w:val="000000"/>
          <w:sz w:val="20"/>
          <w:szCs w:val="20"/>
          <w:highlight w:val="white"/>
        </w:rPr>
      </w:pPr>
      <w:del w:id="2966" w:author="Michael Bell" w:date="2013-05-06T17:53:00Z">
        <w:r w:rsidDel="00116173">
          <w:rPr>
            <w:rFonts w:ascii="Courier New" w:hAnsi="Courier New" w:cs="Courier New"/>
            <w:color w:val="008000"/>
            <w:sz w:val="20"/>
            <w:szCs w:val="20"/>
            <w:highlight w:val="white"/>
          </w:rPr>
          <w:delText xml:space="preserve"> to change these in the code when introducing sensors!*/</w:delText>
        </w:r>
      </w:del>
    </w:p>
    <w:p w14:paraId="22EC05B3" w14:textId="2094BC5D" w:rsidR="006918A7" w:rsidDel="00116173" w:rsidRDefault="006918A7" w:rsidP="006918A7">
      <w:pPr>
        <w:widowControl w:val="0"/>
        <w:autoSpaceDE w:val="0"/>
        <w:autoSpaceDN w:val="0"/>
        <w:adjustRightInd w:val="0"/>
        <w:spacing w:after="0" w:line="240" w:lineRule="auto"/>
        <w:rPr>
          <w:del w:id="2967" w:author="Michael Bell" w:date="2013-05-06T17:53:00Z"/>
          <w:rFonts w:ascii="Courier New" w:hAnsi="Courier New" w:cs="Courier New"/>
          <w:color w:val="000000"/>
          <w:sz w:val="20"/>
          <w:szCs w:val="20"/>
          <w:highlight w:val="white"/>
        </w:rPr>
      </w:pPr>
      <w:del w:id="2968" w:author="Michael Bell" w:date="2013-05-06T17:53:00Z">
        <w:r w:rsidDel="00116173">
          <w:rPr>
            <w:rFonts w:ascii="Courier New" w:hAnsi="Courier New" w:cs="Courier New"/>
            <w:color w:val="000000"/>
            <w:sz w:val="20"/>
            <w:szCs w:val="20"/>
            <w:highlight w:val="white"/>
          </w:rPr>
          <w:delText>boolean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3A37087" w14:textId="6283134A" w:rsidR="006918A7" w:rsidDel="00116173" w:rsidRDefault="006918A7" w:rsidP="006918A7">
      <w:pPr>
        <w:widowControl w:val="0"/>
        <w:autoSpaceDE w:val="0"/>
        <w:autoSpaceDN w:val="0"/>
        <w:adjustRightInd w:val="0"/>
        <w:spacing w:after="0" w:line="240" w:lineRule="auto"/>
        <w:rPr>
          <w:del w:id="2969" w:author="Michael Bell" w:date="2013-05-06T17:53:00Z"/>
          <w:rFonts w:ascii="Courier New" w:hAnsi="Courier New" w:cs="Courier New"/>
          <w:color w:val="000000"/>
          <w:sz w:val="20"/>
          <w:szCs w:val="20"/>
          <w:highlight w:val="white"/>
        </w:rPr>
      </w:pPr>
      <w:del w:id="2970" w:author="Michael Bell" w:date="2013-05-06T17:53:00Z">
        <w:r w:rsidDel="00116173">
          <w:rPr>
            <w:rFonts w:ascii="Courier New" w:hAnsi="Courier New" w:cs="Courier New"/>
            <w:color w:val="000000"/>
            <w:sz w:val="20"/>
            <w:szCs w:val="20"/>
            <w:highlight w:val="white"/>
          </w:rPr>
          <w:delText>boolean 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del>
    </w:p>
    <w:p w14:paraId="4020D657" w14:textId="5987E150" w:rsidR="006918A7" w:rsidDel="00116173" w:rsidRDefault="006918A7" w:rsidP="006918A7">
      <w:pPr>
        <w:widowControl w:val="0"/>
        <w:autoSpaceDE w:val="0"/>
        <w:autoSpaceDN w:val="0"/>
        <w:adjustRightInd w:val="0"/>
        <w:spacing w:after="0" w:line="240" w:lineRule="auto"/>
        <w:rPr>
          <w:del w:id="2971" w:author="Michael Bell" w:date="2013-05-06T17:53:00Z"/>
          <w:rFonts w:ascii="Courier New" w:hAnsi="Courier New" w:cs="Courier New"/>
          <w:color w:val="000000"/>
          <w:sz w:val="20"/>
          <w:szCs w:val="20"/>
          <w:highlight w:val="white"/>
        </w:rPr>
      </w:pPr>
    </w:p>
    <w:p w14:paraId="46CBA5A4" w14:textId="4CDB9553" w:rsidR="006918A7" w:rsidDel="00116173" w:rsidRDefault="006918A7" w:rsidP="006918A7">
      <w:pPr>
        <w:widowControl w:val="0"/>
        <w:autoSpaceDE w:val="0"/>
        <w:autoSpaceDN w:val="0"/>
        <w:adjustRightInd w:val="0"/>
        <w:spacing w:after="0" w:line="240" w:lineRule="auto"/>
        <w:rPr>
          <w:del w:id="2972" w:author="Michael Bell" w:date="2013-05-06T17:53:00Z"/>
          <w:rFonts w:ascii="Courier New" w:hAnsi="Courier New" w:cs="Courier New"/>
          <w:color w:val="008000"/>
          <w:sz w:val="20"/>
          <w:szCs w:val="20"/>
          <w:highlight w:val="white"/>
        </w:rPr>
      </w:pPr>
      <w:del w:id="2973" w:author="Michael Bell" w:date="2013-05-06T17:53:00Z">
        <w:r w:rsidDel="00116173">
          <w:rPr>
            <w:rFonts w:ascii="Courier New" w:hAnsi="Courier New" w:cs="Courier New"/>
            <w:color w:val="008000"/>
            <w:sz w:val="20"/>
            <w:szCs w:val="20"/>
            <w:highlight w:val="white"/>
          </w:rPr>
          <w:delText>//tranition boolean</w:delText>
        </w:r>
      </w:del>
    </w:p>
    <w:p w14:paraId="0D9E5CD9" w14:textId="5600142B" w:rsidR="006918A7" w:rsidDel="00116173" w:rsidRDefault="006918A7" w:rsidP="006918A7">
      <w:pPr>
        <w:widowControl w:val="0"/>
        <w:autoSpaceDE w:val="0"/>
        <w:autoSpaceDN w:val="0"/>
        <w:adjustRightInd w:val="0"/>
        <w:spacing w:after="0" w:line="240" w:lineRule="auto"/>
        <w:rPr>
          <w:del w:id="2974" w:author="Michael Bell" w:date="2013-05-06T17:53:00Z"/>
          <w:rFonts w:ascii="Courier New" w:hAnsi="Courier New" w:cs="Courier New"/>
          <w:color w:val="008000"/>
          <w:sz w:val="20"/>
          <w:szCs w:val="20"/>
          <w:highlight w:val="white"/>
        </w:rPr>
      </w:pPr>
      <w:del w:id="2975" w:author="Michael Bell" w:date="2013-05-06T17:53:00Z">
        <w:r w:rsidDel="00116173">
          <w:rPr>
            <w:rFonts w:ascii="Courier New" w:hAnsi="Courier New" w:cs="Courier New"/>
            <w:color w:val="008000"/>
            <w:sz w:val="20"/>
            <w:szCs w:val="20"/>
            <w:highlight w:val="white"/>
          </w:rPr>
          <w:delText>/*when this is false the train is stationary and the menu is displayed, when it is true, the program executes the given</w:delText>
        </w:r>
      </w:del>
    </w:p>
    <w:p w14:paraId="0F5CA343" w14:textId="4E69FB4C" w:rsidR="006918A7" w:rsidDel="00116173" w:rsidRDefault="006918A7" w:rsidP="006918A7">
      <w:pPr>
        <w:widowControl w:val="0"/>
        <w:autoSpaceDE w:val="0"/>
        <w:autoSpaceDN w:val="0"/>
        <w:adjustRightInd w:val="0"/>
        <w:spacing w:after="0" w:line="240" w:lineRule="auto"/>
        <w:rPr>
          <w:del w:id="2976" w:author="Michael Bell" w:date="2013-05-06T17:53:00Z"/>
          <w:rFonts w:ascii="Courier New" w:hAnsi="Courier New" w:cs="Courier New"/>
          <w:color w:val="000000"/>
          <w:sz w:val="20"/>
          <w:szCs w:val="20"/>
          <w:highlight w:val="white"/>
        </w:rPr>
      </w:pPr>
      <w:del w:id="2977" w:author="Michael Bell" w:date="2013-05-06T17:53:00Z">
        <w:r w:rsidDel="00116173">
          <w:rPr>
            <w:rFonts w:ascii="Courier New" w:hAnsi="Courier New" w:cs="Courier New"/>
            <w:color w:val="008000"/>
            <w:sz w:val="20"/>
            <w:szCs w:val="20"/>
            <w:highlight w:val="white"/>
          </w:rPr>
          <w:delText xml:space="preserve"> instructions and the UI is locked*/</w:delText>
        </w:r>
      </w:del>
    </w:p>
    <w:p w14:paraId="6FEFFE2E" w14:textId="6F416DE4" w:rsidR="006918A7" w:rsidDel="00116173" w:rsidRDefault="006918A7" w:rsidP="006918A7">
      <w:pPr>
        <w:widowControl w:val="0"/>
        <w:autoSpaceDE w:val="0"/>
        <w:autoSpaceDN w:val="0"/>
        <w:adjustRightInd w:val="0"/>
        <w:spacing w:after="0" w:line="240" w:lineRule="auto"/>
        <w:rPr>
          <w:del w:id="2978" w:author="Michael Bell" w:date="2013-05-06T17:53:00Z"/>
          <w:rFonts w:ascii="Courier New" w:hAnsi="Courier New" w:cs="Courier New"/>
          <w:color w:val="000000"/>
          <w:sz w:val="20"/>
          <w:szCs w:val="20"/>
          <w:highlight w:val="white"/>
        </w:rPr>
      </w:pPr>
      <w:del w:id="2979" w:author="Michael Bell" w:date="2013-05-06T17:53:00Z">
        <w:r w:rsidDel="00116173">
          <w:rPr>
            <w:rFonts w:ascii="Courier New" w:hAnsi="Courier New" w:cs="Courier New"/>
            <w:color w:val="000000"/>
            <w:sz w:val="20"/>
            <w:szCs w:val="20"/>
            <w:highlight w:val="white"/>
          </w:rPr>
          <w:delText>boolean inTransit</w:delText>
        </w:r>
        <w:r w:rsidDel="00116173">
          <w:rPr>
            <w:rFonts w:ascii="Courier New" w:hAnsi="Courier New" w:cs="Courier New"/>
            <w:b/>
            <w:bCs/>
            <w:color w:val="000080"/>
            <w:sz w:val="20"/>
            <w:szCs w:val="20"/>
            <w:highlight w:val="white"/>
          </w:rPr>
          <w:delText>;</w:delText>
        </w:r>
      </w:del>
    </w:p>
    <w:p w14:paraId="64F7176E" w14:textId="3C21BEDC" w:rsidR="006918A7" w:rsidDel="00116173" w:rsidRDefault="006918A7" w:rsidP="006918A7">
      <w:pPr>
        <w:widowControl w:val="0"/>
        <w:autoSpaceDE w:val="0"/>
        <w:autoSpaceDN w:val="0"/>
        <w:adjustRightInd w:val="0"/>
        <w:spacing w:after="0" w:line="240" w:lineRule="auto"/>
        <w:rPr>
          <w:del w:id="2980" w:author="Michael Bell" w:date="2013-05-06T17:53:00Z"/>
          <w:rFonts w:ascii="Courier New" w:hAnsi="Courier New" w:cs="Courier New"/>
          <w:color w:val="000000"/>
          <w:sz w:val="20"/>
          <w:szCs w:val="20"/>
          <w:highlight w:val="white"/>
        </w:rPr>
      </w:pPr>
    </w:p>
    <w:p w14:paraId="764AC660" w14:textId="75A3E1A6" w:rsidR="006918A7" w:rsidDel="00116173" w:rsidRDefault="006918A7" w:rsidP="006918A7">
      <w:pPr>
        <w:widowControl w:val="0"/>
        <w:autoSpaceDE w:val="0"/>
        <w:autoSpaceDN w:val="0"/>
        <w:adjustRightInd w:val="0"/>
        <w:spacing w:after="0" w:line="240" w:lineRule="auto"/>
        <w:rPr>
          <w:del w:id="2981" w:author="Michael Bell" w:date="2013-05-06T17:53:00Z"/>
          <w:rFonts w:ascii="Courier New" w:hAnsi="Courier New" w:cs="Courier New"/>
          <w:color w:val="008000"/>
          <w:sz w:val="20"/>
          <w:szCs w:val="20"/>
          <w:highlight w:val="white"/>
        </w:rPr>
      </w:pPr>
      <w:del w:id="2982" w:author="Michael Bell" w:date="2013-05-06T17:53:00Z">
        <w:r w:rsidDel="00116173">
          <w:rPr>
            <w:rFonts w:ascii="Courier New" w:hAnsi="Courier New" w:cs="Courier New"/>
            <w:color w:val="008000"/>
            <w:sz w:val="20"/>
            <w:szCs w:val="20"/>
            <w:highlight w:val="white"/>
          </w:rPr>
          <w:delText>//button voltages</w:delText>
        </w:r>
      </w:del>
    </w:p>
    <w:p w14:paraId="2DA954E6" w14:textId="4F8F85B2" w:rsidR="006918A7" w:rsidDel="00116173" w:rsidRDefault="006918A7" w:rsidP="006918A7">
      <w:pPr>
        <w:widowControl w:val="0"/>
        <w:autoSpaceDE w:val="0"/>
        <w:autoSpaceDN w:val="0"/>
        <w:adjustRightInd w:val="0"/>
        <w:spacing w:after="0" w:line="240" w:lineRule="auto"/>
        <w:rPr>
          <w:del w:id="2983" w:author="Michael Bell" w:date="2013-05-06T17:53:00Z"/>
          <w:rFonts w:ascii="Courier New" w:hAnsi="Courier New" w:cs="Courier New"/>
          <w:color w:val="000000"/>
          <w:sz w:val="20"/>
          <w:szCs w:val="20"/>
          <w:highlight w:val="white"/>
        </w:rPr>
      </w:pPr>
      <w:del w:id="2984" w:author="Michael Bell" w:date="2013-05-06T17:53:00Z">
        <w:r w:rsidDel="00116173">
          <w:rPr>
            <w:rFonts w:ascii="Courier New" w:hAnsi="Courier New" w:cs="Courier New"/>
            <w:color w:val="008000"/>
            <w:sz w:val="20"/>
            <w:szCs w:val="20"/>
            <w:highlight w:val="white"/>
          </w:rPr>
          <w:delText>/*these are the ADC readings taken on A0 and the button presses they represent*/</w:delText>
        </w:r>
      </w:del>
    </w:p>
    <w:p w14:paraId="542AD77E" w14:textId="5008E4EA" w:rsidR="006918A7" w:rsidDel="00116173" w:rsidRDefault="006918A7" w:rsidP="006918A7">
      <w:pPr>
        <w:widowControl w:val="0"/>
        <w:autoSpaceDE w:val="0"/>
        <w:autoSpaceDN w:val="0"/>
        <w:adjustRightInd w:val="0"/>
        <w:spacing w:after="0" w:line="240" w:lineRule="auto"/>
        <w:rPr>
          <w:del w:id="2985" w:author="Michael Bell" w:date="2013-05-06T17:53:00Z"/>
          <w:rFonts w:ascii="Courier New" w:hAnsi="Courier New" w:cs="Courier New"/>
          <w:color w:val="804000"/>
          <w:sz w:val="20"/>
          <w:szCs w:val="20"/>
          <w:highlight w:val="white"/>
        </w:rPr>
      </w:pPr>
      <w:del w:id="2986" w:author="Michael Bell" w:date="2013-05-06T17:53:00Z">
        <w:r w:rsidDel="00116173">
          <w:rPr>
            <w:rFonts w:ascii="Courier New" w:hAnsi="Courier New" w:cs="Courier New"/>
            <w:color w:val="804000"/>
            <w:sz w:val="20"/>
            <w:szCs w:val="20"/>
            <w:highlight w:val="white"/>
          </w:rPr>
          <w:delText>#define rightADC 0</w:delText>
        </w:r>
      </w:del>
    </w:p>
    <w:p w14:paraId="0A99D1BF" w14:textId="1D5B0897" w:rsidR="006918A7" w:rsidDel="00116173" w:rsidRDefault="006918A7" w:rsidP="006918A7">
      <w:pPr>
        <w:widowControl w:val="0"/>
        <w:autoSpaceDE w:val="0"/>
        <w:autoSpaceDN w:val="0"/>
        <w:adjustRightInd w:val="0"/>
        <w:spacing w:after="0" w:line="240" w:lineRule="auto"/>
        <w:rPr>
          <w:del w:id="2987" w:author="Michael Bell" w:date="2013-05-06T17:53:00Z"/>
          <w:rFonts w:ascii="Courier New" w:hAnsi="Courier New" w:cs="Courier New"/>
          <w:color w:val="804000"/>
          <w:sz w:val="20"/>
          <w:szCs w:val="20"/>
          <w:highlight w:val="white"/>
        </w:rPr>
      </w:pPr>
      <w:del w:id="2988" w:author="Michael Bell" w:date="2013-05-06T17:53:00Z">
        <w:r w:rsidDel="00116173">
          <w:rPr>
            <w:rFonts w:ascii="Courier New" w:hAnsi="Courier New" w:cs="Courier New"/>
            <w:color w:val="804000"/>
            <w:sz w:val="20"/>
            <w:szCs w:val="20"/>
            <w:highlight w:val="white"/>
          </w:rPr>
          <w:delText>#define upADC 145</w:delText>
        </w:r>
      </w:del>
    </w:p>
    <w:p w14:paraId="4A103F1D" w14:textId="48654D6B" w:rsidR="006918A7" w:rsidDel="00116173" w:rsidRDefault="006918A7" w:rsidP="006918A7">
      <w:pPr>
        <w:widowControl w:val="0"/>
        <w:autoSpaceDE w:val="0"/>
        <w:autoSpaceDN w:val="0"/>
        <w:adjustRightInd w:val="0"/>
        <w:spacing w:after="0" w:line="240" w:lineRule="auto"/>
        <w:rPr>
          <w:del w:id="2989" w:author="Michael Bell" w:date="2013-05-06T17:53:00Z"/>
          <w:rFonts w:ascii="Courier New" w:hAnsi="Courier New" w:cs="Courier New"/>
          <w:color w:val="804000"/>
          <w:sz w:val="20"/>
          <w:szCs w:val="20"/>
          <w:highlight w:val="white"/>
        </w:rPr>
      </w:pPr>
      <w:del w:id="2990" w:author="Michael Bell" w:date="2013-05-06T17:53:00Z">
        <w:r w:rsidDel="00116173">
          <w:rPr>
            <w:rFonts w:ascii="Courier New" w:hAnsi="Courier New" w:cs="Courier New"/>
            <w:color w:val="804000"/>
            <w:sz w:val="20"/>
            <w:szCs w:val="20"/>
            <w:highlight w:val="white"/>
          </w:rPr>
          <w:delText>#define downADC 329</w:delText>
        </w:r>
      </w:del>
    </w:p>
    <w:p w14:paraId="6C52143F" w14:textId="7157CB73" w:rsidR="006918A7" w:rsidDel="00116173" w:rsidRDefault="006918A7" w:rsidP="006918A7">
      <w:pPr>
        <w:widowControl w:val="0"/>
        <w:autoSpaceDE w:val="0"/>
        <w:autoSpaceDN w:val="0"/>
        <w:adjustRightInd w:val="0"/>
        <w:spacing w:after="0" w:line="240" w:lineRule="auto"/>
        <w:rPr>
          <w:del w:id="2991" w:author="Michael Bell" w:date="2013-05-06T17:53:00Z"/>
          <w:rFonts w:ascii="Courier New" w:hAnsi="Courier New" w:cs="Courier New"/>
          <w:color w:val="804000"/>
          <w:sz w:val="20"/>
          <w:szCs w:val="20"/>
          <w:highlight w:val="white"/>
        </w:rPr>
      </w:pPr>
      <w:del w:id="2992" w:author="Michael Bell" w:date="2013-05-06T17:53:00Z">
        <w:r w:rsidDel="00116173">
          <w:rPr>
            <w:rFonts w:ascii="Courier New" w:hAnsi="Courier New" w:cs="Courier New"/>
            <w:color w:val="804000"/>
            <w:sz w:val="20"/>
            <w:szCs w:val="20"/>
            <w:highlight w:val="white"/>
          </w:rPr>
          <w:delText>#define leftADC 505</w:delText>
        </w:r>
      </w:del>
    </w:p>
    <w:p w14:paraId="23DFB77D" w14:textId="5024E2DA" w:rsidR="006918A7" w:rsidDel="00116173" w:rsidRDefault="006918A7" w:rsidP="006918A7">
      <w:pPr>
        <w:widowControl w:val="0"/>
        <w:autoSpaceDE w:val="0"/>
        <w:autoSpaceDN w:val="0"/>
        <w:adjustRightInd w:val="0"/>
        <w:spacing w:after="0" w:line="240" w:lineRule="auto"/>
        <w:rPr>
          <w:del w:id="2993" w:author="Michael Bell" w:date="2013-05-06T17:53:00Z"/>
          <w:rFonts w:ascii="Courier New" w:hAnsi="Courier New" w:cs="Courier New"/>
          <w:color w:val="804000"/>
          <w:sz w:val="20"/>
          <w:szCs w:val="20"/>
          <w:highlight w:val="white"/>
        </w:rPr>
      </w:pPr>
      <w:del w:id="2994" w:author="Michael Bell" w:date="2013-05-06T17:53:00Z">
        <w:r w:rsidDel="00116173">
          <w:rPr>
            <w:rFonts w:ascii="Courier New" w:hAnsi="Courier New" w:cs="Courier New"/>
            <w:color w:val="804000"/>
            <w:sz w:val="20"/>
            <w:szCs w:val="20"/>
            <w:highlight w:val="white"/>
          </w:rPr>
          <w:delText>#define selectADC 741</w:delText>
        </w:r>
      </w:del>
    </w:p>
    <w:p w14:paraId="588F00F6" w14:textId="321FAA93" w:rsidR="006918A7" w:rsidDel="00116173" w:rsidRDefault="006918A7" w:rsidP="006918A7">
      <w:pPr>
        <w:widowControl w:val="0"/>
        <w:autoSpaceDE w:val="0"/>
        <w:autoSpaceDN w:val="0"/>
        <w:adjustRightInd w:val="0"/>
        <w:spacing w:after="0" w:line="240" w:lineRule="auto"/>
        <w:rPr>
          <w:del w:id="2995" w:author="Michael Bell" w:date="2013-05-06T17:53:00Z"/>
          <w:rFonts w:ascii="Courier New" w:hAnsi="Courier New" w:cs="Courier New"/>
          <w:color w:val="000000"/>
          <w:sz w:val="20"/>
          <w:szCs w:val="20"/>
          <w:highlight w:val="white"/>
        </w:rPr>
      </w:pPr>
    </w:p>
    <w:p w14:paraId="0124D34F" w14:textId="03DF9A07" w:rsidR="006918A7" w:rsidDel="00116173" w:rsidRDefault="006918A7" w:rsidP="006918A7">
      <w:pPr>
        <w:widowControl w:val="0"/>
        <w:autoSpaceDE w:val="0"/>
        <w:autoSpaceDN w:val="0"/>
        <w:adjustRightInd w:val="0"/>
        <w:spacing w:after="0" w:line="240" w:lineRule="auto"/>
        <w:rPr>
          <w:del w:id="2996" w:author="Michael Bell" w:date="2013-05-06T17:53:00Z"/>
          <w:rFonts w:ascii="Courier New" w:hAnsi="Courier New" w:cs="Courier New"/>
          <w:color w:val="008000"/>
          <w:sz w:val="20"/>
          <w:szCs w:val="20"/>
          <w:highlight w:val="white"/>
        </w:rPr>
      </w:pPr>
      <w:del w:id="2997" w:author="Michael Bell" w:date="2013-05-06T17:53:00Z">
        <w:r w:rsidDel="00116173">
          <w:rPr>
            <w:rFonts w:ascii="Courier New" w:hAnsi="Courier New" w:cs="Courier New"/>
            <w:color w:val="008000"/>
            <w:sz w:val="20"/>
            <w:szCs w:val="20"/>
            <w:highlight w:val="white"/>
          </w:rPr>
          <w:delText xml:space="preserve">//button voltage sensitivity  </w:delText>
        </w:r>
      </w:del>
    </w:p>
    <w:p w14:paraId="7CCB2D6D" w14:textId="3424C31A" w:rsidR="006918A7" w:rsidDel="00116173" w:rsidRDefault="006918A7" w:rsidP="006918A7">
      <w:pPr>
        <w:widowControl w:val="0"/>
        <w:autoSpaceDE w:val="0"/>
        <w:autoSpaceDN w:val="0"/>
        <w:adjustRightInd w:val="0"/>
        <w:spacing w:after="0" w:line="240" w:lineRule="auto"/>
        <w:rPr>
          <w:del w:id="2998" w:author="Michael Bell" w:date="2013-05-06T17:53:00Z"/>
          <w:rFonts w:ascii="Courier New" w:hAnsi="Courier New" w:cs="Courier New"/>
          <w:color w:val="804000"/>
          <w:sz w:val="20"/>
          <w:szCs w:val="20"/>
          <w:highlight w:val="white"/>
        </w:rPr>
      </w:pPr>
      <w:del w:id="2999" w:author="Michael Bell" w:date="2013-05-06T17:53:00Z">
        <w:r w:rsidDel="00116173">
          <w:rPr>
            <w:rFonts w:ascii="Courier New" w:hAnsi="Courier New" w:cs="Courier New"/>
            <w:color w:val="804000"/>
            <w:sz w:val="20"/>
            <w:szCs w:val="20"/>
            <w:highlight w:val="white"/>
          </w:rPr>
          <w:delText>#define ADCsensitivity 10</w:delText>
        </w:r>
      </w:del>
    </w:p>
    <w:p w14:paraId="199AA37D" w14:textId="015D9E02" w:rsidR="006918A7" w:rsidDel="00116173" w:rsidRDefault="006918A7" w:rsidP="006918A7">
      <w:pPr>
        <w:widowControl w:val="0"/>
        <w:autoSpaceDE w:val="0"/>
        <w:autoSpaceDN w:val="0"/>
        <w:adjustRightInd w:val="0"/>
        <w:spacing w:after="0" w:line="240" w:lineRule="auto"/>
        <w:rPr>
          <w:del w:id="3000" w:author="Michael Bell" w:date="2013-05-06T17:53:00Z"/>
          <w:rFonts w:ascii="Courier New" w:hAnsi="Courier New" w:cs="Courier New"/>
          <w:color w:val="000000"/>
          <w:sz w:val="20"/>
          <w:szCs w:val="20"/>
          <w:highlight w:val="white"/>
        </w:rPr>
      </w:pPr>
    </w:p>
    <w:p w14:paraId="5C7EBF36" w14:textId="7F8352DE" w:rsidR="006918A7" w:rsidDel="00116173" w:rsidRDefault="006918A7" w:rsidP="006918A7">
      <w:pPr>
        <w:widowControl w:val="0"/>
        <w:autoSpaceDE w:val="0"/>
        <w:autoSpaceDN w:val="0"/>
        <w:adjustRightInd w:val="0"/>
        <w:spacing w:after="0" w:line="240" w:lineRule="auto"/>
        <w:rPr>
          <w:del w:id="3001" w:author="Michael Bell" w:date="2013-05-06T17:53:00Z"/>
          <w:rFonts w:ascii="Courier New" w:hAnsi="Courier New" w:cs="Courier New"/>
          <w:color w:val="008000"/>
          <w:sz w:val="20"/>
          <w:szCs w:val="20"/>
          <w:highlight w:val="white"/>
        </w:rPr>
      </w:pPr>
      <w:del w:id="3002" w:author="Michael Bell" w:date="2013-05-06T17:53:00Z">
        <w:r w:rsidDel="00116173">
          <w:rPr>
            <w:rFonts w:ascii="Courier New" w:hAnsi="Courier New" w:cs="Courier New"/>
            <w:color w:val="008000"/>
            <w:sz w:val="20"/>
            <w:szCs w:val="20"/>
            <w:highlight w:val="white"/>
          </w:rPr>
          <w:delText>//button output numbers</w:delText>
        </w:r>
      </w:del>
    </w:p>
    <w:p w14:paraId="057A5B6E" w14:textId="5744B276" w:rsidR="006918A7" w:rsidDel="00116173" w:rsidRDefault="006918A7" w:rsidP="006918A7">
      <w:pPr>
        <w:widowControl w:val="0"/>
        <w:autoSpaceDE w:val="0"/>
        <w:autoSpaceDN w:val="0"/>
        <w:adjustRightInd w:val="0"/>
        <w:spacing w:after="0" w:line="240" w:lineRule="auto"/>
        <w:rPr>
          <w:del w:id="3003" w:author="Michael Bell" w:date="2013-05-06T17:53:00Z"/>
          <w:rFonts w:ascii="Courier New" w:hAnsi="Courier New" w:cs="Courier New"/>
          <w:color w:val="000000"/>
          <w:sz w:val="20"/>
          <w:szCs w:val="20"/>
          <w:highlight w:val="white"/>
        </w:rPr>
      </w:pPr>
      <w:del w:id="3004" w:author="Michael Bell" w:date="2013-05-06T17:53:00Z">
        <w:r w:rsidDel="00116173">
          <w:rPr>
            <w:rFonts w:ascii="Courier New" w:hAnsi="Courier New" w:cs="Courier New"/>
            <w:color w:val="008000"/>
            <w:sz w:val="20"/>
            <w:szCs w:val="20"/>
            <w:highlight w:val="white"/>
          </w:rPr>
          <w:delText>/*to make the output from the buttons easear to understand these are used in place of the numbers representing the button output*/</w:delText>
        </w:r>
      </w:del>
    </w:p>
    <w:p w14:paraId="42123226" w14:textId="017F30FD" w:rsidR="006918A7" w:rsidDel="00116173" w:rsidRDefault="006918A7" w:rsidP="006918A7">
      <w:pPr>
        <w:widowControl w:val="0"/>
        <w:autoSpaceDE w:val="0"/>
        <w:autoSpaceDN w:val="0"/>
        <w:adjustRightInd w:val="0"/>
        <w:spacing w:after="0" w:line="240" w:lineRule="auto"/>
        <w:rPr>
          <w:del w:id="3005" w:author="Michael Bell" w:date="2013-05-06T17:53:00Z"/>
          <w:rFonts w:ascii="Courier New" w:hAnsi="Courier New" w:cs="Courier New"/>
          <w:color w:val="804000"/>
          <w:sz w:val="20"/>
          <w:szCs w:val="20"/>
          <w:highlight w:val="white"/>
        </w:rPr>
      </w:pPr>
      <w:del w:id="3006" w:author="Michael Bell" w:date="2013-05-06T17:53:00Z">
        <w:r w:rsidDel="00116173">
          <w:rPr>
            <w:rFonts w:ascii="Courier New" w:hAnsi="Courier New" w:cs="Courier New"/>
            <w:color w:val="804000"/>
            <w:sz w:val="20"/>
            <w:szCs w:val="20"/>
            <w:highlight w:val="white"/>
          </w:rPr>
          <w:delText>#define noneOut 0</w:delText>
        </w:r>
      </w:del>
    </w:p>
    <w:p w14:paraId="4F1AB591" w14:textId="0786FE67" w:rsidR="006918A7" w:rsidDel="00116173" w:rsidRDefault="006918A7" w:rsidP="006918A7">
      <w:pPr>
        <w:widowControl w:val="0"/>
        <w:autoSpaceDE w:val="0"/>
        <w:autoSpaceDN w:val="0"/>
        <w:adjustRightInd w:val="0"/>
        <w:spacing w:after="0" w:line="240" w:lineRule="auto"/>
        <w:rPr>
          <w:del w:id="3007" w:author="Michael Bell" w:date="2013-05-06T17:53:00Z"/>
          <w:rFonts w:ascii="Courier New" w:hAnsi="Courier New" w:cs="Courier New"/>
          <w:color w:val="804000"/>
          <w:sz w:val="20"/>
          <w:szCs w:val="20"/>
          <w:highlight w:val="white"/>
        </w:rPr>
      </w:pPr>
      <w:del w:id="3008" w:author="Michael Bell" w:date="2013-05-06T17:53:00Z">
        <w:r w:rsidDel="00116173">
          <w:rPr>
            <w:rFonts w:ascii="Courier New" w:hAnsi="Courier New" w:cs="Courier New"/>
            <w:color w:val="804000"/>
            <w:sz w:val="20"/>
            <w:szCs w:val="20"/>
            <w:highlight w:val="white"/>
          </w:rPr>
          <w:delText>#define rightOut 1</w:delText>
        </w:r>
      </w:del>
    </w:p>
    <w:p w14:paraId="4EB46CBE" w14:textId="60DA7A80" w:rsidR="006918A7" w:rsidDel="00116173" w:rsidRDefault="006918A7" w:rsidP="006918A7">
      <w:pPr>
        <w:widowControl w:val="0"/>
        <w:autoSpaceDE w:val="0"/>
        <w:autoSpaceDN w:val="0"/>
        <w:adjustRightInd w:val="0"/>
        <w:spacing w:after="0" w:line="240" w:lineRule="auto"/>
        <w:rPr>
          <w:del w:id="3009" w:author="Michael Bell" w:date="2013-05-06T17:53:00Z"/>
          <w:rFonts w:ascii="Courier New" w:hAnsi="Courier New" w:cs="Courier New"/>
          <w:color w:val="804000"/>
          <w:sz w:val="20"/>
          <w:szCs w:val="20"/>
          <w:highlight w:val="white"/>
        </w:rPr>
      </w:pPr>
      <w:del w:id="3010" w:author="Michael Bell" w:date="2013-05-06T17:53:00Z">
        <w:r w:rsidDel="00116173">
          <w:rPr>
            <w:rFonts w:ascii="Courier New" w:hAnsi="Courier New" w:cs="Courier New"/>
            <w:color w:val="804000"/>
            <w:sz w:val="20"/>
            <w:szCs w:val="20"/>
            <w:highlight w:val="white"/>
          </w:rPr>
          <w:delText>#define upOut 2</w:delText>
        </w:r>
      </w:del>
    </w:p>
    <w:p w14:paraId="7ABC9288" w14:textId="389A77F9" w:rsidR="006918A7" w:rsidDel="00116173" w:rsidRDefault="006918A7" w:rsidP="006918A7">
      <w:pPr>
        <w:widowControl w:val="0"/>
        <w:autoSpaceDE w:val="0"/>
        <w:autoSpaceDN w:val="0"/>
        <w:adjustRightInd w:val="0"/>
        <w:spacing w:after="0" w:line="240" w:lineRule="auto"/>
        <w:rPr>
          <w:del w:id="3011" w:author="Michael Bell" w:date="2013-05-06T17:53:00Z"/>
          <w:rFonts w:ascii="Courier New" w:hAnsi="Courier New" w:cs="Courier New"/>
          <w:color w:val="804000"/>
          <w:sz w:val="20"/>
          <w:szCs w:val="20"/>
          <w:highlight w:val="white"/>
        </w:rPr>
      </w:pPr>
      <w:del w:id="3012" w:author="Michael Bell" w:date="2013-05-06T17:53:00Z">
        <w:r w:rsidDel="00116173">
          <w:rPr>
            <w:rFonts w:ascii="Courier New" w:hAnsi="Courier New" w:cs="Courier New"/>
            <w:color w:val="804000"/>
            <w:sz w:val="20"/>
            <w:szCs w:val="20"/>
            <w:highlight w:val="white"/>
          </w:rPr>
          <w:delText>#define downOut 3</w:delText>
        </w:r>
      </w:del>
    </w:p>
    <w:p w14:paraId="2F4E5F9F" w14:textId="18F96A2B" w:rsidR="006918A7" w:rsidDel="00116173" w:rsidRDefault="006918A7" w:rsidP="006918A7">
      <w:pPr>
        <w:widowControl w:val="0"/>
        <w:autoSpaceDE w:val="0"/>
        <w:autoSpaceDN w:val="0"/>
        <w:adjustRightInd w:val="0"/>
        <w:spacing w:after="0" w:line="240" w:lineRule="auto"/>
        <w:rPr>
          <w:del w:id="3013" w:author="Michael Bell" w:date="2013-05-06T17:53:00Z"/>
          <w:rFonts w:ascii="Courier New" w:hAnsi="Courier New" w:cs="Courier New"/>
          <w:color w:val="804000"/>
          <w:sz w:val="20"/>
          <w:szCs w:val="20"/>
          <w:highlight w:val="white"/>
        </w:rPr>
      </w:pPr>
      <w:del w:id="3014" w:author="Michael Bell" w:date="2013-05-06T17:53:00Z">
        <w:r w:rsidDel="00116173">
          <w:rPr>
            <w:rFonts w:ascii="Courier New" w:hAnsi="Courier New" w:cs="Courier New"/>
            <w:color w:val="804000"/>
            <w:sz w:val="20"/>
            <w:szCs w:val="20"/>
            <w:highlight w:val="white"/>
          </w:rPr>
          <w:delText>#define leftOut 4</w:delText>
        </w:r>
      </w:del>
    </w:p>
    <w:p w14:paraId="6CB7261C" w14:textId="336ABDE0" w:rsidR="006918A7" w:rsidDel="00116173" w:rsidRDefault="006918A7" w:rsidP="006918A7">
      <w:pPr>
        <w:widowControl w:val="0"/>
        <w:autoSpaceDE w:val="0"/>
        <w:autoSpaceDN w:val="0"/>
        <w:adjustRightInd w:val="0"/>
        <w:spacing w:after="0" w:line="240" w:lineRule="auto"/>
        <w:rPr>
          <w:del w:id="3015" w:author="Michael Bell" w:date="2013-05-06T17:53:00Z"/>
          <w:rFonts w:ascii="Courier New" w:hAnsi="Courier New" w:cs="Courier New"/>
          <w:color w:val="804000"/>
          <w:sz w:val="20"/>
          <w:szCs w:val="20"/>
          <w:highlight w:val="white"/>
        </w:rPr>
      </w:pPr>
      <w:del w:id="3016" w:author="Michael Bell" w:date="2013-05-06T17:53:00Z">
        <w:r w:rsidDel="00116173">
          <w:rPr>
            <w:rFonts w:ascii="Courier New" w:hAnsi="Courier New" w:cs="Courier New"/>
            <w:color w:val="804000"/>
            <w:sz w:val="20"/>
            <w:szCs w:val="20"/>
            <w:highlight w:val="white"/>
          </w:rPr>
          <w:delText>#define selectOut 5</w:delText>
        </w:r>
      </w:del>
    </w:p>
    <w:p w14:paraId="493DE7B9" w14:textId="21031471" w:rsidR="006918A7" w:rsidDel="00116173" w:rsidRDefault="006918A7" w:rsidP="006918A7">
      <w:pPr>
        <w:widowControl w:val="0"/>
        <w:autoSpaceDE w:val="0"/>
        <w:autoSpaceDN w:val="0"/>
        <w:adjustRightInd w:val="0"/>
        <w:spacing w:after="0" w:line="240" w:lineRule="auto"/>
        <w:rPr>
          <w:del w:id="3017" w:author="Michael Bell" w:date="2013-05-06T17:53:00Z"/>
          <w:rFonts w:ascii="Courier New" w:hAnsi="Courier New" w:cs="Courier New"/>
          <w:color w:val="000000"/>
          <w:sz w:val="20"/>
          <w:szCs w:val="20"/>
          <w:highlight w:val="white"/>
        </w:rPr>
      </w:pPr>
    </w:p>
    <w:p w14:paraId="66EF7F3E" w14:textId="0E33F345" w:rsidR="006918A7" w:rsidDel="00116173" w:rsidRDefault="006918A7" w:rsidP="006918A7">
      <w:pPr>
        <w:widowControl w:val="0"/>
        <w:autoSpaceDE w:val="0"/>
        <w:autoSpaceDN w:val="0"/>
        <w:adjustRightInd w:val="0"/>
        <w:spacing w:after="0" w:line="240" w:lineRule="auto"/>
        <w:rPr>
          <w:del w:id="3018" w:author="Michael Bell" w:date="2013-05-06T17:53:00Z"/>
          <w:rFonts w:ascii="Courier New" w:hAnsi="Courier New" w:cs="Courier New"/>
          <w:color w:val="008000"/>
          <w:sz w:val="20"/>
          <w:szCs w:val="20"/>
          <w:highlight w:val="white"/>
        </w:rPr>
      </w:pPr>
      <w:del w:id="3019" w:author="Michael Bell" w:date="2013-05-06T17:53:00Z">
        <w:r w:rsidDel="00116173">
          <w:rPr>
            <w:rFonts w:ascii="Courier New" w:hAnsi="Courier New" w:cs="Courier New"/>
            <w:color w:val="008000"/>
            <w:sz w:val="20"/>
            <w:szCs w:val="20"/>
            <w:highlight w:val="white"/>
          </w:rPr>
          <w:delText>//sensor output numbers</w:delText>
        </w:r>
      </w:del>
    </w:p>
    <w:p w14:paraId="0CF161F7" w14:textId="7A0844BA" w:rsidR="006918A7" w:rsidDel="00116173" w:rsidRDefault="006918A7" w:rsidP="006918A7">
      <w:pPr>
        <w:widowControl w:val="0"/>
        <w:autoSpaceDE w:val="0"/>
        <w:autoSpaceDN w:val="0"/>
        <w:adjustRightInd w:val="0"/>
        <w:spacing w:after="0" w:line="240" w:lineRule="auto"/>
        <w:rPr>
          <w:del w:id="3020" w:author="Michael Bell" w:date="2013-05-06T17:53:00Z"/>
          <w:rFonts w:ascii="Courier New" w:hAnsi="Courier New" w:cs="Courier New"/>
          <w:color w:val="804000"/>
          <w:sz w:val="20"/>
          <w:szCs w:val="20"/>
          <w:highlight w:val="white"/>
        </w:rPr>
      </w:pPr>
      <w:del w:id="3021" w:author="Michael Bell" w:date="2013-05-06T17:53:00Z">
        <w:r w:rsidDel="00116173">
          <w:rPr>
            <w:rFonts w:ascii="Courier New" w:hAnsi="Courier New" w:cs="Courier New"/>
            <w:color w:val="804000"/>
            <w:sz w:val="20"/>
            <w:szCs w:val="20"/>
            <w:highlight w:val="white"/>
          </w:rPr>
          <w:delText>#define sensorNone 0</w:delText>
        </w:r>
      </w:del>
    </w:p>
    <w:p w14:paraId="2347FE8C" w14:textId="2A418949" w:rsidR="006918A7" w:rsidDel="00116173" w:rsidRDefault="006918A7" w:rsidP="006918A7">
      <w:pPr>
        <w:widowControl w:val="0"/>
        <w:autoSpaceDE w:val="0"/>
        <w:autoSpaceDN w:val="0"/>
        <w:adjustRightInd w:val="0"/>
        <w:spacing w:after="0" w:line="240" w:lineRule="auto"/>
        <w:rPr>
          <w:del w:id="3022" w:author="Michael Bell" w:date="2013-05-06T17:53:00Z"/>
          <w:rFonts w:ascii="Courier New" w:hAnsi="Courier New" w:cs="Courier New"/>
          <w:color w:val="804000"/>
          <w:sz w:val="20"/>
          <w:szCs w:val="20"/>
          <w:highlight w:val="white"/>
        </w:rPr>
      </w:pPr>
      <w:del w:id="3023" w:author="Michael Bell" w:date="2013-05-06T17:53:00Z">
        <w:r w:rsidDel="00116173">
          <w:rPr>
            <w:rFonts w:ascii="Courier New" w:hAnsi="Courier New" w:cs="Courier New"/>
            <w:color w:val="804000"/>
            <w:sz w:val="20"/>
            <w:szCs w:val="20"/>
            <w:highlight w:val="white"/>
          </w:rPr>
          <w:delText>#define sensorOne 1</w:delText>
        </w:r>
      </w:del>
    </w:p>
    <w:p w14:paraId="1BFD1515" w14:textId="2F3C76C9" w:rsidR="006918A7" w:rsidDel="00116173" w:rsidRDefault="006918A7" w:rsidP="006918A7">
      <w:pPr>
        <w:widowControl w:val="0"/>
        <w:autoSpaceDE w:val="0"/>
        <w:autoSpaceDN w:val="0"/>
        <w:adjustRightInd w:val="0"/>
        <w:spacing w:after="0" w:line="240" w:lineRule="auto"/>
        <w:rPr>
          <w:del w:id="3024" w:author="Michael Bell" w:date="2013-05-06T17:53:00Z"/>
          <w:rFonts w:ascii="Courier New" w:hAnsi="Courier New" w:cs="Courier New"/>
          <w:color w:val="804000"/>
          <w:sz w:val="20"/>
          <w:szCs w:val="20"/>
          <w:highlight w:val="white"/>
        </w:rPr>
      </w:pPr>
      <w:del w:id="3025" w:author="Michael Bell" w:date="2013-05-06T17:53:00Z">
        <w:r w:rsidDel="00116173">
          <w:rPr>
            <w:rFonts w:ascii="Courier New" w:hAnsi="Courier New" w:cs="Courier New"/>
            <w:color w:val="804000"/>
            <w:sz w:val="20"/>
            <w:szCs w:val="20"/>
            <w:highlight w:val="white"/>
          </w:rPr>
          <w:delText>#define sensorTwo 2</w:delText>
        </w:r>
      </w:del>
    </w:p>
    <w:p w14:paraId="571E8066" w14:textId="3DA5B883" w:rsidR="006918A7" w:rsidDel="00116173" w:rsidRDefault="006918A7" w:rsidP="006918A7">
      <w:pPr>
        <w:widowControl w:val="0"/>
        <w:autoSpaceDE w:val="0"/>
        <w:autoSpaceDN w:val="0"/>
        <w:adjustRightInd w:val="0"/>
        <w:spacing w:after="0" w:line="240" w:lineRule="auto"/>
        <w:rPr>
          <w:del w:id="3026" w:author="Michael Bell" w:date="2013-05-06T17:53:00Z"/>
          <w:rFonts w:ascii="Courier New" w:hAnsi="Courier New" w:cs="Courier New"/>
          <w:color w:val="804000"/>
          <w:sz w:val="20"/>
          <w:szCs w:val="20"/>
          <w:highlight w:val="white"/>
        </w:rPr>
      </w:pPr>
      <w:del w:id="3027" w:author="Michael Bell" w:date="2013-05-06T17:53:00Z">
        <w:r w:rsidDel="00116173">
          <w:rPr>
            <w:rFonts w:ascii="Courier New" w:hAnsi="Courier New" w:cs="Courier New"/>
            <w:color w:val="804000"/>
            <w:sz w:val="20"/>
            <w:szCs w:val="20"/>
            <w:highlight w:val="white"/>
          </w:rPr>
          <w:delText>#define sensorThree 3</w:delText>
        </w:r>
      </w:del>
    </w:p>
    <w:p w14:paraId="4830A49E" w14:textId="516925E4" w:rsidR="006918A7" w:rsidDel="00116173" w:rsidRDefault="006918A7" w:rsidP="006918A7">
      <w:pPr>
        <w:widowControl w:val="0"/>
        <w:autoSpaceDE w:val="0"/>
        <w:autoSpaceDN w:val="0"/>
        <w:adjustRightInd w:val="0"/>
        <w:spacing w:after="0" w:line="240" w:lineRule="auto"/>
        <w:rPr>
          <w:del w:id="3028" w:author="Michael Bell" w:date="2013-05-06T17:53:00Z"/>
          <w:rFonts w:ascii="Courier New" w:hAnsi="Courier New" w:cs="Courier New"/>
          <w:color w:val="804000"/>
          <w:sz w:val="20"/>
          <w:szCs w:val="20"/>
          <w:highlight w:val="white"/>
        </w:rPr>
      </w:pPr>
      <w:del w:id="3029" w:author="Michael Bell" w:date="2013-05-06T17:53:00Z">
        <w:r w:rsidDel="00116173">
          <w:rPr>
            <w:rFonts w:ascii="Courier New" w:hAnsi="Courier New" w:cs="Courier New"/>
            <w:color w:val="804000"/>
            <w:sz w:val="20"/>
            <w:szCs w:val="20"/>
            <w:highlight w:val="white"/>
          </w:rPr>
          <w:delText>#define sensorFour 4</w:delText>
        </w:r>
      </w:del>
    </w:p>
    <w:p w14:paraId="0D2819E4" w14:textId="49DF6BC7" w:rsidR="006918A7" w:rsidDel="00116173" w:rsidRDefault="006918A7" w:rsidP="006918A7">
      <w:pPr>
        <w:widowControl w:val="0"/>
        <w:autoSpaceDE w:val="0"/>
        <w:autoSpaceDN w:val="0"/>
        <w:adjustRightInd w:val="0"/>
        <w:spacing w:after="0" w:line="240" w:lineRule="auto"/>
        <w:rPr>
          <w:del w:id="3030" w:author="Michael Bell" w:date="2013-05-06T17:53:00Z"/>
          <w:rFonts w:ascii="Courier New" w:hAnsi="Courier New" w:cs="Courier New"/>
          <w:color w:val="804000"/>
          <w:sz w:val="20"/>
          <w:szCs w:val="20"/>
          <w:highlight w:val="white"/>
        </w:rPr>
      </w:pPr>
      <w:del w:id="3031" w:author="Michael Bell" w:date="2013-05-06T17:53:00Z">
        <w:r w:rsidDel="00116173">
          <w:rPr>
            <w:rFonts w:ascii="Courier New" w:hAnsi="Courier New" w:cs="Courier New"/>
            <w:color w:val="804000"/>
            <w:sz w:val="20"/>
            <w:szCs w:val="20"/>
            <w:highlight w:val="white"/>
          </w:rPr>
          <w:delText>#define sensorFive 5</w:delText>
        </w:r>
      </w:del>
    </w:p>
    <w:p w14:paraId="56760729" w14:textId="1B3683DE" w:rsidR="006918A7" w:rsidDel="00116173" w:rsidRDefault="006918A7" w:rsidP="006918A7">
      <w:pPr>
        <w:widowControl w:val="0"/>
        <w:autoSpaceDE w:val="0"/>
        <w:autoSpaceDN w:val="0"/>
        <w:adjustRightInd w:val="0"/>
        <w:spacing w:after="0" w:line="240" w:lineRule="auto"/>
        <w:rPr>
          <w:del w:id="3032" w:author="Michael Bell" w:date="2013-05-06T17:53:00Z"/>
          <w:rFonts w:ascii="Courier New" w:hAnsi="Courier New" w:cs="Courier New"/>
          <w:color w:val="000000"/>
          <w:sz w:val="20"/>
          <w:szCs w:val="20"/>
          <w:highlight w:val="white"/>
        </w:rPr>
      </w:pPr>
    </w:p>
    <w:p w14:paraId="08FD86BD" w14:textId="156D9592" w:rsidR="006918A7" w:rsidDel="00116173" w:rsidRDefault="006918A7" w:rsidP="006918A7">
      <w:pPr>
        <w:widowControl w:val="0"/>
        <w:autoSpaceDE w:val="0"/>
        <w:autoSpaceDN w:val="0"/>
        <w:adjustRightInd w:val="0"/>
        <w:spacing w:after="0" w:line="240" w:lineRule="auto"/>
        <w:rPr>
          <w:del w:id="3033" w:author="Michael Bell" w:date="2013-05-06T17:53:00Z"/>
          <w:rFonts w:ascii="Courier New" w:hAnsi="Courier New" w:cs="Courier New"/>
          <w:color w:val="804000"/>
          <w:sz w:val="20"/>
          <w:szCs w:val="20"/>
          <w:highlight w:val="white"/>
        </w:rPr>
      </w:pPr>
      <w:del w:id="3034" w:author="Michael Bell" w:date="2013-05-06T17:53:00Z">
        <w:r w:rsidDel="00116173">
          <w:rPr>
            <w:rFonts w:ascii="Courier New" w:hAnsi="Courier New" w:cs="Courier New"/>
            <w:color w:val="804000"/>
            <w:sz w:val="20"/>
            <w:szCs w:val="20"/>
            <w:highlight w:val="white"/>
          </w:rPr>
          <w:delText>#define sensorSix 6</w:delText>
        </w:r>
      </w:del>
    </w:p>
    <w:p w14:paraId="0126C825" w14:textId="280FC52D" w:rsidR="006918A7" w:rsidDel="00116173" w:rsidRDefault="006918A7" w:rsidP="006918A7">
      <w:pPr>
        <w:widowControl w:val="0"/>
        <w:autoSpaceDE w:val="0"/>
        <w:autoSpaceDN w:val="0"/>
        <w:adjustRightInd w:val="0"/>
        <w:spacing w:after="0" w:line="240" w:lineRule="auto"/>
        <w:rPr>
          <w:del w:id="3035" w:author="Michael Bell" w:date="2013-05-06T17:53:00Z"/>
          <w:rFonts w:ascii="Courier New" w:hAnsi="Courier New" w:cs="Courier New"/>
          <w:color w:val="804000"/>
          <w:sz w:val="20"/>
          <w:szCs w:val="20"/>
          <w:highlight w:val="white"/>
        </w:rPr>
      </w:pPr>
      <w:del w:id="3036" w:author="Michael Bell" w:date="2013-05-06T17:53:00Z">
        <w:r w:rsidDel="00116173">
          <w:rPr>
            <w:rFonts w:ascii="Courier New" w:hAnsi="Courier New" w:cs="Courier New"/>
            <w:color w:val="804000"/>
            <w:sz w:val="20"/>
            <w:szCs w:val="20"/>
            <w:highlight w:val="white"/>
          </w:rPr>
          <w:delText>#define sensorSeven 7</w:delText>
        </w:r>
      </w:del>
    </w:p>
    <w:p w14:paraId="47D8F1DB" w14:textId="000C1F9A" w:rsidR="006918A7" w:rsidDel="00116173" w:rsidRDefault="006918A7" w:rsidP="006918A7">
      <w:pPr>
        <w:widowControl w:val="0"/>
        <w:autoSpaceDE w:val="0"/>
        <w:autoSpaceDN w:val="0"/>
        <w:adjustRightInd w:val="0"/>
        <w:spacing w:after="0" w:line="240" w:lineRule="auto"/>
        <w:rPr>
          <w:del w:id="3037" w:author="Michael Bell" w:date="2013-05-06T17:53:00Z"/>
          <w:rFonts w:ascii="Courier New" w:hAnsi="Courier New" w:cs="Courier New"/>
          <w:color w:val="804000"/>
          <w:sz w:val="20"/>
          <w:szCs w:val="20"/>
          <w:highlight w:val="white"/>
        </w:rPr>
      </w:pPr>
      <w:del w:id="3038" w:author="Michael Bell" w:date="2013-05-06T17:53:00Z">
        <w:r w:rsidDel="00116173">
          <w:rPr>
            <w:rFonts w:ascii="Courier New" w:hAnsi="Courier New" w:cs="Courier New"/>
            <w:color w:val="804000"/>
            <w:sz w:val="20"/>
            <w:szCs w:val="20"/>
            <w:highlight w:val="white"/>
          </w:rPr>
          <w:delText>#define sensorEight 10</w:delText>
        </w:r>
      </w:del>
    </w:p>
    <w:p w14:paraId="68C34429" w14:textId="6C24F8A9" w:rsidR="006918A7" w:rsidDel="00116173" w:rsidRDefault="006918A7" w:rsidP="006918A7">
      <w:pPr>
        <w:widowControl w:val="0"/>
        <w:autoSpaceDE w:val="0"/>
        <w:autoSpaceDN w:val="0"/>
        <w:adjustRightInd w:val="0"/>
        <w:spacing w:after="0" w:line="240" w:lineRule="auto"/>
        <w:rPr>
          <w:del w:id="3039" w:author="Michael Bell" w:date="2013-05-06T17:53:00Z"/>
          <w:rFonts w:ascii="Courier New" w:hAnsi="Courier New" w:cs="Courier New"/>
          <w:color w:val="804000"/>
          <w:sz w:val="20"/>
          <w:szCs w:val="20"/>
          <w:highlight w:val="white"/>
        </w:rPr>
      </w:pPr>
      <w:del w:id="3040" w:author="Michael Bell" w:date="2013-05-06T17:53:00Z">
        <w:r w:rsidDel="00116173">
          <w:rPr>
            <w:rFonts w:ascii="Courier New" w:hAnsi="Courier New" w:cs="Courier New"/>
            <w:color w:val="804000"/>
            <w:sz w:val="20"/>
            <w:szCs w:val="20"/>
            <w:highlight w:val="white"/>
          </w:rPr>
          <w:delText>#define sensorNine 9</w:delText>
        </w:r>
      </w:del>
    </w:p>
    <w:p w14:paraId="261AC9E3" w14:textId="6164618E" w:rsidR="006918A7" w:rsidDel="00116173" w:rsidRDefault="006918A7" w:rsidP="006918A7">
      <w:pPr>
        <w:widowControl w:val="0"/>
        <w:autoSpaceDE w:val="0"/>
        <w:autoSpaceDN w:val="0"/>
        <w:adjustRightInd w:val="0"/>
        <w:spacing w:after="0" w:line="240" w:lineRule="auto"/>
        <w:rPr>
          <w:del w:id="3041" w:author="Michael Bell" w:date="2013-05-06T17:53:00Z"/>
          <w:rFonts w:ascii="Courier New" w:hAnsi="Courier New" w:cs="Courier New"/>
          <w:color w:val="804000"/>
          <w:sz w:val="20"/>
          <w:szCs w:val="20"/>
          <w:highlight w:val="white"/>
        </w:rPr>
      </w:pPr>
      <w:del w:id="3042" w:author="Michael Bell" w:date="2013-05-06T17:53:00Z">
        <w:r w:rsidDel="00116173">
          <w:rPr>
            <w:rFonts w:ascii="Courier New" w:hAnsi="Courier New" w:cs="Courier New"/>
            <w:color w:val="804000"/>
            <w:sz w:val="20"/>
            <w:szCs w:val="20"/>
            <w:highlight w:val="white"/>
          </w:rPr>
          <w:delText>#define sensorTen 10</w:delText>
        </w:r>
      </w:del>
    </w:p>
    <w:p w14:paraId="6CBFE001" w14:textId="62FF7D4B" w:rsidR="006918A7" w:rsidDel="00116173" w:rsidRDefault="006918A7" w:rsidP="006918A7">
      <w:pPr>
        <w:widowControl w:val="0"/>
        <w:autoSpaceDE w:val="0"/>
        <w:autoSpaceDN w:val="0"/>
        <w:adjustRightInd w:val="0"/>
        <w:spacing w:after="0" w:line="240" w:lineRule="auto"/>
        <w:rPr>
          <w:del w:id="3043" w:author="Michael Bell" w:date="2013-05-06T17:53:00Z"/>
          <w:rFonts w:ascii="Courier New" w:hAnsi="Courier New" w:cs="Courier New"/>
          <w:color w:val="000000"/>
          <w:sz w:val="20"/>
          <w:szCs w:val="20"/>
          <w:highlight w:val="white"/>
        </w:rPr>
      </w:pPr>
    </w:p>
    <w:p w14:paraId="18017EB3" w14:textId="7E7697FC" w:rsidR="006918A7" w:rsidDel="00116173" w:rsidRDefault="006918A7" w:rsidP="006918A7">
      <w:pPr>
        <w:widowControl w:val="0"/>
        <w:autoSpaceDE w:val="0"/>
        <w:autoSpaceDN w:val="0"/>
        <w:adjustRightInd w:val="0"/>
        <w:spacing w:after="0" w:line="240" w:lineRule="auto"/>
        <w:rPr>
          <w:del w:id="3044" w:author="Michael Bell" w:date="2013-05-06T17:53:00Z"/>
          <w:rFonts w:ascii="Courier New" w:hAnsi="Courier New" w:cs="Courier New"/>
          <w:color w:val="008000"/>
          <w:sz w:val="20"/>
          <w:szCs w:val="20"/>
          <w:highlight w:val="white"/>
        </w:rPr>
      </w:pPr>
      <w:del w:id="3045" w:author="Michael Bell" w:date="2013-05-06T17:53:00Z">
        <w:r w:rsidDel="00116173">
          <w:rPr>
            <w:rFonts w:ascii="Courier New" w:hAnsi="Courier New" w:cs="Courier New"/>
            <w:color w:val="008000"/>
            <w:sz w:val="20"/>
            <w:szCs w:val="20"/>
            <w:highlight w:val="white"/>
          </w:rPr>
          <w:delText>//anti-multipress boolean</w:delText>
        </w:r>
      </w:del>
    </w:p>
    <w:p w14:paraId="0C666815" w14:textId="05974F59" w:rsidR="006918A7" w:rsidDel="00116173" w:rsidRDefault="006918A7" w:rsidP="006918A7">
      <w:pPr>
        <w:widowControl w:val="0"/>
        <w:autoSpaceDE w:val="0"/>
        <w:autoSpaceDN w:val="0"/>
        <w:adjustRightInd w:val="0"/>
        <w:spacing w:after="0" w:line="240" w:lineRule="auto"/>
        <w:rPr>
          <w:del w:id="3046" w:author="Michael Bell" w:date="2013-05-06T17:53:00Z"/>
          <w:rFonts w:ascii="Courier New" w:hAnsi="Courier New" w:cs="Courier New"/>
          <w:color w:val="008000"/>
          <w:sz w:val="20"/>
          <w:szCs w:val="20"/>
          <w:highlight w:val="white"/>
        </w:rPr>
      </w:pPr>
      <w:del w:id="3047" w:author="Michael Bell" w:date="2013-05-06T17:53:00Z">
        <w:r w:rsidDel="00116173">
          <w:rPr>
            <w:rFonts w:ascii="Courier New" w:hAnsi="Courier New" w:cs="Courier New"/>
            <w:color w:val="008000"/>
            <w:sz w:val="20"/>
            <w:szCs w:val="20"/>
            <w:highlight w:val="white"/>
          </w:rPr>
          <w:delText>/*to prevent the board from reading a button as pressed multiple times the board sets this to true when it responds to a press</w:delText>
        </w:r>
      </w:del>
    </w:p>
    <w:p w14:paraId="4FB392F1" w14:textId="5B0E8342" w:rsidR="006918A7" w:rsidDel="00116173" w:rsidRDefault="006918A7" w:rsidP="006918A7">
      <w:pPr>
        <w:widowControl w:val="0"/>
        <w:autoSpaceDE w:val="0"/>
        <w:autoSpaceDN w:val="0"/>
        <w:adjustRightInd w:val="0"/>
        <w:spacing w:after="0" w:line="240" w:lineRule="auto"/>
        <w:rPr>
          <w:del w:id="3048" w:author="Michael Bell" w:date="2013-05-06T17:53:00Z"/>
          <w:rFonts w:ascii="Courier New" w:hAnsi="Courier New" w:cs="Courier New"/>
          <w:color w:val="000000"/>
          <w:sz w:val="20"/>
          <w:szCs w:val="20"/>
          <w:highlight w:val="white"/>
        </w:rPr>
      </w:pPr>
      <w:del w:id="3049" w:author="Michael Bell" w:date="2013-05-06T17:53:00Z">
        <w:r w:rsidDel="00116173">
          <w:rPr>
            <w:rFonts w:ascii="Courier New" w:hAnsi="Courier New" w:cs="Courier New"/>
            <w:color w:val="008000"/>
            <w:sz w:val="20"/>
            <w:szCs w:val="20"/>
            <w:highlight w:val="white"/>
          </w:rPr>
          <w:delText xml:space="preserve"> it will then not respond again untill this is set to false by the board detecting that no button is pressed*/</w:delText>
        </w:r>
      </w:del>
    </w:p>
    <w:p w14:paraId="371912ED" w14:textId="2D1E3697" w:rsidR="006918A7" w:rsidDel="00116173" w:rsidRDefault="006918A7" w:rsidP="006918A7">
      <w:pPr>
        <w:widowControl w:val="0"/>
        <w:autoSpaceDE w:val="0"/>
        <w:autoSpaceDN w:val="0"/>
        <w:adjustRightInd w:val="0"/>
        <w:spacing w:after="0" w:line="240" w:lineRule="auto"/>
        <w:rPr>
          <w:del w:id="3050" w:author="Michael Bell" w:date="2013-05-06T17:53:00Z"/>
          <w:rFonts w:ascii="Courier New" w:hAnsi="Courier New" w:cs="Courier New"/>
          <w:color w:val="000000"/>
          <w:sz w:val="20"/>
          <w:szCs w:val="20"/>
          <w:highlight w:val="white"/>
        </w:rPr>
      </w:pPr>
      <w:del w:id="3051" w:author="Michael Bell" w:date="2013-05-06T17:53:00Z">
        <w:r w:rsidDel="00116173">
          <w:rPr>
            <w:rFonts w:ascii="Courier New" w:hAnsi="Courier New" w:cs="Courier New"/>
            <w:color w:val="000000"/>
            <w:sz w:val="20"/>
            <w:szCs w:val="20"/>
            <w:highlight w:val="white"/>
          </w:rPr>
          <w:delText>boolean butonCaptured</w:delText>
        </w:r>
        <w:r w:rsidDel="00116173">
          <w:rPr>
            <w:rFonts w:ascii="Courier New" w:hAnsi="Courier New" w:cs="Courier New"/>
            <w:b/>
            <w:bCs/>
            <w:color w:val="000080"/>
            <w:sz w:val="20"/>
            <w:szCs w:val="20"/>
            <w:highlight w:val="white"/>
          </w:rPr>
          <w:delText>;</w:delText>
        </w:r>
      </w:del>
    </w:p>
    <w:p w14:paraId="57F7CCBD" w14:textId="7B20FBEB" w:rsidR="006918A7" w:rsidDel="00116173" w:rsidRDefault="006918A7" w:rsidP="006918A7">
      <w:pPr>
        <w:widowControl w:val="0"/>
        <w:autoSpaceDE w:val="0"/>
        <w:autoSpaceDN w:val="0"/>
        <w:adjustRightInd w:val="0"/>
        <w:spacing w:after="0" w:line="240" w:lineRule="auto"/>
        <w:rPr>
          <w:del w:id="3052" w:author="Michael Bell" w:date="2013-05-06T17:53:00Z"/>
          <w:rFonts w:ascii="Courier New" w:hAnsi="Courier New" w:cs="Courier New"/>
          <w:color w:val="000000"/>
          <w:sz w:val="20"/>
          <w:szCs w:val="20"/>
          <w:highlight w:val="white"/>
        </w:rPr>
      </w:pPr>
    </w:p>
    <w:p w14:paraId="587642CE" w14:textId="3B6D67FF" w:rsidR="006918A7" w:rsidDel="00116173" w:rsidRDefault="006918A7" w:rsidP="006918A7">
      <w:pPr>
        <w:widowControl w:val="0"/>
        <w:autoSpaceDE w:val="0"/>
        <w:autoSpaceDN w:val="0"/>
        <w:adjustRightInd w:val="0"/>
        <w:spacing w:after="0" w:line="240" w:lineRule="auto"/>
        <w:rPr>
          <w:del w:id="3053" w:author="Michael Bell" w:date="2013-05-06T17:53:00Z"/>
          <w:rFonts w:ascii="Courier New" w:hAnsi="Courier New" w:cs="Courier New"/>
          <w:color w:val="008000"/>
          <w:sz w:val="20"/>
          <w:szCs w:val="20"/>
          <w:highlight w:val="white"/>
        </w:rPr>
      </w:pPr>
      <w:del w:id="3054" w:author="Michael Bell" w:date="2013-05-06T17:53:00Z">
        <w:r w:rsidDel="00116173">
          <w:rPr>
            <w:rFonts w:ascii="Courier New" w:hAnsi="Courier New" w:cs="Courier New"/>
            <w:color w:val="008000"/>
            <w:sz w:val="20"/>
            <w:szCs w:val="20"/>
            <w:highlight w:val="white"/>
          </w:rPr>
          <w:delText>//last menu move</w:delText>
        </w:r>
      </w:del>
    </w:p>
    <w:p w14:paraId="4BEDB200" w14:textId="0D4758D8" w:rsidR="006918A7" w:rsidDel="00116173" w:rsidRDefault="006918A7" w:rsidP="006918A7">
      <w:pPr>
        <w:widowControl w:val="0"/>
        <w:autoSpaceDE w:val="0"/>
        <w:autoSpaceDN w:val="0"/>
        <w:adjustRightInd w:val="0"/>
        <w:spacing w:after="0" w:line="240" w:lineRule="auto"/>
        <w:rPr>
          <w:del w:id="3055" w:author="Michael Bell" w:date="2013-05-06T17:53:00Z"/>
          <w:rFonts w:ascii="Courier New" w:hAnsi="Courier New" w:cs="Courier New"/>
          <w:color w:val="000000"/>
          <w:sz w:val="20"/>
          <w:szCs w:val="20"/>
          <w:highlight w:val="white"/>
        </w:rPr>
      </w:pPr>
      <w:del w:id="305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lastMenuMove</w:delText>
        </w:r>
        <w:r w:rsidDel="00116173">
          <w:rPr>
            <w:rFonts w:ascii="Courier New" w:hAnsi="Courier New" w:cs="Courier New"/>
            <w:b/>
            <w:bCs/>
            <w:color w:val="000080"/>
            <w:sz w:val="20"/>
            <w:szCs w:val="20"/>
            <w:highlight w:val="white"/>
          </w:rPr>
          <w:delText>;</w:delText>
        </w:r>
      </w:del>
    </w:p>
    <w:p w14:paraId="78D289AE" w14:textId="0527FCC3" w:rsidR="006918A7" w:rsidDel="00116173" w:rsidRDefault="006918A7" w:rsidP="006918A7">
      <w:pPr>
        <w:widowControl w:val="0"/>
        <w:autoSpaceDE w:val="0"/>
        <w:autoSpaceDN w:val="0"/>
        <w:adjustRightInd w:val="0"/>
        <w:spacing w:after="0" w:line="240" w:lineRule="auto"/>
        <w:rPr>
          <w:del w:id="3057" w:author="Michael Bell" w:date="2013-05-06T17:53:00Z"/>
          <w:rFonts w:ascii="Courier New" w:hAnsi="Courier New" w:cs="Courier New"/>
          <w:color w:val="000000"/>
          <w:sz w:val="20"/>
          <w:szCs w:val="20"/>
          <w:highlight w:val="white"/>
        </w:rPr>
      </w:pPr>
    </w:p>
    <w:p w14:paraId="3FF8D6B1" w14:textId="6A187158" w:rsidR="006918A7" w:rsidDel="00116173" w:rsidRDefault="006918A7" w:rsidP="006918A7">
      <w:pPr>
        <w:widowControl w:val="0"/>
        <w:autoSpaceDE w:val="0"/>
        <w:autoSpaceDN w:val="0"/>
        <w:adjustRightInd w:val="0"/>
        <w:spacing w:after="0" w:line="240" w:lineRule="auto"/>
        <w:rPr>
          <w:del w:id="3058" w:author="Michael Bell" w:date="2013-05-06T17:53:00Z"/>
          <w:rFonts w:ascii="Courier New" w:hAnsi="Courier New" w:cs="Courier New"/>
          <w:color w:val="000000"/>
          <w:sz w:val="20"/>
          <w:szCs w:val="20"/>
          <w:highlight w:val="white"/>
        </w:rPr>
      </w:pPr>
    </w:p>
    <w:p w14:paraId="48510F27" w14:textId="78E8E295" w:rsidR="006918A7" w:rsidDel="00116173" w:rsidRDefault="006918A7" w:rsidP="006918A7">
      <w:pPr>
        <w:widowControl w:val="0"/>
        <w:autoSpaceDE w:val="0"/>
        <w:autoSpaceDN w:val="0"/>
        <w:adjustRightInd w:val="0"/>
        <w:spacing w:after="0" w:line="240" w:lineRule="auto"/>
        <w:rPr>
          <w:del w:id="3059" w:author="Michael Bell" w:date="2013-05-06T17:53:00Z"/>
          <w:rFonts w:ascii="Courier New" w:hAnsi="Courier New" w:cs="Courier New"/>
          <w:color w:val="000000"/>
          <w:sz w:val="20"/>
          <w:szCs w:val="20"/>
          <w:highlight w:val="white"/>
        </w:rPr>
      </w:pPr>
      <w:del w:id="3060"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setup</w:delText>
        </w:r>
        <w:r w:rsidDel="00116173">
          <w:rPr>
            <w:rFonts w:ascii="Courier New" w:hAnsi="Courier New" w:cs="Courier New"/>
            <w:b/>
            <w:bCs/>
            <w:color w:val="000080"/>
            <w:sz w:val="20"/>
            <w:szCs w:val="20"/>
            <w:highlight w:val="white"/>
          </w:rPr>
          <w:delText>()</w:delText>
        </w:r>
      </w:del>
    </w:p>
    <w:p w14:paraId="68BF369D" w14:textId="2FCA33D5" w:rsidR="006918A7" w:rsidDel="00116173" w:rsidRDefault="006918A7" w:rsidP="006918A7">
      <w:pPr>
        <w:widowControl w:val="0"/>
        <w:autoSpaceDE w:val="0"/>
        <w:autoSpaceDN w:val="0"/>
        <w:adjustRightInd w:val="0"/>
        <w:spacing w:after="0" w:line="240" w:lineRule="auto"/>
        <w:rPr>
          <w:del w:id="3061" w:author="Michael Bell" w:date="2013-05-06T17:53:00Z"/>
          <w:rFonts w:ascii="Courier New" w:hAnsi="Courier New" w:cs="Courier New"/>
          <w:color w:val="000000"/>
          <w:sz w:val="20"/>
          <w:szCs w:val="20"/>
          <w:highlight w:val="white"/>
        </w:rPr>
      </w:pPr>
      <w:del w:id="3062" w:author="Michael Bell" w:date="2013-05-06T17:53:00Z">
        <w:r w:rsidDel="00116173">
          <w:rPr>
            <w:rFonts w:ascii="Courier New" w:hAnsi="Courier New" w:cs="Courier New"/>
            <w:b/>
            <w:bCs/>
            <w:color w:val="000080"/>
            <w:sz w:val="20"/>
            <w:szCs w:val="20"/>
            <w:highlight w:val="white"/>
          </w:rPr>
          <w:delText>{</w:delText>
        </w:r>
      </w:del>
    </w:p>
    <w:p w14:paraId="0A9F1103" w14:textId="3CE1C767" w:rsidR="006918A7" w:rsidDel="00116173" w:rsidRDefault="006918A7" w:rsidP="006918A7">
      <w:pPr>
        <w:widowControl w:val="0"/>
        <w:autoSpaceDE w:val="0"/>
        <w:autoSpaceDN w:val="0"/>
        <w:adjustRightInd w:val="0"/>
        <w:spacing w:after="0" w:line="240" w:lineRule="auto"/>
        <w:rPr>
          <w:del w:id="3063" w:author="Michael Bell" w:date="2013-05-06T17:53:00Z"/>
          <w:rFonts w:ascii="Courier New" w:hAnsi="Courier New" w:cs="Courier New"/>
          <w:color w:val="000000"/>
          <w:sz w:val="20"/>
          <w:szCs w:val="20"/>
          <w:highlight w:val="white"/>
        </w:rPr>
      </w:pPr>
      <w:del w:id="3064" w:author="Michael Bell" w:date="2013-05-06T17:53:00Z">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135C49C1" w14:textId="6E755AF3" w:rsidR="006918A7" w:rsidDel="00116173" w:rsidRDefault="006918A7" w:rsidP="006918A7">
      <w:pPr>
        <w:widowControl w:val="0"/>
        <w:autoSpaceDE w:val="0"/>
        <w:autoSpaceDN w:val="0"/>
        <w:adjustRightInd w:val="0"/>
        <w:spacing w:after="0" w:line="240" w:lineRule="auto"/>
        <w:rPr>
          <w:del w:id="3065" w:author="Michael Bell" w:date="2013-05-06T17:53:00Z"/>
          <w:rFonts w:ascii="Courier New" w:hAnsi="Courier New" w:cs="Courier New"/>
          <w:color w:val="000000"/>
          <w:sz w:val="20"/>
          <w:szCs w:val="20"/>
          <w:highlight w:val="white"/>
        </w:rPr>
      </w:pPr>
      <w:del w:id="3066" w:author="Michael Bell" w:date="2013-05-06T17:53:00Z">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5686244A" w14:textId="18542D43" w:rsidR="006918A7" w:rsidDel="00116173" w:rsidRDefault="006918A7" w:rsidP="006918A7">
      <w:pPr>
        <w:widowControl w:val="0"/>
        <w:autoSpaceDE w:val="0"/>
        <w:autoSpaceDN w:val="0"/>
        <w:adjustRightInd w:val="0"/>
        <w:spacing w:after="0" w:line="240" w:lineRule="auto"/>
        <w:rPr>
          <w:del w:id="3067" w:author="Michael Bell" w:date="2013-05-06T17:53:00Z"/>
          <w:rFonts w:ascii="Courier New" w:hAnsi="Courier New" w:cs="Courier New"/>
          <w:color w:val="000000"/>
          <w:sz w:val="20"/>
          <w:szCs w:val="20"/>
          <w:highlight w:val="white"/>
        </w:rPr>
      </w:pPr>
      <w:del w:id="3068" w:author="Michael Bell" w:date="2013-05-06T17:53:00Z">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32B070B" w14:textId="2403EAA7" w:rsidR="006918A7" w:rsidDel="00116173" w:rsidRDefault="006918A7" w:rsidP="006918A7">
      <w:pPr>
        <w:widowControl w:val="0"/>
        <w:autoSpaceDE w:val="0"/>
        <w:autoSpaceDN w:val="0"/>
        <w:adjustRightInd w:val="0"/>
        <w:spacing w:after="0" w:line="240" w:lineRule="auto"/>
        <w:rPr>
          <w:del w:id="3069" w:author="Michael Bell" w:date="2013-05-06T17:53:00Z"/>
          <w:rFonts w:ascii="Courier New" w:hAnsi="Courier New" w:cs="Courier New"/>
          <w:color w:val="000000"/>
          <w:sz w:val="20"/>
          <w:szCs w:val="20"/>
          <w:highlight w:val="white"/>
        </w:rPr>
      </w:pPr>
      <w:del w:id="3070" w:author="Michael Bell" w:date="2013-05-06T17:53:00Z">
        <w:r w:rsidDel="00116173">
          <w:rPr>
            <w:rFonts w:ascii="Courier New" w:hAnsi="Courier New" w:cs="Courier New"/>
            <w:b/>
            <w:bCs/>
            <w:color w:val="000080"/>
            <w:sz w:val="20"/>
            <w:szCs w:val="20"/>
            <w:highlight w:val="white"/>
          </w:rPr>
          <w:delText>}</w:delText>
        </w:r>
      </w:del>
    </w:p>
    <w:p w14:paraId="54BA1ADE" w14:textId="454DCFA0" w:rsidR="006918A7" w:rsidDel="00116173" w:rsidRDefault="006918A7" w:rsidP="006918A7">
      <w:pPr>
        <w:widowControl w:val="0"/>
        <w:autoSpaceDE w:val="0"/>
        <w:autoSpaceDN w:val="0"/>
        <w:adjustRightInd w:val="0"/>
        <w:spacing w:after="0" w:line="240" w:lineRule="auto"/>
        <w:rPr>
          <w:del w:id="3071" w:author="Michael Bell" w:date="2013-05-06T17:53:00Z"/>
          <w:rFonts w:ascii="Courier New" w:hAnsi="Courier New" w:cs="Courier New"/>
          <w:color w:val="000000"/>
          <w:sz w:val="20"/>
          <w:szCs w:val="20"/>
          <w:highlight w:val="white"/>
        </w:rPr>
      </w:pPr>
    </w:p>
    <w:p w14:paraId="02A5A9D1" w14:textId="45F887D8" w:rsidR="006918A7" w:rsidDel="00116173" w:rsidRDefault="006918A7" w:rsidP="006918A7">
      <w:pPr>
        <w:widowControl w:val="0"/>
        <w:autoSpaceDE w:val="0"/>
        <w:autoSpaceDN w:val="0"/>
        <w:adjustRightInd w:val="0"/>
        <w:spacing w:after="0" w:line="240" w:lineRule="auto"/>
        <w:rPr>
          <w:del w:id="3072" w:author="Michael Bell" w:date="2013-05-06T17:53:00Z"/>
          <w:rFonts w:ascii="Courier New" w:hAnsi="Courier New" w:cs="Courier New"/>
          <w:color w:val="000000"/>
          <w:sz w:val="20"/>
          <w:szCs w:val="20"/>
          <w:highlight w:val="white"/>
        </w:rPr>
      </w:pPr>
      <w:del w:id="3073"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loop</w:delText>
        </w:r>
        <w:r w:rsidDel="00116173">
          <w:rPr>
            <w:rFonts w:ascii="Courier New" w:hAnsi="Courier New" w:cs="Courier New"/>
            <w:b/>
            <w:bCs/>
            <w:color w:val="000080"/>
            <w:sz w:val="20"/>
            <w:szCs w:val="20"/>
            <w:highlight w:val="white"/>
          </w:rPr>
          <w:delText>()</w:delText>
        </w:r>
      </w:del>
    </w:p>
    <w:p w14:paraId="2870715F" w14:textId="5594A004" w:rsidR="006918A7" w:rsidDel="00116173" w:rsidRDefault="006918A7" w:rsidP="006918A7">
      <w:pPr>
        <w:widowControl w:val="0"/>
        <w:autoSpaceDE w:val="0"/>
        <w:autoSpaceDN w:val="0"/>
        <w:adjustRightInd w:val="0"/>
        <w:spacing w:after="0" w:line="240" w:lineRule="auto"/>
        <w:rPr>
          <w:del w:id="3074" w:author="Michael Bell" w:date="2013-05-06T17:53:00Z"/>
          <w:rFonts w:ascii="Courier New" w:hAnsi="Courier New" w:cs="Courier New"/>
          <w:color w:val="000000"/>
          <w:sz w:val="20"/>
          <w:szCs w:val="20"/>
          <w:highlight w:val="white"/>
        </w:rPr>
      </w:pPr>
      <w:del w:id="3075" w:author="Michael Bell" w:date="2013-05-06T17:53:00Z">
        <w:r w:rsidDel="00116173">
          <w:rPr>
            <w:rFonts w:ascii="Courier New" w:hAnsi="Courier New" w:cs="Courier New"/>
            <w:b/>
            <w:bCs/>
            <w:color w:val="000080"/>
            <w:sz w:val="20"/>
            <w:szCs w:val="20"/>
            <w:highlight w:val="white"/>
          </w:rPr>
          <w:delText>{</w:delText>
        </w:r>
      </w:del>
    </w:p>
    <w:p w14:paraId="7CBA1710" w14:textId="41CBA773" w:rsidR="006918A7" w:rsidDel="00116173" w:rsidRDefault="006918A7" w:rsidP="006918A7">
      <w:pPr>
        <w:widowControl w:val="0"/>
        <w:autoSpaceDE w:val="0"/>
        <w:autoSpaceDN w:val="0"/>
        <w:adjustRightInd w:val="0"/>
        <w:spacing w:after="0" w:line="240" w:lineRule="auto"/>
        <w:rPr>
          <w:del w:id="3076" w:author="Michael Bell" w:date="2013-05-06T17:53:00Z"/>
          <w:rFonts w:ascii="Courier New" w:hAnsi="Courier New" w:cs="Courier New"/>
          <w:color w:val="000000"/>
          <w:sz w:val="20"/>
          <w:szCs w:val="20"/>
          <w:highlight w:val="white"/>
        </w:rPr>
      </w:pPr>
    </w:p>
    <w:p w14:paraId="0A13B195" w14:textId="065BD65A" w:rsidR="006918A7" w:rsidDel="00116173" w:rsidRDefault="006918A7" w:rsidP="006918A7">
      <w:pPr>
        <w:widowControl w:val="0"/>
        <w:autoSpaceDE w:val="0"/>
        <w:autoSpaceDN w:val="0"/>
        <w:adjustRightInd w:val="0"/>
        <w:spacing w:after="0" w:line="240" w:lineRule="auto"/>
        <w:rPr>
          <w:del w:id="3077" w:author="Michael Bell" w:date="2013-05-06T17:53:00Z"/>
          <w:rFonts w:ascii="Courier New" w:hAnsi="Courier New" w:cs="Courier New"/>
          <w:color w:val="008000"/>
          <w:sz w:val="20"/>
          <w:szCs w:val="20"/>
          <w:highlight w:val="white"/>
        </w:rPr>
      </w:pPr>
      <w:del w:id="307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the "loop" is devided into 3 logical sections,</w:delText>
        </w:r>
      </w:del>
    </w:p>
    <w:p w14:paraId="309062D8" w14:textId="0C3AFA9D" w:rsidR="006918A7" w:rsidDel="00116173" w:rsidRDefault="006918A7" w:rsidP="006918A7">
      <w:pPr>
        <w:widowControl w:val="0"/>
        <w:autoSpaceDE w:val="0"/>
        <w:autoSpaceDN w:val="0"/>
        <w:adjustRightInd w:val="0"/>
        <w:spacing w:after="0" w:line="240" w:lineRule="auto"/>
        <w:rPr>
          <w:del w:id="3079" w:author="Michael Bell" w:date="2013-05-06T17:53:00Z"/>
          <w:rFonts w:ascii="Courier New" w:hAnsi="Courier New" w:cs="Courier New"/>
          <w:color w:val="008000"/>
          <w:sz w:val="20"/>
          <w:szCs w:val="20"/>
          <w:highlight w:val="white"/>
        </w:rPr>
      </w:pPr>
      <w:del w:id="3080" w:author="Michael Bell" w:date="2013-05-06T17:53:00Z">
        <w:r w:rsidDel="00116173">
          <w:rPr>
            <w:rFonts w:ascii="Courier New" w:hAnsi="Courier New" w:cs="Courier New"/>
            <w:color w:val="008000"/>
            <w:sz w:val="20"/>
            <w:szCs w:val="20"/>
            <w:highlight w:val="white"/>
          </w:rPr>
          <w:delText xml:space="preserve">   </w:delText>
        </w:r>
      </w:del>
    </w:p>
    <w:p w14:paraId="2E2CB769" w14:textId="4DAD0A30" w:rsidR="006918A7" w:rsidDel="00116173" w:rsidRDefault="006918A7" w:rsidP="006918A7">
      <w:pPr>
        <w:widowControl w:val="0"/>
        <w:autoSpaceDE w:val="0"/>
        <w:autoSpaceDN w:val="0"/>
        <w:adjustRightInd w:val="0"/>
        <w:spacing w:after="0" w:line="240" w:lineRule="auto"/>
        <w:rPr>
          <w:del w:id="3081" w:author="Michael Bell" w:date="2013-05-06T17:53:00Z"/>
          <w:rFonts w:ascii="Courier New" w:hAnsi="Courier New" w:cs="Courier New"/>
          <w:color w:val="008000"/>
          <w:sz w:val="20"/>
          <w:szCs w:val="20"/>
          <w:highlight w:val="white"/>
        </w:rPr>
      </w:pPr>
      <w:del w:id="3082" w:author="Michael Bell" w:date="2013-05-06T17:53:00Z">
        <w:r w:rsidDel="00116173">
          <w:rPr>
            <w:rFonts w:ascii="Courier New" w:hAnsi="Courier New" w:cs="Courier New"/>
            <w:color w:val="008000"/>
            <w:sz w:val="20"/>
            <w:szCs w:val="20"/>
            <w:highlight w:val="white"/>
          </w:rPr>
          <w:delText xml:space="preserve">   section 1: the menu position is ascertained and text is output to the screen, variables are ajusted to provide the other sections with user input</w:delText>
        </w:r>
      </w:del>
    </w:p>
    <w:p w14:paraId="048500CE" w14:textId="1F26441F" w:rsidR="006918A7" w:rsidDel="00116173" w:rsidRDefault="006918A7" w:rsidP="006918A7">
      <w:pPr>
        <w:widowControl w:val="0"/>
        <w:autoSpaceDE w:val="0"/>
        <w:autoSpaceDN w:val="0"/>
        <w:adjustRightInd w:val="0"/>
        <w:spacing w:after="0" w:line="240" w:lineRule="auto"/>
        <w:rPr>
          <w:del w:id="3083" w:author="Michael Bell" w:date="2013-05-06T17:53:00Z"/>
          <w:rFonts w:ascii="Courier New" w:hAnsi="Courier New" w:cs="Courier New"/>
          <w:color w:val="008000"/>
          <w:sz w:val="20"/>
          <w:szCs w:val="20"/>
          <w:highlight w:val="white"/>
        </w:rPr>
      </w:pPr>
      <w:del w:id="3084" w:author="Michael Bell" w:date="2013-05-06T17:53:00Z">
        <w:r w:rsidDel="00116173">
          <w:rPr>
            <w:rFonts w:ascii="Courier New" w:hAnsi="Courier New" w:cs="Courier New"/>
            <w:color w:val="008000"/>
            <w:sz w:val="20"/>
            <w:szCs w:val="20"/>
            <w:highlight w:val="white"/>
          </w:rPr>
          <w:delText xml:space="preserve">   </w:delText>
        </w:r>
      </w:del>
    </w:p>
    <w:p w14:paraId="7D7C8126" w14:textId="1A101BE1" w:rsidR="006918A7" w:rsidDel="00116173" w:rsidRDefault="006918A7" w:rsidP="006918A7">
      <w:pPr>
        <w:widowControl w:val="0"/>
        <w:autoSpaceDE w:val="0"/>
        <w:autoSpaceDN w:val="0"/>
        <w:adjustRightInd w:val="0"/>
        <w:spacing w:after="0" w:line="240" w:lineRule="auto"/>
        <w:rPr>
          <w:del w:id="3085" w:author="Michael Bell" w:date="2013-05-06T17:53:00Z"/>
          <w:rFonts w:ascii="Courier New" w:hAnsi="Courier New" w:cs="Courier New"/>
          <w:color w:val="008000"/>
          <w:sz w:val="20"/>
          <w:szCs w:val="20"/>
          <w:highlight w:val="white"/>
        </w:rPr>
      </w:pPr>
      <w:del w:id="3086" w:author="Michael Bell" w:date="2013-05-06T17:53:00Z">
        <w:r w:rsidDel="00116173">
          <w:rPr>
            <w:rFonts w:ascii="Courier New" w:hAnsi="Courier New" w:cs="Courier New"/>
            <w:color w:val="008000"/>
            <w:sz w:val="20"/>
            <w:szCs w:val="20"/>
            <w:highlight w:val="white"/>
          </w:rPr>
          <w:delText xml:space="preserve">   section 2: the instruction array is queried and the sensors are checked, variables are ajusted to set the curent instructions for the train</w:delText>
        </w:r>
      </w:del>
    </w:p>
    <w:p w14:paraId="2C73965A" w14:textId="770A3D35" w:rsidR="006918A7" w:rsidDel="00116173" w:rsidRDefault="006918A7" w:rsidP="006918A7">
      <w:pPr>
        <w:widowControl w:val="0"/>
        <w:autoSpaceDE w:val="0"/>
        <w:autoSpaceDN w:val="0"/>
        <w:adjustRightInd w:val="0"/>
        <w:spacing w:after="0" w:line="240" w:lineRule="auto"/>
        <w:rPr>
          <w:del w:id="3087" w:author="Michael Bell" w:date="2013-05-06T17:53:00Z"/>
          <w:rFonts w:ascii="Courier New" w:hAnsi="Courier New" w:cs="Courier New"/>
          <w:color w:val="008000"/>
          <w:sz w:val="20"/>
          <w:szCs w:val="20"/>
          <w:highlight w:val="white"/>
        </w:rPr>
      </w:pPr>
      <w:del w:id="3088" w:author="Michael Bell" w:date="2013-05-06T17:53:00Z">
        <w:r w:rsidDel="00116173">
          <w:rPr>
            <w:rFonts w:ascii="Courier New" w:hAnsi="Courier New" w:cs="Courier New"/>
            <w:color w:val="008000"/>
            <w:sz w:val="20"/>
            <w:szCs w:val="20"/>
            <w:highlight w:val="white"/>
          </w:rPr>
          <w:delText xml:space="preserve">   </w:delText>
        </w:r>
      </w:del>
    </w:p>
    <w:p w14:paraId="695BC4CC" w14:textId="16E068D6" w:rsidR="006918A7" w:rsidDel="00116173" w:rsidRDefault="006918A7" w:rsidP="006918A7">
      <w:pPr>
        <w:widowControl w:val="0"/>
        <w:autoSpaceDE w:val="0"/>
        <w:autoSpaceDN w:val="0"/>
        <w:adjustRightInd w:val="0"/>
        <w:spacing w:after="0" w:line="240" w:lineRule="auto"/>
        <w:rPr>
          <w:del w:id="3089" w:author="Michael Bell" w:date="2013-05-06T17:53:00Z"/>
          <w:rFonts w:ascii="Courier New" w:hAnsi="Courier New" w:cs="Courier New"/>
          <w:color w:val="008000"/>
          <w:sz w:val="20"/>
          <w:szCs w:val="20"/>
          <w:highlight w:val="white"/>
        </w:rPr>
      </w:pPr>
      <w:del w:id="3090" w:author="Michael Bell" w:date="2013-05-06T17:53:00Z">
        <w:r w:rsidDel="00116173">
          <w:rPr>
            <w:rFonts w:ascii="Courier New" w:hAnsi="Courier New" w:cs="Courier New"/>
            <w:color w:val="008000"/>
            <w:sz w:val="20"/>
            <w:szCs w:val="20"/>
            <w:highlight w:val="white"/>
          </w:rPr>
          <w:delText xml:space="preserve">   section 3: variables from section 2 are checked and the points are ajusted if necesary, then the speed of the train is set</w:delText>
        </w:r>
      </w:del>
    </w:p>
    <w:p w14:paraId="0099B89B" w14:textId="3A229E87" w:rsidR="006918A7" w:rsidDel="00116173" w:rsidRDefault="006918A7" w:rsidP="006918A7">
      <w:pPr>
        <w:widowControl w:val="0"/>
        <w:autoSpaceDE w:val="0"/>
        <w:autoSpaceDN w:val="0"/>
        <w:adjustRightInd w:val="0"/>
        <w:spacing w:after="0" w:line="240" w:lineRule="auto"/>
        <w:rPr>
          <w:del w:id="3091" w:author="Michael Bell" w:date="2013-05-06T17:53:00Z"/>
          <w:rFonts w:ascii="Courier New" w:hAnsi="Courier New" w:cs="Courier New"/>
          <w:color w:val="008000"/>
          <w:sz w:val="20"/>
          <w:szCs w:val="20"/>
          <w:highlight w:val="white"/>
        </w:rPr>
      </w:pPr>
      <w:del w:id="3092" w:author="Michael Bell" w:date="2013-05-06T17:53:00Z">
        <w:r w:rsidDel="00116173">
          <w:rPr>
            <w:rFonts w:ascii="Courier New" w:hAnsi="Courier New" w:cs="Courier New"/>
            <w:color w:val="008000"/>
            <w:sz w:val="20"/>
            <w:szCs w:val="20"/>
            <w:highlight w:val="white"/>
          </w:rPr>
          <w:delText xml:space="preserve">   </w:delText>
        </w:r>
      </w:del>
    </w:p>
    <w:p w14:paraId="244BB467" w14:textId="73895295" w:rsidR="006918A7" w:rsidDel="00116173" w:rsidRDefault="006918A7" w:rsidP="006918A7">
      <w:pPr>
        <w:widowControl w:val="0"/>
        <w:autoSpaceDE w:val="0"/>
        <w:autoSpaceDN w:val="0"/>
        <w:adjustRightInd w:val="0"/>
        <w:spacing w:after="0" w:line="240" w:lineRule="auto"/>
        <w:rPr>
          <w:del w:id="3093" w:author="Michael Bell" w:date="2013-05-06T17:53:00Z"/>
          <w:rFonts w:ascii="Courier New" w:hAnsi="Courier New" w:cs="Courier New"/>
          <w:color w:val="000000"/>
          <w:sz w:val="20"/>
          <w:szCs w:val="20"/>
          <w:highlight w:val="white"/>
        </w:rPr>
      </w:pPr>
      <w:del w:id="3094" w:author="Michael Bell" w:date="2013-05-06T17:53:00Z">
        <w:r w:rsidDel="00116173">
          <w:rPr>
            <w:rFonts w:ascii="Courier New" w:hAnsi="Courier New" w:cs="Courier New"/>
            <w:color w:val="008000"/>
            <w:sz w:val="20"/>
            <w:szCs w:val="20"/>
            <w:highlight w:val="white"/>
          </w:rPr>
          <w:delText xml:space="preserve">   these three are repeated endlessly untill power off */</w:delText>
        </w:r>
      </w:del>
    </w:p>
    <w:p w14:paraId="07549FB3" w14:textId="76321C88" w:rsidR="006918A7" w:rsidDel="00116173" w:rsidRDefault="006918A7" w:rsidP="006918A7">
      <w:pPr>
        <w:widowControl w:val="0"/>
        <w:autoSpaceDE w:val="0"/>
        <w:autoSpaceDN w:val="0"/>
        <w:adjustRightInd w:val="0"/>
        <w:spacing w:after="0" w:line="240" w:lineRule="auto"/>
        <w:rPr>
          <w:del w:id="3095" w:author="Michael Bell" w:date="2013-05-06T17:53:00Z"/>
          <w:rFonts w:ascii="Courier New" w:hAnsi="Courier New" w:cs="Courier New"/>
          <w:color w:val="000000"/>
          <w:sz w:val="20"/>
          <w:szCs w:val="20"/>
          <w:highlight w:val="white"/>
        </w:rPr>
      </w:pPr>
    </w:p>
    <w:p w14:paraId="547F518F" w14:textId="1767112F" w:rsidR="006918A7" w:rsidDel="00116173" w:rsidRDefault="006918A7" w:rsidP="006918A7">
      <w:pPr>
        <w:widowControl w:val="0"/>
        <w:autoSpaceDE w:val="0"/>
        <w:autoSpaceDN w:val="0"/>
        <w:adjustRightInd w:val="0"/>
        <w:spacing w:after="0" w:line="240" w:lineRule="auto"/>
        <w:rPr>
          <w:del w:id="3096" w:author="Michael Bell" w:date="2013-05-06T17:53:00Z"/>
          <w:rFonts w:ascii="Courier New" w:hAnsi="Courier New" w:cs="Courier New"/>
          <w:color w:val="008000"/>
          <w:sz w:val="20"/>
          <w:szCs w:val="20"/>
          <w:highlight w:val="white"/>
        </w:rPr>
      </w:pPr>
      <w:del w:id="309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1: read user input and output display</w:delText>
        </w:r>
      </w:del>
    </w:p>
    <w:p w14:paraId="3368ADA2" w14:textId="0914AE34" w:rsidR="006918A7" w:rsidDel="00116173" w:rsidRDefault="006918A7" w:rsidP="006918A7">
      <w:pPr>
        <w:widowControl w:val="0"/>
        <w:autoSpaceDE w:val="0"/>
        <w:autoSpaceDN w:val="0"/>
        <w:adjustRightInd w:val="0"/>
        <w:spacing w:after="0" w:line="240" w:lineRule="auto"/>
        <w:rPr>
          <w:del w:id="3098" w:author="Michael Bell" w:date="2013-05-06T17:53:00Z"/>
          <w:rFonts w:ascii="Courier New" w:hAnsi="Courier New" w:cs="Courier New"/>
          <w:color w:val="008000"/>
          <w:sz w:val="20"/>
          <w:szCs w:val="20"/>
          <w:highlight w:val="white"/>
        </w:rPr>
      </w:pPr>
      <w:del w:id="309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a welcome message</w:delText>
        </w:r>
      </w:del>
    </w:p>
    <w:p w14:paraId="51D9F75E" w14:textId="09EC71C1" w:rsidR="006918A7" w:rsidDel="00116173" w:rsidRDefault="006918A7" w:rsidP="006918A7">
      <w:pPr>
        <w:widowControl w:val="0"/>
        <w:autoSpaceDE w:val="0"/>
        <w:autoSpaceDN w:val="0"/>
        <w:adjustRightInd w:val="0"/>
        <w:spacing w:after="0" w:line="240" w:lineRule="auto"/>
        <w:rPr>
          <w:del w:id="3100" w:author="Michael Bell" w:date="2013-05-06T17:53:00Z"/>
          <w:rFonts w:ascii="Courier New" w:hAnsi="Courier New" w:cs="Courier New"/>
          <w:color w:val="000000"/>
          <w:sz w:val="20"/>
          <w:szCs w:val="20"/>
          <w:highlight w:val="white"/>
        </w:rPr>
      </w:pPr>
      <w:del w:id="310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31F3B0FC" w14:textId="50C8B45D" w:rsidR="006918A7" w:rsidDel="00116173" w:rsidRDefault="006918A7" w:rsidP="006918A7">
      <w:pPr>
        <w:widowControl w:val="0"/>
        <w:autoSpaceDE w:val="0"/>
        <w:autoSpaceDN w:val="0"/>
        <w:adjustRightInd w:val="0"/>
        <w:spacing w:after="0" w:line="240" w:lineRule="auto"/>
        <w:rPr>
          <w:del w:id="3102" w:author="Michael Bell" w:date="2013-05-06T17:53:00Z"/>
          <w:rFonts w:ascii="Courier New" w:hAnsi="Courier New" w:cs="Courier New"/>
          <w:color w:val="000000"/>
          <w:sz w:val="20"/>
          <w:szCs w:val="20"/>
          <w:highlight w:val="white"/>
        </w:rPr>
      </w:pPr>
      <w:del w:id="310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CD9733C" w14:textId="082B6C3A" w:rsidR="006918A7" w:rsidDel="00116173" w:rsidRDefault="006918A7" w:rsidP="006918A7">
      <w:pPr>
        <w:widowControl w:val="0"/>
        <w:autoSpaceDE w:val="0"/>
        <w:autoSpaceDN w:val="0"/>
        <w:adjustRightInd w:val="0"/>
        <w:spacing w:after="0" w:line="240" w:lineRule="auto"/>
        <w:rPr>
          <w:del w:id="3104" w:author="Michael Bell" w:date="2013-05-06T17:53:00Z"/>
          <w:rFonts w:ascii="Courier New" w:hAnsi="Courier New" w:cs="Courier New"/>
          <w:color w:val="000000"/>
          <w:sz w:val="20"/>
          <w:szCs w:val="20"/>
          <w:highlight w:val="white"/>
        </w:rPr>
      </w:pPr>
      <w:del w:id="3105"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26ADC5" w14:textId="04CD2D54" w:rsidR="006918A7" w:rsidDel="00116173" w:rsidRDefault="006918A7" w:rsidP="006918A7">
      <w:pPr>
        <w:widowControl w:val="0"/>
        <w:autoSpaceDE w:val="0"/>
        <w:autoSpaceDN w:val="0"/>
        <w:adjustRightInd w:val="0"/>
        <w:spacing w:after="0" w:line="240" w:lineRule="auto"/>
        <w:rPr>
          <w:del w:id="3106" w:author="Michael Bell" w:date="2013-05-06T17:53:00Z"/>
          <w:rFonts w:ascii="Courier New" w:hAnsi="Courier New" w:cs="Courier New"/>
          <w:color w:val="000000"/>
          <w:sz w:val="20"/>
          <w:szCs w:val="20"/>
          <w:highlight w:val="white"/>
        </w:rPr>
      </w:pPr>
      <w:del w:id="3107" w:author="Michael Bell" w:date="2013-05-06T17:53: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"In Transit"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FE54AD6" w14:textId="67859A53" w:rsidR="006918A7" w:rsidDel="00116173" w:rsidRDefault="006918A7" w:rsidP="006918A7">
      <w:pPr>
        <w:widowControl w:val="0"/>
        <w:autoSpaceDE w:val="0"/>
        <w:autoSpaceDN w:val="0"/>
        <w:adjustRightInd w:val="0"/>
        <w:spacing w:after="0" w:line="240" w:lineRule="auto"/>
        <w:rPr>
          <w:del w:id="3108" w:author="Michael Bell" w:date="2013-05-06T17:53:00Z"/>
          <w:rFonts w:ascii="Courier New" w:hAnsi="Courier New" w:cs="Courier New"/>
          <w:color w:val="000000"/>
          <w:sz w:val="20"/>
          <w:szCs w:val="20"/>
          <w:highlight w:val="white"/>
        </w:rPr>
      </w:pPr>
      <w:del w:id="310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74DFB7" w14:textId="7ECCAE49" w:rsidR="006918A7" w:rsidDel="00116173" w:rsidRDefault="006918A7" w:rsidP="006918A7">
      <w:pPr>
        <w:widowControl w:val="0"/>
        <w:autoSpaceDE w:val="0"/>
        <w:autoSpaceDN w:val="0"/>
        <w:adjustRightInd w:val="0"/>
        <w:spacing w:after="0" w:line="240" w:lineRule="auto"/>
        <w:rPr>
          <w:del w:id="3110" w:author="Michael Bell" w:date="2013-05-06T17:53:00Z"/>
          <w:rFonts w:ascii="Courier New" w:hAnsi="Courier New" w:cs="Courier New"/>
          <w:color w:val="000000"/>
          <w:sz w:val="20"/>
          <w:szCs w:val="20"/>
          <w:highlight w:val="white"/>
        </w:rPr>
      </w:pPr>
      <w:del w:id="311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0B73F95" w14:textId="435C614B" w:rsidR="006918A7" w:rsidDel="00116173" w:rsidRDefault="006918A7" w:rsidP="006918A7">
      <w:pPr>
        <w:widowControl w:val="0"/>
        <w:autoSpaceDE w:val="0"/>
        <w:autoSpaceDN w:val="0"/>
        <w:adjustRightInd w:val="0"/>
        <w:spacing w:after="0" w:line="240" w:lineRule="auto"/>
        <w:rPr>
          <w:del w:id="3112" w:author="Michael Bell" w:date="2013-05-06T17:53:00Z"/>
          <w:rFonts w:ascii="Courier New" w:hAnsi="Courier New" w:cs="Courier New"/>
          <w:color w:val="000000"/>
          <w:sz w:val="20"/>
          <w:szCs w:val="20"/>
          <w:highlight w:val="white"/>
        </w:rPr>
      </w:pPr>
      <w:del w:id="311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10EF146" w14:textId="7C48A2B2" w:rsidR="006918A7" w:rsidDel="00116173" w:rsidRDefault="006918A7" w:rsidP="006918A7">
      <w:pPr>
        <w:widowControl w:val="0"/>
        <w:autoSpaceDE w:val="0"/>
        <w:autoSpaceDN w:val="0"/>
        <w:adjustRightInd w:val="0"/>
        <w:spacing w:after="0" w:line="240" w:lineRule="auto"/>
        <w:rPr>
          <w:del w:id="3114" w:author="Michael Bell" w:date="2013-05-06T17:53:00Z"/>
          <w:rFonts w:ascii="Courier New" w:hAnsi="Courier New" w:cs="Courier New"/>
          <w:color w:val="008000"/>
          <w:sz w:val="20"/>
          <w:szCs w:val="20"/>
          <w:highlight w:val="white"/>
        </w:rPr>
      </w:pPr>
      <w:del w:id="311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not in transit then we execute three consecutive steps, in step one the program reads A0 to see if any butons</w:delText>
        </w:r>
      </w:del>
    </w:p>
    <w:p w14:paraId="154AE279" w14:textId="6DE08E7B" w:rsidR="006918A7" w:rsidDel="00116173" w:rsidRDefault="006918A7" w:rsidP="006918A7">
      <w:pPr>
        <w:widowControl w:val="0"/>
        <w:autoSpaceDE w:val="0"/>
        <w:autoSpaceDN w:val="0"/>
        <w:adjustRightInd w:val="0"/>
        <w:spacing w:after="0" w:line="240" w:lineRule="auto"/>
        <w:rPr>
          <w:del w:id="3116" w:author="Michael Bell" w:date="2013-05-06T17:53:00Z"/>
          <w:rFonts w:ascii="Courier New" w:hAnsi="Courier New" w:cs="Courier New"/>
          <w:color w:val="008000"/>
          <w:sz w:val="20"/>
          <w:szCs w:val="20"/>
          <w:highlight w:val="white"/>
        </w:rPr>
      </w:pPr>
      <w:del w:id="3117" w:author="Michael Bell" w:date="2013-05-06T17:53:00Z">
        <w:r w:rsidDel="00116173">
          <w:rPr>
            <w:rFonts w:ascii="Courier New" w:hAnsi="Courier New" w:cs="Courier New"/>
            <w:color w:val="008000"/>
            <w:sz w:val="20"/>
            <w:szCs w:val="20"/>
            <w:highlight w:val="white"/>
          </w:rPr>
          <w:delText xml:space="preserve">       are pressed, and sets the value of buttonOut to match. in step two this value is used to query the menu structure array</w:delText>
        </w:r>
      </w:del>
    </w:p>
    <w:p w14:paraId="74DEFFD7" w14:textId="5AC6F393" w:rsidR="006918A7" w:rsidDel="00116173" w:rsidRDefault="006918A7" w:rsidP="006918A7">
      <w:pPr>
        <w:widowControl w:val="0"/>
        <w:autoSpaceDE w:val="0"/>
        <w:autoSpaceDN w:val="0"/>
        <w:adjustRightInd w:val="0"/>
        <w:spacing w:after="0" w:line="240" w:lineRule="auto"/>
        <w:rPr>
          <w:del w:id="3118" w:author="Michael Bell" w:date="2013-05-06T17:53:00Z"/>
          <w:rFonts w:ascii="Courier New" w:hAnsi="Courier New" w:cs="Courier New"/>
          <w:color w:val="008000"/>
          <w:sz w:val="20"/>
          <w:szCs w:val="20"/>
          <w:highlight w:val="white"/>
        </w:rPr>
      </w:pPr>
      <w:del w:id="3119" w:author="Michael Bell" w:date="2013-05-06T17:53:00Z">
        <w:r w:rsidDel="00116173">
          <w:rPr>
            <w:rFonts w:ascii="Courier New" w:hAnsi="Courier New" w:cs="Courier New"/>
            <w:color w:val="008000"/>
            <w:sz w:val="20"/>
            <w:szCs w:val="20"/>
            <w:highlight w:val="white"/>
          </w:rPr>
          <w:delText xml:space="preserve">       and that is then displayed on the screen, finaly in step 3 we check to see if the enter button has been pressed, if it has we</w:delText>
        </w:r>
      </w:del>
    </w:p>
    <w:p w14:paraId="2A09CAAD" w14:textId="1D866D5D" w:rsidR="006918A7" w:rsidDel="00116173" w:rsidRDefault="006918A7" w:rsidP="006918A7">
      <w:pPr>
        <w:widowControl w:val="0"/>
        <w:autoSpaceDE w:val="0"/>
        <w:autoSpaceDN w:val="0"/>
        <w:adjustRightInd w:val="0"/>
        <w:spacing w:after="0" w:line="240" w:lineRule="auto"/>
        <w:rPr>
          <w:del w:id="3120" w:author="Michael Bell" w:date="2013-05-06T17:53:00Z"/>
          <w:rFonts w:ascii="Courier New" w:hAnsi="Courier New" w:cs="Courier New"/>
          <w:color w:val="000000"/>
          <w:sz w:val="20"/>
          <w:szCs w:val="20"/>
          <w:highlight w:val="white"/>
        </w:rPr>
      </w:pPr>
      <w:del w:id="3121" w:author="Michael Bell" w:date="2013-05-06T17:53:00Z">
        <w:r w:rsidDel="00116173">
          <w:rPr>
            <w:rFonts w:ascii="Courier New" w:hAnsi="Courier New" w:cs="Courier New"/>
            <w:color w:val="008000"/>
            <w:sz w:val="20"/>
            <w:szCs w:val="20"/>
            <w:highlight w:val="white"/>
          </w:rPr>
          <w:delText xml:space="preserve">       execute the instructions apropriate to the currently selected menu option*/</w:delText>
        </w:r>
      </w:del>
    </w:p>
    <w:p w14:paraId="54B11428" w14:textId="3035CFC5" w:rsidR="006918A7" w:rsidDel="00116173" w:rsidRDefault="006918A7" w:rsidP="006918A7">
      <w:pPr>
        <w:widowControl w:val="0"/>
        <w:autoSpaceDE w:val="0"/>
        <w:autoSpaceDN w:val="0"/>
        <w:adjustRightInd w:val="0"/>
        <w:spacing w:after="0" w:line="240" w:lineRule="auto"/>
        <w:rPr>
          <w:del w:id="3122" w:author="Michael Bell" w:date="2013-05-06T17:53:00Z"/>
          <w:rFonts w:ascii="Courier New" w:hAnsi="Courier New" w:cs="Courier New"/>
          <w:color w:val="000000"/>
          <w:sz w:val="20"/>
          <w:szCs w:val="20"/>
          <w:highlight w:val="white"/>
        </w:rPr>
      </w:pPr>
      <w:del w:id="3123" w:author="Michael Bell" w:date="2013-05-06T17:53:00Z">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285F1D0C" w14:textId="256C03E4" w:rsidR="006918A7" w:rsidDel="00116173" w:rsidRDefault="006918A7" w:rsidP="006918A7">
      <w:pPr>
        <w:widowControl w:val="0"/>
        <w:autoSpaceDE w:val="0"/>
        <w:autoSpaceDN w:val="0"/>
        <w:adjustRightInd w:val="0"/>
        <w:spacing w:after="0" w:line="240" w:lineRule="auto"/>
        <w:rPr>
          <w:del w:id="3124" w:author="Michael Bell" w:date="2013-05-06T17:53:00Z"/>
          <w:rFonts w:ascii="Courier New" w:hAnsi="Courier New" w:cs="Courier New"/>
          <w:color w:val="000000"/>
          <w:sz w:val="20"/>
          <w:szCs w:val="20"/>
          <w:highlight w:val="white"/>
        </w:rPr>
      </w:pPr>
      <w:del w:id="3125" w:author="Michael Bell" w:date="2013-05-06T17:53:00Z">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63EA1905" w14:textId="7F3510DE" w:rsidR="006918A7" w:rsidDel="00116173" w:rsidRDefault="006918A7" w:rsidP="006918A7">
      <w:pPr>
        <w:widowControl w:val="0"/>
        <w:autoSpaceDE w:val="0"/>
        <w:autoSpaceDN w:val="0"/>
        <w:adjustRightInd w:val="0"/>
        <w:spacing w:after="0" w:line="240" w:lineRule="auto"/>
        <w:rPr>
          <w:del w:id="3126" w:author="Michael Bell" w:date="2013-05-06T17:53:00Z"/>
          <w:rFonts w:ascii="Courier New" w:hAnsi="Courier New" w:cs="Courier New"/>
          <w:color w:val="000000"/>
          <w:sz w:val="20"/>
          <w:szCs w:val="20"/>
          <w:highlight w:val="white"/>
        </w:rPr>
      </w:pPr>
      <w:del w:id="3127" w:author="Michael Bell" w:date="2013-05-06T17:53:00Z">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26CEAF7B" w14:textId="7FBE9BBC" w:rsidR="006918A7" w:rsidDel="00116173" w:rsidRDefault="006918A7" w:rsidP="006918A7">
      <w:pPr>
        <w:widowControl w:val="0"/>
        <w:autoSpaceDE w:val="0"/>
        <w:autoSpaceDN w:val="0"/>
        <w:adjustRightInd w:val="0"/>
        <w:spacing w:after="0" w:line="240" w:lineRule="auto"/>
        <w:rPr>
          <w:del w:id="3128" w:author="Michael Bell" w:date="2013-05-06T17:53:00Z"/>
          <w:rFonts w:ascii="Courier New" w:hAnsi="Courier New" w:cs="Courier New"/>
          <w:color w:val="000000"/>
          <w:sz w:val="20"/>
          <w:szCs w:val="20"/>
          <w:highlight w:val="white"/>
        </w:rPr>
      </w:pPr>
      <w:del w:id="3129" w:author="Michael Bell" w:date="2013-05-06T17:53:00Z">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622ED347" w14:textId="3E6143B5" w:rsidR="006918A7" w:rsidDel="00116173" w:rsidRDefault="006918A7" w:rsidP="006918A7">
      <w:pPr>
        <w:widowControl w:val="0"/>
        <w:autoSpaceDE w:val="0"/>
        <w:autoSpaceDN w:val="0"/>
        <w:adjustRightInd w:val="0"/>
        <w:spacing w:after="0" w:line="240" w:lineRule="auto"/>
        <w:rPr>
          <w:del w:id="3130" w:author="Michael Bell" w:date="2013-05-06T17:53:00Z"/>
          <w:rFonts w:ascii="Courier New" w:hAnsi="Courier New" w:cs="Courier New"/>
          <w:color w:val="000000"/>
          <w:sz w:val="20"/>
          <w:szCs w:val="20"/>
          <w:highlight w:val="white"/>
        </w:rPr>
      </w:pPr>
      <w:del w:id="313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96C4394" w14:textId="346F4AE6" w:rsidR="006918A7" w:rsidDel="00116173" w:rsidRDefault="006918A7" w:rsidP="006918A7">
      <w:pPr>
        <w:widowControl w:val="0"/>
        <w:autoSpaceDE w:val="0"/>
        <w:autoSpaceDN w:val="0"/>
        <w:adjustRightInd w:val="0"/>
        <w:spacing w:after="0" w:line="240" w:lineRule="auto"/>
        <w:rPr>
          <w:del w:id="3132" w:author="Michael Bell" w:date="2013-05-06T17:53:00Z"/>
          <w:rFonts w:ascii="Courier New" w:hAnsi="Courier New" w:cs="Courier New"/>
          <w:color w:val="000000"/>
          <w:sz w:val="20"/>
          <w:szCs w:val="20"/>
          <w:highlight w:val="white"/>
        </w:rPr>
      </w:pPr>
    </w:p>
    <w:p w14:paraId="0969571E" w14:textId="0C3B9C88" w:rsidR="006918A7" w:rsidDel="00116173" w:rsidRDefault="006918A7" w:rsidP="006918A7">
      <w:pPr>
        <w:widowControl w:val="0"/>
        <w:autoSpaceDE w:val="0"/>
        <w:autoSpaceDN w:val="0"/>
        <w:adjustRightInd w:val="0"/>
        <w:spacing w:after="0" w:line="240" w:lineRule="auto"/>
        <w:rPr>
          <w:del w:id="3133" w:author="Michael Bell" w:date="2013-05-06T17:53:00Z"/>
          <w:rFonts w:ascii="Courier New" w:hAnsi="Courier New" w:cs="Courier New"/>
          <w:color w:val="008000"/>
          <w:sz w:val="20"/>
          <w:szCs w:val="20"/>
          <w:highlight w:val="white"/>
        </w:rPr>
      </w:pPr>
      <w:del w:id="313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2: check position and instructions</w:delText>
        </w:r>
      </w:del>
    </w:p>
    <w:p w14:paraId="293FBEEA" w14:textId="088D54D6" w:rsidR="006918A7" w:rsidDel="00116173" w:rsidRDefault="006918A7" w:rsidP="006918A7">
      <w:pPr>
        <w:widowControl w:val="0"/>
        <w:autoSpaceDE w:val="0"/>
        <w:autoSpaceDN w:val="0"/>
        <w:adjustRightInd w:val="0"/>
        <w:spacing w:after="0" w:line="240" w:lineRule="auto"/>
        <w:rPr>
          <w:del w:id="3135" w:author="Michael Bell" w:date="2013-05-06T17:53:00Z"/>
          <w:rFonts w:ascii="Courier New" w:hAnsi="Courier New" w:cs="Courier New"/>
          <w:color w:val="008000"/>
          <w:sz w:val="20"/>
          <w:szCs w:val="20"/>
          <w:highlight w:val="white"/>
        </w:rPr>
      </w:pPr>
      <w:del w:id="313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section 2 is devided into two parts, part one checks if the given condition is met, part two carries out an instruction and moves</w:delText>
        </w:r>
      </w:del>
    </w:p>
    <w:p w14:paraId="0D8BE683" w14:textId="30FC5B5A" w:rsidR="006918A7" w:rsidDel="00116173" w:rsidRDefault="006918A7" w:rsidP="006918A7">
      <w:pPr>
        <w:widowControl w:val="0"/>
        <w:autoSpaceDE w:val="0"/>
        <w:autoSpaceDN w:val="0"/>
        <w:adjustRightInd w:val="0"/>
        <w:spacing w:after="0" w:line="240" w:lineRule="auto"/>
        <w:rPr>
          <w:del w:id="3137" w:author="Michael Bell" w:date="2013-05-06T17:53:00Z"/>
          <w:rFonts w:ascii="Courier New" w:hAnsi="Courier New" w:cs="Courier New"/>
          <w:color w:val="008000"/>
          <w:sz w:val="20"/>
          <w:szCs w:val="20"/>
          <w:highlight w:val="white"/>
        </w:rPr>
      </w:pPr>
      <w:del w:id="3138" w:author="Michael Bell" w:date="2013-05-06T17:53:00Z">
        <w:r w:rsidDel="00116173">
          <w:rPr>
            <w:rFonts w:ascii="Courier New" w:hAnsi="Courier New" w:cs="Courier New"/>
            <w:color w:val="008000"/>
            <w:sz w:val="20"/>
            <w:szCs w:val="20"/>
            <w:highlight w:val="white"/>
          </w:rPr>
          <w:delText xml:space="preserve">     to the next condition if it is, when a condition is met, the variable 'met' is set to true, section two is only run if met is true</w:delText>
        </w:r>
      </w:del>
    </w:p>
    <w:p w14:paraId="4B16D85A" w14:textId="05507B63" w:rsidR="006918A7" w:rsidDel="00116173" w:rsidRDefault="006918A7" w:rsidP="006918A7">
      <w:pPr>
        <w:widowControl w:val="0"/>
        <w:autoSpaceDE w:val="0"/>
        <w:autoSpaceDN w:val="0"/>
        <w:adjustRightInd w:val="0"/>
        <w:spacing w:after="0" w:line="240" w:lineRule="auto"/>
        <w:rPr>
          <w:del w:id="3139" w:author="Michael Bell" w:date="2013-05-06T17:53:00Z"/>
          <w:rFonts w:ascii="Courier New" w:hAnsi="Courier New" w:cs="Courier New"/>
          <w:color w:val="000000"/>
          <w:sz w:val="20"/>
          <w:szCs w:val="20"/>
          <w:highlight w:val="white"/>
        </w:rPr>
      </w:pPr>
      <w:del w:id="3140" w:author="Michael Bell" w:date="2013-05-06T17:53:00Z">
        <w:r w:rsidDel="00116173">
          <w:rPr>
            <w:rFonts w:ascii="Courier New" w:hAnsi="Courier New" w:cs="Courier New"/>
            <w:color w:val="008000"/>
            <w:sz w:val="20"/>
            <w:szCs w:val="20"/>
            <w:highlight w:val="white"/>
          </w:rPr>
          <w:delText xml:space="preserve">     it sets met to false once it has been run*/</w:delText>
        </w:r>
      </w:del>
    </w:p>
    <w:p w14:paraId="4676C757" w14:textId="62119BFE" w:rsidR="006918A7" w:rsidDel="00116173" w:rsidRDefault="006918A7" w:rsidP="006918A7">
      <w:pPr>
        <w:widowControl w:val="0"/>
        <w:autoSpaceDE w:val="0"/>
        <w:autoSpaceDN w:val="0"/>
        <w:adjustRightInd w:val="0"/>
        <w:spacing w:after="0" w:line="240" w:lineRule="auto"/>
        <w:rPr>
          <w:del w:id="3141" w:author="Michael Bell" w:date="2013-05-06T17:53:00Z"/>
          <w:rFonts w:ascii="Courier New" w:hAnsi="Courier New" w:cs="Courier New"/>
          <w:color w:val="000000"/>
          <w:sz w:val="20"/>
          <w:szCs w:val="20"/>
          <w:highlight w:val="white"/>
        </w:rPr>
      </w:pPr>
      <w:del w:id="314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del>
    </w:p>
    <w:p w14:paraId="55CA3BDB" w14:textId="09917F96" w:rsidR="006918A7" w:rsidDel="00116173" w:rsidRDefault="006918A7" w:rsidP="006918A7">
      <w:pPr>
        <w:widowControl w:val="0"/>
        <w:autoSpaceDE w:val="0"/>
        <w:autoSpaceDN w:val="0"/>
        <w:adjustRightInd w:val="0"/>
        <w:spacing w:after="0" w:line="240" w:lineRule="auto"/>
        <w:rPr>
          <w:del w:id="3143" w:author="Michael Bell" w:date="2013-05-06T17:53:00Z"/>
          <w:rFonts w:ascii="Courier New" w:hAnsi="Courier New" w:cs="Courier New"/>
          <w:color w:val="000000"/>
          <w:sz w:val="20"/>
          <w:szCs w:val="20"/>
          <w:highlight w:val="white"/>
        </w:rPr>
      </w:pPr>
      <w:del w:id="314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A6725F0" w14:textId="4DC57426" w:rsidR="006918A7" w:rsidDel="00116173" w:rsidRDefault="006918A7" w:rsidP="006918A7">
      <w:pPr>
        <w:widowControl w:val="0"/>
        <w:autoSpaceDE w:val="0"/>
        <w:autoSpaceDN w:val="0"/>
        <w:adjustRightInd w:val="0"/>
        <w:spacing w:after="0" w:line="240" w:lineRule="auto"/>
        <w:rPr>
          <w:del w:id="3145" w:author="Michael Bell" w:date="2013-05-06T17:53:00Z"/>
          <w:rFonts w:ascii="Courier New" w:hAnsi="Courier New" w:cs="Courier New"/>
          <w:color w:val="000000"/>
          <w:sz w:val="20"/>
          <w:szCs w:val="20"/>
          <w:highlight w:val="white"/>
        </w:rPr>
      </w:pPr>
      <w:del w:id="3146" w:author="Michael Bell" w:date="2013-05-06T17:53:00Z">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722738CF" w14:textId="7F8BE82F" w:rsidR="006918A7" w:rsidDel="00116173" w:rsidRDefault="006918A7" w:rsidP="006918A7">
      <w:pPr>
        <w:widowControl w:val="0"/>
        <w:autoSpaceDE w:val="0"/>
        <w:autoSpaceDN w:val="0"/>
        <w:adjustRightInd w:val="0"/>
        <w:spacing w:after="0" w:line="240" w:lineRule="auto"/>
        <w:rPr>
          <w:del w:id="3147" w:author="Michael Bell" w:date="2013-05-06T17:53:00Z"/>
          <w:rFonts w:ascii="Courier New" w:hAnsi="Courier New" w:cs="Courier New"/>
          <w:color w:val="000000"/>
          <w:sz w:val="20"/>
          <w:szCs w:val="20"/>
          <w:highlight w:val="white"/>
        </w:rPr>
      </w:pPr>
      <w:del w:id="314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5BB481F" w14:textId="11690E46" w:rsidR="006918A7" w:rsidDel="00116173" w:rsidRDefault="006918A7" w:rsidP="006918A7">
      <w:pPr>
        <w:widowControl w:val="0"/>
        <w:autoSpaceDE w:val="0"/>
        <w:autoSpaceDN w:val="0"/>
        <w:adjustRightInd w:val="0"/>
        <w:spacing w:after="0" w:line="240" w:lineRule="auto"/>
        <w:rPr>
          <w:del w:id="3149" w:author="Michael Bell" w:date="2013-05-06T17:53:00Z"/>
          <w:rFonts w:ascii="Courier New" w:hAnsi="Courier New" w:cs="Courier New"/>
          <w:color w:val="008000"/>
          <w:sz w:val="20"/>
          <w:szCs w:val="20"/>
          <w:highlight w:val="white"/>
        </w:rPr>
      </w:pPr>
      <w:del w:id="315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//section 3: output to track</w:delText>
        </w:r>
      </w:del>
    </w:p>
    <w:p w14:paraId="5CCAAEE4" w14:textId="190B8EEB" w:rsidR="006918A7" w:rsidDel="00116173" w:rsidRDefault="006918A7" w:rsidP="006918A7">
      <w:pPr>
        <w:widowControl w:val="0"/>
        <w:autoSpaceDE w:val="0"/>
        <w:autoSpaceDN w:val="0"/>
        <w:adjustRightInd w:val="0"/>
        <w:spacing w:after="0" w:line="240" w:lineRule="auto"/>
        <w:rPr>
          <w:del w:id="3151" w:author="Michael Bell" w:date="2013-05-06T17:53:00Z"/>
          <w:rFonts w:ascii="Courier New" w:hAnsi="Courier New" w:cs="Courier New"/>
          <w:color w:val="000000"/>
          <w:sz w:val="20"/>
          <w:szCs w:val="20"/>
          <w:highlight w:val="white"/>
        </w:rPr>
      </w:pPr>
      <w:del w:id="3152" w:author="Michael Bell" w:date="2013-05-06T17:53:00Z">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A454AA" w14:textId="6B769D64" w:rsidR="006918A7" w:rsidDel="00116173" w:rsidRDefault="006918A7" w:rsidP="006918A7">
      <w:pPr>
        <w:widowControl w:val="0"/>
        <w:autoSpaceDE w:val="0"/>
        <w:autoSpaceDN w:val="0"/>
        <w:adjustRightInd w:val="0"/>
        <w:spacing w:after="0" w:line="240" w:lineRule="auto"/>
        <w:rPr>
          <w:del w:id="3153" w:author="Michael Bell" w:date="2013-05-06T17:53:00Z"/>
          <w:rFonts w:ascii="Courier New" w:hAnsi="Courier New" w:cs="Courier New"/>
          <w:color w:val="000000"/>
          <w:sz w:val="20"/>
          <w:szCs w:val="20"/>
          <w:highlight w:val="white"/>
        </w:rPr>
      </w:pPr>
      <w:del w:id="3154" w:author="Michael Bell" w:date="2013-05-06T17:53:00Z">
        <w:r w:rsidDel="00116173">
          <w:rPr>
            <w:rFonts w:ascii="Courier New" w:hAnsi="Courier New" w:cs="Courier New"/>
            <w:color w:val="000000"/>
            <w:sz w:val="20"/>
            <w:szCs w:val="20"/>
            <w:highlight w:val="white"/>
          </w:rPr>
          <w:delText xml:space="preserve">  </w:delText>
        </w:r>
      </w:del>
    </w:p>
    <w:p w14:paraId="4950F6EB" w14:textId="4081053B" w:rsidR="006918A7" w:rsidDel="00116173" w:rsidRDefault="006918A7" w:rsidP="006918A7">
      <w:pPr>
        <w:widowControl w:val="0"/>
        <w:autoSpaceDE w:val="0"/>
        <w:autoSpaceDN w:val="0"/>
        <w:adjustRightInd w:val="0"/>
        <w:spacing w:after="0" w:line="240" w:lineRule="auto"/>
        <w:rPr>
          <w:del w:id="3155" w:author="Michael Bell" w:date="2013-05-06T17:53:00Z"/>
          <w:rFonts w:ascii="Courier New" w:hAnsi="Courier New" w:cs="Courier New"/>
          <w:color w:val="000000"/>
          <w:sz w:val="20"/>
          <w:szCs w:val="20"/>
          <w:highlight w:val="white"/>
        </w:rPr>
      </w:pPr>
      <w:del w:id="3156" w:author="Michael Bell" w:date="2013-05-06T17:53:00Z">
        <w:r w:rsidDel="00116173">
          <w:rPr>
            <w:rFonts w:ascii="Courier New" w:hAnsi="Courier New" w:cs="Courier New"/>
            <w:color w:val="000000"/>
            <w:sz w:val="20"/>
            <w:szCs w:val="20"/>
            <w:highlight w:val="white"/>
          </w:rPr>
          <w:delText xml:space="preserve">  </w:delText>
        </w:r>
      </w:del>
    </w:p>
    <w:p w14:paraId="421D6432" w14:textId="30B284AC" w:rsidR="006918A7" w:rsidDel="00116173" w:rsidRDefault="006918A7" w:rsidP="006918A7">
      <w:pPr>
        <w:widowControl w:val="0"/>
        <w:autoSpaceDE w:val="0"/>
        <w:autoSpaceDN w:val="0"/>
        <w:adjustRightInd w:val="0"/>
        <w:spacing w:after="0" w:line="240" w:lineRule="auto"/>
        <w:rPr>
          <w:del w:id="3157" w:author="Michael Bell" w:date="2013-05-06T17:53:00Z"/>
          <w:rFonts w:ascii="Courier New" w:hAnsi="Courier New" w:cs="Courier New"/>
          <w:color w:val="000000"/>
          <w:sz w:val="20"/>
          <w:szCs w:val="20"/>
          <w:highlight w:val="white"/>
        </w:rPr>
      </w:pPr>
      <w:del w:id="3158" w:author="Michael Bell" w:date="2013-05-06T17:53:00Z">
        <w:r w:rsidDel="00116173">
          <w:rPr>
            <w:rFonts w:ascii="Courier New" w:hAnsi="Courier New" w:cs="Courier New"/>
            <w:color w:val="000000"/>
            <w:sz w:val="20"/>
            <w:szCs w:val="20"/>
            <w:highlight w:val="white"/>
          </w:rPr>
          <w:delText xml:space="preserve"> </w:delText>
        </w:r>
      </w:del>
    </w:p>
    <w:p w14:paraId="7C99AF4C" w14:textId="4B9884F6" w:rsidR="006918A7" w:rsidDel="00116173" w:rsidRDefault="006918A7" w:rsidP="006918A7">
      <w:pPr>
        <w:widowControl w:val="0"/>
        <w:autoSpaceDE w:val="0"/>
        <w:autoSpaceDN w:val="0"/>
        <w:adjustRightInd w:val="0"/>
        <w:spacing w:after="0" w:line="240" w:lineRule="auto"/>
        <w:rPr>
          <w:del w:id="3159" w:author="Michael Bell" w:date="2013-05-06T17:53:00Z"/>
          <w:rFonts w:ascii="Courier New" w:hAnsi="Courier New" w:cs="Courier New"/>
          <w:color w:val="000000"/>
          <w:sz w:val="20"/>
          <w:szCs w:val="20"/>
          <w:highlight w:val="white"/>
        </w:rPr>
      </w:pPr>
      <w:del w:id="3160" w:author="Michael Bell" w:date="2013-05-06T17:53:00Z">
        <w:r w:rsidDel="00116173">
          <w:rPr>
            <w:rFonts w:ascii="Courier New" w:hAnsi="Courier New" w:cs="Courier New"/>
            <w:color w:val="000000"/>
            <w:sz w:val="20"/>
            <w:szCs w:val="20"/>
            <w:highlight w:val="white"/>
          </w:rPr>
          <w:delText xml:space="preserve">  </w:delText>
        </w:r>
      </w:del>
    </w:p>
    <w:p w14:paraId="2EE6EE59" w14:textId="3531C056" w:rsidR="006918A7" w:rsidDel="00116173" w:rsidRDefault="006918A7" w:rsidP="006918A7">
      <w:pPr>
        <w:widowControl w:val="0"/>
        <w:autoSpaceDE w:val="0"/>
        <w:autoSpaceDN w:val="0"/>
        <w:adjustRightInd w:val="0"/>
        <w:spacing w:after="0" w:line="240" w:lineRule="auto"/>
        <w:rPr>
          <w:del w:id="3161" w:author="Michael Bell" w:date="2013-05-06T17:53:00Z"/>
          <w:rFonts w:ascii="Courier New" w:hAnsi="Courier New" w:cs="Courier New"/>
          <w:color w:val="000000"/>
          <w:sz w:val="20"/>
          <w:szCs w:val="20"/>
          <w:highlight w:val="white"/>
        </w:rPr>
      </w:pPr>
      <w:del w:id="3162" w:author="Michael Bell" w:date="2013-05-06T17:53:00Z">
        <w:r w:rsidDel="00116173">
          <w:rPr>
            <w:rFonts w:ascii="Courier New" w:hAnsi="Courier New" w:cs="Courier New"/>
            <w:color w:val="000000"/>
            <w:sz w:val="20"/>
            <w:szCs w:val="20"/>
            <w:highlight w:val="white"/>
          </w:rPr>
          <w:delText xml:space="preserve">    </w:delText>
        </w:r>
      </w:del>
    </w:p>
    <w:p w14:paraId="6C5289FF" w14:textId="519D1011" w:rsidR="006918A7" w:rsidDel="00116173" w:rsidRDefault="006918A7" w:rsidP="006918A7">
      <w:pPr>
        <w:widowControl w:val="0"/>
        <w:autoSpaceDE w:val="0"/>
        <w:autoSpaceDN w:val="0"/>
        <w:adjustRightInd w:val="0"/>
        <w:spacing w:after="0" w:line="240" w:lineRule="auto"/>
        <w:rPr>
          <w:del w:id="3163" w:author="Michael Bell" w:date="2013-05-06T17:53:00Z"/>
          <w:rFonts w:ascii="Courier New" w:hAnsi="Courier New" w:cs="Courier New"/>
          <w:color w:val="000000"/>
          <w:sz w:val="20"/>
          <w:szCs w:val="20"/>
          <w:highlight w:val="white"/>
        </w:rPr>
      </w:pPr>
      <w:del w:id="3164"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del>
    </w:p>
    <w:p w14:paraId="3584E849" w14:textId="10C8BBBE" w:rsidR="006918A7" w:rsidDel="00116173" w:rsidRDefault="006918A7" w:rsidP="006918A7">
      <w:pPr>
        <w:widowControl w:val="0"/>
        <w:autoSpaceDE w:val="0"/>
        <w:autoSpaceDN w:val="0"/>
        <w:adjustRightInd w:val="0"/>
        <w:spacing w:after="0" w:line="240" w:lineRule="auto"/>
        <w:rPr>
          <w:del w:id="3165" w:author="Michael Bell" w:date="2013-05-06T17:53:00Z"/>
          <w:rFonts w:ascii="Courier New" w:hAnsi="Courier New" w:cs="Courier New"/>
          <w:color w:val="000000"/>
          <w:sz w:val="20"/>
          <w:szCs w:val="20"/>
          <w:highlight w:val="white"/>
        </w:rPr>
      </w:pPr>
      <w:del w:id="3166"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w:delText>
        </w:r>
        <w:r w:rsidDel="00116173">
          <w:rPr>
            <w:rFonts w:ascii="Courier New" w:hAnsi="Courier New" w:cs="Courier New"/>
            <w:b/>
            <w:bCs/>
            <w:color w:val="000080"/>
            <w:sz w:val="20"/>
            <w:szCs w:val="20"/>
            <w:highlight w:val="white"/>
          </w:rPr>
          <w:delText>);</w:delText>
        </w:r>
      </w:del>
    </w:p>
    <w:p w14:paraId="46CFFAAE" w14:textId="59E5523D" w:rsidR="006918A7" w:rsidDel="00116173" w:rsidRDefault="006918A7" w:rsidP="006918A7">
      <w:pPr>
        <w:widowControl w:val="0"/>
        <w:autoSpaceDE w:val="0"/>
        <w:autoSpaceDN w:val="0"/>
        <w:adjustRightInd w:val="0"/>
        <w:spacing w:after="0" w:line="240" w:lineRule="auto"/>
        <w:rPr>
          <w:del w:id="3167" w:author="Michael Bell" w:date="2013-05-06T17:53:00Z"/>
          <w:rFonts w:ascii="Courier New" w:hAnsi="Courier New" w:cs="Courier New"/>
          <w:color w:val="000000"/>
          <w:sz w:val="20"/>
          <w:szCs w:val="20"/>
          <w:highlight w:val="white"/>
        </w:rPr>
      </w:pPr>
      <w:del w:id="3168" w:author="Michael Bell" w:date="2013-05-06T17:53: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33D0CDF6" w14:textId="291281DC" w:rsidR="006918A7" w:rsidDel="00116173" w:rsidRDefault="006918A7" w:rsidP="006918A7">
      <w:pPr>
        <w:widowControl w:val="0"/>
        <w:autoSpaceDE w:val="0"/>
        <w:autoSpaceDN w:val="0"/>
        <w:adjustRightInd w:val="0"/>
        <w:spacing w:after="0" w:line="240" w:lineRule="auto"/>
        <w:rPr>
          <w:del w:id="3169" w:author="Michael Bell" w:date="2013-05-06T17:53:00Z"/>
          <w:rFonts w:ascii="Courier New" w:hAnsi="Courier New" w:cs="Courier New"/>
          <w:color w:val="008000"/>
          <w:sz w:val="20"/>
          <w:szCs w:val="20"/>
          <w:highlight w:val="white"/>
        </w:rPr>
      </w:pPr>
      <w:del w:id="3170" w:author="Michael Bell" w:date="2013-05-06T17:53: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//protective delay to prevent over running the serial buffer and used to time iterations</w:delText>
        </w:r>
      </w:del>
    </w:p>
    <w:p w14:paraId="6C7A2DA8" w14:textId="6D549AA2" w:rsidR="006918A7" w:rsidDel="00116173" w:rsidRDefault="006918A7" w:rsidP="006918A7">
      <w:pPr>
        <w:widowControl w:val="0"/>
        <w:autoSpaceDE w:val="0"/>
        <w:autoSpaceDN w:val="0"/>
        <w:adjustRightInd w:val="0"/>
        <w:spacing w:after="0" w:line="240" w:lineRule="auto"/>
        <w:rPr>
          <w:del w:id="3171" w:author="Michael Bell" w:date="2013-05-06T17:53:00Z"/>
          <w:rFonts w:ascii="Courier New" w:hAnsi="Courier New" w:cs="Courier New"/>
          <w:color w:val="000000"/>
          <w:sz w:val="20"/>
          <w:szCs w:val="20"/>
          <w:highlight w:val="white"/>
        </w:rPr>
      </w:pPr>
      <w:del w:id="3172" w:author="Michael Bell" w:date="2013-05-06T17:53:00Z">
        <w:r w:rsidDel="00116173">
          <w:rPr>
            <w:rFonts w:ascii="Courier New" w:hAnsi="Courier New" w:cs="Courier New"/>
            <w:b/>
            <w:bCs/>
            <w:color w:val="000080"/>
            <w:sz w:val="20"/>
            <w:szCs w:val="20"/>
            <w:highlight w:val="white"/>
          </w:rPr>
          <w:delText>}</w:delText>
        </w:r>
      </w:del>
    </w:p>
    <w:p w14:paraId="26367753" w14:textId="77777777" w:rsidR="006918A7" w:rsidRDefault="006918A7" w:rsidP="006918A7">
      <w:pPr>
        <w:widowControl w:val="0"/>
        <w:autoSpaceDE w:val="0"/>
        <w:autoSpaceDN w:val="0"/>
        <w:adjustRightInd w:val="0"/>
        <w:spacing w:after="0" w:line="240" w:lineRule="auto"/>
        <w:rPr>
          <w:rFonts w:ascii="Courier New" w:hAnsi="Courier New" w:cs="Courier New"/>
          <w:color w:val="000000"/>
          <w:sz w:val="20"/>
          <w:szCs w:val="20"/>
          <w:highlight w:val="white"/>
        </w:rPr>
      </w:pPr>
    </w:p>
    <w:p w14:paraId="31C5EDBE" w14:textId="77777777" w:rsidR="006918A7" w:rsidRDefault="006918A7">
      <w:r>
        <w:br w:type="page"/>
      </w:r>
    </w:p>
    <w:p w14:paraId="5810907C" w14:textId="77777777" w:rsidR="006918A7" w:rsidRDefault="006918A7" w:rsidP="006918A7">
      <w:pPr>
        <w:pStyle w:val="Heading2"/>
      </w:pPr>
      <w:bookmarkStart w:id="3173" w:name="_Toc355693062"/>
      <w:r>
        <w:lastRenderedPageBreak/>
        <w:t>checkSensor.ino</w:t>
      </w:r>
      <w:bookmarkEnd w:id="3173"/>
    </w:p>
    <w:p w14:paraId="576A21EC" w14:textId="77777777" w:rsidR="003A2FEE" w:rsidRDefault="003A2FEE" w:rsidP="003A2FEE">
      <w:pPr>
        <w:autoSpaceDE w:val="0"/>
        <w:autoSpaceDN w:val="0"/>
        <w:adjustRightInd w:val="0"/>
        <w:spacing w:after="0" w:line="240" w:lineRule="auto"/>
        <w:rPr>
          <w:ins w:id="3174" w:author="Michael Bell" w:date="2013-05-06T18:02:00Z"/>
          <w:rFonts w:ascii="Courier New" w:hAnsi="Courier New" w:cs="Courier New"/>
          <w:color w:val="008000"/>
          <w:sz w:val="20"/>
          <w:szCs w:val="20"/>
          <w:highlight w:val="white"/>
        </w:rPr>
      </w:pPr>
      <w:ins w:id="3175" w:author="Michael Bell" w:date="2013-05-06T18:02:00Z">
        <w:r>
          <w:rPr>
            <w:rFonts w:ascii="Courier New" w:hAnsi="Courier New" w:cs="Courier New"/>
            <w:color w:val="008000"/>
            <w:sz w:val="20"/>
            <w:szCs w:val="20"/>
            <w:highlight w:val="white"/>
          </w:rPr>
          <w:t>/*</w:t>
        </w:r>
      </w:ins>
    </w:p>
    <w:p w14:paraId="1DA4516C" w14:textId="77777777" w:rsidR="003A2FEE" w:rsidRDefault="003A2FEE" w:rsidP="003A2FEE">
      <w:pPr>
        <w:autoSpaceDE w:val="0"/>
        <w:autoSpaceDN w:val="0"/>
        <w:adjustRightInd w:val="0"/>
        <w:spacing w:after="0" w:line="240" w:lineRule="auto"/>
        <w:rPr>
          <w:ins w:id="3176" w:author="Michael Bell" w:date="2013-05-06T18:02:00Z"/>
          <w:rFonts w:ascii="Courier New" w:hAnsi="Courier New" w:cs="Courier New"/>
          <w:color w:val="008000"/>
          <w:sz w:val="20"/>
          <w:szCs w:val="20"/>
          <w:highlight w:val="white"/>
        </w:rPr>
      </w:pPr>
    </w:p>
    <w:p w14:paraId="43D46B49" w14:textId="77777777" w:rsidR="003A2FEE" w:rsidRDefault="003A2FEE" w:rsidP="003A2FEE">
      <w:pPr>
        <w:autoSpaceDE w:val="0"/>
        <w:autoSpaceDN w:val="0"/>
        <w:adjustRightInd w:val="0"/>
        <w:spacing w:after="0" w:line="240" w:lineRule="auto"/>
        <w:rPr>
          <w:ins w:id="3177" w:author="Michael Bell" w:date="2013-05-06T18:02:00Z"/>
          <w:rFonts w:ascii="Courier New" w:hAnsi="Courier New" w:cs="Courier New"/>
          <w:color w:val="008000"/>
          <w:sz w:val="20"/>
          <w:szCs w:val="20"/>
          <w:highlight w:val="white"/>
        </w:rPr>
      </w:pPr>
      <w:ins w:id="3178" w:author="Michael Bell" w:date="2013-05-06T18:02:00Z">
        <w:r>
          <w:rPr>
            <w:rFonts w:ascii="Courier New" w:hAnsi="Courier New" w:cs="Courier New"/>
            <w:color w:val="008000"/>
            <w:sz w:val="20"/>
            <w:szCs w:val="20"/>
            <w:highlight w:val="white"/>
          </w:rPr>
          <w:t xml:space="preserve"> BELTRAK</w:t>
        </w:r>
      </w:ins>
    </w:p>
    <w:p w14:paraId="47249B32" w14:textId="77777777" w:rsidR="003A2FEE" w:rsidRDefault="003A2FEE" w:rsidP="003A2FEE">
      <w:pPr>
        <w:autoSpaceDE w:val="0"/>
        <w:autoSpaceDN w:val="0"/>
        <w:adjustRightInd w:val="0"/>
        <w:spacing w:after="0" w:line="240" w:lineRule="auto"/>
        <w:rPr>
          <w:ins w:id="3179" w:author="Michael Bell" w:date="2013-05-06T18:02:00Z"/>
          <w:rFonts w:ascii="Courier New" w:hAnsi="Courier New" w:cs="Courier New"/>
          <w:color w:val="008000"/>
          <w:sz w:val="20"/>
          <w:szCs w:val="20"/>
          <w:highlight w:val="white"/>
        </w:rPr>
      </w:pPr>
      <w:ins w:id="3180" w:author="Michael Bell" w:date="2013-05-06T18:02:00Z">
        <w:r>
          <w:rPr>
            <w:rFonts w:ascii="Courier New" w:hAnsi="Courier New" w:cs="Courier New"/>
            <w:color w:val="008000"/>
            <w:sz w:val="20"/>
            <w:szCs w:val="20"/>
            <w:highlight w:val="white"/>
          </w:rPr>
          <w:t xml:space="preserve"> </w:t>
        </w:r>
      </w:ins>
    </w:p>
    <w:p w14:paraId="6262B889" w14:textId="77777777" w:rsidR="003A2FEE" w:rsidRDefault="003A2FEE" w:rsidP="003A2FEE">
      <w:pPr>
        <w:autoSpaceDE w:val="0"/>
        <w:autoSpaceDN w:val="0"/>
        <w:adjustRightInd w:val="0"/>
        <w:spacing w:after="0" w:line="240" w:lineRule="auto"/>
        <w:rPr>
          <w:ins w:id="3181" w:author="Michael Bell" w:date="2013-05-06T18:02:00Z"/>
          <w:rFonts w:ascii="Courier New" w:hAnsi="Courier New" w:cs="Courier New"/>
          <w:color w:val="008000"/>
          <w:sz w:val="20"/>
          <w:szCs w:val="20"/>
          <w:highlight w:val="white"/>
        </w:rPr>
      </w:pPr>
      <w:ins w:id="3182" w:author="Michael Bell" w:date="2013-05-06T18:02:00Z">
        <w:r>
          <w:rPr>
            <w:rFonts w:ascii="Courier New" w:hAnsi="Courier New" w:cs="Courier New"/>
            <w:color w:val="008000"/>
            <w:sz w:val="20"/>
            <w:szCs w:val="20"/>
            <w:highlight w:val="white"/>
          </w:rPr>
          <w:t xml:space="preserve"> V1.0</w:t>
        </w:r>
      </w:ins>
    </w:p>
    <w:p w14:paraId="004E44C7" w14:textId="77777777" w:rsidR="003A2FEE" w:rsidRDefault="003A2FEE" w:rsidP="003A2FEE">
      <w:pPr>
        <w:autoSpaceDE w:val="0"/>
        <w:autoSpaceDN w:val="0"/>
        <w:adjustRightInd w:val="0"/>
        <w:spacing w:after="0" w:line="240" w:lineRule="auto"/>
        <w:rPr>
          <w:ins w:id="3183" w:author="Michael Bell" w:date="2013-05-06T18:02:00Z"/>
          <w:rFonts w:ascii="Courier New" w:hAnsi="Courier New" w:cs="Courier New"/>
          <w:color w:val="008000"/>
          <w:sz w:val="20"/>
          <w:szCs w:val="20"/>
          <w:highlight w:val="white"/>
        </w:rPr>
      </w:pPr>
      <w:ins w:id="3184" w:author="Michael Bell" w:date="2013-05-06T18:02:00Z">
        <w:r>
          <w:rPr>
            <w:rFonts w:ascii="Courier New" w:hAnsi="Courier New" w:cs="Courier New"/>
            <w:color w:val="008000"/>
            <w:sz w:val="20"/>
            <w:szCs w:val="20"/>
            <w:highlight w:val="white"/>
          </w:rPr>
          <w:t xml:space="preserve"> </w:t>
        </w:r>
      </w:ins>
    </w:p>
    <w:p w14:paraId="55B13413" w14:textId="77777777" w:rsidR="003A2FEE" w:rsidRDefault="003A2FEE" w:rsidP="003A2FEE">
      <w:pPr>
        <w:autoSpaceDE w:val="0"/>
        <w:autoSpaceDN w:val="0"/>
        <w:adjustRightInd w:val="0"/>
        <w:spacing w:after="0" w:line="240" w:lineRule="auto"/>
        <w:rPr>
          <w:ins w:id="3185" w:author="Michael Bell" w:date="2013-05-06T18:02:00Z"/>
          <w:rFonts w:ascii="Courier New" w:hAnsi="Courier New" w:cs="Courier New"/>
          <w:color w:val="008000"/>
          <w:sz w:val="20"/>
          <w:szCs w:val="20"/>
          <w:highlight w:val="white"/>
        </w:rPr>
      </w:pPr>
      <w:ins w:id="3186" w:author="Michael Bell" w:date="2013-05-06T18:02: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0A279612" w14:textId="77777777" w:rsidR="003A2FEE" w:rsidRDefault="003A2FEE" w:rsidP="003A2FEE">
      <w:pPr>
        <w:autoSpaceDE w:val="0"/>
        <w:autoSpaceDN w:val="0"/>
        <w:adjustRightInd w:val="0"/>
        <w:spacing w:after="0" w:line="240" w:lineRule="auto"/>
        <w:rPr>
          <w:ins w:id="3187" w:author="Michael Bell" w:date="2013-05-06T18:02:00Z"/>
          <w:rFonts w:ascii="Courier New" w:hAnsi="Courier New" w:cs="Courier New"/>
          <w:color w:val="008000"/>
          <w:sz w:val="20"/>
          <w:szCs w:val="20"/>
          <w:highlight w:val="white"/>
        </w:rPr>
      </w:pPr>
      <w:ins w:id="3188" w:author="Michael Bell" w:date="2013-05-06T18:02:00Z">
        <w:r>
          <w:rPr>
            <w:rFonts w:ascii="Courier New" w:hAnsi="Courier New" w:cs="Courier New"/>
            <w:color w:val="008000"/>
            <w:sz w:val="20"/>
            <w:szCs w:val="20"/>
            <w:highlight w:val="white"/>
          </w:rPr>
          <w:t xml:space="preserve"> </w:t>
        </w:r>
      </w:ins>
    </w:p>
    <w:p w14:paraId="2BB4F83F" w14:textId="77777777" w:rsidR="003A2FEE" w:rsidRDefault="003A2FEE" w:rsidP="003A2FEE">
      <w:pPr>
        <w:autoSpaceDE w:val="0"/>
        <w:autoSpaceDN w:val="0"/>
        <w:adjustRightInd w:val="0"/>
        <w:spacing w:after="0" w:line="240" w:lineRule="auto"/>
        <w:rPr>
          <w:ins w:id="3189" w:author="Michael Bell" w:date="2013-05-06T18:02:00Z"/>
          <w:rFonts w:ascii="Courier New" w:hAnsi="Courier New" w:cs="Courier New"/>
          <w:color w:val="008000"/>
          <w:sz w:val="20"/>
          <w:szCs w:val="20"/>
          <w:highlight w:val="white"/>
        </w:rPr>
      </w:pPr>
      <w:ins w:id="3190" w:author="Michael Bell" w:date="2013-05-06T18:02:00Z">
        <w:r>
          <w:rPr>
            <w:rFonts w:ascii="Courier New" w:hAnsi="Courier New" w:cs="Courier New"/>
            <w:color w:val="008000"/>
            <w:sz w:val="20"/>
            <w:szCs w:val="20"/>
            <w:highlight w:val="white"/>
          </w:rPr>
          <w:t xml:space="preserve"> By Michael Bell</w:t>
        </w:r>
      </w:ins>
    </w:p>
    <w:p w14:paraId="58A45C35" w14:textId="77777777" w:rsidR="003A2FEE" w:rsidRDefault="003A2FEE" w:rsidP="003A2FEE">
      <w:pPr>
        <w:autoSpaceDE w:val="0"/>
        <w:autoSpaceDN w:val="0"/>
        <w:adjustRightInd w:val="0"/>
        <w:spacing w:after="0" w:line="240" w:lineRule="auto"/>
        <w:rPr>
          <w:ins w:id="3191" w:author="Michael Bell" w:date="2013-05-06T18:02:00Z"/>
          <w:rFonts w:ascii="Courier New" w:hAnsi="Courier New" w:cs="Courier New"/>
          <w:color w:val="008000"/>
          <w:sz w:val="20"/>
          <w:szCs w:val="20"/>
          <w:highlight w:val="white"/>
        </w:rPr>
      </w:pPr>
      <w:ins w:id="3192" w:author="Michael Bell" w:date="2013-05-06T18:02:00Z">
        <w:r>
          <w:rPr>
            <w:rFonts w:ascii="Courier New" w:hAnsi="Courier New" w:cs="Courier New"/>
            <w:color w:val="008000"/>
            <w:sz w:val="20"/>
            <w:szCs w:val="20"/>
            <w:highlight w:val="white"/>
          </w:rPr>
          <w:t xml:space="preserve"> </w:t>
        </w:r>
      </w:ins>
    </w:p>
    <w:p w14:paraId="3472367F" w14:textId="77777777" w:rsidR="003A2FEE" w:rsidRDefault="003A2FEE" w:rsidP="003A2FEE">
      <w:pPr>
        <w:autoSpaceDE w:val="0"/>
        <w:autoSpaceDN w:val="0"/>
        <w:adjustRightInd w:val="0"/>
        <w:spacing w:after="0" w:line="240" w:lineRule="auto"/>
        <w:rPr>
          <w:ins w:id="3193" w:author="Michael Bell" w:date="2013-05-06T18:02:00Z"/>
          <w:rFonts w:ascii="Courier New" w:hAnsi="Courier New" w:cs="Courier New"/>
          <w:color w:val="008000"/>
          <w:sz w:val="20"/>
          <w:szCs w:val="20"/>
          <w:highlight w:val="white"/>
        </w:rPr>
      </w:pPr>
      <w:ins w:id="3194" w:author="Michael Bell" w:date="2013-05-06T18:02:00Z">
        <w:r>
          <w:rPr>
            <w:rFonts w:ascii="Courier New" w:hAnsi="Courier New" w:cs="Courier New"/>
            <w:color w:val="008000"/>
            <w:sz w:val="20"/>
            <w:szCs w:val="20"/>
            <w:highlight w:val="white"/>
          </w:rPr>
          <w:t xml:space="preserve"> Programing started: 02/02/2013 at 14:08</w:t>
        </w:r>
      </w:ins>
    </w:p>
    <w:p w14:paraId="1CA1666D" w14:textId="77777777" w:rsidR="003A2FEE" w:rsidRDefault="003A2FEE" w:rsidP="003A2FEE">
      <w:pPr>
        <w:autoSpaceDE w:val="0"/>
        <w:autoSpaceDN w:val="0"/>
        <w:adjustRightInd w:val="0"/>
        <w:spacing w:after="0" w:line="240" w:lineRule="auto"/>
        <w:rPr>
          <w:ins w:id="3195" w:author="Michael Bell" w:date="2013-05-06T18:02:00Z"/>
          <w:rFonts w:ascii="Courier New" w:hAnsi="Courier New" w:cs="Courier New"/>
          <w:color w:val="008000"/>
          <w:sz w:val="20"/>
          <w:szCs w:val="20"/>
          <w:highlight w:val="white"/>
        </w:rPr>
      </w:pPr>
      <w:ins w:id="3196" w:author="Michael Bell" w:date="2013-05-06T18:02:00Z">
        <w:r>
          <w:rPr>
            <w:rFonts w:ascii="Courier New" w:hAnsi="Courier New" w:cs="Courier New"/>
            <w:color w:val="008000"/>
            <w:sz w:val="20"/>
            <w:szCs w:val="20"/>
            <w:highlight w:val="white"/>
          </w:rPr>
          <w:t xml:space="preserve"> </w:t>
        </w:r>
      </w:ins>
    </w:p>
    <w:p w14:paraId="76E33797" w14:textId="77777777" w:rsidR="003A2FEE" w:rsidRDefault="003A2FEE" w:rsidP="003A2FEE">
      <w:pPr>
        <w:autoSpaceDE w:val="0"/>
        <w:autoSpaceDN w:val="0"/>
        <w:adjustRightInd w:val="0"/>
        <w:spacing w:after="0" w:line="240" w:lineRule="auto"/>
        <w:rPr>
          <w:ins w:id="3197" w:author="Michael Bell" w:date="2013-05-06T18:02:00Z"/>
          <w:rFonts w:ascii="Courier New" w:hAnsi="Courier New" w:cs="Courier New"/>
          <w:color w:val="008000"/>
          <w:sz w:val="20"/>
          <w:szCs w:val="20"/>
          <w:highlight w:val="white"/>
        </w:rPr>
      </w:pPr>
      <w:ins w:id="3198" w:author="Michael Bell" w:date="2013-05-06T18:02:00Z">
        <w:r>
          <w:rPr>
            <w:rFonts w:ascii="Courier New" w:hAnsi="Courier New" w:cs="Courier New"/>
            <w:color w:val="008000"/>
            <w:sz w:val="20"/>
            <w:szCs w:val="20"/>
            <w:highlight w:val="white"/>
          </w:rPr>
          <w:t xml:space="preserve"> Programing completed: 06/05/2013 at 17:45</w:t>
        </w:r>
      </w:ins>
    </w:p>
    <w:p w14:paraId="05D88D73" w14:textId="77777777" w:rsidR="003A2FEE" w:rsidRDefault="003A2FEE" w:rsidP="003A2FEE">
      <w:pPr>
        <w:autoSpaceDE w:val="0"/>
        <w:autoSpaceDN w:val="0"/>
        <w:adjustRightInd w:val="0"/>
        <w:spacing w:after="0" w:line="240" w:lineRule="auto"/>
        <w:rPr>
          <w:ins w:id="3199" w:author="Michael Bell" w:date="2013-05-06T18:02:00Z"/>
          <w:rFonts w:ascii="Courier New" w:hAnsi="Courier New" w:cs="Courier New"/>
          <w:color w:val="008000"/>
          <w:sz w:val="20"/>
          <w:szCs w:val="20"/>
          <w:highlight w:val="white"/>
        </w:rPr>
      </w:pPr>
      <w:ins w:id="3200" w:author="Michael Bell" w:date="2013-05-06T18:02:00Z">
        <w:r>
          <w:rPr>
            <w:rFonts w:ascii="Courier New" w:hAnsi="Courier New" w:cs="Courier New"/>
            <w:color w:val="008000"/>
            <w:sz w:val="20"/>
            <w:szCs w:val="20"/>
            <w:highlight w:val="white"/>
          </w:rPr>
          <w:t xml:space="preserve"> </w:t>
        </w:r>
      </w:ins>
    </w:p>
    <w:p w14:paraId="5FB73657" w14:textId="77777777" w:rsidR="003A2FEE" w:rsidRDefault="003A2FEE" w:rsidP="003A2FEE">
      <w:pPr>
        <w:autoSpaceDE w:val="0"/>
        <w:autoSpaceDN w:val="0"/>
        <w:adjustRightInd w:val="0"/>
        <w:spacing w:after="0" w:line="240" w:lineRule="auto"/>
        <w:rPr>
          <w:ins w:id="3201" w:author="Michael Bell" w:date="2013-05-06T18:02:00Z"/>
          <w:rFonts w:ascii="Courier New" w:hAnsi="Courier New" w:cs="Courier New"/>
          <w:color w:val="000000"/>
          <w:sz w:val="20"/>
          <w:szCs w:val="20"/>
          <w:highlight w:val="white"/>
        </w:rPr>
      </w:pPr>
      <w:ins w:id="3202" w:author="Michael Bell" w:date="2013-05-06T18:02:00Z">
        <w:r>
          <w:rPr>
            <w:rFonts w:ascii="Courier New" w:hAnsi="Courier New" w:cs="Courier New"/>
            <w:color w:val="008000"/>
            <w:sz w:val="20"/>
            <w:szCs w:val="20"/>
            <w:highlight w:val="white"/>
          </w:rPr>
          <w:t xml:space="preserve"> */</w:t>
        </w:r>
      </w:ins>
    </w:p>
    <w:p w14:paraId="12AC7EFA" w14:textId="77777777" w:rsidR="003A2FEE" w:rsidRDefault="003A2FEE" w:rsidP="003A2FEE">
      <w:pPr>
        <w:autoSpaceDE w:val="0"/>
        <w:autoSpaceDN w:val="0"/>
        <w:adjustRightInd w:val="0"/>
        <w:spacing w:after="0" w:line="240" w:lineRule="auto"/>
        <w:rPr>
          <w:ins w:id="3203" w:author="Michael Bell" w:date="2013-05-06T18:02:00Z"/>
          <w:rFonts w:ascii="Courier New" w:hAnsi="Courier New" w:cs="Courier New"/>
          <w:color w:val="000000"/>
          <w:sz w:val="20"/>
          <w:szCs w:val="20"/>
          <w:highlight w:val="white"/>
        </w:rPr>
      </w:pPr>
    </w:p>
    <w:p w14:paraId="7E8FE85A" w14:textId="77777777" w:rsidR="003A2FEE" w:rsidRDefault="003A2FEE" w:rsidP="003A2FEE">
      <w:pPr>
        <w:autoSpaceDE w:val="0"/>
        <w:autoSpaceDN w:val="0"/>
        <w:adjustRightInd w:val="0"/>
        <w:spacing w:after="0" w:line="240" w:lineRule="auto"/>
        <w:rPr>
          <w:ins w:id="3204" w:author="Michael Bell" w:date="2013-05-06T18:02:00Z"/>
          <w:rFonts w:ascii="Courier New" w:hAnsi="Courier New" w:cs="Courier New"/>
          <w:color w:val="008000"/>
          <w:sz w:val="20"/>
          <w:szCs w:val="20"/>
          <w:highlight w:val="white"/>
        </w:rPr>
      </w:pPr>
      <w:ins w:id="3205" w:author="Michael Bell" w:date="2013-05-06T18:02:00Z">
        <w:r>
          <w:rPr>
            <w:rFonts w:ascii="Courier New" w:hAnsi="Courier New" w:cs="Courier New"/>
            <w:color w:val="008000"/>
            <w:sz w:val="20"/>
            <w:szCs w:val="20"/>
            <w:highlight w:val="white"/>
          </w:rPr>
          <w:t xml:space="preserve">/*this function takes in the number for a sensor and reads the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sensor set then outputs a </w:t>
        </w:r>
        <w:proofErr w:type="spellStart"/>
        <w:proofErr w:type="gramStart"/>
        <w:r>
          <w:rPr>
            <w:rFonts w:ascii="Courier New" w:hAnsi="Courier New" w:cs="Courier New"/>
            <w:color w:val="008000"/>
            <w:sz w:val="20"/>
            <w:szCs w:val="20"/>
            <w:highlight w:val="white"/>
          </w:rPr>
          <w:t>boolean</w:t>
        </w:r>
        <w:proofErr w:type="spellEnd"/>
        <w:proofErr w:type="gramEnd"/>
      </w:ins>
    </w:p>
    <w:p w14:paraId="71D1B2FD" w14:textId="77777777" w:rsidR="003A2FEE" w:rsidRDefault="003A2FEE" w:rsidP="003A2FEE">
      <w:pPr>
        <w:autoSpaceDE w:val="0"/>
        <w:autoSpaceDN w:val="0"/>
        <w:adjustRightInd w:val="0"/>
        <w:spacing w:after="0" w:line="240" w:lineRule="auto"/>
        <w:rPr>
          <w:ins w:id="3206" w:author="Michael Bell" w:date="2013-05-06T18:02:00Z"/>
          <w:rFonts w:ascii="Courier New" w:hAnsi="Courier New" w:cs="Courier New"/>
          <w:color w:val="000000"/>
          <w:sz w:val="20"/>
          <w:szCs w:val="20"/>
          <w:highlight w:val="white"/>
        </w:rPr>
      </w:pPr>
      <w:proofErr w:type="gramStart"/>
      <w:ins w:id="3207" w:author="Michael Bell" w:date="2013-05-06T18:02:00Z">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indicate </w:t>
        </w:r>
        <w:proofErr w:type="spellStart"/>
        <w:r>
          <w:rPr>
            <w:rFonts w:ascii="Courier New" w:hAnsi="Courier New" w:cs="Courier New"/>
            <w:color w:val="008000"/>
            <w:sz w:val="20"/>
            <w:szCs w:val="20"/>
            <w:highlight w:val="white"/>
          </w:rPr>
          <w:t>weather</w:t>
        </w:r>
        <w:proofErr w:type="spellEnd"/>
        <w:r>
          <w:rPr>
            <w:rFonts w:ascii="Courier New" w:hAnsi="Courier New" w:cs="Courier New"/>
            <w:color w:val="008000"/>
            <w:sz w:val="20"/>
            <w:szCs w:val="20"/>
            <w:highlight w:val="white"/>
          </w:rPr>
          <w:t xml:space="preserve"> or not the sensor is currently triggered*/</w:t>
        </w:r>
      </w:ins>
    </w:p>
    <w:p w14:paraId="14CC7C23" w14:textId="77777777" w:rsidR="003A2FEE" w:rsidRDefault="003A2FEE" w:rsidP="003A2FEE">
      <w:pPr>
        <w:autoSpaceDE w:val="0"/>
        <w:autoSpaceDN w:val="0"/>
        <w:adjustRightInd w:val="0"/>
        <w:spacing w:after="0" w:line="240" w:lineRule="auto"/>
        <w:rPr>
          <w:ins w:id="3208" w:author="Michael Bell" w:date="2013-05-06T18:02:00Z"/>
          <w:rFonts w:ascii="Courier New" w:hAnsi="Courier New" w:cs="Courier New"/>
          <w:color w:val="000000"/>
          <w:sz w:val="20"/>
          <w:szCs w:val="20"/>
          <w:highlight w:val="white"/>
        </w:rPr>
      </w:pPr>
    </w:p>
    <w:p w14:paraId="03C317AC" w14:textId="77777777" w:rsidR="003A2FEE" w:rsidRDefault="003A2FEE" w:rsidP="003A2FEE">
      <w:pPr>
        <w:autoSpaceDE w:val="0"/>
        <w:autoSpaceDN w:val="0"/>
        <w:adjustRightInd w:val="0"/>
        <w:spacing w:after="0" w:line="240" w:lineRule="auto"/>
        <w:rPr>
          <w:ins w:id="3209" w:author="Michael Bell" w:date="2013-05-06T18:02:00Z"/>
          <w:rFonts w:ascii="Courier New" w:hAnsi="Courier New" w:cs="Courier New"/>
          <w:color w:val="000000"/>
          <w:sz w:val="20"/>
          <w:szCs w:val="20"/>
          <w:highlight w:val="white"/>
        </w:rPr>
      </w:pPr>
    </w:p>
    <w:p w14:paraId="6E6FC380" w14:textId="77777777" w:rsidR="003A2FEE" w:rsidRDefault="003A2FEE" w:rsidP="003A2FEE">
      <w:pPr>
        <w:autoSpaceDE w:val="0"/>
        <w:autoSpaceDN w:val="0"/>
        <w:adjustRightInd w:val="0"/>
        <w:spacing w:after="0" w:line="240" w:lineRule="auto"/>
        <w:rPr>
          <w:ins w:id="3210" w:author="Michael Bell" w:date="2013-05-06T18:02:00Z"/>
          <w:rFonts w:ascii="Courier New" w:hAnsi="Courier New" w:cs="Courier New"/>
          <w:color w:val="008000"/>
          <w:sz w:val="20"/>
          <w:szCs w:val="20"/>
          <w:highlight w:val="white"/>
        </w:rPr>
      </w:pPr>
      <w:proofErr w:type="spellStart"/>
      <w:proofErr w:type="gramStart"/>
      <w:ins w:id="3211" w:author="Michael Bell" w:date="2013-05-06T18:02:00Z">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checkSensor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//no is the number of the sensor that we are reading</w:t>
        </w:r>
      </w:ins>
    </w:p>
    <w:p w14:paraId="50ABF12C" w14:textId="77777777" w:rsidR="003A2FEE" w:rsidRDefault="003A2FEE" w:rsidP="003A2FEE">
      <w:pPr>
        <w:autoSpaceDE w:val="0"/>
        <w:autoSpaceDN w:val="0"/>
        <w:adjustRightInd w:val="0"/>
        <w:spacing w:after="0" w:line="240" w:lineRule="auto"/>
        <w:rPr>
          <w:ins w:id="3212" w:author="Michael Bell" w:date="2013-05-06T18:02:00Z"/>
          <w:rFonts w:ascii="Courier New" w:hAnsi="Courier New" w:cs="Courier New"/>
          <w:color w:val="000000"/>
          <w:sz w:val="20"/>
          <w:szCs w:val="20"/>
          <w:highlight w:val="white"/>
        </w:rPr>
      </w:pPr>
      <w:ins w:id="3213" w:author="Michael Bell" w:date="2013-05-06T18:02:00Z">
        <w:r>
          <w:rPr>
            <w:rFonts w:ascii="Courier New" w:hAnsi="Courier New" w:cs="Courier New"/>
            <w:b/>
            <w:bCs/>
            <w:color w:val="000080"/>
            <w:sz w:val="20"/>
            <w:szCs w:val="20"/>
            <w:highlight w:val="white"/>
          </w:rPr>
          <w:t>{</w:t>
        </w:r>
      </w:ins>
    </w:p>
    <w:p w14:paraId="6F4FFF92" w14:textId="77777777" w:rsidR="003A2FEE" w:rsidRDefault="003A2FEE" w:rsidP="003A2FEE">
      <w:pPr>
        <w:autoSpaceDE w:val="0"/>
        <w:autoSpaceDN w:val="0"/>
        <w:adjustRightInd w:val="0"/>
        <w:spacing w:after="0" w:line="240" w:lineRule="auto"/>
        <w:rPr>
          <w:ins w:id="3214" w:author="Michael Bell" w:date="2013-05-06T18:02:00Z"/>
          <w:rFonts w:ascii="Courier New" w:hAnsi="Courier New" w:cs="Courier New"/>
          <w:color w:val="008000"/>
          <w:sz w:val="20"/>
          <w:szCs w:val="20"/>
          <w:highlight w:val="white"/>
        </w:rPr>
      </w:pPr>
      <w:ins w:id="3215"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is less than 6 then it belongs to the first set of sensors</w:t>
        </w:r>
      </w:ins>
    </w:p>
    <w:p w14:paraId="6B0C7507" w14:textId="77777777" w:rsidR="003A2FEE" w:rsidRDefault="003A2FEE" w:rsidP="003A2FEE">
      <w:pPr>
        <w:autoSpaceDE w:val="0"/>
        <w:autoSpaceDN w:val="0"/>
        <w:adjustRightInd w:val="0"/>
        <w:spacing w:after="0" w:line="240" w:lineRule="auto"/>
        <w:rPr>
          <w:ins w:id="3216" w:author="Michael Bell" w:date="2013-05-06T18:02:00Z"/>
          <w:rFonts w:ascii="Courier New" w:hAnsi="Courier New" w:cs="Courier New"/>
          <w:color w:val="000000"/>
          <w:sz w:val="20"/>
          <w:szCs w:val="20"/>
          <w:highlight w:val="white"/>
        </w:rPr>
      </w:pPr>
      <w:ins w:id="3217"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7F28A73" w14:textId="77777777" w:rsidR="003A2FEE" w:rsidRDefault="003A2FEE" w:rsidP="003A2FEE">
      <w:pPr>
        <w:autoSpaceDE w:val="0"/>
        <w:autoSpaceDN w:val="0"/>
        <w:adjustRightInd w:val="0"/>
        <w:spacing w:after="0" w:line="240" w:lineRule="auto"/>
        <w:rPr>
          <w:ins w:id="3218" w:author="Michael Bell" w:date="2013-05-06T18:02:00Z"/>
          <w:rFonts w:ascii="Courier New" w:hAnsi="Courier New" w:cs="Courier New"/>
          <w:color w:val="008000"/>
          <w:sz w:val="20"/>
          <w:szCs w:val="20"/>
          <w:highlight w:val="white"/>
        </w:rPr>
      </w:pPr>
      <w:ins w:id="3219"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pinLowSensors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0EB62FD4" w14:textId="77777777" w:rsidR="003A2FEE" w:rsidRDefault="003A2FEE" w:rsidP="003A2FEE">
      <w:pPr>
        <w:autoSpaceDE w:val="0"/>
        <w:autoSpaceDN w:val="0"/>
        <w:adjustRightInd w:val="0"/>
        <w:spacing w:after="0" w:line="240" w:lineRule="auto"/>
        <w:rPr>
          <w:ins w:id="3220" w:author="Michael Bell" w:date="2013-05-06T18:02:00Z"/>
          <w:rFonts w:ascii="Courier New" w:hAnsi="Courier New" w:cs="Courier New"/>
          <w:color w:val="000000"/>
          <w:sz w:val="20"/>
          <w:szCs w:val="20"/>
          <w:highlight w:val="white"/>
        </w:rPr>
      </w:pPr>
      <w:ins w:id="3221" w:author="Michael Bell" w:date="2013-05-06T18:02:00Z">
        <w:r>
          <w:rPr>
            <w:rFonts w:ascii="Courier New" w:hAnsi="Courier New" w:cs="Courier New"/>
            <w:color w:val="000000"/>
            <w:sz w:val="20"/>
            <w:szCs w:val="20"/>
            <w:highlight w:val="white"/>
          </w:rPr>
          <w:t xml:space="preserve">    </w:t>
        </w:r>
      </w:ins>
    </w:p>
    <w:p w14:paraId="7E558784" w14:textId="77777777" w:rsidR="003A2FEE" w:rsidRDefault="003A2FEE" w:rsidP="003A2FEE">
      <w:pPr>
        <w:autoSpaceDE w:val="0"/>
        <w:autoSpaceDN w:val="0"/>
        <w:adjustRightInd w:val="0"/>
        <w:spacing w:after="0" w:line="240" w:lineRule="auto"/>
        <w:rPr>
          <w:ins w:id="3222" w:author="Michael Bell" w:date="2013-05-06T18:02:00Z"/>
          <w:rFonts w:ascii="Courier New" w:hAnsi="Courier New" w:cs="Courier New"/>
          <w:color w:val="008000"/>
          <w:sz w:val="20"/>
          <w:szCs w:val="20"/>
          <w:highlight w:val="white"/>
        </w:rPr>
      </w:pPr>
      <w:ins w:id="3223"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sensorNone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there </w:t>
        </w:r>
        <w:proofErr w:type="spellStart"/>
        <w:r>
          <w:rPr>
            <w:rFonts w:ascii="Courier New" w:hAnsi="Courier New" w:cs="Courier New"/>
            <w:color w:val="008000"/>
            <w:sz w:val="20"/>
            <w:szCs w:val="20"/>
            <w:highlight w:val="white"/>
          </w:rPr>
          <w:t>isnt</w:t>
        </w:r>
        <w:proofErr w:type="spellEnd"/>
        <w:r>
          <w:rPr>
            <w:rFonts w:ascii="Courier New" w:hAnsi="Courier New" w:cs="Courier New"/>
            <w:color w:val="008000"/>
            <w:sz w:val="20"/>
            <w:szCs w:val="20"/>
            <w:highlight w:val="white"/>
          </w:rPr>
          <w:t xml:space="preserve"> one we return false</w:t>
        </w:r>
      </w:ins>
    </w:p>
    <w:p w14:paraId="323CD94D" w14:textId="77777777" w:rsidR="003A2FEE" w:rsidRDefault="003A2FEE" w:rsidP="003A2FEE">
      <w:pPr>
        <w:autoSpaceDE w:val="0"/>
        <w:autoSpaceDN w:val="0"/>
        <w:adjustRightInd w:val="0"/>
        <w:spacing w:after="0" w:line="240" w:lineRule="auto"/>
        <w:rPr>
          <w:ins w:id="3224" w:author="Michael Bell" w:date="2013-05-06T18:02:00Z"/>
          <w:rFonts w:ascii="Courier New" w:hAnsi="Courier New" w:cs="Courier New"/>
          <w:color w:val="000000"/>
          <w:sz w:val="20"/>
          <w:szCs w:val="20"/>
          <w:highlight w:val="white"/>
        </w:rPr>
      </w:pPr>
      <w:ins w:id="3225"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3692CAC" w14:textId="77777777" w:rsidR="003A2FEE" w:rsidRDefault="003A2FEE" w:rsidP="003A2FEE">
      <w:pPr>
        <w:autoSpaceDE w:val="0"/>
        <w:autoSpaceDN w:val="0"/>
        <w:adjustRightInd w:val="0"/>
        <w:spacing w:after="0" w:line="240" w:lineRule="auto"/>
        <w:rPr>
          <w:ins w:id="3226" w:author="Michael Bell" w:date="2013-05-06T18:02:00Z"/>
          <w:rFonts w:ascii="Courier New" w:hAnsi="Courier New" w:cs="Courier New"/>
          <w:color w:val="000000"/>
          <w:sz w:val="20"/>
          <w:szCs w:val="20"/>
          <w:highlight w:val="white"/>
        </w:rPr>
      </w:pPr>
      <w:ins w:id="3227" w:author="Michael Bell" w:date="2013-05-06T18:02:00Z">
        <w:r>
          <w:rPr>
            <w:rFonts w:ascii="Courier New" w:hAnsi="Courier New" w:cs="Courier New"/>
            <w:color w:val="000000"/>
            <w:sz w:val="20"/>
            <w:szCs w:val="20"/>
            <w:highlight w:val="white"/>
          </w:rPr>
          <w:t xml:space="preserve">      </w:t>
        </w:r>
      </w:ins>
    </w:p>
    <w:p w14:paraId="54E3AA2F" w14:textId="77777777" w:rsidR="003A2FEE" w:rsidRDefault="003A2FEE" w:rsidP="003A2FEE">
      <w:pPr>
        <w:autoSpaceDE w:val="0"/>
        <w:autoSpaceDN w:val="0"/>
        <w:adjustRightInd w:val="0"/>
        <w:spacing w:after="0" w:line="240" w:lineRule="auto"/>
        <w:rPr>
          <w:ins w:id="3228" w:author="Michael Bell" w:date="2013-05-06T18:02:00Z"/>
          <w:rFonts w:ascii="Courier New" w:hAnsi="Courier New" w:cs="Courier New"/>
          <w:color w:val="008000"/>
          <w:sz w:val="20"/>
          <w:szCs w:val="20"/>
          <w:highlight w:val="white"/>
        </w:rPr>
      </w:pPr>
      <w:ins w:id="3229"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no</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//as this is the first set the number in the set and the overall number are the same</w:t>
        </w:r>
      </w:ins>
    </w:p>
    <w:p w14:paraId="3D04B5E6" w14:textId="77777777" w:rsidR="003A2FEE" w:rsidRDefault="003A2FEE" w:rsidP="003A2FEE">
      <w:pPr>
        <w:autoSpaceDE w:val="0"/>
        <w:autoSpaceDN w:val="0"/>
        <w:adjustRightInd w:val="0"/>
        <w:spacing w:after="0" w:line="240" w:lineRule="auto"/>
        <w:rPr>
          <w:ins w:id="3230" w:author="Michael Bell" w:date="2013-05-06T18:02:00Z"/>
          <w:rFonts w:ascii="Courier New" w:hAnsi="Courier New" w:cs="Courier New"/>
          <w:color w:val="008000"/>
          <w:sz w:val="20"/>
          <w:szCs w:val="20"/>
          <w:highlight w:val="white"/>
        </w:rPr>
      </w:pPr>
      <w:ins w:id="3231"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they match we return true</w:t>
        </w:r>
      </w:ins>
    </w:p>
    <w:p w14:paraId="78C316D0" w14:textId="77777777" w:rsidR="003A2FEE" w:rsidRDefault="003A2FEE" w:rsidP="003A2FEE">
      <w:pPr>
        <w:autoSpaceDE w:val="0"/>
        <w:autoSpaceDN w:val="0"/>
        <w:adjustRightInd w:val="0"/>
        <w:spacing w:after="0" w:line="240" w:lineRule="auto"/>
        <w:rPr>
          <w:ins w:id="3232" w:author="Michael Bell" w:date="2013-05-06T18:02:00Z"/>
          <w:rFonts w:ascii="Courier New" w:hAnsi="Courier New" w:cs="Courier New"/>
          <w:color w:val="000000"/>
          <w:sz w:val="20"/>
          <w:szCs w:val="20"/>
          <w:highlight w:val="white"/>
        </w:rPr>
      </w:pPr>
      <w:ins w:id="3233" w:author="Michael Bell" w:date="2013-05-06T18:02:00Z">
        <w:r>
          <w:rPr>
            <w:rFonts w:ascii="Courier New" w:hAnsi="Courier New" w:cs="Courier New"/>
            <w:color w:val="000000"/>
            <w:sz w:val="20"/>
            <w:szCs w:val="20"/>
            <w:highlight w:val="white"/>
          </w:rPr>
          <w:t xml:space="preserve">      </w:t>
        </w:r>
      </w:ins>
    </w:p>
    <w:p w14:paraId="6F4F16BB" w14:textId="77777777" w:rsidR="003A2FEE" w:rsidRDefault="003A2FEE" w:rsidP="003A2FEE">
      <w:pPr>
        <w:autoSpaceDE w:val="0"/>
        <w:autoSpaceDN w:val="0"/>
        <w:adjustRightInd w:val="0"/>
        <w:spacing w:after="0" w:line="240" w:lineRule="auto"/>
        <w:rPr>
          <w:ins w:id="3234" w:author="Michael Bell" w:date="2013-05-06T18:02:00Z"/>
          <w:rFonts w:ascii="Courier New" w:hAnsi="Courier New" w:cs="Courier New"/>
          <w:color w:val="000000"/>
          <w:sz w:val="20"/>
          <w:szCs w:val="20"/>
          <w:highlight w:val="white"/>
        </w:rPr>
      </w:pPr>
      <w:ins w:id="3235"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4827F6CC" w14:textId="77777777" w:rsidR="003A2FEE" w:rsidRDefault="003A2FEE" w:rsidP="003A2FEE">
      <w:pPr>
        <w:autoSpaceDE w:val="0"/>
        <w:autoSpaceDN w:val="0"/>
        <w:adjustRightInd w:val="0"/>
        <w:spacing w:after="0" w:line="240" w:lineRule="auto"/>
        <w:rPr>
          <w:ins w:id="3236" w:author="Michael Bell" w:date="2013-05-06T18:02:00Z"/>
          <w:rFonts w:ascii="Courier New" w:hAnsi="Courier New" w:cs="Courier New"/>
          <w:color w:val="008000"/>
          <w:sz w:val="20"/>
          <w:szCs w:val="20"/>
          <w:highlight w:val="white"/>
        </w:rPr>
      </w:pPr>
      <w:ins w:id="3237"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4033DB7B" w14:textId="77777777" w:rsidR="003A2FEE" w:rsidRDefault="003A2FEE" w:rsidP="003A2FEE">
      <w:pPr>
        <w:autoSpaceDE w:val="0"/>
        <w:autoSpaceDN w:val="0"/>
        <w:adjustRightInd w:val="0"/>
        <w:spacing w:after="0" w:line="240" w:lineRule="auto"/>
        <w:rPr>
          <w:ins w:id="3238" w:author="Michael Bell" w:date="2013-05-06T18:02:00Z"/>
          <w:rFonts w:ascii="Courier New" w:hAnsi="Courier New" w:cs="Courier New"/>
          <w:color w:val="000000"/>
          <w:sz w:val="20"/>
          <w:szCs w:val="20"/>
          <w:highlight w:val="white"/>
        </w:rPr>
      </w:pPr>
      <w:ins w:id="3239" w:author="Michael Bell" w:date="2013-05-06T18:02:00Z">
        <w:r>
          <w:rPr>
            <w:rFonts w:ascii="Courier New" w:hAnsi="Courier New" w:cs="Courier New"/>
            <w:color w:val="000000"/>
            <w:sz w:val="20"/>
            <w:szCs w:val="20"/>
            <w:highlight w:val="white"/>
          </w:rPr>
          <w:t xml:space="preserve">    </w:t>
        </w:r>
      </w:ins>
    </w:p>
    <w:p w14:paraId="2077E2B0" w14:textId="77777777" w:rsidR="003A2FEE" w:rsidRDefault="003A2FEE" w:rsidP="003A2FEE">
      <w:pPr>
        <w:autoSpaceDE w:val="0"/>
        <w:autoSpaceDN w:val="0"/>
        <w:adjustRightInd w:val="0"/>
        <w:spacing w:after="0" w:line="240" w:lineRule="auto"/>
        <w:rPr>
          <w:ins w:id="3240" w:author="Michael Bell" w:date="2013-05-06T18:02:00Z"/>
          <w:rFonts w:ascii="Courier New" w:hAnsi="Courier New" w:cs="Courier New"/>
          <w:color w:val="000000"/>
          <w:sz w:val="20"/>
          <w:szCs w:val="20"/>
          <w:highlight w:val="white"/>
        </w:rPr>
      </w:pPr>
      <w:ins w:id="3241"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2404E15" w14:textId="77777777" w:rsidR="003A2FEE" w:rsidRDefault="003A2FEE" w:rsidP="003A2FEE">
      <w:pPr>
        <w:autoSpaceDE w:val="0"/>
        <w:autoSpaceDN w:val="0"/>
        <w:adjustRightInd w:val="0"/>
        <w:spacing w:after="0" w:line="240" w:lineRule="auto"/>
        <w:rPr>
          <w:ins w:id="3242" w:author="Michael Bell" w:date="2013-05-06T18:02:00Z"/>
          <w:rFonts w:ascii="Courier New" w:hAnsi="Courier New" w:cs="Courier New"/>
          <w:color w:val="000000"/>
          <w:sz w:val="20"/>
          <w:szCs w:val="20"/>
          <w:highlight w:val="white"/>
        </w:rPr>
      </w:pPr>
      <w:ins w:id="3243" w:author="Michael Bell" w:date="2013-05-06T18:02:00Z">
        <w:r>
          <w:rPr>
            <w:rFonts w:ascii="Courier New" w:hAnsi="Courier New" w:cs="Courier New"/>
            <w:color w:val="000000"/>
            <w:sz w:val="20"/>
            <w:szCs w:val="20"/>
            <w:highlight w:val="white"/>
          </w:rPr>
          <w:t xml:space="preserve">  </w:t>
        </w:r>
      </w:ins>
    </w:p>
    <w:p w14:paraId="680054CB" w14:textId="77777777" w:rsidR="003A2FEE" w:rsidRDefault="003A2FEE" w:rsidP="003A2FEE">
      <w:pPr>
        <w:autoSpaceDE w:val="0"/>
        <w:autoSpaceDN w:val="0"/>
        <w:adjustRightInd w:val="0"/>
        <w:spacing w:after="0" w:line="240" w:lineRule="auto"/>
        <w:rPr>
          <w:ins w:id="3244" w:author="Michael Bell" w:date="2013-05-06T18:02:00Z"/>
          <w:rFonts w:ascii="Courier New" w:hAnsi="Courier New" w:cs="Courier New"/>
          <w:color w:val="008000"/>
          <w:sz w:val="20"/>
          <w:szCs w:val="20"/>
          <w:highlight w:val="white"/>
        </w:rPr>
      </w:pPr>
      <w:ins w:id="3245"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no does not belong to the first set and is less than 11 then it belongs to the second set</w:t>
        </w:r>
      </w:ins>
    </w:p>
    <w:p w14:paraId="6FC1CF6D" w14:textId="77777777" w:rsidR="003A2FEE" w:rsidRDefault="003A2FEE" w:rsidP="003A2FEE">
      <w:pPr>
        <w:autoSpaceDE w:val="0"/>
        <w:autoSpaceDN w:val="0"/>
        <w:adjustRightInd w:val="0"/>
        <w:spacing w:after="0" w:line="240" w:lineRule="auto"/>
        <w:rPr>
          <w:ins w:id="3246" w:author="Michael Bell" w:date="2013-05-06T18:02:00Z"/>
          <w:rFonts w:ascii="Courier New" w:hAnsi="Courier New" w:cs="Courier New"/>
          <w:color w:val="000000"/>
          <w:sz w:val="20"/>
          <w:szCs w:val="20"/>
          <w:highlight w:val="white"/>
        </w:rPr>
      </w:pPr>
      <w:ins w:id="3247"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93F8713" w14:textId="77777777" w:rsidR="003A2FEE" w:rsidRDefault="003A2FEE" w:rsidP="003A2FEE">
      <w:pPr>
        <w:autoSpaceDE w:val="0"/>
        <w:autoSpaceDN w:val="0"/>
        <w:adjustRightInd w:val="0"/>
        <w:spacing w:after="0" w:line="240" w:lineRule="auto"/>
        <w:rPr>
          <w:ins w:id="3248" w:author="Michael Bell" w:date="2013-05-06T18:02:00Z"/>
          <w:rFonts w:ascii="Courier New" w:hAnsi="Courier New" w:cs="Courier New"/>
          <w:color w:val="008000"/>
          <w:sz w:val="20"/>
          <w:szCs w:val="20"/>
          <w:highlight w:val="white"/>
        </w:rPr>
      </w:pPr>
      <w:ins w:id="3249"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pinHighSensors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find out what the high sensor in this set is</w:t>
        </w:r>
      </w:ins>
    </w:p>
    <w:p w14:paraId="152DD51F" w14:textId="77777777" w:rsidR="003A2FEE" w:rsidRDefault="003A2FEE" w:rsidP="003A2FEE">
      <w:pPr>
        <w:autoSpaceDE w:val="0"/>
        <w:autoSpaceDN w:val="0"/>
        <w:adjustRightInd w:val="0"/>
        <w:spacing w:after="0" w:line="240" w:lineRule="auto"/>
        <w:rPr>
          <w:ins w:id="3250" w:author="Michael Bell" w:date="2013-05-06T18:02:00Z"/>
          <w:rFonts w:ascii="Courier New" w:hAnsi="Courier New" w:cs="Courier New"/>
          <w:color w:val="000000"/>
          <w:sz w:val="20"/>
          <w:szCs w:val="20"/>
          <w:highlight w:val="white"/>
        </w:rPr>
      </w:pPr>
      <w:ins w:id="3251" w:author="Michael Bell" w:date="2013-05-06T18:02:00Z">
        <w:r>
          <w:rPr>
            <w:rFonts w:ascii="Courier New" w:hAnsi="Courier New" w:cs="Courier New"/>
            <w:color w:val="000000"/>
            <w:sz w:val="20"/>
            <w:szCs w:val="20"/>
            <w:highlight w:val="white"/>
          </w:rPr>
          <w:t xml:space="preserve">    </w:t>
        </w:r>
      </w:ins>
    </w:p>
    <w:p w14:paraId="1A55CB6C" w14:textId="77777777" w:rsidR="003A2FEE" w:rsidRDefault="003A2FEE" w:rsidP="003A2FEE">
      <w:pPr>
        <w:autoSpaceDE w:val="0"/>
        <w:autoSpaceDN w:val="0"/>
        <w:adjustRightInd w:val="0"/>
        <w:spacing w:after="0" w:line="240" w:lineRule="auto"/>
        <w:rPr>
          <w:ins w:id="3252" w:author="Michael Bell" w:date="2013-05-06T18:02:00Z"/>
          <w:rFonts w:ascii="Courier New" w:hAnsi="Courier New" w:cs="Courier New"/>
          <w:color w:val="008000"/>
          <w:sz w:val="20"/>
          <w:szCs w:val="20"/>
          <w:highlight w:val="white"/>
        </w:rPr>
      </w:pPr>
      <w:ins w:id="3253"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sensorNone</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there </w:t>
        </w:r>
        <w:proofErr w:type="spellStart"/>
        <w:r>
          <w:rPr>
            <w:rFonts w:ascii="Courier New" w:hAnsi="Courier New" w:cs="Courier New"/>
            <w:color w:val="008000"/>
            <w:sz w:val="20"/>
            <w:szCs w:val="20"/>
            <w:highlight w:val="white"/>
          </w:rPr>
          <w:t>isnt</w:t>
        </w:r>
        <w:proofErr w:type="spellEnd"/>
        <w:r>
          <w:rPr>
            <w:rFonts w:ascii="Courier New" w:hAnsi="Courier New" w:cs="Courier New"/>
            <w:color w:val="008000"/>
            <w:sz w:val="20"/>
            <w:szCs w:val="20"/>
            <w:highlight w:val="white"/>
          </w:rPr>
          <w:t xml:space="preserve"> one we return false</w:t>
        </w:r>
      </w:ins>
    </w:p>
    <w:p w14:paraId="6869BACF" w14:textId="77777777" w:rsidR="003A2FEE" w:rsidRDefault="003A2FEE" w:rsidP="003A2FEE">
      <w:pPr>
        <w:autoSpaceDE w:val="0"/>
        <w:autoSpaceDN w:val="0"/>
        <w:adjustRightInd w:val="0"/>
        <w:spacing w:after="0" w:line="240" w:lineRule="auto"/>
        <w:rPr>
          <w:ins w:id="3254" w:author="Michael Bell" w:date="2013-05-06T18:02:00Z"/>
          <w:rFonts w:ascii="Courier New" w:hAnsi="Courier New" w:cs="Courier New"/>
          <w:color w:val="000000"/>
          <w:sz w:val="20"/>
          <w:szCs w:val="20"/>
          <w:highlight w:val="white"/>
        </w:rPr>
      </w:pPr>
      <w:ins w:id="3255"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3B308977" w14:textId="77777777" w:rsidR="003A2FEE" w:rsidRDefault="003A2FEE" w:rsidP="003A2FEE">
      <w:pPr>
        <w:autoSpaceDE w:val="0"/>
        <w:autoSpaceDN w:val="0"/>
        <w:adjustRightInd w:val="0"/>
        <w:spacing w:after="0" w:line="240" w:lineRule="auto"/>
        <w:rPr>
          <w:ins w:id="3256" w:author="Michael Bell" w:date="2013-05-06T18:02:00Z"/>
          <w:rFonts w:ascii="Courier New" w:hAnsi="Courier New" w:cs="Courier New"/>
          <w:color w:val="000000"/>
          <w:sz w:val="20"/>
          <w:szCs w:val="20"/>
          <w:highlight w:val="white"/>
        </w:rPr>
      </w:pPr>
      <w:ins w:id="3257" w:author="Michael Bell" w:date="2013-05-06T18:02:00Z">
        <w:r>
          <w:rPr>
            <w:rFonts w:ascii="Courier New" w:hAnsi="Courier New" w:cs="Courier New"/>
            <w:color w:val="000000"/>
            <w:sz w:val="20"/>
            <w:szCs w:val="20"/>
            <w:highlight w:val="white"/>
          </w:rPr>
          <w:t xml:space="preserve">      </w:t>
        </w:r>
      </w:ins>
    </w:p>
    <w:p w14:paraId="50167425" w14:textId="77777777" w:rsidR="003A2FEE" w:rsidRDefault="003A2FEE" w:rsidP="003A2FEE">
      <w:pPr>
        <w:autoSpaceDE w:val="0"/>
        <w:autoSpaceDN w:val="0"/>
        <w:adjustRightInd w:val="0"/>
        <w:spacing w:after="0" w:line="240" w:lineRule="auto"/>
        <w:rPr>
          <w:ins w:id="3258" w:author="Michael Bell" w:date="2013-05-06T18:02:00Z"/>
          <w:rFonts w:ascii="Courier New" w:hAnsi="Courier New" w:cs="Courier New"/>
          <w:color w:val="008000"/>
          <w:sz w:val="20"/>
          <w:szCs w:val="20"/>
          <w:highlight w:val="white"/>
        </w:rPr>
      </w:pPr>
      <w:ins w:id="3259"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highSensor</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the second set the sensor number is equal to no - 5</w:t>
        </w:r>
      </w:ins>
    </w:p>
    <w:p w14:paraId="08728816" w14:textId="77777777" w:rsidR="003A2FEE" w:rsidRDefault="003A2FEE" w:rsidP="003A2FEE">
      <w:pPr>
        <w:autoSpaceDE w:val="0"/>
        <w:autoSpaceDN w:val="0"/>
        <w:adjustRightInd w:val="0"/>
        <w:spacing w:after="0" w:line="240" w:lineRule="auto"/>
        <w:rPr>
          <w:ins w:id="3260" w:author="Michael Bell" w:date="2013-05-06T18:02:00Z"/>
          <w:rFonts w:ascii="Courier New" w:hAnsi="Courier New" w:cs="Courier New"/>
          <w:color w:val="008000"/>
          <w:sz w:val="20"/>
          <w:szCs w:val="20"/>
          <w:highlight w:val="white"/>
        </w:rPr>
      </w:pPr>
      <w:ins w:id="3261"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it </w:t>
        </w:r>
        <w:proofErr w:type="spellStart"/>
        <w:r>
          <w:rPr>
            <w:rFonts w:ascii="Courier New" w:hAnsi="Courier New" w:cs="Courier New"/>
            <w:color w:val="008000"/>
            <w:sz w:val="20"/>
            <w:szCs w:val="20"/>
            <w:highlight w:val="white"/>
          </w:rPr>
          <w:t>maches</w:t>
        </w:r>
        <w:proofErr w:type="spellEnd"/>
        <w:r>
          <w:rPr>
            <w:rFonts w:ascii="Courier New" w:hAnsi="Courier New" w:cs="Courier New"/>
            <w:color w:val="008000"/>
            <w:sz w:val="20"/>
            <w:szCs w:val="20"/>
            <w:highlight w:val="white"/>
          </w:rPr>
          <w:t xml:space="preserve"> then we return true</w:t>
        </w:r>
      </w:ins>
    </w:p>
    <w:p w14:paraId="2CDB62E6" w14:textId="77777777" w:rsidR="003A2FEE" w:rsidRDefault="003A2FEE" w:rsidP="003A2FEE">
      <w:pPr>
        <w:autoSpaceDE w:val="0"/>
        <w:autoSpaceDN w:val="0"/>
        <w:adjustRightInd w:val="0"/>
        <w:spacing w:after="0" w:line="240" w:lineRule="auto"/>
        <w:rPr>
          <w:ins w:id="3262" w:author="Michael Bell" w:date="2013-05-06T18:02:00Z"/>
          <w:rFonts w:ascii="Courier New" w:hAnsi="Courier New" w:cs="Courier New"/>
          <w:color w:val="000000"/>
          <w:sz w:val="20"/>
          <w:szCs w:val="20"/>
          <w:highlight w:val="white"/>
        </w:rPr>
      </w:pPr>
      <w:ins w:id="3263" w:author="Michael Bell" w:date="2013-05-06T18:02:00Z">
        <w:r>
          <w:rPr>
            <w:rFonts w:ascii="Courier New" w:hAnsi="Courier New" w:cs="Courier New"/>
            <w:color w:val="000000"/>
            <w:sz w:val="20"/>
            <w:szCs w:val="20"/>
            <w:highlight w:val="white"/>
          </w:rPr>
          <w:t xml:space="preserve">      </w:t>
        </w:r>
      </w:ins>
    </w:p>
    <w:p w14:paraId="776DE027" w14:textId="77777777" w:rsidR="003A2FEE" w:rsidRDefault="003A2FEE" w:rsidP="003A2FEE">
      <w:pPr>
        <w:autoSpaceDE w:val="0"/>
        <w:autoSpaceDN w:val="0"/>
        <w:adjustRightInd w:val="0"/>
        <w:spacing w:after="0" w:line="240" w:lineRule="auto"/>
        <w:rPr>
          <w:ins w:id="3264" w:author="Michael Bell" w:date="2013-05-06T18:02:00Z"/>
          <w:rFonts w:ascii="Courier New" w:hAnsi="Courier New" w:cs="Courier New"/>
          <w:color w:val="000000"/>
          <w:sz w:val="20"/>
          <w:szCs w:val="20"/>
          <w:highlight w:val="white"/>
        </w:rPr>
      </w:pPr>
      <w:ins w:id="3265"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4D3D26C3" w14:textId="77777777" w:rsidR="003A2FEE" w:rsidRDefault="003A2FEE" w:rsidP="003A2FEE">
      <w:pPr>
        <w:autoSpaceDE w:val="0"/>
        <w:autoSpaceDN w:val="0"/>
        <w:adjustRightInd w:val="0"/>
        <w:spacing w:after="0" w:line="240" w:lineRule="auto"/>
        <w:rPr>
          <w:ins w:id="3266" w:author="Michael Bell" w:date="2013-05-06T18:02:00Z"/>
          <w:rFonts w:ascii="Courier New" w:hAnsi="Courier New" w:cs="Courier New"/>
          <w:color w:val="008000"/>
          <w:sz w:val="20"/>
          <w:szCs w:val="20"/>
          <w:highlight w:val="white"/>
        </w:rPr>
      </w:pPr>
      <w:ins w:id="3267"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 all other cases we return false</w:t>
        </w:r>
      </w:ins>
    </w:p>
    <w:p w14:paraId="3E04E493" w14:textId="77777777" w:rsidR="003A2FEE" w:rsidRDefault="003A2FEE" w:rsidP="003A2FEE">
      <w:pPr>
        <w:autoSpaceDE w:val="0"/>
        <w:autoSpaceDN w:val="0"/>
        <w:adjustRightInd w:val="0"/>
        <w:spacing w:after="0" w:line="240" w:lineRule="auto"/>
        <w:rPr>
          <w:ins w:id="3268" w:author="Michael Bell" w:date="2013-05-06T18:02:00Z"/>
          <w:rFonts w:ascii="Courier New" w:hAnsi="Courier New" w:cs="Courier New"/>
          <w:color w:val="000000"/>
          <w:sz w:val="20"/>
          <w:szCs w:val="20"/>
          <w:highlight w:val="white"/>
        </w:rPr>
      </w:pPr>
      <w:ins w:id="326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286365F" w14:textId="5CC1BE28" w:rsidR="006918A7" w:rsidDel="00116173" w:rsidRDefault="003A2FEE" w:rsidP="003A2FEE">
      <w:pPr>
        <w:widowControl w:val="0"/>
        <w:autoSpaceDE w:val="0"/>
        <w:autoSpaceDN w:val="0"/>
        <w:adjustRightInd w:val="0"/>
        <w:spacing w:after="0" w:line="240" w:lineRule="auto"/>
        <w:rPr>
          <w:del w:id="3270" w:author="Michael Bell" w:date="2013-05-06T17:53:00Z"/>
          <w:rFonts w:ascii="Courier New" w:hAnsi="Courier New" w:cs="Courier New"/>
          <w:color w:val="008000"/>
          <w:sz w:val="20"/>
          <w:szCs w:val="20"/>
          <w:highlight w:val="white"/>
        </w:rPr>
      </w:pPr>
      <w:ins w:id="3271" w:author="Michael Bell" w:date="2013-05-06T18:02:00Z">
        <w:r>
          <w:rPr>
            <w:rFonts w:ascii="Courier New" w:hAnsi="Courier New" w:cs="Courier New"/>
            <w:b/>
            <w:bCs/>
            <w:color w:val="000080"/>
            <w:sz w:val="20"/>
            <w:szCs w:val="20"/>
            <w:highlight w:val="white"/>
          </w:rPr>
          <w:t>}</w:t>
        </w:r>
      </w:ins>
      <w:del w:id="3272" w:author="Michael Bell" w:date="2013-05-06T17:53:00Z">
        <w:r w:rsidR="006918A7" w:rsidDel="00116173">
          <w:rPr>
            <w:rFonts w:ascii="Courier New" w:hAnsi="Courier New" w:cs="Courier New"/>
            <w:color w:val="008000"/>
            <w:sz w:val="20"/>
            <w:szCs w:val="20"/>
            <w:highlight w:val="white"/>
          </w:rPr>
          <w:delText>/*</w:delText>
        </w:r>
      </w:del>
    </w:p>
    <w:p w14:paraId="21E0CC2E" w14:textId="31F8603B" w:rsidR="006918A7" w:rsidDel="00116173" w:rsidRDefault="006918A7" w:rsidP="006918A7">
      <w:pPr>
        <w:widowControl w:val="0"/>
        <w:autoSpaceDE w:val="0"/>
        <w:autoSpaceDN w:val="0"/>
        <w:adjustRightInd w:val="0"/>
        <w:spacing w:after="0" w:line="240" w:lineRule="auto"/>
        <w:rPr>
          <w:del w:id="3273" w:author="Michael Bell" w:date="2013-05-06T17:53:00Z"/>
          <w:rFonts w:ascii="Courier New" w:hAnsi="Courier New" w:cs="Courier New"/>
          <w:color w:val="008000"/>
          <w:sz w:val="20"/>
          <w:szCs w:val="20"/>
          <w:highlight w:val="white"/>
        </w:rPr>
      </w:pPr>
    </w:p>
    <w:p w14:paraId="4805C951" w14:textId="20909253" w:rsidR="006918A7" w:rsidDel="00116173" w:rsidRDefault="006918A7" w:rsidP="006918A7">
      <w:pPr>
        <w:widowControl w:val="0"/>
        <w:autoSpaceDE w:val="0"/>
        <w:autoSpaceDN w:val="0"/>
        <w:adjustRightInd w:val="0"/>
        <w:spacing w:after="0" w:line="240" w:lineRule="auto"/>
        <w:rPr>
          <w:del w:id="3274" w:author="Michael Bell" w:date="2013-05-06T17:53:00Z"/>
          <w:rFonts w:ascii="Courier New" w:hAnsi="Courier New" w:cs="Courier New"/>
          <w:color w:val="008000"/>
          <w:sz w:val="20"/>
          <w:szCs w:val="20"/>
          <w:highlight w:val="white"/>
        </w:rPr>
      </w:pPr>
      <w:del w:id="3275" w:author="Michael Bell" w:date="2013-05-06T17:53:00Z">
        <w:r w:rsidDel="00116173">
          <w:rPr>
            <w:rFonts w:ascii="Courier New" w:hAnsi="Courier New" w:cs="Courier New"/>
            <w:color w:val="008000"/>
            <w:sz w:val="20"/>
            <w:szCs w:val="20"/>
            <w:highlight w:val="white"/>
          </w:rPr>
          <w:delText xml:space="preserve"> BELTRAK</w:delText>
        </w:r>
      </w:del>
    </w:p>
    <w:p w14:paraId="210902A4" w14:textId="654A3A4A" w:rsidR="006918A7" w:rsidDel="00116173" w:rsidRDefault="006918A7" w:rsidP="006918A7">
      <w:pPr>
        <w:widowControl w:val="0"/>
        <w:autoSpaceDE w:val="0"/>
        <w:autoSpaceDN w:val="0"/>
        <w:adjustRightInd w:val="0"/>
        <w:spacing w:after="0" w:line="240" w:lineRule="auto"/>
        <w:rPr>
          <w:del w:id="3276" w:author="Michael Bell" w:date="2013-05-06T17:53:00Z"/>
          <w:rFonts w:ascii="Courier New" w:hAnsi="Courier New" w:cs="Courier New"/>
          <w:color w:val="008000"/>
          <w:sz w:val="20"/>
          <w:szCs w:val="20"/>
          <w:highlight w:val="white"/>
        </w:rPr>
      </w:pPr>
      <w:del w:id="3277" w:author="Michael Bell" w:date="2013-05-06T17:53:00Z">
        <w:r w:rsidDel="00116173">
          <w:rPr>
            <w:rFonts w:ascii="Courier New" w:hAnsi="Courier New" w:cs="Courier New"/>
            <w:color w:val="008000"/>
            <w:sz w:val="20"/>
            <w:szCs w:val="20"/>
            <w:highlight w:val="white"/>
          </w:rPr>
          <w:delText xml:space="preserve"> </w:delText>
        </w:r>
      </w:del>
    </w:p>
    <w:p w14:paraId="71B71BBA" w14:textId="6BAB154D" w:rsidR="006918A7" w:rsidDel="00116173" w:rsidRDefault="006918A7" w:rsidP="006918A7">
      <w:pPr>
        <w:widowControl w:val="0"/>
        <w:autoSpaceDE w:val="0"/>
        <w:autoSpaceDN w:val="0"/>
        <w:adjustRightInd w:val="0"/>
        <w:spacing w:after="0" w:line="240" w:lineRule="auto"/>
        <w:rPr>
          <w:del w:id="3278" w:author="Michael Bell" w:date="2013-05-06T17:53:00Z"/>
          <w:rFonts w:ascii="Courier New" w:hAnsi="Courier New" w:cs="Courier New"/>
          <w:color w:val="008000"/>
          <w:sz w:val="20"/>
          <w:szCs w:val="20"/>
          <w:highlight w:val="white"/>
        </w:rPr>
      </w:pPr>
      <w:del w:id="3279" w:author="Michael Bell" w:date="2013-05-06T17:53:00Z">
        <w:r w:rsidDel="00116173">
          <w:rPr>
            <w:rFonts w:ascii="Courier New" w:hAnsi="Courier New" w:cs="Courier New"/>
            <w:color w:val="008000"/>
            <w:sz w:val="20"/>
            <w:szCs w:val="20"/>
            <w:highlight w:val="white"/>
          </w:rPr>
          <w:delText xml:space="preserve"> V1.0</w:delText>
        </w:r>
      </w:del>
    </w:p>
    <w:p w14:paraId="18AF99B8" w14:textId="1D5D24CF" w:rsidR="006918A7" w:rsidDel="00116173" w:rsidRDefault="006918A7" w:rsidP="006918A7">
      <w:pPr>
        <w:widowControl w:val="0"/>
        <w:autoSpaceDE w:val="0"/>
        <w:autoSpaceDN w:val="0"/>
        <w:adjustRightInd w:val="0"/>
        <w:spacing w:after="0" w:line="240" w:lineRule="auto"/>
        <w:rPr>
          <w:del w:id="3280" w:author="Michael Bell" w:date="2013-05-06T17:53:00Z"/>
          <w:rFonts w:ascii="Courier New" w:hAnsi="Courier New" w:cs="Courier New"/>
          <w:color w:val="008000"/>
          <w:sz w:val="20"/>
          <w:szCs w:val="20"/>
          <w:highlight w:val="white"/>
        </w:rPr>
      </w:pPr>
      <w:del w:id="3281" w:author="Michael Bell" w:date="2013-05-06T17:53:00Z">
        <w:r w:rsidDel="00116173">
          <w:rPr>
            <w:rFonts w:ascii="Courier New" w:hAnsi="Courier New" w:cs="Courier New"/>
            <w:color w:val="008000"/>
            <w:sz w:val="20"/>
            <w:szCs w:val="20"/>
            <w:highlight w:val="white"/>
          </w:rPr>
          <w:delText xml:space="preserve"> </w:delText>
        </w:r>
      </w:del>
    </w:p>
    <w:p w14:paraId="23A8F818" w14:textId="1959DA2A" w:rsidR="006918A7" w:rsidDel="00116173" w:rsidRDefault="006918A7" w:rsidP="006918A7">
      <w:pPr>
        <w:widowControl w:val="0"/>
        <w:autoSpaceDE w:val="0"/>
        <w:autoSpaceDN w:val="0"/>
        <w:adjustRightInd w:val="0"/>
        <w:spacing w:after="0" w:line="240" w:lineRule="auto"/>
        <w:rPr>
          <w:del w:id="3282" w:author="Michael Bell" w:date="2013-05-06T17:53:00Z"/>
          <w:rFonts w:ascii="Courier New" w:hAnsi="Courier New" w:cs="Courier New"/>
          <w:color w:val="008000"/>
          <w:sz w:val="20"/>
          <w:szCs w:val="20"/>
          <w:highlight w:val="white"/>
        </w:rPr>
      </w:pPr>
      <w:del w:id="3283" w:author="Michael Bell" w:date="2013-05-06T17:53:00Z">
        <w:r w:rsidDel="00116173">
          <w:rPr>
            <w:rFonts w:ascii="Courier New" w:hAnsi="Courier New" w:cs="Courier New"/>
            <w:color w:val="008000"/>
            <w:sz w:val="20"/>
            <w:szCs w:val="20"/>
            <w:highlight w:val="white"/>
          </w:rPr>
          <w:delText xml:space="preserve"> Hornby trainset automation</w:delText>
        </w:r>
      </w:del>
    </w:p>
    <w:p w14:paraId="244278CD" w14:textId="2713433E" w:rsidR="006918A7" w:rsidDel="00116173" w:rsidRDefault="006918A7" w:rsidP="006918A7">
      <w:pPr>
        <w:widowControl w:val="0"/>
        <w:autoSpaceDE w:val="0"/>
        <w:autoSpaceDN w:val="0"/>
        <w:adjustRightInd w:val="0"/>
        <w:spacing w:after="0" w:line="240" w:lineRule="auto"/>
        <w:rPr>
          <w:del w:id="3284" w:author="Michael Bell" w:date="2013-05-06T17:53:00Z"/>
          <w:rFonts w:ascii="Courier New" w:hAnsi="Courier New" w:cs="Courier New"/>
          <w:color w:val="008000"/>
          <w:sz w:val="20"/>
          <w:szCs w:val="20"/>
          <w:highlight w:val="white"/>
        </w:rPr>
      </w:pPr>
      <w:del w:id="3285" w:author="Michael Bell" w:date="2013-05-06T17:53:00Z">
        <w:r w:rsidDel="00116173">
          <w:rPr>
            <w:rFonts w:ascii="Courier New" w:hAnsi="Courier New" w:cs="Courier New"/>
            <w:color w:val="008000"/>
            <w:sz w:val="20"/>
            <w:szCs w:val="20"/>
            <w:highlight w:val="white"/>
          </w:rPr>
          <w:delText xml:space="preserve"> </w:delText>
        </w:r>
      </w:del>
    </w:p>
    <w:p w14:paraId="25212046" w14:textId="29076E07" w:rsidR="006918A7" w:rsidDel="00116173" w:rsidRDefault="006918A7" w:rsidP="006918A7">
      <w:pPr>
        <w:widowControl w:val="0"/>
        <w:autoSpaceDE w:val="0"/>
        <w:autoSpaceDN w:val="0"/>
        <w:adjustRightInd w:val="0"/>
        <w:spacing w:after="0" w:line="240" w:lineRule="auto"/>
        <w:rPr>
          <w:del w:id="3286" w:author="Michael Bell" w:date="2013-05-06T17:53:00Z"/>
          <w:rFonts w:ascii="Courier New" w:hAnsi="Courier New" w:cs="Courier New"/>
          <w:color w:val="008000"/>
          <w:sz w:val="20"/>
          <w:szCs w:val="20"/>
          <w:highlight w:val="white"/>
        </w:rPr>
      </w:pPr>
      <w:del w:id="3287" w:author="Michael Bell" w:date="2013-05-06T17:53:00Z">
        <w:r w:rsidDel="00116173">
          <w:rPr>
            <w:rFonts w:ascii="Courier New" w:hAnsi="Courier New" w:cs="Courier New"/>
            <w:color w:val="008000"/>
            <w:sz w:val="20"/>
            <w:szCs w:val="20"/>
            <w:highlight w:val="white"/>
          </w:rPr>
          <w:delText xml:space="preserve"> By Michael Bell</w:delText>
        </w:r>
      </w:del>
    </w:p>
    <w:p w14:paraId="02DFE211" w14:textId="1D14C77B" w:rsidR="006918A7" w:rsidDel="00116173" w:rsidRDefault="006918A7" w:rsidP="006918A7">
      <w:pPr>
        <w:widowControl w:val="0"/>
        <w:autoSpaceDE w:val="0"/>
        <w:autoSpaceDN w:val="0"/>
        <w:adjustRightInd w:val="0"/>
        <w:spacing w:after="0" w:line="240" w:lineRule="auto"/>
        <w:rPr>
          <w:del w:id="3288" w:author="Michael Bell" w:date="2013-05-06T17:53:00Z"/>
          <w:rFonts w:ascii="Courier New" w:hAnsi="Courier New" w:cs="Courier New"/>
          <w:color w:val="008000"/>
          <w:sz w:val="20"/>
          <w:szCs w:val="20"/>
          <w:highlight w:val="white"/>
        </w:rPr>
      </w:pPr>
      <w:del w:id="3289" w:author="Michael Bell" w:date="2013-05-06T17:53:00Z">
        <w:r w:rsidDel="00116173">
          <w:rPr>
            <w:rFonts w:ascii="Courier New" w:hAnsi="Courier New" w:cs="Courier New"/>
            <w:color w:val="008000"/>
            <w:sz w:val="20"/>
            <w:szCs w:val="20"/>
            <w:highlight w:val="white"/>
          </w:rPr>
          <w:delText xml:space="preserve"> </w:delText>
        </w:r>
      </w:del>
    </w:p>
    <w:p w14:paraId="61F06856" w14:textId="4135715B" w:rsidR="006918A7" w:rsidDel="00116173" w:rsidRDefault="006918A7" w:rsidP="006918A7">
      <w:pPr>
        <w:widowControl w:val="0"/>
        <w:autoSpaceDE w:val="0"/>
        <w:autoSpaceDN w:val="0"/>
        <w:adjustRightInd w:val="0"/>
        <w:spacing w:after="0" w:line="240" w:lineRule="auto"/>
        <w:rPr>
          <w:del w:id="3290" w:author="Michael Bell" w:date="2013-05-06T17:53:00Z"/>
          <w:rFonts w:ascii="Courier New" w:hAnsi="Courier New" w:cs="Courier New"/>
          <w:color w:val="008000"/>
          <w:sz w:val="20"/>
          <w:szCs w:val="20"/>
          <w:highlight w:val="white"/>
        </w:rPr>
      </w:pPr>
      <w:del w:id="3291"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5EDF93FE" w14:textId="3A4A8853" w:rsidR="006918A7" w:rsidDel="00116173" w:rsidRDefault="006918A7" w:rsidP="006918A7">
      <w:pPr>
        <w:widowControl w:val="0"/>
        <w:autoSpaceDE w:val="0"/>
        <w:autoSpaceDN w:val="0"/>
        <w:adjustRightInd w:val="0"/>
        <w:spacing w:after="0" w:line="240" w:lineRule="auto"/>
        <w:rPr>
          <w:del w:id="3292" w:author="Michael Bell" w:date="2013-05-06T17:53:00Z"/>
          <w:rFonts w:ascii="Courier New" w:hAnsi="Courier New" w:cs="Courier New"/>
          <w:color w:val="008000"/>
          <w:sz w:val="20"/>
          <w:szCs w:val="20"/>
          <w:highlight w:val="white"/>
        </w:rPr>
      </w:pPr>
      <w:del w:id="3293" w:author="Michael Bell" w:date="2013-05-06T17:53:00Z">
        <w:r w:rsidDel="00116173">
          <w:rPr>
            <w:rFonts w:ascii="Courier New" w:hAnsi="Courier New" w:cs="Courier New"/>
            <w:color w:val="008000"/>
            <w:sz w:val="20"/>
            <w:szCs w:val="20"/>
            <w:highlight w:val="white"/>
          </w:rPr>
          <w:delText xml:space="preserve"> </w:delText>
        </w:r>
      </w:del>
    </w:p>
    <w:p w14:paraId="423D6591" w14:textId="76FCF0C1" w:rsidR="006918A7" w:rsidDel="00116173" w:rsidRDefault="006918A7" w:rsidP="006918A7">
      <w:pPr>
        <w:widowControl w:val="0"/>
        <w:autoSpaceDE w:val="0"/>
        <w:autoSpaceDN w:val="0"/>
        <w:adjustRightInd w:val="0"/>
        <w:spacing w:after="0" w:line="240" w:lineRule="auto"/>
        <w:rPr>
          <w:del w:id="3294" w:author="Michael Bell" w:date="2013-05-06T17:53:00Z"/>
          <w:rFonts w:ascii="Courier New" w:hAnsi="Courier New" w:cs="Courier New"/>
          <w:color w:val="000000"/>
          <w:sz w:val="20"/>
          <w:szCs w:val="20"/>
          <w:highlight w:val="white"/>
        </w:rPr>
      </w:pPr>
      <w:del w:id="3295" w:author="Michael Bell" w:date="2013-05-06T17:53:00Z">
        <w:r w:rsidDel="00116173">
          <w:rPr>
            <w:rFonts w:ascii="Courier New" w:hAnsi="Courier New" w:cs="Courier New"/>
            <w:color w:val="008000"/>
            <w:sz w:val="20"/>
            <w:szCs w:val="20"/>
            <w:highlight w:val="white"/>
          </w:rPr>
          <w:delText xml:space="preserve"> */</w:delText>
        </w:r>
      </w:del>
    </w:p>
    <w:p w14:paraId="486E53E7" w14:textId="60AD08D5" w:rsidR="006918A7" w:rsidDel="00116173" w:rsidRDefault="006918A7" w:rsidP="006918A7">
      <w:pPr>
        <w:widowControl w:val="0"/>
        <w:autoSpaceDE w:val="0"/>
        <w:autoSpaceDN w:val="0"/>
        <w:adjustRightInd w:val="0"/>
        <w:spacing w:after="0" w:line="240" w:lineRule="auto"/>
        <w:rPr>
          <w:del w:id="3296" w:author="Michael Bell" w:date="2013-05-06T17:53:00Z"/>
          <w:rFonts w:ascii="Courier New" w:hAnsi="Courier New" w:cs="Courier New"/>
          <w:color w:val="000000"/>
          <w:sz w:val="20"/>
          <w:szCs w:val="20"/>
          <w:highlight w:val="white"/>
        </w:rPr>
      </w:pPr>
    </w:p>
    <w:p w14:paraId="4B9591CB" w14:textId="6938C2CC" w:rsidR="006918A7" w:rsidDel="00116173" w:rsidRDefault="006918A7" w:rsidP="006918A7">
      <w:pPr>
        <w:widowControl w:val="0"/>
        <w:autoSpaceDE w:val="0"/>
        <w:autoSpaceDN w:val="0"/>
        <w:adjustRightInd w:val="0"/>
        <w:spacing w:after="0" w:line="240" w:lineRule="auto"/>
        <w:rPr>
          <w:del w:id="3297" w:author="Michael Bell" w:date="2013-05-06T17:53:00Z"/>
          <w:rFonts w:ascii="Courier New" w:hAnsi="Courier New" w:cs="Courier New"/>
          <w:color w:val="008000"/>
          <w:sz w:val="20"/>
          <w:szCs w:val="20"/>
          <w:highlight w:val="white"/>
        </w:rPr>
      </w:pPr>
      <w:del w:id="3298" w:author="Michael Bell" w:date="2013-05-06T17:53:00Z">
        <w:r w:rsidDel="00116173">
          <w:rPr>
            <w:rFonts w:ascii="Courier New" w:hAnsi="Courier New" w:cs="Courier New"/>
            <w:color w:val="008000"/>
            <w:sz w:val="20"/>
            <w:szCs w:val="20"/>
            <w:highlight w:val="white"/>
          </w:rPr>
          <w:delText>/*this function takes in the number for a sensor and reads the apropriate sensor set then outputs a boolean</w:delText>
        </w:r>
      </w:del>
    </w:p>
    <w:p w14:paraId="44070086" w14:textId="469E9817" w:rsidR="006918A7" w:rsidDel="00116173" w:rsidRDefault="006918A7" w:rsidP="006918A7">
      <w:pPr>
        <w:widowControl w:val="0"/>
        <w:autoSpaceDE w:val="0"/>
        <w:autoSpaceDN w:val="0"/>
        <w:adjustRightInd w:val="0"/>
        <w:spacing w:after="0" w:line="240" w:lineRule="auto"/>
        <w:rPr>
          <w:del w:id="3299" w:author="Michael Bell" w:date="2013-05-06T17:53:00Z"/>
          <w:rFonts w:ascii="Courier New" w:hAnsi="Courier New" w:cs="Courier New"/>
          <w:color w:val="000000"/>
          <w:sz w:val="20"/>
          <w:szCs w:val="20"/>
          <w:highlight w:val="white"/>
        </w:rPr>
      </w:pPr>
      <w:del w:id="3300" w:author="Michael Bell" w:date="2013-05-06T17:53:00Z">
        <w:r w:rsidDel="00116173">
          <w:rPr>
            <w:rFonts w:ascii="Courier New" w:hAnsi="Courier New" w:cs="Courier New"/>
            <w:color w:val="008000"/>
            <w:sz w:val="20"/>
            <w:szCs w:val="20"/>
            <w:highlight w:val="white"/>
          </w:rPr>
          <w:delText>to indicate weather or not the sensor is currently triggered*/</w:delText>
        </w:r>
      </w:del>
    </w:p>
    <w:p w14:paraId="5BABDE1C" w14:textId="4D3D8BB0" w:rsidR="006918A7" w:rsidDel="00116173" w:rsidRDefault="006918A7" w:rsidP="006918A7">
      <w:pPr>
        <w:widowControl w:val="0"/>
        <w:autoSpaceDE w:val="0"/>
        <w:autoSpaceDN w:val="0"/>
        <w:adjustRightInd w:val="0"/>
        <w:spacing w:after="0" w:line="240" w:lineRule="auto"/>
        <w:rPr>
          <w:del w:id="3301" w:author="Michael Bell" w:date="2013-05-06T17:53:00Z"/>
          <w:rFonts w:ascii="Courier New" w:hAnsi="Courier New" w:cs="Courier New"/>
          <w:color w:val="000000"/>
          <w:sz w:val="20"/>
          <w:szCs w:val="20"/>
          <w:highlight w:val="white"/>
        </w:rPr>
      </w:pPr>
    </w:p>
    <w:p w14:paraId="6B74B24F" w14:textId="4D24B6E7" w:rsidR="006918A7" w:rsidDel="00116173" w:rsidRDefault="006918A7" w:rsidP="006918A7">
      <w:pPr>
        <w:widowControl w:val="0"/>
        <w:autoSpaceDE w:val="0"/>
        <w:autoSpaceDN w:val="0"/>
        <w:adjustRightInd w:val="0"/>
        <w:spacing w:after="0" w:line="240" w:lineRule="auto"/>
        <w:rPr>
          <w:del w:id="3302" w:author="Michael Bell" w:date="2013-05-06T17:53:00Z"/>
          <w:rFonts w:ascii="Courier New" w:hAnsi="Courier New" w:cs="Courier New"/>
          <w:color w:val="000000"/>
          <w:sz w:val="20"/>
          <w:szCs w:val="20"/>
          <w:highlight w:val="white"/>
        </w:rPr>
      </w:pPr>
    </w:p>
    <w:p w14:paraId="76E96E3E" w14:textId="743D2BDA" w:rsidR="006918A7" w:rsidDel="00116173" w:rsidRDefault="006918A7" w:rsidP="006918A7">
      <w:pPr>
        <w:widowControl w:val="0"/>
        <w:autoSpaceDE w:val="0"/>
        <w:autoSpaceDN w:val="0"/>
        <w:adjustRightInd w:val="0"/>
        <w:spacing w:after="0" w:line="240" w:lineRule="auto"/>
        <w:rPr>
          <w:del w:id="3303" w:author="Michael Bell" w:date="2013-05-06T17:53:00Z"/>
          <w:rFonts w:ascii="Courier New" w:hAnsi="Courier New" w:cs="Courier New"/>
          <w:color w:val="008000"/>
          <w:sz w:val="20"/>
          <w:szCs w:val="20"/>
          <w:highlight w:val="white"/>
        </w:rPr>
      </w:pPr>
      <w:del w:id="3304" w:author="Michael Bell" w:date="2013-05-06T17:53:00Z">
        <w:r w:rsidDel="00116173">
          <w:rPr>
            <w:rFonts w:ascii="Courier New" w:hAnsi="Courier New" w:cs="Courier New"/>
            <w:color w:val="000000"/>
            <w:sz w:val="20"/>
            <w:szCs w:val="20"/>
            <w:highlight w:val="white"/>
          </w:rPr>
          <w:delText>boolean 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//no is the number of the sensor that we are reading</w:delText>
        </w:r>
      </w:del>
    </w:p>
    <w:p w14:paraId="74372FF0" w14:textId="437F00F1" w:rsidR="006918A7" w:rsidDel="00116173" w:rsidRDefault="006918A7" w:rsidP="006918A7">
      <w:pPr>
        <w:widowControl w:val="0"/>
        <w:autoSpaceDE w:val="0"/>
        <w:autoSpaceDN w:val="0"/>
        <w:adjustRightInd w:val="0"/>
        <w:spacing w:after="0" w:line="240" w:lineRule="auto"/>
        <w:rPr>
          <w:del w:id="3305" w:author="Michael Bell" w:date="2013-05-06T17:53:00Z"/>
          <w:rFonts w:ascii="Courier New" w:hAnsi="Courier New" w:cs="Courier New"/>
          <w:color w:val="000000"/>
          <w:sz w:val="20"/>
          <w:szCs w:val="20"/>
          <w:highlight w:val="white"/>
        </w:rPr>
      </w:pPr>
      <w:del w:id="3306" w:author="Michael Bell" w:date="2013-05-06T17:53:00Z">
        <w:r w:rsidDel="00116173">
          <w:rPr>
            <w:rFonts w:ascii="Courier New" w:hAnsi="Courier New" w:cs="Courier New"/>
            <w:b/>
            <w:bCs/>
            <w:color w:val="000080"/>
            <w:sz w:val="20"/>
            <w:szCs w:val="20"/>
            <w:highlight w:val="white"/>
          </w:rPr>
          <w:delText>{</w:delText>
        </w:r>
      </w:del>
    </w:p>
    <w:p w14:paraId="04370E4A" w14:textId="693FB68F" w:rsidR="006918A7" w:rsidDel="00116173" w:rsidRDefault="006918A7" w:rsidP="006918A7">
      <w:pPr>
        <w:widowControl w:val="0"/>
        <w:autoSpaceDE w:val="0"/>
        <w:autoSpaceDN w:val="0"/>
        <w:adjustRightInd w:val="0"/>
        <w:spacing w:after="0" w:line="240" w:lineRule="auto"/>
        <w:rPr>
          <w:del w:id="3307" w:author="Michael Bell" w:date="2013-05-06T17:53:00Z"/>
          <w:rFonts w:ascii="Courier New" w:hAnsi="Courier New" w:cs="Courier New"/>
          <w:color w:val="008000"/>
          <w:sz w:val="20"/>
          <w:szCs w:val="20"/>
          <w:highlight w:val="white"/>
        </w:rPr>
      </w:pPr>
      <w:del w:id="330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is less than 6 then it belongs to the first set of sensors</w:delText>
        </w:r>
      </w:del>
    </w:p>
    <w:p w14:paraId="4F2BE959" w14:textId="6F82FC1D" w:rsidR="006918A7" w:rsidDel="00116173" w:rsidRDefault="006918A7" w:rsidP="006918A7">
      <w:pPr>
        <w:widowControl w:val="0"/>
        <w:autoSpaceDE w:val="0"/>
        <w:autoSpaceDN w:val="0"/>
        <w:adjustRightInd w:val="0"/>
        <w:spacing w:after="0" w:line="240" w:lineRule="auto"/>
        <w:rPr>
          <w:del w:id="3309" w:author="Michael Bell" w:date="2013-05-06T17:53:00Z"/>
          <w:rFonts w:ascii="Courier New" w:hAnsi="Courier New" w:cs="Courier New"/>
          <w:color w:val="000000"/>
          <w:sz w:val="20"/>
          <w:szCs w:val="20"/>
          <w:highlight w:val="white"/>
        </w:rPr>
      </w:pPr>
      <w:del w:id="331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2A3EB93" w14:textId="69145F15" w:rsidR="006918A7" w:rsidDel="00116173" w:rsidRDefault="006918A7" w:rsidP="006918A7">
      <w:pPr>
        <w:widowControl w:val="0"/>
        <w:autoSpaceDE w:val="0"/>
        <w:autoSpaceDN w:val="0"/>
        <w:adjustRightInd w:val="0"/>
        <w:spacing w:after="0" w:line="240" w:lineRule="auto"/>
        <w:rPr>
          <w:del w:id="3311" w:author="Michael Bell" w:date="2013-05-06T17:53:00Z"/>
          <w:rFonts w:ascii="Courier New" w:hAnsi="Courier New" w:cs="Courier New"/>
          <w:color w:val="008000"/>
          <w:sz w:val="20"/>
          <w:szCs w:val="20"/>
          <w:highlight w:val="white"/>
        </w:rPr>
      </w:pPr>
      <w:del w:id="331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pinLowSensors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9143FD" w14:textId="4D90A921" w:rsidR="006918A7" w:rsidDel="00116173" w:rsidRDefault="006918A7" w:rsidP="006918A7">
      <w:pPr>
        <w:widowControl w:val="0"/>
        <w:autoSpaceDE w:val="0"/>
        <w:autoSpaceDN w:val="0"/>
        <w:adjustRightInd w:val="0"/>
        <w:spacing w:after="0" w:line="240" w:lineRule="auto"/>
        <w:rPr>
          <w:del w:id="3313" w:author="Michael Bell" w:date="2013-05-06T17:53:00Z"/>
          <w:rFonts w:ascii="Courier New" w:hAnsi="Courier New" w:cs="Courier New"/>
          <w:color w:val="000000"/>
          <w:sz w:val="20"/>
          <w:szCs w:val="20"/>
          <w:highlight w:val="white"/>
        </w:rPr>
      </w:pPr>
      <w:del w:id="3314" w:author="Michael Bell" w:date="2013-05-06T17:53:00Z">
        <w:r w:rsidDel="00116173">
          <w:rPr>
            <w:rFonts w:ascii="Courier New" w:hAnsi="Courier New" w:cs="Courier New"/>
            <w:color w:val="000000"/>
            <w:sz w:val="20"/>
            <w:szCs w:val="20"/>
            <w:highlight w:val="white"/>
          </w:rPr>
          <w:delText xml:space="preserve">    </w:delText>
        </w:r>
      </w:del>
    </w:p>
    <w:p w14:paraId="70EA15BA" w14:textId="1B801D3A" w:rsidR="006918A7" w:rsidDel="00116173" w:rsidRDefault="006918A7" w:rsidP="006918A7">
      <w:pPr>
        <w:widowControl w:val="0"/>
        <w:autoSpaceDE w:val="0"/>
        <w:autoSpaceDN w:val="0"/>
        <w:adjustRightInd w:val="0"/>
        <w:spacing w:after="0" w:line="240" w:lineRule="auto"/>
        <w:rPr>
          <w:del w:id="3315" w:author="Michael Bell" w:date="2013-05-06T17:53:00Z"/>
          <w:rFonts w:ascii="Courier New" w:hAnsi="Courier New" w:cs="Courier New"/>
          <w:color w:val="008000"/>
          <w:sz w:val="20"/>
          <w:szCs w:val="20"/>
          <w:highlight w:val="white"/>
        </w:rPr>
      </w:pPr>
      <w:del w:id="331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5F507216" w14:textId="64099BC2" w:rsidR="006918A7" w:rsidDel="00116173" w:rsidRDefault="006918A7" w:rsidP="006918A7">
      <w:pPr>
        <w:widowControl w:val="0"/>
        <w:autoSpaceDE w:val="0"/>
        <w:autoSpaceDN w:val="0"/>
        <w:adjustRightInd w:val="0"/>
        <w:spacing w:after="0" w:line="240" w:lineRule="auto"/>
        <w:rPr>
          <w:del w:id="3317" w:author="Michael Bell" w:date="2013-05-06T17:53:00Z"/>
          <w:rFonts w:ascii="Courier New" w:hAnsi="Courier New" w:cs="Courier New"/>
          <w:color w:val="000000"/>
          <w:sz w:val="20"/>
          <w:szCs w:val="20"/>
          <w:highlight w:val="white"/>
        </w:rPr>
      </w:pPr>
      <w:del w:id="331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C359707" w14:textId="5FA95158" w:rsidR="006918A7" w:rsidDel="00116173" w:rsidRDefault="006918A7" w:rsidP="006918A7">
      <w:pPr>
        <w:widowControl w:val="0"/>
        <w:autoSpaceDE w:val="0"/>
        <w:autoSpaceDN w:val="0"/>
        <w:adjustRightInd w:val="0"/>
        <w:spacing w:after="0" w:line="240" w:lineRule="auto"/>
        <w:rPr>
          <w:del w:id="3319" w:author="Michael Bell" w:date="2013-05-06T17:53:00Z"/>
          <w:rFonts w:ascii="Courier New" w:hAnsi="Courier New" w:cs="Courier New"/>
          <w:color w:val="000000"/>
          <w:sz w:val="20"/>
          <w:szCs w:val="20"/>
          <w:highlight w:val="white"/>
        </w:rPr>
      </w:pPr>
      <w:del w:id="3320" w:author="Michael Bell" w:date="2013-05-06T17:53:00Z">
        <w:r w:rsidDel="00116173">
          <w:rPr>
            <w:rFonts w:ascii="Courier New" w:hAnsi="Courier New" w:cs="Courier New"/>
            <w:color w:val="000000"/>
            <w:sz w:val="20"/>
            <w:szCs w:val="20"/>
            <w:highlight w:val="white"/>
          </w:rPr>
          <w:delText xml:space="preserve">      </w:delText>
        </w:r>
      </w:del>
    </w:p>
    <w:p w14:paraId="1EEFA3A3" w14:textId="33A2EBD0" w:rsidR="006918A7" w:rsidDel="00116173" w:rsidRDefault="006918A7" w:rsidP="006918A7">
      <w:pPr>
        <w:widowControl w:val="0"/>
        <w:autoSpaceDE w:val="0"/>
        <w:autoSpaceDN w:val="0"/>
        <w:adjustRightInd w:val="0"/>
        <w:spacing w:after="0" w:line="240" w:lineRule="auto"/>
        <w:rPr>
          <w:del w:id="3321" w:author="Michael Bell" w:date="2013-05-06T17:53:00Z"/>
          <w:rFonts w:ascii="Courier New" w:hAnsi="Courier New" w:cs="Courier New"/>
          <w:color w:val="008000"/>
          <w:sz w:val="20"/>
          <w:szCs w:val="20"/>
          <w:highlight w:val="white"/>
        </w:rPr>
      </w:pPr>
      <w:del w:id="332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no</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//as this is the first set the number in the set and the overall number are the same</w:delText>
        </w:r>
      </w:del>
    </w:p>
    <w:p w14:paraId="6A65719D" w14:textId="2457B61A" w:rsidR="006918A7" w:rsidDel="00116173" w:rsidRDefault="006918A7" w:rsidP="006918A7">
      <w:pPr>
        <w:widowControl w:val="0"/>
        <w:autoSpaceDE w:val="0"/>
        <w:autoSpaceDN w:val="0"/>
        <w:adjustRightInd w:val="0"/>
        <w:spacing w:after="0" w:line="240" w:lineRule="auto"/>
        <w:rPr>
          <w:del w:id="3323" w:author="Michael Bell" w:date="2013-05-06T17:53:00Z"/>
          <w:rFonts w:ascii="Courier New" w:hAnsi="Courier New" w:cs="Courier New"/>
          <w:color w:val="008000"/>
          <w:sz w:val="20"/>
          <w:szCs w:val="20"/>
          <w:highlight w:val="white"/>
        </w:rPr>
      </w:pPr>
      <w:del w:id="332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they match we return true</w:delText>
        </w:r>
      </w:del>
    </w:p>
    <w:p w14:paraId="50C4863A" w14:textId="53F1CB4D" w:rsidR="006918A7" w:rsidDel="00116173" w:rsidRDefault="006918A7" w:rsidP="006918A7">
      <w:pPr>
        <w:widowControl w:val="0"/>
        <w:autoSpaceDE w:val="0"/>
        <w:autoSpaceDN w:val="0"/>
        <w:adjustRightInd w:val="0"/>
        <w:spacing w:after="0" w:line="240" w:lineRule="auto"/>
        <w:rPr>
          <w:del w:id="3325" w:author="Michael Bell" w:date="2013-05-06T17:53:00Z"/>
          <w:rFonts w:ascii="Courier New" w:hAnsi="Courier New" w:cs="Courier New"/>
          <w:color w:val="000000"/>
          <w:sz w:val="20"/>
          <w:szCs w:val="20"/>
          <w:highlight w:val="white"/>
        </w:rPr>
      </w:pPr>
      <w:del w:id="3326" w:author="Michael Bell" w:date="2013-05-06T17:53:00Z">
        <w:r w:rsidDel="00116173">
          <w:rPr>
            <w:rFonts w:ascii="Courier New" w:hAnsi="Courier New" w:cs="Courier New"/>
            <w:color w:val="000000"/>
            <w:sz w:val="20"/>
            <w:szCs w:val="20"/>
            <w:highlight w:val="white"/>
          </w:rPr>
          <w:delText xml:space="preserve">      </w:delText>
        </w:r>
      </w:del>
    </w:p>
    <w:p w14:paraId="1E5E3205" w14:textId="26676570" w:rsidR="006918A7" w:rsidDel="00116173" w:rsidRDefault="006918A7" w:rsidP="006918A7">
      <w:pPr>
        <w:widowControl w:val="0"/>
        <w:autoSpaceDE w:val="0"/>
        <w:autoSpaceDN w:val="0"/>
        <w:adjustRightInd w:val="0"/>
        <w:spacing w:after="0" w:line="240" w:lineRule="auto"/>
        <w:rPr>
          <w:del w:id="3327" w:author="Michael Bell" w:date="2013-05-06T17:53:00Z"/>
          <w:rFonts w:ascii="Courier New" w:hAnsi="Courier New" w:cs="Courier New"/>
          <w:color w:val="000000"/>
          <w:sz w:val="20"/>
          <w:szCs w:val="20"/>
          <w:highlight w:val="white"/>
        </w:rPr>
      </w:pPr>
      <w:del w:id="332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1EB1A037" w14:textId="25E90A49" w:rsidR="006918A7" w:rsidDel="00116173" w:rsidRDefault="006918A7" w:rsidP="006918A7">
      <w:pPr>
        <w:widowControl w:val="0"/>
        <w:autoSpaceDE w:val="0"/>
        <w:autoSpaceDN w:val="0"/>
        <w:adjustRightInd w:val="0"/>
        <w:spacing w:after="0" w:line="240" w:lineRule="auto"/>
        <w:rPr>
          <w:del w:id="3329" w:author="Michael Bell" w:date="2013-05-06T17:53:00Z"/>
          <w:rFonts w:ascii="Courier New" w:hAnsi="Courier New" w:cs="Courier New"/>
          <w:color w:val="008000"/>
          <w:sz w:val="20"/>
          <w:szCs w:val="20"/>
          <w:highlight w:val="white"/>
        </w:rPr>
      </w:pPr>
      <w:del w:id="333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1F5C32E0" w14:textId="783C5461" w:rsidR="006918A7" w:rsidDel="00116173" w:rsidRDefault="006918A7" w:rsidP="006918A7">
      <w:pPr>
        <w:widowControl w:val="0"/>
        <w:autoSpaceDE w:val="0"/>
        <w:autoSpaceDN w:val="0"/>
        <w:adjustRightInd w:val="0"/>
        <w:spacing w:after="0" w:line="240" w:lineRule="auto"/>
        <w:rPr>
          <w:del w:id="3331" w:author="Michael Bell" w:date="2013-05-06T17:53:00Z"/>
          <w:rFonts w:ascii="Courier New" w:hAnsi="Courier New" w:cs="Courier New"/>
          <w:color w:val="000000"/>
          <w:sz w:val="20"/>
          <w:szCs w:val="20"/>
          <w:highlight w:val="white"/>
        </w:rPr>
      </w:pPr>
      <w:del w:id="3332" w:author="Michael Bell" w:date="2013-05-06T17:53:00Z">
        <w:r w:rsidDel="00116173">
          <w:rPr>
            <w:rFonts w:ascii="Courier New" w:hAnsi="Courier New" w:cs="Courier New"/>
            <w:color w:val="000000"/>
            <w:sz w:val="20"/>
            <w:szCs w:val="20"/>
            <w:highlight w:val="white"/>
          </w:rPr>
          <w:delText xml:space="preserve">    </w:delText>
        </w:r>
      </w:del>
    </w:p>
    <w:p w14:paraId="2F188D7F" w14:textId="6478B840" w:rsidR="006918A7" w:rsidDel="00116173" w:rsidRDefault="006918A7" w:rsidP="006918A7">
      <w:pPr>
        <w:widowControl w:val="0"/>
        <w:autoSpaceDE w:val="0"/>
        <w:autoSpaceDN w:val="0"/>
        <w:adjustRightInd w:val="0"/>
        <w:spacing w:after="0" w:line="240" w:lineRule="auto"/>
        <w:rPr>
          <w:del w:id="3333" w:author="Michael Bell" w:date="2013-05-06T17:53:00Z"/>
          <w:rFonts w:ascii="Courier New" w:hAnsi="Courier New" w:cs="Courier New"/>
          <w:color w:val="000000"/>
          <w:sz w:val="20"/>
          <w:szCs w:val="20"/>
          <w:highlight w:val="white"/>
        </w:rPr>
      </w:pPr>
      <w:del w:id="333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BF91DF9" w14:textId="06416784" w:rsidR="006918A7" w:rsidDel="00116173" w:rsidRDefault="006918A7" w:rsidP="006918A7">
      <w:pPr>
        <w:widowControl w:val="0"/>
        <w:autoSpaceDE w:val="0"/>
        <w:autoSpaceDN w:val="0"/>
        <w:adjustRightInd w:val="0"/>
        <w:spacing w:after="0" w:line="240" w:lineRule="auto"/>
        <w:rPr>
          <w:del w:id="3335" w:author="Michael Bell" w:date="2013-05-06T17:53:00Z"/>
          <w:rFonts w:ascii="Courier New" w:hAnsi="Courier New" w:cs="Courier New"/>
          <w:color w:val="000000"/>
          <w:sz w:val="20"/>
          <w:szCs w:val="20"/>
          <w:highlight w:val="white"/>
        </w:rPr>
      </w:pPr>
      <w:del w:id="3336" w:author="Michael Bell" w:date="2013-05-06T17:53:00Z">
        <w:r w:rsidDel="00116173">
          <w:rPr>
            <w:rFonts w:ascii="Courier New" w:hAnsi="Courier New" w:cs="Courier New"/>
            <w:color w:val="000000"/>
            <w:sz w:val="20"/>
            <w:szCs w:val="20"/>
            <w:highlight w:val="white"/>
          </w:rPr>
          <w:delText xml:space="preserve">  </w:delText>
        </w:r>
      </w:del>
    </w:p>
    <w:p w14:paraId="7EFFB551" w14:textId="57730494" w:rsidR="006918A7" w:rsidDel="00116173" w:rsidRDefault="006918A7" w:rsidP="006918A7">
      <w:pPr>
        <w:widowControl w:val="0"/>
        <w:autoSpaceDE w:val="0"/>
        <w:autoSpaceDN w:val="0"/>
        <w:adjustRightInd w:val="0"/>
        <w:spacing w:after="0" w:line="240" w:lineRule="auto"/>
        <w:rPr>
          <w:del w:id="3337" w:author="Michael Bell" w:date="2013-05-06T17:53:00Z"/>
          <w:rFonts w:ascii="Courier New" w:hAnsi="Courier New" w:cs="Courier New"/>
          <w:color w:val="008000"/>
          <w:sz w:val="20"/>
          <w:szCs w:val="20"/>
          <w:highlight w:val="white"/>
        </w:rPr>
      </w:pPr>
      <w:del w:id="333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no does not belong to the first set and is less than 11 then it belongs to the second set</w:delText>
        </w:r>
      </w:del>
    </w:p>
    <w:p w14:paraId="32DBD8CA" w14:textId="5A027F49" w:rsidR="006918A7" w:rsidDel="00116173" w:rsidRDefault="006918A7" w:rsidP="006918A7">
      <w:pPr>
        <w:widowControl w:val="0"/>
        <w:autoSpaceDE w:val="0"/>
        <w:autoSpaceDN w:val="0"/>
        <w:adjustRightInd w:val="0"/>
        <w:spacing w:after="0" w:line="240" w:lineRule="auto"/>
        <w:rPr>
          <w:del w:id="3339" w:author="Michael Bell" w:date="2013-05-06T17:53:00Z"/>
          <w:rFonts w:ascii="Courier New" w:hAnsi="Courier New" w:cs="Courier New"/>
          <w:color w:val="000000"/>
          <w:sz w:val="20"/>
          <w:szCs w:val="20"/>
          <w:highlight w:val="white"/>
        </w:rPr>
      </w:pPr>
      <w:del w:id="334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189AAB" w14:textId="43D472A6" w:rsidR="006918A7" w:rsidDel="00116173" w:rsidRDefault="006918A7" w:rsidP="006918A7">
      <w:pPr>
        <w:widowControl w:val="0"/>
        <w:autoSpaceDE w:val="0"/>
        <w:autoSpaceDN w:val="0"/>
        <w:adjustRightInd w:val="0"/>
        <w:spacing w:after="0" w:line="240" w:lineRule="auto"/>
        <w:rPr>
          <w:del w:id="3341" w:author="Michael Bell" w:date="2013-05-06T17:53:00Z"/>
          <w:rFonts w:ascii="Courier New" w:hAnsi="Courier New" w:cs="Courier New"/>
          <w:color w:val="008000"/>
          <w:sz w:val="20"/>
          <w:szCs w:val="20"/>
          <w:highlight w:val="white"/>
        </w:rPr>
      </w:pPr>
      <w:del w:id="334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pinHighSensors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find out what the high sensor in this set is</w:delText>
        </w:r>
      </w:del>
    </w:p>
    <w:p w14:paraId="45F2716E" w14:textId="483F28CA" w:rsidR="006918A7" w:rsidDel="00116173" w:rsidRDefault="006918A7" w:rsidP="006918A7">
      <w:pPr>
        <w:widowControl w:val="0"/>
        <w:autoSpaceDE w:val="0"/>
        <w:autoSpaceDN w:val="0"/>
        <w:adjustRightInd w:val="0"/>
        <w:spacing w:after="0" w:line="240" w:lineRule="auto"/>
        <w:rPr>
          <w:del w:id="3343" w:author="Michael Bell" w:date="2013-05-06T17:53:00Z"/>
          <w:rFonts w:ascii="Courier New" w:hAnsi="Courier New" w:cs="Courier New"/>
          <w:color w:val="000000"/>
          <w:sz w:val="20"/>
          <w:szCs w:val="20"/>
          <w:highlight w:val="white"/>
        </w:rPr>
      </w:pPr>
      <w:del w:id="3344" w:author="Michael Bell" w:date="2013-05-06T17:53:00Z">
        <w:r w:rsidDel="00116173">
          <w:rPr>
            <w:rFonts w:ascii="Courier New" w:hAnsi="Courier New" w:cs="Courier New"/>
            <w:color w:val="000000"/>
            <w:sz w:val="20"/>
            <w:szCs w:val="20"/>
            <w:highlight w:val="white"/>
          </w:rPr>
          <w:delText xml:space="preserve">    </w:delText>
        </w:r>
      </w:del>
    </w:p>
    <w:p w14:paraId="00F6649A" w14:textId="5542AB43" w:rsidR="006918A7" w:rsidDel="00116173" w:rsidRDefault="006918A7" w:rsidP="006918A7">
      <w:pPr>
        <w:widowControl w:val="0"/>
        <w:autoSpaceDE w:val="0"/>
        <w:autoSpaceDN w:val="0"/>
        <w:adjustRightInd w:val="0"/>
        <w:spacing w:after="0" w:line="240" w:lineRule="auto"/>
        <w:rPr>
          <w:del w:id="3345" w:author="Michael Bell" w:date="2013-05-06T17:53:00Z"/>
          <w:rFonts w:ascii="Courier New" w:hAnsi="Courier New" w:cs="Courier New"/>
          <w:color w:val="008000"/>
          <w:sz w:val="20"/>
          <w:szCs w:val="20"/>
          <w:highlight w:val="white"/>
        </w:rPr>
      </w:pPr>
      <w:del w:id="334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sensorNone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there isnt one we return false</w:delText>
        </w:r>
      </w:del>
    </w:p>
    <w:p w14:paraId="077E210B" w14:textId="4BCDB3ED" w:rsidR="006918A7" w:rsidDel="00116173" w:rsidRDefault="006918A7" w:rsidP="006918A7">
      <w:pPr>
        <w:widowControl w:val="0"/>
        <w:autoSpaceDE w:val="0"/>
        <w:autoSpaceDN w:val="0"/>
        <w:adjustRightInd w:val="0"/>
        <w:spacing w:after="0" w:line="240" w:lineRule="auto"/>
        <w:rPr>
          <w:del w:id="3347" w:author="Michael Bell" w:date="2013-05-06T17:53:00Z"/>
          <w:rFonts w:ascii="Courier New" w:hAnsi="Courier New" w:cs="Courier New"/>
          <w:color w:val="000000"/>
          <w:sz w:val="20"/>
          <w:szCs w:val="20"/>
          <w:highlight w:val="white"/>
        </w:rPr>
      </w:pPr>
      <w:del w:id="334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0CC66636" w14:textId="2D7C59EC" w:rsidR="006918A7" w:rsidDel="00116173" w:rsidRDefault="006918A7" w:rsidP="006918A7">
      <w:pPr>
        <w:widowControl w:val="0"/>
        <w:autoSpaceDE w:val="0"/>
        <w:autoSpaceDN w:val="0"/>
        <w:adjustRightInd w:val="0"/>
        <w:spacing w:after="0" w:line="240" w:lineRule="auto"/>
        <w:rPr>
          <w:del w:id="3349" w:author="Michael Bell" w:date="2013-05-06T17:53:00Z"/>
          <w:rFonts w:ascii="Courier New" w:hAnsi="Courier New" w:cs="Courier New"/>
          <w:color w:val="000000"/>
          <w:sz w:val="20"/>
          <w:szCs w:val="20"/>
          <w:highlight w:val="white"/>
        </w:rPr>
      </w:pPr>
      <w:del w:id="3350" w:author="Michael Bell" w:date="2013-05-06T17:53:00Z">
        <w:r w:rsidDel="00116173">
          <w:rPr>
            <w:rFonts w:ascii="Courier New" w:hAnsi="Courier New" w:cs="Courier New"/>
            <w:color w:val="000000"/>
            <w:sz w:val="20"/>
            <w:szCs w:val="20"/>
            <w:highlight w:val="white"/>
          </w:rPr>
          <w:delText xml:space="preserve">      </w:delText>
        </w:r>
      </w:del>
    </w:p>
    <w:p w14:paraId="324BE1F9" w14:textId="084008FF" w:rsidR="006918A7" w:rsidDel="00116173" w:rsidRDefault="006918A7" w:rsidP="006918A7">
      <w:pPr>
        <w:widowControl w:val="0"/>
        <w:autoSpaceDE w:val="0"/>
        <w:autoSpaceDN w:val="0"/>
        <w:adjustRightInd w:val="0"/>
        <w:spacing w:after="0" w:line="240" w:lineRule="auto"/>
        <w:rPr>
          <w:del w:id="3351" w:author="Michael Bell" w:date="2013-05-06T17:53:00Z"/>
          <w:rFonts w:ascii="Courier New" w:hAnsi="Courier New" w:cs="Courier New"/>
          <w:color w:val="008000"/>
          <w:sz w:val="20"/>
          <w:szCs w:val="20"/>
          <w:highlight w:val="white"/>
        </w:rPr>
      </w:pPr>
      <w:del w:id="335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highSensor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no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the second set the sensor number is equal to no - 5</w:delText>
        </w:r>
      </w:del>
    </w:p>
    <w:p w14:paraId="2428E011" w14:textId="62C659AC" w:rsidR="006918A7" w:rsidDel="00116173" w:rsidRDefault="006918A7" w:rsidP="006918A7">
      <w:pPr>
        <w:widowControl w:val="0"/>
        <w:autoSpaceDE w:val="0"/>
        <w:autoSpaceDN w:val="0"/>
        <w:adjustRightInd w:val="0"/>
        <w:spacing w:after="0" w:line="240" w:lineRule="auto"/>
        <w:rPr>
          <w:del w:id="3353" w:author="Michael Bell" w:date="2013-05-06T17:53:00Z"/>
          <w:rFonts w:ascii="Courier New" w:hAnsi="Courier New" w:cs="Courier New"/>
          <w:color w:val="008000"/>
          <w:sz w:val="20"/>
          <w:szCs w:val="20"/>
          <w:highlight w:val="white"/>
        </w:rPr>
      </w:pPr>
      <w:del w:id="335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it maches then we return true</w:delText>
        </w:r>
      </w:del>
    </w:p>
    <w:p w14:paraId="4F28BCC3" w14:textId="6E6AFCBD" w:rsidR="006918A7" w:rsidDel="00116173" w:rsidRDefault="006918A7" w:rsidP="006918A7">
      <w:pPr>
        <w:widowControl w:val="0"/>
        <w:autoSpaceDE w:val="0"/>
        <w:autoSpaceDN w:val="0"/>
        <w:adjustRightInd w:val="0"/>
        <w:spacing w:after="0" w:line="240" w:lineRule="auto"/>
        <w:rPr>
          <w:del w:id="3355" w:author="Michael Bell" w:date="2013-05-06T17:53:00Z"/>
          <w:rFonts w:ascii="Courier New" w:hAnsi="Courier New" w:cs="Courier New"/>
          <w:color w:val="000000"/>
          <w:sz w:val="20"/>
          <w:szCs w:val="20"/>
          <w:highlight w:val="white"/>
        </w:rPr>
      </w:pPr>
      <w:del w:id="3356" w:author="Michael Bell" w:date="2013-05-06T17:53:00Z">
        <w:r w:rsidDel="00116173">
          <w:rPr>
            <w:rFonts w:ascii="Courier New" w:hAnsi="Courier New" w:cs="Courier New"/>
            <w:color w:val="000000"/>
            <w:sz w:val="20"/>
            <w:szCs w:val="20"/>
            <w:highlight w:val="white"/>
          </w:rPr>
          <w:delText xml:space="preserve">      </w:delText>
        </w:r>
      </w:del>
    </w:p>
    <w:p w14:paraId="68DE5918" w14:textId="6BDBC22A" w:rsidR="006918A7" w:rsidDel="00116173" w:rsidRDefault="006918A7" w:rsidP="006918A7">
      <w:pPr>
        <w:widowControl w:val="0"/>
        <w:autoSpaceDE w:val="0"/>
        <w:autoSpaceDN w:val="0"/>
        <w:adjustRightInd w:val="0"/>
        <w:spacing w:after="0" w:line="240" w:lineRule="auto"/>
        <w:rPr>
          <w:del w:id="3357" w:author="Michael Bell" w:date="2013-05-06T17:53:00Z"/>
          <w:rFonts w:ascii="Courier New" w:hAnsi="Courier New" w:cs="Courier New"/>
          <w:color w:val="000000"/>
          <w:sz w:val="20"/>
          <w:szCs w:val="20"/>
          <w:highlight w:val="white"/>
        </w:rPr>
      </w:pPr>
      <w:del w:id="335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350CE48E" w14:textId="2A0FD158" w:rsidR="006918A7" w:rsidDel="00116173" w:rsidRDefault="006918A7" w:rsidP="006918A7">
      <w:pPr>
        <w:widowControl w:val="0"/>
        <w:autoSpaceDE w:val="0"/>
        <w:autoSpaceDN w:val="0"/>
        <w:adjustRightInd w:val="0"/>
        <w:spacing w:after="0" w:line="240" w:lineRule="auto"/>
        <w:rPr>
          <w:del w:id="3359" w:author="Michael Bell" w:date="2013-05-06T17:53:00Z"/>
          <w:rFonts w:ascii="Courier New" w:hAnsi="Courier New" w:cs="Courier New"/>
          <w:color w:val="008000"/>
          <w:sz w:val="20"/>
          <w:szCs w:val="20"/>
          <w:highlight w:val="white"/>
        </w:rPr>
      </w:pPr>
      <w:del w:id="336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all other cases we return false</w:delText>
        </w:r>
      </w:del>
    </w:p>
    <w:p w14:paraId="4AA8F892" w14:textId="31B63099" w:rsidR="006918A7" w:rsidDel="00116173" w:rsidRDefault="006918A7" w:rsidP="006918A7">
      <w:pPr>
        <w:widowControl w:val="0"/>
        <w:autoSpaceDE w:val="0"/>
        <w:autoSpaceDN w:val="0"/>
        <w:adjustRightInd w:val="0"/>
        <w:spacing w:after="0" w:line="240" w:lineRule="auto"/>
        <w:rPr>
          <w:del w:id="3361" w:author="Michael Bell" w:date="2013-05-06T17:53:00Z"/>
          <w:rFonts w:ascii="Courier New" w:hAnsi="Courier New" w:cs="Courier New"/>
          <w:color w:val="000000"/>
          <w:sz w:val="20"/>
          <w:szCs w:val="20"/>
          <w:highlight w:val="white"/>
        </w:rPr>
      </w:pPr>
      <w:del w:id="336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54E2D6" w14:textId="1E840E88" w:rsidR="006918A7" w:rsidDel="00116173" w:rsidRDefault="006918A7" w:rsidP="006918A7">
      <w:pPr>
        <w:widowControl w:val="0"/>
        <w:autoSpaceDE w:val="0"/>
        <w:autoSpaceDN w:val="0"/>
        <w:adjustRightInd w:val="0"/>
        <w:spacing w:after="0" w:line="240" w:lineRule="auto"/>
        <w:rPr>
          <w:del w:id="3363" w:author="Michael Bell" w:date="2013-05-06T17:53:00Z"/>
          <w:rFonts w:ascii="Courier New" w:hAnsi="Courier New" w:cs="Courier New"/>
          <w:color w:val="000000"/>
          <w:sz w:val="20"/>
          <w:szCs w:val="20"/>
          <w:highlight w:val="white"/>
        </w:rPr>
      </w:pPr>
      <w:del w:id="3364" w:author="Michael Bell" w:date="2013-05-06T17:53:00Z">
        <w:r w:rsidDel="00116173">
          <w:rPr>
            <w:rFonts w:ascii="Courier New" w:hAnsi="Courier New" w:cs="Courier New"/>
            <w:b/>
            <w:bCs/>
            <w:color w:val="000080"/>
            <w:sz w:val="20"/>
            <w:szCs w:val="20"/>
            <w:highlight w:val="white"/>
          </w:rPr>
          <w:delText>}</w:delText>
        </w:r>
      </w:del>
    </w:p>
    <w:p w14:paraId="3A93573F" w14:textId="77777777" w:rsidR="006918A7" w:rsidRDefault="006918A7">
      <w:r>
        <w:br w:type="page"/>
      </w:r>
    </w:p>
    <w:p w14:paraId="4E7E4A92" w14:textId="77777777" w:rsidR="006918A7" w:rsidRDefault="006918A7" w:rsidP="006918A7">
      <w:pPr>
        <w:pStyle w:val="Heading2"/>
      </w:pPr>
      <w:bookmarkStart w:id="3365" w:name="_Toc355693063"/>
      <w:r>
        <w:lastRenderedPageBreak/>
        <w:t>initialiseInstructions.ino</w:t>
      </w:r>
      <w:bookmarkEnd w:id="3365"/>
    </w:p>
    <w:p w14:paraId="187C9C2D" w14:textId="77777777" w:rsidR="003A2FEE" w:rsidRDefault="003A2FEE" w:rsidP="003A2FEE">
      <w:pPr>
        <w:autoSpaceDE w:val="0"/>
        <w:autoSpaceDN w:val="0"/>
        <w:adjustRightInd w:val="0"/>
        <w:spacing w:after="0" w:line="240" w:lineRule="auto"/>
        <w:rPr>
          <w:ins w:id="3366" w:author="Michael Bell" w:date="2013-05-06T18:03:00Z"/>
          <w:rFonts w:ascii="Courier New" w:hAnsi="Courier New" w:cs="Courier New"/>
          <w:color w:val="008000"/>
          <w:sz w:val="20"/>
          <w:szCs w:val="20"/>
          <w:highlight w:val="white"/>
        </w:rPr>
      </w:pPr>
      <w:ins w:id="3367" w:author="Michael Bell" w:date="2013-05-06T18:03:00Z">
        <w:r>
          <w:rPr>
            <w:rFonts w:ascii="Courier New" w:hAnsi="Courier New" w:cs="Courier New"/>
            <w:color w:val="008000"/>
            <w:sz w:val="20"/>
            <w:szCs w:val="20"/>
            <w:highlight w:val="white"/>
          </w:rPr>
          <w:t>/*</w:t>
        </w:r>
      </w:ins>
    </w:p>
    <w:p w14:paraId="7F802C95" w14:textId="77777777" w:rsidR="003A2FEE" w:rsidRDefault="003A2FEE" w:rsidP="003A2FEE">
      <w:pPr>
        <w:autoSpaceDE w:val="0"/>
        <w:autoSpaceDN w:val="0"/>
        <w:adjustRightInd w:val="0"/>
        <w:spacing w:after="0" w:line="240" w:lineRule="auto"/>
        <w:rPr>
          <w:ins w:id="3368" w:author="Michael Bell" w:date="2013-05-06T18:03:00Z"/>
          <w:rFonts w:ascii="Courier New" w:hAnsi="Courier New" w:cs="Courier New"/>
          <w:color w:val="008000"/>
          <w:sz w:val="20"/>
          <w:szCs w:val="20"/>
          <w:highlight w:val="white"/>
        </w:rPr>
      </w:pPr>
    </w:p>
    <w:p w14:paraId="733B3FD8" w14:textId="77777777" w:rsidR="003A2FEE" w:rsidRDefault="003A2FEE" w:rsidP="003A2FEE">
      <w:pPr>
        <w:autoSpaceDE w:val="0"/>
        <w:autoSpaceDN w:val="0"/>
        <w:adjustRightInd w:val="0"/>
        <w:spacing w:after="0" w:line="240" w:lineRule="auto"/>
        <w:rPr>
          <w:ins w:id="3369" w:author="Michael Bell" w:date="2013-05-06T18:03:00Z"/>
          <w:rFonts w:ascii="Courier New" w:hAnsi="Courier New" w:cs="Courier New"/>
          <w:color w:val="008000"/>
          <w:sz w:val="20"/>
          <w:szCs w:val="20"/>
          <w:highlight w:val="white"/>
        </w:rPr>
      </w:pPr>
      <w:ins w:id="3370" w:author="Michael Bell" w:date="2013-05-06T18:03:00Z">
        <w:r>
          <w:rPr>
            <w:rFonts w:ascii="Courier New" w:hAnsi="Courier New" w:cs="Courier New"/>
            <w:color w:val="008000"/>
            <w:sz w:val="20"/>
            <w:szCs w:val="20"/>
            <w:highlight w:val="white"/>
          </w:rPr>
          <w:t xml:space="preserve"> BELTRAK</w:t>
        </w:r>
      </w:ins>
    </w:p>
    <w:p w14:paraId="430D3B14" w14:textId="77777777" w:rsidR="003A2FEE" w:rsidRDefault="003A2FEE" w:rsidP="003A2FEE">
      <w:pPr>
        <w:autoSpaceDE w:val="0"/>
        <w:autoSpaceDN w:val="0"/>
        <w:adjustRightInd w:val="0"/>
        <w:spacing w:after="0" w:line="240" w:lineRule="auto"/>
        <w:rPr>
          <w:ins w:id="3371" w:author="Michael Bell" w:date="2013-05-06T18:03:00Z"/>
          <w:rFonts w:ascii="Courier New" w:hAnsi="Courier New" w:cs="Courier New"/>
          <w:color w:val="008000"/>
          <w:sz w:val="20"/>
          <w:szCs w:val="20"/>
          <w:highlight w:val="white"/>
        </w:rPr>
      </w:pPr>
      <w:ins w:id="3372" w:author="Michael Bell" w:date="2013-05-06T18:03:00Z">
        <w:r>
          <w:rPr>
            <w:rFonts w:ascii="Courier New" w:hAnsi="Courier New" w:cs="Courier New"/>
            <w:color w:val="008000"/>
            <w:sz w:val="20"/>
            <w:szCs w:val="20"/>
            <w:highlight w:val="white"/>
          </w:rPr>
          <w:t xml:space="preserve"> </w:t>
        </w:r>
      </w:ins>
    </w:p>
    <w:p w14:paraId="6DA0409C" w14:textId="77777777" w:rsidR="003A2FEE" w:rsidRDefault="003A2FEE" w:rsidP="003A2FEE">
      <w:pPr>
        <w:autoSpaceDE w:val="0"/>
        <w:autoSpaceDN w:val="0"/>
        <w:adjustRightInd w:val="0"/>
        <w:spacing w:after="0" w:line="240" w:lineRule="auto"/>
        <w:rPr>
          <w:ins w:id="3373" w:author="Michael Bell" w:date="2013-05-06T18:03:00Z"/>
          <w:rFonts w:ascii="Courier New" w:hAnsi="Courier New" w:cs="Courier New"/>
          <w:color w:val="008000"/>
          <w:sz w:val="20"/>
          <w:szCs w:val="20"/>
          <w:highlight w:val="white"/>
        </w:rPr>
      </w:pPr>
      <w:ins w:id="3374" w:author="Michael Bell" w:date="2013-05-06T18:03:00Z">
        <w:r>
          <w:rPr>
            <w:rFonts w:ascii="Courier New" w:hAnsi="Courier New" w:cs="Courier New"/>
            <w:color w:val="008000"/>
            <w:sz w:val="20"/>
            <w:szCs w:val="20"/>
            <w:highlight w:val="white"/>
          </w:rPr>
          <w:t xml:space="preserve"> V1.0</w:t>
        </w:r>
      </w:ins>
    </w:p>
    <w:p w14:paraId="37DB926A" w14:textId="77777777" w:rsidR="003A2FEE" w:rsidRDefault="003A2FEE" w:rsidP="003A2FEE">
      <w:pPr>
        <w:autoSpaceDE w:val="0"/>
        <w:autoSpaceDN w:val="0"/>
        <w:adjustRightInd w:val="0"/>
        <w:spacing w:after="0" w:line="240" w:lineRule="auto"/>
        <w:rPr>
          <w:ins w:id="3375" w:author="Michael Bell" w:date="2013-05-06T18:03:00Z"/>
          <w:rFonts w:ascii="Courier New" w:hAnsi="Courier New" w:cs="Courier New"/>
          <w:color w:val="008000"/>
          <w:sz w:val="20"/>
          <w:szCs w:val="20"/>
          <w:highlight w:val="white"/>
        </w:rPr>
      </w:pPr>
      <w:ins w:id="3376" w:author="Michael Bell" w:date="2013-05-06T18:03:00Z">
        <w:r>
          <w:rPr>
            <w:rFonts w:ascii="Courier New" w:hAnsi="Courier New" w:cs="Courier New"/>
            <w:color w:val="008000"/>
            <w:sz w:val="20"/>
            <w:szCs w:val="20"/>
            <w:highlight w:val="white"/>
          </w:rPr>
          <w:t xml:space="preserve"> </w:t>
        </w:r>
      </w:ins>
    </w:p>
    <w:p w14:paraId="7D8CBC27" w14:textId="77777777" w:rsidR="003A2FEE" w:rsidRDefault="003A2FEE" w:rsidP="003A2FEE">
      <w:pPr>
        <w:autoSpaceDE w:val="0"/>
        <w:autoSpaceDN w:val="0"/>
        <w:adjustRightInd w:val="0"/>
        <w:spacing w:after="0" w:line="240" w:lineRule="auto"/>
        <w:rPr>
          <w:ins w:id="3377" w:author="Michael Bell" w:date="2013-05-06T18:03:00Z"/>
          <w:rFonts w:ascii="Courier New" w:hAnsi="Courier New" w:cs="Courier New"/>
          <w:color w:val="008000"/>
          <w:sz w:val="20"/>
          <w:szCs w:val="20"/>
          <w:highlight w:val="white"/>
        </w:rPr>
      </w:pPr>
      <w:ins w:id="3378" w:author="Michael Bell" w:date="2013-05-06T18:03: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1B1B2798" w14:textId="77777777" w:rsidR="003A2FEE" w:rsidRDefault="003A2FEE" w:rsidP="003A2FEE">
      <w:pPr>
        <w:autoSpaceDE w:val="0"/>
        <w:autoSpaceDN w:val="0"/>
        <w:adjustRightInd w:val="0"/>
        <w:spacing w:after="0" w:line="240" w:lineRule="auto"/>
        <w:rPr>
          <w:ins w:id="3379" w:author="Michael Bell" w:date="2013-05-06T18:03:00Z"/>
          <w:rFonts w:ascii="Courier New" w:hAnsi="Courier New" w:cs="Courier New"/>
          <w:color w:val="008000"/>
          <w:sz w:val="20"/>
          <w:szCs w:val="20"/>
          <w:highlight w:val="white"/>
        </w:rPr>
      </w:pPr>
      <w:ins w:id="3380" w:author="Michael Bell" w:date="2013-05-06T18:03:00Z">
        <w:r>
          <w:rPr>
            <w:rFonts w:ascii="Courier New" w:hAnsi="Courier New" w:cs="Courier New"/>
            <w:color w:val="008000"/>
            <w:sz w:val="20"/>
            <w:szCs w:val="20"/>
            <w:highlight w:val="white"/>
          </w:rPr>
          <w:t xml:space="preserve"> </w:t>
        </w:r>
      </w:ins>
    </w:p>
    <w:p w14:paraId="7BCABCC5" w14:textId="77777777" w:rsidR="003A2FEE" w:rsidRDefault="003A2FEE" w:rsidP="003A2FEE">
      <w:pPr>
        <w:autoSpaceDE w:val="0"/>
        <w:autoSpaceDN w:val="0"/>
        <w:adjustRightInd w:val="0"/>
        <w:spacing w:after="0" w:line="240" w:lineRule="auto"/>
        <w:rPr>
          <w:ins w:id="3381" w:author="Michael Bell" w:date="2013-05-06T18:03:00Z"/>
          <w:rFonts w:ascii="Courier New" w:hAnsi="Courier New" w:cs="Courier New"/>
          <w:color w:val="008000"/>
          <w:sz w:val="20"/>
          <w:szCs w:val="20"/>
          <w:highlight w:val="white"/>
        </w:rPr>
      </w:pPr>
      <w:ins w:id="3382" w:author="Michael Bell" w:date="2013-05-06T18:03:00Z">
        <w:r>
          <w:rPr>
            <w:rFonts w:ascii="Courier New" w:hAnsi="Courier New" w:cs="Courier New"/>
            <w:color w:val="008000"/>
            <w:sz w:val="20"/>
            <w:szCs w:val="20"/>
            <w:highlight w:val="white"/>
          </w:rPr>
          <w:t xml:space="preserve"> By Michael Bell</w:t>
        </w:r>
      </w:ins>
    </w:p>
    <w:p w14:paraId="2BB8C781" w14:textId="77777777" w:rsidR="003A2FEE" w:rsidRDefault="003A2FEE" w:rsidP="003A2FEE">
      <w:pPr>
        <w:autoSpaceDE w:val="0"/>
        <w:autoSpaceDN w:val="0"/>
        <w:adjustRightInd w:val="0"/>
        <w:spacing w:after="0" w:line="240" w:lineRule="auto"/>
        <w:rPr>
          <w:ins w:id="3383" w:author="Michael Bell" w:date="2013-05-06T18:03:00Z"/>
          <w:rFonts w:ascii="Courier New" w:hAnsi="Courier New" w:cs="Courier New"/>
          <w:color w:val="008000"/>
          <w:sz w:val="20"/>
          <w:szCs w:val="20"/>
          <w:highlight w:val="white"/>
        </w:rPr>
      </w:pPr>
      <w:ins w:id="3384" w:author="Michael Bell" w:date="2013-05-06T18:03:00Z">
        <w:r>
          <w:rPr>
            <w:rFonts w:ascii="Courier New" w:hAnsi="Courier New" w:cs="Courier New"/>
            <w:color w:val="008000"/>
            <w:sz w:val="20"/>
            <w:szCs w:val="20"/>
            <w:highlight w:val="white"/>
          </w:rPr>
          <w:t xml:space="preserve"> </w:t>
        </w:r>
      </w:ins>
    </w:p>
    <w:p w14:paraId="6ACA761A" w14:textId="77777777" w:rsidR="003A2FEE" w:rsidRDefault="003A2FEE" w:rsidP="003A2FEE">
      <w:pPr>
        <w:autoSpaceDE w:val="0"/>
        <w:autoSpaceDN w:val="0"/>
        <w:adjustRightInd w:val="0"/>
        <w:spacing w:after="0" w:line="240" w:lineRule="auto"/>
        <w:rPr>
          <w:ins w:id="3385" w:author="Michael Bell" w:date="2013-05-06T18:03:00Z"/>
          <w:rFonts w:ascii="Courier New" w:hAnsi="Courier New" w:cs="Courier New"/>
          <w:color w:val="008000"/>
          <w:sz w:val="20"/>
          <w:szCs w:val="20"/>
          <w:highlight w:val="white"/>
        </w:rPr>
      </w:pPr>
      <w:ins w:id="3386" w:author="Michael Bell" w:date="2013-05-06T18:03:00Z">
        <w:r>
          <w:rPr>
            <w:rFonts w:ascii="Courier New" w:hAnsi="Courier New" w:cs="Courier New"/>
            <w:color w:val="008000"/>
            <w:sz w:val="20"/>
            <w:szCs w:val="20"/>
            <w:highlight w:val="white"/>
          </w:rPr>
          <w:t xml:space="preserve"> Programing started: 02/02/2013 at 14:08</w:t>
        </w:r>
      </w:ins>
    </w:p>
    <w:p w14:paraId="7421C644" w14:textId="77777777" w:rsidR="003A2FEE" w:rsidRDefault="003A2FEE" w:rsidP="003A2FEE">
      <w:pPr>
        <w:autoSpaceDE w:val="0"/>
        <w:autoSpaceDN w:val="0"/>
        <w:adjustRightInd w:val="0"/>
        <w:spacing w:after="0" w:line="240" w:lineRule="auto"/>
        <w:rPr>
          <w:ins w:id="3387" w:author="Michael Bell" w:date="2013-05-06T18:03:00Z"/>
          <w:rFonts w:ascii="Courier New" w:hAnsi="Courier New" w:cs="Courier New"/>
          <w:color w:val="008000"/>
          <w:sz w:val="20"/>
          <w:szCs w:val="20"/>
          <w:highlight w:val="white"/>
        </w:rPr>
      </w:pPr>
      <w:ins w:id="3388" w:author="Michael Bell" w:date="2013-05-06T18:03:00Z">
        <w:r>
          <w:rPr>
            <w:rFonts w:ascii="Courier New" w:hAnsi="Courier New" w:cs="Courier New"/>
            <w:color w:val="008000"/>
            <w:sz w:val="20"/>
            <w:szCs w:val="20"/>
            <w:highlight w:val="white"/>
          </w:rPr>
          <w:t xml:space="preserve"> </w:t>
        </w:r>
      </w:ins>
    </w:p>
    <w:p w14:paraId="4EC02499" w14:textId="77777777" w:rsidR="003A2FEE" w:rsidRDefault="003A2FEE" w:rsidP="003A2FEE">
      <w:pPr>
        <w:autoSpaceDE w:val="0"/>
        <w:autoSpaceDN w:val="0"/>
        <w:adjustRightInd w:val="0"/>
        <w:spacing w:after="0" w:line="240" w:lineRule="auto"/>
        <w:rPr>
          <w:ins w:id="3389" w:author="Michael Bell" w:date="2013-05-06T18:03:00Z"/>
          <w:rFonts w:ascii="Courier New" w:hAnsi="Courier New" w:cs="Courier New"/>
          <w:color w:val="008000"/>
          <w:sz w:val="20"/>
          <w:szCs w:val="20"/>
          <w:highlight w:val="white"/>
        </w:rPr>
      </w:pPr>
      <w:ins w:id="3390" w:author="Michael Bell" w:date="2013-05-06T18:03:00Z">
        <w:r>
          <w:rPr>
            <w:rFonts w:ascii="Courier New" w:hAnsi="Courier New" w:cs="Courier New"/>
            <w:color w:val="008000"/>
            <w:sz w:val="20"/>
            <w:szCs w:val="20"/>
            <w:highlight w:val="white"/>
          </w:rPr>
          <w:t xml:space="preserve"> Programing completed: 06/05/2013 at 17:45</w:t>
        </w:r>
      </w:ins>
    </w:p>
    <w:p w14:paraId="3C48F233" w14:textId="77777777" w:rsidR="003A2FEE" w:rsidRDefault="003A2FEE" w:rsidP="003A2FEE">
      <w:pPr>
        <w:autoSpaceDE w:val="0"/>
        <w:autoSpaceDN w:val="0"/>
        <w:adjustRightInd w:val="0"/>
        <w:spacing w:after="0" w:line="240" w:lineRule="auto"/>
        <w:rPr>
          <w:ins w:id="3391" w:author="Michael Bell" w:date="2013-05-06T18:03:00Z"/>
          <w:rFonts w:ascii="Courier New" w:hAnsi="Courier New" w:cs="Courier New"/>
          <w:color w:val="008000"/>
          <w:sz w:val="20"/>
          <w:szCs w:val="20"/>
          <w:highlight w:val="white"/>
        </w:rPr>
      </w:pPr>
      <w:ins w:id="3392" w:author="Michael Bell" w:date="2013-05-06T18:03:00Z">
        <w:r>
          <w:rPr>
            <w:rFonts w:ascii="Courier New" w:hAnsi="Courier New" w:cs="Courier New"/>
            <w:color w:val="008000"/>
            <w:sz w:val="20"/>
            <w:szCs w:val="20"/>
            <w:highlight w:val="white"/>
          </w:rPr>
          <w:t xml:space="preserve"> </w:t>
        </w:r>
      </w:ins>
    </w:p>
    <w:p w14:paraId="55806897" w14:textId="77777777" w:rsidR="003A2FEE" w:rsidRDefault="003A2FEE" w:rsidP="003A2FEE">
      <w:pPr>
        <w:autoSpaceDE w:val="0"/>
        <w:autoSpaceDN w:val="0"/>
        <w:adjustRightInd w:val="0"/>
        <w:spacing w:after="0" w:line="240" w:lineRule="auto"/>
        <w:rPr>
          <w:ins w:id="3393" w:author="Michael Bell" w:date="2013-05-06T18:03:00Z"/>
          <w:rFonts w:ascii="Courier New" w:hAnsi="Courier New" w:cs="Courier New"/>
          <w:color w:val="000000"/>
          <w:sz w:val="20"/>
          <w:szCs w:val="20"/>
          <w:highlight w:val="white"/>
        </w:rPr>
      </w:pPr>
      <w:ins w:id="3394" w:author="Michael Bell" w:date="2013-05-06T18:03:00Z">
        <w:r>
          <w:rPr>
            <w:rFonts w:ascii="Courier New" w:hAnsi="Courier New" w:cs="Courier New"/>
            <w:color w:val="008000"/>
            <w:sz w:val="20"/>
            <w:szCs w:val="20"/>
            <w:highlight w:val="white"/>
          </w:rPr>
          <w:t xml:space="preserve"> */</w:t>
        </w:r>
      </w:ins>
    </w:p>
    <w:p w14:paraId="3A394F6F" w14:textId="77777777" w:rsidR="003A2FEE" w:rsidRDefault="003A2FEE" w:rsidP="003A2FEE">
      <w:pPr>
        <w:autoSpaceDE w:val="0"/>
        <w:autoSpaceDN w:val="0"/>
        <w:adjustRightInd w:val="0"/>
        <w:spacing w:after="0" w:line="240" w:lineRule="auto"/>
        <w:rPr>
          <w:ins w:id="3395" w:author="Michael Bell" w:date="2013-05-06T18:03:00Z"/>
          <w:rFonts w:ascii="Courier New" w:hAnsi="Courier New" w:cs="Courier New"/>
          <w:color w:val="000000"/>
          <w:sz w:val="20"/>
          <w:szCs w:val="20"/>
          <w:highlight w:val="white"/>
        </w:rPr>
      </w:pPr>
    </w:p>
    <w:p w14:paraId="43A9225A" w14:textId="77777777" w:rsidR="003A2FEE" w:rsidRDefault="003A2FEE" w:rsidP="003A2FEE">
      <w:pPr>
        <w:autoSpaceDE w:val="0"/>
        <w:autoSpaceDN w:val="0"/>
        <w:adjustRightInd w:val="0"/>
        <w:spacing w:after="0" w:line="240" w:lineRule="auto"/>
        <w:rPr>
          <w:ins w:id="3396" w:author="Michael Bell" w:date="2013-05-06T18:03:00Z"/>
          <w:rFonts w:ascii="Courier New" w:hAnsi="Courier New" w:cs="Courier New"/>
          <w:color w:val="008000"/>
          <w:sz w:val="20"/>
          <w:szCs w:val="20"/>
          <w:highlight w:val="white"/>
        </w:rPr>
      </w:pPr>
      <w:ins w:id="3397" w:author="Michael Bell" w:date="2013-05-06T18:03:00Z">
        <w:r>
          <w:rPr>
            <w:rFonts w:ascii="Courier New" w:hAnsi="Courier New" w:cs="Courier New"/>
            <w:color w:val="008000"/>
            <w:sz w:val="20"/>
            <w:szCs w:val="20"/>
            <w:highlight w:val="white"/>
          </w:rPr>
          <w:t>/*this function initialises the complete instruction set for the board, these instructions</w:t>
        </w:r>
      </w:ins>
    </w:p>
    <w:p w14:paraId="4A97A60B" w14:textId="77777777" w:rsidR="003A2FEE" w:rsidRDefault="003A2FEE" w:rsidP="003A2FEE">
      <w:pPr>
        <w:autoSpaceDE w:val="0"/>
        <w:autoSpaceDN w:val="0"/>
        <w:adjustRightInd w:val="0"/>
        <w:spacing w:after="0" w:line="240" w:lineRule="auto"/>
        <w:rPr>
          <w:ins w:id="3398" w:author="Michael Bell" w:date="2013-05-06T18:03:00Z"/>
          <w:rFonts w:ascii="Courier New" w:hAnsi="Courier New" w:cs="Courier New"/>
          <w:color w:val="008000"/>
          <w:sz w:val="20"/>
          <w:szCs w:val="20"/>
          <w:highlight w:val="white"/>
        </w:rPr>
      </w:pPr>
      <w:proofErr w:type="gramStart"/>
      <w:ins w:id="3399" w:author="Michael Bell" w:date="2013-05-06T18:03:00Z">
        <w:r>
          <w:rPr>
            <w:rFonts w:ascii="Courier New" w:hAnsi="Courier New" w:cs="Courier New"/>
            <w:color w:val="008000"/>
            <w:sz w:val="20"/>
            <w:szCs w:val="20"/>
            <w:highlight w:val="white"/>
          </w:rPr>
          <w:t>are</w:t>
        </w:r>
        <w:proofErr w:type="gramEnd"/>
        <w:r>
          <w:rPr>
            <w:rFonts w:ascii="Courier New" w:hAnsi="Courier New" w:cs="Courier New"/>
            <w:color w:val="008000"/>
            <w:sz w:val="20"/>
            <w:szCs w:val="20"/>
            <w:highlight w:val="white"/>
          </w:rPr>
          <w:t xml:space="preserve"> followed by the train when it travels to a given destination.</w:t>
        </w:r>
      </w:ins>
    </w:p>
    <w:p w14:paraId="36C9DB8C" w14:textId="77777777" w:rsidR="003A2FEE" w:rsidRDefault="003A2FEE" w:rsidP="003A2FEE">
      <w:pPr>
        <w:autoSpaceDE w:val="0"/>
        <w:autoSpaceDN w:val="0"/>
        <w:adjustRightInd w:val="0"/>
        <w:spacing w:after="0" w:line="240" w:lineRule="auto"/>
        <w:rPr>
          <w:ins w:id="3400" w:author="Michael Bell" w:date="2013-05-06T18:03:00Z"/>
          <w:rFonts w:ascii="Courier New" w:hAnsi="Courier New" w:cs="Courier New"/>
          <w:color w:val="008000"/>
          <w:sz w:val="20"/>
          <w:szCs w:val="20"/>
          <w:highlight w:val="white"/>
        </w:rPr>
      </w:pPr>
    </w:p>
    <w:p w14:paraId="78F864BF" w14:textId="77777777" w:rsidR="003A2FEE" w:rsidRDefault="003A2FEE" w:rsidP="003A2FEE">
      <w:pPr>
        <w:autoSpaceDE w:val="0"/>
        <w:autoSpaceDN w:val="0"/>
        <w:adjustRightInd w:val="0"/>
        <w:spacing w:after="0" w:line="240" w:lineRule="auto"/>
        <w:rPr>
          <w:ins w:id="3401" w:author="Michael Bell" w:date="2013-05-06T18:03:00Z"/>
          <w:rFonts w:ascii="Courier New" w:hAnsi="Courier New" w:cs="Courier New"/>
          <w:color w:val="008000"/>
          <w:sz w:val="20"/>
          <w:szCs w:val="20"/>
          <w:highlight w:val="white"/>
        </w:rPr>
      </w:pPr>
      <w:proofErr w:type="gramStart"/>
      <w:ins w:id="3402" w:author="Michael Bell" w:date="2013-05-06T18:03: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first number is the instruction set, this is </w:t>
        </w:r>
        <w:proofErr w:type="spellStart"/>
        <w:r>
          <w:rPr>
            <w:rFonts w:ascii="Courier New" w:hAnsi="Courier New" w:cs="Courier New"/>
            <w:color w:val="008000"/>
            <w:sz w:val="20"/>
            <w:szCs w:val="20"/>
            <w:highlight w:val="white"/>
          </w:rPr>
          <w:t>generaly</w:t>
        </w:r>
        <w:proofErr w:type="spellEnd"/>
        <w:r>
          <w:rPr>
            <w:rFonts w:ascii="Courier New" w:hAnsi="Courier New" w:cs="Courier New"/>
            <w:color w:val="008000"/>
            <w:sz w:val="20"/>
            <w:szCs w:val="20"/>
            <w:highlight w:val="white"/>
          </w:rPr>
          <w:t xml:space="preserve"> a set of instructions to get to a</w:t>
        </w:r>
      </w:ins>
    </w:p>
    <w:p w14:paraId="6C3DD9E3" w14:textId="77777777" w:rsidR="003A2FEE" w:rsidRDefault="003A2FEE" w:rsidP="003A2FEE">
      <w:pPr>
        <w:autoSpaceDE w:val="0"/>
        <w:autoSpaceDN w:val="0"/>
        <w:adjustRightInd w:val="0"/>
        <w:spacing w:after="0" w:line="240" w:lineRule="auto"/>
        <w:rPr>
          <w:ins w:id="3403" w:author="Michael Bell" w:date="2013-05-06T18:03:00Z"/>
          <w:rFonts w:ascii="Courier New" w:hAnsi="Courier New" w:cs="Courier New"/>
          <w:color w:val="008000"/>
          <w:sz w:val="20"/>
          <w:szCs w:val="20"/>
          <w:highlight w:val="white"/>
        </w:rPr>
      </w:pPr>
      <w:proofErr w:type="gramStart"/>
      <w:ins w:id="3404" w:author="Michael Bell" w:date="2013-05-06T18:03:00Z">
        <w:r>
          <w:rPr>
            <w:rFonts w:ascii="Courier New" w:hAnsi="Courier New" w:cs="Courier New"/>
            <w:color w:val="008000"/>
            <w:sz w:val="20"/>
            <w:szCs w:val="20"/>
            <w:highlight w:val="white"/>
          </w:rPr>
          <w:t>destination</w:t>
        </w:r>
        <w:proofErr w:type="gramEnd"/>
        <w:r>
          <w:rPr>
            <w:rFonts w:ascii="Courier New" w:hAnsi="Courier New" w:cs="Courier New"/>
            <w:color w:val="008000"/>
            <w:sz w:val="20"/>
            <w:szCs w:val="20"/>
            <w:highlight w:val="white"/>
          </w:rPr>
          <w:t xml:space="preserve"> but can be something like "clean the track" or "return to siding"</w:t>
        </w:r>
      </w:ins>
    </w:p>
    <w:p w14:paraId="1BDCC5E3" w14:textId="77777777" w:rsidR="003A2FEE" w:rsidRDefault="003A2FEE" w:rsidP="003A2FEE">
      <w:pPr>
        <w:autoSpaceDE w:val="0"/>
        <w:autoSpaceDN w:val="0"/>
        <w:adjustRightInd w:val="0"/>
        <w:spacing w:after="0" w:line="240" w:lineRule="auto"/>
        <w:rPr>
          <w:ins w:id="3405" w:author="Michael Bell" w:date="2013-05-06T18:03:00Z"/>
          <w:rFonts w:ascii="Courier New" w:hAnsi="Courier New" w:cs="Courier New"/>
          <w:color w:val="008000"/>
          <w:sz w:val="20"/>
          <w:szCs w:val="20"/>
          <w:highlight w:val="white"/>
        </w:rPr>
      </w:pPr>
    </w:p>
    <w:p w14:paraId="7FA06902" w14:textId="77777777" w:rsidR="003A2FEE" w:rsidRDefault="003A2FEE" w:rsidP="003A2FEE">
      <w:pPr>
        <w:autoSpaceDE w:val="0"/>
        <w:autoSpaceDN w:val="0"/>
        <w:adjustRightInd w:val="0"/>
        <w:spacing w:after="0" w:line="240" w:lineRule="auto"/>
        <w:rPr>
          <w:ins w:id="3406" w:author="Michael Bell" w:date="2013-05-06T18:03:00Z"/>
          <w:rFonts w:ascii="Courier New" w:hAnsi="Courier New" w:cs="Courier New"/>
          <w:color w:val="008000"/>
          <w:sz w:val="20"/>
          <w:szCs w:val="20"/>
          <w:highlight w:val="white"/>
        </w:rPr>
      </w:pPr>
      <w:proofErr w:type="gramStart"/>
      <w:ins w:id="3407" w:author="Michael Bell" w:date="2013-05-06T18:03: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second number is the position in the instruction set</w:t>
        </w:r>
      </w:ins>
    </w:p>
    <w:p w14:paraId="47E95FDF" w14:textId="77777777" w:rsidR="003A2FEE" w:rsidRDefault="003A2FEE" w:rsidP="003A2FEE">
      <w:pPr>
        <w:autoSpaceDE w:val="0"/>
        <w:autoSpaceDN w:val="0"/>
        <w:adjustRightInd w:val="0"/>
        <w:spacing w:after="0" w:line="240" w:lineRule="auto"/>
        <w:rPr>
          <w:ins w:id="3408" w:author="Michael Bell" w:date="2013-05-06T18:03:00Z"/>
          <w:rFonts w:ascii="Courier New" w:hAnsi="Courier New" w:cs="Courier New"/>
          <w:color w:val="008000"/>
          <w:sz w:val="20"/>
          <w:szCs w:val="20"/>
          <w:highlight w:val="white"/>
        </w:rPr>
      </w:pPr>
    </w:p>
    <w:p w14:paraId="5F0FC873" w14:textId="77777777" w:rsidR="003A2FEE" w:rsidRDefault="003A2FEE" w:rsidP="003A2FEE">
      <w:pPr>
        <w:autoSpaceDE w:val="0"/>
        <w:autoSpaceDN w:val="0"/>
        <w:adjustRightInd w:val="0"/>
        <w:spacing w:after="0" w:line="240" w:lineRule="auto"/>
        <w:rPr>
          <w:ins w:id="3409" w:author="Michael Bell" w:date="2013-05-06T18:03:00Z"/>
          <w:rFonts w:ascii="Courier New" w:hAnsi="Courier New" w:cs="Courier New"/>
          <w:color w:val="008000"/>
          <w:sz w:val="20"/>
          <w:szCs w:val="20"/>
          <w:highlight w:val="white"/>
        </w:rPr>
      </w:pPr>
      <w:proofErr w:type="gramStart"/>
      <w:ins w:id="3410" w:author="Michael Bell" w:date="2013-05-06T18:03: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third number is the part of the instruction 0 is a condition, 1 is the value of the condition</w:t>
        </w:r>
      </w:ins>
    </w:p>
    <w:p w14:paraId="7B89C6D4" w14:textId="77777777" w:rsidR="003A2FEE" w:rsidRDefault="003A2FEE" w:rsidP="003A2FEE">
      <w:pPr>
        <w:autoSpaceDE w:val="0"/>
        <w:autoSpaceDN w:val="0"/>
        <w:adjustRightInd w:val="0"/>
        <w:spacing w:after="0" w:line="240" w:lineRule="auto"/>
        <w:rPr>
          <w:ins w:id="3411" w:author="Michael Bell" w:date="2013-05-06T18:03:00Z"/>
          <w:rFonts w:ascii="Courier New" w:hAnsi="Courier New" w:cs="Courier New"/>
          <w:color w:val="008000"/>
          <w:sz w:val="20"/>
          <w:szCs w:val="20"/>
          <w:highlight w:val="white"/>
        </w:rPr>
      </w:pPr>
      <w:ins w:id="3412" w:author="Michael Bell" w:date="2013-05-06T18:03:00Z">
        <w:r>
          <w:rPr>
            <w:rFonts w:ascii="Courier New" w:hAnsi="Courier New" w:cs="Courier New"/>
            <w:color w:val="008000"/>
            <w:sz w:val="20"/>
            <w:szCs w:val="20"/>
            <w:highlight w:val="white"/>
          </w:rPr>
          <w:t>2 is the instruction to execute if the condition is met and 3 is the value of that instruction</w:t>
        </w:r>
      </w:ins>
    </w:p>
    <w:p w14:paraId="6F9DB829" w14:textId="77777777" w:rsidR="003A2FEE" w:rsidRDefault="003A2FEE" w:rsidP="003A2FEE">
      <w:pPr>
        <w:autoSpaceDE w:val="0"/>
        <w:autoSpaceDN w:val="0"/>
        <w:adjustRightInd w:val="0"/>
        <w:spacing w:after="0" w:line="240" w:lineRule="auto"/>
        <w:rPr>
          <w:ins w:id="3413" w:author="Michael Bell" w:date="2013-05-06T18:03:00Z"/>
          <w:rFonts w:ascii="Courier New" w:hAnsi="Courier New" w:cs="Courier New"/>
          <w:color w:val="008000"/>
          <w:sz w:val="20"/>
          <w:szCs w:val="20"/>
          <w:highlight w:val="white"/>
        </w:rPr>
      </w:pPr>
    </w:p>
    <w:p w14:paraId="10AEF48F" w14:textId="77777777" w:rsidR="003A2FEE" w:rsidRDefault="003A2FEE" w:rsidP="003A2FEE">
      <w:pPr>
        <w:autoSpaceDE w:val="0"/>
        <w:autoSpaceDN w:val="0"/>
        <w:adjustRightInd w:val="0"/>
        <w:spacing w:after="0" w:line="240" w:lineRule="auto"/>
        <w:rPr>
          <w:ins w:id="3414" w:author="Michael Bell" w:date="2013-05-06T18:03:00Z"/>
          <w:rFonts w:ascii="Courier New" w:hAnsi="Courier New" w:cs="Courier New"/>
          <w:color w:val="008000"/>
          <w:sz w:val="20"/>
          <w:szCs w:val="20"/>
          <w:highlight w:val="white"/>
        </w:rPr>
      </w:pPr>
    </w:p>
    <w:p w14:paraId="22E8C893" w14:textId="77777777" w:rsidR="003A2FEE" w:rsidRDefault="003A2FEE" w:rsidP="003A2FEE">
      <w:pPr>
        <w:autoSpaceDE w:val="0"/>
        <w:autoSpaceDN w:val="0"/>
        <w:adjustRightInd w:val="0"/>
        <w:spacing w:after="0" w:line="240" w:lineRule="auto"/>
        <w:rPr>
          <w:ins w:id="3415" w:author="Michael Bell" w:date="2013-05-06T18:03:00Z"/>
          <w:rFonts w:ascii="Courier New" w:hAnsi="Courier New" w:cs="Courier New"/>
          <w:color w:val="008000"/>
          <w:sz w:val="20"/>
          <w:szCs w:val="20"/>
          <w:highlight w:val="white"/>
        </w:rPr>
      </w:pPr>
      <w:proofErr w:type="gramStart"/>
      <w:ins w:id="3416" w:author="Michael Bell" w:date="2013-05-06T18:03:00Z">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part 0 W means wait with part 1 being the time, B means when sensor is triggered with part 1 being </w:t>
        </w:r>
      </w:ins>
    </w:p>
    <w:p w14:paraId="576372D6" w14:textId="77777777" w:rsidR="003A2FEE" w:rsidRDefault="003A2FEE" w:rsidP="003A2FEE">
      <w:pPr>
        <w:autoSpaceDE w:val="0"/>
        <w:autoSpaceDN w:val="0"/>
        <w:adjustRightInd w:val="0"/>
        <w:spacing w:after="0" w:line="240" w:lineRule="auto"/>
        <w:rPr>
          <w:ins w:id="3417" w:author="Michael Bell" w:date="2013-05-06T18:03:00Z"/>
          <w:rFonts w:ascii="Courier New" w:hAnsi="Courier New" w:cs="Courier New"/>
          <w:color w:val="008000"/>
          <w:sz w:val="20"/>
          <w:szCs w:val="20"/>
          <w:highlight w:val="white"/>
        </w:rPr>
      </w:pPr>
      <w:proofErr w:type="gramStart"/>
      <w:ins w:id="3418" w:author="Michael Bell" w:date="2013-05-06T18:03: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sensor number.</w:t>
        </w:r>
      </w:ins>
    </w:p>
    <w:p w14:paraId="1D3967DE" w14:textId="77777777" w:rsidR="003A2FEE" w:rsidRDefault="003A2FEE" w:rsidP="003A2FEE">
      <w:pPr>
        <w:autoSpaceDE w:val="0"/>
        <w:autoSpaceDN w:val="0"/>
        <w:adjustRightInd w:val="0"/>
        <w:spacing w:after="0" w:line="240" w:lineRule="auto"/>
        <w:rPr>
          <w:ins w:id="3419" w:author="Michael Bell" w:date="2013-05-06T18:03:00Z"/>
          <w:rFonts w:ascii="Courier New" w:hAnsi="Courier New" w:cs="Courier New"/>
          <w:color w:val="008000"/>
          <w:sz w:val="20"/>
          <w:szCs w:val="20"/>
          <w:highlight w:val="white"/>
        </w:rPr>
      </w:pPr>
    </w:p>
    <w:p w14:paraId="3E52673F" w14:textId="77777777" w:rsidR="003A2FEE" w:rsidRDefault="003A2FEE" w:rsidP="003A2FEE">
      <w:pPr>
        <w:autoSpaceDE w:val="0"/>
        <w:autoSpaceDN w:val="0"/>
        <w:adjustRightInd w:val="0"/>
        <w:spacing w:after="0" w:line="240" w:lineRule="auto"/>
        <w:rPr>
          <w:ins w:id="3420" w:author="Michael Bell" w:date="2013-05-06T18:03:00Z"/>
          <w:rFonts w:ascii="Courier New" w:hAnsi="Courier New" w:cs="Courier New"/>
          <w:color w:val="008000"/>
          <w:sz w:val="20"/>
          <w:szCs w:val="20"/>
          <w:highlight w:val="white"/>
        </w:rPr>
      </w:pPr>
      <w:proofErr w:type="gramStart"/>
      <w:ins w:id="3421" w:author="Michael Bell" w:date="2013-05-06T18:03:00Z">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part 2 C and D stand for converge and diverge with part 3 being the point number to set to</w:t>
        </w:r>
      </w:ins>
    </w:p>
    <w:p w14:paraId="7A4FAD2E" w14:textId="77777777" w:rsidR="003A2FEE" w:rsidRDefault="003A2FEE" w:rsidP="003A2FEE">
      <w:pPr>
        <w:autoSpaceDE w:val="0"/>
        <w:autoSpaceDN w:val="0"/>
        <w:adjustRightInd w:val="0"/>
        <w:spacing w:after="0" w:line="240" w:lineRule="auto"/>
        <w:rPr>
          <w:ins w:id="3422" w:author="Michael Bell" w:date="2013-05-06T18:03:00Z"/>
          <w:rFonts w:ascii="Courier New" w:hAnsi="Courier New" w:cs="Courier New"/>
          <w:color w:val="008000"/>
          <w:sz w:val="20"/>
          <w:szCs w:val="20"/>
          <w:highlight w:val="white"/>
        </w:rPr>
      </w:pPr>
      <w:proofErr w:type="gramStart"/>
      <w:ins w:id="3423" w:author="Michael Bell" w:date="2013-05-06T18:03:00Z">
        <w:r>
          <w:rPr>
            <w:rFonts w:ascii="Courier New" w:hAnsi="Courier New" w:cs="Courier New"/>
            <w:color w:val="008000"/>
            <w:sz w:val="20"/>
            <w:szCs w:val="20"/>
            <w:highlight w:val="white"/>
          </w:rPr>
          <w:t>converge</w:t>
        </w:r>
        <w:proofErr w:type="gramEnd"/>
        <w:r>
          <w:rPr>
            <w:rFonts w:ascii="Courier New" w:hAnsi="Courier New" w:cs="Courier New"/>
            <w:color w:val="008000"/>
            <w:sz w:val="20"/>
            <w:szCs w:val="20"/>
            <w:highlight w:val="white"/>
          </w:rPr>
          <w:t xml:space="preserve"> or diverge, S sets the speed with part 3 being the speed setting and X stops the train and </w:t>
        </w:r>
      </w:ins>
    </w:p>
    <w:p w14:paraId="5DB3C0FC" w14:textId="77777777" w:rsidR="003A2FEE" w:rsidRDefault="003A2FEE" w:rsidP="003A2FEE">
      <w:pPr>
        <w:autoSpaceDE w:val="0"/>
        <w:autoSpaceDN w:val="0"/>
        <w:adjustRightInd w:val="0"/>
        <w:spacing w:after="0" w:line="240" w:lineRule="auto"/>
        <w:rPr>
          <w:ins w:id="3424" w:author="Michael Bell" w:date="2013-05-06T18:03:00Z"/>
          <w:rFonts w:ascii="Courier New" w:hAnsi="Courier New" w:cs="Courier New"/>
          <w:color w:val="008000"/>
          <w:sz w:val="20"/>
          <w:szCs w:val="20"/>
          <w:highlight w:val="white"/>
        </w:rPr>
      </w:pPr>
      <w:proofErr w:type="gramStart"/>
      <w:ins w:id="3425" w:author="Michael Bell" w:date="2013-05-06T18:03:00Z">
        <w:r>
          <w:rPr>
            <w:rFonts w:ascii="Courier New" w:hAnsi="Courier New" w:cs="Courier New"/>
            <w:color w:val="008000"/>
            <w:sz w:val="20"/>
            <w:szCs w:val="20"/>
            <w:highlight w:val="white"/>
          </w:rPr>
          <w:t>ends</w:t>
        </w:r>
        <w:proofErr w:type="gramEnd"/>
        <w:r>
          <w:rPr>
            <w:rFonts w:ascii="Courier New" w:hAnsi="Courier New" w:cs="Courier New"/>
            <w:color w:val="008000"/>
            <w:sz w:val="20"/>
            <w:szCs w:val="20"/>
            <w:highlight w:val="white"/>
          </w:rPr>
          <w:t xml:space="preserve"> the instruction set, all sets end in X, no value is required</w:t>
        </w:r>
      </w:ins>
    </w:p>
    <w:p w14:paraId="53FF6660" w14:textId="77777777" w:rsidR="003A2FEE" w:rsidRDefault="003A2FEE" w:rsidP="003A2FEE">
      <w:pPr>
        <w:autoSpaceDE w:val="0"/>
        <w:autoSpaceDN w:val="0"/>
        <w:adjustRightInd w:val="0"/>
        <w:spacing w:after="0" w:line="240" w:lineRule="auto"/>
        <w:rPr>
          <w:ins w:id="3426" w:author="Michael Bell" w:date="2013-05-06T18:03:00Z"/>
          <w:rFonts w:ascii="Courier New" w:hAnsi="Courier New" w:cs="Courier New"/>
          <w:color w:val="008000"/>
          <w:sz w:val="20"/>
          <w:szCs w:val="20"/>
          <w:highlight w:val="white"/>
        </w:rPr>
      </w:pPr>
    </w:p>
    <w:p w14:paraId="0807611F" w14:textId="77777777" w:rsidR="003A2FEE" w:rsidRDefault="003A2FEE" w:rsidP="003A2FEE">
      <w:pPr>
        <w:autoSpaceDE w:val="0"/>
        <w:autoSpaceDN w:val="0"/>
        <w:adjustRightInd w:val="0"/>
        <w:spacing w:after="0" w:line="240" w:lineRule="auto"/>
        <w:rPr>
          <w:ins w:id="3427" w:author="Michael Bell" w:date="2013-05-06T18:03:00Z"/>
          <w:rFonts w:ascii="Courier New" w:hAnsi="Courier New" w:cs="Courier New"/>
          <w:color w:val="008000"/>
          <w:sz w:val="20"/>
          <w:szCs w:val="20"/>
          <w:highlight w:val="white"/>
        </w:rPr>
      </w:pPr>
    </w:p>
    <w:p w14:paraId="1E25997C" w14:textId="77777777" w:rsidR="003A2FEE" w:rsidRDefault="003A2FEE" w:rsidP="003A2FEE">
      <w:pPr>
        <w:autoSpaceDE w:val="0"/>
        <w:autoSpaceDN w:val="0"/>
        <w:adjustRightInd w:val="0"/>
        <w:spacing w:after="0" w:line="240" w:lineRule="auto"/>
        <w:rPr>
          <w:ins w:id="3428" w:author="Michael Bell" w:date="2013-05-06T18:03:00Z"/>
          <w:rFonts w:ascii="Courier New" w:hAnsi="Courier New" w:cs="Courier New"/>
          <w:color w:val="008000"/>
          <w:sz w:val="20"/>
          <w:szCs w:val="20"/>
          <w:highlight w:val="white"/>
        </w:rPr>
      </w:pPr>
      <w:proofErr w:type="gramStart"/>
      <w:ins w:id="3429" w:author="Michael Bell" w:date="2013-05-06T18:03: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speed settings are: 0 stops the train, 1 travels at roughly half speed forwards, 2 is full</w:t>
        </w:r>
      </w:ins>
    </w:p>
    <w:p w14:paraId="237DFEDE" w14:textId="77777777" w:rsidR="003A2FEE" w:rsidRDefault="003A2FEE" w:rsidP="003A2FEE">
      <w:pPr>
        <w:autoSpaceDE w:val="0"/>
        <w:autoSpaceDN w:val="0"/>
        <w:adjustRightInd w:val="0"/>
        <w:spacing w:after="0" w:line="240" w:lineRule="auto"/>
        <w:rPr>
          <w:ins w:id="3430" w:author="Michael Bell" w:date="2013-05-06T18:03:00Z"/>
          <w:rFonts w:ascii="Courier New" w:hAnsi="Courier New" w:cs="Courier New"/>
          <w:color w:val="000000"/>
          <w:sz w:val="20"/>
          <w:szCs w:val="20"/>
          <w:highlight w:val="white"/>
        </w:rPr>
      </w:pPr>
      <w:proofErr w:type="gramStart"/>
      <w:ins w:id="3431" w:author="Michael Bell" w:date="2013-05-06T18:03:00Z">
        <w:r>
          <w:rPr>
            <w:rFonts w:ascii="Courier New" w:hAnsi="Courier New" w:cs="Courier New"/>
            <w:color w:val="008000"/>
            <w:sz w:val="20"/>
            <w:szCs w:val="20"/>
            <w:highlight w:val="white"/>
          </w:rPr>
          <w:t>speed</w:t>
        </w:r>
        <w:proofErr w:type="gramEnd"/>
        <w:r>
          <w:rPr>
            <w:rFonts w:ascii="Courier New" w:hAnsi="Courier New" w:cs="Courier New"/>
            <w:color w:val="008000"/>
            <w:sz w:val="20"/>
            <w:szCs w:val="20"/>
            <w:highlight w:val="white"/>
          </w:rPr>
          <w:t xml:space="preserve"> forwards, 3 is roughly half speed backwards and 4 is full speed backwards*/</w:t>
        </w:r>
      </w:ins>
    </w:p>
    <w:p w14:paraId="33A755CD" w14:textId="77777777" w:rsidR="003A2FEE" w:rsidRDefault="003A2FEE" w:rsidP="003A2FEE">
      <w:pPr>
        <w:autoSpaceDE w:val="0"/>
        <w:autoSpaceDN w:val="0"/>
        <w:adjustRightInd w:val="0"/>
        <w:spacing w:after="0" w:line="240" w:lineRule="auto"/>
        <w:rPr>
          <w:ins w:id="3432" w:author="Michael Bell" w:date="2013-05-06T18:03:00Z"/>
          <w:rFonts w:ascii="Courier New" w:hAnsi="Courier New" w:cs="Courier New"/>
          <w:color w:val="000000"/>
          <w:sz w:val="20"/>
          <w:szCs w:val="20"/>
          <w:highlight w:val="white"/>
        </w:rPr>
      </w:pPr>
    </w:p>
    <w:p w14:paraId="35937A6E" w14:textId="77777777" w:rsidR="003A2FEE" w:rsidRDefault="003A2FEE" w:rsidP="003A2FEE">
      <w:pPr>
        <w:autoSpaceDE w:val="0"/>
        <w:autoSpaceDN w:val="0"/>
        <w:adjustRightInd w:val="0"/>
        <w:spacing w:after="0" w:line="240" w:lineRule="auto"/>
        <w:rPr>
          <w:ins w:id="3433" w:author="Michael Bell" w:date="2013-05-06T18:03:00Z"/>
          <w:rFonts w:ascii="Courier New" w:hAnsi="Courier New" w:cs="Courier New"/>
          <w:color w:val="000000"/>
          <w:sz w:val="20"/>
          <w:szCs w:val="20"/>
          <w:highlight w:val="white"/>
        </w:rPr>
      </w:pPr>
    </w:p>
    <w:p w14:paraId="75CCA972" w14:textId="77777777" w:rsidR="003A2FEE" w:rsidRDefault="003A2FEE" w:rsidP="003A2FEE">
      <w:pPr>
        <w:autoSpaceDE w:val="0"/>
        <w:autoSpaceDN w:val="0"/>
        <w:adjustRightInd w:val="0"/>
        <w:spacing w:after="0" w:line="240" w:lineRule="auto"/>
        <w:rPr>
          <w:ins w:id="3434" w:author="Michael Bell" w:date="2013-05-06T18:03:00Z"/>
          <w:rFonts w:ascii="Courier New" w:hAnsi="Courier New" w:cs="Courier New"/>
          <w:color w:val="000000"/>
          <w:sz w:val="20"/>
          <w:szCs w:val="20"/>
          <w:highlight w:val="white"/>
        </w:rPr>
      </w:pPr>
    </w:p>
    <w:p w14:paraId="478D724D" w14:textId="77777777" w:rsidR="003A2FEE" w:rsidRDefault="003A2FEE" w:rsidP="003A2FEE">
      <w:pPr>
        <w:autoSpaceDE w:val="0"/>
        <w:autoSpaceDN w:val="0"/>
        <w:adjustRightInd w:val="0"/>
        <w:spacing w:after="0" w:line="240" w:lineRule="auto"/>
        <w:rPr>
          <w:ins w:id="3435" w:author="Michael Bell" w:date="2013-05-06T18:03:00Z"/>
          <w:rFonts w:ascii="Courier New" w:hAnsi="Courier New" w:cs="Courier New"/>
          <w:color w:val="000000"/>
          <w:sz w:val="20"/>
          <w:szCs w:val="20"/>
          <w:highlight w:val="white"/>
        </w:rPr>
      </w:pPr>
      <w:proofErr w:type="gramStart"/>
      <w:ins w:id="3436" w:author="Michael Bell" w:date="2013-05-06T18:03: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initialiseInstructions</w:t>
        </w:r>
        <w:proofErr w:type="spellEnd"/>
        <w:r>
          <w:rPr>
            <w:rFonts w:ascii="Courier New" w:hAnsi="Courier New" w:cs="Courier New"/>
            <w:b/>
            <w:bCs/>
            <w:color w:val="000080"/>
            <w:sz w:val="20"/>
            <w:szCs w:val="20"/>
            <w:highlight w:val="white"/>
          </w:rPr>
          <w:t>()</w:t>
        </w:r>
      </w:ins>
    </w:p>
    <w:p w14:paraId="1866BF6E" w14:textId="77777777" w:rsidR="003A2FEE" w:rsidRDefault="003A2FEE" w:rsidP="003A2FEE">
      <w:pPr>
        <w:autoSpaceDE w:val="0"/>
        <w:autoSpaceDN w:val="0"/>
        <w:adjustRightInd w:val="0"/>
        <w:spacing w:after="0" w:line="240" w:lineRule="auto"/>
        <w:rPr>
          <w:ins w:id="3437" w:author="Michael Bell" w:date="2013-05-06T18:03:00Z"/>
          <w:rFonts w:ascii="Courier New" w:hAnsi="Courier New" w:cs="Courier New"/>
          <w:color w:val="000000"/>
          <w:sz w:val="20"/>
          <w:szCs w:val="20"/>
          <w:highlight w:val="white"/>
        </w:rPr>
      </w:pPr>
      <w:ins w:id="3438" w:author="Michael Bell" w:date="2013-05-06T18:03:00Z">
        <w:r>
          <w:rPr>
            <w:rFonts w:ascii="Courier New" w:hAnsi="Courier New" w:cs="Courier New"/>
            <w:b/>
            <w:bCs/>
            <w:color w:val="000080"/>
            <w:sz w:val="20"/>
            <w:szCs w:val="20"/>
            <w:highlight w:val="white"/>
          </w:rPr>
          <w:t>{</w:t>
        </w:r>
      </w:ins>
    </w:p>
    <w:p w14:paraId="38CA8F11" w14:textId="77777777" w:rsidR="003A2FEE" w:rsidRDefault="003A2FEE" w:rsidP="003A2FEE">
      <w:pPr>
        <w:autoSpaceDE w:val="0"/>
        <w:autoSpaceDN w:val="0"/>
        <w:adjustRightInd w:val="0"/>
        <w:spacing w:after="0" w:line="240" w:lineRule="auto"/>
        <w:rPr>
          <w:ins w:id="3439" w:author="Michael Bell" w:date="2013-05-06T18:03:00Z"/>
          <w:rFonts w:ascii="Courier New" w:hAnsi="Courier New" w:cs="Courier New"/>
          <w:color w:val="008000"/>
          <w:sz w:val="20"/>
          <w:szCs w:val="20"/>
          <w:highlight w:val="white"/>
        </w:rPr>
      </w:pPr>
      <w:ins w:id="3440"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//Hawkhaven</w:t>
        </w:r>
      </w:ins>
    </w:p>
    <w:p w14:paraId="4DDF4A2E" w14:textId="77777777" w:rsidR="003A2FEE" w:rsidRDefault="003A2FEE" w:rsidP="003A2FEE">
      <w:pPr>
        <w:autoSpaceDE w:val="0"/>
        <w:autoSpaceDN w:val="0"/>
        <w:adjustRightInd w:val="0"/>
        <w:spacing w:after="0" w:line="240" w:lineRule="auto"/>
        <w:rPr>
          <w:ins w:id="3441" w:author="Michael Bell" w:date="2013-05-06T18:03:00Z"/>
          <w:rFonts w:ascii="Courier New" w:hAnsi="Courier New" w:cs="Courier New"/>
          <w:color w:val="000000"/>
          <w:sz w:val="20"/>
          <w:szCs w:val="20"/>
          <w:highlight w:val="white"/>
        </w:rPr>
      </w:pPr>
      <w:ins w:id="3442"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0A2D99BC" w14:textId="77777777" w:rsidR="003A2FEE" w:rsidRDefault="003A2FEE" w:rsidP="003A2FEE">
      <w:pPr>
        <w:autoSpaceDE w:val="0"/>
        <w:autoSpaceDN w:val="0"/>
        <w:adjustRightInd w:val="0"/>
        <w:spacing w:after="0" w:line="240" w:lineRule="auto"/>
        <w:rPr>
          <w:ins w:id="3443" w:author="Michael Bell" w:date="2013-05-06T18:03:00Z"/>
          <w:rFonts w:ascii="Courier New" w:hAnsi="Courier New" w:cs="Courier New"/>
          <w:color w:val="000000"/>
          <w:sz w:val="20"/>
          <w:szCs w:val="20"/>
          <w:highlight w:val="white"/>
        </w:rPr>
      </w:pPr>
      <w:ins w:id="3444"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126F7EAB" w14:textId="77777777" w:rsidR="003A2FEE" w:rsidRDefault="003A2FEE" w:rsidP="003A2FEE">
      <w:pPr>
        <w:autoSpaceDE w:val="0"/>
        <w:autoSpaceDN w:val="0"/>
        <w:adjustRightInd w:val="0"/>
        <w:spacing w:after="0" w:line="240" w:lineRule="auto"/>
        <w:rPr>
          <w:ins w:id="3445" w:author="Michael Bell" w:date="2013-05-06T18:03:00Z"/>
          <w:rFonts w:ascii="Courier New" w:hAnsi="Courier New" w:cs="Courier New"/>
          <w:color w:val="000000"/>
          <w:sz w:val="20"/>
          <w:szCs w:val="20"/>
          <w:highlight w:val="white"/>
        </w:rPr>
      </w:pPr>
      <w:ins w:id="3446" w:author="Michael Bell" w:date="2013-05-06T18:03:00Z">
        <w:r>
          <w:rPr>
            <w:rFonts w:ascii="Courier New" w:hAnsi="Courier New" w:cs="Courier New"/>
            <w:color w:val="000000"/>
            <w:sz w:val="20"/>
            <w:szCs w:val="20"/>
            <w:highlight w:val="white"/>
          </w:rPr>
          <w:lastRenderedPageBreak/>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A5B1087" w14:textId="77777777" w:rsidR="003A2FEE" w:rsidRDefault="003A2FEE" w:rsidP="003A2FEE">
      <w:pPr>
        <w:autoSpaceDE w:val="0"/>
        <w:autoSpaceDN w:val="0"/>
        <w:adjustRightInd w:val="0"/>
        <w:spacing w:after="0" w:line="240" w:lineRule="auto"/>
        <w:rPr>
          <w:ins w:id="3447" w:author="Michael Bell" w:date="2013-05-06T18:03:00Z"/>
          <w:rFonts w:ascii="Courier New" w:hAnsi="Courier New" w:cs="Courier New"/>
          <w:color w:val="000000"/>
          <w:sz w:val="20"/>
          <w:szCs w:val="20"/>
          <w:highlight w:val="white"/>
        </w:rPr>
      </w:pPr>
      <w:ins w:id="3448"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729603E6" w14:textId="77777777" w:rsidR="003A2FEE" w:rsidRDefault="003A2FEE" w:rsidP="003A2FEE">
      <w:pPr>
        <w:autoSpaceDE w:val="0"/>
        <w:autoSpaceDN w:val="0"/>
        <w:adjustRightInd w:val="0"/>
        <w:spacing w:after="0" w:line="240" w:lineRule="auto"/>
        <w:rPr>
          <w:ins w:id="3449" w:author="Michael Bell" w:date="2013-05-06T18:03:00Z"/>
          <w:rFonts w:ascii="Courier New" w:hAnsi="Courier New" w:cs="Courier New"/>
          <w:color w:val="000000"/>
          <w:sz w:val="20"/>
          <w:szCs w:val="20"/>
          <w:highlight w:val="white"/>
        </w:rPr>
      </w:pPr>
      <w:ins w:id="3450" w:author="Michael Bell" w:date="2013-05-06T18:03:00Z">
        <w:r>
          <w:rPr>
            <w:rFonts w:ascii="Courier New" w:hAnsi="Courier New" w:cs="Courier New"/>
            <w:color w:val="000000"/>
            <w:sz w:val="20"/>
            <w:szCs w:val="20"/>
            <w:highlight w:val="white"/>
          </w:rPr>
          <w:t xml:space="preserve">  </w:t>
        </w:r>
      </w:ins>
    </w:p>
    <w:p w14:paraId="00208E3D" w14:textId="77777777" w:rsidR="003A2FEE" w:rsidRDefault="003A2FEE" w:rsidP="003A2FEE">
      <w:pPr>
        <w:autoSpaceDE w:val="0"/>
        <w:autoSpaceDN w:val="0"/>
        <w:adjustRightInd w:val="0"/>
        <w:spacing w:after="0" w:line="240" w:lineRule="auto"/>
        <w:rPr>
          <w:ins w:id="3451" w:author="Michael Bell" w:date="2013-05-06T18:03:00Z"/>
          <w:rFonts w:ascii="Courier New" w:hAnsi="Courier New" w:cs="Courier New"/>
          <w:color w:val="008000"/>
          <w:sz w:val="20"/>
          <w:szCs w:val="20"/>
          <w:highlight w:val="white"/>
        </w:rPr>
      </w:pPr>
      <w:ins w:id="3452"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Remilo</w:t>
        </w:r>
        <w:proofErr w:type="spellEnd"/>
      </w:ins>
    </w:p>
    <w:p w14:paraId="7BFD5B0D" w14:textId="77777777" w:rsidR="003A2FEE" w:rsidRDefault="003A2FEE" w:rsidP="003A2FEE">
      <w:pPr>
        <w:autoSpaceDE w:val="0"/>
        <w:autoSpaceDN w:val="0"/>
        <w:adjustRightInd w:val="0"/>
        <w:spacing w:after="0" w:line="240" w:lineRule="auto"/>
        <w:rPr>
          <w:ins w:id="3453" w:author="Michael Bell" w:date="2013-05-06T18:03:00Z"/>
          <w:rFonts w:ascii="Courier New" w:hAnsi="Courier New" w:cs="Courier New"/>
          <w:color w:val="000000"/>
          <w:sz w:val="20"/>
          <w:szCs w:val="20"/>
          <w:highlight w:val="white"/>
        </w:rPr>
      </w:pPr>
      <w:ins w:id="3454"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19AF7F6" w14:textId="77777777" w:rsidR="003A2FEE" w:rsidRDefault="003A2FEE" w:rsidP="003A2FEE">
      <w:pPr>
        <w:autoSpaceDE w:val="0"/>
        <w:autoSpaceDN w:val="0"/>
        <w:adjustRightInd w:val="0"/>
        <w:spacing w:after="0" w:line="240" w:lineRule="auto"/>
        <w:rPr>
          <w:ins w:id="3455" w:author="Michael Bell" w:date="2013-05-06T18:03:00Z"/>
          <w:rFonts w:ascii="Courier New" w:hAnsi="Courier New" w:cs="Courier New"/>
          <w:color w:val="000000"/>
          <w:sz w:val="20"/>
          <w:szCs w:val="20"/>
          <w:highlight w:val="white"/>
        </w:rPr>
      </w:pPr>
      <w:ins w:id="3456"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127725A" w14:textId="77777777" w:rsidR="003A2FEE" w:rsidRDefault="003A2FEE" w:rsidP="003A2FEE">
      <w:pPr>
        <w:autoSpaceDE w:val="0"/>
        <w:autoSpaceDN w:val="0"/>
        <w:adjustRightInd w:val="0"/>
        <w:spacing w:after="0" w:line="240" w:lineRule="auto"/>
        <w:rPr>
          <w:ins w:id="3457" w:author="Michael Bell" w:date="2013-05-06T18:03:00Z"/>
          <w:rFonts w:ascii="Courier New" w:hAnsi="Courier New" w:cs="Courier New"/>
          <w:color w:val="000000"/>
          <w:sz w:val="20"/>
          <w:szCs w:val="20"/>
          <w:highlight w:val="white"/>
        </w:rPr>
      </w:pPr>
      <w:ins w:id="3458"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115AECAC" w14:textId="77777777" w:rsidR="003A2FEE" w:rsidRDefault="003A2FEE" w:rsidP="003A2FEE">
      <w:pPr>
        <w:autoSpaceDE w:val="0"/>
        <w:autoSpaceDN w:val="0"/>
        <w:adjustRightInd w:val="0"/>
        <w:spacing w:after="0" w:line="240" w:lineRule="auto"/>
        <w:rPr>
          <w:ins w:id="3459" w:author="Michael Bell" w:date="2013-05-06T18:03:00Z"/>
          <w:rFonts w:ascii="Courier New" w:hAnsi="Courier New" w:cs="Courier New"/>
          <w:color w:val="000000"/>
          <w:sz w:val="20"/>
          <w:szCs w:val="20"/>
          <w:highlight w:val="white"/>
        </w:rPr>
      </w:pPr>
      <w:ins w:id="3460" w:author="Michael Bell" w:date="2013-05-06T18:03:00Z">
        <w:r>
          <w:rPr>
            <w:rFonts w:ascii="Courier New" w:hAnsi="Courier New" w:cs="Courier New"/>
            <w:color w:val="000000"/>
            <w:sz w:val="20"/>
            <w:szCs w:val="20"/>
            <w:highlight w:val="white"/>
          </w:rPr>
          <w:t xml:space="preserve">  </w:t>
        </w:r>
      </w:ins>
    </w:p>
    <w:p w14:paraId="68362D44" w14:textId="77777777" w:rsidR="003A2FEE" w:rsidRDefault="003A2FEE" w:rsidP="003A2FEE">
      <w:pPr>
        <w:autoSpaceDE w:val="0"/>
        <w:autoSpaceDN w:val="0"/>
        <w:adjustRightInd w:val="0"/>
        <w:spacing w:after="0" w:line="240" w:lineRule="auto"/>
        <w:rPr>
          <w:ins w:id="3461" w:author="Michael Bell" w:date="2013-05-06T18:03:00Z"/>
          <w:rFonts w:ascii="Courier New" w:hAnsi="Courier New" w:cs="Courier New"/>
          <w:color w:val="008000"/>
          <w:sz w:val="20"/>
          <w:szCs w:val="20"/>
          <w:highlight w:val="white"/>
        </w:rPr>
      </w:pPr>
      <w:ins w:id="3462"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Allantown</w:t>
        </w:r>
        <w:proofErr w:type="spellEnd"/>
      </w:ins>
    </w:p>
    <w:p w14:paraId="01737F0C" w14:textId="77777777" w:rsidR="003A2FEE" w:rsidRDefault="003A2FEE" w:rsidP="003A2FEE">
      <w:pPr>
        <w:autoSpaceDE w:val="0"/>
        <w:autoSpaceDN w:val="0"/>
        <w:adjustRightInd w:val="0"/>
        <w:spacing w:after="0" w:line="240" w:lineRule="auto"/>
        <w:rPr>
          <w:ins w:id="3463" w:author="Michael Bell" w:date="2013-05-06T18:03:00Z"/>
          <w:rFonts w:ascii="Courier New" w:hAnsi="Courier New" w:cs="Courier New"/>
          <w:color w:val="000000"/>
          <w:sz w:val="20"/>
          <w:szCs w:val="20"/>
          <w:highlight w:val="white"/>
        </w:rPr>
      </w:pPr>
      <w:ins w:id="3464"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6DD8DB5" w14:textId="77777777" w:rsidR="003A2FEE" w:rsidRDefault="003A2FEE" w:rsidP="003A2FEE">
      <w:pPr>
        <w:autoSpaceDE w:val="0"/>
        <w:autoSpaceDN w:val="0"/>
        <w:adjustRightInd w:val="0"/>
        <w:spacing w:after="0" w:line="240" w:lineRule="auto"/>
        <w:rPr>
          <w:ins w:id="3465" w:author="Michael Bell" w:date="2013-05-06T18:03:00Z"/>
          <w:rFonts w:ascii="Courier New" w:hAnsi="Courier New" w:cs="Courier New"/>
          <w:color w:val="000000"/>
          <w:sz w:val="20"/>
          <w:szCs w:val="20"/>
          <w:highlight w:val="white"/>
        </w:rPr>
      </w:pPr>
      <w:ins w:id="3466"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3C9221E3" w14:textId="77777777" w:rsidR="003A2FEE" w:rsidRDefault="003A2FEE" w:rsidP="003A2FEE">
      <w:pPr>
        <w:autoSpaceDE w:val="0"/>
        <w:autoSpaceDN w:val="0"/>
        <w:adjustRightInd w:val="0"/>
        <w:spacing w:after="0" w:line="240" w:lineRule="auto"/>
        <w:rPr>
          <w:ins w:id="3467" w:author="Michael Bell" w:date="2013-05-06T18:03:00Z"/>
          <w:rFonts w:ascii="Courier New" w:hAnsi="Courier New" w:cs="Courier New"/>
          <w:color w:val="000000"/>
          <w:sz w:val="20"/>
          <w:szCs w:val="20"/>
          <w:highlight w:val="white"/>
        </w:rPr>
      </w:pPr>
      <w:ins w:id="3468"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4D2ACB32" w14:textId="77777777" w:rsidR="003A2FEE" w:rsidRDefault="003A2FEE" w:rsidP="003A2FEE">
      <w:pPr>
        <w:autoSpaceDE w:val="0"/>
        <w:autoSpaceDN w:val="0"/>
        <w:adjustRightInd w:val="0"/>
        <w:spacing w:after="0" w:line="240" w:lineRule="auto"/>
        <w:rPr>
          <w:ins w:id="3469" w:author="Michael Bell" w:date="2013-05-06T18:03:00Z"/>
          <w:rFonts w:ascii="Courier New" w:hAnsi="Courier New" w:cs="Courier New"/>
          <w:color w:val="000000"/>
          <w:sz w:val="20"/>
          <w:szCs w:val="20"/>
          <w:highlight w:val="white"/>
        </w:rPr>
      </w:pPr>
      <w:ins w:id="3470"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DC20CCF" w14:textId="77777777" w:rsidR="003A2FEE" w:rsidRDefault="003A2FEE" w:rsidP="003A2FEE">
      <w:pPr>
        <w:autoSpaceDE w:val="0"/>
        <w:autoSpaceDN w:val="0"/>
        <w:adjustRightInd w:val="0"/>
        <w:spacing w:after="0" w:line="240" w:lineRule="auto"/>
        <w:rPr>
          <w:ins w:id="3471" w:author="Michael Bell" w:date="2013-05-06T18:03:00Z"/>
          <w:rFonts w:ascii="Courier New" w:hAnsi="Courier New" w:cs="Courier New"/>
          <w:color w:val="000000"/>
          <w:sz w:val="20"/>
          <w:szCs w:val="20"/>
          <w:highlight w:val="white"/>
        </w:rPr>
      </w:pPr>
      <w:ins w:id="3472"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187264A0" w14:textId="77777777" w:rsidR="003A2FEE" w:rsidRDefault="003A2FEE" w:rsidP="003A2FEE">
      <w:pPr>
        <w:autoSpaceDE w:val="0"/>
        <w:autoSpaceDN w:val="0"/>
        <w:adjustRightInd w:val="0"/>
        <w:spacing w:after="0" w:line="240" w:lineRule="auto"/>
        <w:rPr>
          <w:ins w:id="3473" w:author="Michael Bell" w:date="2013-05-06T18:03:00Z"/>
          <w:rFonts w:ascii="Courier New" w:hAnsi="Courier New" w:cs="Courier New"/>
          <w:color w:val="000000"/>
          <w:sz w:val="20"/>
          <w:szCs w:val="20"/>
          <w:highlight w:val="white"/>
        </w:rPr>
      </w:pPr>
      <w:ins w:id="3474"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8B18AD" w14:textId="77777777" w:rsidR="003A2FEE" w:rsidRDefault="003A2FEE" w:rsidP="003A2FEE">
      <w:pPr>
        <w:autoSpaceDE w:val="0"/>
        <w:autoSpaceDN w:val="0"/>
        <w:adjustRightInd w:val="0"/>
        <w:spacing w:after="0" w:line="240" w:lineRule="auto"/>
        <w:rPr>
          <w:ins w:id="3475" w:author="Michael Bell" w:date="2013-05-06T18:03:00Z"/>
          <w:rFonts w:ascii="Courier New" w:hAnsi="Courier New" w:cs="Courier New"/>
          <w:color w:val="000000"/>
          <w:sz w:val="20"/>
          <w:szCs w:val="20"/>
          <w:highlight w:val="white"/>
        </w:rPr>
      </w:pPr>
      <w:ins w:id="3476"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E3E9AC9" w14:textId="77777777" w:rsidR="003A2FEE" w:rsidRDefault="003A2FEE" w:rsidP="003A2FEE">
      <w:pPr>
        <w:autoSpaceDE w:val="0"/>
        <w:autoSpaceDN w:val="0"/>
        <w:adjustRightInd w:val="0"/>
        <w:spacing w:after="0" w:line="240" w:lineRule="auto"/>
        <w:rPr>
          <w:ins w:id="3477" w:author="Michael Bell" w:date="2013-05-06T18:03:00Z"/>
          <w:rFonts w:ascii="Courier New" w:hAnsi="Courier New" w:cs="Courier New"/>
          <w:color w:val="000000"/>
          <w:sz w:val="20"/>
          <w:szCs w:val="20"/>
          <w:highlight w:val="white"/>
        </w:rPr>
      </w:pPr>
    </w:p>
    <w:p w14:paraId="32C4E743" w14:textId="77777777" w:rsidR="003A2FEE" w:rsidRDefault="003A2FEE" w:rsidP="003A2FEE">
      <w:pPr>
        <w:autoSpaceDE w:val="0"/>
        <w:autoSpaceDN w:val="0"/>
        <w:adjustRightInd w:val="0"/>
        <w:spacing w:after="0" w:line="240" w:lineRule="auto"/>
        <w:rPr>
          <w:ins w:id="3478" w:author="Michael Bell" w:date="2013-05-06T18:03:00Z"/>
          <w:rFonts w:ascii="Courier New" w:hAnsi="Courier New" w:cs="Courier New"/>
          <w:color w:val="008000"/>
          <w:sz w:val="20"/>
          <w:szCs w:val="20"/>
          <w:highlight w:val="white"/>
        </w:rPr>
      </w:pPr>
      <w:ins w:id="3479"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Gregville</w:t>
        </w:r>
        <w:proofErr w:type="spellEnd"/>
      </w:ins>
    </w:p>
    <w:p w14:paraId="46E8D1CD" w14:textId="77777777" w:rsidR="003A2FEE" w:rsidRDefault="003A2FEE" w:rsidP="003A2FEE">
      <w:pPr>
        <w:autoSpaceDE w:val="0"/>
        <w:autoSpaceDN w:val="0"/>
        <w:adjustRightInd w:val="0"/>
        <w:spacing w:after="0" w:line="240" w:lineRule="auto"/>
        <w:rPr>
          <w:ins w:id="3480" w:author="Michael Bell" w:date="2013-05-06T18:03:00Z"/>
          <w:rFonts w:ascii="Courier New" w:hAnsi="Courier New" w:cs="Courier New"/>
          <w:color w:val="000000"/>
          <w:sz w:val="20"/>
          <w:szCs w:val="20"/>
          <w:highlight w:val="white"/>
        </w:rPr>
      </w:pPr>
      <w:ins w:id="3481"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CC584DB" w14:textId="77777777" w:rsidR="003A2FEE" w:rsidRDefault="003A2FEE" w:rsidP="003A2FEE">
      <w:pPr>
        <w:autoSpaceDE w:val="0"/>
        <w:autoSpaceDN w:val="0"/>
        <w:adjustRightInd w:val="0"/>
        <w:spacing w:after="0" w:line="240" w:lineRule="auto"/>
        <w:rPr>
          <w:ins w:id="3482" w:author="Michael Bell" w:date="2013-05-06T18:03:00Z"/>
          <w:rFonts w:ascii="Courier New" w:hAnsi="Courier New" w:cs="Courier New"/>
          <w:color w:val="000000"/>
          <w:sz w:val="20"/>
          <w:szCs w:val="20"/>
          <w:highlight w:val="white"/>
        </w:rPr>
      </w:pPr>
      <w:ins w:id="3483"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086A829" w14:textId="77777777" w:rsidR="003A2FEE" w:rsidRDefault="003A2FEE" w:rsidP="003A2FEE">
      <w:pPr>
        <w:autoSpaceDE w:val="0"/>
        <w:autoSpaceDN w:val="0"/>
        <w:adjustRightInd w:val="0"/>
        <w:spacing w:after="0" w:line="240" w:lineRule="auto"/>
        <w:rPr>
          <w:ins w:id="3484" w:author="Michael Bell" w:date="2013-05-06T18:03:00Z"/>
          <w:rFonts w:ascii="Courier New" w:hAnsi="Courier New" w:cs="Courier New"/>
          <w:color w:val="000000"/>
          <w:sz w:val="20"/>
          <w:szCs w:val="20"/>
          <w:highlight w:val="white"/>
        </w:rPr>
      </w:pPr>
      <w:ins w:id="3485"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8EE2E98" w14:textId="77777777" w:rsidR="003A2FEE" w:rsidRDefault="003A2FEE" w:rsidP="003A2FEE">
      <w:pPr>
        <w:autoSpaceDE w:val="0"/>
        <w:autoSpaceDN w:val="0"/>
        <w:adjustRightInd w:val="0"/>
        <w:spacing w:after="0" w:line="240" w:lineRule="auto"/>
        <w:rPr>
          <w:ins w:id="3486" w:author="Michael Bell" w:date="2013-05-06T18:03:00Z"/>
          <w:rFonts w:ascii="Courier New" w:hAnsi="Courier New" w:cs="Courier New"/>
          <w:color w:val="000000"/>
          <w:sz w:val="20"/>
          <w:szCs w:val="20"/>
          <w:highlight w:val="white"/>
        </w:rPr>
      </w:pPr>
      <w:ins w:id="3487"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647E673E" w14:textId="77777777" w:rsidR="003A2FEE" w:rsidRDefault="003A2FEE" w:rsidP="003A2FEE">
      <w:pPr>
        <w:autoSpaceDE w:val="0"/>
        <w:autoSpaceDN w:val="0"/>
        <w:adjustRightInd w:val="0"/>
        <w:spacing w:after="0" w:line="240" w:lineRule="auto"/>
        <w:rPr>
          <w:ins w:id="3488" w:author="Michael Bell" w:date="2013-05-06T18:03:00Z"/>
          <w:rFonts w:ascii="Courier New" w:hAnsi="Courier New" w:cs="Courier New"/>
          <w:color w:val="000000"/>
          <w:sz w:val="20"/>
          <w:szCs w:val="20"/>
          <w:highlight w:val="white"/>
        </w:rPr>
      </w:pPr>
      <w:ins w:id="3489"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4B9043" w14:textId="77777777" w:rsidR="003A2FEE" w:rsidRDefault="003A2FEE" w:rsidP="003A2FEE">
      <w:pPr>
        <w:autoSpaceDE w:val="0"/>
        <w:autoSpaceDN w:val="0"/>
        <w:adjustRightInd w:val="0"/>
        <w:spacing w:after="0" w:line="240" w:lineRule="auto"/>
        <w:rPr>
          <w:ins w:id="3490" w:author="Michael Bell" w:date="2013-05-06T18:03:00Z"/>
          <w:rFonts w:ascii="Courier New" w:hAnsi="Courier New" w:cs="Courier New"/>
          <w:color w:val="000000"/>
          <w:sz w:val="20"/>
          <w:szCs w:val="20"/>
          <w:highlight w:val="white"/>
        </w:rPr>
      </w:pPr>
      <w:ins w:id="3491"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4DEA32E8" w14:textId="77777777" w:rsidR="003A2FEE" w:rsidRDefault="003A2FEE" w:rsidP="003A2FEE">
      <w:pPr>
        <w:autoSpaceDE w:val="0"/>
        <w:autoSpaceDN w:val="0"/>
        <w:adjustRightInd w:val="0"/>
        <w:spacing w:after="0" w:line="240" w:lineRule="auto"/>
        <w:rPr>
          <w:ins w:id="3492" w:author="Michael Bell" w:date="2013-05-06T18:03:00Z"/>
          <w:rFonts w:ascii="Courier New" w:hAnsi="Courier New" w:cs="Courier New"/>
          <w:color w:val="000000"/>
          <w:sz w:val="20"/>
          <w:szCs w:val="20"/>
          <w:highlight w:val="white"/>
        </w:rPr>
      </w:pPr>
      <w:ins w:id="3493"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AFBC95" w14:textId="77777777" w:rsidR="003A2FEE" w:rsidRDefault="003A2FEE" w:rsidP="003A2FEE">
      <w:pPr>
        <w:autoSpaceDE w:val="0"/>
        <w:autoSpaceDN w:val="0"/>
        <w:adjustRightInd w:val="0"/>
        <w:spacing w:after="0" w:line="240" w:lineRule="auto"/>
        <w:rPr>
          <w:ins w:id="3494" w:author="Michael Bell" w:date="2013-05-06T18:03:00Z"/>
          <w:rFonts w:ascii="Courier New" w:hAnsi="Courier New" w:cs="Courier New"/>
          <w:color w:val="000000"/>
          <w:sz w:val="20"/>
          <w:szCs w:val="20"/>
          <w:highlight w:val="white"/>
        </w:rPr>
      </w:pPr>
      <w:ins w:id="3495" w:author="Michael Bell" w:date="2013-05-06T18:03:00Z">
        <w:r>
          <w:rPr>
            <w:rFonts w:ascii="Courier New" w:hAnsi="Courier New" w:cs="Courier New"/>
            <w:color w:val="000000"/>
            <w:sz w:val="20"/>
            <w:szCs w:val="20"/>
            <w:highlight w:val="white"/>
          </w:rPr>
          <w:t xml:space="preserve">  </w:t>
        </w:r>
      </w:ins>
    </w:p>
    <w:p w14:paraId="6CE272D9" w14:textId="77777777" w:rsidR="003A2FEE" w:rsidRDefault="003A2FEE" w:rsidP="003A2FEE">
      <w:pPr>
        <w:autoSpaceDE w:val="0"/>
        <w:autoSpaceDN w:val="0"/>
        <w:adjustRightInd w:val="0"/>
        <w:spacing w:after="0" w:line="240" w:lineRule="auto"/>
        <w:rPr>
          <w:ins w:id="3496" w:author="Michael Bell" w:date="2013-05-06T18:03:00Z"/>
          <w:rFonts w:ascii="Courier New" w:hAnsi="Courier New" w:cs="Courier New"/>
          <w:color w:val="008000"/>
          <w:sz w:val="20"/>
          <w:szCs w:val="20"/>
          <w:highlight w:val="white"/>
        </w:rPr>
      </w:pPr>
      <w:ins w:id="3497"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Leovetticutte</w:t>
        </w:r>
        <w:proofErr w:type="spellEnd"/>
      </w:ins>
    </w:p>
    <w:p w14:paraId="465CDD0D" w14:textId="77777777" w:rsidR="003A2FEE" w:rsidRDefault="003A2FEE" w:rsidP="003A2FEE">
      <w:pPr>
        <w:autoSpaceDE w:val="0"/>
        <w:autoSpaceDN w:val="0"/>
        <w:adjustRightInd w:val="0"/>
        <w:spacing w:after="0" w:line="240" w:lineRule="auto"/>
        <w:rPr>
          <w:ins w:id="3498" w:author="Michael Bell" w:date="2013-05-06T18:03:00Z"/>
          <w:rFonts w:ascii="Courier New" w:hAnsi="Courier New" w:cs="Courier New"/>
          <w:color w:val="000000"/>
          <w:sz w:val="20"/>
          <w:szCs w:val="20"/>
          <w:highlight w:val="white"/>
        </w:rPr>
      </w:pPr>
      <w:ins w:id="3499"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73991D0D" w14:textId="77777777" w:rsidR="003A2FEE" w:rsidRDefault="003A2FEE" w:rsidP="003A2FEE">
      <w:pPr>
        <w:autoSpaceDE w:val="0"/>
        <w:autoSpaceDN w:val="0"/>
        <w:adjustRightInd w:val="0"/>
        <w:spacing w:after="0" w:line="240" w:lineRule="auto"/>
        <w:rPr>
          <w:ins w:id="3500" w:author="Michael Bell" w:date="2013-05-06T18:03:00Z"/>
          <w:rFonts w:ascii="Courier New" w:hAnsi="Courier New" w:cs="Courier New"/>
          <w:color w:val="000000"/>
          <w:sz w:val="20"/>
          <w:szCs w:val="20"/>
          <w:highlight w:val="white"/>
        </w:rPr>
      </w:pPr>
      <w:ins w:id="3501"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53FC7A0D" w14:textId="77777777" w:rsidR="003A2FEE" w:rsidRDefault="003A2FEE" w:rsidP="003A2FEE">
      <w:pPr>
        <w:autoSpaceDE w:val="0"/>
        <w:autoSpaceDN w:val="0"/>
        <w:adjustRightInd w:val="0"/>
        <w:spacing w:after="0" w:line="240" w:lineRule="auto"/>
        <w:rPr>
          <w:ins w:id="3502" w:author="Michael Bell" w:date="2013-05-06T18:03:00Z"/>
          <w:rFonts w:ascii="Courier New" w:hAnsi="Courier New" w:cs="Courier New"/>
          <w:color w:val="000000"/>
          <w:sz w:val="20"/>
          <w:szCs w:val="20"/>
          <w:highlight w:val="white"/>
        </w:rPr>
      </w:pPr>
      <w:ins w:id="3503"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17E32828" w14:textId="77777777" w:rsidR="003A2FEE" w:rsidRDefault="003A2FEE" w:rsidP="003A2FEE">
      <w:pPr>
        <w:autoSpaceDE w:val="0"/>
        <w:autoSpaceDN w:val="0"/>
        <w:adjustRightInd w:val="0"/>
        <w:spacing w:after="0" w:line="240" w:lineRule="auto"/>
        <w:rPr>
          <w:ins w:id="3504" w:author="Michael Bell" w:date="2013-05-06T18:03:00Z"/>
          <w:rFonts w:ascii="Courier New" w:hAnsi="Courier New" w:cs="Courier New"/>
          <w:color w:val="000000"/>
          <w:sz w:val="20"/>
          <w:szCs w:val="20"/>
          <w:highlight w:val="white"/>
        </w:rPr>
      </w:pPr>
      <w:ins w:id="3505"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0883B6F" w14:textId="77777777" w:rsidR="003A2FEE" w:rsidRDefault="003A2FEE" w:rsidP="003A2FEE">
      <w:pPr>
        <w:autoSpaceDE w:val="0"/>
        <w:autoSpaceDN w:val="0"/>
        <w:adjustRightInd w:val="0"/>
        <w:spacing w:after="0" w:line="240" w:lineRule="auto"/>
        <w:rPr>
          <w:ins w:id="3506" w:author="Michael Bell" w:date="2013-05-06T18:03:00Z"/>
          <w:rFonts w:ascii="Courier New" w:hAnsi="Courier New" w:cs="Courier New"/>
          <w:color w:val="000000"/>
          <w:sz w:val="20"/>
          <w:szCs w:val="20"/>
          <w:highlight w:val="white"/>
        </w:rPr>
      </w:pPr>
      <w:ins w:id="3507"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055CCDF2" w14:textId="77777777" w:rsidR="003A2FEE" w:rsidRDefault="003A2FEE" w:rsidP="003A2FEE">
      <w:pPr>
        <w:autoSpaceDE w:val="0"/>
        <w:autoSpaceDN w:val="0"/>
        <w:adjustRightInd w:val="0"/>
        <w:spacing w:after="0" w:line="240" w:lineRule="auto"/>
        <w:rPr>
          <w:ins w:id="3508" w:author="Michael Bell" w:date="2013-05-06T18:03:00Z"/>
          <w:rFonts w:ascii="Courier New" w:hAnsi="Courier New" w:cs="Courier New"/>
          <w:color w:val="000000"/>
          <w:sz w:val="20"/>
          <w:szCs w:val="20"/>
          <w:highlight w:val="white"/>
        </w:rPr>
      </w:pPr>
      <w:ins w:id="3509"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54556E5E" w14:textId="77777777" w:rsidR="003A2FEE" w:rsidRDefault="003A2FEE" w:rsidP="003A2FEE">
      <w:pPr>
        <w:autoSpaceDE w:val="0"/>
        <w:autoSpaceDN w:val="0"/>
        <w:adjustRightInd w:val="0"/>
        <w:spacing w:after="0" w:line="240" w:lineRule="auto"/>
        <w:rPr>
          <w:ins w:id="3510" w:author="Michael Bell" w:date="2013-05-06T18:03:00Z"/>
          <w:rFonts w:ascii="Courier New" w:hAnsi="Courier New" w:cs="Courier New"/>
          <w:color w:val="000000"/>
          <w:sz w:val="20"/>
          <w:szCs w:val="20"/>
          <w:highlight w:val="white"/>
        </w:rPr>
      </w:pPr>
      <w:ins w:id="3511"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6C77ECFC" w14:textId="77777777" w:rsidR="003A2FEE" w:rsidRDefault="003A2FEE" w:rsidP="003A2FEE">
      <w:pPr>
        <w:autoSpaceDE w:val="0"/>
        <w:autoSpaceDN w:val="0"/>
        <w:adjustRightInd w:val="0"/>
        <w:spacing w:after="0" w:line="240" w:lineRule="auto"/>
        <w:rPr>
          <w:ins w:id="3512" w:author="Michael Bell" w:date="2013-05-06T18:03:00Z"/>
          <w:rFonts w:ascii="Courier New" w:hAnsi="Courier New" w:cs="Courier New"/>
          <w:color w:val="000000"/>
          <w:sz w:val="20"/>
          <w:szCs w:val="20"/>
          <w:highlight w:val="white"/>
        </w:rPr>
      </w:pPr>
      <w:ins w:id="3513" w:author="Michael Bell" w:date="2013-05-06T18:03:00Z">
        <w:r>
          <w:rPr>
            <w:rFonts w:ascii="Courier New" w:hAnsi="Courier New" w:cs="Courier New"/>
            <w:color w:val="000000"/>
            <w:sz w:val="20"/>
            <w:szCs w:val="20"/>
            <w:highlight w:val="white"/>
          </w:rPr>
          <w:t xml:space="preserve">  </w:t>
        </w:r>
      </w:ins>
    </w:p>
    <w:p w14:paraId="4FCB8285" w14:textId="77777777" w:rsidR="003A2FEE" w:rsidRDefault="003A2FEE" w:rsidP="003A2FEE">
      <w:pPr>
        <w:autoSpaceDE w:val="0"/>
        <w:autoSpaceDN w:val="0"/>
        <w:adjustRightInd w:val="0"/>
        <w:spacing w:after="0" w:line="240" w:lineRule="auto"/>
        <w:rPr>
          <w:ins w:id="3514" w:author="Michael Bell" w:date="2013-05-06T18:03:00Z"/>
          <w:rFonts w:ascii="Courier New" w:hAnsi="Courier New" w:cs="Courier New"/>
          <w:color w:val="008000"/>
          <w:sz w:val="20"/>
          <w:szCs w:val="20"/>
          <w:highlight w:val="white"/>
        </w:rPr>
      </w:pPr>
      <w:ins w:id="3515"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Regantra</w:t>
        </w:r>
        <w:proofErr w:type="spellEnd"/>
      </w:ins>
    </w:p>
    <w:p w14:paraId="4D5B15A3" w14:textId="77777777" w:rsidR="003A2FEE" w:rsidRDefault="003A2FEE" w:rsidP="003A2FEE">
      <w:pPr>
        <w:autoSpaceDE w:val="0"/>
        <w:autoSpaceDN w:val="0"/>
        <w:adjustRightInd w:val="0"/>
        <w:spacing w:after="0" w:line="240" w:lineRule="auto"/>
        <w:rPr>
          <w:ins w:id="3516" w:author="Michael Bell" w:date="2013-05-06T18:03:00Z"/>
          <w:rFonts w:ascii="Courier New" w:hAnsi="Courier New" w:cs="Courier New"/>
          <w:color w:val="000000"/>
          <w:sz w:val="20"/>
          <w:szCs w:val="20"/>
          <w:highlight w:val="white"/>
        </w:rPr>
      </w:pPr>
      <w:ins w:id="3517"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3A59E894" w14:textId="77777777" w:rsidR="003A2FEE" w:rsidRDefault="003A2FEE" w:rsidP="003A2FEE">
      <w:pPr>
        <w:autoSpaceDE w:val="0"/>
        <w:autoSpaceDN w:val="0"/>
        <w:adjustRightInd w:val="0"/>
        <w:spacing w:after="0" w:line="240" w:lineRule="auto"/>
        <w:rPr>
          <w:ins w:id="3518" w:author="Michael Bell" w:date="2013-05-06T18:03:00Z"/>
          <w:rFonts w:ascii="Courier New" w:hAnsi="Courier New" w:cs="Courier New"/>
          <w:color w:val="000000"/>
          <w:sz w:val="20"/>
          <w:szCs w:val="20"/>
          <w:highlight w:val="white"/>
        </w:rPr>
      </w:pPr>
      <w:ins w:id="3519"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63C51DB" w14:textId="77777777" w:rsidR="003A2FEE" w:rsidRDefault="003A2FEE" w:rsidP="003A2FEE">
      <w:pPr>
        <w:autoSpaceDE w:val="0"/>
        <w:autoSpaceDN w:val="0"/>
        <w:adjustRightInd w:val="0"/>
        <w:spacing w:after="0" w:line="240" w:lineRule="auto"/>
        <w:rPr>
          <w:ins w:id="3520" w:author="Michael Bell" w:date="2013-05-06T18:03:00Z"/>
          <w:rFonts w:ascii="Courier New" w:hAnsi="Courier New" w:cs="Courier New"/>
          <w:color w:val="000000"/>
          <w:sz w:val="20"/>
          <w:szCs w:val="20"/>
          <w:highlight w:val="white"/>
        </w:rPr>
      </w:pPr>
      <w:ins w:id="3521" w:author="Michael Bell" w:date="2013-05-06T18:03:00Z">
        <w:r>
          <w:rPr>
            <w:rFonts w:ascii="Courier New" w:hAnsi="Courier New" w:cs="Courier New"/>
            <w:color w:val="000000"/>
            <w:sz w:val="20"/>
            <w:szCs w:val="20"/>
            <w:highlight w:val="white"/>
          </w:rPr>
          <w:lastRenderedPageBreak/>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731CFB19" w14:textId="77777777" w:rsidR="003A2FEE" w:rsidRDefault="003A2FEE" w:rsidP="003A2FEE">
      <w:pPr>
        <w:autoSpaceDE w:val="0"/>
        <w:autoSpaceDN w:val="0"/>
        <w:adjustRightInd w:val="0"/>
        <w:spacing w:after="0" w:line="240" w:lineRule="auto"/>
        <w:rPr>
          <w:ins w:id="3522" w:author="Michael Bell" w:date="2013-05-06T18:03:00Z"/>
          <w:rFonts w:ascii="Courier New" w:hAnsi="Courier New" w:cs="Courier New"/>
          <w:color w:val="000000"/>
          <w:sz w:val="20"/>
          <w:szCs w:val="20"/>
          <w:highlight w:val="white"/>
        </w:rPr>
      </w:pPr>
      <w:ins w:id="3523"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39D9E54B" w14:textId="77777777" w:rsidR="003A2FEE" w:rsidRDefault="003A2FEE" w:rsidP="003A2FEE">
      <w:pPr>
        <w:autoSpaceDE w:val="0"/>
        <w:autoSpaceDN w:val="0"/>
        <w:adjustRightInd w:val="0"/>
        <w:spacing w:after="0" w:line="240" w:lineRule="auto"/>
        <w:rPr>
          <w:ins w:id="3524" w:author="Michael Bell" w:date="2013-05-06T18:03:00Z"/>
          <w:rFonts w:ascii="Courier New" w:hAnsi="Courier New" w:cs="Courier New"/>
          <w:color w:val="000000"/>
          <w:sz w:val="20"/>
          <w:szCs w:val="20"/>
          <w:highlight w:val="white"/>
        </w:rPr>
      </w:pPr>
      <w:ins w:id="3525"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773E47C8" w14:textId="77777777" w:rsidR="003A2FEE" w:rsidRDefault="003A2FEE" w:rsidP="003A2FEE">
      <w:pPr>
        <w:autoSpaceDE w:val="0"/>
        <w:autoSpaceDN w:val="0"/>
        <w:adjustRightInd w:val="0"/>
        <w:spacing w:after="0" w:line="240" w:lineRule="auto"/>
        <w:rPr>
          <w:ins w:id="3526" w:author="Michael Bell" w:date="2013-05-06T18:03:00Z"/>
          <w:rFonts w:ascii="Courier New" w:hAnsi="Courier New" w:cs="Courier New"/>
          <w:color w:val="000000"/>
          <w:sz w:val="20"/>
          <w:szCs w:val="20"/>
          <w:highlight w:val="white"/>
        </w:rPr>
      </w:pPr>
      <w:ins w:id="3527"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B54C62F" w14:textId="77777777" w:rsidR="003A2FEE" w:rsidRDefault="003A2FEE" w:rsidP="003A2FEE">
      <w:pPr>
        <w:autoSpaceDE w:val="0"/>
        <w:autoSpaceDN w:val="0"/>
        <w:adjustRightInd w:val="0"/>
        <w:spacing w:after="0" w:line="240" w:lineRule="auto"/>
        <w:rPr>
          <w:ins w:id="3528" w:author="Michael Bell" w:date="2013-05-06T18:03:00Z"/>
          <w:rFonts w:ascii="Courier New" w:hAnsi="Courier New" w:cs="Courier New"/>
          <w:color w:val="000000"/>
          <w:sz w:val="20"/>
          <w:szCs w:val="20"/>
          <w:highlight w:val="white"/>
        </w:rPr>
      </w:pPr>
      <w:ins w:id="3529" w:author="Michael Bell" w:date="2013-05-06T18:03:00Z">
        <w:r>
          <w:rPr>
            <w:rFonts w:ascii="Courier New" w:hAnsi="Courier New" w:cs="Courier New"/>
            <w:color w:val="000000"/>
            <w:sz w:val="20"/>
            <w:szCs w:val="20"/>
            <w:highlight w:val="white"/>
          </w:rPr>
          <w:t xml:space="preserve">  </w:t>
        </w:r>
      </w:ins>
    </w:p>
    <w:p w14:paraId="6E43BCBB" w14:textId="77777777" w:rsidR="003A2FEE" w:rsidRDefault="003A2FEE" w:rsidP="003A2FEE">
      <w:pPr>
        <w:autoSpaceDE w:val="0"/>
        <w:autoSpaceDN w:val="0"/>
        <w:adjustRightInd w:val="0"/>
        <w:spacing w:after="0" w:line="240" w:lineRule="auto"/>
        <w:rPr>
          <w:ins w:id="3530" w:author="Michael Bell" w:date="2013-05-06T18:03:00Z"/>
          <w:rFonts w:ascii="Courier New" w:hAnsi="Courier New" w:cs="Courier New"/>
          <w:color w:val="008000"/>
          <w:sz w:val="20"/>
          <w:szCs w:val="20"/>
          <w:highlight w:val="white"/>
        </w:rPr>
      </w:pPr>
      <w:ins w:id="3531"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Vancoville</w:t>
        </w:r>
        <w:proofErr w:type="spellEnd"/>
      </w:ins>
    </w:p>
    <w:p w14:paraId="37AC52F6" w14:textId="77777777" w:rsidR="003A2FEE" w:rsidRDefault="003A2FEE" w:rsidP="003A2FEE">
      <w:pPr>
        <w:autoSpaceDE w:val="0"/>
        <w:autoSpaceDN w:val="0"/>
        <w:adjustRightInd w:val="0"/>
        <w:spacing w:after="0" w:line="240" w:lineRule="auto"/>
        <w:rPr>
          <w:ins w:id="3532" w:author="Michael Bell" w:date="2013-05-06T18:03:00Z"/>
          <w:rFonts w:ascii="Courier New" w:hAnsi="Courier New" w:cs="Courier New"/>
          <w:color w:val="000000"/>
          <w:sz w:val="20"/>
          <w:szCs w:val="20"/>
          <w:highlight w:val="white"/>
        </w:rPr>
      </w:pPr>
      <w:ins w:id="3533"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68F7791D" w14:textId="77777777" w:rsidR="003A2FEE" w:rsidRDefault="003A2FEE" w:rsidP="003A2FEE">
      <w:pPr>
        <w:autoSpaceDE w:val="0"/>
        <w:autoSpaceDN w:val="0"/>
        <w:adjustRightInd w:val="0"/>
        <w:spacing w:after="0" w:line="240" w:lineRule="auto"/>
        <w:rPr>
          <w:ins w:id="3534" w:author="Michael Bell" w:date="2013-05-06T18:03:00Z"/>
          <w:rFonts w:ascii="Courier New" w:hAnsi="Courier New" w:cs="Courier New"/>
          <w:color w:val="000000"/>
          <w:sz w:val="20"/>
          <w:szCs w:val="20"/>
          <w:highlight w:val="white"/>
        </w:rPr>
      </w:pPr>
      <w:ins w:id="3535"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78EE2DE4" w14:textId="77777777" w:rsidR="003A2FEE" w:rsidRDefault="003A2FEE" w:rsidP="003A2FEE">
      <w:pPr>
        <w:autoSpaceDE w:val="0"/>
        <w:autoSpaceDN w:val="0"/>
        <w:adjustRightInd w:val="0"/>
        <w:spacing w:after="0" w:line="240" w:lineRule="auto"/>
        <w:rPr>
          <w:ins w:id="3536" w:author="Michael Bell" w:date="2013-05-06T18:03:00Z"/>
          <w:rFonts w:ascii="Courier New" w:hAnsi="Courier New" w:cs="Courier New"/>
          <w:color w:val="000000"/>
          <w:sz w:val="20"/>
          <w:szCs w:val="20"/>
          <w:highlight w:val="white"/>
        </w:rPr>
      </w:pPr>
      <w:ins w:id="3537"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6463744B" w14:textId="77777777" w:rsidR="003A2FEE" w:rsidRDefault="003A2FEE" w:rsidP="003A2FEE">
      <w:pPr>
        <w:autoSpaceDE w:val="0"/>
        <w:autoSpaceDN w:val="0"/>
        <w:adjustRightInd w:val="0"/>
        <w:spacing w:after="0" w:line="240" w:lineRule="auto"/>
        <w:rPr>
          <w:ins w:id="3538" w:author="Michael Bell" w:date="2013-05-06T18:03:00Z"/>
          <w:rFonts w:ascii="Courier New" w:hAnsi="Courier New" w:cs="Courier New"/>
          <w:color w:val="000000"/>
          <w:sz w:val="20"/>
          <w:szCs w:val="20"/>
          <w:highlight w:val="white"/>
        </w:rPr>
      </w:pPr>
      <w:ins w:id="3539"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67153CF" w14:textId="77777777" w:rsidR="003A2FEE" w:rsidRDefault="003A2FEE" w:rsidP="003A2FEE">
      <w:pPr>
        <w:autoSpaceDE w:val="0"/>
        <w:autoSpaceDN w:val="0"/>
        <w:adjustRightInd w:val="0"/>
        <w:spacing w:after="0" w:line="240" w:lineRule="auto"/>
        <w:rPr>
          <w:ins w:id="3540" w:author="Michael Bell" w:date="2013-05-06T18:03:00Z"/>
          <w:rFonts w:ascii="Courier New" w:hAnsi="Courier New" w:cs="Courier New"/>
          <w:color w:val="000000"/>
          <w:sz w:val="20"/>
          <w:szCs w:val="20"/>
          <w:highlight w:val="white"/>
        </w:rPr>
      </w:pPr>
      <w:ins w:id="3541" w:author="Michael Bell" w:date="2013-05-06T18:03:00Z">
        <w:r>
          <w:rPr>
            <w:rFonts w:ascii="Courier New" w:hAnsi="Courier New" w:cs="Courier New"/>
            <w:color w:val="000000"/>
            <w:sz w:val="20"/>
            <w:szCs w:val="20"/>
            <w:highlight w:val="white"/>
          </w:rPr>
          <w:t xml:space="preserve">     </w:t>
        </w:r>
      </w:ins>
    </w:p>
    <w:p w14:paraId="54A921FC" w14:textId="77777777" w:rsidR="003A2FEE" w:rsidRDefault="003A2FEE" w:rsidP="003A2FEE">
      <w:pPr>
        <w:autoSpaceDE w:val="0"/>
        <w:autoSpaceDN w:val="0"/>
        <w:adjustRightInd w:val="0"/>
        <w:spacing w:after="0" w:line="240" w:lineRule="auto"/>
        <w:rPr>
          <w:ins w:id="3542" w:author="Michael Bell" w:date="2013-05-06T18:03:00Z"/>
          <w:rFonts w:ascii="Courier New" w:hAnsi="Courier New" w:cs="Courier New"/>
          <w:color w:val="000000"/>
          <w:sz w:val="20"/>
          <w:szCs w:val="20"/>
          <w:highlight w:val="white"/>
        </w:rPr>
      </w:pPr>
      <w:ins w:id="3543" w:author="Michael Bell" w:date="2013-05-06T18:03:00Z">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30778954" w14:textId="7789AF10" w:rsidR="006918A7" w:rsidDel="00116173" w:rsidRDefault="003A2FEE" w:rsidP="003A2FEE">
      <w:pPr>
        <w:widowControl w:val="0"/>
        <w:autoSpaceDE w:val="0"/>
        <w:autoSpaceDN w:val="0"/>
        <w:adjustRightInd w:val="0"/>
        <w:spacing w:after="0" w:line="240" w:lineRule="auto"/>
        <w:rPr>
          <w:del w:id="3544" w:author="Michael Bell" w:date="2013-05-06T17:53:00Z"/>
          <w:rFonts w:ascii="Courier New" w:hAnsi="Courier New" w:cs="Courier New"/>
          <w:color w:val="008000"/>
          <w:sz w:val="20"/>
          <w:szCs w:val="20"/>
          <w:highlight w:val="white"/>
        </w:rPr>
      </w:pPr>
      <w:ins w:id="3545" w:author="Michael Bell" w:date="2013-05-06T18:03:00Z">
        <w:r>
          <w:rPr>
            <w:rFonts w:ascii="Courier New" w:hAnsi="Courier New" w:cs="Courier New"/>
            <w:b/>
            <w:bCs/>
            <w:color w:val="000080"/>
            <w:sz w:val="20"/>
            <w:szCs w:val="20"/>
            <w:highlight w:val="white"/>
          </w:rPr>
          <w:t>}</w:t>
        </w:r>
      </w:ins>
      <w:del w:id="3546" w:author="Michael Bell" w:date="2013-05-06T17:53:00Z">
        <w:r w:rsidR="006918A7" w:rsidDel="00116173">
          <w:rPr>
            <w:rFonts w:ascii="Courier New" w:hAnsi="Courier New" w:cs="Courier New"/>
            <w:color w:val="008000"/>
            <w:sz w:val="20"/>
            <w:szCs w:val="20"/>
            <w:highlight w:val="white"/>
          </w:rPr>
          <w:delText>/*</w:delText>
        </w:r>
      </w:del>
    </w:p>
    <w:p w14:paraId="74DC235E" w14:textId="27B7DCBC" w:rsidR="006918A7" w:rsidDel="00116173" w:rsidRDefault="006918A7" w:rsidP="006918A7">
      <w:pPr>
        <w:widowControl w:val="0"/>
        <w:autoSpaceDE w:val="0"/>
        <w:autoSpaceDN w:val="0"/>
        <w:adjustRightInd w:val="0"/>
        <w:spacing w:after="0" w:line="240" w:lineRule="auto"/>
        <w:rPr>
          <w:del w:id="3547" w:author="Michael Bell" w:date="2013-05-06T17:53:00Z"/>
          <w:rFonts w:ascii="Courier New" w:hAnsi="Courier New" w:cs="Courier New"/>
          <w:color w:val="008000"/>
          <w:sz w:val="20"/>
          <w:szCs w:val="20"/>
          <w:highlight w:val="white"/>
        </w:rPr>
      </w:pPr>
    </w:p>
    <w:p w14:paraId="3C45D4C5" w14:textId="539BF176" w:rsidR="006918A7" w:rsidDel="00116173" w:rsidRDefault="006918A7" w:rsidP="006918A7">
      <w:pPr>
        <w:widowControl w:val="0"/>
        <w:autoSpaceDE w:val="0"/>
        <w:autoSpaceDN w:val="0"/>
        <w:adjustRightInd w:val="0"/>
        <w:spacing w:after="0" w:line="240" w:lineRule="auto"/>
        <w:rPr>
          <w:del w:id="3548" w:author="Michael Bell" w:date="2013-05-06T17:53:00Z"/>
          <w:rFonts w:ascii="Courier New" w:hAnsi="Courier New" w:cs="Courier New"/>
          <w:color w:val="008000"/>
          <w:sz w:val="20"/>
          <w:szCs w:val="20"/>
          <w:highlight w:val="white"/>
        </w:rPr>
      </w:pPr>
      <w:del w:id="3549" w:author="Michael Bell" w:date="2013-05-06T17:53:00Z">
        <w:r w:rsidDel="00116173">
          <w:rPr>
            <w:rFonts w:ascii="Courier New" w:hAnsi="Courier New" w:cs="Courier New"/>
            <w:color w:val="008000"/>
            <w:sz w:val="20"/>
            <w:szCs w:val="20"/>
            <w:highlight w:val="white"/>
          </w:rPr>
          <w:delText xml:space="preserve"> BELTRAK</w:delText>
        </w:r>
      </w:del>
    </w:p>
    <w:p w14:paraId="5E005AB6" w14:textId="208B1B8E" w:rsidR="006918A7" w:rsidDel="00116173" w:rsidRDefault="006918A7" w:rsidP="006918A7">
      <w:pPr>
        <w:widowControl w:val="0"/>
        <w:autoSpaceDE w:val="0"/>
        <w:autoSpaceDN w:val="0"/>
        <w:adjustRightInd w:val="0"/>
        <w:spacing w:after="0" w:line="240" w:lineRule="auto"/>
        <w:rPr>
          <w:del w:id="3550" w:author="Michael Bell" w:date="2013-05-06T17:53:00Z"/>
          <w:rFonts w:ascii="Courier New" w:hAnsi="Courier New" w:cs="Courier New"/>
          <w:color w:val="008000"/>
          <w:sz w:val="20"/>
          <w:szCs w:val="20"/>
          <w:highlight w:val="white"/>
        </w:rPr>
      </w:pPr>
      <w:del w:id="3551" w:author="Michael Bell" w:date="2013-05-06T17:53:00Z">
        <w:r w:rsidDel="00116173">
          <w:rPr>
            <w:rFonts w:ascii="Courier New" w:hAnsi="Courier New" w:cs="Courier New"/>
            <w:color w:val="008000"/>
            <w:sz w:val="20"/>
            <w:szCs w:val="20"/>
            <w:highlight w:val="white"/>
          </w:rPr>
          <w:delText xml:space="preserve"> </w:delText>
        </w:r>
      </w:del>
    </w:p>
    <w:p w14:paraId="4EA4ED74" w14:textId="13ACC857" w:rsidR="006918A7" w:rsidDel="00116173" w:rsidRDefault="006918A7" w:rsidP="006918A7">
      <w:pPr>
        <w:widowControl w:val="0"/>
        <w:autoSpaceDE w:val="0"/>
        <w:autoSpaceDN w:val="0"/>
        <w:adjustRightInd w:val="0"/>
        <w:spacing w:after="0" w:line="240" w:lineRule="auto"/>
        <w:rPr>
          <w:del w:id="3552" w:author="Michael Bell" w:date="2013-05-06T17:53:00Z"/>
          <w:rFonts w:ascii="Courier New" w:hAnsi="Courier New" w:cs="Courier New"/>
          <w:color w:val="008000"/>
          <w:sz w:val="20"/>
          <w:szCs w:val="20"/>
          <w:highlight w:val="white"/>
        </w:rPr>
      </w:pPr>
      <w:del w:id="3553" w:author="Michael Bell" w:date="2013-05-06T17:53:00Z">
        <w:r w:rsidDel="00116173">
          <w:rPr>
            <w:rFonts w:ascii="Courier New" w:hAnsi="Courier New" w:cs="Courier New"/>
            <w:color w:val="008000"/>
            <w:sz w:val="20"/>
            <w:szCs w:val="20"/>
            <w:highlight w:val="white"/>
          </w:rPr>
          <w:delText xml:space="preserve"> V1.0</w:delText>
        </w:r>
      </w:del>
    </w:p>
    <w:p w14:paraId="28366637" w14:textId="35BE7940" w:rsidR="006918A7" w:rsidDel="00116173" w:rsidRDefault="006918A7">
      <w:pPr>
        <w:widowControl w:val="0"/>
        <w:tabs>
          <w:tab w:val="left" w:pos="825"/>
        </w:tabs>
        <w:autoSpaceDE w:val="0"/>
        <w:autoSpaceDN w:val="0"/>
        <w:adjustRightInd w:val="0"/>
        <w:spacing w:after="0" w:line="240" w:lineRule="auto"/>
        <w:rPr>
          <w:del w:id="3554" w:author="Michael Bell" w:date="2013-05-06T17:53:00Z"/>
          <w:rFonts w:ascii="Courier New" w:hAnsi="Courier New" w:cs="Courier New"/>
          <w:color w:val="008000"/>
          <w:sz w:val="20"/>
          <w:szCs w:val="20"/>
          <w:highlight w:val="white"/>
        </w:rPr>
        <w:pPrChange w:id="3555" w:author="Michael Bell" w:date="2013-05-06T17:53:00Z">
          <w:pPr>
            <w:widowControl w:val="0"/>
            <w:autoSpaceDE w:val="0"/>
            <w:autoSpaceDN w:val="0"/>
            <w:adjustRightInd w:val="0"/>
            <w:spacing w:after="0" w:line="240" w:lineRule="auto"/>
          </w:pPr>
        </w:pPrChange>
      </w:pPr>
      <w:del w:id="3556" w:author="Michael Bell" w:date="2013-05-06T17:53:00Z">
        <w:r w:rsidDel="00116173">
          <w:rPr>
            <w:rFonts w:ascii="Courier New" w:hAnsi="Courier New" w:cs="Courier New"/>
            <w:color w:val="008000"/>
            <w:sz w:val="20"/>
            <w:szCs w:val="20"/>
            <w:highlight w:val="white"/>
          </w:rPr>
          <w:delText xml:space="preserve"> </w:delText>
        </w:r>
      </w:del>
    </w:p>
    <w:p w14:paraId="49FC151C" w14:textId="5E66D9F8" w:rsidR="006918A7" w:rsidDel="00116173" w:rsidRDefault="006918A7" w:rsidP="006918A7">
      <w:pPr>
        <w:widowControl w:val="0"/>
        <w:autoSpaceDE w:val="0"/>
        <w:autoSpaceDN w:val="0"/>
        <w:adjustRightInd w:val="0"/>
        <w:spacing w:after="0" w:line="240" w:lineRule="auto"/>
        <w:rPr>
          <w:del w:id="3557" w:author="Michael Bell" w:date="2013-05-06T17:53:00Z"/>
          <w:rFonts w:ascii="Courier New" w:hAnsi="Courier New" w:cs="Courier New"/>
          <w:color w:val="008000"/>
          <w:sz w:val="20"/>
          <w:szCs w:val="20"/>
          <w:highlight w:val="white"/>
        </w:rPr>
      </w:pPr>
      <w:del w:id="3558" w:author="Michael Bell" w:date="2013-05-06T17:53:00Z">
        <w:r w:rsidDel="00116173">
          <w:rPr>
            <w:rFonts w:ascii="Courier New" w:hAnsi="Courier New" w:cs="Courier New"/>
            <w:color w:val="008000"/>
            <w:sz w:val="20"/>
            <w:szCs w:val="20"/>
            <w:highlight w:val="white"/>
          </w:rPr>
          <w:delText xml:space="preserve"> Hornby trainset automation</w:delText>
        </w:r>
      </w:del>
    </w:p>
    <w:p w14:paraId="66C2B7CC" w14:textId="2AC4F88E" w:rsidR="006918A7" w:rsidDel="00116173" w:rsidRDefault="006918A7" w:rsidP="006918A7">
      <w:pPr>
        <w:widowControl w:val="0"/>
        <w:autoSpaceDE w:val="0"/>
        <w:autoSpaceDN w:val="0"/>
        <w:adjustRightInd w:val="0"/>
        <w:spacing w:after="0" w:line="240" w:lineRule="auto"/>
        <w:rPr>
          <w:del w:id="3559" w:author="Michael Bell" w:date="2013-05-06T17:53:00Z"/>
          <w:rFonts w:ascii="Courier New" w:hAnsi="Courier New" w:cs="Courier New"/>
          <w:color w:val="008000"/>
          <w:sz w:val="20"/>
          <w:szCs w:val="20"/>
          <w:highlight w:val="white"/>
        </w:rPr>
      </w:pPr>
      <w:del w:id="3560" w:author="Michael Bell" w:date="2013-05-06T17:53:00Z">
        <w:r w:rsidDel="00116173">
          <w:rPr>
            <w:rFonts w:ascii="Courier New" w:hAnsi="Courier New" w:cs="Courier New"/>
            <w:color w:val="008000"/>
            <w:sz w:val="20"/>
            <w:szCs w:val="20"/>
            <w:highlight w:val="white"/>
          </w:rPr>
          <w:delText xml:space="preserve"> </w:delText>
        </w:r>
      </w:del>
    </w:p>
    <w:p w14:paraId="57120B23" w14:textId="618023EB" w:rsidR="006918A7" w:rsidDel="00116173" w:rsidRDefault="006918A7" w:rsidP="006918A7">
      <w:pPr>
        <w:widowControl w:val="0"/>
        <w:autoSpaceDE w:val="0"/>
        <w:autoSpaceDN w:val="0"/>
        <w:adjustRightInd w:val="0"/>
        <w:spacing w:after="0" w:line="240" w:lineRule="auto"/>
        <w:rPr>
          <w:del w:id="3561" w:author="Michael Bell" w:date="2013-05-06T17:53:00Z"/>
          <w:rFonts w:ascii="Courier New" w:hAnsi="Courier New" w:cs="Courier New"/>
          <w:color w:val="008000"/>
          <w:sz w:val="20"/>
          <w:szCs w:val="20"/>
          <w:highlight w:val="white"/>
        </w:rPr>
      </w:pPr>
      <w:del w:id="3562" w:author="Michael Bell" w:date="2013-05-06T17:53:00Z">
        <w:r w:rsidDel="00116173">
          <w:rPr>
            <w:rFonts w:ascii="Courier New" w:hAnsi="Courier New" w:cs="Courier New"/>
            <w:color w:val="008000"/>
            <w:sz w:val="20"/>
            <w:szCs w:val="20"/>
            <w:highlight w:val="white"/>
          </w:rPr>
          <w:delText xml:space="preserve"> By Michael Bell</w:delText>
        </w:r>
      </w:del>
    </w:p>
    <w:p w14:paraId="6A422B7C" w14:textId="0BEEE164" w:rsidR="006918A7" w:rsidDel="00116173" w:rsidRDefault="006918A7" w:rsidP="006918A7">
      <w:pPr>
        <w:widowControl w:val="0"/>
        <w:autoSpaceDE w:val="0"/>
        <w:autoSpaceDN w:val="0"/>
        <w:adjustRightInd w:val="0"/>
        <w:spacing w:after="0" w:line="240" w:lineRule="auto"/>
        <w:rPr>
          <w:del w:id="3563" w:author="Michael Bell" w:date="2013-05-06T17:53:00Z"/>
          <w:rFonts w:ascii="Courier New" w:hAnsi="Courier New" w:cs="Courier New"/>
          <w:color w:val="008000"/>
          <w:sz w:val="20"/>
          <w:szCs w:val="20"/>
          <w:highlight w:val="white"/>
        </w:rPr>
      </w:pPr>
      <w:del w:id="3564" w:author="Michael Bell" w:date="2013-05-06T17:53:00Z">
        <w:r w:rsidDel="00116173">
          <w:rPr>
            <w:rFonts w:ascii="Courier New" w:hAnsi="Courier New" w:cs="Courier New"/>
            <w:color w:val="008000"/>
            <w:sz w:val="20"/>
            <w:szCs w:val="20"/>
            <w:highlight w:val="white"/>
          </w:rPr>
          <w:delText xml:space="preserve"> </w:delText>
        </w:r>
      </w:del>
    </w:p>
    <w:p w14:paraId="078B11DC" w14:textId="664965D5" w:rsidR="006918A7" w:rsidDel="00116173" w:rsidRDefault="006918A7" w:rsidP="006918A7">
      <w:pPr>
        <w:widowControl w:val="0"/>
        <w:autoSpaceDE w:val="0"/>
        <w:autoSpaceDN w:val="0"/>
        <w:adjustRightInd w:val="0"/>
        <w:spacing w:after="0" w:line="240" w:lineRule="auto"/>
        <w:rPr>
          <w:del w:id="3565" w:author="Michael Bell" w:date="2013-05-06T17:53:00Z"/>
          <w:rFonts w:ascii="Courier New" w:hAnsi="Courier New" w:cs="Courier New"/>
          <w:color w:val="008000"/>
          <w:sz w:val="20"/>
          <w:szCs w:val="20"/>
          <w:highlight w:val="white"/>
        </w:rPr>
      </w:pPr>
      <w:del w:id="3566"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7D38E847" w14:textId="28D49889" w:rsidR="006918A7" w:rsidDel="00116173" w:rsidRDefault="006918A7" w:rsidP="006918A7">
      <w:pPr>
        <w:widowControl w:val="0"/>
        <w:autoSpaceDE w:val="0"/>
        <w:autoSpaceDN w:val="0"/>
        <w:adjustRightInd w:val="0"/>
        <w:spacing w:after="0" w:line="240" w:lineRule="auto"/>
        <w:rPr>
          <w:del w:id="3567" w:author="Michael Bell" w:date="2013-05-06T17:53:00Z"/>
          <w:rFonts w:ascii="Courier New" w:hAnsi="Courier New" w:cs="Courier New"/>
          <w:color w:val="008000"/>
          <w:sz w:val="20"/>
          <w:szCs w:val="20"/>
          <w:highlight w:val="white"/>
        </w:rPr>
      </w:pPr>
      <w:del w:id="3568" w:author="Michael Bell" w:date="2013-05-06T17:53:00Z">
        <w:r w:rsidDel="00116173">
          <w:rPr>
            <w:rFonts w:ascii="Courier New" w:hAnsi="Courier New" w:cs="Courier New"/>
            <w:color w:val="008000"/>
            <w:sz w:val="20"/>
            <w:szCs w:val="20"/>
            <w:highlight w:val="white"/>
          </w:rPr>
          <w:delText xml:space="preserve"> </w:delText>
        </w:r>
      </w:del>
    </w:p>
    <w:p w14:paraId="0B33F750" w14:textId="55AE28C4" w:rsidR="006918A7" w:rsidDel="00116173" w:rsidRDefault="006918A7" w:rsidP="006918A7">
      <w:pPr>
        <w:widowControl w:val="0"/>
        <w:autoSpaceDE w:val="0"/>
        <w:autoSpaceDN w:val="0"/>
        <w:adjustRightInd w:val="0"/>
        <w:spacing w:after="0" w:line="240" w:lineRule="auto"/>
        <w:rPr>
          <w:del w:id="3569" w:author="Michael Bell" w:date="2013-05-06T17:53:00Z"/>
          <w:rFonts w:ascii="Courier New" w:hAnsi="Courier New" w:cs="Courier New"/>
          <w:color w:val="000000"/>
          <w:sz w:val="20"/>
          <w:szCs w:val="20"/>
          <w:highlight w:val="white"/>
        </w:rPr>
      </w:pPr>
      <w:del w:id="3570" w:author="Michael Bell" w:date="2013-05-06T17:53:00Z">
        <w:r w:rsidDel="00116173">
          <w:rPr>
            <w:rFonts w:ascii="Courier New" w:hAnsi="Courier New" w:cs="Courier New"/>
            <w:color w:val="008000"/>
            <w:sz w:val="20"/>
            <w:szCs w:val="20"/>
            <w:highlight w:val="white"/>
          </w:rPr>
          <w:delText xml:space="preserve"> */</w:delText>
        </w:r>
      </w:del>
    </w:p>
    <w:p w14:paraId="63A373EE" w14:textId="155EC7A4" w:rsidR="006918A7" w:rsidDel="00116173" w:rsidRDefault="006918A7" w:rsidP="006918A7">
      <w:pPr>
        <w:widowControl w:val="0"/>
        <w:autoSpaceDE w:val="0"/>
        <w:autoSpaceDN w:val="0"/>
        <w:adjustRightInd w:val="0"/>
        <w:spacing w:after="0" w:line="240" w:lineRule="auto"/>
        <w:rPr>
          <w:del w:id="3571" w:author="Michael Bell" w:date="2013-05-06T17:53:00Z"/>
          <w:rFonts w:ascii="Courier New" w:hAnsi="Courier New" w:cs="Courier New"/>
          <w:color w:val="000000"/>
          <w:sz w:val="20"/>
          <w:szCs w:val="20"/>
          <w:highlight w:val="white"/>
        </w:rPr>
      </w:pPr>
    </w:p>
    <w:p w14:paraId="10A35053" w14:textId="701D8949" w:rsidR="006918A7" w:rsidDel="00116173" w:rsidRDefault="006918A7" w:rsidP="006918A7">
      <w:pPr>
        <w:widowControl w:val="0"/>
        <w:autoSpaceDE w:val="0"/>
        <w:autoSpaceDN w:val="0"/>
        <w:adjustRightInd w:val="0"/>
        <w:spacing w:after="0" w:line="240" w:lineRule="auto"/>
        <w:rPr>
          <w:del w:id="3572" w:author="Michael Bell" w:date="2013-05-06T17:53:00Z"/>
          <w:rFonts w:ascii="Courier New" w:hAnsi="Courier New" w:cs="Courier New"/>
          <w:color w:val="008000"/>
          <w:sz w:val="20"/>
          <w:szCs w:val="20"/>
          <w:highlight w:val="white"/>
        </w:rPr>
      </w:pPr>
      <w:del w:id="3573" w:author="Michael Bell" w:date="2013-05-06T17:53:00Z">
        <w:r w:rsidDel="00116173">
          <w:rPr>
            <w:rFonts w:ascii="Courier New" w:hAnsi="Courier New" w:cs="Courier New"/>
            <w:color w:val="008000"/>
            <w:sz w:val="20"/>
            <w:szCs w:val="20"/>
            <w:highlight w:val="white"/>
          </w:rPr>
          <w:delText>/*this function initialises the complete instruction set for the board, these instructions</w:delText>
        </w:r>
      </w:del>
    </w:p>
    <w:p w14:paraId="644D31FA" w14:textId="3828A3E4" w:rsidR="006918A7" w:rsidDel="00116173" w:rsidRDefault="006918A7" w:rsidP="006918A7">
      <w:pPr>
        <w:widowControl w:val="0"/>
        <w:autoSpaceDE w:val="0"/>
        <w:autoSpaceDN w:val="0"/>
        <w:adjustRightInd w:val="0"/>
        <w:spacing w:after="0" w:line="240" w:lineRule="auto"/>
        <w:rPr>
          <w:del w:id="3574" w:author="Michael Bell" w:date="2013-05-06T17:53:00Z"/>
          <w:rFonts w:ascii="Courier New" w:hAnsi="Courier New" w:cs="Courier New"/>
          <w:color w:val="008000"/>
          <w:sz w:val="20"/>
          <w:szCs w:val="20"/>
          <w:highlight w:val="white"/>
        </w:rPr>
      </w:pPr>
      <w:del w:id="3575" w:author="Michael Bell" w:date="2013-05-06T17:53:00Z">
        <w:r w:rsidDel="00116173">
          <w:rPr>
            <w:rFonts w:ascii="Courier New" w:hAnsi="Courier New" w:cs="Courier New"/>
            <w:color w:val="008000"/>
            <w:sz w:val="20"/>
            <w:szCs w:val="20"/>
            <w:highlight w:val="white"/>
          </w:rPr>
          <w:delText>are followed by the train when it travels to a given destination.</w:delText>
        </w:r>
      </w:del>
    </w:p>
    <w:p w14:paraId="00833C02" w14:textId="0A242ABD" w:rsidR="006918A7" w:rsidDel="00116173" w:rsidRDefault="006918A7" w:rsidP="006918A7">
      <w:pPr>
        <w:widowControl w:val="0"/>
        <w:autoSpaceDE w:val="0"/>
        <w:autoSpaceDN w:val="0"/>
        <w:adjustRightInd w:val="0"/>
        <w:spacing w:after="0" w:line="240" w:lineRule="auto"/>
        <w:rPr>
          <w:del w:id="3576" w:author="Michael Bell" w:date="2013-05-06T17:53:00Z"/>
          <w:rFonts w:ascii="Courier New" w:hAnsi="Courier New" w:cs="Courier New"/>
          <w:color w:val="008000"/>
          <w:sz w:val="20"/>
          <w:szCs w:val="20"/>
          <w:highlight w:val="white"/>
        </w:rPr>
      </w:pPr>
    </w:p>
    <w:p w14:paraId="45A1D9B0" w14:textId="0DC029D9" w:rsidR="006918A7" w:rsidDel="00116173" w:rsidRDefault="006918A7" w:rsidP="006918A7">
      <w:pPr>
        <w:widowControl w:val="0"/>
        <w:autoSpaceDE w:val="0"/>
        <w:autoSpaceDN w:val="0"/>
        <w:adjustRightInd w:val="0"/>
        <w:spacing w:after="0" w:line="240" w:lineRule="auto"/>
        <w:rPr>
          <w:del w:id="3577" w:author="Michael Bell" w:date="2013-05-06T17:53:00Z"/>
          <w:rFonts w:ascii="Courier New" w:hAnsi="Courier New" w:cs="Courier New"/>
          <w:color w:val="008000"/>
          <w:sz w:val="20"/>
          <w:szCs w:val="20"/>
          <w:highlight w:val="white"/>
        </w:rPr>
      </w:pPr>
      <w:del w:id="3578" w:author="Michael Bell" w:date="2013-05-06T17:53:00Z">
        <w:r w:rsidDel="00116173">
          <w:rPr>
            <w:rFonts w:ascii="Courier New" w:hAnsi="Courier New" w:cs="Courier New"/>
            <w:color w:val="008000"/>
            <w:sz w:val="20"/>
            <w:szCs w:val="20"/>
            <w:highlight w:val="white"/>
          </w:rPr>
          <w:delText>the first number is the instruction set, this is generaly a set of instructions to get to a</w:delText>
        </w:r>
      </w:del>
    </w:p>
    <w:p w14:paraId="6D292148" w14:textId="2012301E" w:rsidR="006918A7" w:rsidDel="00116173" w:rsidRDefault="006918A7" w:rsidP="006918A7">
      <w:pPr>
        <w:widowControl w:val="0"/>
        <w:autoSpaceDE w:val="0"/>
        <w:autoSpaceDN w:val="0"/>
        <w:adjustRightInd w:val="0"/>
        <w:spacing w:after="0" w:line="240" w:lineRule="auto"/>
        <w:rPr>
          <w:del w:id="3579" w:author="Michael Bell" w:date="2013-05-06T17:53:00Z"/>
          <w:rFonts w:ascii="Courier New" w:hAnsi="Courier New" w:cs="Courier New"/>
          <w:color w:val="008000"/>
          <w:sz w:val="20"/>
          <w:szCs w:val="20"/>
          <w:highlight w:val="white"/>
        </w:rPr>
      </w:pPr>
      <w:del w:id="3580" w:author="Michael Bell" w:date="2013-05-06T17:53:00Z">
        <w:r w:rsidDel="00116173">
          <w:rPr>
            <w:rFonts w:ascii="Courier New" w:hAnsi="Courier New" w:cs="Courier New"/>
            <w:color w:val="008000"/>
            <w:sz w:val="20"/>
            <w:szCs w:val="20"/>
            <w:highlight w:val="white"/>
          </w:rPr>
          <w:delText>destination but can be something like "clean the track" or "return to siding"</w:delText>
        </w:r>
      </w:del>
    </w:p>
    <w:p w14:paraId="5DEEC57C" w14:textId="74CCB0E8" w:rsidR="006918A7" w:rsidDel="00116173" w:rsidRDefault="006918A7" w:rsidP="006918A7">
      <w:pPr>
        <w:widowControl w:val="0"/>
        <w:autoSpaceDE w:val="0"/>
        <w:autoSpaceDN w:val="0"/>
        <w:adjustRightInd w:val="0"/>
        <w:spacing w:after="0" w:line="240" w:lineRule="auto"/>
        <w:rPr>
          <w:del w:id="3581" w:author="Michael Bell" w:date="2013-05-06T17:53:00Z"/>
          <w:rFonts w:ascii="Courier New" w:hAnsi="Courier New" w:cs="Courier New"/>
          <w:color w:val="008000"/>
          <w:sz w:val="20"/>
          <w:szCs w:val="20"/>
          <w:highlight w:val="white"/>
        </w:rPr>
      </w:pPr>
    </w:p>
    <w:p w14:paraId="2C1B097A" w14:textId="6BABB575" w:rsidR="006918A7" w:rsidDel="00116173" w:rsidRDefault="006918A7" w:rsidP="006918A7">
      <w:pPr>
        <w:widowControl w:val="0"/>
        <w:autoSpaceDE w:val="0"/>
        <w:autoSpaceDN w:val="0"/>
        <w:adjustRightInd w:val="0"/>
        <w:spacing w:after="0" w:line="240" w:lineRule="auto"/>
        <w:rPr>
          <w:del w:id="3582" w:author="Michael Bell" w:date="2013-05-06T17:53:00Z"/>
          <w:rFonts w:ascii="Courier New" w:hAnsi="Courier New" w:cs="Courier New"/>
          <w:color w:val="008000"/>
          <w:sz w:val="20"/>
          <w:szCs w:val="20"/>
          <w:highlight w:val="white"/>
        </w:rPr>
      </w:pPr>
      <w:del w:id="3583" w:author="Michael Bell" w:date="2013-05-06T17:53:00Z">
        <w:r w:rsidDel="00116173">
          <w:rPr>
            <w:rFonts w:ascii="Courier New" w:hAnsi="Courier New" w:cs="Courier New"/>
            <w:color w:val="008000"/>
            <w:sz w:val="20"/>
            <w:szCs w:val="20"/>
            <w:highlight w:val="white"/>
          </w:rPr>
          <w:delText>the second number is the position in the instruction set</w:delText>
        </w:r>
      </w:del>
    </w:p>
    <w:p w14:paraId="24476896" w14:textId="355D290A" w:rsidR="006918A7" w:rsidDel="00116173" w:rsidRDefault="006918A7" w:rsidP="006918A7">
      <w:pPr>
        <w:widowControl w:val="0"/>
        <w:autoSpaceDE w:val="0"/>
        <w:autoSpaceDN w:val="0"/>
        <w:adjustRightInd w:val="0"/>
        <w:spacing w:after="0" w:line="240" w:lineRule="auto"/>
        <w:rPr>
          <w:del w:id="3584" w:author="Michael Bell" w:date="2013-05-06T17:53:00Z"/>
          <w:rFonts w:ascii="Courier New" w:hAnsi="Courier New" w:cs="Courier New"/>
          <w:color w:val="008000"/>
          <w:sz w:val="20"/>
          <w:szCs w:val="20"/>
          <w:highlight w:val="white"/>
        </w:rPr>
      </w:pPr>
    </w:p>
    <w:p w14:paraId="6283FF1B" w14:textId="529F9487" w:rsidR="006918A7" w:rsidDel="00116173" w:rsidRDefault="006918A7" w:rsidP="006918A7">
      <w:pPr>
        <w:widowControl w:val="0"/>
        <w:autoSpaceDE w:val="0"/>
        <w:autoSpaceDN w:val="0"/>
        <w:adjustRightInd w:val="0"/>
        <w:spacing w:after="0" w:line="240" w:lineRule="auto"/>
        <w:rPr>
          <w:del w:id="3585" w:author="Michael Bell" w:date="2013-05-06T17:53:00Z"/>
          <w:rFonts w:ascii="Courier New" w:hAnsi="Courier New" w:cs="Courier New"/>
          <w:color w:val="008000"/>
          <w:sz w:val="20"/>
          <w:szCs w:val="20"/>
          <w:highlight w:val="white"/>
        </w:rPr>
      </w:pPr>
      <w:del w:id="3586" w:author="Michael Bell" w:date="2013-05-06T17:53:00Z">
        <w:r w:rsidDel="00116173">
          <w:rPr>
            <w:rFonts w:ascii="Courier New" w:hAnsi="Courier New" w:cs="Courier New"/>
            <w:color w:val="008000"/>
            <w:sz w:val="20"/>
            <w:szCs w:val="20"/>
            <w:highlight w:val="white"/>
          </w:rPr>
          <w:delText>the third number is the part of the instruction 0 is a condition, 1 is the value of the condition</w:delText>
        </w:r>
      </w:del>
    </w:p>
    <w:p w14:paraId="7CDEACFC" w14:textId="4F11E59F" w:rsidR="006918A7" w:rsidDel="00116173" w:rsidRDefault="006918A7" w:rsidP="006918A7">
      <w:pPr>
        <w:widowControl w:val="0"/>
        <w:autoSpaceDE w:val="0"/>
        <w:autoSpaceDN w:val="0"/>
        <w:adjustRightInd w:val="0"/>
        <w:spacing w:after="0" w:line="240" w:lineRule="auto"/>
        <w:rPr>
          <w:del w:id="3587" w:author="Michael Bell" w:date="2013-05-06T17:53:00Z"/>
          <w:rFonts w:ascii="Courier New" w:hAnsi="Courier New" w:cs="Courier New"/>
          <w:color w:val="008000"/>
          <w:sz w:val="20"/>
          <w:szCs w:val="20"/>
          <w:highlight w:val="white"/>
        </w:rPr>
      </w:pPr>
      <w:del w:id="3588" w:author="Michael Bell" w:date="2013-05-06T17:53:00Z">
        <w:r w:rsidDel="00116173">
          <w:rPr>
            <w:rFonts w:ascii="Courier New" w:hAnsi="Courier New" w:cs="Courier New"/>
            <w:color w:val="008000"/>
            <w:sz w:val="20"/>
            <w:szCs w:val="20"/>
            <w:highlight w:val="white"/>
          </w:rPr>
          <w:delText>2 is the instruction to execute if the condition is met and 3 is the value of that instruction</w:delText>
        </w:r>
      </w:del>
    </w:p>
    <w:p w14:paraId="059F3B42" w14:textId="7CA2D1C9" w:rsidR="006918A7" w:rsidDel="00116173" w:rsidRDefault="006918A7" w:rsidP="006918A7">
      <w:pPr>
        <w:widowControl w:val="0"/>
        <w:autoSpaceDE w:val="0"/>
        <w:autoSpaceDN w:val="0"/>
        <w:adjustRightInd w:val="0"/>
        <w:spacing w:after="0" w:line="240" w:lineRule="auto"/>
        <w:rPr>
          <w:del w:id="3589" w:author="Michael Bell" w:date="2013-05-06T17:53:00Z"/>
          <w:rFonts w:ascii="Courier New" w:hAnsi="Courier New" w:cs="Courier New"/>
          <w:color w:val="008000"/>
          <w:sz w:val="20"/>
          <w:szCs w:val="20"/>
          <w:highlight w:val="white"/>
        </w:rPr>
      </w:pPr>
    </w:p>
    <w:p w14:paraId="48B10242" w14:textId="0D5701BC" w:rsidR="006918A7" w:rsidDel="00116173" w:rsidRDefault="006918A7" w:rsidP="006918A7">
      <w:pPr>
        <w:widowControl w:val="0"/>
        <w:autoSpaceDE w:val="0"/>
        <w:autoSpaceDN w:val="0"/>
        <w:adjustRightInd w:val="0"/>
        <w:spacing w:after="0" w:line="240" w:lineRule="auto"/>
        <w:rPr>
          <w:del w:id="3590" w:author="Michael Bell" w:date="2013-05-06T17:53:00Z"/>
          <w:rFonts w:ascii="Courier New" w:hAnsi="Courier New" w:cs="Courier New"/>
          <w:color w:val="008000"/>
          <w:sz w:val="20"/>
          <w:szCs w:val="20"/>
          <w:highlight w:val="white"/>
        </w:rPr>
      </w:pPr>
    </w:p>
    <w:p w14:paraId="49B0690E" w14:textId="5DEA4A8F" w:rsidR="006918A7" w:rsidDel="00116173" w:rsidRDefault="006918A7" w:rsidP="006918A7">
      <w:pPr>
        <w:widowControl w:val="0"/>
        <w:autoSpaceDE w:val="0"/>
        <w:autoSpaceDN w:val="0"/>
        <w:adjustRightInd w:val="0"/>
        <w:spacing w:after="0" w:line="240" w:lineRule="auto"/>
        <w:rPr>
          <w:del w:id="3591" w:author="Michael Bell" w:date="2013-05-06T17:53:00Z"/>
          <w:rFonts w:ascii="Courier New" w:hAnsi="Courier New" w:cs="Courier New"/>
          <w:color w:val="008000"/>
          <w:sz w:val="20"/>
          <w:szCs w:val="20"/>
          <w:highlight w:val="white"/>
        </w:rPr>
      </w:pPr>
      <w:del w:id="3592" w:author="Michael Bell" w:date="2013-05-06T17:53:00Z">
        <w:r w:rsidDel="00116173">
          <w:rPr>
            <w:rFonts w:ascii="Courier New" w:hAnsi="Courier New" w:cs="Courier New"/>
            <w:color w:val="008000"/>
            <w:sz w:val="20"/>
            <w:szCs w:val="20"/>
            <w:highlight w:val="white"/>
          </w:rPr>
          <w:delText xml:space="preserve">in part 0 W means wait with part 1 being the time, B means when sensor is triggered with part 1 being </w:delText>
        </w:r>
      </w:del>
    </w:p>
    <w:p w14:paraId="0FBB1814" w14:textId="79F28E37" w:rsidR="006918A7" w:rsidDel="00116173" w:rsidRDefault="006918A7" w:rsidP="006918A7">
      <w:pPr>
        <w:widowControl w:val="0"/>
        <w:autoSpaceDE w:val="0"/>
        <w:autoSpaceDN w:val="0"/>
        <w:adjustRightInd w:val="0"/>
        <w:spacing w:after="0" w:line="240" w:lineRule="auto"/>
        <w:rPr>
          <w:del w:id="3593" w:author="Michael Bell" w:date="2013-05-06T17:53:00Z"/>
          <w:rFonts w:ascii="Courier New" w:hAnsi="Courier New" w:cs="Courier New"/>
          <w:color w:val="008000"/>
          <w:sz w:val="20"/>
          <w:szCs w:val="20"/>
          <w:highlight w:val="white"/>
        </w:rPr>
      </w:pPr>
      <w:del w:id="3594" w:author="Michael Bell" w:date="2013-05-06T17:53:00Z">
        <w:r w:rsidDel="00116173">
          <w:rPr>
            <w:rFonts w:ascii="Courier New" w:hAnsi="Courier New" w:cs="Courier New"/>
            <w:color w:val="008000"/>
            <w:sz w:val="20"/>
            <w:szCs w:val="20"/>
            <w:highlight w:val="white"/>
          </w:rPr>
          <w:delText>the sensor number.</w:delText>
        </w:r>
      </w:del>
    </w:p>
    <w:p w14:paraId="17977083" w14:textId="6946C0C7" w:rsidR="006918A7" w:rsidDel="00116173" w:rsidRDefault="006918A7" w:rsidP="006918A7">
      <w:pPr>
        <w:widowControl w:val="0"/>
        <w:autoSpaceDE w:val="0"/>
        <w:autoSpaceDN w:val="0"/>
        <w:adjustRightInd w:val="0"/>
        <w:spacing w:after="0" w:line="240" w:lineRule="auto"/>
        <w:rPr>
          <w:del w:id="3595" w:author="Michael Bell" w:date="2013-05-06T17:53:00Z"/>
          <w:rFonts w:ascii="Courier New" w:hAnsi="Courier New" w:cs="Courier New"/>
          <w:color w:val="008000"/>
          <w:sz w:val="20"/>
          <w:szCs w:val="20"/>
          <w:highlight w:val="white"/>
        </w:rPr>
      </w:pPr>
    </w:p>
    <w:p w14:paraId="27C422BD" w14:textId="5A5E70A0" w:rsidR="006918A7" w:rsidDel="00116173" w:rsidRDefault="006918A7" w:rsidP="006918A7">
      <w:pPr>
        <w:widowControl w:val="0"/>
        <w:autoSpaceDE w:val="0"/>
        <w:autoSpaceDN w:val="0"/>
        <w:adjustRightInd w:val="0"/>
        <w:spacing w:after="0" w:line="240" w:lineRule="auto"/>
        <w:rPr>
          <w:del w:id="3596" w:author="Michael Bell" w:date="2013-05-06T17:53:00Z"/>
          <w:rFonts w:ascii="Courier New" w:hAnsi="Courier New" w:cs="Courier New"/>
          <w:color w:val="008000"/>
          <w:sz w:val="20"/>
          <w:szCs w:val="20"/>
          <w:highlight w:val="white"/>
        </w:rPr>
      </w:pPr>
      <w:del w:id="3597" w:author="Michael Bell" w:date="2013-05-06T17:53:00Z">
        <w:r w:rsidDel="00116173">
          <w:rPr>
            <w:rFonts w:ascii="Courier New" w:hAnsi="Courier New" w:cs="Courier New"/>
            <w:color w:val="008000"/>
            <w:sz w:val="20"/>
            <w:szCs w:val="20"/>
            <w:highlight w:val="white"/>
          </w:rPr>
          <w:delText>in part 2 C and D stand for converge and diverge with part 3 being the point number to set to</w:delText>
        </w:r>
      </w:del>
    </w:p>
    <w:p w14:paraId="2A757BA3" w14:textId="74139E43" w:rsidR="006918A7" w:rsidDel="00116173" w:rsidRDefault="006918A7" w:rsidP="006918A7">
      <w:pPr>
        <w:widowControl w:val="0"/>
        <w:autoSpaceDE w:val="0"/>
        <w:autoSpaceDN w:val="0"/>
        <w:adjustRightInd w:val="0"/>
        <w:spacing w:after="0" w:line="240" w:lineRule="auto"/>
        <w:rPr>
          <w:del w:id="3598" w:author="Michael Bell" w:date="2013-05-06T17:53:00Z"/>
          <w:rFonts w:ascii="Courier New" w:hAnsi="Courier New" w:cs="Courier New"/>
          <w:color w:val="008000"/>
          <w:sz w:val="20"/>
          <w:szCs w:val="20"/>
          <w:highlight w:val="white"/>
        </w:rPr>
      </w:pPr>
      <w:del w:id="3599" w:author="Michael Bell" w:date="2013-05-06T17:53:00Z">
        <w:r w:rsidDel="00116173">
          <w:rPr>
            <w:rFonts w:ascii="Courier New" w:hAnsi="Courier New" w:cs="Courier New"/>
            <w:color w:val="008000"/>
            <w:sz w:val="20"/>
            <w:szCs w:val="20"/>
            <w:highlight w:val="white"/>
          </w:rPr>
          <w:delText xml:space="preserve">converge or diverge, S sets the speed with part 3 being the speed setting and X stops the train and </w:delText>
        </w:r>
      </w:del>
    </w:p>
    <w:p w14:paraId="7814E0EC" w14:textId="5C68B481" w:rsidR="006918A7" w:rsidDel="00116173" w:rsidRDefault="006918A7" w:rsidP="006918A7">
      <w:pPr>
        <w:widowControl w:val="0"/>
        <w:autoSpaceDE w:val="0"/>
        <w:autoSpaceDN w:val="0"/>
        <w:adjustRightInd w:val="0"/>
        <w:spacing w:after="0" w:line="240" w:lineRule="auto"/>
        <w:rPr>
          <w:del w:id="3600" w:author="Michael Bell" w:date="2013-05-06T17:53:00Z"/>
          <w:rFonts w:ascii="Courier New" w:hAnsi="Courier New" w:cs="Courier New"/>
          <w:color w:val="008000"/>
          <w:sz w:val="20"/>
          <w:szCs w:val="20"/>
          <w:highlight w:val="white"/>
        </w:rPr>
      </w:pPr>
      <w:del w:id="3601" w:author="Michael Bell" w:date="2013-05-06T17:53:00Z">
        <w:r w:rsidDel="00116173">
          <w:rPr>
            <w:rFonts w:ascii="Courier New" w:hAnsi="Courier New" w:cs="Courier New"/>
            <w:color w:val="008000"/>
            <w:sz w:val="20"/>
            <w:szCs w:val="20"/>
            <w:highlight w:val="white"/>
          </w:rPr>
          <w:delText>ends the instruction set, all sets end in X, no value is required</w:delText>
        </w:r>
      </w:del>
    </w:p>
    <w:p w14:paraId="5405AD3A" w14:textId="37E19E78" w:rsidR="006918A7" w:rsidDel="00116173" w:rsidRDefault="006918A7" w:rsidP="006918A7">
      <w:pPr>
        <w:widowControl w:val="0"/>
        <w:autoSpaceDE w:val="0"/>
        <w:autoSpaceDN w:val="0"/>
        <w:adjustRightInd w:val="0"/>
        <w:spacing w:after="0" w:line="240" w:lineRule="auto"/>
        <w:rPr>
          <w:del w:id="3602" w:author="Michael Bell" w:date="2013-05-06T17:53:00Z"/>
          <w:rFonts w:ascii="Courier New" w:hAnsi="Courier New" w:cs="Courier New"/>
          <w:color w:val="008000"/>
          <w:sz w:val="20"/>
          <w:szCs w:val="20"/>
          <w:highlight w:val="white"/>
        </w:rPr>
      </w:pPr>
    </w:p>
    <w:p w14:paraId="78D36EB2" w14:textId="658920C2" w:rsidR="006918A7" w:rsidDel="00116173" w:rsidRDefault="006918A7" w:rsidP="006918A7">
      <w:pPr>
        <w:widowControl w:val="0"/>
        <w:autoSpaceDE w:val="0"/>
        <w:autoSpaceDN w:val="0"/>
        <w:adjustRightInd w:val="0"/>
        <w:spacing w:after="0" w:line="240" w:lineRule="auto"/>
        <w:rPr>
          <w:del w:id="3603" w:author="Michael Bell" w:date="2013-05-06T17:53:00Z"/>
          <w:rFonts w:ascii="Courier New" w:hAnsi="Courier New" w:cs="Courier New"/>
          <w:color w:val="008000"/>
          <w:sz w:val="20"/>
          <w:szCs w:val="20"/>
          <w:highlight w:val="white"/>
        </w:rPr>
      </w:pPr>
    </w:p>
    <w:p w14:paraId="624AA0B1" w14:textId="58BA9109" w:rsidR="006918A7" w:rsidDel="00116173" w:rsidRDefault="006918A7" w:rsidP="006918A7">
      <w:pPr>
        <w:widowControl w:val="0"/>
        <w:autoSpaceDE w:val="0"/>
        <w:autoSpaceDN w:val="0"/>
        <w:adjustRightInd w:val="0"/>
        <w:spacing w:after="0" w:line="240" w:lineRule="auto"/>
        <w:rPr>
          <w:del w:id="3604" w:author="Michael Bell" w:date="2013-05-06T17:53:00Z"/>
          <w:rFonts w:ascii="Courier New" w:hAnsi="Courier New" w:cs="Courier New"/>
          <w:color w:val="008000"/>
          <w:sz w:val="20"/>
          <w:szCs w:val="20"/>
          <w:highlight w:val="white"/>
        </w:rPr>
      </w:pPr>
      <w:del w:id="3605" w:author="Michael Bell" w:date="2013-05-06T17:53:00Z">
        <w:r w:rsidDel="00116173">
          <w:rPr>
            <w:rFonts w:ascii="Courier New" w:hAnsi="Courier New" w:cs="Courier New"/>
            <w:color w:val="008000"/>
            <w:sz w:val="20"/>
            <w:szCs w:val="20"/>
            <w:highlight w:val="white"/>
          </w:rPr>
          <w:delText>the speed settings are: 0 stops the train, 1 travels at roughly half speed forwards, 2 is full</w:delText>
        </w:r>
      </w:del>
    </w:p>
    <w:p w14:paraId="64039438" w14:textId="22A79496" w:rsidR="006918A7" w:rsidDel="00116173" w:rsidRDefault="006918A7" w:rsidP="006918A7">
      <w:pPr>
        <w:widowControl w:val="0"/>
        <w:autoSpaceDE w:val="0"/>
        <w:autoSpaceDN w:val="0"/>
        <w:adjustRightInd w:val="0"/>
        <w:spacing w:after="0" w:line="240" w:lineRule="auto"/>
        <w:rPr>
          <w:del w:id="3606" w:author="Michael Bell" w:date="2013-05-06T17:53:00Z"/>
          <w:rFonts w:ascii="Courier New" w:hAnsi="Courier New" w:cs="Courier New"/>
          <w:color w:val="000000"/>
          <w:sz w:val="20"/>
          <w:szCs w:val="20"/>
          <w:highlight w:val="white"/>
        </w:rPr>
      </w:pPr>
      <w:del w:id="3607" w:author="Michael Bell" w:date="2013-05-06T17:53:00Z">
        <w:r w:rsidDel="00116173">
          <w:rPr>
            <w:rFonts w:ascii="Courier New" w:hAnsi="Courier New" w:cs="Courier New"/>
            <w:color w:val="008000"/>
            <w:sz w:val="20"/>
            <w:szCs w:val="20"/>
            <w:highlight w:val="white"/>
          </w:rPr>
          <w:delText>speed forwards, 3 is roughly half speed backwards and 4 is full speed backwards*/</w:delText>
        </w:r>
      </w:del>
    </w:p>
    <w:p w14:paraId="785A1416" w14:textId="11FBFDF6" w:rsidR="006918A7" w:rsidDel="00116173" w:rsidRDefault="006918A7" w:rsidP="006918A7">
      <w:pPr>
        <w:widowControl w:val="0"/>
        <w:autoSpaceDE w:val="0"/>
        <w:autoSpaceDN w:val="0"/>
        <w:adjustRightInd w:val="0"/>
        <w:spacing w:after="0" w:line="240" w:lineRule="auto"/>
        <w:rPr>
          <w:del w:id="3608" w:author="Michael Bell" w:date="2013-05-06T17:53:00Z"/>
          <w:rFonts w:ascii="Courier New" w:hAnsi="Courier New" w:cs="Courier New"/>
          <w:color w:val="000000"/>
          <w:sz w:val="20"/>
          <w:szCs w:val="20"/>
          <w:highlight w:val="white"/>
        </w:rPr>
      </w:pPr>
    </w:p>
    <w:p w14:paraId="32C197D7" w14:textId="0B4A7414" w:rsidR="006918A7" w:rsidDel="00116173" w:rsidRDefault="006918A7" w:rsidP="006918A7">
      <w:pPr>
        <w:widowControl w:val="0"/>
        <w:autoSpaceDE w:val="0"/>
        <w:autoSpaceDN w:val="0"/>
        <w:adjustRightInd w:val="0"/>
        <w:spacing w:after="0" w:line="240" w:lineRule="auto"/>
        <w:rPr>
          <w:del w:id="3609" w:author="Michael Bell" w:date="2013-05-06T17:53:00Z"/>
          <w:rFonts w:ascii="Courier New" w:hAnsi="Courier New" w:cs="Courier New"/>
          <w:color w:val="000000"/>
          <w:sz w:val="20"/>
          <w:szCs w:val="20"/>
          <w:highlight w:val="white"/>
        </w:rPr>
      </w:pPr>
    </w:p>
    <w:p w14:paraId="47EAD2B8" w14:textId="4253CF19" w:rsidR="006918A7" w:rsidDel="00116173" w:rsidRDefault="006918A7" w:rsidP="006918A7">
      <w:pPr>
        <w:widowControl w:val="0"/>
        <w:autoSpaceDE w:val="0"/>
        <w:autoSpaceDN w:val="0"/>
        <w:adjustRightInd w:val="0"/>
        <w:spacing w:after="0" w:line="240" w:lineRule="auto"/>
        <w:rPr>
          <w:del w:id="3610" w:author="Michael Bell" w:date="2013-05-06T17:53:00Z"/>
          <w:rFonts w:ascii="Courier New" w:hAnsi="Courier New" w:cs="Courier New"/>
          <w:color w:val="000000"/>
          <w:sz w:val="20"/>
          <w:szCs w:val="20"/>
          <w:highlight w:val="white"/>
        </w:rPr>
      </w:pPr>
    </w:p>
    <w:p w14:paraId="16A2BEDA" w14:textId="64D7422D" w:rsidR="006918A7" w:rsidDel="00116173" w:rsidRDefault="006918A7" w:rsidP="006918A7">
      <w:pPr>
        <w:widowControl w:val="0"/>
        <w:autoSpaceDE w:val="0"/>
        <w:autoSpaceDN w:val="0"/>
        <w:adjustRightInd w:val="0"/>
        <w:spacing w:after="0" w:line="240" w:lineRule="auto"/>
        <w:rPr>
          <w:del w:id="3611" w:author="Michael Bell" w:date="2013-05-06T17:53:00Z"/>
          <w:rFonts w:ascii="Courier New" w:hAnsi="Courier New" w:cs="Courier New"/>
          <w:color w:val="000000"/>
          <w:sz w:val="20"/>
          <w:szCs w:val="20"/>
          <w:highlight w:val="white"/>
        </w:rPr>
      </w:pPr>
      <w:del w:id="3612"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initialiseInstructions</w:delText>
        </w:r>
        <w:r w:rsidDel="00116173">
          <w:rPr>
            <w:rFonts w:ascii="Courier New" w:hAnsi="Courier New" w:cs="Courier New"/>
            <w:b/>
            <w:bCs/>
            <w:color w:val="000080"/>
            <w:sz w:val="20"/>
            <w:szCs w:val="20"/>
            <w:highlight w:val="white"/>
          </w:rPr>
          <w:delText>()</w:delText>
        </w:r>
      </w:del>
    </w:p>
    <w:p w14:paraId="7C807B25" w14:textId="32EED10C" w:rsidR="006918A7" w:rsidDel="00116173" w:rsidRDefault="006918A7" w:rsidP="006918A7">
      <w:pPr>
        <w:widowControl w:val="0"/>
        <w:autoSpaceDE w:val="0"/>
        <w:autoSpaceDN w:val="0"/>
        <w:adjustRightInd w:val="0"/>
        <w:spacing w:after="0" w:line="240" w:lineRule="auto"/>
        <w:rPr>
          <w:del w:id="3613" w:author="Michael Bell" w:date="2013-05-06T17:53:00Z"/>
          <w:rFonts w:ascii="Courier New" w:hAnsi="Courier New" w:cs="Courier New"/>
          <w:color w:val="000000"/>
          <w:sz w:val="20"/>
          <w:szCs w:val="20"/>
          <w:highlight w:val="white"/>
        </w:rPr>
      </w:pPr>
      <w:del w:id="3614" w:author="Michael Bell" w:date="2013-05-06T17:53:00Z">
        <w:r w:rsidDel="00116173">
          <w:rPr>
            <w:rFonts w:ascii="Courier New" w:hAnsi="Courier New" w:cs="Courier New"/>
            <w:b/>
            <w:bCs/>
            <w:color w:val="000080"/>
            <w:sz w:val="20"/>
            <w:szCs w:val="20"/>
            <w:highlight w:val="white"/>
          </w:rPr>
          <w:delText>{</w:delText>
        </w:r>
      </w:del>
    </w:p>
    <w:p w14:paraId="6801455B" w14:textId="6D940BC9" w:rsidR="006918A7" w:rsidDel="00116173" w:rsidRDefault="006918A7" w:rsidP="006918A7">
      <w:pPr>
        <w:widowControl w:val="0"/>
        <w:autoSpaceDE w:val="0"/>
        <w:autoSpaceDN w:val="0"/>
        <w:adjustRightInd w:val="0"/>
        <w:spacing w:after="0" w:line="240" w:lineRule="auto"/>
        <w:rPr>
          <w:del w:id="3615" w:author="Michael Bell" w:date="2013-05-06T17:53:00Z"/>
          <w:rFonts w:ascii="Courier New" w:hAnsi="Courier New" w:cs="Courier New"/>
          <w:color w:val="000000"/>
          <w:sz w:val="20"/>
          <w:szCs w:val="20"/>
          <w:highlight w:val="white"/>
        </w:rPr>
      </w:pPr>
      <w:del w:id="361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3CEAB46" w14:textId="63951C6C" w:rsidR="006918A7" w:rsidDel="00116173" w:rsidRDefault="006918A7" w:rsidP="006918A7">
      <w:pPr>
        <w:widowControl w:val="0"/>
        <w:autoSpaceDE w:val="0"/>
        <w:autoSpaceDN w:val="0"/>
        <w:adjustRightInd w:val="0"/>
        <w:spacing w:after="0" w:line="240" w:lineRule="auto"/>
        <w:rPr>
          <w:del w:id="3617" w:author="Michael Bell" w:date="2013-05-06T17:53:00Z"/>
          <w:rFonts w:ascii="Courier New" w:hAnsi="Courier New" w:cs="Courier New"/>
          <w:color w:val="000000"/>
          <w:sz w:val="20"/>
          <w:szCs w:val="20"/>
          <w:highlight w:val="white"/>
        </w:rPr>
      </w:pPr>
      <w:del w:id="3618" w:author="Michael Bell" w:date="2013-05-06T17:53:00Z">
        <w:r w:rsidDel="00116173">
          <w:rPr>
            <w:rFonts w:ascii="Courier New" w:hAnsi="Courier New" w:cs="Courier New"/>
            <w:color w:val="000000"/>
            <w:sz w:val="20"/>
            <w:szCs w:val="20"/>
            <w:highlight w:val="white"/>
          </w:rPr>
          <w:delText xml:space="preserve">  </w:delText>
        </w:r>
      </w:del>
    </w:p>
    <w:p w14:paraId="7A8D4F87" w14:textId="6211EDB2" w:rsidR="006918A7" w:rsidDel="00116173" w:rsidRDefault="006918A7" w:rsidP="006918A7">
      <w:pPr>
        <w:widowControl w:val="0"/>
        <w:autoSpaceDE w:val="0"/>
        <w:autoSpaceDN w:val="0"/>
        <w:adjustRightInd w:val="0"/>
        <w:spacing w:after="0" w:line="240" w:lineRule="auto"/>
        <w:rPr>
          <w:del w:id="3619" w:author="Michael Bell" w:date="2013-05-06T17:53:00Z"/>
          <w:rFonts w:ascii="Courier New" w:hAnsi="Courier New" w:cs="Courier New"/>
          <w:color w:val="000000"/>
          <w:sz w:val="20"/>
          <w:szCs w:val="20"/>
          <w:highlight w:val="white"/>
        </w:rPr>
      </w:pPr>
      <w:del w:id="362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1A30E99A" w14:textId="745900A7" w:rsidR="006918A7" w:rsidDel="00116173" w:rsidRDefault="006918A7" w:rsidP="006918A7">
      <w:pPr>
        <w:widowControl w:val="0"/>
        <w:autoSpaceDE w:val="0"/>
        <w:autoSpaceDN w:val="0"/>
        <w:adjustRightInd w:val="0"/>
        <w:spacing w:after="0" w:line="240" w:lineRule="auto"/>
        <w:rPr>
          <w:del w:id="3621" w:author="Michael Bell" w:date="2013-05-06T17:53:00Z"/>
          <w:rFonts w:ascii="Courier New" w:hAnsi="Courier New" w:cs="Courier New"/>
          <w:color w:val="000000"/>
          <w:sz w:val="20"/>
          <w:szCs w:val="20"/>
          <w:highlight w:val="white"/>
        </w:rPr>
      </w:pPr>
      <w:del w:id="362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17E80A6" w14:textId="4A4F1995" w:rsidR="006918A7" w:rsidDel="00116173" w:rsidRDefault="006918A7" w:rsidP="006918A7">
      <w:pPr>
        <w:widowControl w:val="0"/>
        <w:autoSpaceDE w:val="0"/>
        <w:autoSpaceDN w:val="0"/>
        <w:adjustRightInd w:val="0"/>
        <w:spacing w:after="0" w:line="240" w:lineRule="auto"/>
        <w:rPr>
          <w:del w:id="3623" w:author="Michael Bell" w:date="2013-05-06T17:53:00Z"/>
          <w:rFonts w:ascii="Courier New" w:hAnsi="Courier New" w:cs="Courier New"/>
          <w:color w:val="000000"/>
          <w:sz w:val="20"/>
          <w:szCs w:val="20"/>
          <w:highlight w:val="white"/>
        </w:rPr>
      </w:pPr>
      <w:del w:id="362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4D1A59FD" w14:textId="45D92386" w:rsidR="006918A7" w:rsidDel="00116173" w:rsidRDefault="006918A7" w:rsidP="006918A7">
      <w:pPr>
        <w:widowControl w:val="0"/>
        <w:autoSpaceDE w:val="0"/>
        <w:autoSpaceDN w:val="0"/>
        <w:adjustRightInd w:val="0"/>
        <w:spacing w:after="0" w:line="240" w:lineRule="auto"/>
        <w:rPr>
          <w:del w:id="3625" w:author="Michael Bell" w:date="2013-05-06T17:53:00Z"/>
          <w:rFonts w:ascii="Courier New" w:hAnsi="Courier New" w:cs="Courier New"/>
          <w:color w:val="000000"/>
          <w:sz w:val="20"/>
          <w:szCs w:val="20"/>
          <w:highlight w:val="white"/>
        </w:rPr>
      </w:pPr>
      <w:del w:id="362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06FB1827" w14:textId="301E6B90" w:rsidR="006918A7" w:rsidDel="00116173" w:rsidRDefault="006918A7" w:rsidP="006918A7">
      <w:pPr>
        <w:widowControl w:val="0"/>
        <w:autoSpaceDE w:val="0"/>
        <w:autoSpaceDN w:val="0"/>
        <w:adjustRightInd w:val="0"/>
        <w:spacing w:after="0" w:line="240" w:lineRule="auto"/>
        <w:rPr>
          <w:del w:id="3627" w:author="Michael Bell" w:date="2013-05-06T17:53:00Z"/>
          <w:rFonts w:ascii="Courier New" w:hAnsi="Courier New" w:cs="Courier New"/>
          <w:color w:val="000000"/>
          <w:sz w:val="20"/>
          <w:szCs w:val="20"/>
          <w:highlight w:val="white"/>
        </w:rPr>
      </w:pPr>
      <w:del w:id="362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69DA5074" w14:textId="3F6FECC3" w:rsidR="006918A7" w:rsidDel="00116173" w:rsidRDefault="006918A7" w:rsidP="006918A7">
      <w:pPr>
        <w:widowControl w:val="0"/>
        <w:autoSpaceDE w:val="0"/>
        <w:autoSpaceDN w:val="0"/>
        <w:adjustRightInd w:val="0"/>
        <w:spacing w:after="0" w:line="240" w:lineRule="auto"/>
        <w:rPr>
          <w:del w:id="3629" w:author="Michael Bell" w:date="2013-05-06T17:53:00Z"/>
          <w:rFonts w:ascii="Courier New" w:hAnsi="Courier New" w:cs="Courier New"/>
          <w:color w:val="000000"/>
          <w:sz w:val="20"/>
          <w:szCs w:val="20"/>
          <w:highlight w:val="white"/>
        </w:rPr>
      </w:pPr>
      <w:del w:id="363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774D6C7F" w14:textId="20182147" w:rsidR="006918A7" w:rsidDel="00116173" w:rsidRDefault="006918A7" w:rsidP="006918A7">
      <w:pPr>
        <w:widowControl w:val="0"/>
        <w:autoSpaceDE w:val="0"/>
        <w:autoSpaceDN w:val="0"/>
        <w:adjustRightInd w:val="0"/>
        <w:spacing w:after="0" w:line="240" w:lineRule="auto"/>
        <w:rPr>
          <w:del w:id="3631" w:author="Michael Bell" w:date="2013-05-06T17:53:00Z"/>
          <w:rFonts w:ascii="Courier New" w:hAnsi="Courier New" w:cs="Courier New"/>
          <w:color w:val="000000"/>
          <w:sz w:val="20"/>
          <w:szCs w:val="20"/>
          <w:highlight w:val="white"/>
        </w:rPr>
      </w:pPr>
      <w:del w:id="363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04835BA" w14:textId="55DF1AA9" w:rsidR="006918A7" w:rsidDel="00116173" w:rsidRDefault="006918A7" w:rsidP="006918A7">
      <w:pPr>
        <w:widowControl w:val="0"/>
        <w:autoSpaceDE w:val="0"/>
        <w:autoSpaceDN w:val="0"/>
        <w:adjustRightInd w:val="0"/>
        <w:spacing w:after="0" w:line="240" w:lineRule="auto"/>
        <w:rPr>
          <w:del w:id="3633" w:author="Michael Bell" w:date="2013-05-06T17:53:00Z"/>
          <w:rFonts w:ascii="Courier New" w:hAnsi="Courier New" w:cs="Courier New"/>
          <w:color w:val="000000"/>
          <w:sz w:val="20"/>
          <w:szCs w:val="20"/>
          <w:highlight w:val="white"/>
        </w:rPr>
      </w:pPr>
      <w:del w:id="363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1D420880" w14:textId="07FE3314" w:rsidR="006918A7" w:rsidDel="00116173" w:rsidRDefault="006918A7" w:rsidP="006918A7">
      <w:pPr>
        <w:widowControl w:val="0"/>
        <w:autoSpaceDE w:val="0"/>
        <w:autoSpaceDN w:val="0"/>
        <w:adjustRightInd w:val="0"/>
        <w:spacing w:after="0" w:line="240" w:lineRule="auto"/>
        <w:rPr>
          <w:del w:id="3635" w:author="Michael Bell" w:date="2013-05-06T17:53:00Z"/>
          <w:rFonts w:ascii="Courier New" w:hAnsi="Courier New" w:cs="Courier New"/>
          <w:color w:val="000000"/>
          <w:sz w:val="20"/>
          <w:szCs w:val="20"/>
          <w:highlight w:val="white"/>
        </w:rPr>
      </w:pPr>
      <w:del w:id="363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del>
    </w:p>
    <w:p w14:paraId="094CC795" w14:textId="13688E75" w:rsidR="006918A7" w:rsidDel="00116173" w:rsidRDefault="006918A7" w:rsidP="006918A7">
      <w:pPr>
        <w:widowControl w:val="0"/>
        <w:autoSpaceDE w:val="0"/>
        <w:autoSpaceDN w:val="0"/>
        <w:adjustRightInd w:val="0"/>
        <w:spacing w:after="0" w:line="240" w:lineRule="auto"/>
        <w:rPr>
          <w:del w:id="3637" w:author="Michael Bell" w:date="2013-05-06T17:53:00Z"/>
          <w:rFonts w:ascii="Courier New" w:hAnsi="Courier New" w:cs="Courier New"/>
          <w:color w:val="000000"/>
          <w:sz w:val="20"/>
          <w:szCs w:val="20"/>
          <w:highlight w:val="white"/>
        </w:rPr>
      </w:pPr>
      <w:del w:id="363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619151A1" w14:textId="68651A0D" w:rsidR="006918A7" w:rsidDel="00116173" w:rsidRDefault="006918A7" w:rsidP="006918A7">
      <w:pPr>
        <w:widowControl w:val="0"/>
        <w:autoSpaceDE w:val="0"/>
        <w:autoSpaceDN w:val="0"/>
        <w:adjustRightInd w:val="0"/>
        <w:spacing w:after="0" w:line="240" w:lineRule="auto"/>
        <w:rPr>
          <w:del w:id="3639" w:author="Michael Bell" w:date="2013-05-06T17:53:00Z"/>
          <w:rFonts w:ascii="Courier New" w:hAnsi="Courier New" w:cs="Courier New"/>
          <w:color w:val="000000"/>
          <w:sz w:val="20"/>
          <w:szCs w:val="20"/>
          <w:highlight w:val="white"/>
        </w:rPr>
      </w:pPr>
      <w:del w:id="364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1EF577AA" w14:textId="09A5416A" w:rsidR="006918A7" w:rsidDel="00116173" w:rsidRDefault="006918A7" w:rsidP="006918A7">
      <w:pPr>
        <w:widowControl w:val="0"/>
        <w:autoSpaceDE w:val="0"/>
        <w:autoSpaceDN w:val="0"/>
        <w:adjustRightInd w:val="0"/>
        <w:spacing w:after="0" w:line="240" w:lineRule="auto"/>
        <w:rPr>
          <w:del w:id="3641" w:author="Michael Bell" w:date="2013-05-06T17:53:00Z"/>
          <w:rFonts w:ascii="Courier New" w:hAnsi="Courier New" w:cs="Courier New"/>
          <w:color w:val="000000"/>
          <w:sz w:val="20"/>
          <w:szCs w:val="20"/>
          <w:highlight w:val="white"/>
        </w:rPr>
      </w:pPr>
      <w:del w:id="3642" w:author="Michael Bell" w:date="2013-05-06T17:53:00Z">
        <w:r w:rsidDel="00116173">
          <w:rPr>
            <w:rFonts w:ascii="Courier New" w:hAnsi="Courier New" w:cs="Courier New"/>
            <w:color w:val="000000"/>
            <w:sz w:val="20"/>
            <w:szCs w:val="20"/>
            <w:highlight w:val="white"/>
          </w:rPr>
          <w:delText xml:space="preserve">  </w:delText>
        </w:r>
      </w:del>
    </w:p>
    <w:p w14:paraId="49FC76FF" w14:textId="4921BA1A" w:rsidR="006918A7" w:rsidDel="00116173" w:rsidRDefault="006918A7" w:rsidP="006918A7">
      <w:pPr>
        <w:widowControl w:val="0"/>
        <w:autoSpaceDE w:val="0"/>
        <w:autoSpaceDN w:val="0"/>
        <w:adjustRightInd w:val="0"/>
        <w:spacing w:after="0" w:line="240" w:lineRule="auto"/>
        <w:rPr>
          <w:del w:id="3643" w:author="Michael Bell" w:date="2013-05-06T17:53:00Z"/>
          <w:rFonts w:ascii="Courier New" w:hAnsi="Courier New" w:cs="Courier New"/>
          <w:color w:val="000000"/>
          <w:sz w:val="20"/>
          <w:szCs w:val="20"/>
          <w:highlight w:val="white"/>
        </w:rPr>
      </w:pPr>
      <w:del w:id="364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56DDDFD" w14:textId="139FDCC9" w:rsidR="006918A7" w:rsidDel="00116173" w:rsidRDefault="006918A7" w:rsidP="006918A7">
      <w:pPr>
        <w:widowControl w:val="0"/>
        <w:autoSpaceDE w:val="0"/>
        <w:autoSpaceDN w:val="0"/>
        <w:adjustRightInd w:val="0"/>
        <w:spacing w:after="0" w:line="240" w:lineRule="auto"/>
        <w:rPr>
          <w:del w:id="3645" w:author="Michael Bell" w:date="2013-05-06T17:53:00Z"/>
          <w:rFonts w:ascii="Courier New" w:hAnsi="Courier New" w:cs="Courier New"/>
          <w:color w:val="000000"/>
          <w:sz w:val="20"/>
          <w:szCs w:val="20"/>
          <w:highlight w:val="white"/>
        </w:rPr>
      </w:pPr>
      <w:del w:id="364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2EA2C72" w14:textId="0238EAFC" w:rsidR="006918A7" w:rsidDel="00116173" w:rsidRDefault="006918A7" w:rsidP="006918A7">
      <w:pPr>
        <w:widowControl w:val="0"/>
        <w:autoSpaceDE w:val="0"/>
        <w:autoSpaceDN w:val="0"/>
        <w:adjustRightInd w:val="0"/>
        <w:spacing w:after="0" w:line="240" w:lineRule="auto"/>
        <w:rPr>
          <w:del w:id="3647" w:author="Michael Bell" w:date="2013-05-06T17:53:00Z"/>
          <w:rFonts w:ascii="Courier New" w:hAnsi="Courier New" w:cs="Courier New"/>
          <w:color w:val="000000"/>
          <w:sz w:val="20"/>
          <w:szCs w:val="20"/>
          <w:highlight w:val="white"/>
        </w:rPr>
      </w:pPr>
      <w:del w:id="364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3CB7DCDE" w14:textId="3586B163" w:rsidR="006918A7" w:rsidDel="00116173" w:rsidRDefault="006918A7" w:rsidP="006918A7">
      <w:pPr>
        <w:widowControl w:val="0"/>
        <w:autoSpaceDE w:val="0"/>
        <w:autoSpaceDN w:val="0"/>
        <w:adjustRightInd w:val="0"/>
        <w:spacing w:after="0" w:line="240" w:lineRule="auto"/>
        <w:rPr>
          <w:del w:id="3649" w:author="Michael Bell" w:date="2013-05-06T17:53:00Z"/>
          <w:rFonts w:ascii="Courier New" w:hAnsi="Courier New" w:cs="Courier New"/>
          <w:color w:val="000000"/>
          <w:sz w:val="20"/>
          <w:szCs w:val="20"/>
          <w:highlight w:val="white"/>
        </w:rPr>
      </w:pPr>
      <w:del w:id="365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74A1071D" w14:textId="0F325891" w:rsidR="006918A7" w:rsidDel="00116173" w:rsidRDefault="006918A7" w:rsidP="006918A7">
      <w:pPr>
        <w:widowControl w:val="0"/>
        <w:autoSpaceDE w:val="0"/>
        <w:autoSpaceDN w:val="0"/>
        <w:adjustRightInd w:val="0"/>
        <w:spacing w:after="0" w:line="240" w:lineRule="auto"/>
        <w:rPr>
          <w:del w:id="3651" w:author="Michael Bell" w:date="2013-05-06T17:53:00Z"/>
          <w:rFonts w:ascii="Courier New" w:hAnsi="Courier New" w:cs="Courier New"/>
          <w:color w:val="000000"/>
          <w:sz w:val="20"/>
          <w:szCs w:val="20"/>
          <w:highlight w:val="white"/>
        </w:rPr>
      </w:pPr>
      <w:del w:id="365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09AD4E6" w14:textId="197C616F" w:rsidR="006918A7" w:rsidDel="00116173" w:rsidRDefault="006918A7" w:rsidP="006918A7">
      <w:pPr>
        <w:widowControl w:val="0"/>
        <w:autoSpaceDE w:val="0"/>
        <w:autoSpaceDN w:val="0"/>
        <w:adjustRightInd w:val="0"/>
        <w:spacing w:after="0" w:line="240" w:lineRule="auto"/>
        <w:rPr>
          <w:del w:id="3653" w:author="Michael Bell" w:date="2013-05-06T17:53:00Z"/>
          <w:rFonts w:ascii="Courier New" w:hAnsi="Courier New" w:cs="Courier New"/>
          <w:color w:val="000000"/>
          <w:sz w:val="20"/>
          <w:szCs w:val="20"/>
          <w:highlight w:val="white"/>
        </w:rPr>
      </w:pPr>
      <w:del w:id="3654" w:author="Michael Bell" w:date="2013-05-06T17:53:00Z">
        <w:r w:rsidDel="00116173">
          <w:rPr>
            <w:rFonts w:ascii="Courier New" w:hAnsi="Courier New" w:cs="Courier New"/>
            <w:color w:val="000000"/>
            <w:sz w:val="20"/>
            <w:szCs w:val="20"/>
            <w:highlight w:val="white"/>
          </w:rPr>
          <w:delText xml:space="preserve">  </w:delText>
        </w:r>
      </w:del>
    </w:p>
    <w:p w14:paraId="2EE67504" w14:textId="1677B4C8" w:rsidR="006918A7" w:rsidDel="00116173" w:rsidRDefault="006918A7" w:rsidP="006918A7">
      <w:pPr>
        <w:widowControl w:val="0"/>
        <w:autoSpaceDE w:val="0"/>
        <w:autoSpaceDN w:val="0"/>
        <w:adjustRightInd w:val="0"/>
        <w:spacing w:after="0" w:line="240" w:lineRule="auto"/>
        <w:rPr>
          <w:del w:id="3655" w:author="Michael Bell" w:date="2013-05-06T17:53:00Z"/>
          <w:rFonts w:ascii="Courier New" w:hAnsi="Courier New" w:cs="Courier New"/>
          <w:color w:val="000000"/>
          <w:sz w:val="20"/>
          <w:szCs w:val="20"/>
          <w:highlight w:val="white"/>
        </w:rPr>
      </w:pPr>
      <w:del w:id="3656"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5A23DEC9" w14:textId="095F0D70" w:rsidR="006918A7" w:rsidDel="00116173" w:rsidRDefault="006918A7" w:rsidP="006918A7">
      <w:pPr>
        <w:widowControl w:val="0"/>
        <w:autoSpaceDE w:val="0"/>
        <w:autoSpaceDN w:val="0"/>
        <w:adjustRightInd w:val="0"/>
        <w:spacing w:after="0" w:line="240" w:lineRule="auto"/>
        <w:rPr>
          <w:del w:id="3657" w:author="Michael Bell" w:date="2013-05-06T17:53:00Z"/>
          <w:rFonts w:ascii="Courier New" w:hAnsi="Courier New" w:cs="Courier New"/>
          <w:color w:val="000000"/>
          <w:sz w:val="20"/>
          <w:szCs w:val="20"/>
          <w:highlight w:val="white"/>
        </w:rPr>
      </w:pPr>
      <w:del w:id="3658" w:author="Michael Bell" w:date="2013-05-06T17:53:00Z">
        <w:r w:rsidDel="00116173">
          <w:rPr>
            <w:rFonts w:ascii="Courier New" w:hAnsi="Courier New" w:cs="Courier New"/>
            <w:color w:val="000000"/>
            <w:sz w:val="20"/>
            <w:szCs w:val="20"/>
            <w:highlight w:val="white"/>
          </w:rPr>
          <w:delText xml:space="preserve">  </w:delText>
        </w:r>
      </w:del>
    </w:p>
    <w:p w14:paraId="2D26B809" w14:textId="1B38900D" w:rsidR="006918A7" w:rsidDel="00116173" w:rsidRDefault="006918A7" w:rsidP="006918A7">
      <w:pPr>
        <w:widowControl w:val="0"/>
        <w:autoSpaceDE w:val="0"/>
        <w:autoSpaceDN w:val="0"/>
        <w:adjustRightInd w:val="0"/>
        <w:spacing w:after="0" w:line="240" w:lineRule="auto"/>
        <w:rPr>
          <w:del w:id="3659" w:author="Michael Bell" w:date="2013-05-06T17:53:00Z"/>
          <w:rFonts w:ascii="Courier New" w:hAnsi="Courier New" w:cs="Courier New"/>
          <w:color w:val="000000"/>
          <w:sz w:val="20"/>
          <w:szCs w:val="20"/>
          <w:highlight w:val="white"/>
        </w:rPr>
      </w:pPr>
      <w:del w:id="3660"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416F0424" w14:textId="63FB124B" w:rsidR="006918A7" w:rsidDel="00116173" w:rsidRDefault="006918A7" w:rsidP="006918A7">
      <w:pPr>
        <w:widowControl w:val="0"/>
        <w:autoSpaceDE w:val="0"/>
        <w:autoSpaceDN w:val="0"/>
        <w:adjustRightInd w:val="0"/>
        <w:spacing w:after="0" w:line="240" w:lineRule="auto"/>
        <w:rPr>
          <w:del w:id="3661" w:author="Michael Bell" w:date="2013-05-06T17:53:00Z"/>
          <w:rFonts w:ascii="Courier New" w:hAnsi="Courier New" w:cs="Courier New"/>
          <w:color w:val="000000"/>
          <w:sz w:val="20"/>
          <w:szCs w:val="20"/>
          <w:highlight w:val="white"/>
        </w:rPr>
      </w:pPr>
      <w:del w:id="3662" w:author="Michael Bell" w:date="2013-05-06T17:53:00Z">
        <w:r w:rsidDel="00116173">
          <w:rPr>
            <w:rFonts w:ascii="Courier New" w:hAnsi="Courier New" w:cs="Courier New"/>
            <w:color w:val="000000"/>
            <w:sz w:val="20"/>
            <w:szCs w:val="20"/>
            <w:highlight w:val="white"/>
          </w:rPr>
          <w:delText xml:space="preserve">  </w:delText>
        </w:r>
      </w:del>
    </w:p>
    <w:p w14:paraId="5AFEAEDF" w14:textId="0087AB35" w:rsidR="006918A7" w:rsidDel="00116173" w:rsidRDefault="006918A7" w:rsidP="006918A7">
      <w:pPr>
        <w:widowControl w:val="0"/>
        <w:autoSpaceDE w:val="0"/>
        <w:autoSpaceDN w:val="0"/>
        <w:adjustRightInd w:val="0"/>
        <w:spacing w:after="0" w:line="240" w:lineRule="auto"/>
        <w:rPr>
          <w:del w:id="3663" w:author="Michael Bell" w:date="2013-05-06T17:53:00Z"/>
          <w:rFonts w:ascii="Courier New" w:hAnsi="Courier New" w:cs="Courier New"/>
          <w:color w:val="000000"/>
          <w:sz w:val="20"/>
          <w:szCs w:val="20"/>
          <w:highlight w:val="white"/>
        </w:rPr>
      </w:pPr>
      <w:del w:id="3664"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7877A06" w14:textId="6FBFBEDB" w:rsidR="006918A7" w:rsidDel="00116173" w:rsidRDefault="006918A7" w:rsidP="006918A7">
      <w:pPr>
        <w:widowControl w:val="0"/>
        <w:autoSpaceDE w:val="0"/>
        <w:autoSpaceDN w:val="0"/>
        <w:adjustRightInd w:val="0"/>
        <w:spacing w:after="0" w:line="240" w:lineRule="auto"/>
        <w:rPr>
          <w:del w:id="3665" w:author="Michael Bell" w:date="2013-05-06T17:53:00Z"/>
          <w:rFonts w:ascii="Courier New" w:hAnsi="Courier New" w:cs="Courier New"/>
          <w:color w:val="000000"/>
          <w:sz w:val="20"/>
          <w:szCs w:val="20"/>
          <w:highlight w:val="white"/>
        </w:rPr>
      </w:pPr>
      <w:del w:id="3666" w:author="Michael Bell" w:date="2013-05-06T17:53:00Z">
        <w:r w:rsidDel="00116173">
          <w:rPr>
            <w:rFonts w:ascii="Courier New" w:hAnsi="Courier New" w:cs="Courier New"/>
            <w:color w:val="000000"/>
            <w:sz w:val="20"/>
            <w:szCs w:val="20"/>
            <w:highlight w:val="white"/>
          </w:rPr>
          <w:delText xml:space="preserve">  </w:delText>
        </w:r>
      </w:del>
    </w:p>
    <w:p w14:paraId="2361304B" w14:textId="5496B0D7" w:rsidR="006918A7" w:rsidDel="00116173" w:rsidRDefault="006918A7" w:rsidP="006918A7">
      <w:pPr>
        <w:widowControl w:val="0"/>
        <w:autoSpaceDE w:val="0"/>
        <w:autoSpaceDN w:val="0"/>
        <w:adjustRightInd w:val="0"/>
        <w:spacing w:after="0" w:line="240" w:lineRule="auto"/>
        <w:rPr>
          <w:del w:id="3667" w:author="Michael Bell" w:date="2013-05-06T17:53:00Z"/>
          <w:rFonts w:ascii="Courier New" w:hAnsi="Courier New" w:cs="Courier New"/>
          <w:color w:val="000000"/>
          <w:sz w:val="20"/>
          <w:szCs w:val="20"/>
          <w:highlight w:val="white"/>
        </w:rPr>
      </w:pPr>
      <w:del w:id="3668"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62866750" w14:textId="340B1CFF" w:rsidR="006918A7" w:rsidDel="00116173" w:rsidRDefault="006918A7" w:rsidP="006918A7">
      <w:pPr>
        <w:widowControl w:val="0"/>
        <w:autoSpaceDE w:val="0"/>
        <w:autoSpaceDN w:val="0"/>
        <w:adjustRightInd w:val="0"/>
        <w:spacing w:after="0" w:line="240" w:lineRule="auto"/>
        <w:rPr>
          <w:del w:id="3669" w:author="Michael Bell" w:date="2013-05-06T17:53:00Z"/>
          <w:rFonts w:ascii="Courier New" w:hAnsi="Courier New" w:cs="Courier New"/>
          <w:color w:val="000000"/>
          <w:sz w:val="20"/>
          <w:szCs w:val="20"/>
          <w:highlight w:val="white"/>
        </w:rPr>
      </w:pPr>
      <w:del w:id="3670" w:author="Michael Bell" w:date="2013-05-06T17:53:00Z">
        <w:r w:rsidDel="00116173">
          <w:rPr>
            <w:rFonts w:ascii="Courier New" w:hAnsi="Courier New" w:cs="Courier New"/>
            <w:color w:val="000000"/>
            <w:sz w:val="20"/>
            <w:szCs w:val="20"/>
            <w:highlight w:val="white"/>
          </w:rPr>
          <w:delText xml:space="preserve">  </w:delText>
        </w:r>
      </w:del>
    </w:p>
    <w:p w14:paraId="59365F7F" w14:textId="725FBADB" w:rsidR="006918A7" w:rsidDel="00116173" w:rsidRDefault="006918A7" w:rsidP="006918A7">
      <w:pPr>
        <w:widowControl w:val="0"/>
        <w:autoSpaceDE w:val="0"/>
        <w:autoSpaceDN w:val="0"/>
        <w:adjustRightInd w:val="0"/>
        <w:spacing w:after="0" w:line="240" w:lineRule="auto"/>
        <w:rPr>
          <w:del w:id="3671" w:author="Michael Bell" w:date="2013-05-06T17:53:00Z"/>
          <w:rFonts w:ascii="Courier New" w:hAnsi="Courier New" w:cs="Courier New"/>
          <w:color w:val="000000"/>
          <w:sz w:val="20"/>
          <w:szCs w:val="20"/>
          <w:highlight w:val="white"/>
        </w:rPr>
      </w:pPr>
      <w:del w:id="3672" w:author="Michael Bell" w:date="2013-05-06T17:53:00Z">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15FA7982" w14:textId="04284602" w:rsidR="006918A7" w:rsidDel="00116173" w:rsidRDefault="006918A7" w:rsidP="006918A7">
      <w:pPr>
        <w:widowControl w:val="0"/>
        <w:autoSpaceDE w:val="0"/>
        <w:autoSpaceDN w:val="0"/>
        <w:adjustRightInd w:val="0"/>
        <w:spacing w:after="0" w:line="240" w:lineRule="auto"/>
        <w:rPr>
          <w:del w:id="3673" w:author="Michael Bell" w:date="2013-05-06T17:53:00Z"/>
          <w:rFonts w:ascii="Courier New" w:hAnsi="Courier New" w:cs="Courier New"/>
          <w:color w:val="000000"/>
          <w:sz w:val="20"/>
          <w:szCs w:val="20"/>
          <w:highlight w:val="white"/>
        </w:rPr>
      </w:pPr>
      <w:del w:id="3674" w:author="Michael Bell" w:date="2013-05-06T17:53:00Z">
        <w:r w:rsidDel="00116173">
          <w:rPr>
            <w:rFonts w:ascii="Courier New" w:hAnsi="Courier New" w:cs="Courier New"/>
            <w:b/>
            <w:bCs/>
            <w:color w:val="000080"/>
            <w:sz w:val="20"/>
            <w:szCs w:val="20"/>
            <w:highlight w:val="white"/>
          </w:rPr>
          <w:delText>}</w:delText>
        </w:r>
      </w:del>
    </w:p>
    <w:p w14:paraId="4514390F" w14:textId="18125C72" w:rsidR="006918A7" w:rsidDel="00116173" w:rsidRDefault="006918A7" w:rsidP="006918A7">
      <w:pPr>
        <w:widowControl w:val="0"/>
        <w:autoSpaceDE w:val="0"/>
        <w:autoSpaceDN w:val="0"/>
        <w:adjustRightInd w:val="0"/>
        <w:spacing w:after="0" w:line="240" w:lineRule="auto"/>
        <w:rPr>
          <w:del w:id="3675" w:author="Michael Bell" w:date="2013-05-06T17:53:00Z"/>
          <w:rFonts w:ascii="Courier New" w:hAnsi="Courier New" w:cs="Courier New"/>
          <w:color w:val="000000"/>
          <w:sz w:val="20"/>
          <w:szCs w:val="20"/>
          <w:highlight w:val="white"/>
        </w:rPr>
      </w:pPr>
    </w:p>
    <w:p w14:paraId="4F9C02B0" w14:textId="77777777" w:rsidR="00D8352C" w:rsidRDefault="00D8352C">
      <w:r>
        <w:br w:type="page"/>
      </w:r>
    </w:p>
    <w:p w14:paraId="190C85A1" w14:textId="77777777" w:rsidR="00D3128F" w:rsidRDefault="00D8352C" w:rsidP="00D8352C">
      <w:pPr>
        <w:pStyle w:val="Heading2"/>
      </w:pPr>
      <w:bookmarkStart w:id="3676" w:name="_Toc355693064"/>
      <w:r>
        <w:lastRenderedPageBreak/>
        <w:t>InitialiseMenu.ino</w:t>
      </w:r>
      <w:bookmarkEnd w:id="3676"/>
    </w:p>
    <w:p w14:paraId="716F4E8F" w14:textId="77777777" w:rsidR="003A2FEE" w:rsidRDefault="003A2FEE" w:rsidP="003A2FEE">
      <w:pPr>
        <w:autoSpaceDE w:val="0"/>
        <w:autoSpaceDN w:val="0"/>
        <w:adjustRightInd w:val="0"/>
        <w:spacing w:after="0" w:line="240" w:lineRule="auto"/>
        <w:rPr>
          <w:ins w:id="3677" w:author="Michael Bell" w:date="2013-05-06T18:03:00Z"/>
          <w:rFonts w:ascii="Courier New" w:hAnsi="Courier New" w:cs="Courier New"/>
          <w:color w:val="008000"/>
          <w:sz w:val="20"/>
          <w:szCs w:val="20"/>
          <w:highlight w:val="white"/>
        </w:rPr>
      </w:pPr>
      <w:ins w:id="3678" w:author="Michael Bell" w:date="2013-05-06T18:03:00Z">
        <w:r>
          <w:rPr>
            <w:rFonts w:ascii="Courier New" w:hAnsi="Courier New" w:cs="Courier New"/>
            <w:color w:val="008000"/>
            <w:sz w:val="20"/>
            <w:szCs w:val="20"/>
            <w:highlight w:val="white"/>
          </w:rPr>
          <w:t>/*</w:t>
        </w:r>
      </w:ins>
    </w:p>
    <w:p w14:paraId="5625C3ED" w14:textId="77777777" w:rsidR="003A2FEE" w:rsidRDefault="003A2FEE" w:rsidP="003A2FEE">
      <w:pPr>
        <w:autoSpaceDE w:val="0"/>
        <w:autoSpaceDN w:val="0"/>
        <w:adjustRightInd w:val="0"/>
        <w:spacing w:after="0" w:line="240" w:lineRule="auto"/>
        <w:rPr>
          <w:ins w:id="3679" w:author="Michael Bell" w:date="2013-05-06T18:03:00Z"/>
          <w:rFonts w:ascii="Courier New" w:hAnsi="Courier New" w:cs="Courier New"/>
          <w:color w:val="008000"/>
          <w:sz w:val="20"/>
          <w:szCs w:val="20"/>
          <w:highlight w:val="white"/>
        </w:rPr>
      </w:pPr>
    </w:p>
    <w:p w14:paraId="01DA3E3B" w14:textId="77777777" w:rsidR="003A2FEE" w:rsidRDefault="003A2FEE" w:rsidP="003A2FEE">
      <w:pPr>
        <w:autoSpaceDE w:val="0"/>
        <w:autoSpaceDN w:val="0"/>
        <w:adjustRightInd w:val="0"/>
        <w:spacing w:after="0" w:line="240" w:lineRule="auto"/>
        <w:rPr>
          <w:ins w:id="3680" w:author="Michael Bell" w:date="2013-05-06T18:03:00Z"/>
          <w:rFonts w:ascii="Courier New" w:hAnsi="Courier New" w:cs="Courier New"/>
          <w:color w:val="008000"/>
          <w:sz w:val="20"/>
          <w:szCs w:val="20"/>
          <w:highlight w:val="white"/>
        </w:rPr>
      </w:pPr>
      <w:ins w:id="3681" w:author="Michael Bell" w:date="2013-05-06T18:03:00Z">
        <w:r>
          <w:rPr>
            <w:rFonts w:ascii="Courier New" w:hAnsi="Courier New" w:cs="Courier New"/>
            <w:color w:val="008000"/>
            <w:sz w:val="20"/>
            <w:szCs w:val="20"/>
            <w:highlight w:val="white"/>
          </w:rPr>
          <w:t xml:space="preserve"> BELTRAK</w:t>
        </w:r>
      </w:ins>
    </w:p>
    <w:p w14:paraId="2C921CD3" w14:textId="77777777" w:rsidR="003A2FEE" w:rsidRDefault="003A2FEE" w:rsidP="003A2FEE">
      <w:pPr>
        <w:autoSpaceDE w:val="0"/>
        <w:autoSpaceDN w:val="0"/>
        <w:adjustRightInd w:val="0"/>
        <w:spacing w:after="0" w:line="240" w:lineRule="auto"/>
        <w:rPr>
          <w:ins w:id="3682" w:author="Michael Bell" w:date="2013-05-06T18:03:00Z"/>
          <w:rFonts w:ascii="Courier New" w:hAnsi="Courier New" w:cs="Courier New"/>
          <w:color w:val="008000"/>
          <w:sz w:val="20"/>
          <w:szCs w:val="20"/>
          <w:highlight w:val="white"/>
        </w:rPr>
      </w:pPr>
      <w:ins w:id="3683" w:author="Michael Bell" w:date="2013-05-06T18:03:00Z">
        <w:r>
          <w:rPr>
            <w:rFonts w:ascii="Courier New" w:hAnsi="Courier New" w:cs="Courier New"/>
            <w:color w:val="008000"/>
            <w:sz w:val="20"/>
            <w:szCs w:val="20"/>
            <w:highlight w:val="white"/>
          </w:rPr>
          <w:t xml:space="preserve"> </w:t>
        </w:r>
      </w:ins>
    </w:p>
    <w:p w14:paraId="7C6897C1" w14:textId="77777777" w:rsidR="003A2FEE" w:rsidRDefault="003A2FEE" w:rsidP="003A2FEE">
      <w:pPr>
        <w:autoSpaceDE w:val="0"/>
        <w:autoSpaceDN w:val="0"/>
        <w:adjustRightInd w:val="0"/>
        <w:spacing w:after="0" w:line="240" w:lineRule="auto"/>
        <w:rPr>
          <w:ins w:id="3684" w:author="Michael Bell" w:date="2013-05-06T18:03:00Z"/>
          <w:rFonts w:ascii="Courier New" w:hAnsi="Courier New" w:cs="Courier New"/>
          <w:color w:val="008000"/>
          <w:sz w:val="20"/>
          <w:szCs w:val="20"/>
          <w:highlight w:val="white"/>
        </w:rPr>
      </w:pPr>
      <w:ins w:id="3685" w:author="Michael Bell" w:date="2013-05-06T18:03:00Z">
        <w:r>
          <w:rPr>
            <w:rFonts w:ascii="Courier New" w:hAnsi="Courier New" w:cs="Courier New"/>
            <w:color w:val="008000"/>
            <w:sz w:val="20"/>
            <w:szCs w:val="20"/>
            <w:highlight w:val="white"/>
          </w:rPr>
          <w:t xml:space="preserve"> V1.0</w:t>
        </w:r>
      </w:ins>
    </w:p>
    <w:p w14:paraId="5392B46F" w14:textId="77777777" w:rsidR="003A2FEE" w:rsidRDefault="003A2FEE" w:rsidP="003A2FEE">
      <w:pPr>
        <w:autoSpaceDE w:val="0"/>
        <w:autoSpaceDN w:val="0"/>
        <w:adjustRightInd w:val="0"/>
        <w:spacing w:after="0" w:line="240" w:lineRule="auto"/>
        <w:rPr>
          <w:ins w:id="3686" w:author="Michael Bell" w:date="2013-05-06T18:03:00Z"/>
          <w:rFonts w:ascii="Courier New" w:hAnsi="Courier New" w:cs="Courier New"/>
          <w:color w:val="008000"/>
          <w:sz w:val="20"/>
          <w:szCs w:val="20"/>
          <w:highlight w:val="white"/>
        </w:rPr>
      </w:pPr>
      <w:ins w:id="3687" w:author="Michael Bell" w:date="2013-05-06T18:03:00Z">
        <w:r>
          <w:rPr>
            <w:rFonts w:ascii="Courier New" w:hAnsi="Courier New" w:cs="Courier New"/>
            <w:color w:val="008000"/>
            <w:sz w:val="20"/>
            <w:szCs w:val="20"/>
            <w:highlight w:val="white"/>
          </w:rPr>
          <w:t xml:space="preserve"> </w:t>
        </w:r>
      </w:ins>
    </w:p>
    <w:p w14:paraId="3E20E0C3" w14:textId="77777777" w:rsidR="003A2FEE" w:rsidRDefault="003A2FEE" w:rsidP="003A2FEE">
      <w:pPr>
        <w:autoSpaceDE w:val="0"/>
        <w:autoSpaceDN w:val="0"/>
        <w:adjustRightInd w:val="0"/>
        <w:spacing w:after="0" w:line="240" w:lineRule="auto"/>
        <w:rPr>
          <w:ins w:id="3688" w:author="Michael Bell" w:date="2013-05-06T18:03:00Z"/>
          <w:rFonts w:ascii="Courier New" w:hAnsi="Courier New" w:cs="Courier New"/>
          <w:color w:val="008000"/>
          <w:sz w:val="20"/>
          <w:szCs w:val="20"/>
          <w:highlight w:val="white"/>
        </w:rPr>
      </w:pPr>
      <w:ins w:id="3689" w:author="Michael Bell" w:date="2013-05-06T18:03: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0E5B7BE6" w14:textId="77777777" w:rsidR="003A2FEE" w:rsidRDefault="003A2FEE" w:rsidP="003A2FEE">
      <w:pPr>
        <w:autoSpaceDE w:val="0"/>
        <w:autoSpaceDN w:val="0"/>
        <w:adjustRightInd w:val="0"/>
        <w:spacing w:after="0" w:line="240" w:lineRule="auto"/>
        <w:rPr>
          <w:ins w:id="3690" w:author="Michael Bell" w:date="2013-05-06T18:03:00Z"/>
          <w:rFonts w:ascii="Courier New" w:hAnsi="Courier New" w:cs="Courier New"/>
          <w:color w:val="008000"/>
          <w:sz w:val="20"/>
          <w:szCs w:val="20"/>
          <w:highlight w:val="white"/>
        </w:rPr>
      </w:pPr>
      <w:ins w:id="3691" w:author="Michael Bell" w:date="2013-05-06T18:03:00Z">
        <w:r>
          <w:rPr>
            <w:rFonts w:ascii="Courier New" w:hAnsi="Courier New" w:cs="Courier New"/>
            <w:color w:val="008000"/>
            <w:sz w:val="20"/>
            <w:szCs w:val="20"/>
            <w:highlight w:val="white"/>
          </w:rPr>
          <w:t xml:space="preserve"> </w:t>
        </w:r>
      </w:ins>
    </w:p>
    <w:p w14:paraId="66ACDEF9" w14:textId="77777777" w:rsidR="003A2FEE" w:rsidRDefault="003A2FEE" w:rsidP="003A2FEE">
      <w:pPr>
        <w:autoSpaceDE w:val="0"/>
        <w:autoSpaceDN w:val="0"/>
        <w:adjustRightInd w:val="0"/>
        <w:spacing w:after="0" w:line="240" w:lineRule="auto"/>
        <w:rPr>
          <w:ins w:id="3692" w:author="Michael Bell" w:date="2013-05-06T18:03:00Z"/>
          <w:rFonts w:ascii="Courier New" w:hAnsi="Courier New" w:cs="Courier New"/>
          <w:color w:val="008000"/>
          <w:sz w:val="20"/>
          <w:szCs w:val="20"/>
          <w:highlight w:val="white"/>
        </w:rPr>
      </w:pPr>
      <w:ins w:id="3693" w:author="Michael Bell" w:date="2013-05-06T18:03:00Z">
        <w:r>
          <w:rPr>
            <w:rFonts w:ascii="Courier New" w:hAnsi="Courier New" w:cs="Courier New"/>
            <w:color w:val="008000"/>
            <w:sz w:val="20"/>
            <w:szCs w:val="20"/>
            <w:highlight w:val="white"/>
          </w:rPr>
          <w:t xml:space="preserve"> By Michael Bell</w:t>
        </w:r>
      </w:ins>
    </w:p>
    <w:p w14:paraId="10F2EE0C" w14:textId="77777777" w:rsidR="003A2FEE" w:rsidRDefault="003A2FEE" w:rsidP="003A2FEE">
      <w:pPr>
        <w:autoSpaceDE w:val="0"/>
        <w:autoSpaceDN w:val="0"/>
        <w:adjustRightInd w:val="0"/>
        <w:spacing w:after="0" w:line="240" w:lineRule="auto"/>
        <w:rPr>
          <w:ins w:id="3694" w:author="Michael Bell" w:date="2013-05-06T18:03:00Z"/>
          <w:rFonts w:ascii="Courier New" w:hAnsi="Courier New" w:cs="Courier New"/>
          <w:color w:val="008000"/>
          <w:sz w:val="20"/>
          <w:szCs w:val="20"/>
          <w:highlight w:val="white"/>
        </w:rPr>
      </w:pPr>
      <w:ins w:id="3695" w:author="Michael Bell" w:date="2013-05-06T18:03:00Z">
        <w:r>
          <w:rPr>
            <w:rFonts w:ascii="Courier New" w:hAnsi="Courier New" w:cs="Courier New"/>
            <w:color w:val="008000"/>
            <w:sz w:val="20"/>
            <w:szCs w:val="20"/>
            <w:highlight w:val="white"/>
          </w:rPr>
          <w:t xml:space="preserve"> </w:t>
        </w:r>
      </w:ins>
    </w:p>
    <w:p w14:paraId="52A2F1F0" w14:textId="77777777" w:rsidR="003A2FEE" w:rsidRDefault="003A2FEE" w:rsidP="003A2FEE">
      <w:pPr>
        <w:autoSpaceDE w:val="0"/>
        <w:autoSpaceDN w:val="0"/>
        <w:adjustRightInd w:val="0"/>
        <w:spacing w:after="0" w:line="240" w:lineRule="auto"/>
        <w:rPr>
          <w:ins w:id="3696" w:author="Michael Bell" w:date="2013-05-06T18:03:00Z"/>
          <w:rFonts w:ascii="Courier New" w:hAnsi="Courier New" w:cs="Courier New"/>
          <w:color w:val="008000"/>
          <w:sz w:val="20"/>
          <w:szCs w:val="20"/>
          <w:highlight w:val="white"/>
        </w:rPr>
      </w:pPr>
      <w:ins w:id="3697" w:author="Michael Bell" w:date="2013-05-06T18:03:00Z">
        <w:r>
          <w:rPr>
            <w:rFonts w:ascii="Courier New" w:hAnsi="Courier New" w:cs="Courier New"/>
            <w:color w:val="008000"/>
            <w:sz w:val="20"/>
            <w:szCs w:val="20"/>
            <w:highlight w:val="white"/>
          </w:rPr>
          <w:t xml:space="preserve"> Programing started: 02/02/2013 at 14:08</w:t>
        </w:r>
      </w:ins>
    </w:p>
    <w:p w14:paraId="50286B23" w14:textId="77777777" w:rsidR="003A2FEE" w:rsidRDefault="003A2FEE" w:rsidP="003A2FEE">
      <w:pPr>
        <w:autoSpaceDE w:val="0"/>
        <w:autoSpaceDN w:val="0"/>
        <w:adjustRightInd w:val="0"/>
        <w:spacing w:after="0" w:line="240" w:lineRule="auto"/>
        <w:rPr>
          <w:ins w:id="3698" w:author="Michael Bell" w:date="2013-05-06T18:03:00Z"/>
          <w:rFonts w:ascii="Courier New" w:hAnsi="Courier New" w:cs="Courier New"/>
          <w:color w:val="008000"/>
          <w:sz w:val="20"/>
          <w:szCs w:val="20"/>
          <w:highlight w:val="white"/>
        </w:rPr>
      </w:pPr>
      <w:ins w:id="3699" w:author="Michael Bell" w:date="2013-05-06T18:03:00Z">
        <w:r>
          <w:rPr>
            <w:rFonts w:ascii="Courier New" w:hAnsi="Courier New" w:cs="Courier New"/>
            <w:color w:val="008000"/>
            <w:sz w:val="20"/>
            <w:szCs w:val="20"/>
            <w:highlight w:val="white"/>
          </w:rPr>
          <w:t xml:space="preserve"> </w:t>
        </w:r>
      </w:ins>
    </w:p>
    <w:p w14:paraId="39A30D95" w14:textId="77777777" w:rsidR="003A2FEE" w:rsidRDefault="003A2FEE" w:rsidP="003A2FEE">
      <w:pPr>
        <w:autoSpaceDE w:val="0"/>
        <w:autoSpaceDN w:val="0"/>
        <w:adjustRightInd w:val="0"/>
        <w:spacing w:after="0" w:line="240" w:lineRule="auto"/>
        <w:rPr>
          <w:ins w:id="3700" w:author="Michael Bell" w:date="2013-05-06T18:03:00Z"/>
          <w:rFonts w:ascii="Courier New" w:hAnsi="Courier New" w:cs="Courier New"/>
          <w:color w:val="008000"/>
          <w:sz w:val="20"/>
          <w:szCs w:val="20"/>
          <w:highlight w:val="white"/>
        </w:rPr>
      </w:pPr>
      <w:ins w:id="3701" w:author="Michael Bell" w:date="2013-05-06T18:03:00Z">
        <w:r>
          <w:rPr>
            <w:rFonts w:ascii="Courier New" w:hAnsi="Courier New" w:cs="Courier New"/>
            <w:color w:val="008000"/>
            <w:sz w:val="20"/>
            <w:szCs w:val="20"/>
            <w:highlight w:val="white"/>
          </w:rPr>
          <w:t xml:space="preserve"> Programing completed: 06/05/2013 at 17:45</w:t>
        </w:r>
      </w:ins>
    </w:p>
    <w:p w14:paraId="3F4CEE3D" w14:textId="77777777" w:rsidR="003A2FEE" w:rsidRDefault="003A2FEE" w:rsidP="003A2FEE">
      <w:pPr>
        <w:autoSpaceDE w:val="0"/>
        <w:autoSpaceDN w:val="0"/>
        <w:adjustRightInd w:val="0"/>
        <w:spacing w:after="0" w:line="240" w:lineRule="auto"/>
        <w:rPr>
          <w:ins w:id="3702" w:author="Michael Bell" w:date="2013-05-06T18:03:00Z"/>
          <w:rFonts w:ascii="Courier New" w:hAnsi="Courier New" w:cs="Courier New"/>
          <w:color w:val="008000"/>
          <w:sz w:val="20"/>
          <w:szCs w:val="20"/>
          <w:highlight w:val="white"/>
        </w:rPr>
      </w:pPr>
      <w:ins w:id="3703" w:author="Michael Bell" w:date="2013-05-06T18:03:00Z">
        <w:r>
          <w:rPr>
            <w:rFonts w:ascii="Courier New" w:hAnsi="Courier New" w:cs="Courier New"/>
            <w:color w:val="008000"/>
            <w:sz w:val="20"/>
            <w:szCs w:val="20"/>
            <w:highlight w:val="white"/>
          </w:rPr>
          <w:t xml:space="preserve"> </w:t>
        </w:r>
      </w:ins>
    </w:p>
    <w:p w14:paraId="055C5D3A" w14:textId="77777777" w:rsidR="003A2FEE" w:rsidRDefault="003A2FEE" w:rsidP="003A2FEE">
      <w:pPr>
        <w:autoSpaceDE w:val="0"/>
        <w:autoSpaceDN w:val="0"/>
        <w:adjustRightInd w:val="0"/>
        <w:spacing w:after="0" w:line="240" w:lineRule="auto"/>
        <w:rPr>
          <w:ins w:id="3704" w:author="Michael Bell" w:date="2013-05-06T18:03:00Z"/>
          <w:rFonts w:ascii="Courier New" w:hAnsi="Courier New" w:cs="Courier New"/>
          <w:color w:val="000000"/>
          <w:sz w:val="20"/>
          <w:szCs w:val="20"/>
          <w:highlight w:val="white"/>
        </w:rPr>
      </w:pPr>
      <w:ins w:id="3705" w:author="Michael Bell" w:date="2013-05-06T18:03:00Z">
        <w:r>
          <w:rPr>
            <w:rFonts w:ascii="Courier New" w:hAnsi="Courier New" w:cs="Courier New"/>
            <w:color w:val="008000"/>
            <w:sz w:val="20"/>
            <w:szCs w:val="20"/>
            <w:highlight w:val="white"/>
          </w:rPr>
          <w:t xml:space="preserve"> */</w:t>
        </w:r>
      </w:ins>
    </w:p>
    <w:p w14:paraId="43711CFD" w14:textId="77777777" w:rsidR="003A2FEE" w:rsidRDefault="003A2FEE" w:rsidP="003A2FEE">
      <w:pPr>
        <w:autoSpaceDE w:val="0"/>
        <w:autoSpaceDN w:val="0"/>
        <w:adjustRightInd w:val="0"/>
        <w:spacing w:after="0" w:line="240" w:lineRule="auto"/>
        <w:rPr>
          <w:ins w:id="3706" w:author="Michael Bell" w:date="2013-05-06T18:03:00Z"/>
          <w:rFonts w:ascii="Courier New" w:hAnsi="Courier New" w:cs="Courier New"/>
          <w:color w:val="000000"/>
          <w:sz w:val="20"/>
          <w:szCs w:val="20"/>
          <w:highlight w:val="white"/>
        </w:rPr>
      </w:pPr>
    </w:p>
    <w:p w14:paraId="6571E21C" w14:textId="77777777" w:rsidR="003A2FEE" w:rsidRDefault="003A2FEE" w:rsidP="003A2FEE">
      <w:pPr>
        <w:autoSpaceDE w:val="0"/>
        <w:autoSpaceDN w:val="0"/>
        <w:adjustRightInd w:val="0"/>
        <w:spacing w:after="0" w:line="240" w:lineRule="auto"/>
        <w:rPr>
          <w:ins w:id="3707" w:author="Michael Bell" w:date="2013-05-06T18:03:00Z"/>
          <w:rFonts w:ascii="Courier New" w:hAnsi="Courier New" w:cs="Courier New"/>
          <w:color w:val="008000"/>
          <w:sz w:val="20"/>
          <w:szCs w:val="20"/>
          <w:highlight w:val="white"/>
        </w:rPr>
      </w:pPr>
      <w:ins w:id="3708" w:author="Michael Bell" w:date="2013-05-06T18:03:00Z">
        <w:r>
          <w:rPr>
            <w:rFonts w:ascii="Courier New" w:hAnsi="Courier New" w:cs="Courier New"/>
            <w:color w:val="008000"/>
            <w:sz w:val="20"/>
            <w:szCs w:val="20"/>
            <w:highlight w:val="white"/>
          </w:rPr>
          <w:t xml:space="preserve">/*this function initialises the menu display array, the first number is the X position, the second number is the </w:t>
        </w:r>
      </w:ins>
    </w:p>
    <w:p w14:paraId="5CFC41F5" w14:textId="77777777" w:rsidR="003A2FEE" w:rsidRDefault="003A2FEE" w:rsidP="003A2FEE">
      <w:pPr>
        <w:autoSpaceDE w:val="0"/>
        <w:autoSpaceDN w:val="0"/>
        <w:adjustRightInd w:val="0"/>
        <w:spacing w:after="0" w:line="240" w:lineRule="auto"/>
        <w:rPr>
          <w:ins w:id="3709" w:author="Michael Bell" w:date="2013-05-06T18:03:00Z"/>
          <w:rFonts w:ascii="Courier New" w:hAnsi="Courier New" w:cs="Courier New"/>
          <w:color w:val="008000"/>
          <w:sz w:val="20"/>
          <w:szCs w:val="20"/>
          <w:highlight w:val="white"/>
        </w:rPr>
      </w:pPr>
      <w:ins w:id="3710" w:author="Michael Bell" w:date="2013-05-06T18:03:00Z">
        <w:r>
          <w:rPr>
            <w:rFonts w:ascii="Courier New" w:hAnsi="Courier New" w:cs="Courier New"/>
            <w:color w:val="008000"/>
            <w:sz w:val="20"/>
            <w:szCs w:val="20"/>
            <w:highlight w:val="white"/>
          </w:rPr>
          <w:t>Y position and the third number is the line number, 0 is line 1 and 1 is line 2</w:t>
        </w:r>
      </w:ins>
    </w:p>
    <w:p w14:paraId="547B4286" w14:textId="77777777" w:rsidR="003A2FEE" w:rsidRDefault="003A2FEE" w:rsidP="003A2FEE">
      <w:pPr>
        <w:autoSpaceDE w:val="0"/>
        <w:autoSpaceDN w:val="0"/>
        <w:adjustRightInd w:val="0"/>
        <w:spacing w:after="0" w:line="240" w:lineRule="auto"/>
        <w:rPr>
          <w:ins w:id="3711" w:author="Michael Bell" w:date="2013-05-06T18:03:00Z"/>
          <w:rFonts w:ascii="Courier New" w:hAnsi="Courier New" w:cs="Courier New"/>
          <w:color w:val="008000"/>
          <w:sz w:val="20"/>
          <w:szCs w:val="20"/>
          <w:highlight w:val="white"/>
        </w:rPr>
      </w:pPr>
    </w:p>
    <w:p w14:paraId="17B3E573" w14:textId="77777777" w:rsidR="003A2FEE" w:rsidRDefault="003A2FEE" w:rsidP="003A2FEE">
      <w:pPr>
        <w:autoSpaceDE w:val="0"/>
        <w:autoSpaceDN w:val="0"/>
        <w:adjustRightInd w:val="0"/>
        <w:spacing w:after="0" w:line="240" w:lineRule="auto"/>
        <w:rPr>
          <w:ins w:id="3712" w:author="Michael Bell" w:date="2013-05-06T18:03:00Z"/>
          <w:rFonts w:ascii="Courier New" w:hAnsi="Courier New" w:cs="Courier New"/>
          <w:color w:val="008000"/>
          <w:sz w:val="20"/>
          <w:szCs w:val="20"/>
          <w:highlight w:val="white"/>
        </w:rPr>
      </w:pPr>
      <w:ins w:id="3713" w:author="Michael Bell" w:date="2013-05-06T18:03:00Z">
        <w:r>
          <w:rPr>
            <w:rFonts w:ascii="Courier New" w:hAnsi="Courier New" w:cs="Courier New"/>
            <w:color w:val="008000"/>
            <w:sz w:val="20"/>
            <w:szCs w:val="20"/>
            <w:highlight w:val="white"/>
          </w:rPr>
          <w:t xml:space="preserve">~ are used to fill the bottom of </w:t>
        </w:r>
        <w:proofErr w:type="spellStart"/>
        <w:r>
          <w:rPr>
            <w:rFonts w:ascii="Courier New" w:hAnsi="Courier New" w:cs="Courier New"/>
            <w:color w:val="008000"/>
            <w:sz w:val="20"/>
            <w:szCs w:val="20"/>
            <w:highlight w:val="white"/>
          </w:rPr>
          <w:t>columbs</w:t>
        </w:r>
        <w:proofErr w:type="spellEnd"/>
        <w:r>
          <w:rPr>
            <w:rFonts w:ascii="Courier New" w:hAnsi="Courier New" w:cs="Courier New"/>
            <w:color w:val="008000"/>
            <w:sz w:val="20"/>
            <w:szCs w:val="20"/>
            <w:highlight w:val="white"/>
          </w:rPr>
          <w:t xml:space="preserve"> as well as blocking the cursor from </w:t>
        </w:r>
        <w:proofErr w:type="spellStart"/>
        <w:r>
          <w:rPr>
            <w:rFonts w:ascii="Courier New" w:hAnsi="Courier New" w:cs="Courier New"/>
            <w:color w:val="008000"/>
            <w:sz w:val="20"/>
            <w:szCs w:val="20"/>
            <w:highlight w:val="white"/>
          </w:rPr>
          <w:t>moveing</w:t>
        </w:r>
        <w:proofErr w:type="spellEnd"/>
        <w:r>
          <w:rPr>
            <w:rFonts w:ascii="Courier New" w:hAnsi="Courier New" w:cs="Courier New"/>
            <w:color w:val="008000"/>
            <w:sz w:val="20"/>
            <w:szCs w:val="20"/>
            <w:highlight w:val="white"/>
          </w:rPr>
          <w:t xml:space="preserve"> between options which are on</w:t>
        </w:r>
      </w:ins>
    </w:p>
    <w:p w14:paraId="6B762D4A" w14:textId="77777777" w:rsidR="003A2FEE" w:rsidRDefault="003A2FEE" w:rsidP="003A2FEE">
      <w:pPr>
        <w:autoSpaceDE w:val="0"/>
        <w:autoSpaceDN w:val="0"/>
        <w:adjustRightInd w:val="0"/>
        <w:spacing w:after="0" w:line="240" w:lineRule="auto"/>
        <w:rPr>
          <w:ins w:id="3714" w:author="Michael Bell" w:date="2013-05-06T18:03:00Z"/>
          <w:rFonts w:ascii="Courier New" w:hAnsi="Courier New" w:cs="Courier New"/>
          <w:color w:val="008000"/>
          <w:sz w:val="20"/>
          <w:szCs w:val="20"/>
          <w:highlight w:val="white"/>
        </w:rPr>
      </w:pPr>
      <w:proofErr w:type="gramStart"/>
      <w:ins w:id="3715" w:author="Michael Bell" w:date="2013-05-06T18:03:00Z">
        <w:r>
          <w:rPr>
            <w:rFonts w:ascii="Courier New" w:hAnsi="Courier New" w:cs="Courier New"/>
            <w:color w:val="008000"/>
            <w:sz w:val="20"/>
            <w:szCs w:val="20"/>
            <w:highlight w:val="white"/>
          </w:rPr>
          <w:t>different</w:t>
        </w:r>
        <w:proofErr w:type="gramEnd"/>
        <w:r>
          <w:rPr>
            <w:rFonts w:ascii="Courier New" w:hAnsi="Courier New" w:cs="Courier New"/>
            <w:color w:val="008000"/>
            <w:sz w:val="20"/>
            <w:szCs w:val="20"/>
            <w:highlight w:val="white"/>
          </w:rPr>
          <w:t xml:space="preserve"> sub menus</w:t>
        </w:r>
      </w:ins>
    </w:p>
    <w:p w14:paraId="2FB458C9" w14:textId="77777777" w:rsidR="003A2FEE" w:rsidRDefault="003A2FEE" w:rsidP="003A2FEE">
      <w:pPr>
        <w:autoSpaceDE w:val="0"/>
        <w:autoSpaceDN w:val="0"/>
        <w:adjustRightInd w:val="0"/>
        <w:spacing w:after="0" w:line="240" w:lineRule="auto"/>
        <w:rPr>
          <w:ins w:id="3716" w:author="Michael Bell" w:date="2013-05-06T18:03:00Z"/>
          <w:rFonts w:ascii="Courier New" w:hAnsi="Courier New" w:cs="Courier New"/>
          <w:color w:val="008000"/>
          <w:sz w:val="20"/>
          <w:szCs w:val="20"/>
          <w:highlight w:val="white"/>
        </w:rPr>
      </w:pPr>
    </w:p>
    <w:p w14:paraId="34BED5E3" w14:textId="77777777" w:rsidR="003A2FEE" w:rsidRDefault="003A2FEE" w:rsidP="003A2FEE">
      <w:pPr>
        <w:autoSpaceDE w:val="0"/>
        <w:autoSpaceDN w:val="0"/>
        <w:adjustRightInd w:val="0"/>
        <w:spacing w:after="0" w:line="240" w:lineRule="auto"/>
        <w:rPr>
          <w:ins w:id="3717" w:author="Michael Bell" w:date="2013-05-06T18:03:00Z"/>
          <w:rFonts w:ascii="Courier New" w:hAnsi="Courier New" w:cs="Courier New"/>
          <w:color w:val="008000"/>
          <w:sz w:val="20"/>
          <w:szCs w:val="20"/>
          <w:highlight w:val="white"/>
        </w:rPr>
      </w:pPr>
      <w:ins w:id="3718" w:author="Michael Bell" w:date="2013-05-06T18:03:00Z">
        <w:r>
          <w:rPr>
            <w:rFonts w:ascii="Courier New" w:hAnsi="Courier New" w:cs="Courier New"/>
            <w:color w:val="008000"/>
            <w:sz w:val="20"/>
            <w:szCs w:val="20"/>
            <w:highlight w:val="white"/>
          </w:rPr>
          <w:t xml:space="preserve"># are used to bridge the gap between menu options that should </w:t>
        </w:r>
        <w:proofErr w:type="spellStart"/>
        <w:r>
          <w:rPr>
            <w:rFonts w:ascii="Courier New" w:hAnsi="Courier New" w:cs="Courier New"/>
            <w:color w:val="008000"/>
            <w:sz w:val="20"/>
            <w:szCs w:val="20"/>
            <w:highlight w:val="white"/>
          </w:rPr>
          <w:t>apear</w:t>
        </w:r>
        <w:proofErr w:type="spellEnd"/>
        <w:r>
          <w:rPr>
            <w:rFonts w:ascii="Courier New" w:hAnsi="Courier New" w:cs="Courier New"/>
            <w:color w:val="008000"/>
            <w:sz w:val="20"/>
            <w:szCs w:val="20"/>
            <w:highlight w:val="white"/>
          </w:rPr>
          <w:t xml:space="preserve"> to be next to </w:t>
        </w:r>
        <w:proofErr w:type="spellStart"/>
        <w:r>
          <w:rPr>
            <w:rFonts w:ascii="Courier New" w:hAnsi="Courier New" w:cs="Courier New"/>
            <w:color w:val="008000"/>
            <w:sz w:val="20"/>
            <w:szCs w:val="20"/>
            <w:highlight w:val="white"/>
          </w:rPr>
          <w:t>eachoter</w:t>
        </w:r>
        <w:proofErr w:type="spellEnd"/>
        <w:r>
          <w:rPr>
            <w:rFonts w:ascii="Courier New" w:hAnsi="Courier New" w:cs="Courier New"/>
            <w:color w:val="008000"/>
            <w:sz w:val="20"/>
            <w:szCs w:val="20"/>
            <w:highlight w:val="white"/>
          </w:rPr>
          <w:t xml:space="preserve"> on the Y axis but </w:t>
        </w:r>
        <w:proofErr w:type="spellStart"/>
        <w:r>
          <w:rPr>
            <w:rFonts w:ascii="Courier New" w:hAnsi="Courier New" w:cs="Courier New"/>
            <w:color w:val="008000"/>
            <w:sz w:val="20"/>
            <w:szCs w:val="20"/>
            <w:highlight w:val="white"/>
          </w:rPr>
          <w:t>actualy</w:t>
        </w:r>
        <w:proofErr w:type="spellEnd"/>
      </w:ins>
    </w:p>
    <w:p w14:paraId="18202827" w14:textId="77777777" w:rsidR="003A2FEE" w:rsidRDefault="003A2FEE" w:rsidP="003A2FEE">
      <w:pPr>
        <w:autoSpaceDE w:val="0"/>
        <w:autoSpaceDN w:val="0"/>
        <w:adjustRightInd w:val="0"/>
        <w:spacing w:after="0" w:line="240" w:lineRule="auto"/>
        <w:rPr>
          <w:ins w:id="3719" w:author="Michael Bell" w:date="2013-05-06T18:03:00Z"/>
          <w:rFonts w:ascii="Courier New" w:hAnsi="Courier New" w:cs="Courier New"/>
          <w:color w:val="000000"/>
          <w:sz w:val="20"/>
          <w:szCs w:val="20"/>
          <w:highlight w:val="white"/>
        </w:rPr>
      </w:pPr>
      <w:proofErr w:type="spellStart"/>
      <w:proofErr w:type="gramStart"/>
      <w:ins w:id="3720" w:author="Michael Bell" w:date="2013-05-06T18:03:00Z">
        <w:r>
          <w:rPr>
            <w:rFonts w:ascii="Courier New" w:hAnsi="Courier New" w:cs="Courier New"/>
            <w:color w:val="008000"/>
            <w:sz w:val="20"/>
            <w:szCs w:val="20"/>
            <w:highlight w:val="white"/>
          </w:rPr>
          <w:t>arent</w:t>
        </w:r>
        <w:proofErr w:type="spellEnd"/>
        <w:proofErr w:type="gramEnd"/>
        <w:r>
          <w:rPr>
            <w:rFonts w:ascii="Courier New" w:hAnsi="Courier New" w:cs="Courier New"/>
            <w:color w:val="008000"/>
            <w:sz w:val="20"/>
            <w:szCs w:val="20"/>
            <w:highlight w:val="white"/>
          </w:rPr>
          <w:t>*/</w:t>
        </w:r>
      </w:ins>
    </w:p>
    <w:p w14:paraId="24B12CF9" w14:textId="77777777" w:rsidR="003A2FEE" w:rsidRDefault="003A2FEE" w:rsidP="003A2FEE">
      <w:pPr>
        <w:autoSpaceDE w:val="0"/>
        <w:autoSpaceDN w:val="0"/>
        <w:adjustRightInd w:val="0"/>
        <w:spacing w:after="0" w:line="240" w:lineRule="auto"/>
        <w:rPr>
          <w:ins w:id="3721" w:author="Michael Bell" w:date="2013-05-06T18:03:00Z"/>
          <w:rFonts w:ascii="Courier New" w:hAnsi="Courier New" w:cs="Courier New"/>
          <w:color w:val="000000"/>
          <w:sz w:val="20"/>
          <w:szCs w:val="20"/>
          <w:highlight w:val="white"/>
        </w:rPr>
      </w:pPr>
    </w:p>
    <w:p w14:paraId="3C1706E7" w14:textId="77777777" w:rsidR="003A2FEE" w:rsidRDefault="003A2FEE" w:rsidP="003A2FEE">
      <w:pPr>
        <w:autoSpaceDE w:val="0"/>
        <w:autoSpaceDN w:val="0"/>
        <w:adjustRightInd w:val="0"/>
        <w:spacing w:after="0" w:line="240" w:lineRule="auto"/>
        <w:rPr>
          <w:ins w:id="3722" w:author="Michael Bell" w:date="2013-05-06T18:03:00Z"/>
          <w:rFonts w:ascii="Courier New" w:hAnsi="Courier New" w:cs="Courier New"/>
          <w:color w:val="000000"/>
          <w:sz w:val="20"/>
          <w:szCs w:val="20"/>
          <w:highlight w:val="white"/>
        </w:rPr>
      </w:pPr>
      <w:proofErr w:type="gramStart"/>
      <w:ins w:id="3723" w:author="Michael Bell" w:date="2013-05-06T18:03: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initialiseMenu</w:t>
        </w:r>
        <w:proofErr w:type="spellEnd"/>
        <w:r>
          <w:rPr>
            <w:rFonts w:ascii="Courier New" w:hAnsi="Courier New" w:cs="Courier New"/>
            <w:b/>
            <w:bCs/>
            <w:color w:val="000080"/>
            <w:sz w:val="20"/>
            <w:szCs w:val="20"/>
            <w:highlight w:val="white"/>
          </w:rPr>
          <w:t>()</w:t>
        </w:r>
      </w:ins>
    </w:p>
    <w:p w14:paraId="5A709978" w14:textId="77777777" w:rsidR="003A2FEE" w:rsidRDefault="003A2FEE" w:rsidP="003A2FEE">
      <w:pPr>
        <w:autoSpaceDE w:val="0"/>
        <w:autoSpaceDN w:val="0"/>
        <w:adjustRightInd w:val="0"/>
        <w:spacing w:after="0" w:line="240" w:lineRule="auto"/>
        <w:rPr>
          <w:ins w:id="3724" w:author="Michael Bell" w:date="2013-05-06T18:03:00Z"/>
          <w:rFonts w:ascii="Courier New" w:hAnsi="Courier New" w:cs="Courier New"/>
          <w:color w:val="000000"/>
          <w:sz w:val="20"/>
          <w:szCs w:val="20"/>
          <w:highlight w:val="white"/>
        </w:rPr>
      </w:pPr>
      <w:ins w:id="3725" w:author="Michael Bell" w:date="2013-05-06T18:03:00Z">
        <w:r>
          <w:rPr>
            <w:rFonts w:ascii="Courier New" w:hAnsi="Courier New" w:cs="Courier New"/>
            <w:b/>
            <w:bCs/>
            <w:color w:val="000080"/>
            <w:sz w:val="20"/>
            <w:szCs w:val="20"/>
            <w:highlight w:val="white"/>
          </w:rPr>
          <w:t>{</w:t>
        </w:r>
      </w:ins>
    </w:p>
    <w:p w14:paraId="2CBC6A5C" w14:textId="77777777" w:rsidR="003A2FEE" w:rsidRDefault="003A2FEE" w:rsidP="003A2FEE">
      <w:pPr>
        <w:autoSpaceDE w:val="0"/>
        <w:autoSpaceDN w:val="0"/>
        <w:adjustRightInd w:val="0"/>
        <w:spacing w:after="0" w:line="240" w:lineRule="auto"/>
        <w:rPr>
          <w:ins w:id="3726" w:author="Michael Bell" w:date="2013-05-06T18:03:00Z"/>
          <w:rFonts w:ascii="Courier New" w:hAnsi="Courier New" w:cs="Courier New"/>
          <w:color w:val="000000"/>
          <w:sz w:val="20"/>
          <w:szCs w:val="20"/>
          <w:highlight w:val="white"/>
        </w:rPr>
      </w:pPr>
      <w:ins w:id="372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"Welcome to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"Destinations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"Hawkhaven       "</w:t>
        </w:r>
        <w:r>
          <w:rPr>
            <w:rFonts w:ascii="Courier New" w:hAnsi="Courier New" w:cs="Courier New"/>
            <w:b/>
            <w:bCs/>
            <w:color w:val="000080"/>
            <w:sz w:val="20"/>
            <w:szCs w:val="20"/>
            <w:highlight w:val="white"/>
          </w:rPr>
          <w:t>;</w:t>
        </w:r>
      </w:ins>
    </w:p>
    <w:p w14:paraId="53491620" w14:textId="77777777" w:rsidR="003A2FEE" w:rsidRDefault="003A2FEE" w:rsidP="003A2FEE">
      <w:pPr>
        <w:autoSpaceDE w:val="0"/>
        <w:autoSpaceDN w:val="0"/>
        <w:adjustRightInd w:val="0"/>
        <w:spacing w:after="0" w:line="240" w:lineRule="auto"/>
        <w:rPr>
          <w:ins w:id="3728" w:author="Michael Bell" w:date="2013-05-06T18:03:00Z"/>
          <w:rFonts w:ascii="Courier New" w:hAnsi="Courier New" w:cs="Courier New"/>
          <w:color w:val="000000"/>
          <w:sz w:val="20"/>
          <w:szCs w:val="20"/>
          <w:highlight w:val="white"/>
        </w:rPr>
      </w:pPr>
      <w:ins w:id="372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Beltrak</w:t>
        </w:r>
        <w:proofErr w:type="spellEnd"/>
        <w:r>
          <w:rPr>
            <w:rFonts w:ascii="Courier New" w:hAnsi="Courier New" w:cs="Courier New"/>
            <w:color w:val="808080"/>
            <w:sz w:val="20"/>
            <w:szCs w:val="20"/>
            <w:highlight w:val="white"/>
          </w:rPr>
          <w:t xml:space="preserve"> 1.0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5E2A723" w14:textId="77777777" w:rsidR="003A2FEE" w:rsidRDefault="003A2FEE" w:rsidP="003A2FEE">
      <w:pPr>
        <w:autoSpaceDE w:val="0"/>
        <w:autoSpaceDN w:val="0"/>
        <w:adjustRightInd w:val="0"/>
        <w:spacing w:after="0" w:line="240" w:lineRule="auto"/>
        <w:rPr>
          <w:ins w:id="3730" w:author="Michael Bell" w:date="2013-05-06T18:03:00Z"/>
          <w:rFonts w:ascii="Courier New" w:hAnsi="Courier New" w:cs="Courier New"/>
          <w:color w:val="000000"/>
          <w:sz w:val="20"/>
          <w:szCs w:val="20"/>
          <w:highlight w:val="white"/>
        </w:rPr>
      </w:pPr>
      <w:ins w:id="3731" w:author="Michael Bell" w:date="2013-05-06T18:03:00Z">
        <w:r>
          <w:rPr>
            <w:rFonts w:ascii="Courier New" w:hAnsi="Courier New" w:cs="Courier New"/>
            <w:color w:val="000000"/>
            <w:sz w:val="20"/>
            <w:szCs w:val="20"/>
            <w:highlight w:val="white"/>
          </w:rPr>
          <w:t xml:space="preserve">  </w:t>
        </w:r>
      </w:ins>
    </w:p>
    <w:p w14:paraId="5332B791" w14:textId="77777777" w:rsidR="003A2FEE" w:rsidRDefault="003A2FEE" w:rsidP="003A2FEE">
      <w:pPr>
        <w:autoSpaceDE w:val="0"/>
        <w:autoSpaceDN w:val="0"/>
        <w:adjustRightInd w:val="0"/>
        <w:spacing w:after="0" w:line="240" w:lineRule="auto"/>
        <w:rPr>
          <w:ins w:id="3732" w:author="Michael Bell" w:date="2013-05-06T18:03:00Z"/>
          <w:rFonts w:ascii="Courier New" w:hAnsi="Courier New" w:cs="Courier New"/>
          <w:color w:val="000000"/>
          <w:sz w:val="20"/>
          <w:szCs w:val="20"/>
          <w:highlight w:val="white"/>
        </w:rPr>
      </w:pPr>
      <w:ins w:id="373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Remilo</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5BB904F3" w14:textId="77777777" w:rsidR="003A2FEE" w:rsidRDefault="003A2FEE" w:rsidP="003A2FEE">
      <w:pPr>
        <w:autoSpaceDE w:val="0"/>
        <w:autoSpaceDN w:val="0"/>
        <w:adjustRightInd w:val="0"/>
        <w:spacing w:after="0" w:line="240" w:lineRule="auto"/>
        <w:rPr>
          <w:ins w:id="3734" w:author="Michael Bell" w:date="2013-05-06T18:03:00Z"/>
          <w:rFonts w:ascii="Courier New" w:hAnsi="Courier New" w:cs="Courier New"/>
          <w:color w:val="000000"/>
          <w:sz w:val="20"/>
          <w:szCs w:val="20"/>
          <w:highlight w:val="white"/>
        </w:rPr>
      </w:pPr>
      <w:ins w:id="373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FFBEDC" w14:textId="77777777" w:rsidR="003A2FEE" w:rsidRDefault="003A2FEE" w:rsidP="003A2FEE">
      <w:pPr>
        <w:autoSpaceDE w:val="0"/>
        <w:autoSpaceDN w:val="0"/>
        <w:adjustRightInd w:val="0"/>
        <w:spacing w:after="0" w:line="240" w:lineRule="auto"/>
        <w:rPr>
          <w:ins w:id="3736" w:author="Michael Bell" w:date="2013-05-06T18:03:00Z"/>
          <w:rFonts w:ascii="Courier New" w:hAnsi="Courier New" w:cs="Courier New"/>
          <w:color w:val="000000"/>
          <w:sz w:val="20"/>
          <w:szCs w:val="20"/>
          <w:highlight w:val="white"/>
        </w:rPr>
      </w:pPr>
      <w:ins w:id="3737" w:author="Michael Bell" w:date="2013-05-06T18:03:00Z">
        <w:r>
          <w:rPr>
            <w:rFonts w:ascii="Courier New" w:hAnsi="Courier New" w:cs="Courier New"/>
            <w:color w:val="000000"/>
            <w:sz w:val="20"/>
            <w:szCs w:val="20"/>
            <w:highlight w:val="white"/>
          </w:rPr>
          <w:t xml:space="preserve">  </w:t>
        </w:r>
      </w:ins>
    </w:p>
    <w:p w14:paraId="6549DCEE" w14:textId="77777777" w:rsidR="003A2FEE" w:rsidRDefault="003A2FEE" w:rsidP="003A2FEE">
      <w:pPr>
        <w:autoSpaceDE w:val="0"/>
        <w:autoSpaceDN w:val="0"/>
        <w:adjustRightInd w:val="0"/>
        <w:spacing w:after="0" w:line="240" w:lineRule="auto"/>
        <w:rPr>
          <w:ins w:id="3738" w:author="Michael Bell" w:date="2013-05-06T18:03:00Z"/>
          <w:rFonts w:ascii="Courier New" w:hAnsi="Courier New" w:cs="Courier New"/>
          <w:color w:val="000000"/>
          <w:sz w:val="20"/>
          <w:szCs w:val="20"/>
          <w:highlight w:val="white"/>
        </w:rPr>
      </w:pPr>
      <w:ins w:id="373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Allantown</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5DAD7C96" w14:textId="77777777" w:rsidR="003A2FEE" w:rsidRDefault="003A2FEE" w:rsidP="003A2FEE">
      <w:pPr>
        <w:autoSpaceDE w:val="0"/>
        <w:autoSpaceDN w:val="0"/>
        <w:adjustRightInd w:val="0"/>
        <w:spacing w:after="0" w:line="240" w:lineRule="auto"/>
        <w:rPr>
          <w:ins w:id="3740" w:author="Michael Bell" w:date="2013-05-06T18:03:00Z"/>
          <w:rFonts w:ascii="Courier New" w:hAnsi="Courier New" w:cs="Courier New"/>
          <w:color w:val="000000"/>
          <w:sz w:val="20"/>
          <w:szCs w:val="20"/>
          <w:highlight w:val="white"/>
        </w:rPr>
      </w:pPr>
      <w:ins w:id="374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391766F" w14:textId="77777777" w:rsidR="003A2FEE" w:rsidRDefault="003A2FEE" w:rsidP="003A2FEE">
      <w:pPr>
        <w:autoSpaceDE w:val="0"/>
        <w:autoSpaceDN w:val="0"/>
        <w:adjustRightInd w:val="0"/>
        <w:spacing w:after="0" w:line="240" w:lineRule="auto"/>
        <w:rPr>
          <w:ins w:id="3742" w:author="Michael Bell" w:date="2013-05-06T18:03:00Z"/>
          <w:rFonts w:ascii="Courier New" w:hAnsi="Courier New" w:cs="Courier New"/>
          <w:color w:val="000000"/>
          <w:sz w:val="20"/>
          <w:szCs w:val="20"/>
          <w:highlight w:val="white"/>
        </w:rPr>
      </w:pPr>
      <w:ins w:id="3743" w:author="Michael Bell" w:date="2013-05-06T18:03:00Z">
        <w:r>
          <w:rPr>
            <w:rFonts w:ascii="Courier New" w:hAnsi="Courier New" w:cs="Courier New"/>
            <w:color w:val="000000"/>
            <w:sz w:val="20"/>
            <w:szCs w:val="20"/>
            <w:highlight w:val="white"/>
          </w:rPr>
          <w:t xml:space="preserve">  </w:t>
        </w:r>
      </w:ins>
    </w:p>
    <w:p w14:paraId="5E796866" w14:textId="77777777" w:rsidR="003A2FEE" w:rsidRDefault="003A2FEE" w:rsidP="003A2FEE">
      <w:pPr>
        <w:autoSpaceDE w:val="0"/>
        <w:autoSpaceDN w:val="0"/>
        <w:adjustRightInd w:val="0"/>
        <w:spacing w:after="0" w:line="240" w:lineRule="auto"/>
        <w:rPr>
          <w:ins w:id="3744" w:author="Michael Bell" w:date="2013-05-06T18:03:00Z"/>
          <w:rFonts w:ascii="Courier New" w:hAnsi="Courier New" w:cs="Courier New"/>
          <w:color w:val="000000"/>
          <w:sz w:val="20"/>
          <w:szCs w:val="20"/>
          <w:highlight w:val="white"/>
        </w:rPr>
      </w:pPr>
      <w:ins w:id="374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Gregville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72A6F65B" w14:textId="77777777" w:rsidR="003A2FEE" w:rsidRDefault="003A2FEE" w:rsidP="003A2FEE">
      <w:pPr>
        <w:autoSpaceDE w:val="0"/>
        <w:autoSpaceDN w:val="0"/>
        <w:adjustRightInd w:val="0"/>
        <w:spacing w:after="0" w:line="240" w:lineRule="auto"/>
        <w:rPr>
          <w:ins w:id="3746" w:author="Michael Bell" w:date="2013-05-06T18:03:00Z"/>
          <w:rFonts w:ascii="Courier New" w:hAnsi="Courier New" w:cs="Courier New"/>
          <w:color w:val="000000"/>
          <w:sz w:val="20"/>
          <w:szCs w:val="20"/>
          <w:highlight w:val="white"/>
        </w:rPr>
      </w:pPr>
      <w:ins w:id="374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A45F114" w14:textId="77777777" w:rsidR="003A2FEE" w:rsidRDefault="003A2FEE" w:rsidP="003A2FEE">
      <w:pPr>
        <w:autoSpaceDE w:val="0"/>
        <w:autoSpaceDN w:val="0"/>
        <w:adjustRightInd w:val="0"/>
        <w:spacing w:after="0" w:line="240" w:lineRule="auto"/>
        <w:rPr>
          <w:ins w:id="3748" w:author="Michael Bell" w:date="2013-05-06T18:03:00Z"/>
          <w:rFonts w:ascii="Courier New" w:hAnsi="Courier New" w:cs="Courier New"/>
          <w:color w:val="000000"/>
          <w:sz w:val="20"/>
          <w:szCs w:val="20"/>
          <w:highlight w:val="white"/>
        </w:rPr>
      </w:pPr>
      <w:ins w:id="3749" w:author="Michael Bell" w:date="2013-05-06T18:03:00Z">
        <w:r>
          <w:rPr>
            <w:rFonts w:ascii="Courier New" w:hAnsi="Courier New" w:cs="Courier New"/>
            <w:color w:val="000000"/>
            <w:sz w:val="20"/>
            <w:szCs w:val="20"/>
            <w:highlight w:val="white"/>
          </w:rPr>
          <w:t xml:space="preserve">  </w:t>
        </w:r>
      </w:ins>
    </w:p>
    <w:p w14:paraId="383E5506" w14:textId="77777777" w:rsidR="003A2FEE" w:rsidRDefault="003A2FEE" w:rsidP="003A2FEE">
      <w:pPr>
        <w:autoSpaceDE w:val="0"/>
        <w:autoSpaceDN w:val="0"/>
        <w:adjustRightInd w:val="0"/>
        <w:spacing w:after="0" w:line="240" w:lineRule="auto"/>
        <w:rPr>
          <w:ins w:id="3750" w:author="Michael Bell" w:date="2013-05-06T18:03:00Z"/>
          <w:rFonts w:ascii="Courier New" w:hAnsi="Courier New" w:cs="Courier New"/>
          <w:color w:val="000000"/>
          <w:sz w:val="20"/>
          <w:szCs w:val="20"/>
          <w:highlight w:val="white"/>
        </w:rPr>
      </w:pPr>
      <w:ins w:id="375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Leovetticutte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4A5088F7" w14:textId="77777777" w:rsidR="003A2FEE" w:rsidRDefault="003A2FEE" w:rsidP="003A2FEE">
      <w:pPr>
        <w:autoSpaceDE w:val="0"/>
        <w:autoSpaceDN w:val="0"/>
        <w:adjustRightInd w:val="0"/>
        <w:spacing w:after="0" w:line="240" w:lineRule="auto"/>
        <w:rPr>
          <w:ins w:id="3752" w:author="Michael Bell" w:date="2013-05-06T18:03:00Z"/>
          <w:rFonts w:ascii="Courier New" w:hAnsi="Courier New" w:cs="Courier New"/>
          <w:color w:val="000000"/>
          <w:sz w:val="20"/>
          <w:szCs w:val="20"/>
          <w:highlight w:val="white"/>
        </w:rPr>
      </w:pPr>
      <w:ins w:id="375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4</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EA35801" w14:textId="77777777" w:rsidR="003A2FEE" w:rsidRDefault="003A2FEE" w:rsidP="003A2FEE">
      <w:pPr>
        <w:autoSpaceDE w:val="0"/>
        <w:autoSpaceDN w:val="0"/>
        <w:adjustRightInd w:val="0"/>
        <w:spacing w:after="0" w:line="240" w:lineRule="auto"/>
        <w:rPr>
          <w:ins w:id="3754" w:author="Michael Bell" w:date="2013-05-06T18:03:00Z"/>
          <w:rFonts w:ascii="Courier New" w:hAnsi="Courier New" w:cs="Courier New"/>
          <w:color w:val="000000"/>
          <w:sz w:val="20"/>
          <w:szCs w:val="20"/>
          <w:highlight w:val="white"/>
        </w:rPr>
      </w:pPr>
      <w:ins w:id="3755" w:author="Michael Bell" w:date="2013-05-06T18:03:00Z">
        <w:r>
          <w:rPr>
            <w:rFonts w:ascii="Courier New" w:hAnsi="Courier New" w:cs="Courier New"/>
            <w:color w:val="000000"/>
            <w:sz w:val="20"/>
            <w:szCs w:val="20"/>
            <w:highlight w:val="white"/>
          </w:rPr>
          <w:t xml:space="preserve">  </w:t>
        </w:r>
      </w:ins>
    </w:p>
    <w:p w14:paraId="2B73E3E6" w14:textId="77777777" w:rsidR="003A2FEE" w:rsidRDefault="003A2FEE" w:rsidP="003A2FEE">
      <w:pPr>
        <w:autoSpaceDE w:val="0"/>
        <w:autoSpaceDN w:val="0"/>
        <w:adjustRightInd w:val="0"/>
        <w:spacing w:after="0" w:line="240" w:lineRule="auto"/>
        <w:rPr>
          <w:ins w:id="3756" w:author="Michael Bell" w:date="2013-05-06T18:03:00Z"/>
          <w:rFonts w:ascii="Courier New" w:hAnsi="Courier New" w:cs="Courier New"/>
          <w:color w:val="000000"/>
          <w:sz w:val="20"/>
          <w:szCs w:val="20"/>
          <w:highlight w:val="white"/>
        </w:rPr>
      </w:pPr>
      <w:ins w:id="375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Regantra</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17FAB79D" w14:textId="77777777" w:rsidR="003A2FEE" w:rsidRDefault="003A2FEE" w:rsidP="003A2FEE">
      <w:pPr>
        <w:autoSpaceDE w:val="0"/>
        <w:autoSpaceDN w:val="0"/>
        <w:adjustRightInd w:val="0"/>
        <w:spacing w:after="0" w:line="240" w:lineRule="auto"/>
        <w:rPr>
          <w:ins w:id="3758" w:author="Michael Bell" w:date="2013-05-06T18:03:00Z"/>
          <w:rFonts w:ascii="Courier New" w:hAnsi="Courier New" w:cs="Courier New"/>
          <w:color w:val="000000"/>
          <w:sz w:val="20"/>
          <w:szCs w:val="20"/>
          <w:highlight w:val="white"/>
        </w:rPr>
      </w:pPr>
      <w:ins w:id="3759" w:author="Michael Bell" w:date="2013-05-06T18:03:00Z">
        <w:r>
          <w:rPr>
            <w:rFonts w:ascii="Courier New" w:hAnsi="Courier New" w:cs="Courier New"/>
            <w:color w:val="000000"/>
            <w:sz w:val="20"/>
            <w:szCs w:val="20"/>
            <w:highlight w:val="white"/>
          </w:rPr>
          <w:lastRenderedPageBreak/>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5</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862B956" w14:textId="77777777" w:rsidR="003A2FEE" w:rsidRDefault="003A2FEE" w:rsidP="003A2FEE">
      <w:pPr>
        <w:autoSpaceDE w:val="0"/>
        <w:autoSpaceDN w:val="0"/>
        <w:adjustRightInd w:val="0"/>
        <w:spacing w:after="0" w:line="240" w:lineRule="auto"/>
        <w:rPr>
          <w:ins w:id="3760" w:author="Michael Bell" w:date="2013-05-06T18:03:00Z"/>
          <w:rFonts w:ascii="Courier New" w:hAnsi="Courier New" w:cs="Courier New"/>
          <w:color w:val="000000"/>
          <w:sz w:val="20"/>
          <w:szCs w:val="20"/>
          <w:highlight w:val="white"/>
        </w:rPr>
      </w:pPr>
      <w:ins w:id="3761" w:author="Michael Bell" w:date="2013-05-06T18:03:00Z">
        <w:r>
          <w:rPr>
            <w:rFonts w:ascii="Courier New" w:hAnsi="Courier New" w:cs="Courier New"/>
            <w:color w:val="000000"/>
            <w:sz w:val="20"/>
            <w:szCs w:val="20"/>
            <w:highlight w:val="white"/>
          </w:rPr>
          <w:t xml:space="preserve">  </w:t>
        </w:r>
      </w:ins>
    </w:p>
    <w:p w14:paraId="4E6CCDAA" w14:textId="77777777" w:rsidR="003A2FEE" w:rsidRDefault="003A2FEE" w:rsidP="003A2FEE">
      <w:pPr>
        <w:autoSpaceDE w:val="0"/>
        <w:autoSpaceDN w:val="0"/>
        <w:adjustRightInd w:val="0"/>
        <w:spacing w:after="0" w:line="240" w:lineRule="auto"/>
        <w:rPr>
          <w:ins w:id="3762" w:author="Michael Bell" w:date="2013-05-06T18:03:00Z"/>
          <w:rFonts w:ascii="Courier New" w:hAnsi="Courier New" w:cs="Courier New"/>
          <w:color w:val="000000"/>
          <w:sz w:val="20"/>
          <w:szCs w:val="20"/>
          <w:highlight w:val="white"/>
        </w:rPr>
      </w:pPr>
      <w:ins w:id="3763"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Vancoville</w:t>
        </w:r>
        <w:proofErr w:type="spellEnd"/>
        <w:r>
          <w:rPr>
            <w:rFonts w:ascii="Courier New" w:hAnsi="Courier New" w:cs="Courier New"/>
            <w:color w:val="808080"/>
            <w:sz w:val="20"/>
            <w:szCs w:val="20"/>
            <w:highlight w:val="white"/>
          </w:rPr>
          <w:t xml:space="preserve">      "</w:t>
        </w:r>
        <w:r>
          <w:rPr>
            <w:rFonts w:ascii="Courier New" w:hAnsi="Courier New" w:cs="Courier New"/>
            <w:b/>
            <w:bCs/>
            <w:color w:val="000080"/>
            <w:sz w:val="20"/>
            <w:szCs w:val="20"/>
            <w:highlight w:val="white"/>
          </w:rPr>
          <w:t>;</w:t>
        </w:r>
      </w:ins>
    </w:p>
    <w:p w14:paraId="3F1AE027" w14:textId="77777777" w:rsidR="003A2FEE" w:rsidRDefault="003A2FEE" w:rsidP="003A2FEE">
      <w:pPr>
        <w:autoSpaceDE w:val="0"/>
        <w:autoSpaceDN w:val="0"/>
        <w:adjustRightInd w:val="0"/>
        <w:spacing w:after="0" w:line="240" w:lineRule="auto"/>
        <w:rPr>
          <w:ins w:id="3764" w:author="Michael Bell" w:date="2013-05-06T18:03:00Z"/>
          <w:rFonts w:ascii="Courier New" w:hAnsi="Courier New" w:cs="Courier New"/>
          <w:color w:val="000000"/>
          <w:sz w:val="20"/>
          <w:szCs w:val="20"/>
          <w:highlight w:val="white"/>
        </w:rPr>
      </w:pPr>
      <w:ins w:id="376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6</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05161981" w14:textId="77777777" w:rsidR="003A2FEE" w:rsidRDefault="003A2FEE" w:rsidP="003A2FEE">
      <w:pPr>
        <w:autoSpaceDE w:val="0"/>
        <w:autoSpaceDN w:val="0"/>
        <w:adjustRightInd w:val="0"/>
        <w:spacing w:after="0" w:line="240" w:lineRule="auto"/>
        <w:rPr>
          <w:ins w:id="3766" w:author="Michael Bell" w:date="2013-05-06T18:03:00Z"/>
          <w:rFonts w:ascii="Courier New" w:hAnsi="Courier New" w:cs="Courier New"/>
          <w:color w:val="000000"/>
          <w:sz w:val="20"/>
          <w:szCs w:val="20"/>
          <w:highlight w:val="white"/>
        </w:rPr>
      </w:pPr>
      <w:ins w:id="3767" w:author="Michael Bell" w:date="2013-05-06T18:03:00Z">
        <w:r>
          <w:rPr>
            <w:rFonts w:ascii="Courier New" w:hAnsi="Courier New" w:cs="Courier New"/>
            <w:color w:val="000000"/>
            <w:sz w:val="20"/>
            <w:szCs w:val="20"/>
            <w:highlight w:val="white"/>
          </w:rPr>
          <w:t xml:space="preserve">  </w:t>
        </w:r>
      </w:ins>
    </w:p>
    <w:p w14:paraId="3BDD1B77" w14:textId="77777777" w:rsidR="003A2FEE" w:rsidRDefault="003A2FEE" w:rsidP="003A2FEE">
      <w:pPr>
        <w:autoSpaceDE w:val="0"/>
        <w:autoSpaceDN w:val="0"/>
        <w:adjustRightInd w:val="0"/>
        <w:spacing w:after="0" w:line="240" w:lineRule="auto"/>
        <w:rPr>
          <w:ins w:id="3768" w:author="Michael Bell" w:date="2013-05-06T18:03:00Z"/>
          <w:rFonts w:ascii="Courier New" w:hAnsi="Courier New" w:cs="Courier New"/>
          <w:color w:val="000000"/>
          <w:sz w:val="20"/>
          <w:szCs w:val="20"/>
          <w:highlight w:val="white"/>
        </w:rPr>
      </w:pPr>
      <w:ins w:id="3769"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C738783" w14:textId="77777777" w:rsidR="003A2FEE" w:rsidRDefault="003A2FEE" w:rsidP="003A2FEE">
      <w:pPr>
        <w:autoSpaceDE w:val="0"/>
        <w:autoSpaceDN w:val="0"/>
        <w:adjustRightInd w:val="0"/>
        <w:spacing w:after="0" w:line="240" w:lineRule="auto"/>
        <w:rPr>
          <w:ins w:id="3770" w:author="Michael Bell" w:date="2013-05-06T18:03:00Z"/>
          <w:rFonts w:ascii="Courier New" w:hAnsi="Courier New" w:cs="Courier New"/>
          <w:color w:val="000000"/>
          <w:sz w:val="20"/>
          <w:szCs w:val="20"/>
          <w:highlight w:val="white"/>
        </w:rPr>
      </w:pPr>
      <w:ins w:id="3771"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672279EA" w14:textId="77777777" w:rsidR="003A2FEE" w:rsidRDefault="003A2FEE" w:rsidP="003A2FEE">
      <w:pPr>
        <w:autoSpaceDE w:val="0"/>
        <w:autoSpaceDN w:val="0"/>
        <w:adjustRightInd w:val="0"/>
        <w:spacing w:after="0" w:line="240" w:lineRule="auto"/>
        <w:rPr>
          <w:ins w:id="3772" w:author="Michael Bell" w:date="2013-05-06T18:03:00Z"/>
          <w:rFonts w:ascii="Courier New" w:hAnsi="Courier New" w:cs="Courier New"/>
          <w:color w:val="000000"/>
          <w:sz w:val="20"/>
          <w:szCs w:val="20"/>
          <w:highlight w:val="white"/>
        </w:rPr>
      </w:pPr>
      <w:ins w:id="3773" w:author="Michael Bell" w:date="2013-05-06T18:03:00Z">
        <w:r>
          <w:rPr>
            <w:rFonts w:ascii="Courier New" w:hAnsi="Courier New" w:cs="Courier New"/>
            <w:color w:val="000000"/>
            <w:sz w:val="20"/>
            <w:szCs w:val="20"/>
            <w:highlight w:val="white"/>
          </w:rPr>
          <w:t xml:space="preserve">  </w:t>
        </w:r>
      </w:ins>
    </w:p>
    <w:p w14:paraId="30ABF13B" w14:textId="77777777" w:rsidR="003A2FEE" w:rsidRDefault="003A2FEE" w:rsidP="003A2FEE">
      <w:pPr>
        <w:autoSpaceDE w:val="0"/>
        <w:autoSpaceDN w:val="0"/>
        <w:adjustRightInd w:val="0"/>
        <w:spacing w:after="0" w:line="240" w:lineRule="auto"/>
        <w:rPr>
          <w:ins w:id="3774" w:author="Michael Bell" w:date="2013-05-06T18:03:00Z"/>
          <w:rFonts w:ascii="Courier New" w:hAnsi="Courier New" w:cs="Courier New"/>
          <w:color w:val="000000"/>
          <w:sz w:val="20"/>
          <w:szCs w:val="20"/>
          <w:highlight w:val="white"/>
        </w:rPr>
      </w:pPr>
      <w:ins w:id="377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"Settings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"Backlight       "</w:t>
        </w:r>
        <w:r>
          <w:rPr>
            <w:rFonts w:ascii="Courier New" w:hAnsi="Courier New" w:cs="Courier New"/>
            <w:b/>
            <w:bCs/>
            <w:color w:val="000080"/>
            <w:sz w:val="20"/>
            <w:szCs w:val="20"/>
            <w:highlight w:val="white"/>
          </w:rPr>
          <w:t>;</w:t>
        </w:r>
      </w:ins>
    </w:p>
    <w:p w14:paraId="4F523B80" w14:textId="77777777" w:rsidR="003A2FEE" w:rsidRDefault="003A2FEE" w:rsidP="003A2FEE">
      <w:pPr>
        <w:autoSpaceDE w:val="0"/>
        <w:autoSpaceDN w:val="0"/>
        <w:adjustRightInd w:val="0"/>
        <w:spacing w:after="0" w:line="240" w:lineRule="auto"/>
        <w:rPr>
          <w:ins w:id="3776" w:author="Michael Bell" w:date="2013-05-06T18:03:00Z"/>
          <w:rFonts w:ascii="Courier New" w:hAnsi="Courier New" w:cs="Courier New"/>
          <w:color w:val="000000"/>
          <w:sz w:val="20"/>
          <w:szCs w:val="20"/>
          <w:highlight w:val="white"/>
        </w:rPr>
      </w:pPr>
      <w:ins w:id="377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0C179E4" w14:textId="77777777" w:rsidR="003A2FEE" w:rsidRDefault="003A2FEE" w:rsidP="003A2FEE">
      <w:pPr>
        <w:autoSpaceDE w:val="0"/>
        <w:autoSpaceDN w:val="0"/>
        <w:adjustRightInd w:val="0"/>
        <w:spacing w:after="0" w:line="240" w:lineRule="auto"/>
        <w:rPr>
          <w:ins w:id="3778" w:author="Michael Bell" w:date="2013-05-06T18:03:00Z"/>
          <w:rFonts w:ascii="Courier New" w:hAnsi="Courier New" w:cs="Courier New"/>
          <w:color w:val="000000"/>
          <w:sz w:val="20"/>
          <w:szCs w:val="20"/>
          <w:highlight w:val="white"/>
        </w:rPr>
      </w:pPr>
      <w:ins w:id="3779" w:author="Michael Bell" w:date="2013-05-06T18:03:00Z">
        <w:r>
          <w:rPr>
            <w:rFonts w:ascii="Courier New" w:hAnsi="Courier New" w:cs="Courier New"/>
            <w:color w:val="000000"/>
            <w:sz w:val="20"/>
            <w:szCs w:val="20"/>
            <w:highlight w:val="white"/>
          </w:rPr>
          <w:t xml:space="preserve">  </w:t>
        </w:r>
      </w:ins>
    </w:p>
    <w:p w14:paraId="396DD1E2" w14:textId="77777777" w:rsidR="003A2FEE" w:rsidRDefault="003A2FEE" w:rsidP="003A2FEE">
      <w:pPr>
        <w:autoSpaceDE w:val="0"/>
        <w:autoSpaceDN w:val="0"/>
        <w:adjustRightInd w:val="0"/>
        <w:spacing w:after="0" w:line="240" w:lineRule="auto"/>
        <w:rPr>
          <w:ins w:id="3780" w:author="Michael Bell" w:date="2013-05-06T18:03:00Z"/>
          <w:rFonts w:ascii="Courier New" w:hAnsi="Courier New" w:cs="Courier New"/>
          <w:color w:val="008000"/>
          <w:sz w:val="20"/>
          <w:szCs w:val="20"/>
          <w:highlight w:val="white"/>
        </w:rPr>
      </w:pPr>
      <w:ins w:id="3781"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//this line </w:t>
        </w:r>
        <w:proofErr w:type="spellStart"/>
        <w:r>
          <w:rPr>
            <w:rFonts w:ascii="Courier New" w:hAnsi="Courier New" w:cs="Courier New"/>
            <w:color w:val="008000"/>
            <w:sz w:val="20"/>
            <w:szCs w:val="20"/>
            <w:highlight w:val="white"/>
          </w:rPr>
          <w:t>originaly</w:t>
        </w:r>
        <w:proofErr w:type="spellEnd"/>
        <w:r>
          <w:rPr>
            <w:rFonts w:ascii="Courier New" w:hAnsi="Courier New" w:cs="Courier New"/>
            <w:color w:val="008000"/>
            <w:sz w:val="20"/>
            <w:szCs w:val="20"/>
            <w:highlight w:val="white"/>
          </w:rPr>
          <w:t xml:space="preserve"> contained the top speed setting but it was removed when testing showed that </w:t>
        </w:r>
        <w:proofErr w:type="spellStart"/>
        <w:r>
          <w:rPr>
            <w:rFonts w:ascii="Courier New" w:hAnsi="Courier New" w:cs="Courier New"/>
            <w:color w:val="008000"/>
            <w:sz w:val="20"/>
            <w:szCs w:val="20"/>
            <w:highlight w:val="white"/>
          </w:rPr>
          <w:t>changeing</w:t>
        </w:r>
        <w:proofErr w:type="spellEnd"/>
        <w:r>
          <w:rPr>
            <w:rFonts w:ascii="Courier New" w:hAnsi="Courier New" w:cs="Courier New"/>
            <w:color w:val="008000"/>
            <w:sz w:val="20"/>
            <w:szCs w:val="20"/>
            <w:highlight w:val="white"/>
          </w:rPr>
          <w:t xml:space="preserve"> the</w:t>
        </w:r>
      </w:ins>
    </w:p>
    <w:p w14:paraId="45198B77" w14:textId="77777777" w:rsidR="003A2FEE" w:rsidRDefault="003A2FEE" w:rsidP="003A2FEE">
      <w:pPr>
        <w:autoSpaceDE w:val="0"/>
        <w:autoSpaceDN w:val="0"/>
        <w:adjustRightInd w:val="0"/>
        <w:spacing w:after="0" w:line="240" w:lineRule="auto"/>
        <w:rPr>
          <w:ins w:id="3782" w:author="Michael Bell" w:date="2013-05-06T18:03:00Z"/>
          <w:rFonts w:ascii="Courier New" w:hAnsi="Courier New" w:cs="Courier New"/>
          <w:color w:val="008000"/>
          <w:sz w:val="20"/>
          <w:szCs w:val="20"/>
          <w:highlight w:val="white"/>
        </w:rPr>
      </w:pPr>
      <w:ins w:id="3783" w:author="Michael Bell" w:date="2013-05-06T18:03: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//top speed caused the train to miss stations.</w:t>
        </w:r>
      </w:ins>
    </w:p>
    <w:p w14:paraId="00082F33" w14:textId="77777777" w:rsidR="003A2FEE" w:rsidRDefault="003A2FEE" w:rsidP="003A2FEE">
      <w:pPr>
        <w:autoSpaceDE w:val="0"/>
        <w:autoSpaceDN w:val="0"/>
        <w:adjustRightInd w:val="0"/>
        <w:spacing w:after="0" w:line="240" w:lineRule="auto"/>
        <w:rPr>
          <w:ins w:id="3784" w:author="Michael Bell" w:date="2013-05-06T18:03:00Z"/>
          <w:rFonts w:ascii="Courier New" w:hAnsi="Courier New" w:cs="Courier New"/>
          <w:color w:val="000000"/>
          <w:sz w:val="20"/>
          <w:szCs w:val="20"/>
          <w:highlight w:val="white"/>
        </w:rPr>
      </w:pPr>
      <w:ins w:id="3785"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55075845" w14:textId="77777777" w:rsidR="003A2FEE" w:rsidRDefault="003A2FEE" w:rsidP="003A2FEE">
      <w:pPr>
        <w:autoSpaceDE w:val="0"/>
        <w:autoSpaceDN w:val="0"/>
        <w:adjustRightInd w:val="0"/>
        <w:spacing w:after="0" w:line="240" w:lineRule="auto"/>
        <w:rPr>
          <w:ins w:id="3786" w:author="Michael Bell" w:date="2013-05-06T18:03:00Z"/>
          <w:rFonts w:ascii="Courier New" w:hAnsi="Courier New" w:cs="Courier New"/>
          <w:color w:val="000000"/>
          <w:sz w:val="20"/>
          <w:szCs w:val="20"/>
          <w:highlight w:val="white"/>
        </w:rPr>
      </w:pPr>
      <w:ins w:id="3787" w:author="Michael Bell" w:date="2013-05-06T18:03:00Z">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menu</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9</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15D2375F" w14:textId="77777777" w:rsidR="003A2FEE" w:rsidRDefault="003A2FEE" w:rsidP="003A2FEE">
      <w:pPr>
        <w:autoSpaceDE w:val="0"/>
        <w:autoSpaceDN w:val="0"/>
        <w:adjustRightInd w:val="0"/>
        <w:spacing w:after="0" w:line="240" w:lineRule="auto"/>
        <w:rPr>
          <w:ins w:id="3788" w:author="Michael Bell" w:date="2013-05-06T18:03:00Z"/>
          <w:rFonts w:ascii="Courier New" w:hAnsi="Courier New" w:cs="Courier New"/>
          <w:color w:val="000000"/>
          <w:sz w:val="20"/>
          <w:szCs w:val="20"/>
          <w:highlight w:val="white"/>
        </w:rPr>
      </w:pPr>
      <w:ins w:id="3789" w:author="Michael Bell" w:date="2013-05-06T18:03:00Z">
        <w:r>
          <w:rPr>
            <w:rFonts w:ascii="Courier New" w:hAnsi="Courier New" w:cs="Courier New"/>
            <w:b/>
            <w:bCs/>
            <w:color w:val="000080"/>
            <w:sz w:val="20"/>
            <w:szCs w:val="20"/>
            <w:highlight w:val="white"/>
          </w:rPr>
          <w:t>}</w:t>
        </w:r>
      </w:ins>
    </w:p>
    <w:p w14:paraId="4C2135C0" w14:textId="13715137" w:rsidR="00D3128F" w:rsidDel="00116173" w:rsidRDefault="00D3128F" w:rsidP="00D3128F">
      <w:pPr>
        <w:widowControl w:val="0"/>
        <w:autoSpaceDE w:val="0"/>
        <w:autoSpaceDN w:val="0"/>
        <w:adjustRightInd w:val="0"/>
        <w:spacing w:after="0" w:line="240" w:lineRule="auto"/>
        <w:rPr>
          <w:del w:id="3790" w:author="Michael Bell" w:date="2013-05-06T17:53:00Z"/>
          <w:rFonts w:ascii="Courier New" w:hAnsi="Courier New" w:cs="Courier New"/>
          <w:color w:val="008000"/>
          <w:sz w:val="20"/>
          <w:szCs w:val="20"/>
          <w:highlight w:val="white"/>
        </w:rPr>
      </w:pPr>
      <w:del w:id="3791" w:author="Michael Bell" w:date="2013-05-06T17:53:00Z">
        <w:r w:rsidDel="00116173">
          <w:rPr>
            <w:rFonts w:ascii="Courier New" w:hAnsi="Courier New" w:cs="Courier New"/>
            <w:color w:val="008000"/>
            <w:sz w:val="20"/>
            <w:szCs w:val="20"/>
            <w:highlight w:val="white"/>
          </w:rPr>
          <w:delText>/*</w:delText>
        </w:r>
      </w:del>
    </w:p>
    <w:p w14:paraId="3117E324" w14:textId="7D456F9D" w:rsidR="00D3128F" w:rsidDel="00116173" w:rsidRDefault="00D3128F" w:rsidP="00D3128F">
      <w:pPr>
        <w:widowControl w:val="0"/>
        <w:autoSpaceDE w:val="0"/>
        <w:autoSpaceDN w:val="0"/>
        <w:adjustRightInd w:val="0"/>
        <w:spacing w:after="0" w:line="240" w:lineRule="auto"/>
        <w:rPr>
          <w:del w:id="3792" w:author="Michael Bell" w:date="2013-05-06T17:53:00Z"/>
          <w:rFonts w:ascii="Courier New" w:hAnsi="Courier New" w:cs="Courier New"/>
          <w:color w:val="008000"/>
          <w:sz w:val="20"/>
          <w:szCs w:val="20"/>
          <w:highlight w:val="white"/>
        </w:rPr>
      </w:pPr>
    </w:p>
    <w:p w14:paraId="7C71A521" w14:textId="6BD7C28F" w:rsidR="00D3128F" w:rsidDel="00116173" w:rsidRDefault="00D3128F" w:rsidP="00D3128F">
      <w:pPr>
        <w:widowControl w:val="0"/>
        <w:autoSpaceDE w:val="0"/>
        <w:autoSpaceDN w:val="0"/>
        <w:adjustRightInd w:val="0"/>
        <w:spacing w:after="0" w:line="240" w:lineRule="auto"/>
        <w:rPr>
          <w:del w:id="3793" w:author="Michael Bell" w:date="2013-05-06T17:53:00Z"/>
          <w:rFonts w:ascii="Courier New" w:hAnsi="Courier New" w:cs="Courier New"/>
          <w:color w:val="008000"/>
          <w:sz w:val="20"/>
          <w:szCs w:val="20"/>
          <w:highlight w:val="white"/>
        </w:rPr>
      </w:pPr>
      <w:del w:id="3794" w:author="Michael Bell" w:date="2013-05-06T17:53:00Z">
        <w:r w:rsidDel="00116173">
          <w:rPr>
            <w:rFonts w:ascii="Courier New" w:hAnsi="Courier New" w:cs="Courier New"/>
            <w:color w:val="008000"/>
            <w:sz w:val="20"/>
            <w:szCs w:val="20"/>
            <w:highlight w:val="white"/>
          </w:rPr>
          <w:delText xml:space="preserve"> BELTRAK</w:delText>
        </w:r>
      </w:del>
    </w:p>
    <w:p w14:paraId="2ED8E703" w14:textId="4F4FD0C6" w:rsidR="00D3128F" w:rsidDel="00116173" w:rsidRDefault="00D3128F" w:rsidP="00D3128F">
      <w:pPr>
        <w:widowControl w:val="0"/>
        <w:autoSpaceDE w:val="0"/>
        <w:autoSpaceDN w:val="0"/>
        <w:adjustRightInd w:val="0"/>
        <w:spacing w:after="0" w:line="240" w:lineRule="auto"/>
        <w:rPr>
          <w:del w:id="3795" w:author="Michael Bell" w:date="2013-05-06T17:53:00Z"/>
          <w:rFonts w:ascii="Courier New" w:hAnsi="Courier New" w:cs="Courier New"/>
          <w:color w:val="008000"/>
          <w:sz w:val="20"/>
          <w:szCs w:val="20"/>
          <w:highlight w:val="white"/>
        </w:rPr>
      </w:pPr>
      <w:del w:id="3796" w:author="Michael Bell" w:date="2013-05-06T17:53:00Z">
        <w:r w:rsidDel="00116173">
          <w:rPr>
            <w:rFonts w:ascii="Courier New" w:hAnsi="Courier New" w:cs="Courier New"/>
            <w:color w:val="008000"/>
            <w:sz w:val="20"/>
            <w:szCs w:val="20"/>
            <w:highlight w:val="white"/>
          </w:rPr>
          <w:delText xml:space="preserve"> </w:delText>
        </w:r>
      </w:del>
    </w:p>
    <w:p w14:paraId="52233A07" w14:textId="44091A44" w:rsidR="00D3128F" w:rsidDel="00116173" w:rsidRDefault="00D3128F" w:rsidP="00D3128F">
      <w:pPr>
        <w:widowControl w:val="0"/>
        <w:autoSpaceDE w:val="0"/>
        <w:autoSpaceDN w:val="0"/>
        <w:adjustRightInd w:val="0"/>
        <w:spacing w:after="0" w:line="240" w:lineRule="auto"/>
        <w:rPr>
          <w:del w:id="3797" w:author="Michael Bell" w:date="2013-05-06T17:53:00Z"/>
          <w:rFonts w:ascii="Courier New" w:hAnsi="Courier New" w:cs="Courier New"/>
          <w:color w:val="008000"/>
          <w:sz w:val="20"/>
          <w:szCs w:val="20"/>
          <w:highlight w:val="white"/>
        </w:rPr>
      </w:pPr>
      <w:del w:id="3798" w:author="Michael Bell" w:date="2013-05-06T17:53:00Z">
        <w:r w:rsidDel="00116173">
          <w:rPr>
            <w:rFonts w:ascii="Courier New" w:hAnsi="Courier New" w:cs="Courier New"/>
            <w:color w:val="008000"/>
            <w:sz w:val="20"/>
            <w:szCs w:val="20"/>
            <w:highlight w:val="white"/>
          </w:rPr>
          <w:delText xml:space="preserve"> V1.0</w:delText>
        </w:r>
      </w:del>
    </w:p>
    <w:p w14:paraId="2C75F383" w14:textId="2C41707B" w:rsidR="00D3128F" w:rsidDel="00116173" w:rsidRDefault="00D3128F" w:rsidP="00D3128F">
      <w:pPr>
        <w:widowControl w:val="0"/>
        <w:autoSpaceDE w:val="0"/>
        <w:autoSpaceDN w:val="0"/>
        <w:adjustRightInd w:val="0"/>
        <w:spacing w:after="0" w:line="240" w:lineRule="auto"/>
        <w:rPr>
          <w:del w:id="3799" w:author="Michael Bell" w:date="2013-05-06T17:53:00Z"/>
          <w:rFonts w:ascii="Courier New" w:hAnsi="Courier New" w:cs="Courier New"/>
          <w:color w:val="008000"/>
          <w:sz w:val="20"/>
          <w:szCs w:val="20"/>
          <w:highlight w:val="white"/>
        </w:rPr>
      </w:pPr>
      <w:del w:id="3800" w:author="Michael Bell" w:date="2013-05-06T17:53:00Z">
        <w:r w:rsidDel="00116173">
          <w:rPr>
            <w:rFonts w:ascii="Courier New" w:hAnsi="Courier New" w:cs="Courier New"/>
            <w:color w:val="008000"/>
            <w:sz w:val="20"/>
            <w:szCs w:val="20"/>
            <w:highlight w:val="white"/>
          </w:rPr>
          <w:delText xml:space="preserve"> </w:delText>
        </w:r>
      </w:del>
    </w:p>
    <w:p w14:paraId="440BC1AE" w14:textId="6584E6FD" w:rsidR="00D3128F" w:rsidDel="00116173" w:rsidRDefault="00D3128F" w:rsidP="00D3128F">
      <w:pPr>
        <w:widowControl w:val="0"/>
        <w:autoSpaceDE w:val="0"/>
        <w:autoSpaceDN w:val="0"/>
        <w:adjustRightInd w:val="0"/>
        <w:spacing w:after="0" w:line="240" w:lineRule="auto"/>
        <w:rPr>
          <w:del w:id="3801" w:author="Michael Bell" w:date="2013-05-06T17:53:00Z"/>
          <w:rFonts w:ascii="Courier New" w:hAnsi="Courier New" w:cs="Courier New"/>
          <w:color w:val="008000"/>
          <w:sz w:val="20"/>
          <w:szCs w:val="20"/>
          <w:highlight w:val="white"/>
        </w:rPr>
      </w:pPr>
      <w:del w:id="3802" w:author="Michael Bell" w:date="2013-05-06T17:53:00Z">
        <w:r w:rsidDel="00116173">
          <w:rPr>
            <w:rFonts w:ascii="Courier New" w:hAnsi="Courier New" w:cs="Courier New"/>
            <w:color w:val="008000"/>
            <w:sz w:val="20"/>
            <w:szCs w:val="20"/>
            <w:highlight w:val="white"/>
          </w:rPr>
          <w:delText xml:space="preserve"> Hornby trainset automation</w:delText>
        </w:r>
      </w:del>
    </w:p>
    <w:p w14:paraId="121208EE" w14:textId="369E5C9D" w:rsidR="00D3128F" w:rsidDel="00116173" w:rsidRDefault="00D3128F" w:rsidP="00D3128F">
      <w:pPr>
        <w:widowControl w:val="0"/>
        <w:autoSpaceDE w:val="0"/>
        <w:autoSpaceDN w:val="0"/>
        <w:adjustRightInd w:val="0"/>
        <w:spacing w:after="0" w:line="240" w:lineRule="auto"/>
        <w:rPr>
          <w:del w:id="3803" w:author="Michael Bell" w:date="2013-05-06T17:53:00Z"/>
          <w:rFonts w:ascii="Courier New" w:hAnsi="Courier New" w:cs="Courier New"/>
          <w:color w:val="008000"/>
          <w:sz w:val="20"/>
          <w:szCs w:val="20"/>
          <w:highlight w:val="white"/>
        </w:rPr>
      </w:pPr>
      <w:del w:id="3804" w:author="Michael Bell" w:date="2013-05-06T17:53:00Z">
        <w:r w:rsidDel="00116173">
          <w:rPr>
            <w:rFonts w:ascii="Courier New" w:hAnsi="Courier New" w:cs="Courier New"/>
            <w:color w:val="008000"/>
            <w:sz w:val="20"/>
            <w:szCs w:val="20"/>
            <w:highlight w:val="white"/>
          </w:rPr>
          <w:delText xml:space="preserve"> </w:delText>
        </w:r>
      </w:del>
    </w:p>
    <w:p w14:paraId="58ED4855" w14:textId="7453D1AB" w:rsidR="00D3128F" w:rsidDel="00116173" w:rsidRDefault="00D3128F" w:rsidP="00D3128F">
      <w:pPr>
        <w:widowControl w:val="0"/>
        <w:autoSpaceDE w:val="0"/>
        <w:autoSpaceDN w:val="0"/>
        <w:adjustRightInd w:val="0"/>
        <w:spacing w:after="0" w:line="240" w:lineRule="auto"/>
        <w:rPr>
          <w:del w:id="3805" w:author="Michael Bell" w:date="2013-05-06T17:53:00Z"/>
          <w:rFonts w:ascii="Courier New" w:hAnsi="Courier New" w:cs="Courier New"/>
          <w:color w:val="008000"/>
          <w:sz w:val="20"/>
          <w:szCs w:val="20"/>
          <w:highlight w:val="white"/>
        </w:rPr>
      </w:pPr>
      <w:del w:id="3806" w:author="Michael Bell" w:date="2013-05-06T17:53:00Z">
        <w:r w:rsidDel="00116173">
          <w:rPr>
            <w:rFonts w:ascii="Courier New" w:hAnsi="Courier New" w:cs="Courier New"/>
            <w:color w:val="008000"/>
            <w:sz w:val="20"/>
            <w:szCs w:val="20"/>
            <w:highlight w:val="white"/>
          </w:rPr>
          <w:delText xml:space="preserve"> By Michael Bell</w:delText>
        </w:r>
      </w:del>
    </w:p>
    <w:p w14:paraId="21FCD5B9" w14:textId="4E9F76C5" w:rsidR="00D3128F" w:rsidDel="00116173" w:rsidRDefault="00D3128F" w:rsidP="00D3128F">
      <w:pPr>
        <w:widowControl w:val="0"/>
        <w:autoSpaceDE w:val="0"/>
        <w:autoSpaceDN w:val="0"/>
        <w:adjustRightInd w:val="0"/>
        <w:spacing w:after="0" w:line="240" w:lineRule="auto"/>
        <w:rPr>
          <w:del w:id="3807" w:author="Michael Bell" w:date="2013-05-06T17:53:00Z"/>
          <w:rFonts w:ascii="Courier New" w:hAnsi="Courier New" w:cs="Courier New"/>
          <w:color w:val="008000"/>
          <w:sz w:val="20"/>
          <w:szCs w:val="20"/>
          <w:highlight w:val="white"/>
        </w:rPr>
      </w:pPr>
      <w:del w:id="3808" w:author="Michael Bell" w:date="2013-05-06T17:53:00Z">
        <w:r w:rsidDel="00116173">
          <w:rPr>
            <w:rFonts w:ascii="Courier New" w:hAnsi="Courier New" w:cs="Courier New"/>
            <w:color w:val="008000"/>
            <w:sz w:val="20"/>
            <w:szCs w:val="20"/>
            <w:highlight w:val="white"/>
          </w:rPr>
          <w:delText xml:space="preserve"> </w:delText>
        </w:r>
      </w:del>
    </w:p>
    <w:p w14:paraId="7B9FE2CF" w14:textId="569C41E6" w:rsidR="00D3128F" w:rsidDel="00116173" w:rsidRDefault="00D3128F" w:rsidP="00D3128F">
      <w:pPr>
        <w:widowControl w:val="0"/>
        <w:autoSpaceDE w:val="0"/>
        <w:autoSpaceDN w:val="0"/>
        <w:adjustRightInd w:val="0"/>
        <w:spacing w:after="0" w:line="240" w:lineRule="auto"/>
        <w:rPr>
          <w:del w:id="3809" w:author="Michael Bell" w:date="2013-05-06T17:53:00Z"/>
          <w:rFonts w:ascii="Courier New" w:hAnsi="Courier New" w:cs="Courier New"/>
          <w:color w:val="008000"/>
          <w:sz w:val="20"/>
          <w:szCs w:val="20"/>
          <w:highlight w:val="white"/>
        </w:rPr>
      </w:pPr>
      <w:del w:id="3810"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3FCD1FC7" w14:textId="439908B2" w:rsidR="00D3128F" w:rsidDel="00116173" w:rsidRDefault="00D3128F" w:rsidP="00D3128F">
      <w:pPr>
        <w:widowControl w:val="0"/>
        <w:autoSpaceDE w:val="0"/>
        <w:autoSpaceDN w:val="0"/>
        <w:adjustRightInd w:val="0"/>
        <w:spacing w:after="0" w:line="240" w:lineRule="auto"/>
        <w:rPr>
          <w:del w:id="3811" w:author="Michael Bell" w:date="2013-05-06T17:53:00Z"/>
          <w:rFonts w:ascii="Courier New" w:hAnsi="Courier New" w:cs="Courier New"/>
          <w:color w:val="008000"/>
          <w:sz w:val="20"/>
          <w:szCs w:val="20"/>
          <w:highlight w:val="white"/>
        </w:rPr>
      </w:pPr>
      <w:del w:id="3812" w:author="Michael Bell" w:date="2013-05-06T17:53:00Z">
        <w:r w:rsidDel="00116173">
          <w:rPr>
            <w:rFonts w:ascii="Courier New" w:hAnsi="Courier New" w:cs="Courier New"/>
            <w:color w:val="008000"/>
            <w:sz w:val="20"/>
            <w:szCs w:val="20"/>
            <w:highlight w:val="white"/>
          </w:rPr>
          <w:delText xml:space="preserve"> </w:delText>
        </w:r>
      </w:del>
    </w:p>
    <w:p w14:paraId="3B48E372" w14:textId="59CE7ACC" w:rsidR="00D3128F" w:rsidDel="00116173" w:rsidRDefault="00D3128F" w:rsidP="00D3128F">
      <w:pPr>
        <w:widowControl w:val="0"/>
        <w:autoSpaceDE w:val="0"/>
        <w:autoSpaceDN w:val="0"/>
        <w:adjustRightInd w:val="0"/>
        <w:spacing w:after="0" w:line="240" w:lineRule="auto"/>
        <w:rPr>
          <w:del w:id="3813" w:author="Michael Bell" w:date="2013-05-06T17:53:00Z"/>
          <w:rFonts w:ascii="Courier New" w:hAnsi="Courier New" w:cs="Courier New"/>
          <w:color w:val="000000"/>
          <w:sz w:val="20"/>
          <w:szCs w:val="20"/>
          <w:highlight w:val="white"/>
        </w:rPr>
      </w:pPr>
      <w:del w:id="3814" w:author="Michael Bell" w:date="2013-05-06T17:53:00Z">
        <w:r w:rsidDel="00116173">
          <w:rPr>
            <w:rFonts w:ascii="Courier New" w:hAnsi="Courier New" w:cs="Courier New"/>
            <w:color w:val="008000"/>
            <w:sz w:val="20"/>
            <w:szCs w:val="20"/>
            <w:highlight w:val="white"/>
          </w:rPr>
          <w:delText xml:space="preserve"> */</w:delText>
        </w:r>
      </w:del>
    </w:p>
    <w:p w14:paraId="764A5132" w14:textId="6149C2BE" w:rsidR="00D3128F" w:rsidDel="00116173" w:rsidRDefault="00D3128F" w:rsidP="00D3128F">
      <w:pPr>
        <w:widowControl w:val="0"/>
        <w:autoSpaceDE w:val="0"/>
        <w:autoSpaceDN w:val="0"/>
        <w:adjustRightInd w:val="0"/>
        <w:spacing w:after="0" w:line="240" w:lineRule="auto"/>
        <w:rPr>
          <w:del w:id="3815" w:author="Michael Bell" w:date="2013-05-06T17:53:00Z"/>
          <w:rFonts w:ascii="Courier New" w:hAnsi="Courier New" w:cs="Courier New"/>
          <w:color w:val="000000"/>
          <w:sz w:val="20"/>
          <w:szCs w:val="20"/>
          <w:highlight w:val="white"/>
        </w:rPr>
      </w:pPr>
    </w:p>
    <w:p w14:paraId="1C19E1A1" w14:textId="32DE90AC" w:rsidR="00D3128F" w:rsidDel="00116173" w:rsidRDefault="00D3128F" w:rsidP="00D3128F">
      <w:pPr>
        <w:widowControl w:val="0"/>
        <w:autoSpaceDE w:val="0"/>
        <w:autoSpaceDN w:val="0"/>
        <w:adjustRightInd w:val="0"/>
        <w:spacing w:after="0" w:line="240" w:lineRule="auto"/>
        <w:rPr>
          <w:del w:id="3816" w:author="Michael Bell" w:date="2013-05-06T17:53:00Z"/>
          <w:rFonts w:ascii="Courier New" w:hAnsi="Courier New" w:cs="Courier New"/>
          <w:color w:val="008000"/>
          <w:sz w:val="20"/>
          <w:szCs w:val="20"/>
          <w:highlight w:val="white"/>
        </w:rPr>
      </w:pPr>
      <w:del w:id="3817" w:author="Michael Bell" w:date="2013-05-06T17:53:00Z">
        <w:r w:rsidDel="00116173">
          <w:rPr>
            <w:rFonts w:ascii="Courier New" w:hAnsi="Courier New" w:cs="Courier New"/>
            <w:color w:val="008000"/>
            <w:sz w:val="20"/>
            <w:szCs w:val="20"/>
            <w:highlight w:val="white"/>
          </w:rPr>
          <w:delText xml:space="preserve">/*this function initialises the menu display array, the first number is the X position, the second number is the </w:delText>
        </w:r>
      </w:del>
    </w:p>
    <w:p w14:paraId="27F197B6" w14:textId="1F60D653" w:rsidR="00D3128F" w:rsidDel="00116173" w:rsidRDefault="00D3128F" w:rsidP="00D3128F">
      <w:pPr>
        <w:widowControl w:val="0"/>
        <w:autoSpaceDE w:val="0"/>
        <w:autoSpaceDN w:val="0"/>
        <w:adjustRightInd w:val="0"/>
        <w:spacing w:after="0" w:line="240" w:lineRule="auto"/>
        <w:rPr>
          <w:del w:id="3818" w:author="Michael Bell" w:date="2013-05-06T17:53:00Z"/>
          <w:rFonts w:ascii="Courier New" w:hAnsi="Courier New" w:cs="Courier New"/>
          <w:color w:val="008000"/>
          <w:sz w:val="20"/>
          <w:szCs w:val="20"/>
          <w:highlight w:val="white"/>
        </w:rPr>
      </w:pPr>
      <w:del w:id="3819" w:author="Michael Bell" w:date="2013-05-06T17:53:00Z">
        <w:r w:rsidDel="00116173">
          <w:rPr>
            <w:rFonts w:ascii="Courier New" w:hAnsi="Courier New" w:cs="Courier New"/>
            <w:color w:val="008000"/>
            <w:sz w:val="20"/>
            <w:szCs w:val="20"/>
            <w:highlight w:val="white"/>
          </w:rPr>
          <w:delText>Y position and the third number is the line number, 0 is line 1 and 1 is line 2</w:delText>
        </w:r>
      </w:del>
    </w:p>
    <w:p w14:paraId="7A55D9C2" w14:textId="610AFEB3" w:rsidR="00D3128F" w:rsidDel="00116173" w:rsidRDefault="00D3128F" w:rsidP="00D3128F">
      <w:pPr>
        <w:widowControl w:val="0"/>
        <w:autoSpaceDE w:val="0"/>
        <w:autoSpaceDN w:val="0"/>
        <w:adjustRightInd w:val="0"/>
        <w:spacing w:after="0" w:line="240" w:lineRule="auto"/>
        <w:rPr>
          <w:del w:id="3820" w:author="Michael Bell" w:date="2013-05-06T17:53:00Z"/>
          <w:rFonts w:ascii="Courier New" w:hAnsi="Courier New" w:cs="Courier New"/>
          <w:color w:val="008000"/>
          <w:sz w:val="20"/>
          <w:szCs w:val="20"/>
          <w:highlight w:val="white"/>
        </w:rPr>
      </w:pPr>
    </w:p>
    <w:p w14:paraId="4A8FF3F7" w14:textId="2ECB0EDD" w:rsidR="00D3128F" w:rsidDel="00116173" w:rsidRDefault="00D3128F" w:rsidP="00D3128F">
      <w:pPr>
        <w:widowControl w:val="0"/>
        <w:autoSpaceDE w:val="0"/>
        <w:autoSpaceDN w:val="0"/>
        <w:adjustRightInd w:val="0"/>
        <w:spacing w:after="0" w:line="240" w:lineRule="auto"/>
        <w:rPr>
          <w:del w:id="3821" w:author="Michael Bell" w:date="2013-05-06T17:53:00Z"/>
          <w:rFonts w:ascii="Courier New" w:hAnsi="Courier New" w:cs="Courier New"/>
          <w:color w:val="008000"/>
          <w:sz w:val="20"/>
          <w:szCs w:val="20"/>
          <w:highlight w:val="white"/>
        </w:rPr>
      </w:pPr>
      <w:del w:id="3822" w:author="Michael Bell" w:date="2013-05-06T17:53:00Z">
        <w:r w:rsidDel="00116173">
          <w:rPr>
            <w:rFonts w:ascii="Courier New" w:hAnsi="Courier New" w:cs="Courier New"/>
            <w:color w:val="008000"/>
            <w:sz w:val="20"/>
            <w:szCs w:val="20"/>
            <w:highlight w:val="white"/>
          </w:rPr>
          <w:delText>~ are used to fill the bottom of columbs as well as blocking the cursor from moveing between options which are on</w:delText>
        </w:r>
      </w:del>
    </w:p>
    <w:p w14:paraId="0F8F3AC0" w14:textId="3F05FA7E" w:rsidR="00D3128F" w:rsidDel="00116173" w:rsidRDefault="00D3128F" w:rsidP="00D3128F">
      <w:pPr>
        <w:widowControl w:val="0"/>
        <w:autoSpaceDE w:val="0"/>
        <w:autoSpaceDN w:val="0"/>
        <w:adjustRightInd w:val="0"/>
        <w:spacing w:after="0" w:line="240" w:lineRule="auto"/>
        <w:rPr>
          <w:del w:id="3823" w:author="Michael Bell" w:date="2013-05-06T17:53:00Z"/>
          <w:rFonts w:ascii="Courier New" w:hAnsi="Courier New" w:cs="Courier New"/>
          <w:color w:val="008000"/>
          <w:sz w:val="20"/>
          <w:szCs w:val="20"/>
          <w:highlight w:val="white"/>
        </w:rPr>
      </w:pPr>
      <w:del w:id="3824" w:author="Michael Bell" w:date="2013-05-06T17:53:00Z">
        <w:r w:rsidDel="00116173">
          <w:rPr>
            <w:rFonts w:ascii="Courier New" w:hAnsi="Courier New" w:cs="Courier New"/>
            <w:color w:val="008000"/>
            <w:sz w:val="20"/>
            <w:szCs w:val="20"/>
            <w:highlight w:val="white"/>
          </w:rPr>
          <w:delText>different sub menus</w:delText>
        </w:r>
      </w:del>
    </w:p>
    <w:p w14:paraId="04CDA06F" w14:textId="6367952E" w:rsidR="00D3128F" w:rsidDel="00116173" w:rsidRDefault="00D3128F" w:rsidP="00D3128F">
      <w:pPr>
        <w:widowControl w:val="0"/>
        <w:autoSpaceDE w:val="0"/>
        <w:autoSpaceDN w:val="0"/>
        <w:adjustRightInd w:val="0"/>
        <w:spacing w:after="0" w:line="240" w:lineRule="auto"/>
        <w:rPr>
          <w:del w:id="3825" w:author="Michael Bell" w:date="2013-05-06T17:53:00Z"/>
          <w:rFonts w:ascii="Courier New" w:hAnsi="Courier New" w:cs="Courier New"/>
          <w:color w:val="008000"/>
          <w:sz w:val="20"/>
          <w:szCs w:val="20"/>
          <w:highlight w:val="white"/>
        </w:rPr>
      </w:pPr>
    </w:p>
    <w:p w14:paraId="5F907D24" w14:textId="17D2E4A6" w:rsidR="00D3128F" w:rsidDel="00116173" w:rsidRDefault="00D3128F" w:rsidP="00D3128F">
      <w:pPr>
        <w:widowControl w:val="0"/>
        <w:autoSpaceDE w:val="0"/>
        <w:autoSpaceDN w:val="0"/>
        <w:adjustRightInd w:val="0"/>
        <w:spacing w:after="0" w:line="240" w:lineRule="auto"/>
        <w:rPr>
          <w:del w:id="3826" w:author="Michael Bell" w:date="2013-05-06T17:53:00Z"/>
          <w:rFonts w:ascii="Courier New" w:hAnsi="Courier New" w:cs="Courier New"/>
          <w:color w:val="008000"/>
          <w:sz w:val="20"/>
          <w:szCs w:val="20"/>
          <w:highlight w:val="white"/>
        </w:rPr>
      </w:pPr>
      <w:del w:id="3827" w:author="Michael Bell" w:date="2013-05-06T17:53:00Z">
        <w:r w:rsidDel="00116173">
          <w:rPr>
            <w:rFonts w:ascii="Courier New" w:hAnsi="Courier New" w:cs="Courier New"/>
            <w:color w:val="008000"/>
            <w:sz w:val="20"/>
            <w:szCs w:val="20"/>
            <w:highlight w:val="white"/>
          </w:rPr>
          <w:delText># are used to bridge the gap between menu options that should apear to be next to eachoter on the Y axis but actualy</w:delText>
        </w:r>
      </w:del>
    </w:p>
    <w:p w14:paraId="451DBE78" w14:textId="0F584C26" w:rsidR="00D3128F" w:rsidDel="00116173" w:rsidRDefault="00D3128F" w:rsidP="00D3128F">
      <w:pPr>
        <w:widowControl w:val="0"/>
        <w:autoSpaceDE w:val="0"/>
        <w:autoSpaceDN w:val="0"/>
        <w:adjustRightInd w:val="0"/>
        <w:spacing w:after="0" w:line="240" w:lineRule="auto"/>
        <w:rPr>
          <w:del w:id="3828" w:author="Michael Bell" w:date="2013-05-06T17:53:00Z"/>
          <w:rFonts w:ascii="Courier New" w:hAnsi="Courier New" w:cs="Courier New"/>
          <w:color w:val="000000"/>
          <w:sz w:val="20"/>
          <w:szCs w:val="20"/>
          <w:highlight w:val="white"/>
        </w:rPr>
      </w:pPr>
      <w:del w:id="3829" w:author="Michael Bell" w:date="2013-05-06T17:53:00Z">
        <w:r w:rsidDel="00116173">
          <w:rPr>
            <w:rFonts w:ascii="Courier New" w:hAnsi="Courier New" w:cs="Courier New"/>
            <w:color w:val="008000"/>
            <w:sz w:val="20"/>
            <w:szCs w:val="20"/>
            <w:highlight w:val="white"/>
          </w:rPr>
          <w:delText>arent*/</w:delText>
        </w:r>
      </w:del>
    </w:p>
    <w:p w14:paraId="2120ED1E" w14:textId="496E0F24" w:rsidR="00D3128F" w:rsidDel="00116173" w:rsidRDefault="00D3128F" w:rsidP="00D3128F">
      <w:pPr>
        <w:widowControl w:val="0"/>
        <w:autoSpaceDE w:val="0"/>
        <w:autoSpaceDN w:val="0"/>
        <w:adjustRightInd w:val="0"/>
        <w:spacing w:after="0" w:line="240" w:lineRule="auto"/>
        <w:rPr>
          <w:del w:id="3830" w:author="Michael Bell" w:date="2013-05-06T17:53:00Z"/>
          <w:rFonts w:ascii="Courier New" w:hAnsi="Courier New" w:cs="Courier New"/>
          <w:color w:val="000000"/>
          <w:sz w:val="20"/>
          <w:szCs w:val="20"/>
          <w:highlight w:val="white"/>
        </w:rPr>
      </w:pPr>
    </w:p>
    <w:p w14:paraId="0735647B" w14:textId="2CE2F5BF" w:rsidR="00D3128F" w:rsidDel="00116173" w:rsidRDefault="00D3128F" w:rsidP="00D3128F">
      <w:pPr>
        <w:widowControl w:val="0"/>
        <w:autoSpaceDE w:val="0"/>
        <w:autoSpaceDN w:val="0"/>
        <w:adjustRightInd w:val="0"/>
        <w:spacing w:after="0" w:line="240" w:lineRule="auto"/>
        <w:rPr>
          <w:del w:id="3831" w:author="Michael Bell" w:date="2013-05-06T17:53:00Z"/>
          <w:rFonts w:ascii="Courier New" w:hAnsi="Courier New" w:cs="Courier New"/>
          <w:color w:val="000000"/>
          <w:sz w:val="20"/>
          <w:szCs w:val="20"/>
          <w:highlight w:val="white"/>
        </w:rPr>
      </w:pPr>
      <w:del w:id="3832"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initialiseMenu</w:delText>
        </w:r>
        <w:r w:rsidDel="00116173">
          <w:rPr>
            <w:rFonts w:ascii="Courier New" w:hAnsi="Courier New" w:cs="Courier New"/>
            <w:b/>
            <w:bCs/>
            <w:color w:val="000080"/>
            <w:sz w:val="20"/>
            <w:szCs w:val="20"/>
            <w:highlight w:val="white"/>
          </w:rPr>
          <w:delText>()</w:delText>
        </w:r>
      </w:del>
    </w:p>
    <w:p w14:paraId="265C6839" w14:textId="350284DA" w:rsidR="00D3128F" w:rsidDel="00116173" w:rsidRDefault="00D3128F" w:rsidP="00D3128F">
      <w:pPr>
        <w:widowControl w:val="0"/>
        <w:autoSpaceDE w:val="0"/>
        <w:autoSpaceDN w:val="0"/>
        <w:adjustRightInd w:val="0"/>
        <w:spacing w:after="0" w:line="240" w:lineRule="auto"/>
        <w:rPr>
          <w:del w:id="3833" w:author="Michael Bell" w:date="2013-05-06T17:53:00Z"/>
          <w:rFonts w:ascii="Courier New" w:hAnsi="Courier New" w:cs="Courier New"/>
          <w:color w:val="000000"/>
          <w:sz w:val="20"/>
          <w:szCs w:val="20"/>
          <w:highlight w:val="white"/>
        </w:rPr>
      </w:pPr>
      <w:del w:id="3834" w:author="Michael Bell" w:date="2013-05-06T17:53:00Z">
        <w:r w:rsidDel="00116173">
          <w:rPr>
            <w:rFonts w:ascii="Courier New" w:hAnsi="Courier New" w:cs="Courier New"/>
            <w:b/>
            <w:bCs/>
            <w:color w:val="000080"/>
            <w:sz w:val="20"/>
            <w:szCs w:val="20"/>
            <w:highlight w:val="white"/>
          </w:rPr>
          <w:delText>{</w:delText>
        </w:r>
      </w:del>
    </w:p>
    <w:p w14:paraId="42172C9F" w14:textId="68C6E12A" w:rsidR="00D3128F" w:rsidDel="00116173" w:rsidRDefault="00D3128F" w:rsidP="00D3128F">
      <w:pPr>
        <w:widowControl w:val="0"/>
        <w:autoSpaceDE w:val="0"/>
        <w:autoSpaceDN w:val="0"/>
        <w:adjustRightInd w:val="0"/>
        <w:spacing w:after="0" w:line="240" w:lineRule="auto"/>
        <w:rPr>
          <w:del w:id="3835" w:author="Michael Bell" w:date="2013-05-06T17:53:00Z"/>
          <w:rFonts w:ascii="Courier New" w:hAnsi="Courier New" w:cs="Courier New"/>
          <w:color w:val="000000"/>
          <w:sz w:val="20"/>
          <w:szCs w:val="20"/>
          <w:highlight w:val="white"/>
        </w:rPr>
      </w:pPr>
      <w:del w:id="383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"Welcome to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"Destinations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"Hawkhaven       "</w:delText>
        </w:r>
        <w:r w:rsidDel="00116173">
          <w:rPr>
            <w:rFonts w:ascii="Courier New" w:hAnsi="Courier New" w:cs="Courier New"/>
            <w:b/>
            <w:bCs/>
            <w:color w:val="000080"/>
            <w:sz w:val="20"/>
            <w:szCs w:val="20"/>
            <w:highlight w:val="white"/>
          </w:rPr>
          <w:delText>;</w:delText>
        </w:r>
      </w:del>
    </w:p>
    <w:p w14:paraId="0E17A868" w14:textId="43AC5DA8" w:rsidR="00D3128F" w:rsidDel="00116173" w:rsidRDefault="00D3128F" w:rsidP="00D3128F">
      <w:pPr>
        <w:widowControl w:val="0"/>
        <w:autoSpaceDE w:val="0"/>
        <w:autoSpaceDN w:val="0"/>
        <w:adjustRightInd w:val="0"/>
        <w:spacing w:after="0" w:line="240" w:lineRule="auto"/>
        <w:rPr>
          <w:del w:id="3837" w:author="Michael Bell" w:date="2013-05-06T17:53:00Z"/>
          <w:rFonts w:ascii="Courier New" w:hAnsi="Courier New" w:cs="Courier New"/>
          <w:color w:val="000000"/>
          <w:sz w:val="20"/>
          <w:szCs w:val="20"/>
          <w:highlight w:val="white"/>
        </w:rPr>
      </w:pPr>
      <w:del w:id="383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"Beltrak!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CA44CB0" w14:textId="4691C00F" w:rsidR="00D3128F" w:rsidDel="00116173" w:rsidRDefault="00D3128F" w:rsidP="00D3128F">
      <w:pPr>
        <w:widowControl w:val="0"/>
        <w:autoSpaceDE w:val="0"/>
        <w:autoSpaceDN w:val="0"/>
        <w:adjustRightInd w:val="0"/>
        <w:spacing w:after="0" w:line="240" w:lineRule="auto"/>
        <w:rPr>
          <w:del w:id="3839" w:author="Michael Bell" w:date="2013-05-06T17:53:00Z"/>
          <w:rFonts w:ascii="Courier New" w:hAnsi="Courier New" w:cs="Courier New"/>
          <w:color w:val="000000"/>
          <w:sz w:val="20"/>
          <w:szCs w:val="20"/>
          <w:highlight w:val="white"/>
        </w:rPr>
      </w:pPr>
      <w:del w:id="3840" w:author="Michael Bell" w:date="2013-05-06T17:53:00Z">
        <w:r w:rsidDel="00116173">
          <w:rPr>
            <w:rFonts w:ascii="Courier New" w:hAnsi="Courier New" w:cs="Courier New"/>
            <w:color w:val="000000"/>
            <w:sz w:val="20"/>
            <w:szCs w:val="20"/>
            <w:highlight w:val="white"/>
          </w:rPr>
          <w:delText xml:space="preserve">  </w:delText>
        </w:r>
      </w:del>
    </w:p>
    <w:p w14:paraId="061ECA8B" w14:textId="32BAB865" w:rsidR="00D3128F" w:rsidDel="00116173" w:rsidRDefault="00D3128F" w:rsidP="00D3128F">
      <w:pPr>
        <w:widowControl w:val="0"/>
        <w:autoSpaceDE w:val="0"/>
        <w:autoSpaceDN w:val="0"/>
        <w:adjustRightInd w:val="0"/>
        <w:spacing w:after="0" w:line="240" w:lineRule="auto"/>
        <w:rPr>
          <w:del w:id="3841" w:author="Michael Bell" w:date="2013-05-06T17:53:00Z"/>
          <w:rFonts w:ascii="Courier New" w:hAnsi="Courier New" w:cs="Courier New"/>
          <w:color w:val="000000"/>
          <w:sz w:val="20"/>
          <w:szCs w:val="20"/>
          <w:highlight w:val="white"/>
        </w:rPr>
      </w:pPr>
      <w:del w:id="384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"Remilo          "</w:delText>
        </w:r>
        <w:r w:rsidDel="00116173">
          <w:rPr>
            <w:rFonts w:ascii="Courier New" w:hAnsi="Courier New" w:cs="Courier New"/>
            <w:b/>
            <w:bCs/>
            <w:color w:val="000080"/>
            <w:sz w:val="20"/>
            <w:szCs w:val="20"/>
            <w:highlight w:val="white"/>
          </w:rPr>
          <w:delText>;</w:delText>
        </w:r>
      </w:del>
    </w:p>
    <w:p w14:paraId="664CD85D" w14:textId="2F68EA8B" w:rsidR="00D3128F" w:rsidDel="00116173" w:rsidRDefault="00D3128F" w:rsidP="00D3128F">
      <w:pPr>
        <w:widowControl w:val="0"/>
        <w:autoSpaceDE w:val="0"/>
        <w:autoSpaceDN w:val="0"/>
        <w:adjustRightInd w:val="0"/>
        <w:spacing w:after="0" w:line="240" w:lineRule="auto"/>
        <w:rPr>
          <w:del w:id="3843" w:author="Michael Bell" w:date="2013-05-06T17:53:00Z"/>
          <w:rFonts w:ascii="Courier New" w:hAnsi="Courier New" w:cs="Courier New"/>
          <w:color w:val="000000"/>
          <w:sz w:val="20"/>
          <w:szCs w:val="20"/>
          <w:highlight w:val="white"/>
        </w:rPr>
      </w:pPr>
      <w:del w:id="384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2D154586" w14:textId="66FAAFBC" w:rsidR="00D3128F" w:rsidDel="00116173" w:rsidRDefault="00D3128F" w:rsidP="00D3128F">
      <w:pPr>
        <w:widowControl w:val="0"/>
        <w:autoSpaceDE w:val="0"/>
        <w:autoSpaceDN w:val="0"/>
        <w:adjustRightInd w:val="0"/>
        <w:spacing w:after="0" w:line="240" w:lineRule="auto"/>
        <w:rPr>
          <w:del w:id="3845" w:author="Michael Bell" w:date="2013-05-06T17:53:00Z"/>
          <w:rFonts w:ascii="Courier New" w:hAnsi="Courier New" w:cs="Courier New"/>
          <w:color w:val="000000"/>
          <w:sz w:val="20"/>
          <w:szCs w:val="20"/>
          <w:highlight w:val="white"/>
        </w:rPr>
      </w:pPr>
      <w:del w:id="3846" w:author="Michael Bell" w:date="2013-05-06T17:53:00Z">
        <w:r w:rsidDel="00116173">
          <w:rPr>
            <w:rFonts w:ascii="Courier New" w:hAnsi="Courier New" w:cs="Courier New"/>
            <w:color w:val="000000"/>
            <w:sz w:val="20"/>
            <w:szCs w:val="20"/>
            <w:highlight w:val="white"/>
          </w:rPr>
          <w:delText xml:space="preserve">  </w:delText>
        </w:r>
      </w:del>
    </w:p>
    <w:p w14:paraId="2418E213" w14:textId="5B8AE19A" w:rsidR="00D3128F" w:rsidDel="00116173" w:rsidRDefault="00D3128F" w:rsidP="00D3128F">
      <w:pPr>
        <w:widowControl w:val="0"/>
        <w:autoSpaceDE w:val="0"/>
        <w:autoSpaceDN w:val="0"/>
        <w:adjustRightInd w:val="0"/>
        <w:spacing w:after="0" w:line="240" w:lineRule="auto"/>
        <w:rPr>
          <w:del w:id="3847" w:author="Michael Bell" w:date="2013-05-06T17:53:00Z"/>
          <w:rFonts w:ascii="Courier New" w:hAnsi="Courier New" w:cs="Courier New"/>
          <w:color w:val="000000"/>
          <w:sz w:val="20"/>
          <w:szCs w:val="20"/>
          <w:highlight w:val="white"/>
        </w:rPr>
      </w:pPr>
      <w:del w:id="384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"Allantown       "</w:delText>
        </w:r>
        <w:r w:rsidDel="00116173">
          <w:rPr>
            <w:rFonts w:ascii="Courier New" w:hAnsi="Courier New" w:cs="Courier New"/>
            <w:b/>
            <w:bCs/>
            <w:color w:val="000080"/>
            <w:sz w:val="20"/>
            <w:szCs w:val="20"/>
            <w:highlight w:val="white"/>
          </w:rPr>
          <w:delText>;</w:delText>
        </w:r>
      </w:del>
    </w:p>
    <w:p w14:paraId="69A5B5D0" w14:textId="3476E5D6" w:rsidR="00D3128F" w:rsidDel="00116173" w:rsidRDefault="00D3128F" w:rsidP="00D3128F">
      <w:pPr>
        <w:widowControl w:val="0"/>
        <w:autoSpaceDE w:val="0"/>
        <w:autoSpaceDN w:val="0"/>
        <w:adjustRightInd w:val="0"/>
        <w:spacing w:after="0" w:line="240" w:lineRule="auto"/>
        <w:rPr>
          <w:del w:id="3849" w:author="Michael Bell" w:date="2013-05-06T17:53:00Z"/>
          <w:rFonts w:ascii="Courier New" w:hAnsi="Courier New" w:cs="Courier New"/>
          <w:color w:val="000000"/>
          <w:sz w:val="20"/>
          <w:szCs w:val="20"/>
          <w:highlight w:val="white"/>
        </w:rPr>
      </w:pPr>
      <w:del w:id="385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53CCE46" w14:textId="505C03B4" w:rsidR="00D3128F" w:rsidDel="00116173" w:rsidRDefault="00D3128F" w:rsidP="00D3128F">
      <w:pPr>
        <w:widowControl w:val="0"/>
        <w:autoSpaceDE w:val="0"/>
        <w:autoSpaceDN w:val="0"/>
        <w:adjustRightInd w:val="0"/>
        <w:spacing w:after="0" w:line="240" w:lineRule="auto"/>
        <w:rPr>
          <w:del w:id="3851" w:author="Michael Bell" w:date="2013-05-06T17:53:00Z"/>
          <w:rFonts w:ascii="Courier New" w:hAnsi="Courier New" w:cs="Courier New"/>
          <w:color w:val="000000"/>
          <w:sz w:val="20"/>
          <w:szCs w:val="20"/>
          <w:highlight w:val="white"/>
        </w:rPr>
      </w:pPr>
      <w:del w:id="3852" w:author="Michael Bell" w:date="2013-05-06T17:53:00Z">
        <w:r w:rsidDel="00116173">
          <w:rPr>
            <w:rFonts w:ascii="Courier New" w:hAnsi="Courier New" w:cs="Courier New"/>
            <w:color w:val="000000"/>
            <w:sz w:val="20"/>
            <w:szCs w:val="20"/>
            <w:highlight w:val="white"/>
          </w:rPr>
          <w:delText xml:space="preserve">  </w:delText>
        </w:r>
      </w:del>
    </w:p>
    <w:p w14:paraId="58C20182" w14:textId="3CBEC5A1" w:rsidR="00D3128F" w:rsidDel="00116173" w:rsidRDefault="00D3128F" w:rsidP="00D3128F">
      <w:pPr>
        <w:widowControl w:val="0"/>
        <w:autoSpaceDE w:val="0"/>
        <w:autoSpaceDN w:val="0"/>
        <w:adjustRightInd w:val="0"/>
        <w:spacing w:after="0" w:line="240" w:lineRule="auto"/>
        <w:rPr>
          <w:del w:id="3853" w:author="Michael Bell" w:date="2013-05-06T17:53:00Z"/>
          <w:rFonts w:ascii="Courier New" w:hAnsi="Courier New" w:cs="Courier New"/>
          <w:color w:val="000000"/>
          <w:sz w:val="20"/>
          <w:szCs w:val="20"/>
          <w:highlight w:val="white"/>
        </w:rPr>
      </w:pPr>
      <w:del w:id="385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"Gregville       "</w:delText>
        </w:r>
        <w:r w:rsidDel="00116173">
          <w:rPr>
            <w:rFonts w:ascii="Courier New" w:hAnsi="Courier New" w:cs="Courier New"/>
            <w:b/>
            <w:bCs/>
            <w:color w:val="000080"/>
            <w:sz w:val="20"/>
            <w:szCs w:val="20"/>
            <w:highlight w:val="white"/>
          </w:rPr>
          <w:delText>;</w:delText>
        </w:r>
      </w:del>
    </w:p>
    <w:p w14:paraId="25C0CD44" w14:textId="5ACE58A7" w:rsidR="00D3128F" w:rsidDel="00116173" w:rsidRDefault="00D3128F" w:rsidP="00D3128F">
      <w:pPr>
        <w:widowControl w:val="0"/>
        <w:autoSpaceDE w:val="0"/>
        <w:autoSpaceDN w:val="0"/>
        <w:adjustRightInd w:val="0"/>
        <w:spacing w:after="0" w:line="240" w:lineRule="auto"/>
        <w:rPr>
          <w:del w:id="3855" w:author="Michael Bell" w:date="2013-05-06T17:53:00Z"/>
          <w:rFonts w:ascii="Courier New" w:hAnsi="Courier New" w:cs="Courier New"/>
          <w:color w:val="000000"/>
          <w:sz w:val="20"/>
          <w:szCs w:val="20"/>
          <w:highlight w:val="white"/>
        </w:rPr>
      </w:pPr>
      <w:del w:id="385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08F78E6" w14:textId="392BD822" w:rsidR="00D3128F" w:rsidDel="00116173" w:rsidRDefault="00D3128F" w:rsidP="00D3128F">
      <w:pPr>
        <w:widowControl w:val="0"/>
        <w:autoSpaceDE w:val="0"/>
        <w:autoSpaceDN w:val="0"/>
        <w:adjustRightInd w:val="0"/>
        <w:spacing w:after="0" w:line="240" w:lineRule="auto"/>
        <w:rPr>
          <w:del w:id="3857" w:author="Michael Bell" w:date="2013-05-06T17:53:00Z"/>
          <w:rFonts w:ascii="Courier New" w:hAnsi="Courier New" w:cs="Courier New"/>
          <w:color w:val="000000"/>
          <w:sz w:val="20"/>
          <w:szCs w:val="20"/>
          <w:highlight w:val="white"/>
        </w:rPr>
      </w:pPr>
      <w:del w:id="3858" w:author="Michael Bell" w:date="2013-05-06T17:53:00Z">
        <w:r w:rsidDel="00116173">
          <w:rPr>
            <w:rFonts w:ascii="Courier New" w:hAnsi="Courier New" w:cs="Courier New"/>
            <w:color w:val="000000"/>
            <w:sz w:val="20"/>
            <w:szCs w:val="20"/>
            <w:highlight w:val="white"/>
          </w:rPr>
          <w:delText xml:space="preserve">  </w:delText>
        </w:r>
      </w:del>
    </w:p>
    <w:p w14:paraId="4B1E0F88" w14:textId="05799537" w:rsidR="00D3128F" w:rsidDel="00116173" w:rsidRDefault="00D3128F" w:rsidP="00D3128F">
      <w:pPr>
        <w:widowControl w:val="0"/>
        <w:autoSpaceDE w:val="0"/>
        <w:autoSpaceDN w:val="0"/>
        <w:adjustRightInd w:val="0"/>
        <w:spacing w:after="0" w:line="240" w:lineRule="auto"/>
        <w:rPr>
          <w:del w:id="3859" w:author="Michael Bell" w:date="2013-05-06T17:53:00Z"/>
          <w:rFonts w:ascii="Courier New" w:hAnsi="Courier New" w:cs="Courier New"/>
          <w:color w:val="000000"/>
          <w:sz w:val="20"/>
          <w:szCs w:val="20"/>
          <w:highlight w:val="white"/>
        </w:rPr>
      </w:pPr>
      <w:del w:id="386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"Leovetticutte   "</w:delText>
        </w:r>
        <w:r w:rsidDel="00116173">
          <w:rPr>
            <w:rFonts w:ascii="Courier New" w:hAnsi="Courier New" w:cs="Courier New"/>
            <w:b/>
            <w:bCs/>
            <w:color w:val="000080"/>
            <w:sz w:val="20"/>
            <w:szCs w:val="20"/>
            <w:highlight w:val="white"/>
          </w:rPr>
          <w:delText>;</w:delText>
        </w:r>
      </w:del>
    </w:p>
    <w:p w14:paraId="5B46B789" w14:textId="79921650" w:rsidR="00D3128F" w:rsidDel="00116173" w:rsidRDefault="00D3128F" w:rsidP="00D3128F">
      <w:pPr>
        <w:widowControl w:val="0"/>
        <w:autoSpaceDE w:val="0"/>
        <w:autoSpaceDN w:val="0"/>
        <w:adjustRightInd w:val="0"/>
        <w:spacing w:after="0" w:line="240" w:lineRule="auto"/>
        <w:rPr>
          <w:del w:id="3861" w:author="Michael Bell" w:date="2013-05-06T17:53:00Z"/>
          <w:rFonts w:ascii="Courier New" w:hAnsi="Courier New" w:cs="Courier New"/>
          <w:color w:val="000000"/>
          <w:sz w:val="20"/>
          <w:szCs w:val="20"/>
          <w:highlight w:val="white"/>
        </w:rPr>
      </w:pPr>
      <w:del w:id="386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FBE886" w14:textId="746EE635" w:rsidR="00D3128F" w:rsidDel="00116173" w:rsidRDefault="00D3128F" w:rsidP="00D3128F">
      <w:pPr>
        <w:widowControl w:val="0"/>
        <w:autoSpaceDE w:val="0"/>
        <w:autoSpaceDN w:val="0"/>
        <w:adjustRightInd w:val="0"/>
        <w:spacing w:after="0" w:line="240" w:lineRule="auto"/>
        <w:rPr>
          <w:del w:id="3863" w:author="Michael Bell" w:date="2013-05-06T17:53:00Z"/>
          <w:rFonts w:ascii="Courier New" w:hAnsi="Courier New" w:cs="Courier New"/>
          <w:color w:val="000000"/>
          <w:sz w:val="20"/>
          <w:szCs w:val="20"/>
          <w:highlight w:val="white"/>
        </w:rPr>
      </w:pPr>
      <w:del w:id="3864" w:author="Michael Bell" w:date="2013-05-06T17:53:00Z">
        <w:r w:rsidDel="00116173">
          <w:rPr>
            <w:rFonts w:ascii="Courier New" w:hAnsi="Courier New" w:cs="Courier New"/>
            <w:color w:val="000000"/>
            <w:sz w:val="20"/>
            <w:szCs w:val="20"/>
            <w:highlight w:val="white"/>
          </w:rPr>
          <w:delText xml:space="preserve">  </w:delText>
        </w:r>
      </w:del>
    </w:p>
    <w:p w14:paraId="551429C8" w14:textId="1A6C6E16" w:rsidR="00D3128F" w:rsidDel="00116173" w:rsidRDefault="00D3128F" w:rsidP="00D3128F">
      <w:pPr>
        <w:widowControl w:val="0"/>
        <w:autoSpaceDE w:val="0"/>
        <w:autoSpaceDN w:val="0"/>
        <w:adjustRightInd w:val="0"/>
        <w:spacing w:after="0" w:line="240" w:lineRule="auto"/>
        <w:rPr>
          <w:del w:id="3865" w:author="Michael Bell" w:date="2013-05-06T17:53:00Z"/>
          <w:rFonts w:ascii="Courier New" w:hAnsi="Courier New" w:cs="Courier New"/>
          <w:color w:val="000000"/>
          <w:sz w:val="20"/>
          <w:szCs w:val="20"/>
          <w:highlight w:val="white"/>
        </w:rPr>
      </w:pPr>
      <w:del w:id="386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"Regantra        "</w:delText>
        </w:r>
        <w:r w:rsidDel="00116173">
          <w:rPr>
            <w:rFonts w:ascii="Courier New" w:hAnsi="Courier New" w:cs="Courier New"/>
            <w:b/>
            <w:bCs/>
            <w:color w:val="000080"/>
            <w:sz w:val="20"/>
            <w:szCs w:val="20"/>
            <w:highlight w:val="white"/>
          </w:rPr>
          <w:delText>;</w:delText>
        </w:r>
      </w:del>
    </w:p>
    <w:p w14:paraId="0193B3FA" w14:textId="287C4B7F" w:rsidR="00D3128F" w:rsidDel="00116173" w:rsidRDefault="00D3128F" w:rsidP="00D3128F">
      <w:pPr>
        <w:widowControl w:val="0"/>
        <w:autoSpaceDE w:val="0"/>
        <w:autoSpaceDN w:val="0"/>
        <w:adjustRightInd w:val="0"/>
        <w:spacing w:after="0" w:line="240" w:lineRule="auto"/>
        <w:rPr>
          <w:del w:id="3867" w:author="Michael Bell" w:date="2013-05-06T17:53:00Z"/>
          <w:rFonts w:ascii="Courier New" w:hAnsi="Courier New" w:cs="Courier New"/>
          <w:color w:val="000000"/>
          <w:sz w:val="20"/>
          <w:szCs w:val="20"/>
          <w:highlight w:val="white"/>
        </w:rPr>
      </w:pPr>
      <w:del w:id="386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C3AE4" w14:textId="43692240" w:rsidR="00D3128F" w:rsidDel="00116173" w:rsidRDefault="00D3128F" w:rsidP="00D3128F">
      <w:pPr>
        <w:widowControl w:val="0"/>
        <w:autoSpaceDE w:val="0"/>
        <w:autoSpaceDN w:val="0"/>
        <w:adjustRightInd w:val="0"/>
        <w:spacing w:after="0" w:line="240" w:lineRule="auto"/>
        <w:rPr>
          <w:del w:id="3869" w:author="Michael Bell" w:date="2013-05-06T17:53:00Z"/>
          <w:rFonts w:ascii="Courier New" w:hAnsi="Courier New" w:cs="Courier New"/>
          <w:color w:val="000000"/>
          <w:sz w:val="20"/>
          <w:szCs w:val="20"/>
          <w:highlight w:val="white"/>
        </w:rPr>
      </w:pPr>
      <w:del w:id="3870" w:author="Michael Bell" w:date="2013-05-06T17:53:00Z">
        <w:r w:rsidDel="00116173">
          <w:rPr>
            <w:rFonts w:ascii="Courier New" w:hAnsi="Courier New" w:cs="Courier New"/>
            <w:color w:val="000000"/>
            <w:sz w:val="20"/>
            <w:szCs w:val="20"/>
            <w:highlight w:val="white"/>
          </w:rPr>
          <w:delText xml:space="preserve">  </w:delText>
        </w:r>
      </w:del>
    </w:p>
    <w:p w14:paraId="451BF1BB" w14:textId="1F1160A9" w:rsidR="00D3128F" w:rsidDel="00116173" w:rsidRDefault="00D3128F" w:rsidP="00D3128F">
      <w:pPr>
        <w:widowControl w:val="0"/>
        <w:autoSpaceDE w:val="0"/>
        <w:autoSpaceDN w:val="0"/>
        <w:adjustRightInd w:val="0"/>
        <w:spacing w:after="0" w:line="240" w:lineRule="auto"/>
        <w:rPr>
          <w:del w:id="3871" w:author="Michael Bell" w:date="2013-05-06T17:53:00Z"/>
          <w:rFonts w:ascii="Courier New" w:hAnsi="Courier New" w:cs="Courier New"/>
          <w:color w:val="000000"/>
          <w:sz w:val="20"/>
          <w:szCs w:val="20"/>
          <w:highlight w:val="white"/>
        </w:rPr>
      </w:pPr>
      <w:del w:id="387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"Vancoville      "</w:delText>
        </w:r>
        <w:r w:rsidDel="00116173">
          <w:rPr>
            <w:rFonts w:ascii="Courier New" w:hAnsi="Courier New" w:cs="Courier New"/>
            <w:b/>
            <w:bCs/>
            <w:color w:val="000080"/>
            <w:sz w:val="20"/>
            <w:szCs w:val="20"/>
            <w:highlight w:val="white"/>
          </w:rPr>
          <w:delText>;</w:delText>
        </w:r>
      </w:del>
    </w:p>
    <w:p w14:paraId="5C155B0D" w14:textId="344091C0" w:rsidR="00D3128F" w:rsidDel="00116173" w:rsidRDefault="00D3128F" w:rsidP="00D3128F">
      <w:pPr>
        <w:widowControl w:val="0"/>
        <w:autoSpaceDE w:val="0"/>
        <w:autoSpaceDN w:val="0"/>
        <w:adjustRightInd w:val="0"/>
        <w:spacing w:after="0" w:line="240" w:lineRule="auto"/>
        <w:rPr>
          <w:del w:id="3873" w:author="Michael Bell" w:date="2013-05-06T17:53:00Z"/>
          <w:rFonts w:ascii="Courier New" w:hAnsi="Courier New" w:cs="Courier New"/>
          <w:color w:val="000000"/>
          <w:sz w:val="20"/>
          <w:szCs w:val="20"/>
          <w:highlight w:val="white"/>
        </w:rPr>
      </w:pPr>
      <w:del w:id="387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A52E83A" w14:textId="2C2433F0" w:rsidR="00D3128F" w:rsidDel="00116173" w:rsidRDefault="00D3128F" w:rsidP="00D3128F">
      <w:pPr>
        <w:widowControl w:val="0"/>
        <w:autoSpaceDE w:val="0"/>
        <w:autoSpaceDN w:val="0"/>
        <w:adjustRightInd w:val="0"/>
        <w:spacing w:after="0" w:line="240" w:lineRule="auto"/>
        <w:rPr>
          <w:del w:id="3875" w:author="Michael Bell" w:date="2013-05-06T17:53:00Z"/>
          <w:rFonts w:ascii="Courier New" w:hAnsi="Courier New" w:cs="Courier New"/>
          <w:color w:val="000000"/>
          <w:sz w:val="20"/>
          <w:szCs w:val="20"/>
          <w:highlight w:val="white"/>
        </w:rPr>
      </w:pPr>
      <w:del w:id="3876" w:author="Michael Bell" w:date="2013-05-06T17:53:00Z">
        <w:r w:rsidDel="00116173">
          <w:rPr>
            <w:rFonts w:ascii="Courier New" w:hAnsi="Courier New" w:cs="Courier New"/>
            <w:color w:val="000000"/>
            <w:sz w:val="20"/>
            <w:szCs w:val="20"/>
            <w:highlight w:val="white"/>
          </w:rPr>
          <w:delText xml:space="preserve">  </w:delText>
        </w:r>
      </w:del>
    </w:p>
    <w:p w14:paraId="19A3BF22" w14:textId="15D64B4D" w:rsidR="00D3128F" w:rsidDel="00116173" w:rsidRDefault="00D3128F" w:rsidP="00D3128F">
      <w:pPr>
        <w:widowControl w:val="0"/>
        <w:autoSpaceDE w:val="0"/>
        <w:autoSpaceDN w:val="0"/>
        <w:adjustRightInd w:val="0"/>
        <w:spacing w:after="0" w:line="240" w:lineRule="auto"/>
        <w:rPr>
          <w:del w:id="3877" w:author="Michael Bell" w:date="2013-05-06T17:53:00Z"/>
          <w:rFonts w:ascii="Courier New" w:hAnsi="Courier New" w:cs="Courier New"/>
          <w:color w:val="000000"/>
          <w:sz w:val="20"/>
          <w:szCs w:val="20"/>
          <w:highlight w:val="white"/>
        </w:rPr>
      </w:pPr>
      <w:del w:id="3878"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9E82876" w14:textId="1939CBFB" w:rsidR="00D3128F" w:rsidDel="00116173" w:rsidRDefault="00D3128F" w:rsidP="00D3128F">
      <w:pPr>
        <w:widowControl w:val="0"/>
        <w:autoSpaceDE w:val="0"/>
        <w:autoSpaceDN w:val="0"/>
        <w:adjustRightInd w:val="0"/>
        <w:spacing w:after="0" w:line="240" w:lineRule="auto"/>
        <w:rPr>
          <w:del w:id="3879" w:author="Michael Bell" w:date="2013-05-06T17:53:00Z"/>
          <w:rFonts w:ascii="Courier New" w:hAnsi="Courier New" w:cs="Courier New"/>
          <w:color w:val="000000"/>
          <w:sz w:val="20"/>
          <w:szCs w:val="20"/>
          <w:highlight w:val="white"/>
        </w:rPr>
      </w:pPr>
      <w:del w:id="388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7</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64F7AF" w14:textId="59531B1F" w:rsidR="00D3128F" w:rsidDel="00116173" w:rsidRDefault="00D3128F" w:rsidP="00D3128F">
      <w:pPr>
        <w:widowControl w:val="0"/>
        <w:autoSpaceDE w:val="0"/>
        <w:autoSpaceDN w:val="0"/>
        <w:adjustRightInd w:val="0"/>
        <w:spacing w:after="0" w:line="240" w:lineRule="auto"/>
        <w:rPr>
          <w:del w:id="3881" w:author="Michael Bell" w:date="2013-05-06T17:53:00Z"/>
          <w:rFonts w:ascii="Courier New" w:hAnsi="Courier New" w:cs="Courier New"/>
          <w:color w:val="000000"/>
          <w:sz w:val="20"/>
          <w:szCs w:val="20"/>
          <w:highlight w:val="white"/>
        </w:rPr>
      </w:pPr>
      <w:del w:id="3882" w:author="Michael Bell" w:date="2013-05-06T17:53:00Z">
        <w:r w:rsidDel="00116173">
          <w:rPr>
            <w:rFonts w:ascii="Courier New" w:hAnsi="Courier New" w:cs="Courier New"/>
            <w:color w:val="000000"/>
            <w:sz w:val="20"/>
            <w:szCs w:val="20"/>
            <w:highlight w:val="white"/>
          </w:rPr>
          <w:delText xml:space="preserve">  </w:delText>
        </w:r>
      </w:del>
    </w:p>
    <w:p w14:paraId="2E7EAC9F" w14:textId="1BEB8AA6" w:rsidR="00D3128F" w:rsidDel="00116173" w:rsidRDefault="00D3128F" w:rsidP="00D3128F">
      <w:pPr>
        <w:widowControl w:val="0"/>
        <w:autoSpaceDE w:val="0"/>
        <w:autoSpaceDN w:val="0"/>
        <w:adjustRightInd w:val="0"/>
        <w:spacing w:after="0" w:line="240" w:lineRule="auto"/>
        <w:rPr>
          <w:del w:id="3883" w:author="Michael Bell" w:date="2013-05-06T17:53:00Z"/>
          <w:rFonts w:ascii="Courier New" w:hAnsi="Courier New" w:cs="Courier New"/>
          <w:color w:val="000000"/>
          <w:sz w:val="20"/>
          <w:szCs w:val="20"/>
          <w:highlight w:val="white"/>
        </w:rPr>
      </w:pPr>
      <w:del w:id="3884"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"Settings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"Backlight       "</w:delText>
        </w:r>
        <w:r w:rsidDel="00116173">
          <w:rPr>
            <w:rFonts w:ascii="Courier New" w:hAnsi="Courier New" w:cs="Courier New"/>
            <w:b/>
            <w:bCs/>
            <w:color w:val="000080"/>
            <w:sz w:val="20"/>
            <w:szCs w:val="20"/>
            <w:highlight w:val="white"/>
          </w:rPr>
          <w:delText>;</w:delText>
        </w:r>
      </w:del>
    </w:p>
    <w:p w14:paraId="4CB12481" w14:textId="4567DF71" w:rsidR="00D3128F" w:rsidDel="00116173" w:rsidRDefault="00D3128F" w:rsidP="00D3128F">
      <w:pPr>
        <w:widowControl w:val="0"/>
        <w:autoSpaceDE w:val="0"/>
        <w:autoSpaceDN w:val="0"/>
        <w:adjustRightInd w:val="0"/>
        <w:spacing w:after="0" w:line="240" w:lineRule="auto"/>
        <w:rPr>
          <w:del w:id="3885" w:author="Michael Bell" w:date="2013-05-06T17:53:00Z"/>
          <w:rFonts w:ascii="Courier New" w:hAnsi="Courier New" w:cs="Courier New"/>
          <w:color w:val="000000"/>
          <w:sz w:val="20"/>
          <w:szCs w:val="20"/>
          <w:highlight w:val="white"/>
        </w:rPr>
      </w:pPr>
      <w:del w:id="3886"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42D25369" w14:textId="3CF3BBAB" w:rsidR="00D3128F" w:rsidDel="00116173" w:rsidRDefault="00D3128F" w:rsidP="00D3128F">
      <w:pPr>
        <w:widowControl w:val="0"/>
        <w:autoSpaceDE w:val="0"/>
        <w:autoSpaceDN w:val="0"/>
        <w:adjustRightInd w:val="0"/>
        <w:spacing w:after="0" w:line="240" w:lineRule="auto"/>
        <w:rPr>
          <w:del w:id="3887" w:author="Michael Bell" w:date="2013-05-06T17:53:00Z"/>
          <w:rFonts w:ascii="Courier New" w:hAnsi="Courier New" w:cs="Courier New"/>
          <w:color w:val="000000"/>
          <w:sz w:val="20"/>
          <w:szCs w:val="20"/>
          <w:highlight w:val="white"/>
        </w:rPr>
      </w:pPr>
      <w:del w:id="3888" w:author="Michael Bell" w:date="2013-05-06T17:53:00Z">
        <w:r w:rsidDel="00116173">
          <w:rPr>
            <w:rFonts w:ascii="Courier New" w:hAnsi="Courier New" w:cs="Courier New"/>
            <w:color w:val="000000"/>
            <w:sz w:val="20"/>
            <w:szCs w:val="20"/>
            <w:highlight w:val="white"/>
          </w:rPr>
          <w:delText xml:space="preserve">  </w:delText>
        </w:r>
      </w:del>
    </w:p>
    <w:p w14:paraId="19D6C83A" w14:textId="171EE000" w:rsidR="00D3128F" w:rsidDel="00116173" w:rsidRDefault="00D3128F" w:rsidP="00D3128F">
      <w:pPr>
        <w:widowControl w:val="0"/>
        <w:autoSpaceDE w:val="0"/>
        <w:autoSpaceDN w:val="0"/>
        <w:adjustRightInd w:val="0"/>
        <w:spacing w:after="0" w:line="240" w:lineRule="auto"/>
        <w:rPr>
          <w:del w:id="3889" w:author="Michael Bell" w:date="2013-05-06T17:53:00Z"/>
          <w:rFonts w:ascii="Courier New" w:hAnsi="Courier New" w:cs="Courier New"/>
          <w:color w:val="000000"/>
          <w:sz w:val="20"/>
          <w:szCs w:val="20"/>
          <w:highlight w:val="white"/>
        </w:rPr>
      </w:pPr>
      <w:del w:id="3890"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"Top Speed       "</w:delText>
        </w:r>
        <w:r w:rsidDel="00116173">
          <w:rPr>
            <w:rFonts w:ascii="Courier New" w:hAnsi="Courier New" w:cs="Courier New"/>
            <w:b/>
            <w:bCs/>
            <w:color w:val="000080"/>
            <w:sz w:val="20"/>
            <w:szCs w:val="20"/>
            <w:highlight w:val="white"/>
          </w:rPr>
          <w:delText>;</w:delText>
        </w:r>
      </w:del>
    </w:p>
    <w:p w14:paraId="5FCC0DD1" w14:textId="061DFC4B" w:rsidR="00D3128F" w:rsidDel="00116173" w:rsidRDefault="00D3128F" w:rsidP="00D3128F">
      <w:pPr>
        <w:widowControl w:val="0"/>
        <w:autoSpaceDE w:val="0"/>
        <w:autoSpaceDN w:val="0"/>
        <w:adjustRightInd w:val="0"/>
        <w:spacing w:after="0" w:line="240" w:lineRule="auto"/>
        <w:rPr>
          <w:del w:id="3891" w:author="Michael Bell" w:date="2013-05-06T17:53:00Z"/>
          <w:rFonts w:ascii="Courier New" w:hAnsi="Courier New" w:cs="Courier New"/>
          <w:color w:val="000000"/>
          <w:sz w:val="20"/>
          <w:szCs w:val="20"/>
          <w:highlight w:val="white"/>
        </w:rPr>
      </w:pPr>
      <w:del w:id="3892" w:author="Michael Bell" w:date="2013-05-06T17:53:00Z">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9</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323B0655" w14:textId="76C03980" w:rsidR="00D3128F" w:rsidDel="00116173" w:rsidRDefault="00D3128F" w:rsidP="00D3128F">
      <w:pPr>
        <w:widowControl w:val="0"/>
        <w:autoSpaceDE w:val="0"/>
        <w:autoSpaceDN w:val="0"/>
        <w:adjustRightInd w:val="0"/>
        <w:spacing w:after="0" w:line="240" w:lineRule="auto"/>
        <w:rPr>
          <w:del w:id="3893" w:author="Michael Bell" w:date="2013-05-06T17:53:00Z"/>
          <w:rFonts w:ascii="Courier New" w:hAnsi="Courier New" w:cs="Courier New"/>
          <w:color w:val="000000"/>
          <w:sz w:val="20"/>
          <w:szCs w:val="20"/>
          <w:highlight w:val="white"/>
        </w:rPr>
      </w:pPr>
      <w:del w:id="3894" w:author="Michael Bell" w:date="2013-05-06T17:53:00Z">
        <w:r w:rsidDel="00116173">
          <w:rPr>
            <w:rFonts w:ascii="Courier New" w:hAnsi="Courier New" w:cs="Courier New"/>
            <w:b/>
            <w:bCs/>
            <w:color w:val="000080"/>
            <w:sz w:val="20"/>
            <w:szCs w:val="20"/>
            <w:highlight w:val="white"/>
          </w:rPr>
          <w:delText>}</w:delText>
        </w:r>
      </w:del>
    </w:p>
    <w:p w14:paraId="3E6C2DC8" w14:textId="77777777" w:rsidR="00D3128F" w:rsidRDefault="00D3128F">
      <w:r>
        <w:br w:type="page"/>
      </w:r>
    </w:p>
    <w:p w14:paraId="120EC48C" w14:textId="77777777" w:rsidR="00D3128F" w:rsidRDefault="00D3128F" w:rsidP="00D3128F">
      <w:pPr>
        <w:pStyle w:val="Heading2"/>
        <w:rPr>
          <w:ins w:id="3895" w:author="Michael Bell" w:date="2013-05-06T17:53:00Z"/>
        </w:rPr>
      </w:pPr>
      <w:bookmarkStart w:id="3896" w:name="_Toc355693065"/>
      <w:r>
        <w:lastRenderedPageBreak/>
        <w:t>respondButtons.ino</w:t>
      </w:r>
      <w:bookmarkEnd w:id="3896"/>
    </w:p>
    <w:p w14:paraId="52E8D3F6" w14:textId="77777777" w:rsidR="003A2FEE" w:rsidRDefault="003A2FEE" w:rsidP="003A2FEE">
      <w:pPr>
        <w:autoSpaceDE w:val="0"/>
        <w:autoSpaceDN w:val="0"/>
        <w:adjustRightInd w:val="0"/>
        <w:spacing w:after="0" w:line="240" w:lineRule="auto"/>
        <w:rPr>
          <w:ins w:id="3897" w:author="Michael Bell" w:date="2013-05-06T18:05:00Z"/>
          <w:rFonts w:ascii="Courier New" w:hAnsi="Courier New" w:cs="Courier New"/>
          <w:color w:val="008000"/>
          <w:sz w:val="20"/>
          <w:szCs w:val="20"/>
          <w:highlight w:val="white"/>
        </w:rPr>
      </w:pPr>
      <w:ins w:id="3898" w:author="Michael Bell" w:date="2013-05-06T18:05:00Z">
        <w:r>
          <w:rPr>
            <w:rFonts w:ascii="Courier New" w:hAnsi="Courier New" w:cs="Courier New"/>
            <w:color w:val="008000"/>
            <w:sz w:val="20"/>
            <w:szCs w:val="20"/>
            <w:highlight w:val="white"/>
          </w:rPr>
          <w:t>/*</w:t>
        </w:r>
      </w:ins>
    </w:p>
    <w:p w14:paraId="49185A29" w14:textId="77777777" w:rsidR="003A2FEE" w:rsidRDefault="003A2FEE" w:rsidP="003A2FEE">
      <w:pPr>
        <w:autoSpaceDE w:val="0"/>
        <w:autoSpaceDN w:val="0"/>
        <w:adjustRightInd w:val="0"/>
        <w:spacing w:after="0" w:line="240" w:lineRule="auto"/>
        <w:rPr>
          <w:ins w:id="3899" w:author="Michael Bell" w:date="2013-05-06T18:05:00Z"/>
          <w:rFonts w:ascii="Courier New" w:hAnsi="Courier New" w:cs="Courier New"/>
          <w:color w:val="008000"/>
          <w:sz w:val="20"/>
          <w:szCs w:val="20"/>
          <w:highlight w:val="white"/>
        </w:rPr>
      </w:pPr>
    </w:p>
    <w:p w14:paraId="4647AFE9" w14:textId="77777777" w:rsidR="003A2FEE" w:rsidRDefault="003A2FEE" w:rsidP="003A2FEE">
      <w:pPr>
        <w:autoSpaceDE w:val="0"/>
        <w:autoSpaceDN w:val="0"/>
        <w:adjustRightInd w:val="0"/>
        <w:spacing w:after="0" w:line="240" w:lineRule="auto"/>
        <w:rPr>
          <w:ins w:id="3900" w:author="Michael Bell" w:date="2013-05-06T18:05:00Z"/>
          <w:rFonts w:ascii="Courier New" w:hAnsi="Courier New" w:cs="Courier New"/>
          <w:color w:val="008000"/>
          <w:sz w:val="20"/>
          <w:szCs w:val="20"/>
          <w:highlight w:val="white"/>
        </w:rPr>
      </w:pPr>
      <w:ins w:id="3901" w:author="Michael Bell" w:date="2013-05-06T18:05:00Z">
        <w:r>
          <w:rPr>
            <w:rFonts w:ascii="Courier New" w:hAnsi="Courier New" w:cs="Courier New"/>
            <w:color w:val="008000"/>
            <w:sz w:val="20"/>
            <w:szCs w:val="20"/>
            <w:highlight w:val="white"/>
          </w:rPr>
          <w:t xml:space="preserve"> BELTRAK</w:t>
        </w:r>
      </w:ins>
    </w:p>
    <w:p w14:paraId="47344F64" w14:textId="77777777" w:rsidR="003A2FEE" w:rsidRDefault="003A2FEE" w:rsidP="003A2FEE">
      <w:pPr>
        <w:autoSpaceDE w:val="0"/>
        <w:autoSpaceDN w:val="0"/>
        <w:adjustRightInd w:val="0"/>
        <w:spacing w:after="0" w:line="240" w:lineRule="auto"/>
        <w:rPr>
          <w:ins w:id="3902" w:author="Michael Bell" w:date="2013-05-06T18:05:00Z"/>
          <w:rFonts w:ascii="Courier New" w:hAnsi="Courier New" w:cs="Courier New"/>
          <w:color w:val="008000"/>
          <w:sz w:val="20"/>
          <w:szCs w:val="20"/>
          <w:highlight w:val="white"/>
        </w:rPr>
      </w:pPr>
      <w:ins w:id="3903" w:author="Michael Bell" w:date="2013-05-06T18:05:00Z">
        <w:r>
          <w:rPr>
            <w:rFonts w:ascii="Courier New" w:hAnsi="Courier New" w:cs="Courier New"/>
            <w:color w:val="008000"/>
            <w:sz w:val="20"/>
            <w:szCs w:val="20"/>
            <w:highlight w:val="white"/>
          </w:rPr>
          <w:t xml:space="preserve"> </w:t>
        </w:r>
      </w:ins>
    </w:p>
    <w:p w14:paraId="3CD68FB0" w14:textId="77777777" w:rsidR="003A2FEE" w:rsidRDefault="003A2FEE" w:rsidP="003A2FEE">
      <w:pPr>
        <w:autoSpaceDE w:val="0"/>
        <w:autoSpaceDN w:val="0"/>
        <w:adjustRightInd w:val="0"/>
        <w:spacing w:after="0" w:line="240" w:lineRule="auto"/>
        <w:rPr>
          <w:ins w:id="3904" w:author="Michael Bell" w:date="2013-05-06T18:05:00Z"/>
          <w:rFonts w:ascii="Courier New" w:hAnsi="Courier New" w:cs="Courier New"/>
          <w:color w:val="008000"/>
          <w:sz w:val="20"/>
          <w:szCs w:val="20"/>
          <w:highlight w:val="white"/>
        </w:rPr>
      </w:pPr>
      <w:ins w:id="3905" w:author="Michael Bell" w:date="2013-05-06T18:05:00Z">
        <w:r>
          <w:rPr>
            <w:rFonts w:ascii="Courier New" w:hAnsi="Courier New" w:cs="Courier New"/>
            <w:color w:val="008000"/>
            <w:sz w:val="20"/>
            <w:szCs w:val="20"/>
            <w:highlight w:val="white"/>
          </w:rPr>
          <w:t xml:space="preserve"> V1.0</w:t>
        </w:r>
      </w:ins>
    </w:p>
    <w:p w14:paraId="0E531D0C" w14:textId="77777777" w:rsidR="003A2FEE" w:rsidRDefault="003A2FEE" w:rsidP="003A2FEE">
      <w:pPr>
        <w:autoSpaceDE w:val="0"/>
        <w:autoSpaceDN w:val="0"/>
        <w:adjustRightInd w:val="0"/>
        <w:spacing w:after="0" w:line="240" w:lineRule="auto"/>
        <w:rPr>
          <w:ins w:id="3906" w:author="Michael Bell" w:date="2013-05-06T18:05:00Z"/>
          <w:rFonts w:ascii="Courier New" w:hAnsi="Courier New" w:cs="Courier New"/>
          <w:color w:val="008000"/>
          <w:sz w:val="20"/>
          <w:szCs w:val="20"/>
          <w:highlight w:val="white"/>
        </w:rPr>
      </w:pPr>
      <w:ins w:id="3907" w:author="Michael Bell" w:date="2013-05-06T18:05:00Z">
        <w:r>
          <w:rPr>
            <w:rFonts w:ascii="Courier New" w:hAnsi="Courier New" w:cs="Courier New"/>
            <w:color w:val="008000"/>
            <w:sz w:val="20"/>
            <w:szCs w:val="20"/>
            <w:highlight w:val="white"/>
          </w:rPr>
          <w:t xml:space="preserve"> </w:t>
        </w:r>
      </w:ins>
    </w:p>
    <w:p w14:paraId="258DFB20" w14:textId="77777777" w:rsidR="003A2FEE" w:rsidRDefault="003A2FEE" w:rsidP="003A2FEE">
      <w:pPr>
        <w:autoSpaceDE w:val="0"/>
        <w:autoSpaceDN w:val="0"/>
        <w:adjustRightInd w:val="0"/>
        <w:spacing w:after="0" w:line="240" w:lineRule="auto"/>
        <w:rPr>
          <w:ins w:id="3908" w:author="Michael Bell" w:date="2013-05-06T18:05:00Z"/>
          <w:rFonts w:ascii="Courier New" w:hAnsi="Courier New" w:cs="Courier New"/>
          <w:color w:val="008000"/>
          <w:sz w:val="20"/>
          <w:szCs w:val="20"/>
          <w:highlight w:val="white"/>
        </w:rPr>
      </w:pPr>
      <w:ins w:id="3909" w:author="Michael Bell" w:date="2013-05-06T18:05: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52E7C314" w14:textId="77777777" w:rsidR="003A2FEE" w:rsidRDefault="003A2FEE" w:rsidP="003A2FEE">
      <w:pPr>
        <w:autoSpaceDE w:val="0"/>
        <w:autoSpaceDN w:val="0"/>
        <w:adjustRightInd w:val="0"/>
        <w:spacing w:after="0" w:line="240" w:lineRule="auto"/>
        <w:rPr>
          <w:ins w:id="3910" w:author="Michael Bell" w:date="2013-05-06T18:05:00Z"/>
          <w:rFonts w:ascii="Courier New" w:hAnsi="Courier New" w:cs="Courier New"/>
          <w:color w:val="008000"/>
          <w:sz w:val="20"/>
          <w:szCs w:val="20"/>
          <w:highlight w:val="white"/>
        </w:rPr>
      </w:pPr>
      <w:ins w:id="3911" w:author="Michael Bell" w:date="2013-05-06T18:05:00Z">
        <w:r>
          <w:rPr>
            <w:rFonts w:ascii="Courier New" w:hAnsi="Courier New" w:cs="Courier New"/>
            <w:color w:val="008000"/>
            <w:sz w:val="20"/>
            <w:szCs w:val="20"/>
            <w:highlight w:val="white"/>
          </w:rPr>
          <w:t xml:space="preserve"> </w:t>
        </w:r>
      </w:ins>
    </w:p>
    <w:p w14:paraId="2033C8E8" w14:textId="77777777" w:rsidR="003A2FEE" w:rsidRDefault="003A2FEE" w:rsidP="003A2FEE">
      <w:pPr>
        <w:autoSpaceDE w:val="0"/>
        <w:autoSpaceDN w:val="0"/>
        <w:adjustRightInd w:val="0"/>
        <w:spacing w:after="0" w:line="240" w:lineRule="auto"/>
        <w:rPr>
          <w:ins w:id="3912" w:author="Michael Bell" w:date="2013-05-06T18:05:00Z"/>
          <w:rFonts w:ascii="Courier New" w:hAnsi="Courier New" w:cs="Courier New"/>
          <w:color w:val="008000"/>
          <w:sz w:val="20"/>
          <w:szCs w:val="20"/>
          <w:highlight w:val="white"/>
        </w:rPr>
      </w:pPr>
      <w:ins w:id="3913" w:author="Michael Bell" w:date="2013-05-06T18:05:00Z">
        <w:r>
          <w:rPr>
            <w:rFonts w:ascii="Courier New" w:hAnsi="Courier New" w:cs="Courier New"/>
            <w:color w:val="008000"/>
            <w:sz w:val="20"/>
            <w:szCs w:val="20"/>
            <w:highlight w:val="white"/>
          </w:rPr>
          <w:t xml:space="preserve"> By Michael Bell</w:t>
        </w:r>
      </w:ins>
    </w:p>
    <w:p w14:paraId="7DAF42AC" w14:textId="77777777" w:rsidR="003A2FEE" w:rsidRDefault="003A2FEE" w:rsidP="003A2FEE">
      <w:pPr>
        <w:autoSpaceDE w:val="0"/>
        <w:autoSpaceDN w:val="0"/>
        <w:adjustRightInd w:val="0"/>
        <w:spacing w:after="0" w:line="240" w:lineRule="auto"/>
        <w:rPr>
          <w:ins w:id="3914" w:author="Michael Bell" w:date="2013-05-06T18:05:00Z"/>
          <w:rFonts w:ascii="Courier New" w:hAnsi="Courier New" w:cs="Courier New"/>
          <w:color w:val="008000"/>
          <w:sz w:val="20"/>
          <w:szCs w:val="20"/>
          <w:highlight w:val="white"/>
        </w:rPr>
      </w:pPr>
      <w:ins w:id="3915" w:author="Michael Bell" w:date="2013-05-06T18:05:00Z">
        <w:r>
          <w:rPr>
            <w:rFonts w:ascii="Courier New" w:hAnsi="Courier New" w:cs="Courier New"/>
            <w:color w:val="008000"/>
            <w:sz w:val="20"/>
            <w:szCs w:val="20"/>
            <w:highlight w:val="white"/>
          </w:rPr>
          <w:t xml:space="preserve"> </w:t>
        </w:r>
      </w:ins>
    </w:p>
    <w:p w14:paraId="479DAAE2" w14:textId="77777777" w:rsidR="003A2FEE" w:rsidRDefault="003A2FEE" w:rsidP="003A2FEE">
      <w:pPr>
        <w:autoSpaceDE w:val="0"/>
        <w:autoSpaceDN w:val="0"/>
        <w:adjustRightInd w:val="0"/>
        <w:spacing w:after="0" w:line="240" w:lineRule="auto"/>
        <w:rPr>
          <w:ins w:id="3916" w:author="Michael Bell" w:date="2013-05-06T18:05:00Z"/>
          <w:rFonts w:ascii="Courier New" w:hAnsi="Courier New" w:cs="Courier New"/>
          <w:color w:val="008000"/>
          <w:sz w:val="20"/>
          <w:szCs w:val="20"/>
          <w:highlight w:val="white"/>
        </w:rPr>
      </w:pPr>
      <w:ins w:id="3917" w:author="Michael Bell" w:date="2013-05-06T18:05:00Z">
        <w:r>
          <w:rPr>
            <w:rFonts w:ascii="Courier New" w:hAnsi="Courier New" w:cs="Courier New"/>
            <w:color w:val="008000"/>
            <w:sz w:val="20"/>
            <w:szCs w:val="20"/>
            <w:highlight w:val="white"/>
          </w:rPr>
          <w:t xml:space="preserve"> Programing started: 02/02/2013 at 14:08</w:t>
        </w:r>
      </w:ins>
    </w:p>
    <w:p w14:paraId="06B1773F" w14:textId="77777777" w:rsidR="003A2FEE" w:rsidRDefault="003A2FEE" w:rsidP="003A2FEE">
      <w:pPr>
        <w:autoSpaceDE w:val="0"/>
        <w:autoSpaceDN w:val="0"/>
        <w:adjustRightInd w:val="0"/>
        <w:spacing w:after="0" w:line="240" w:lineRule="auto"/>
        <w:rPr>
          <w:ins w:id="3918" w:author="Michael Bell" w:date="2013-05-06T18:05:00Z"/>
          <w:rFonts w:ascii="Courier New" w:hAnsi="Courier New" w:cs="Courier New"/>
          <w:color w:val="008000"/>
          <w:sz w:val="20"/>
          <w:szCs w:val="20"/>
          <w:highlight w:val="white"/>
        </w:rPr>
      </w:pPr>
      <w:ins w:id="3919" w:author="Michael Bell" w:date="2013-05-06T18:05:00Z">
        <w:r>
          <w:rPr>
            <w:rFonts w:ascii="Courier New" w:hAnsi="Courier New" w:cs="Courier New"/>
            <w:color w:val="008000"/>
            <w:sz w:val="20"/>
            <w:szCs w:val="20"/>
            <w:highlight w:val="white"/>
          </w:rPr>
          <w:t xml:space="preserve"> </w:t>
        </w:r>
      </w:ins>
    </w:p>
    <w:p w14:paraId="613868E0" w14:textId="77777777" w:rsidR="003A2FEE" w:rsidRDefault="003A2FEE" w:rsidP="003A2FEE">
      <w:pPr>
        <w:autoSpaceDE w:val="0"/>
        <w:autoSpaceDN w:val="0"/>
        <w:adjustRightInd w:val="0"/>
        <w:spacing w:after="0" w:line="240" w:lineRule="auto"/>
        <w:rPr>
          <w:ins w:id="3920" w:author="Michael Bell" w:date="2013-05-06T18:05:00Z"/>
          <w:rFonts w:ascii="Courier New" w:hAnsi="Courier New" w:cs="Courier New"/>
          <w:color w:val="008000"/>
          <w:sz w:val="20"/>
          <w:szCs w:val="20"/>
          <w:highlight w:val="white"/>
        </w:rPr>
      </w:pPr>
      <w:ins w:id="3921" w:author="Michael Bell" w:date="2013-05-06T18:05:00Z">
        <w:r>
          <w:rPr>
            <w:rFonts w:ascii="Courier New" w:hAnsi="Courier New" w:cs="Courier New"/>
            <w:color w:val="008000"/>
            <w:sz w:val="20"/>
            <w:szCs w:val="20"/>
            <w:highlight w:val="white"/>
          </w:rPr>
          <w:t xml:space="preserve"> Programing completed: 06/05/2013 at 17:45</w:t>
        </w:r>
      </w:ins>
    </w:p>
    <w:p w14:paraId="4C1C5408" w14:textId="77777777" w:rsidR="003A2FEE" w:rsidRDefault="003A2FEE" w:rsidP="003A2FEE">
      <w:pPr>
        <w:autoSpaceDE w:val="0"/>
        <w:autoSpaceDN w:val="0"/>
        <w:adjustRightInd w:val="0"/>
        <w:spacing w:after="0" w:line="240" w:lineRule="auto"/>
        <w:rPr>
          <w:ins w:id="3922" w:author="Michael Bell" w:date="2013-05-06T18:05:00Z"/>
          <w:rFonts w:ascii="Courier New" w:hAnsi="Courier New" w:cs="Courier New"/>
          <w:color w:val="008000"/>
          <w:sz w:val="20"/>
          <w:szCs w:val="20"/>
          <w:highlight w:val="white"/>
        </w:rPr>
      </w:pPr>
      <w:ins w:id="3923" w:author="Michael Bell" w:date="2013-05-06T18:05:00Z">
        <w:r>
          <w:rPr>
            <w:rFonts w:ascii="Courier New" w:hAnsi="Courier New" w:cs="Courier New"/>
            <w:color w:val="008000"/>
            <w:sz w:val="20"/>
            <w:szCs w:val="20"/>
            <w:highlight w:val="white"/>
          </w:rPr>
          <w:t xml:space="preserve"> </w:t>
        </w:r>
      </w:ins>
    </w:p>
    <w:p w14:paraId="75D09E01" w14:textId="77777777" w:rsidR="003A2FEE" w:rsidRDefault="003A2FEE" w:rsidP="003A2FEE">
      <w:pPr>
        <w:autoSpaceDE w:val="0"/>
        <w:autoSpaceDN w:val="0"/>
        <w:adjustRightInd w:val="0"/>
        <w:spacing w:after="0" w:line="240" w:lineRule="auto"/>
        <w:rPr>
          <w:ins w:id="3924" w:author="Michael Bell" w:date="2013-05-06T18:05:00Z"/>
          <w:rFonts w:ascii="Courier New" w:hAnsi="Courier New" w:cs="Courier New"/>
          <w:color w:val="000000"/>
          <w:sz w:val="20"/>
          <w:szCs w:val="20"/>
          <w:highlight w:val="white"/>
        </w:rPr>
      </w:pPr>
      <w:ins w:id="3925" w:author="Michael Bell" w:date="2013-05-06T18:05:00Z">
        <w:r>
          <w:rPr>
            <w:rFonts w:ascii="Courier New" w:hAnsi="Courier New" w:cs="Courier New"/>
            <w:color w:val="008000"/>
            <w:sz w:val="20"/>
            <w:szCs w:val="20"/>
            <w:highlight w:val="white"/>
          </w:rPr>
          <w:t xml:space="preserve"> */</w:t>
        </w:r>
      </w:ins>
    </w:p>
    <w:p w14:paraId="5F4A8A2B" w14:textId="77777777" w:rsidR="003A2FEE" w:rsidRDefault="003A2FEE" w:rsidP="003A2FEE">
      <w:pPr>
        <w:autoSpaceDE w:val="0"/>
        <w:autoSpaceDN w:val="0"/>
        <w:adjustRightInd w:val="0"/>
        <w:spacing w:after="0" w:line="240" w:lineRule="auto"/>
        <w:rPr>
          <w:ins w:id="3926" w:author="Michael Bell" w:date="2013-05-06T18:05:00Z"/>
          <w:rFonts w:ascii="Courier New" w:hAnsi="Courier New" w:cs="Courier New"/>
          <w:color w:val="000000"/>
          <w:sz w:val="20"/>
          <w:szCs w:val="20"/>
          <w:highlight w:val="white"/>
        </w:rPr>
      </w:pPr>
    </w:p>
    <w:p w14:paraId="49A36C90" w14:textId="77777777" w:rsidR="003A2FEE" w:rsidRDefault="003A2FEE" w:rsidP="003A2FEE">
      <w:pPr>
        <w:autoSpaceDE w:val="0"/>
        <w:autoSpaceDN w:val="0"/>
        <w:adjustRightInd w:val="0"/>
        <w:spacing w:after="0" w:line="240" w:lineRule="auto"/>
        <w:rPr>
          <w:ins w:id="3927" w:author="Michael Bell" w:date="2013-05-06T18:05:00Z"/>
          <w:rFonts w:ascii="Courier New" w:hAnsi="Courier New" w:cs="Courier New"/>
          <w:color w:val="000000"/>
          <w:sz w:val="20"/>
          <w:szCs w:val="20"/>
          <w:highlight w:val="white"/>
        </w:rPr>
      </w:pPr>
      <w:proofErr w:type="gramStart"/>
      <w:ins w:id="3928" w:author="Michael Bell" w:date="2013-05-06T18:05: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respondButons</w:t>
        </w:r>
        <w:proofErr w:type="spellEnd"/>
        <w:r>
          <w:rPr>
            <w:rFonts w:ascii="Courier New" w:hAnsi="Courier New" w:cs="Courier New"/>
            <w:b/>
            <w:bCs/>
            <w:color w:val="000080"/>
            <w:sz w:val="20"/>
            <w:szCs w:val="20"/>
            <w:highlight w:val="white"/>
          </w:rPr>
          <w:t>()</w:t>
        </w:r>
      </w:ins>
    </w:p>
    <w:p w14:paraId="1D889B18" w14:textId="77777777" w:rsidR="003A2FEE" w:rsidRDefault="003A2FEE" w:rsidP="003A2FEE">
      <w:pPr>
        <w:autoSpaceDE w:val="0"/>
        <w:autoSpaceDN w:val="0"/>
        <w:adjustRightInd w:val="0"/>
        <w:spacing w:after="0" w:line="240" w:lineRule="auto"/>
        <w:rPr>
          <w:ins w:id="3929" w:author="Michael Bell" w:date="2013-05-06T18:05:00Z"/>
          <w:rFonts w:ascii="Courier New" w:hAnsi="Courier New" w:cs="Courier New"/>
          <w:color w:val="000000"/>
          <w:sz w:val="20"/>
          <w:szCs w:val="20"/>
          <w:highlight w:val="white"/>
        </w:rPr>
      </w:pPr>
      <w:ins w:id="3930" w:author="Michael Bell" w:date="2013-05-06T18:05:00Z">
        <w:r>
          <w:rPr>
            <w:rFonts w:ascii="Courier New" w:hAnsi="Courier New" w:cs="Courier New"/>
            <w:b/>
            <w:bCs/>
            <w:color w:val="000080"/>
            <w:sz w:val="20"/>
            <w:szCs w:val="20"/>
            <w:highlight w:val="white"/>
          </w:rPr>
          <w:t>{</w:t>
        </w:r>
      </w:ins>
    </w:p>
    <w:p w14:paraId="1CB2A5D6" w14:textId="77777777" w:rsidR="003A2FEE" w:rsidRDefault="003A2FEE" w:rsidP="003A2FEE">
      <w:pPr>
        <w:autoSpaceDE w:val="0"/>
        <w:autoSpaceDN w:val="0"/>
        <w:adjustRightInd w:val="0"/>
        <w:spacing w:after="0" w:line="240" w:lineRule="auto"/>
        <w:rPr>
          <w:ins w:id="3931" w:author="Michael Bell" w:date="2013-05-06T18:05:00Z"/>
          <w:rFonts w:ascii="Courier New" w:hAnsi="Courier New" w:cs="Courier New"/>
          <w:color w:val="008000"/>
          <w:sz w:val="20"/>
          <w:szCs w:val="20"/>
          <w:highlight w:val="white"/>
        </w:rPr>
      </w:pPr>
      <w:ins w:id="3932"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 this function the program checks the position of the menu to make sure that when the requested move is made it </w:t>
        </w:r>
        <w:proofErr w:type="spellStart"/>
        <w:r>
          <w:rPr>
            <w:rFonts w:ascii="Courier New" w:hAnsi="Courier New" w:cs="Courier New"/>
            <w:color w:val="008000"/>
            <w:sz w:val="20"/>
            <w:szCs w:val="20"/>
            <w:highlight w:val="white"/>
          </w:rPr>
          <w:t>wont</w:t>
        </w:r>
        <w:proofErr w:type="spellEnd"/>
        <w:r>
          <w:rPr>
            <w:rFonts w:ascii="Courier New" w:hAnsi="Courier New" w:cs="Courier New"/>
            <w:color w:val="008000"/>
            <w:sz w:val="20"/>
            <w:szCs w:val="20"/>
            <w:highlight w:val="white"/>
          </w:rPr>
          <w:t xml:space="preserve"> move</w:t>
        </w:r>
      </w:ins>
    </w:p>
    <w:p w14:paraId="0C90CC7A" w14:textId="77777777" w:rsidR="003A2FEE" w:rsidRDefault="003A2FEE" w:rsidP="003A2FEE">
      <w:pPr>
        <w:autoSpaceDE w:val="0"/>
        <w:autoSpaceDN w:val="0"/>
        <w:adjustRightInd w:val="0"/>
        <w:spacing w:after="0" w:line="240" w:lineRule="auto"/>
        <w:rPr>
          <w:ins w:id="3933" w:author="Michael Bell" w:date="2013-05-06T18:05:00Z"/>
          <w:rFonts w:ascii="Courier New" w:hAnsi="Courier New" w:cs="Courier New"/>
          <w:color w:val="008000"/>
          <w:sz w:val="20"/>
          <w:szCs w:val="20"/>
          <w:highlight w:val="white"/>
        </w:rPr>
      </w:pPr>
      <w:ins w:id="3934" w:author="Michael Bell" w:date="2013-05-06T18:05: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off</w:t>
        </w:r>
        <w:proofErr w:type="gramEnd"/>
        <w:r>
          <w:rPr>
            <w:rFonts w:ascii="Courier New" w:hAnsi="Courier New" w:cs="Courier New"/>
            <w:color w:val="008000"/>
            <w:sz w:val="20"/>
            <w:szCs w:val="20"/>
            <w:highlight w:val="white"/>
          </w:rPr>
          <w:t xml:space="preserve"> the edge of the array and that it </w:t>
        </w:r>
        <w:proofErr w:type="spellStart"/>
        <w:r>
          <w:rPr>
            <w:rFonts w:ascii="Courier New" w:hAnsi="Courier New" w:cs="Courier New"/>
            <w:color w:val="008000"/>
            <w:sz w:val="20"/>
            <w:szCs w:val="20"/>
            <w:highlight w:val="white"/>
          </w:rPr>
          <w:t>wont</w:t>
        </w:r>
        <w:proofErr w:type="spellEnd"/>
        <w:r>
          <w:rPr>
            <w:rFonts w:ascii="Courier New" w:hAnsi="Courier New" w:cs="Courier New"/>
            <w:color w:val="008000"/>
            <w:sz w:val="20"/>
            <w:szCs w:val="20"/>
            <w:highlight w:val="white"/>
          </w:rPr>
          <w:t xml:space="preserve"> move onto a ~ which is not </w:t>
        </w:r>
        <w:proofErr w:type="spellStart"/>
        <w:r>
          <w:rPr>
            <w:rFonts w:ascii="Courier New" w:hAnsi="Courier New" w:cs="Courier New"/>
            <w:color w:val="008000"/>
            <w:sz w:val="20"/>
            <w:szCs w:val="20"/>
            <w:highlight w:val="white"/>
          </w:rPr>
          <w:t>alowed</w:t>
        </w:r>
        <w:proofErr w:type="spellEnd"/>
        <w:r>
          <w:rPr>
            <w:rFonts w:ascii="Courier New" w:hAnsi="Courier New" w:cs="Courier New"/>
            <w:color w:val="008000"/>
            <w:sz w:val="20"/>
            <w:szCs w:val="20"/>
            <w:highlight w:val="white"/>
          </w:rPr>
          <w:t xml:space="preserve">, it also checks that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not being held</w:t>
        </w:r>
      </w:ins>
    </w:p>
    <w:p w14:paraId="2A010D9C" w14:textId="77777777" w:rsidR="003A2FEE" w:rsidRDefault="003A2FEE" w:rsidP="003A2FEE">
      <w:pPr>
        <w:autoSpaceDE w:val="0"/>
        <w:autoSpaceDN w:val="0"/>
        <w:adjustRightInd w:val="0"/>
        <w:spacing w:after="0" w:line="240" w:lineRule="auto"/>
        <w:rPr>
          <w:ins w:id="3935" w:author="Michael Bell" w:date="2013-05-06T18:05:00Z"/>
          <w:rFonts w:ascii="Courier New" w:hAnsi="Courier New" w:cs="Courier New"/>
          <w:color w:val="008000"/>
          <w:sz w:val="20"/>
          <w:szCs w:val="20"/>
          <w:highlight w:val="white"/>
        </w:rPr>
      </w:pPr>
      <w:ins w:id="3936" w:author="Michael Bell" w:date="2013-05-06T18:05: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down</w:t>
        </w:r>
        <w:proofErr w:type="gramEnd"/>
        <w:r>
          <w:rPr>
            <w:rFonts w:ascii="Courier New" w:hAnsi="Courier New" w:cs="Courier New"/>
            <w:color w:val="008000"/>
            <w:sz w:val="20"/>
            <w:szCs w:val="20"/>
            <w:highlight w:val="white"/>
          </w:rPr>
          <w:t xml:space="preserve"> by setting button captured to true when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down and setting it to false when a </w:t>
        </w:r>
        <w:proofErr w:type="spellStart"/>
        <w:r>
          <w:rPr>
            <w:rFonts w:ascii="Courier New" w:hAnsi="Courier New" w:cs="Courier New"/>
            <w:color w:val="008000"/>
            <w:sz w:val="20"/>
            <w:szCs w:val="20"/>
            <w:highlight w:val="white"/>
          </w:rPr>
          <w:t>buton</w:t>
        </w:r>
        <w:proofErr w:type="spellEnd"/>
        <w:r>
          <w:rPr>
            <w:rFonts w:ascii="Courier New" w:hAnsi="Courier New" w:cs="Courier New"/>
            <w:color w:val="008000"/>
            <w:sz w:val="20"/>
            <w:szCs w:val="20"/>
            <w:highlight w:val="white"/>
          </w:rPr>
          <w:t xml:space="preserve"> is up, it will only respond</w:t>
        </w:r>
      </w:ins>
    </w:p>
    <w:p w14:paraId="0573D060" w14:textId="77777777" w:rsidR="003A2FEE" w:rsidRDefault="003A2FEE" w:rsidP="003A2FEE">
      <w:pPr>
        <w:autoSpaceDE w:val="0"/>
        <w:autoSpaceDN w:val="0"/>
        <w:adjustRightInd w:val="0"/>
        <w:spacing w:after="0" w:line="240" w:lineRule="auto"/>
        <w:rPr>
          <w:ins w:id="3937" w:author="Michael Bell" w:date="2013-05-06T18:05:00Z"/>
          <w:rFonts w:ascii="Courier New" w:hAnsi="Courier New" w:cs="Courier New"/>
          <w:color w:val="008000"/>
          <w:sz w:val="20"/>
          <w:szCs w:val="20"/>
          <w:highlight w:val="white"/>
        </w:rPr>
      </w:pPr>
      <w:ins w:id="3938" w:author="Michael Bell" w:date="2013-05-06T18:05: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a press if button captured is false which means that holding down a button does not register multiple presses,</w:t>
        </w:r>
      </w:ins>
    </w:p>
    <w:p w14:paraId="470D96EA" w14:textId="77777777" w:rsidR="003A2FEE" w:rsidRDefault="003A2FEE" w:rsidP="003A2FEE">
      <w:pPr>
        <w:autoSpaceDE w:val="0"/>
        <w:autoSpaceDN w:val="0"/>
        <w:adjustRightInd w:val="0"/>
        <w:spacing w:after="0" w:line="240" w:lineRule="auto"/>
        <w:rPr>
          <w:ins w:id="3939" w:author="Michael Bell" w:date="2013-05-06T18:05:00Z"/>
          <w:rFonts w:ascii="Courier New" w:hAnsi="Courier New" w:cs="Courier New"/>
          <w:color w:val="008000"/>
          <w:sz w:val="20"/>
          <w:szCs w:val="20"/>
          <w:highlight w:val="white"/>
        </w:rPr>
      </w:pPr>
      <w:ins w:id="3940" w:author="Michael Bell" w:date="2013-05-06T18:05:00Z">
        <w:r>
          <w:rPr>
            <w:rFonts w:ascii="Courier New" w:hAnsi="Courier New" w:cs="Courier New"/>
            <w:color w:val="008000"/>
            <w:sz w:val="20"/>
            <w:szCs w:val="20"/>
            <w:highlight w:val="white"/>
          </w:rPr>
          <w:t xml:space="preserve"> </w:t>
        </w:r>
      </w:ins>
    </w:p>
    <w:p w14:paraId="6F637701" w14:textId="77777777" w:rsidR="003A2FEE" w:rsidRDefault="003A2FEE" w:rsidP="003A2FEE">
      <w:pPr>
        <w:autoSpaceDE w:val="0"/>
        <w:autoSpaceDN w:val="0"/>
        <w:adjustRightInd w:val="0"/>
        <w:spacing w:after="0" w:line="240" w:lineRule="auto"/>
        <w:rPr>
          <w:ins w:id="3941" w:author="Michael Bell" w:date="2013-05-06T18:05:00Z"/>
          <w:rFonts w:ascii="Courier New" w:hAnsi="Courier New" w:cs="Courier New"/>
          <w:color w:val="008000"/>
          <w:sz w:val="20"/>
          <w:szCs w:val="20"/>
          <w:highlight w:val="white"/>
        </w:rPr>
      </w:pPr>
      <w:ins w:id="3942" w:author="Michael Bell" w:date="2013-05-06T18:05: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once</w:t>
        </w:r>
        <w:proofErr w:type="gramEnd"/>
        <w:r>
          <w:rPr>
            <w:rFonts w:ascii="Courier New" w:hAnsi="Courier New" w:cs="Courier New"/>
            <w:color w:val="008000"/>
            <w:sz w:val="20"/>
            <w:szCs w:val="20"/>
            <w:highlight w:val="white"/>
          </w:rPr>
          <w:t xml:space="preserve"> that has been confirmed it then moves the position in the menu and records the move that was just made for use in the</w:t>
        </w:r>
      </w:ins>
    </w:p>
    <w:p w14:paraId="55D9660F" w14:textId="77777777" w:rsidR="003A2FEE" w:rsidRDefault="003A2FEE" w:rsidP="003A2FEE">
      <w:pPr>
        <w:autoSpaceDE w:val="0"/>
        <w:autoSpaceDN w:val="0"/>
        <w:adjustRightInd w:val="0"/>
        <w:spacing w:after="0" w:line="240" w:lineRule="auto"/>
        <w:rPr>
          <w:ins w:id="3943" w:author="Michael Bell" w:date="2013-05-06T18:05:00Z"/>
          <w:rFonts w:ascii="Courier New" w:hAnsi="Courier New" w:cs="Courier New"/>
          <w:color w:val="000000"/>
          <w:sz w:val="20"/>
          <w:szCs w:val="20"/>
          <w:highlight w:val="white"/>
        </w:rPr>
      </w:pPr>
      <w:ins w:id="3944" w:author="Michael Bell" w:date="2013-05-06T18:05:00Z">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hashRespond</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 function later in the program*/</w:t>
        </w:r>
      </w:ins>
    </w:p>
    <w:p w14:paraId="102D41AB" w14:textId="77777777" w:rsidR="003A2FEE" w:rsidRDefault="003A2FEE" w:rsidP="003A2FEE">
      <w:pPr>
        <w:autoSpaceDE w:val="0"/>
        <w:autoSpaceDN w:val="0"/>
        <w:adjustRightInd w:val="0"/>
        <w:spacing w:after="0" w:line="240" w:lineRule="auto"/>
        <w:rPr>
          <w:ins w:id="3945" w:author="Michael Bell" w:date="2013-05-06T18:05:00Z"/>
          <w:rFonts w:ascii="Courier New" w:hAnsi="Courier New" w:cs="Courier New"/>
          <w:color w:val="000000"/>
          <w:sz w:val="20"/>
          <w:szCs w:val="20"/>
          <w:highlight w:val="white"/>
        </w:rPr>
      </w:pPr>
      <w:ins w:id="3946"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readSensors</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ins>
    </w:p>
    <w:p w14:paraId="333CE608" w14:textId="77777777" w:rsidR="003A2FEE" w:rsidRDefault="003A2FEE" w:rsidP="003A2FEE">
      <w:pPr>
        <w:autoSpaceDE w:val="0"/>
        <w:autoSpaceDN w:val="0"/>
        <w:adjustRightInd w:val="0"/>
        <w:spacing w:after="0" w:line="240" w:lineRule="auto"/>
        <w:rPr>
          <w:ins w:id="3947" w:author="Michael Bell" w:date="2013-05-06T18:05:00Z"/>
          <w:rFonts w:ascii="Courier New" w:hAnsi="Courier New" w:cs="Courier New"/>
          <w:color w:val="000000"/>
          <w:sz w:val="20"/>
          <w:szCs w:val="20"/>
          <w:highlight w:val="white"/>
        </w:rPr>
      </w:pPr>
      <w:ins w:id="394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51A17D" w14:textId="77777777" w:rsidR="003A2FEE" w:rsidRDefault="003A2FEE" w:rsidP="003A2FEE">
      <w:pPr>
        <w:autoSpaceDE w:val="0"/>
        <w:autoSpaceDN w:val="0"/>
        <w:adjustRightInd w:val="0"/>
        <w:spacing w:after="0" w:line="240" w:lineRule="auto"/>
        <w:rPr>
          <w:ins w:id="3949" w:author="Michael Bell" w:date="2013-05-06T18:05:00Z"/>
          <w:rFonts w:ascii="Courier New" w:hAnsi="Courier New" w:cs="Courier New"/>
          <w:color w:val="000000"/>
          <w:sz w:val="20"/>
          <w:szCs w:val="20"/>
          <w:highlight w:val="white"/>
        </w:rPr>
      </w:pPr>
      <w:ins w:id="3950"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ins>
    </w:p>
    <w:p w14:paraId="50AD176B" w14:textId="77777777" w:rsidR="003A2FEE" w:rsidRDefault="003A2FEE" w:rsidP="003A2FEE">
      <w:pPr>
        <w:autoSpaceDE w:val="0"/>
        <w:autoSpaceDN w:val="0"/>
        <w:adjustRightInd w:val="0"/>
        <w:spacing w:after="0" w:line="240" w:lineRule="auto"/>
        <w:rPr>
          <w:ins w:id="3951" w:author="Michael Bell" w:date="2013-05-06T18:05:00Z"/>
          <w:rFonts w:ascii="Courier New" w:hAnsi="Courier New" w:cs="Courier New"/>
          <w:color w:val="000000"/>
          <w:sz w:val="20"/>
          <w:szCs w:val="20"/>
          <w:highlight w:val="white"/>
        </w:rPr>
      </w:pPr>
      <w:ins w:id="3952"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B684A00" w14:textId="77777777" w:rsidR="003A2FEE" w:rsidRDefault="003A2FEE" w:rsidP="003A2FEE">
      <w:pPr>
        <w:autoSpaceDE w:val="0"/>
        <w:autoSpaceDN w:val="0"/>
        <w:adjustRightInd w:val="0"/>
        <w:spacing w:after="0" w:line="240" w:lineRule="auto"/>
        <w:rPr>
          <w:ins w:id="3953" w:author="Michael Bell" w:date="2013-05-06T18:05:00Z"/>
          <w:rFonts w:ascii="Courier New" w:hAnsi="Courier New" w:cs="Courier New"/>
          <w:color w:val="008000"/>
          <w:sz w:val="20"/>
          <w:szCs w:val="20"/>
          <w:highlight w:val="white"/>
        </w:rPr>
      </w:pPr>
      <w:ins w:id="3954"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0AEBAB95" w14:textId="77777777" w:rsidR="003A2FEE" w:rsidRDefault="003A2FEE" w:rsidP="003A2FEE">
      <w:pPr>
        <w:autoSpaceDE w:val="0"/>
        <w:autoSpaceDN w:val="0"/>
        <w:adjustRightInd w:val="0"/>
        <w:spacing w:after="0" w:line="240" w:lineRule="auto"/>
        <w:rPr>
          <w:ins w:id="3955" w:author="Michael Bell" w:date="2013-05-06T18:05:00Z"/>
          <w:rFonts w:ascii="Courier New" w:hAnsi="Courier New" w:cs="Courier New"/>
          <w:color w:val="000000"/>
          <w:sz w:val="20"/>
          <w:szCs w:val="20"/>
          <w:highlight w:val="white"/>
        </w:rPr>
      </w:pPr>
      <w:ins w:id="395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234D8" w14:textId="77777777" w:rsidR="003A2FEE" w:rsidRDefault="003A2FEE" w:rsidP="003A2FEE">
      <w:pPr>
        <w:autoSpaceDE w:val="0"/>
        <w:autoSpaceDN w:val="0"/>
        <w:adjustRightInd w:val="0"/>
        <w:spacing w:after="0" w:line="240" w:lineRule="auto"/>
        <w:rPr>
          <w:ins w:id="3957" w:author="Michael Bell" w:date="2013-05-06T18:05:00Z"/>
          <w:rFonts w:ascii="Courier New" w:hAnsi="Courier New" w:cs="Courier New"/>
          <w:color w:val="008000"/>
          <w:sz w:val="20"/>
          <w:szCs w:val="20"/>
          <w:highlight w:val="white"/>
        </w:rPr>
      </w:pPr>
      <w:ins w:id="3958"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51520168" w14:textId="77777777" w:rsidR="003A2FEE" w:rsidRDefault="003A2FEE" w:rsidP="003A2FEE">
      <w:pPr>
        <w:autoSpaceDE w:val="0"/>
        <w:autoSpaceDN w:val="0"/>
        <w:adjustRightInd w:val="0"/>
        <w:spacing w:after="0" w:line="240" w:lineRule="auto"/>
        <w:rPr>
          <w:ins w:id="3959" w:author="Michael Bell" w:date="2013-05-06T18:05:00Z"/>
          <w:rFonts w:ascii="Courier New" w:hAnsi="Courier New" w:cs="Courier New"/>
          <w:color w:val="008000"/>
          <w:sz w:val="20"/>
          <w:szCs w:val="20"/>
          <w:highlight w:val="white"/>
        </w:rPr>
      </w:pPr>
      <w:ins w:id="3960"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520CE2CC" w14:textId="77777777" w:rsidR="003A2FEE" w:rsidRDefault="003A2FEE" w:rsidP="003A2FEE">
      <w:pPr>
        <w:autoSpaceDE w:val="0"/>
        <w:autoSpaceDN w:val="0"/>
        <w:adjustRightInd w:val="0"/>
        <w:spacing w:after="0" w:line="240" w:lineRule="auto"/>
        <w:rPr>
          <w:ins w:id="3961" w:author="Michael Bell" w:date="2013-05-06T18:05:00Z"/>
          <w:rFonts w:ascii="Courier New" w:hAnsi="Courier New" w:cs="Courier New"/>
          <w:color w:val="008000"/>
          <w:sz w:val="20"/>
          <w:szCs w:val="20"/>
          <w:highlight w:val="white"/>
        </w:rPr>
      </w:pPr>
      <w:ins w:id="3962"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53659B27" w14:textId="77777777" w:rsidR="003A2FEE" w:rsidRDefault="003A2FEE" w:rsidP="003A2FEE">
      <w:pPr>
        <w:autoSpaceDE w:val="0"/>
        <w:autoSpaceDN w:val="0"/>
        <w:adjustRightInd w:val="0"/>
        <w:spacing w:after="0" w:line="240" w:lineRule="auto"/>
        <w:rPr>
          <w:ins w:id="3963" w:author="Michael Bell" w:date="2013-05-06T18:05:00Z"/>
          <w:rFonts w:ascii="Courier New" w:hAnsi="Courier New" w:cs="Courier New"/>
          <w:color w:val="000000"/>
          <w:sz w:val="20"/>
          <w:szCs w:val="20"/>
          <w:highlight w:val="white"/>
        </w:rPr>
      </w:pPr>
      <w:ins w:id="396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BFE0859" w14:textId="77777777" w:rsidR="003A2FEE" w:rsidRDefault="003A2FEE" w:rsidP="003A2FEE">
      <w:pPr>
        <w:autoSpaceDE w:val="0"/>
        <w:autoSpaceDN w:val="0"/>
        <w:adjustRightInd w:val="0"/>
        <w:spacing w:after="0" w:line="240" w:lineRule="auto"/>
        <w:rPr>
          <w:ins w:id="3965" w:author="Michael Bell" w:date="2013-05-06T18:05:00Z"/>
          <w:rFonts w:ascii="Courier New" w:hAnsi="Courier New" w:cs="Courier New"/>
          <w:color w:val="000000"/>
          <w:sz w:val="20"/>
          <w:szCs w:val="20"/>
          <w:highlight w:val="white"/>
        </w:rPr>
      </w:pPr>
      <w:ins w:id="3966"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5B932EB9" w14:textId="77777777" w:rsidR="003A2FEE" w:rsidRDefault="003A2FEE" w:rsidP="003A2FEE">
      <w:pPr>
        <w:autoSpaceDE w:val="0"/>
        <w:autoSpaceDN w:val="0"/>
        <w:adjustRightInd w:val="0"/>
        <w:spacing w:after="0" w:line="240" w:lineRule="auto"/>
        <w:rPr>
          <w:ins w:id="3967" w:author="Michael Bell" w:date="2013-05-06T18:05:00Z"/>
          <w:rFonts w:ascii="Courier New" w:hAnsi="Courier New" w:cs="Courier New"/>
          <w:color w:val="000000"/>
          <w:sz w:val="20"/>
          <w:szCs w:val="20"/>
          <w:highlight w:val="white"/>
        </w:rPr>
      </w:pPr>
      <w:ins w:id="396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745ABB" w14:textId="77777777" w:rsidR="003A2FEE" w:rsidRDefault="003A2FEE" w:rsidP="003A2FEE">
      <w:pPr>
        <w:autoSpaceDE w:val="0"/>
        <w:autoSpaceDN w:val="0"/>
        <w:adjustRightInd w:val="0"/>
        <w:spacing w:after="0" w:line="240" w:lineRule="auto"/>
        <w:rPr>
          <w:ins w:id="3969" w:author="Michael Bell" w:date="2013-05-06T18:05:00Z"/>
          <w:rFonts w:ascii="Courier New" w:hAnsi="Courier New" w:cs="Courier New"/>
          <w:color w:val="000000"/>
          <w:sz w:val="20"/>
          <w:szCs w:val="20"/>
          <w:highlight w:val="white"/>
        </w:rPr>
      </w:pPr>
    </w:p>
    <w:p w14:paraId="62C98482" w14:textId="77777777" w:rsidR="003A2FEE" w:rsidRDefault="003A2FEE" w:rsidP="003A2FEE">
      <w:pPr>
        <w:autoSpaceDE w:val="0"/>
        <w:autoSpaceDN w:val="0"/>
        <w:adjustRightInd w:val="0"/>
        <w:spacing w:after="0" w:line="240" w:lineRule="auto"/>
        <w:rPr>
          <w:ins w:id="3970" w:author="Michael Bell" w:date="2013-05-06T18:05:00Z"/>
          <w:rFonts w:ascii="Courier New" w:hAnsi="Courier New" w:cs="Courier New"/>
          <w:color w:val="000000"/>
          <w:sz w:val="20"/>
          <w:szCs w:val="20"/>
          <w:highlight w:val="white"/>
        </w:rPr>
      </w:pPr>
      <w:ins w:id="3971"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ins>
    </w:p>
    <w:p w14:paraId="67ED617D" w14:textId="77777777" w:rsidR="003A2FEE" w:rsidRDefault="003A2FEE" w:rsidP="003A2FEE">
      <w:pPr>
        <w:autoSpaceDE w:val="0"/>
        <w:autoSpaceDN w:val="0"/>
        <w:adjustRightInd w:val="0"/>
        <w:spacing w:after="0" w:line="240" w:lineRule="auto"/>
        <w:rPr>
          <w:ins w:id="3972" w:author="Michael Bell" w:date="2013-05-06T18:05:00Z"/>
          <w:rFonts w:ascii="Courier New" w:hAnsi="Courier New" w:cs="Courier New"/>
          <w:color w:val="000000"/>
          <w:sz w:val="20"/>
          <w:szCs w:val="20"/>
          <w:highlight w:val="white"/>
        </w:rPr>
      </w:pPr>
      <w:ins w:id="397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C1F8B1" w14:textId="77777777" w:rsidR="003A2FEE" w:rsidRDefault="003A2FEE" w:rsidP="003A2FEE">
      <w:pPr>
        <w:autoSpaceDE w:val="0"/>
        <w:autoSpaceDN w:val="0"/>
        <w:adjustRightInd w:val="0"/>
        <w:spacing w:after="0" w:line="240" w:lineRule="auto"/>
        <w:rPr>
          <w:ins w:id="3974" w:author="Michael Bell" w:date="2013-05-06T18:05:00Z"/>
          <w:rFonts w:ascii="Courier New" w:hAnsi="Courier New" w:cs="Courier New"/>
          <w:color w:val="000000"/>
          <w:sz w:val="20"/>
          <w:szCs w:val="20"/>
          <w:highlight w:val="white"/>
        </w:rPr>
      </w:pPr>
      <w:ins w:id="3975"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646E5093" w14:textId="77777777" w:rsidR="003A2FEE" w:rsidRDefault="003A2FEE" w:rsidP="003A2FEE">
      <w:pPr>
        <w:autoSpaceDE w:val="0"/>
        <w:autoSpaceDN w:val="0"/>
        <w:adjustRightInd w:val="0"/>
        <w:spacing w:after="0" w:line="240" w:lineRule="auto"/>
        <w:rPr>
          <w:ins w:id="3976" w:author="Michael Bell" w:date="2013-05-06T18:05:00Z"/>
          <w:rFonts w:ascii="Courier New" w:hAnsi="Courier New" w:cs="Courier New"/>
          <w:color w:val="000000"/>
          <w:sz w:val="20"/>
          <w:szCs w:val="20"/>
          <w:highlight w:val="white"/>
        </w:rPr>
      </w:pPr>
      <w:ins w:id="397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7161308" w14:textId="77777777" w:rsidR="003A2FEE" w:rsidRDefault="003A2FEE" w:rsidP="003A2FEE">
      <w:pPr>
        <w:autoSpaceDE w:val="0"/>
        <w:autoSpaceDN w:val="0"/>
        <w:adjustRightInd w:val="0"/>
        <w:spacing w:after="0" w:line="240" w:lineRule="auto"/>
        <w:rPr>
          <w:ins w:id="3978" w:author="Michael Bell" w:date="2013-05-06T18:05:00Z"/>
          <w:rFonts w:ascii="Courier New" w:hAnsi="Courier New" w:cs="Courier New"/>
          <w:color w:val="000000"/>
          <w:sz w:val="20"/>
          <w:szCs w:val="20"/>
          <w:highlight w:val="white"/>
        </w:rPr>
      </w:pPr>
      <w:ins w:id="3979"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24E50EDF" w14:textId="77777777" w:rsidR="003A2FEE" w:rsidRDefault="003A2FEE" w:rsidP="003A2FEE">
      <w:pPr>
        <w:autoSpaceDE w:val="0"/>
        <w:autoSpaceDN w:val="0"/>
        <w:adjustRightInd w:val="0"/>
        <w:spacing w:after="0" w:line="240" w:lineRule="auto"/>
        <w:rPr>
          <w:ins w:id="3980" w:author="Michael Bell" w:date="2013-05-06T18:05:00Z"/>
          <w:rFonts w:ascii="Courier New" w:hAnsi="Courier New" w:cs="Courier New"/>
          <w:color w:val="000000"/>
          <w:sz w:val="20"/>
          <w:szCs w:val="20"/>
          <w:highlight w:val="white"/>
        </w:rPr>
      </w:pPr>
      <w:ins w:id="3981"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02784952" w14:textId="77777777" w:rsidR="003A2FEE" w:rsidRDefault="003A2FEE" w:rsidP="003A2FEE">
      <w:pPr>
        <w:autoSpaceDE w:val="0"/>
        <w:autoSpaceDN w:val="0"/>
        <w:adjustRightInd w:val="0"/>
        <w:spacing w:after="0" w:line="240" w:lineRule="auto"/>
        <w:rPr>
          <w:ins w:id="3982" w:author="Michael Bell" w:date="2013-05-06T18:05:00Z"/>
          <w:rFonts w:ascii="Courier New" w:hAnsi="Courier New" w:cs="Courier New"/>
          <w:color w:val="000000"/>
          <w:sz w:val="20"/>
          <w:szCs w:val="20"/>
          <w:highlight w:val="white"/>
        </w:rPr>
      </w:pPr>
      <w:ins w:id="3983"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ins>
    </w:p>
    <w:p w14:paraId="5BA18D21" w14:textId="77777777" w:rsidR="003A2FEE" w:rsidRDefault="003A2FEE" w:rsidP="003A2FEE">
      <w:pPr>
        <w:autoSpaceDE w:val="0"/>
        <w:autoSpaceDN w:val="0"/>
        <w:adjustRightInd w:val="0"/>
        <w:spacing w:after="0" w:line="240" w:lineRule="auto"/>
        <w:rPr>
          <w:ins w:id="3984" w:author="Michael Bell" w:date="2013-05-06T18:05:00Z"/>
          <w:rFonts w:ascii="Courier New" w:hAnsi="Courier New" w:cs="Courier New"/>
          <w:color w:val="000000"/>
          <w:sz w:val="20"/>
          <w:szCs w:val="20"/>
          <w:highlight w:val="white"/>
        </w:rPr>
      </w:pPr>
      <w:ins w:id="398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B009A0" w14:textId="77777777" w:rsidR="003A2FEE" w:rsidRDefault="003A2FEE" w:rsidP="003A2FEE">
      <w:pPr>
        <w:autoSpaceDE w:val="0"/>
        <w:autoSpaceDN w:val="0"/>
        <w:adjustRightInd w:val="0"/>
        <w:spacing w:after="0" w:line="240" w:lineRule="auto"/>
        <w:rPr>
          <w:ins w:id="3986" w:author="Michael Bell" w:date="2013-05-06T18:05:00Z"/>
          <w:rFonts w:ascii="Courier New" w:hAnsi="Courier New" w:cs="Courier New"/>
          <w:color w:val="000000"/>
          <w:sz w:val="20"/>
          <w:szCs w:val="20"/>
          <w:highlight w:val="white"/>
        </w:rPr>
      </w:pPr>
      <w:ins w:id="3987"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7F6E1969" w14:textId="77777777" w:rsidR="003A2FEE" w:rsidRDefault="003A2FEE" w:rsidP="003A2FEE">
      <w:pPr>
        <w:autoSpaceDE w:val="0"/>
        <w:autoSpaceDN w:val="0"/>
        <w:adjustRightInd w:val="0"/>
        <w:spacing w:after="0" w:line="240" w:lineRule="auto"/>
        <w:rPr>
          <w:ins w:id="3988" w:author="Michael Bell" w:date="2013-05-06T18:05:00Z"/>
          <w:rFonts w:ascii="Courier New" w:hAnsi="Courier New" w:cs="Courier New"/>
          <w:color w:val="000000"/>
          <w:sz w:val="20"/>
          <w:szCs w:val="20"/>
          <w:highlight w:val="white"/>
        </w:rPr>
      </w:pPr>
      <w:ins w:id="398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DD1CCA0" w14:textId="77777777" w:rsidR="003A2FEE" w:rsidRDefault="003A2FEE" w:rsidP="003A2FEE">
      <w:pPr>
        <w:autoSpaceDE w:val="0"/>
        <w:autoSpaceDN w:val="0"/>
        <w:adjustRightInd w:val="0"/>
        <w:spacing w:after="0" w:line="240" w:lineRule="auto"/>
        <w:rPr>
          <w:ins w:id="3990" w:author="Michael Bell" w:date="2013-05-06T18:05:00Z"/>
          <w:rFonts w:ascii="Courier New" w:hAnsi="Courier New" w:cs="Courier New"/>
          <w:color w:val="000000"/>
          <w:sz w:val="20"/>
          <w:szCs w:val="20"/>
          <w:highlight w:val="white"/>
        </w:rPr>
      </w:pPr>
    </w:p>
    <w:p w14:paraId="34A3FD27" w14:textId="77777777" w:rsidR="003A2FEE" w:rsidRDefault="003A2FEE" w:rsidP="003A2FEE">
      <w:pPr>
        <w:autoSpaceDE w:val="0"/>
        <w:autoSpaceDN w:val="0"/>
        <w:adjustRightInd w:val="0"/>
        <w:spacing w:after="0" w:line="240" w:lineRule="auto"/>
        <w:rPr>
          <w:ins w:id="3991" w:author="Michael Bell" w:date="2013-05-06T18:05:00Z"/>
          <w:rFonts w:ascii="Courier New" w:hAnsi="Courier New" w:cs="Courier New"/>
          <w:color w:val="000000"/>
          <w:sz w:val="20"/>
          <w:szCs w:val="20"/>
          <w:highlight w:val="white"/>
        </w:rPr>
      </w:pPr>
      <w:ins w:id="3992"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ins>
    </w:p>
    <w:p w14:paraId="123391A5" w14:textId="77777777" w:rsidR="003A2FEE" w:rsidRDefault="003A2FEE" w:rsidP="003A2FEE">
      <w:pPr>
        <w:autoSpaceDE w:val="0"/>
        <w:autoSpaceDN w:val="0"/>
        <w:adjustRightInd w:val="0"/>
        <w:spacing w:after="0" w:line="240" w:lineRule="auto"/>
        <w:rPr>
          <w:ins w:id="3993" w:author="Michael Bell" w:date="2013-05-06T18:05:00Z"/>
          <w:rFonts w:ascii="Courier New" w:hAnsi="Courier New" w:cs="Courier New"/>
          <w:color w:val="000000"/>
          <w:sz w:val="20"/>
          <w:szCs w:val="20"/>
          <w:highlight w:val="white"/>
        </w:rPr>
      </w:pPr>
      <w:ins w:id="3994"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F671D90" w14:textId="77777777" w:rsidR="003A2FEE" w:rsidRDefault="003A2FEE" w:rsidP="003A2FEE">
      <w:pPr>
        <w:autoSpaceDE w:val="0"/>
        <w:autoSpaceDN w:val="0"/>
        <w:adjustRightInd w:val="0"/>
        <w:spacing w:after="0" w:line="240" w:lineRule="auto"/>
        <w:rPr>
          <w:ins w:id="3995" w:author="Michael Bell" w:date="2013-05-06T18:05:00Z"/>
          <w:rFonts w:ascii="Courier New" w:hAnsi="Courier New" w:cs="Courier New"/>
          <w:color w:val="000000"/>
          <w:sz w:val="20"/>
          <w:szCs w:val="20"/>
          <w:highlight w:val="white"/>
        </w:rPr>
      </w:pPr>
      <w:ins w:id="3996"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9</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11E6071D" w14:textId="77777777" w:rsidR="003A2FEE" w:rsidRDefault="003A2FEE" w:rsidP="003A2FEE">
      <w:pPr>
        <w:autoSpaceDE w:val="0"/>
        <w:autoSpaceDN w:val="0"/>
        <w:adjustRightInd w:val="0"/>
        <w:spacing w:after="0" w:line="240" w:lineRule="auto"/>
        <w:rPr>
          <w:ins w:id="3997" w:author="Michael Bell" w:date="2013-05-06T18:05:00Z"/>
          <w:rFonts w:ascii="Courier New" w:hAnsi="Courier New" w:cs="Courier New"/>
          <w:color w:val="000000"/>
          <w:sz w:val="20"/>
          <w:szCs w:val="20"/>
          <w:highlight w:val="white"/>
        </w:rPr>
      </w:pPr>
      <w:ins w:id="3998"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ABA94B" w14:textId="77777777" w:rsidR="003A2FEE" w:rsidRDefault="003A2FEE" w:rsidP="003A2FEE">
      <w:pPr>
        <w:autoSpaceDE w:val="0"/>
        <w:autoSpaceDN w:val="0"/>
        <w:adjustRightInd w:val="0"/>
        <w:spacing w:after="0" w:line="240" w:lineRule="auto"/>
        <w:rPr>
          <w:ins w:id="3999" w:author="Michael Bell" w:date="2013-05-06T18:05:00Z"/>
          <w:rFonts w:ascii="Courier New" w:hAnsi="Courier New" w:cs="Courier New"/>
          <w:color w:val="000000"/>
          <w:sz w:val="20"/>
          <w:szCs w:val="20"/>
          <w:highlight w:val="white"/>
        </w:rPr>
      </w:pPr>
      <w:ins w:id="4000"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ins>
    </w:p>
    <w:p w14:paraId="148A8036" w14:textId="77777777" w:rsidR="003A2FEE" w:rsidRDefault="003A2FEE" w:rsidP="003A2FEE">
      <w:pPr>
        <w:autoSpaceDE w:val="0"/>
        <w:autoSpaceDN w:val="0"/>
        <w:adjustRightInd w:val="0"/>
        <w:spacing w:after="0" w:line="240" w:lineRule="auto"/>
        <w:rPr>
          <w:ins w:id="4001" w:author="Michael Bell" w:date="2013-05-06T18:05:00Z"/>
          <w:rFonts w:ascii="Courier New" w:hAnsi="Courier New" w:cs="Courier New"/>
          <w:color w:val="000000"/>
          <w:sz w:val="20"/>
          <w:szCs w:val="20"/>
          <w:highlight w:val="white"/>
        </w:rPr>
      </w:pPr>
      <w:ins w:id="4002" w:author="Michael Bell" w:date="2013-05-06T18:05:00Z">
        <w:r>
          <w:rPr>
            <w:rFonts w:ascii="Courier New" w:hAnsi="Courier New" w:cs="Courier New"/>
            <w:color w:val="000000"/>
            <w:sz w:val="20"/>
            <w:szCs w:val="20"/>
            <w:highlight w:val="white"/>
          </w:rPr>
          <w:lastRenderedPageBreak/>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2065428E" w14:textId="77777777" w:rsidR="003A2FEE" w:rsidRDefault="003A2FEE" w:rsidP="003A2FEE">
      <w:pPr>
        <w:autoSpaceDE w:val="0"/>
        <w:autoSpaceDN w:val="0"/>
        <w:adjustRightInd w:val="0"/>
        <w:spacing w:after="0" w:line="240" w:lineRule="auto"/>
        <w:rPr>
          <w:ins w:id="4003" w:author="Michael Bell" w:date="2013-05-06T18:05:00Z"/>
          <w:rFonts w:ascii="Courier New" w:hAnsi="Courier New" w:cs="Courier New"/>
          <w:color w:val="000000"/>
          <w:sz w:val="20"/>
          <w:szCs w:val="20"/>
          <w:highlight w:val="white"/>
        </w:rPr>
      </w:pPr>
      <w:ins w:id="4004"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ins>
    </w:p>
    <w:p w14:paraId="67B6F822" w14:textId="77777777" w:rsidR="003A2FEE" w:rsidRDefault="003A2FEE" w:rsidP="003A2FEE">
      <w:pPr>
        <w:autoSpaceDE w:val="0"/>
        <w:autoSpaceDN w:val="0"/>
        <w:adjustRightInd w:val="0"/>
        <w:spacing w:after="0" w:line="240" w:lineRule="auto"/>
        <w:rPr>
          <w:ins w:id="4005" w:author="Michael Bell" w:date="2013-05-06T18:05:00Z"/>
          <w:rFonts w:ascii="Courier New" w:hAnsi="Courier New" w:cs="Courier New"/>
          <w:color w:val="000000"/>
          <w:sz w:val="20"/>
          <w:szCs w:val="20"/>
          <w:highlight w:val="white"/>
        </w:rPr>
      </w:pPr>
      <w:ins w:id="400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5A132E" w14:textId="77777777" w:rsidR="003A2FEE" w:rsidRDefault="003A2FEE" w:rsidP="003A2FEE">
      <w:pPr>
        <w:autoSpaceDE w:val="0"/>
        <w:autoSpaceDN w:val="0"/>
        <w:adjustRightInd w:val="0"/>
        <w:spacing w:after="0" w:line="240" w:lineRule="auto"/>
        <w:rPr>
          <w:ins w:id="4007" w:author="Michael Bell" w:date="2013-05-06T18:05:00Z"/>
          <w:rFonts w:ascii="Courier New" w:hAnsi="Courier New" w:cs="Courier New"/>
          <w:color w:val="000000"/>
          <w:sz w:val="20"/>
          <w:szCs w:val="20"/>
          <w:highlight w:val="white"/>
        </w:rPr>
      </w:pPr>
      <w:ins w:id="4008"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279EBBF5" w14:textId="77777777" w:rsidR="003A2FEE" w:rsidRDefault="003A2FEE" w:rsidP="003A2FEE">
      <w:pPr>
        <w:autoSpaceDE w:val="0"/>
        <w:autoSpaceDN w:val="0"/>
        <w:adjustRightInd w:val="0"/>
        <w:spacing w:after="0" w:line="240" w:lineRule="auto"/>
        <w:rPr>
          <w:ins w:id="4009" w:author="Michael Bell" w:date="2013-05-06T18:05:00Z"/>
          <w:rFonts w:ascii="Courier New" w:hAnsi="Courier New" w:cs="Courier New"/>
          <w:color w:val="000000"/>
          <w:sz w:val="20"/>
          <w:szCs w:val="20"/>
          <w:highlight w:val="white"/>
        </w:rPr>
      </w:pPr>
      <w:ins w:id="401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9D5D61" w14:textId="77777777" w:rsidR="003A2FEE" w:rsidRDefault="003A2FEE" w:rsidP="003A2FEE">
      <w:pPr>
        <w:autoSpaceDE w:val="0"/>
        <w:autoSpaceDN w:val="0"/>
        <w:adjustRightInd w:val="0"/>
        <w:spacing w:after="0" w:line="240" w:lineRule="auto"/>
        <w:rPr>
          <w:ins w:id="4011" w:author="Michael Bell" w:date="2013-05-06T18:05:00Z"/>
          <w:rFonts w:ascii="Courier New" w:hAnsi="Courier New" w:cs="Courier New"/>
          <w:color w:val="000000"/>
          <w:sz w:val="20"/>
          <w:szCs w:val="20"/>
          <w:highlight w:val="white"/>
        </w:rPr>
      </w:pPr>
    </w:p>
    <w:p w14:paraId="23140EA2" w14:textId="77777777" w:rsidR="003A2FEE" w:rsidRDefault="003A2FEE" w:rsidP="003A2FEE">
      <w:pPr>
        <w:autoSpaceDE w:val="0"/>
        <w:autoSpaceDN w:val="0"/>
        <w:adjustRightInd w:val="0"/>
        <w:spacing w:after="0" w:line="240" w:lineRule="auto"/>
        <w:rPr>
          <w:ins w:id="4012" w:author="Michael Bell" w:date="2013-05-06T18:05:00Z"/>
          <w:rFonts w:ascii="Courier New" w:hAnsi="Courier New" w:cs="Courier New"/>
          <w:color w:val="000000"/>
          <w:sz w:val="20"/>
          <w:szCs w:val="20"/>
          <w:highlight w:val="white"/>
        </w:rPr>
      </w:pPr>
      <w:ins w:id="4013"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ins>
    </w:p>
    <w:p w14:paraId="53821FC3" w14:textId="77777777" w:rsidR="003A2FEE" w:rsidRDefault="003A2FEE" w:rsidP="003A2FEE">
      <w:pPr>
        <w:autoSpaceDE w:val="0"/>
        <w:autoSpaceDN w:val="0"/>
        <w:adjustRightInd w:val="0"/>
        <w:spacing w:after="0" w:line="240" w:lineRule="auto"/>
        <w:rPr>
          <w:ins w:id="4014" w:author="Michael Bell" w:date="2013-05-06T18:05:00Z"/>
          <w:rFonts w:ascii="Courier New" w:hAnsi="Courier New" w:cs="Courier New"/>
          <w:color w:val="000000"/>
          <w:sz w:val="20"/>
          <w:szCs w:val="20"/>
          <w:highlight w:val="white"/>
        </w:rPr>
      </w:pPr>
      <w:ins w:id="401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2095D8C" w14:textId="77777777" w:rsidR="003A2FEE" w:rsidRDefault="003A2FEE" w:rsidP="003A2FEE">
      <w:pPr>
        <w:autoSpaceDE w:val="0"/>
        <w:autoSpaceDN w:val="0"/>
        <w:adjustRightInd w:val="0"/>
        <w:spacing w:after="0" w:line="240" w:lineRule="auto"/>
        <w:rPr>
          <w:ins w:id="4016" w:author="Michael Bell" w:date="2013-05-06T18:05:00Z"/>
          <w:rFonts w:ascii="Courier New" w:hAnsi="Courier New" w:cs="Courier New"/>
          <w:color w:val="000000"/>
          <w:sz w:val="20"/>
          <w:szCs w:val="20"/>
          <w:highlight w:val="white"/>
        </w:rPr>
      </w:pPr>
      <w:ins w:id="4017"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C56984D" w14:textId="77777777" w:rsidR="003A2FEE" w:rsidRDefault="003A2FEE" w:rsidP="003A2FEE">
      <w:pPr>
        <w:autoSpaceDE w:val="0"/>
        <w:autoSpaceDN w:val="0"/>
        <w:adjustRightInd w:val="0"/>
        <w:spacing w:after="0" w:line="240" w:lineRule="auto"/>
        <w:rPr>
          <w:ins w:id="4018" w:author="Michael Bell" w:date="2013-05-06T18:05:00Z"/>
          <w:rFonts w:ascii="Courier New" w:hAnsi="Courier New" w:cs="Courier New"/>
          <w:color w:val="000000"/>
          <w:sz w:val="20"/>
          <w:szCs w:val="20"/>
          <w:highlight w:val="white"/>
        </w:rPr>
      </w:pPr>
      <w:ins w:id="4019"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11DB703" w14:textId="77777777" w:rsidR="003A2FEE" w:rsidRDefault="003A2FEE" w:rsidP="003A2FEE">
      <w:pPr>
        <w:autoSpaceDE w:val="0"/>
        <w:autoSpaceDN w:val="0"/>
        <w:adjustRightInd w:val="0"/>
        <w:spacing w:after="0" w:line="240" w:lineRule="auto"/>
        <w:rPr>
          <w:ins w:id="4020" w:author="Michael Bell" w:date="2013-05-06T18:05:00Z"/>
          <w:rFonts w:ascii="Courier New" w:hAnsi="Courier New" w:cs="Courier New"/>
          <w:color w:val="000000"/>
          <w:sz w:val="20"/>
          <w:szCs w:val="20"/>
          <w:highlight w:val="white"/>
        </w:rPr>
      </w:pPr>
      <w:ins w:id="4021"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0C02BD71" w14:textId="77777777" w:rsidR="003A2FEE" w:rsidRDefault="003A2FEE" w:rsidP="003A2FEE">
      <w:pPr>
        <w:autoSpaceDE w:val="0"/>
        <w:autoSpaceDN w:val="0"/>
        <w:adjustRightInd w:val="0"/>
        <w:spacing w:after="0" w:line="240" w:lineRule="auto"/>
        <w:rPr>
          <w:ins w:id="4022" w:author="Michael Bell" w:date="2013-05-06T18:05:00Z"/>
          <w:rFonts w:ascii="Courier New" w:hAnsi="Courier New" w:cs="Courier New"/>
          <w:color w:val="000000"/>
          <w:sz w:val="20"/>
          <w:szCs w:val="20"/>
          <w:highlight w:val="white"/>
        </w:rPr>
      </w:pPr>
      <w:ins w:id="4023"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602A593D" w14:textId="77777777" w:rsidR="003A2FEE" w:rsidRDefault="003A2FEE" w:rsidP="003A2FEE">
      <w:pPr>
        <w:autoSpaceDE w:val="0"/>
        <w:autoSpaceDN w:val="0"/>
        <w:adjustRightInd w:val="0"/>
        <w:spacing w:after="0" w:line="240" w:lineRule="auto"/>
        <w:rPr>
          <w:ins w:id="4024" w:author="Michael Bell" w:date="2013-05-06T18:05:00Z"/>
          <w:rFonts w:ascii="Courier New" w:hAnsi="Courier New" w:cs="Courier New"/>
          <w:color w:val="000000"/>
          <w:sz w:val="20"/>
          <w:szCs w:val="20"/>
          <w:highlight w:val="white"/>
        </w:rPr>
      </w:pPr>
      <w:ins w:id="4025"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ins>
    </w:p>
    <w:p w14:paraId="53AE540C" w14:textId="77777777" w:rsidR="003A2FEE" w:rsidRDefault="003A2FEE" w:rsidP="003A2FEE">
      <w:pPr>
        <w:autoSpaceDE w:val="0"/>
        <w:autoSpaceDN w:val="0"/>
        <w:adjustRightInd w:val="0"/>
        <w:spacing w:after="0" w:line="240" w:lineRule="auto"/>
        <w:rPr>
          <w:ins w:id="4026" w:author="Michael Bell" w:date="2013-05-06T18:05:00Z"/>
          <w:rFonts w:ascii="Courier New" w:hAnsi="Courier New" w:cs="Courier New"/>
          <w:color w:val="000000"/>
          <w:sz w:val="20"/>
          <w:szCs w:val="20"/>
          <w:highlight w:val="white"/>
        </w:rPr>
      </w:pPr>
      <w:ins w:id="4027"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1DB36DC" w14:textId="77777777" w:rsidR="003A2FEE" w:rsidRDefault="003A2FEE" w:rsidP="003A2FEE">
      <w:pPr>
        <w:autoSpaceDE w:val="0"/>
        <w:autoSpaceDN w:val="0"/>
        <w:adjustRightInd w:val="0"/>
        <w:spacing w:after="0" w:line="240" w:lineRule="auto"/>
        <w:rPr>
          <w:ins w:id="4028" w:author="Michael Bell" w:date="2013-05-06T18:05:00Z"/>
          <w:rFonts w:ascii="Courier New" w:hAnsi="Courier New" w:cs="Courier New"/>
          <w:color w:val="000000"/>
          <w:sz w:val="20"/>
          <w:szCs w:val="20"/>
          <w:highlight w:val="white"/>
        </w:rPr>
      </w:pPr>
      <w:ins w:id="4029"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31D48258" w14:textId="77777777" w:rsidR="003A2FEE" w:rsidRDefault="003A2FEE" w:rsidP="003A2FEE">
      <w:pPr>
        <w:autoSpaceDE w:val="0"/>
        <w:autoSpaceDN w:val="0"/>
        <w:adjustRightInd w:val="0"/>
        <w:spacing w:after="0" w:line="240" w:lineRule="auto"/>
        <w:rPr>
          <w:ins w:id="4030" w:author="Michael Bell" w:date="2013-05-06T18:05:00Z"/>
          <w:rFonts w:ascii="Courier New" w:hAnsi="Courier New" w:cs="Courier New"/>
          <w:color w:val="000000"/>
          <w:sz w:val="20"/>
          <w:szCs w:val="20"/>
          <w:highlight w:val="white"/>
        </w:rPr>
      </w:pPr>
      <w:ins w:id="4031"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993D70" w14:textId="77777777" w:rsidR="003A2FEE" w:rsidRDefault="003A2FEE" w:rsidP="003A2FEE">
      <w:pPr>
        <w:autoSpaceDE w:val="0"/>
        <w:autoSpaceDN w:val="0"/>
        <w:adjustRightInd w:val="0"/>
        <w:spacing w:after="0" w:line="240" w:lineRule="auto"/>
        <w:rPr>
          <w:ins w:id="4032" w:author="Michael Bell" w:date="2013-05-06T18:05:00Z"/>
          <w:rFonts w:ascii="Courier New" w:hAnsi="Courier New" w:cs="Courier New"/>
          <w:color w:val="000000"/>
          <w:sz w:val="20"/>
          <w:szCs w:val="20"/>
          <w:highlight w:val="white"/>
        </w:rPr>
      </w:pPr>
    </w:p>
    <w:p w14:paraId="51D6D8DD" w14:textId="77777777" w:rsidR="003A2FEE" w:rsidRDefault="003A2FEE" w:rsidP="003A2FEE">
      <w:pPr>
        <w:autoSpaceDE w:val="0"/>
        <w:autoSpaceDN w:val="0"/>
        <w:adjustRightInd w:val="0"/>
        <w:spacing w:after="0" w:line="240" w:lineRule="auto"/>
        <w:rPr>
          <w:ins w:id="4033" w:author="Michael Bell" w:date="2013-05-06T18:05:00Z"/>
          <w:rFonts w:ascii="Courier New" w:hAnsi="Courier New" w:cs="Courier New"/>
          <w:color w:val="000000"/>
          <w:sz w:val="20"/>
          <w:szCs w:val="20"/>
          <w:highlight w:val="white"/>
        </w:rPr>
      </w:pPr>
      <w:ins w:id="4034"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selectOut</w:t>
        </w:r>
        <w:proofErr w:type="spellEnd"/>
        <w:r>
          <w:rPr>
            <w:rFonts w:ascii="Courier New" w:hAnsi="Courier New" w:cs="Courier New"/>
            <w:b/>
            <w:bCs/>
            <w:color w:val="000080"/>
            <w:sz w:val="20"/>
            <w:szCs w:val="20"/>
            <w:highlight w:val="white"/>
          </w:rPr>
          <w:t>:</w:t>
        </w:r>
      </w:ins>
    </w:p>
    <w:p w14:paraId="3A4A74B2" w14:textId="77777777" w:rsidR="003A2FEE" w:rsidRDefault="003A2FEE" w:rsidP="003A2FEE">
      <w:pPr>
        <w:autoSpaceDE w:val="0"/>
        <w:autoSpaceDN w:val="0"/>
        <w:adjustRightInd w:val="0"/>
        <w:spacing w:after="0" w:line="240" w:lineRule="auto"/>
        <w:rPr>
          <w:ins w:id="4035" w:author="Michael Bell" w:date="2013-05-06T18:05:00Z"/>
          <w:rFonts w:ascii="Courier New" w:hAnsi="Courier New" w:cs="Courier New"/>
          <w:color w:val="000000"/>
          <w:sz w:val="20"/>
          <w:szCs w:val="20"/>
          <w:highlight w:val="white"/>
        </w:rPr>
      </w:pPr>
      <w:ins w:id="403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56BA568" w14:textId="77777777" w:rsidR="003A2FEE" w:rsidRDefault="003A2FEE" w:rsidP="003A2FEE">
      <w:pPr>
        <w:autoSpaceDE w:val="0"/>
        <w:autoSpaceDN w:val="0"/>
        <w:adjustRightInd w:val="0"/>
        <w:spacing w:after="0" w:line="240" w:lineRule="auto"/>
        <w:rPr>
          <w:ins w:id="4037" w:author="Michael Bell" w:date="2013-05-06T18:05:00Z"/>
          <w:rFonts w:ascii="Courier New" w:hAnsi="Courier New" w:cs="Courier New"/>
          <w:color w:val="000000"/>
          <w:sz w:val="20"/>
          <w:szCs w:val="20"/>
          <w:highlight w:val="white"/>
        </w:rPr>
      </w:pPr>
      <w:ins w:id="4038"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b/>
            <w:bCs/>
            <w:color w:val="000080"/>
            <w:sz w:val="20"/>
            <w:szCs w:val="20"/>
            <w:highlight w:val="white"/>
          </w:rPr>
          <w:t>)</w:t>
        </w:r>
      </w:ins>
    </w:p>
    <w:p w14:paraId="1DB57155" w14:textId="77777777" w:rsidR="003A2FEE" w:rsidRDefault="003A2FEE" w:rsidP="003A2FEE">
      <w:pPr>
        <w:autoSpaceDE w:val="0"/>
        <w:autoSpaceDN w:val="0"/>
        <w:adjustRightInd w:val="0"/>
        <w:spacing w:after="0" w:line="240" w:lineRule="auto"/>
        <w:rPr>
          <w:ins w:id="4039" w:author="Michael Bell" w:date="2013-05-06T18:05:00Z"/>
          <w:rFonts w:ascii="Courier New" w:hAnsi="Courier New" w:cs="Courier New"/>
          <w:color w:val="000000"/>
          <w:sz w:val="20"/>
          <w:szCs w:val="20"/>
          <w:highlight w:val="white"/>
        </w:rPr>
      </w:pPr>
      <w:ins w:id="404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4C98898" w14:textId="77777777" w:rsidR="003A2FEE" w:rsidRDefault="003A2FEE" w:rsidP="003A2FEE">
      <w:pPr>
        <w:autoSpaceDE w:val="0"/>
        <w:autoSpaceDN w:val="0"/>
        <w:adjustRightInd w:val="0"/>
        <w:spacing w:after="0" w:line="240" w:lineRule="auto"/>
        <w:rPr>
          <w:ins w:id="4041" w:author="Michael Bell" w:date="2013-05-06T18:05:00Z"/>
          <w:rFonts w:ascii="Courier New" w:hAnsi="Courier New" w:cs="Courier New"/>
          <w:color w:val="008000"/>
          <w:sz w:val="20"/>
          <w:szCs w:val="20"/>
          <w:highlight w:val="white"/>
        </w:rPr>
      </w:pPr>
      <w:ins w:id="4042"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respondEnter</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//calls the function for responding to enter being pressed</w:t>
        </w:r>
      </w:ins>
    </w:p>
    <w:p w14:paraId="528A0A55" w14:textId="77777777" w:rsidR="003A2FEE" w:rsidRDefault="003A2FEE" w:rsidP="003A2FEE">
      <w:pPr>
        <w:autoSpaceDE w:val="0"/>
        <w:autoSpaceDN w:val="0"/>
        <w:adjustRightInd w:val="0"/>
        <w:spacing w:after="0" w:line="240" w:lineRule="auto"/>
        <w:rPr>
          <w:ins w:id="4043" w:author="Michael Bell" w:date="2013-05-06T18:05:00Z"/>
          <w:rFonts w:ascii="Courier New" w:hAnsi="Courier New" w:cs="Courier New"/>
          <w:color w:val="000000"/>
          <w:sz w:val="20"/>
          <w:szCs w:val="20"/>
          <w:highlight w:val="white"/>
        </w:rPr>
      </w:pPr>
      <w:ins w:id="4044"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14BB33ED" w14:textId="77777777" w:rsidR="003A2FEE" w:rsidRDefault="003A2FEE" w:rsidP="003A2FEE">
      <w:pPr>
        <w:autoSpaceDE w:val="0"/>
        <w:autoSpaceDN w:val="0"/>
        <w:adjustRightInd w:val="0"/>
        <w:spacing w:after="0" w:line="240" w:lineRule="auto"/>
        <w:rPr>
          <w:ins w:id="4045" w:author="Michael Bell" w:date="2013-05-06T18:05:00Z"/>
          <w:rFonts w:ascii="Courier New" w:hAnsi="Courier New" w:cs="Courier New"/>
          <w:color w:val="000000"/>
          <w:sz w:val="20"/>
          <w:szCs w:val="20"/>
          <w:highlight w:val="white"/>
        </w:rPr>
      </w:pPr>
      <w:ins w:id="4046"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CC3C4CA" w14:textId="77777777" w:rsidR="003A2FEE" w:rsidRDefault="003A2FEE" w:rsidP="003A2FEE">
      <w:pPr>
        <w:autoSpaceDE w:val="0"/>
        <w:autoSpaceDN w:val="0"/>
        <w:adjustRightInd w:val="0"/>
        <w:spacing w:after="0" w:line="240" w:lineRule="auto"/>
        <w:rPr>
          <w:ins w:id="4047" w:author="Michael Bell" w:date="2013-05-06T18:05:00Z"/>
          <w:rFonts w:ascii="Courier New" w:hAnsi="Courier New" w:cs="Courier New"/>
          <w:color w:val="000000"/>
          <w:sz w:val="20"/>
          <w:szCs w:val="20"/>
          <w:highlight w:val="white"/>
        </w:rPr>
      </w:pPr>
      <w:ins w:id="4048"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2D617457" w14:textId="77777777" w:rsidR="003A2FEE" w:rsidRDefault="003A2FEE" w:rsidP="003A2FEE">
      <w:pPr>
        <w:autoSpaceDE w:val="0"/>
        <w:autoSpaceDN w:val="0"/>
        <w:adjustRightInd w:val="0"/>
        <w:spacing w:after="0" w:line="240" w:lineRule="auto"/>
        <w:rPr>
          <w:ins w:id="4049" w:author="Michael Bell" w:date="2013-05-06T18:05:00Z"/>
          <w:rFonts w:ascii="Courier New" w:hAnsi="Courier New" w:cs="Courier New"/>
          <w:color w:val="000000"/>
          <w:sz w:val="20"/>
          <w:szCs w:val="20"/>
          <w:highlight w:val="white"/>
        </w:rPr>
      </w:pPr>
      <w:ins w:id="4050"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B90A4C" w14:textId="77777777" w:rsidR="003A2FEE" w:rsidRDefault="003A2FEE" w:rsidP="003A2FEE">
      <w:pPr>
        <w:autoSpaceDE w:val="0"/>
        <w:autoSpaceDN w:val="0"/>
        <w:adjustRightInd w:val="0"/>
        <w:spacing w:after="0" w:line="240" w:lineRule="auto"/>
        <w:rPr>
          <w:ins w:id="4051" w:author="Michael Bell" w:date="2013-05-06T18:05:00Z"/>
          <w:rFonts w:ascii="Courier New" w:hAnsi="Courier New" w:cs="Courier New"/>
          <w:color w:val="000000"/>
          <w:sz w:val="20"/>
          <w:szCs w:val="20"/>
          <w:highlight w:val="white"/>
        </w:rPr>
      </w:pPr>
    </w:p>
    <w:p w14:paraId="6BCCAD2B" w14:textId="77777777" w:rsidR="003A2FEE" w:rsidRDefault="003A2FEE" w:rsidP="003A2FEE">
      <w:pPr>
        <w:autoSpaceDE w:val="0"/>
        <w:autoSpaceDN w:val="0"/>
        <w:adjustRightInd w:val="0"/>
        <w:spacing w:after="0" w:line="240" w:lineRule="auto"/>
        <w:rPr>
          <w:ins w:id="4052" w:author="Michael Bell" w:date="2013-05-06T18:05:00Z"/>
          <w:rFonts w:ascii="Courier New" w:hAnsi="Courier New" w:cs="Courier New"/>
          <w:color w:val="000000"/>
          <w:sz w:val="20"/>
          <w:szCs w:val="20"/>
          <w:highlight w:val="white"/>
        </w:rPr>
      </w:pPr>
      <w:ins w:id="4053"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noneOut</w:t>
        </w:r>
        <w:proofErr w:type="spellEnd"/>
        <w:r>
          <w:rPr>
            <w:rFonts w:ascii="Courier New" w:hAnsi="Courier New" w:cs="Courier New"/>
            <w:b/>
            <w:bCs/>
            <w:color w:val="000080"/>
            <w:sz w:val="20"/>
            <w:szCs w:val="20"/>
            <w:highlight w:val="white"/>
          </w:rPr>
          <w:t>:</w:t>
        </w:r>
      </w:ins>
    </w:p>
    <w:p w14:paraId="261C473B" w14:textId="77777777" w:rsidR="003A2FEE" w:rsidRDefault="003A2FEE" w:rsidP="003A2FEE">
      <w:pPr>
        <w:autoSpaceDE w:val="0"/>
        <w:autoSpaceDN w:val="0"/>
        <w:adjustRightInd w:val="0"/>
        <w:spacing w:after="0" w:line="240" w:lineRule="auto"/>
        <w:rPr>
          <w:ins w:id="4054" w:author="Michael Bell" w:date="2013-05-06T18:05:00Z"/>
          <w:rFonts w:ascii="Courier New" w:hAnsi="Courier New" w:cs="Courier New"/>
          <w:color w:val="000000"/>
          <w:sz w:val="20"/>
          <w:szCs w:val="20"/>
          <w:highlight w:val="white"/>
        </w:rPr>
      </w:pPr>
      <w:ins w:id="405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5E5589C" w14:textId="77777777" w:rsidR="003A2FEE" w:rsidRDefault="003A2FEE" w:rsidP="003A2FEE">
      <w:pPr>
        <w:autoSpaceDE w:val="0"/>
        <w:autoSpaceDN w:val="0"/>
        <w:adjustRightInd w:val="0"/>
        <w:spacing w:after="0" w:line="240" w:lineRule="auto"/>
        <w:rPr>
          <w:ins w:id="4056" w:author="Michael Bell" w:date="2013-05-06T18:05:00Z"/>
          <w:rFonts w:ascii="Courier New" w:hAnsi="Courier New" w:cs="Courier New"/>
          <w:color w:val="008000"/>
          <w:sz w:val="20"/>
          <w:szCs w:val="20"/>
          <w:highlight w:val="white"/>
        </w:rPr>
      </w:pPr>
      <w:ins w:id="4057" w:author="Michael Bell" w:date="2013-05-06T18:05: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lcd.print</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Beltrak</w:t>
        </w:r>
        <w:proofErr w:type="spellEnd"/>
        <w:r>
          <w:rPr>
            <w:rFonts w:ascii="Courier New" w:hAnsi="Courier New" w:cs="Courier New"/>
            <w:color w:val="008000"/>
            <w:sz w:val="20"/>
            <w:szCs w:val="20"/>
            <w:highlight w:val="white"/>
          </w:rPr>
          <w:t xml:space="preserve"> 1.0     ");</w:t>
        </w:r>
      </w:ins>
    </w:p>
    <w:p w14:paraId="6A8518A9" w14:textId="77777777" w:rsidR="003A2FEE" w:rsidRDefault="003A2FEE" w:rsidP="003A2FEE">
      <w:pPr>
        <w:autoSpaceDE w:val="0"/>
        <w:autoSpaceDN w:val="0"/>
        <w:adjustRightInd w:val="0"/>
        <w:spacing w:after="0" w:line="240" w:lineRule="auto"/>
        <w:rPr>
          <w:ins w:id="4058" w:author="Michael Bell" w:date="2013-05-06T18:05:00Z"/>
          <w:rFonts w:ascii="Courier New" w:hAnsi="Courier New" w:cs="Courier New"/>
          <w:color w:val="000000"/>
          <w:sz w:val="20"/>
          <w:szCs w:val="20"/>
          <w:highlight w:val="white"/>
        </w:rPr>
      </w:pPr>
      <w:ins w:id="4059" w:author="Michael Bell" w:date="2013-05-06T18:05: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0F0FE9E2" w14:textId="77777777" w:rsidR="003A2FEE" w:rsidRDefault="003A2FEE" w:rsidP="003A2FEE">
      <w:pPr>
        <w:autoSpaceDE w:val="0"/>
        <w:autoSpaceDN w:val="0"/>
        <w:adjustRightInd w:val="0"/>
        <w:spacing w:after="0" w:line="240" w:lineRule="auto"/>
        <w:rPr>
          <w:ins w:id="4060" w:author="Michael Bell" w:date="2013-05-06T18:05:00Z"/>
          <w:rFonts w:ascii="Courier New" w:hAnsi="Courier New" w:cs="Courier New"/>
          <w:color w:val="000000"/>
          <w:sz w:val="20"/>
          <w:szCs w:val="20"/>
          <w:highlight w:val="white"/>
        </w:rPr>
      </w:pPr>
      <w:ins w:id="4061" w:author="Michael Bell" w:date="2013-05-06T18:05: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708C3873" w14:textId="77777777" w:rsidR="003A2FEE" w:rsidRDefault="003A2FEE" w:rsidP="003A2FEE">
      <w:pPr>
        <w:autoSpaceDE w:val="0"/>
        <w:autoSpaceDN w:val="0"/>
        <w:adjustRightInd w:val="0"/>
        <w:spacing w:after="0" w:line="240" w:lineRule="auto"/>
        <w:rPr>
          <w:ins w:id="4062" w:author="Michael Bell" w:date="2013-05-06T18:05:00Z"/>
          <w:rFonts w:ascii="Courier New" w:hAnsi="Courier New" w:cs="Courier New"/>
          <w:color w:val="000000"/>
          <w:sz w:val="20"/>
          <w:szCs w:val="20"/>
          <w:highlight w:val="white"/>
        </w:rPr>
      </w:pPr>
      <w:ins w:id="4063"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E5E7A34" w14:textId="77777777" w:rsidR="003A2FEE" w:rsidRDefault="003A2FEE" w:rsidP="003A2FEE">
      <w:pPr>
        <w:autoSpaceDE w:val="0"/>
        <w:autoSpaceDN w:val="0"/>
        <w:adjustRightInd w:val="0"/>
        <w:spacing w:after="0" w:line="240" w:lineRule="auto"/>
        <w:rPr>
          <w:ins w:id="4064" w:author="Michael Bell" w:date="2013-05-06T18:05:00Z"/>
          <w:rFonts w:ascii="Courier New" w:hAnsi="Courier New" w:cs="Courier New"/>
          <w:color w:val="000000"/>
          <w:sz w:val="20"/>
          <w:szCs w:val="20"/>
          <w:highlight w:val="white"/>
        </w:rPr>
      </w:pPr>
      <w:ins w:id="4065" w:author="Michael Bell" w:date="2013-05-06T18:05: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71FF88" w14:textId="1983026C" w:rsidR="00116173" w:rsidRDefault="003A2FEE" w:rsidP="003A2FEE">
      <w:pPr>
        <w:rPr>
          <w:ins w:id="4066" w:author="Michael Bell" w:date="2013-05-06T17:53:00Z"/>
        </w:rPr>
      </w:pPr>
      <w:ins w:id="4067" w:author="Michael Bell" w:date="2013-05-06T18:05:00Z">
        <w:r>
          <w:rPr>
            <w:rFonts w:ascii="Courier New" w:hAnsi="Courier New" w:cs="Courier New"/>
            <w:b/>
            <w:bCs/>
            <w:color w:val="000080"/>
            <w:sz w:val="20"/>
            <w:szCs w:val="20"/>
            <w:highlight w:val="white"/>
          </w:rPr>
          <w:t>}</w:t>
        </w:r>
      </w:ins>
      <w:ins w:id="4068" w:author="Michael Bell" w:date="2013-05-06T17:53:00Z">
        <w:r w:rsidR="00116173">
          <w:br w:type="page"/>
        </w:r>
      </w:ins>
    </w:p>
    <w:p w14:paraId="68E8E880" w14:textId="77777777" w:rsidR="00116173" w:rsidRPr="00116173" w:rsidRDefault="00116173">
      <w:pPr>
        <w:rPr>
          <w:rPrChange w:id="4069" w:author="Michael Bell" w:date="2013-05-06T17:53:00Z">
            <w:rPr/>
          </w:rPrChange>
        </w:rPr>
        <w:pPrChange w:id="4070" w:author="Michael Bell" w:date="2013-05-06T17:53:00Z">
          <w:pPr>
            <w:pStyle w:val="Heading2"/>
          </w:pPr>
        </w:pPrChange>
      </w:pPr>
    </w:p>
    <w:p w14:paraId="148C9859" w14:textId="476AE6D9" w:rsidR="00D3128F" w:rsidDel="00116173" w:rsidRDefault="00D3128F" w:rsidP="00D3128F">
      <w:pPr>
        <w:widowControl w:val="0"/>
        <w:autoSpaceDE w:val="0"/>
        <w:autoSpaceDN w:val="0"/>
        <w:adjustRightInd w:val="0"/>
        <w:spacing w:after="0" w:line="240" w:lineRule="auto"/>
        <w:rPr>
          <w:del w:id="4071" w:author="Michael Bell" w:date="2013-05-06T17:53:00Z"/>
          <w:rFonts w:ascii="Courier New" w:hAnsi="Courier New" w:cs="Courier New"/>
          <w:color w:val="008000"/>
          <w:sz w:val="20"/>
          <w:szCs w:val="20"/>
          <w:highlight w:val="white"/>
        </w:rPr>
      </w:pPr>
      <w:del w:id="4072" w:author="Michael Bell" w:date="2013-05-06T17:53:00Z">
        <w:r w:rsidDel="00116173">
          <w:rPr>
            <w:rFonts w:ascii="Courier New" w:hAnsi="Courier New" w:cs="Courier New"/>
            <w:color w:val="008000"/>
            <w:sz w:val="20"/>
            <w:szCs w:val="20"/>
            <w:highlight w:val="white"/>
          </w:rPr>
          <w:delText>/*</w:delText>
        </w:r>
      </w:del>
    </w:p>
    <w:p w14:paraId="70BD4D0B" w14:textId="6B26FCB4" w:rsidR="00D3128F" w:rsidDel="00116173" w:rsidRDefault="00D3128F" w:rsidP="00D3128F">
      <w:pPr>
        <w:widowControl w:val="0"/>
        <w:autoSpaceDE w:val="0"/>
        <w:autoSpaceDN w:val="0"/>
        <w:adjustRightInd w:val="0"/>
        <w:spacing w:after="0" w:line="240" w:lineRule="auto"/>
        <w:rPr>
          <w:del w:id="4073" w:author="Michael Bell" w:date="2013-05-06T17:53:00Z"/>
          <w:rFonts w:ascii="Courier New" w:hAnsi="Courier New" w:cs="Courier New"/>
          <w:color w:val="008000"/>
          <w:sz w:val="20"/>
          <w:szCs w:val="20"/>
          <w:highlight w:val="white"/>
        </w:rPr>
      </w:pPr>
    </w:p>
    <w:p w14:paraId="2941A079" w14:textId="51B9787B" w:rsidR="00D3128F" w:rsidDel="00116173" w:rsidRDefault="00D3128F" w:rsidP="00D3128F">
      <w:pPr>
        <w:widowControl w:val="0"/>
        <w:autoSpaceDE w:val="0"/>
        <w:autoSpaceDN w:val="0"/>
        <w:adjustRightInd w:val="0"/>
        <w:spacing w:after="0" w:line="240" w:lineRule="auto"/>
        <w:rPr>
          <w:del w:id="4074" w:author="Michael Bell" w:date="2013-05-06T17:53:00Z"/>
          <w:rFonts w:ascii="Courier New" w:hAnsi="Courier New" w:cs="Courier New"/>
          <w:color w:val="008000"/>
          <w:sz w:val="20"/>
          <w:szCs w:val="20"/>
          <w:highlight w:val="white"/>
        </w:rPr>
      </w:pPr>
      <w:del w:id="4075" w:author="Michael Bell" w:date="2013-05-06T17:53:00Z">
        <w:r w:rsidDel="00116173">
          <w:rPr>
            <w:rFonts w:ascii="Courier New" w:hAnsi="Courier New" w:cs="Courier New"/>
            <w:color w:val="008000"/>
            <w:sz w:val="20"/>
            <w:szCs w:val="20"/>
            <w:highlight w:val="white"/>
          </w:rPr>
          <w:delText xml:space="preserve"> BELTRAK</w:delText>
        </w:r>
      </w:del>
    </w:p>
    <w:p w14:paraId="55B61700" w14:textId="534FE086" w:rsidR="00D3128F" w:rsidDel="00116173" w:rsidRDefault="00D3128F" w:rsidP="00D3128F">
      <w:pPr>
        <w:widowControl w:val="0"/>
        <w:autoSpaceDE w:val="0"/>
        <w:autoSpaceDN w:val="0"/>
        <w:adjustRightInd w:val="0"/>
        <w:spacing w:after="0" w:line="240" w:lineRule="auto"/>
        <w:rPr>
          <w:del w:id="4076" w:author="Michael Bell" w:date="2013-05-06T17:53:00Z"/>
          <w:rFonts w:ascii="Courier New" w:hAnsi="Courier New" w:cs="Courier New"/>
          <w:color w:val="008000"/>
          <w:sz w:val="20"/>
          <w:szCs w:val="20"/>
          <w:highlight w:val="white"/>
        </w:rPr>
      </w:pPr>
      <w:del w:id="4077" w:author="Michael Bell" w:date="2013-05-06T17:53:00Z">
        <w:r w:rsidDel="00116173">
          <w:rPr>
            <w:rFonts w:ascii="Courier New" w:hAnsi="Courier New" w:cs="Courier New"/>
            <w:color w:val="008000"/>
            <w:sz w:val="20"/>
            <w:szCs w:val="20"/>
            <w:highlight w:val="white"/>
          </w:rPr>
          <w:delText xml:space="preserve"> </w:delText>
        </w:r>
      </w:del>
    </w:p>
    <w:p w14:paraId="459D3B0F" w14:textId="3A65465A" w:rsidR="00D3128F" w:rsidDel="00116173" w:rsidRDefault="00D3128F" w:rsidP="00D3128F">
      <w:pPr>
        <w:widowControl w:val="0"/>
        <w:autoSpaceDE w:val="0"/>
        <w:autoSpaceDN w:val="0"/>
        <w:adjustRightInd w:val="0"/>
        <w:spacing w:after="0" w:line="240" w:lineRule="auto"/>
        <w:rPr>
          <w:del w:id="4078" w:author="Michael Bell" w:date="2013-05-06T17:53:00Z"/>
          <w:rFonts w:ascii="Courier New" w:hAnsi="Courier New" w:cs="Courier New"/>
          <w:color w:val="008000"/>
          <w:sz w:val="20"/>
          <w:szCs w:val="20"/>
          <w:highlight w:val="white"/>
        </w:rPr>
      </w:pPr>
      <w:del w:id="4079" w:author="Michael Bell" w:date="2013-05-06T17:53:00Z">
        <w:r w:rsidDel="00116173">
          <w:rPr>
            <w:rFonts w:ascii="Courier New" w:hAnsi="Courier New" w:cs="Courier New"/>
            <w:color w:val="008000"/>
            <w:sz w:val="20"/>
            <w:szCs w:val="20"/>
            <w:highlight w:val="white"/>
          </w:rPr>
          <w:delText xml:space="preserve"> V1.0</w:delText>
        </w:r>
      </w:del>
    </w:p>
    <w:p w14:paraId="3BEF830B" w14:textId="5A48C415" w:rsidR="00D3128F" w:rsidDel="00116173" w:rsidRDefault="00D3128F" w:rsidP="00D3128F">
      <w:pPr>
        <w:widowControl w:val="0"/>
        <w:autoSpaceDE w:val="0"/>
        <w:autoSpaceDN w:val="0"/>
        <w:adjustRightInd w:val="0"/>
        <w:spacing w:after="0" w:line="240" w:lineRule="auto"/>
        <w:rPr>
          <w:del w:id="4080" w:author="Michael Bell" w:date="2013-05-06T17:53:00Z"/>
          <w:rFonts w:ascii="Courier New" w:hAnsi="Courier New" w:cs="Courier New"/>
          <w:color w:val="008000"/>
          <w:sz w:val="20"/>
          <w:szCs w:val="20"/>
          <w:highlight w:val="white"/>
        </w:rPr>
      </w:pPr>
      <w:del w:id="4081" w:author="Michael Bell" w:date="2013-05-06T17:53:00Z">
        <w:r w:rsidDel="00116173">
          <w:rPr>
            <w:rFonts w:ascii="Courier New" w:hAnsi="Courier New" w:cs="Courier New"/>
            <w:color w:val="008000"/>
            <w:sz w:val="20"/>
            <w:szCs w:val="20"/>
            <w:highlight w:val="white"/>
          </w:rPr>
          <w:delText xml:space="preserve"> </w:delText>
        </w:r>
      </w:del>
    </w:p>
    <w:p w14:paraId="6E83199B" w14:textId="34974E38" w:rsidR="00D3128F" w:rsidDel="00116173" w:rsidRDefault="00D3128F" w:rsidP="00D3128F">
      <w:pPr>
        <w:widowControl w:val="0"/>
        <w:autoSpaceDE w:val="0"/>
        <w:autoSpaceDN w:val="0"/>
        <w:adjustRightInd w:val="0"/>
        <w:spacing w:after="0" w:line="240" w:lineRule="auto"/>
        <w:rPr>
          <w:del w:id="4082" w:author="Michael Bell" w:date="2013-05-06T17:53:00Z"/>
          <w:rFonts w:ascii="Courier New" w:hAnsi="Courier New" w:cs="Courier New"/>
          <w:color w:val="008000"/>
          <w:sz w:val="20"/>
          <w:szCs w:val="20"/>
          <w:highlight w:val="white"/>
        </w:rPr>
      </w:pPr>
      <w:del w:id="4083" w:author="Michael Bell" w:date="2013-05-06T17:53:00Z">
        <w:r w:rsidDel="00116173">
          <w:rPr>
            <w:rFonts w:ascii="Courier New" w:hAnsi="Courier New" w:cs="Courier New"/>
            <w:color w:val="008000"/>
            <w:sz w:val="20"/>
            <w:szCs w:val="20"/>
            <w:highlight w:val="white"/>
          </w:rPr>
          <w:delText xml:space="preserve"> Hornby trainset automation</w:delText>
        </w:r>
      </w:del>
    </w:p>
    <w:p w14:paraId="367A3CA1" w14:textId="2BA08619" w:rsidR="00D3128F" w:rsidDel="00116173" w:rsidRDefault="00D3128F" w:rsidP="00D3128F">
      <w:pPr>
        <w:widowControl w:val="0"/>
        <w:autoSpaceDE w:val="0"/>
        <w:autoSpaceDN w:val="0"/>
        <w:adjustRightInd w:val="0"/>
        <w:spacing w:after="0" w:line="240" w:lineRule="auto"/>
        <w:rPr>
          <w:del w:id="4084" w:author="Michael Bell" w:date="2013-05-06T17:53:00Z"/>
          <w:rFonts w:ascii="Courier New" w:hAnsi="Courier New" w:cs="Courier New"/>
          <w:color w:val="008000"/>
          <w:sz w:val="20"/>
          <w:szCs w:val="20"/>
          <w:highlight w:val="white"/>
        </w:rPr>
      </w:pPr>
      <w:del w:id="4085" w:author="Michael Bell" w:date="2013-05-06T17:53:00Z">
        <w:r w:rsidDel="00116173">
          <w:rPr>
            <w:rFonts w:ascii="Courier New" w:hAnsi="Courier New" w:cs="Courier New"/>
            <w:color w:val="008000"/>
            <w:sz w:val="20"/>
            <w:szCs w:val="20"/>
            <w:highlight w:val="white"/>
          </w:rPr>
          <w:delText xml:space="preserve"> </w:delText>
        </w:r>
      </w:del>
    </w:p>
    <w:p w14:paraId="0A74C6EE" w14:textId="4845390F" w:rsidR="00D3128F" w:rsidDel="00116173" w:rsidRDefault="00D3128F" w:rsidP="00D3128F">
      <w:pPr>
        <w:widowControl w:val="0"/>
        <w:autoSpaceDE w:val="0"/>
        <w:autoSpaceDN w:val="0"/>
        <w:adjustRightInd w:val="0"/>
        <w:spacing w:after="0" w:line="240" w:lineRule="auto"/>
        <w:rPr>
          <w:del w:id="4086" w:author="Michael Bell" w:date="2013-05-06T17:53:00Z"/>
          <w:rFonts w:ascii="Courier New" w:hAnsi="Courier New" w:cs="Courier New"/>
          <w:color w:val="008000"/>
          <w:sz w:val="20"/>
          <w:szCs w:val="20"/>
          <w:highlight w:val="white"/>
        </w:rPr>
      </w:pPr>
      <w:del w:id="4087" w:author="Michael Bell" w:date="2013-05-06T17:53:00Z">
        <w:r w:rsidDel="00116173">
          <w:rPr>
            <w:rFonts w:ascii="Courier New" w:hAnsi="Courier New" w:cs="Courier New"/>
            <w:color w:val="008000"/>
            <w:sz w:val="20"/>
            <w:szCs w:val="20"/>
            <w:highlight w:val="white"/>
          </w:rPr>
          <w:delText xml:space="preserve"> By Michael Bell</w:delText>
        </w:r>
      </w:del>
    </w:p>
    <w:p w14:paraId="3D005527" w14:textId="22AAD555" w:rsidR="00D3128F" w:rsidDel="00116173" w:rsidRDefault="00D3128F" w:rsidP="00D3128F">
      <w:pPr>
        <w:widowControl w:val="0"/>
        <w:autoSpaceDE w:val="0"/>
        <w:autoSpaceDN w:val="0"/>
        <w:adjustRightInd w:val="0"/>
        <w:spacing w:after="0" w:line="240" w:lineRule="auto"/>
        <w:rPr>
          <w:del w:id="4088" w:author="Michael Bell" w:date="2013-05-06T17:53:00Z"/>
          <w:rFonts w:ascii="Courier New" w:hAnsi="Courier New" w:cs="Courier New"/>
          <w:color w:val="008000"/>
          <w:sz w:val="20"/>
          <w:szCs w:val="20"/>
          <w:highlight w:val="white"/>
        </w:rPr>
      </w:pPr>
      <w:del w:id="4089" w:author="Michael Bell" w:date="2013-05-06T17:53:00Z">
        <w:r w:rsidDel="00116173">
          <w:rPr>
            <w:rFonts w:ascii="Courier New" w:hAnsi="Courier New" w:cs="Courier New"/>
            <w:color w:val="008000"/>
            <w:sz w:val="20"/>
            <w:szCs w:val="20"/>
            <w:highlight w:val="white"/>
          </w:rPr>
          <w:delText xml:space="preserve"> </w:delText>
        </w:r>
      </w:del>
    </w:p>
    <w:p w14:paraId="50CF97F4" w14:textId="0EC6F267" w:rsidR="00D3128F" w:rsidDel="00116173" w:rsidRDefault="00D3128F" w:rsidP="00D3128F">
      <w:pPr>
        <w:widowControl w:val="0"/>
        <w:autoSpaceDE w:val="0"/>
        <w:autoSpaceDN w:val="0"/>
        <w:adjustRightInd w:val="0"/>
        <w:spacing w:after="0" w:line="240" w:lineRule="auto"/>
        <w:rPr>
          <w:del w:id="4090" w:author="Michael Bell" w:date="2013-05-06T17:53:00Z"/>
          <w:rFonts w:ascii="Courier New" w:hAnsi="Courier New" w:cs="Courier New"/>
          <w:color w:val="008000"/>
          <w:sz w:val="20"/>
          <w:szCs w:val="20"/>
          <w:highlight w:val="white"/>
        </w:rPr>
      </w:pPr>
      <w:del w:id="4091" w:author="Michael Bell" w:date="2013-05-06T17:53:00Z">
        <w:r w:rsidDel="00116173">
          <w:rPr>
            <w:rFonts w:ascii="Courier New" w:hAnsi="Courier New" w:cs="Courier New"/>
            <w:color w:val="008000"/>
            <w:sz w:val="20"/>
            <w:szCs w:val="20"/>
            <w:highlight w:val="white"/>
          </w:rPr>
          <w:delText xml:space="preserve"> Programing started: 02/02/2013 at 14:08</w:delText>
        </w:r>
      </w:del>
    </w:p>
    <w:p w14:paraId="47053CDD" w14:textId="014E08B4" w:rsidR="00D3128F" w:rsidDel="00116173" w:rsidRDefault="00D3128F" w:rsidP="00D3128F">
      <w:pPr>
        <w:widowControl w:val="0"/>
        <w:autoSpaceDE w:val="0"/>
        <w:autoSpaceDN w:val="0"/>
        <w:adjustRightInd w:val="0"/>
        <w:spacing w:after="0" w:line="240" w:lineRule="auto"/>
        <w:rPr>
          <w:del w:id="4092" w:author="Michael Bell" w:date="2013-05-06T17:53:00Z"/>
          <w:rFonts w:ascii="Courier New" w:hAnsi="Courier New" w:cs="Courier New"/>
          <w:color w:val="008000"/>
          <w:sz w:val="20"/>
          <w:szCs w:val="20"/>
          <w:highlight w:val="white"/>
        </w:rPr>
      </w:pPr>
      <w:del w:id="4093" w:author="Michael Bell" w:date="2013-05-06T17:53:00Z">
        <w:r w:rsidDel="00116173">
          <w:rPr>
            <w:rFonts w:ascii="Courier New" w:hAnsi="Courier New" w:cs="Courier New"/>
            <w:color w:val="008000"/>
            <w:sz w:val="20"/>
            <w:szCs w:val="20"/>
            <w:highlight w:val="white"/>
          </w:rPr>
          <w:delText xml:space="preserve"> </w:delText>
        </w:r>
      </w:del>
    </w:p>
    <w:p w14:paraId="2EFCC03B" w14:textId="741593CC" w:rsidR="00D3128F" w:rsidDel="00116173" w:rsidRDefault="00D3128F" w:rsidP="00D3128F">
      <w:pPr>
        <w:widowControl w:val="0"/>
        <w:autoSpaceDE w:val="0"/>
        <w:autoSpaceDN w:val="0"/>
        <w:adjustRightInd w:val="0"/>
        <w:spacing w:after="0" w:line="240" w:lineRule="auto"/>
        <w:rPr>
          <w:del w:id="4094" w:author="Michael Bell" w:date="2013-05-06T17:53:00Z"/>
          <w:rFonts w:ascii="Courier New" w:hAnsi="Courier New" w:cs="Courier New"/>
          <w:color w:val="000000"/>
          <w:sz w:val="20"/>
          <w:szCs w:val="20"/>
          <w:highlight w:val="white"/>
        </w:rPr>
      </w:pPr>
      <w:del w:id="4095" w:author="Michael Bell" w:date="2013-05-06T17:53:00Z">
        <w:r w:rsidDel="00116173">
          <w:rPr>
            <w:rFonts w:ascii="Courier New" w:hAnsi="Courier New" w:cs="Courier New"/>
            <w:color w:val="008000"/>
            <w:sz w:val="20"/>
            <w:szCs w:val="20"/>
            <w:highlight w:val="white"/>
          </w:rPr>
          <w:delText xml:space="preserve"> */</w:delText>
        </w:r>
      </w:del>
    </w:p>
    <w:p w14:paraId="31675806" w14:textId="7AD3E437" w:rsidR="00D3128F" w:rsidDel="00116173" w:rsidRDefault="00D3128F" w:rsidP="00D3128F">
      <w:pPr>
        <w:widowControl w:val="0"/>
        <w:autoSpaceDE w:val="0"/>
        <w:autoSpaceDN w:val="0"/>
        <w:adjustRightInd w:val="0"/>
        <w:spacing w:after="0" w:line="240" w:lineRule="auto"/>
        <w:rPr>
          <w:del w:id="4096" w:author="Michael Bell" w:date="2013-05-06T17:53:00Z"/>
          <w:rFonts w:ascii="Courier New" w:hAnsi="Courier New" w:cs="Courier New"/>
          <w:color w:val="000000"/>
          <w:sz w:val="20"/>
          <w:szCs w:val="20"/>
          <w:highlight w:val="white"/>
        </w:rPr>
      </w:pPr>
    </w:p>
    <w:p w14:paraId="64A8A7AF" w14:textId="68C1C8A1" w:rsidR="00D3128F" w:rsidDel="00116173" w:rsidRDefault="00D3128F" w:rsidP="00D3128F">
      <w:pPr>
        <w:widowControl w:val="0"/>
        <w:autoSpaceDE w:val="0"/>
        <w:autoSpaceDN w:val="0"/>
        <w:adjustRightInd w:val="0"/>
        <w:spacing w:after="0" w:line="240" w:lineRule="auto"/>
        <w:rPr>
          <w:del w:id="4097" w:author="Michael Bell" w:date="2013-05-06T17:53:00Z"/>
          <w:rFonts w:ascii="Courier New" w:hAnsi="Courier New" w:cs="Courier New"/>
          <w:color w:val="000000"/>
          <w:sz w:val="20"/>
          <w:szCs w:val="20"/>
          <w:highlight w:val="white"/>
        </w:rPr>
      </w:pPr>
      <w:del w:id="4098" w:author="Michael Bell" w:date="2013-05-06T17:53: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respondButons</w:delText>
        </w:r>
        <w:r w:rsidDel="00116173">
          <w:rPr>
            <w:rFonts w:ascii="Courier New" w:hAnsi="Courier New" w:cs="Courier New"/>
            <w:b/>
            <w:bCs/>
            <w:color w:val="000080"/>
            <w:sz w:val="20"/>
            <w:szCs w:val="20"/>
            <w:highlight w:val="white"/>
          </w:rPr>
          <w:delText>()</w:delText>
        </w:r>
      </w:del>
    </w:p>
    <w:p w14:paraId="3535C5AF" w14:textId="7F2A0E66" w:rsidR="00D3128F" w:rsidDel="00116173" w:rsidRDefault="00D3128F" w:rsidP="00D3128F">
      <w:pPr>
        <w:widowControl w:val="0"/>
        <w:autoSpaceDE w:val="0"/>
        <w:autoSpaceDN w:val="0"/>
        <w:adjustRightInd w:val="0"/>
        <w:spacing w:after="0" w:line="240" w:lineRule="auto"/>
        <w:rPr>
          <w:del w:id="4099" w:author="Michael Bell" w:date="2013-05-06T17:53:00Z"/>
          <w:rFonts w:ascii="Courier New" w:hAnsi="Courier New" w:cs="Courier New"/>
          <w:color w:val="000000"/>
          <w:sz w:val="20"/>
          <w:szCs w:val="20"/>
          <w:highlight w:val="white"/>
        </w:rPr>
      </w:pPr>
      <w:del w:id="4100" w:author="Michael Bell" w:date="2013-05-06T17:53:00Z">
        <w:r w:rsidDel="00116173">
          <w:rPr>
            <w:rFonts w:ascii="Courier New" w:hAnsi="Courier New" w:cs="Courier New"/>
            <w:b/>
            <w:bCs/>
            <w:color w:val="000080"/>
            <w:sz w:val="20"/>
            <w:szCs w:val="20"/>
            <w:highlight w:val="white"/>
          </w:rPr>
          <w:delText>{</w:delText>
        </w:r>
      </w:del>
    </w:p>
    <w:p w14:paraId="6AED8DA2" w14:textId="1D6CA27F" w:rsidR="00D3128F" w:rsidDel="00116173" w:rsidRDefault="00D3128F" w:rsidP="00D3128F">
      <w:pPr>
        <w:widowControl w:val="0"/>
        <w:autoSpaceDE w:val="0"/>
        <w:autoSpaceDN w:val="0"/>
        <w:adjustRightInd w:val="0"/>
        <w:spacing w:after="0" w:line="240" w:lineRule="auto"/>
        <w:rPr>
          <w:del w:id="4101" w:author="Michael Bell" w:date="2013-05-06T17:53:00Z"/>
          <w:rFonts w:ascii="Courier New" w:hAnsi="Courier New" w:cs="Courier New"/>
          <w:color w:val="008000"/>
          <w:sz w:val="20"/>
          <w:szCs w:val="20"/>
          <w:highlight w:val="white"/>
        </w:rPr>
      </w:pPr>
      <w:del w:id="410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 this function the program checks the position of the menu to make sure that when the requested move is made it wont move</w:delText>
        </w:r>
      </w:del>
    </w:p>
    <w:p w14:paraId="365F6F7F" w14:textId="6BA2A3B2" w:rsidR="00D3128F" w:rsidDel="00116173" w:rsidRDefault="00D3128F" w:rsidP="00D3128F">
      <w:pPr>
        <w:widowControl w:val="0"/>
        <w:autoSpaceDE w:val="0"/>
        <w:autoSpaceDN w:val="0"/>
        <w:adjustRightInd w:val="0"/>
        <w:spacing w:after="0" w:line="240" w:lineRule="auto"/>
        <w:rPr>
          <w:del w:id="4103" w:author="Michael Bell" w:date="2013-05-06T17:53:00Z"/>
          <w:rFonts w:ascii="Courier New" w:hAnsi="Courier New" w:cs="Courier New"/>
          <w:color w:val="008000"/>
          <w:sz w:val="20"/>
          <w:szCs w:val="20"/>
          <w:highlight w:val="white"/>
        </w:rPr>
      </w:pPr>
      <w:del w:id="4104" w:author="Michael Bell" w:date="2013-05-06T17:53:00Z">
        <w:r w:rsidDel="00116173">
          <w:rPr>
            <w:rFonts w:ascii="Courier New" w:hAnsi="Courier New" w:cs="Courier New"/>
            <w:color w:val="008000"/>
            <w:sz w:val="20"/>
            <w:szCs w:val="20"/>
            <w:highlight w:val="white"/>
          </w:rPr>
          <w:delText xml:space="preserve"> off the edge of the array and that it wont move onto a ~ which is not alowed, it also checks that a buton is not being held</w:delText>
        </w:r>
      </w:del>
    </w:p>
    <w:p w14:paraId="0645277E" w14:textId="0DC9B1BE" w:rsidR="00D3128F" w:rsidDel="00116173" w:rsidRDefault="00D3128F" w:rsidP="00D3128F">
      <w:pPr>
        <w:widowControl w:val="0"/>
        <w:autoSpaceDE w:val="0"/>
        <w:autoSpaceDN w:val="0"/>
        <w:adjustRightInd w:val="0"/>
        <w:spacing w:after="0" w:line="240" w:lineRule="auto"/>
        <w:rPr>
          <w:del w:id="4105" w:author="Michael Bell" w:date="2013-05-06T17:53:00Z"/>
          <w:rFonts w:ascii="Courier New" w:hAnsi="Courier New" w:cs="Courier New"/>
          <w:color w:val="008000"/>
          <w:sz w:val="20"/>
          <w:szCs w:val="20"/>
          <w:highlight w:val="white"/>
        </w:rPr>
      </w:pPr>
      <w:del w:id="4106" w:author="Michael Bell" w:date="2013-05-06T17:53:00Z">
        <w:r w:rsidDel="00116173">
          <w:rPr>
            <w:rFonts w:ascii="Courier New" w:hAnsi="Courier New" w:cs="Courier New"/>
            <w:color w:val="008000"/>
            <w:sz w:val="20"/>
            <w:szCs w:val="20"/>
            <w:highlight w:val="white"/>
          </w:rPr>
          <w:delText xml:space="preserve"> down by setting button captured to true when a buton is down and setting it to false when a buton is up, it will only respond</w:delText>
        </w:r>
      </w:del>
    </w:p>
    <w:p w14:paraId="2608C3C6" w14:textId="0DB47588" w:rsidR="00D3128F" w:rsidDel="00116173" w:rsidRDefault="00D3128F" w:rsidP="00D3128F">
      <w:pPr>
        <w:widowControl w:val="0"/>
        <w:autoSpaceDE w:val="0"/>
        <w:autoSpaceDN w:val="0"/>
        <w:adjustRightInd w:val="0"/>
        <w:spacing w:after="0" w:line="240" w:lineRule="auto"/>
        <w:rPr>
          <w:del w:id="4107" w:author="Michael Bell" w:date="2013-05-06T17:53:00Z"/>
          <w:rFonts w:ascii="Courier New" w:hAnsi="Courier New" w:cs="Courier New"/>
          <w:color w:val="008000"/>
          <w:sz w:val="20"/>
          <w:szCs w:val="20"/>
          <w:highlight w:val="white"/>
        </w:rPr>
      </w:pPr>
      <w:del w:id="4108" w:author="Michael Bell" w:date="2013-05-06T17:53:00Z">
        <w:r w:rsidDel="00116173">
          <w:rPr>
            <w:rFonts w:ascii="Courier New" w:hAnsi="Courier New" w:cs="Courier New"/>
            <w:color w:val="008000"/>
            <w:sz w:val="20"/>
            <w:szCs w:val="20"/>
            <w:highlight w:val="white"/>
          </w:rPr>
          <w:delText xml:space="preserve"> to a press if button captured is false which means that holding down a button does not register multiple presses,</w:delText>
        </w:r>
      </w:del>
    </w:p>
    <w:p w14:paraId="394B42D8" w14:textId="5F0D9C06" w:rsidR="00D3128F" w:rsidDel="00116173" w:rsidRDefault="00D3128F" w:rsidP="00D3128F">
      <w:pPr>
        <w:widowControl w:val="0"/>
        <w:autoSpaceDE w:val="0"/>
        <w:autoSpaceDN w:val="0"/>
        <w:adjustRightInd w:val="0"/>
        <w:spacing w:after="0" w:line="240" w:lineRule="auto"/>
        <w:rPr>
          <w:del w:id="4109" w:author="Michael Bell" w:date="2013-05-06T17:53:00Z"/>
          <w:rFonts w:ascii="Courier New" w:hAnsi="Courier New" w:cs="Courier New"/>
          <w:color w:val="008000"/>
          <w:sz w:val="20"/>
          <w:szCs w:val="20"/>
          <w:highlight w:val="white"/>
        </w:rPr>
      </w:pPr>
      <w:del w:id="4110" w:author="Michael Bell" w:date="2013-05-06T17:53:00Z">
        <w:r w:rsidDel="00116173">
          <w:rPr>
            <w:rFonts w:ascii="Courier New" w:hAnsi="Courier New" w:cs="Courier New"/>
            <w:color w:val="008000"/>
            <w:sz w:val="20"/>
            <w:szCs w:val="20"/>
            <w:highlight w:val="white"/>
          </w:rPr>
          <w:delText xml:space="preserve"> </w:delText>
        </w:r>
      </w:del>
    </w:p>
    <w:p w14:paraId="17502FFD" w14:textId="0F53005B" w:rsidR="00D3128F" w:rsidDel="00116173" w:rsidRDefault="00D3128F" w:rsidP="00D3128F">
      <w:pPr>
        <w:widowControl w:val="0"/>
        <w:autoSpaceDE w:val="0"/>
        <w:autoSpaceDN w:val="0"/>
        <w:adjustRightInd w:val="0"/>
        <w:spacing w:after="0" w:line="240" w:lineRule="auto"/>
        <w:rPr>
          <w:del w:id="4111" w:author="Michael Bell" w:date="2013-05-06T17:53:00Z"/>
          <w:rFonts w:ascii="Courier New" w:hAnsi="Courier New" w:cs="Courier New"/>
          <w:color w:val="008000"/>
          <w:sz w:val="20"/>
          <w:szCs w:val="20"/>
          <w:highlight w:val="white"/>
        </w:rPr>
      </w:pPr>
      <w:del w:id="4112" w:author="Michael Bell" w:date="2013-05-06T17:53:00Z">
        <w:r w:rsidDel="00116173">
          <w:rPr>
            <w:rFonts w:ascii="Courier New" w:hAnsi="Courier New" w:cs="Courier New"/>
            <w:color w:val="008000"/>
            <w:sz w:val="20"/>
            <w:szCs w:val="20"/>
            <w:highlight w:val="white"/>
          </w:rPr>
          <w:delText xml:space="preserve"> once that has been confirmed it then moves the position in the menu and records the move that was just made for use in the</w:delText>
        </w:r>
      </w:del>
    </w:p>
    <w:p w14:paraId="7A4DB660" w14:textId="2E7E9677" w:rsidR="00D3128F" w:rsidDel="00116173" w:rsidRDefault="00D3128F" w:rsidP="00D3128F">
      <w:pPr>
        <w:widowControl w:val="0"/>
        <w:autoSpaceDE w:val="0"/>
        <w:autoSpaceDN w:val="0"/>
        <w:adjustRightInd w:val="0"/>
        <w:spacing w:after="0" w:line="240" w:lineRule="auto"/>
        <w:rPr>
          <w:del w:id="4113" w:author="Michael Bell" w:date="2013-05-06T17:53:00Z"/>
          <w:rFonts w:ascii="Courier New" w:hAnsi="Courier New" w:cs="Courier New"/>
          <w:color w:val="000000"/>
          <w:sz w:val="20"/>
          <w:szCs w:val="20"/>
          <w:highlight w:val="white"/>
        </w:rPr>
      </w:pPr>
      <w:del w:id="4114" w:author="Michael Bell" w:date="2013-05-06T17:53:00Z">
        <w:r w:rsidDel="00116173">
          <w:rPr>
            <w:rFonts w:ascii="Courier New" w:hAnsi="Courier New" w:cs="Courier New"/>
            <w:color w:val="008000"/>
            <w:sz w:val="20"/>
            <w:szCs w:val="20"/>
            <w:highlight w:val="white"/>
          </w:rPr>
          <w:delText xml:space="preserve"> hashRespond() function later in the program*/</w:delText>
        </w:r>
      </w:del>
    </w:p>
    <w:p w14:paraId="125A8D4B" w14:textId="36E95205" w:rsidR="00D3128F" w:rsidDel="00116173" w:rsidRDefault="00D3128F" w:rsidP="00D3128F">
      <w:pPr>
        <w:widowControl w:val="0"/>
        <w:autoSpaceDE w:val="0"/>
        <w:autoSpaceDN w:val="0"/>
        <w:adjustRightInd w:val="0"/>
        <w:spacing w:after="0" w:line="240" w:lineRule="auto"/>
        <w:rPr>
          <w:del w:id="4115" w:author="Michael Bell" w:date="2013-05-06T17:53:00Z"/>
          <w:rFonts w:ascii="Courier New" w:hAnsi="Courier New" w:cs="Courier New"/>
          <w:color w:val="000000"/>
          <w:sz w:val="20"/>
          <w:szCs w:val="20"/>
          <w:highlight w:val="white"/>
        </w:rPr>
      </w:pPr>
      <w:del w:id="411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del>
    </w:p>
    <w:p w14:paraId="36EB3902" w14:textId="2063012C" w:rsidR="00D3128F" w:rsidDel="00116173" w:rsidRDefault="00D3128F" w:rsidP="00D3128F">
      <w:pPr>
        <w:widowControl w:val="0"/>
        <w:autoSpaceDE w:val="0"/>
        <w:autoSpaceDN w:val="0"/>
        <w:adjustRightInd w:val="0"/>
        <w:spacing w:after="0" w:line="240" w:lineRule="auto"/>
        <w:rPr>
          <w:del w:id="4117" w:author="Michael Bell" w:date="2013-05-06T17:53:00Z"/>
          <w:rFonts w:ascii="Courier New" w:hAnsi="Courier New" w:cs="Courier New"/>
          <w:color w:val="000000"/>
          <w:sz w:val="20"/>
          <w:szCs w:val="20"/>
          <w:highlight w:val="white"/>
        </w:rPr>
      </w:pPr>
      <w:del w:id="411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F6D57E" w14:textId="4ABB6880" w:rsidR="00D3128F" w:rsidDel="00116173" w:rsidRDefault="00D3128F" w:rsidP="00D3128F">
      <w:pPr>
        <w:widowControl w:val="0"/>
        <w:autoSpaceDE w:val="0"/>
        <w:autoSpaceDN w:val="0"/>
        <w:adjustRightInd w:val="0"/>
        <w:spacing w:after="0" w:line="240" w:lineRule="auto"/>
        <w:rPr>
          <w:del w:id="4119" w:author="Michael Bell" w:date="2013-05-06T17:53:00Z"/>
          <w:rFonts w:ascii="Courier New" w:hAnsi="Courier New" w:cs="Courier New"/>
          <w:color w:val="000000"/>
          <w:sz w:val="20"/>
          <w:szCs w:val="20"/>
          <w:highlight w:val="white"/>
        </w:rPr>
      </w:pPr>
      <w:del w:id="412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306945D3" w14:textId="71D8F935" w:rsidR="00D3128F" w:rsidDel="00116173" w:rsidRDefault="00D3128F" w:rsidP="00D3128F">
      <w:pPr>
        <w:widowControl w:val="0"/>
        <w:autoSpaceDE w:val="0"/>
        <w:autoSpaceDN w:val="0"/>
        <w:adjustRightInd w:val="0"/>
        <w:spacing w:after="0" w:line="240" w:lineRule="auto"/>
        <w:rPr>
          <w:del w:id="4121" w:author="Michael Bell" w:date="2013-05-06T17:53:00Z"/>
          <w:rFonts w:ascii="Courier New" w:hAnsi="Courier New" w:cs="Courier New"/>
          <w:color w:val="000000"/>
          <w:sz w:val="20"/>
          <w:szCs w:val="20"/>
          <w:highlight w:val="white"/>
        </w:rPr>
      </w:pPr>
      <w:del w:id="412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A87DA7" w14:textId="03DA9098" w:rsidR="00D3128F" w:rsidDel="00116173" w:rsidRDefault="00D3128F" w:rsidP="00D3128F">
      <w:pPr>
        <w:widowControl w:val="0"/>
        <w:autoSpaceDE w:val="0"/>
        <w:autoSpaceDN w:val="0"/>
        <w:adjustRightInd w:val="0"/>
        <w:spacing w:after="0" w:line="240" w:lineRule="auto"/>
        <w:rPr>
          <w:del w:id="4123" w:author="Michael Bell" w:date="2013-05-06T17:53:00Z"/>
          <w:rFonts w:ascii="Courier New" w:hAnsi="Courier New" w:cs="Courier New"/>
          <w:color w:val="008000"/>
          <w:sz w:val="20"/>
          <w:szCs w:val="20"/>
          <w:highlight w:val="white"/>
        </w:rPr>
      </w:pPr>
      <w:del w:id="412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 conditions</w:delText>
        </w:r>
      </w:del>
    </w:p>
    <w:p w14:paraId="47E94CE1" w14:textId="35EE7E96" w:rsidR="00D3128F" w:rsidDel="00116173" w:rsidRDefault="00D3128F" w:rsidP="00D3128F">
      <w:pPr>
        <w:widowControl w:val="0"/>
        <w:autoSpaceDE w:val="0"/>
        <w:autoSpaceDN w:val="0"/>
        <w:adjustRightInd w:val="0"/>
        <w:spacing w:after="0" w:line="240" w:lineRule="auto"/>
        <w:rPr>
          <w:del w:id="4125" w:author="Michael Bell" w:date="2013-05-06T17:53:00Z"/>
          <w:rFonts w:ascii="Courier New" w:hAnsi="Courier New" w:cs="Courier New"/>
          <w:color w:val="000000"/>
          <w:sz w:val="20"/>
          <w:szCs w:val="20"/>
          <w:highlight w:val="white"/>
        </w:rPr>
      </w:pPr>
      <w:del w:id="412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C372C14" w14:textId="2603D7F8" w:rsidR="00D3128F" w:rsidDel="00116173" w:rsidRDefault="00D3128F" w:rsidP="00D3128F">
      <w:pPr>
        <w:widowControl w:val="0"/>
        <w:autoSpaceDE w:val="0"/>
        <w:autoSpaceDN w:val="0"/>
        <w:adjustRightInd w:val="0"/>
        <w:spacing w:after="0" w:line="240" w:lineRule="auto"/>
        <w:rPr>
          <w:del w:id="4127" w:author="Michael Bell" w:date="2013-05-06T17:53:00Z"/>
          <w:rFonts w:ascii="Courier New" w:hAnsi="Courier New" w:cs="Courier New"/>
          <w:color w:val="008000"/>
          <w:sz w:val="20"/>
          <w:szCs w:val="20"/>
          <w:highlight w:val="white"/>
        </w:rPr>
      </w:pPr>
      <w:del w:id="4128"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menu position</w:delText>
        </w:r>
      </w:del>
    </w:p>
    <w:p w14:paraId="4BA2DB06" w14:textId="59CBBAD2" w:rsidR="00D3128F" w:rsidDel="00116173" w:rsidRDefault="00D3128F" w:rsidP="00D3128F">
      <w:pPr>
        <w:widowControl w:val="0"/>
        <w:autoSpaceDE w:val="0"/>
        <w:autoSpaceDN w:val="0"/>
        <w:adjustRightInd w:val="0"/>
        <w:spacing w:after="0" w:line="240" w:lineRule="auto"/>
        <w:rPr>
          <w:del w:id="4129" w:author="Michael Bell" w:date="2013-05-06T17:53:00Z"/>
          <w:rFonts w:ascii="Courier New" w:hAnsi="Courier New" w:cs="Courier New"/>
          <w:color w:val="008000"/>
          <w:sz w:val="20"/>
          <w:szCs w:val="20"/>
          <w:highlight w:val="white"/>
        </w:rPr>
      </w:pPr>
      <w:del w:id="4130"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//say that a button is being pressed</w:delText>
        </w:r>
      </w:del>
    </w:p>
    <w:p w14:paraId="41B95444" w14:textId="74DC2F35" w:rsidR="00D3128F" w:rsidDel="00116173" w:rsidRDefault="00D3128F" w:rsidP="00D3128F">
      <w:pPr>
        <w:widowControl w:val="0"/>
        <w:autoSpaceDE w:val="0"/>
        <w:autoSpaceDN w:val="0"/>
        <w:adjustRightInd w:val="0"/>
        <w:spacing w:after="0" w:line="240" w:lineRule="auto"/>
        <w:rPr>
          <w:del w:id="4131" w:author="Michael Bell" w:date="2013-05-06T17:53:00Z"/>
          <w:rFonts w:ascii="Courier New" w:hAnsi="Courier New" w:cs="Courier New"/>
          <w:color w:val="008000"/>
          <w:sz w:val="20"/>
          <w:szCs w:val="20"/>
          <w:highlight w:val="white"/>
        </w:rPr>
      </w:pPr>
      <w:del w:id="4132"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//record the last move</w:delText>
        </w:r>
      </w:del>
    </w:p>
    <w:p w14:paraId="7DE27B6F" w14:textId="4A0DF9DA" w:rsidR="00D3128F" w:rsidDel="00116173" w:rsidRDefault="00D3128F" w:rsidP="00D3128F">
      <w:pPr>
        <w:widowControl w:val="0"/>
        <w:autoSpaceDE w:val="0"/>
        <w:autoSpaceDN w:val="0"/>
        <w:adjustRightInd w:val="0"/>
        <w:spacing w:after="0" w:line="240" w:lineRule="auto"/>
        <w:rPr>
          <w:del w:id="4133" w:author="Michael Bell" w:date="2013-05-06T17:53:00Z"/>
          <w:rFonts w:ascii="Courier New" w:hAnsi="Courier New" w:cs="Courier New"/>
          <w:color w:val="000000"/>
          <w:sz w:val="20"/>
          <w:szCs w:val="20"/>
          <w:highlight w:val="white"/>
        </w:rPr>
      </w:pPr>
      <w:del w:id="413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4A63D25" w14:textId="015259C3" w:rsidR="00D3128F" w:rsidDel="00116173" w:rsidRDefault="00D3128F" w:rsidP="00D3128F">
      <w:pPr>
        <w:widowControl w:val="0"/>
        <w:autoSpaceDE w:val="0"/>
        <w:autoSpaceDN w:val="0"/>
        <w:adjustRightInd w:val="0"/>
        <w:spacing w:after="0" w:line="240" w:lineRule="auto"/>
        <w:rPr>
          <w:del w:id="4135" w:author="Michael Bell" w:date="2013-05-06T17:53:00Z"/>
          <w:rFonts w:ascii="Courier New" w:hAnsi="Courier New" w:cs="Courier New"/>
          <w:color w:val="000000"/>
          <w:sz w:val="20"/>
          <w:szCs w:val="20"/>
          <w:highlight w:val="white"/>
        </w:rPr>
      </w:pPr>
      <w:del w:id="413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8849CF8" w14:textId="14124656" w:rsidR="00D3128F" w:rsidDel="00116173" w:rsidRDefault="00D3128F" w:rsidP="00D3128F">
      <w:pPr>
        <w:widowControl w:val="0"/>
        <w:autoSpaceDE w:val="0"/>
        <w:autoSpaceDN w:val="0"/>
        <w:adjustRightInd w:val="0"/>
        <w:spacing w:after="0" w:line="240" w:lineRule="auto"/>
        <w:rPr>
          <w:del w:id="4137" w:author="Michael Bell" w:date="2013-05-06T17:53:00Z"/>
          <w:rFonts w:ascii="Courier New" w:hAnsi="Courier New" w:cs="Courier New"/>
          <w:color w:val="000000"/>
          <w:sz w:val="20"/>
          <w:szCs w:val="20"/>
          <w:highlight w:val="white"/>
        </w:rPr>
      </w:pPr>
      <w:del w:id="413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286988F" w14:textId="1C21071E" w:rsidR="00D3128F" w:rsidDel="00116173" w:rsidRDefault="00D3128F" w:rsidP="00D3128F">
      <w:pPr>
        <w:widowControl w:val="0"/>
        <w:autoSpaceDE w:val="0"/>
        <w:autoSpaceDN w:val="0"/>
        <w:adjustRightInd w:val="0"/>
        <w:spacing w:after="0" w:line="240" w:lineRule="auto"/>
        <w:rPr>
          <w:del w:id="4139" w:author="Michael Bell" w:date="2013-05-06T17:53:00Z"/>
          <w:rFonts w:ascii="Courier New" w:hAnsi="Courier New" w:cs="Courier New"/>
          <w:color w:val="000000"/>
          <w:sz w:val="20"/>
          <w:szCs w:val="20"/>
          <w:highlight w:val="white"/>
        </w:rPr>
      </w:pPr>
    </w:p>
    <w:p w14:paraId="00975DDA" w14:textId="213CD05B" w:rsidR="00D3128F" w:rsidDel="00116173" w:rsidRDefault="00D3128F" w:rsidP="00D3128F">
      <w:pPr>
        <w:widowControl w:val="0"/>
        <w:autoSpaceDE w:val="0"/>
        <w:autoSpaceDN w:val="0"/>
        <w:adjustRightInd w:val="0"/>
        <w:spacing w:after="0" w:line="240" w:lineRule="auto"/>
        <w:rPr>
          <w:del w:id="4140" w:author="Michael Bell" w:date="2013-05-06T17:53:00Z"/>
          <w:rFonts w:ascii="Courier New" w:hAnsi="Courier New" w:cs="Courier New"/>
          <w:color w:val="000000"/>
          <w:sz w:val="20"/>
          <w:szCs w:val="20"/>
          <w:highlight w:val="white"/>
        </w:rPr>
      </w:pPr>
      <w:del w:id="414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9F814A4" w14:textId="725EB5AC" w:rsidR="00D3128F" w:rsidDel="00116173" w:rsidRDefault="00D3128F" w:rsidP="00D3128F">
      <w:pPr>
        <w:widowControl w:val="0"/>
        <w:autoSpaceDE w:val="0"/>
        <w:autoSpaceDN w:val="0"/>
        <w:adjustRightInd w:val="0"/>
        <w:spacing w:after="0" w:line="240" w:lineRule="auto"/>
        <w:rPr>
          <w:del w:id="4142" w:author="Michael Bell" w:date="2013-05-06T17:53:00Z"/>
          <w:rFonts w:ascii="Courier New" w:hAnsi="Courier New" w:cs="Courier New"/>
          <w:color w:val="000000"/>
          <w:sz w:val="20"/>
          <w:szCs w:val="20"/>
          <w:highlight w:val="white"/>
        </w:rPr>
      </w:pPr>
      <w:del w:id="414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3CBB00" w14:textId="56EB501D" w:rsidR="00D3128F" w:rsidDel="00116173" w:rsidRDefault="00D3128F" w:rsidP="00D3128F">
      <w:pPr>
        <w:widowControl w:val="0"/>
        <w:autoSpaceDE w:val="0"/>
        <w:autoSpaceDN w:val="0"/>
        <w:adjustRightInd w:val="0"/>
        <w:spacing w:after="0" w:line="240" w:lineRule="auto"/>
        <w:rPr>
          <w:del w:id="4144" w:author="Michael Bell" w:date="2013-05-06T17:53:00Z"/>
          <w:rFonts w:ascii="Courier New" w:hAnsi="Courier New" w:cs="Courier New"/>
          <w:color w:val="000000"/>
          <w:sz w:val="20"/>
          <w:szCs w:val="20"/>
          <w:highlight w:val="white"/>
        </w:rPr>
      </w:pPr>
      <w:del w:id="414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DDEDD85" w14:textId="349CF78B" w:rsidR="00D3128F" w:rsidDel="00116173" w:rsidRDefault="00D3128F" w:rsidP="00D3128F">
      <w:pPr>
        <w:widowControl w:val="0"/>
        <w:autoSpaceDE w:val="0"/>
        <w:autoSpaceDN w:val="0"/>
        <w:adjustRightInd w:val="0"/>
        <w:spacing w:after="0" w:line="240" w:lineRule="auto"/>
        <w:rPr>
          <w:del w:id="4146" w:author="Michael Bell" w:date="2013-05-06T17:53:00Z"/>
          <w:rFonts w:ascii="Courier New" w:hAnsi="Courier New" w:cs="Courier New"/>
          <w:color w:val="000000"/>
          <w:sz w:val="20"/>
          <w:szCs w:val="20"/>
          <w:highlight w:val="white"/>
        </w:rPr>
      </w:pPr>
      <w:del w:id="414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E50E15" w14:textId="05E96CC3" w:rsidR="00D3128F" w:rsidDel="00116173" w:rsidRDefault="00D3128F" w:rsidP="00D3128F">
      <w:pPr>
        <w:widowControl w:val="0"/>
        <w:autoSpaceDE w:val="0"/>
        <w:autoSpaceDN w:val="0"/>
        <w:adjustRightInd w:val="0"/>
        <w:spacing w:after="0" w:line="240" w:lineRule="auto"/>
        <w:rPr>
          <w:del w:id="4148" w:author="Michael Bell" w:date="2013-05-06T17:53:00Z"/>
          <w:rFonts w:ascii="Courier New" w:hAnsi="Courier New" w:cs="Courier New"/>
          <w:color w:val="000000"/>
          <w:sz w:val="20"/>
          <w:szCs w:val="20"/>
          <w:highlight w:val="white"/>
        </w:rPr>
      </w:pPr>
      <w:del w:id="4149"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435A2281" w14:textId="7975B862" w:rsidR="00D3128F" w:rsidDel="00116173" w:rsidRDefault="00D3128F" w:rsidP="00D3128F">
      <w:pPr>
        <w:widowControl w:val="0"/>
        <w:autoSpaceDE w:val="0"/>
        <w:autoSpaceDN w:val="0"/>
        <w:adjustRightInd w:val="0"/>
        <w:spacing w:after="0" w:line="240" w:lineRule="auto"/>
        <w:rPr>
          <w:del w:id="4150" w:author="Michael Bell" w:date="2013-05-06T17:53:00Z"/>
          <w:rFonts w:ascii="Courier New" w:hAnsi="Courier New" w:cs="Courier New"/>
          <w:color w:val="000000"/>
          <w:sz w:val="20"/>
          <w:szCs w:val="20"/>
          <w:highlight w:val="white"/>
        </w:rPr>
      </w:pPr>
      <w:del w:id="4151"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3EA97C3" w14:textId="060B6EBC" w:rsidR="00D3128F" w:rsidDel="00116173" w:rsidRDefault="00D3128F" w:rsidP="00D3128F">
      <w:pPr>
        <w:widowControl w:val="0"/>
        <w:autoSpaceDE w:val="0"/>
        <w:autoSpaceDN w:val="0"/>
        <w:adjustRightInd w:val="0"/>
        <w:spacing w:after="0" w:line="240" w:lineRule="auto"/>
        <w:rPr>
          <w:del w:id="4152" w:author="Michael Bell" w:date="2013-05-06T17:53:00Z"/>
          <w:rFonts w:ascii="Courier New" w:hAnsi="Courier New" w:cs="Courier New"/>
          <w:color w:val="000000"/>
          <w:sz w:val="20"/>
          <w:szCs w:val="20"/>
          <w:highlight w:val="white"/>
        </w:rPr>
      </w:pPr>
      <w:del w:id="4153"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09CCF912" w14:textId="7C84D94B" w:rsidR="00D3128F" w:rsidDel="00116173" w:rsidRDefault="00D3128F" w:rsidP="00D3128F">
      <w:pPr>
        <w:widowControl w:val="0"/>
        <w:autoSpaceDE w:val="0"/>
        <w:autoSpaceDN w:val="0"/>
        <w:adjustRightInd w:val="0"/>
        <w:spacing w:after="0" w:line="240" w:lineRule="auto"/>
        <w:rPr>
          <w:del w:id="4154" w:author="Michael Bell" w:date="2013-05-06T17:53:00Z"/>
          <w:rFonts w:ascii="Courier New" w:hAnsi="Courier New" w:cs="Courier New"/>
          <w:color w:val="000000"/>
          <w:sz w:val="20"/>
          <w:szCs w:val="20"/>
          <w:highlight w:val="white"/>
        </w:rPr>
      </w:pPr>
      <w:del w:id="415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7BEA4E" w14:textId="1FCF4E31" w:rsidR="00D3128F" w:rsidDel="00116173" w:rsidRDefault="00D3128F" w:rsidP="00D3128F">
      <w:pPr>
        <w:widowControl w:val="0"/>
        <w:autoSpaceDE w:val="0"/>
        <w:autoSpaceDN w:val="0"/>
        <w:adjustRightInd w:val="0"/>
        <w:spacing w:after="0" w:line="240" w:lineRule="auto"/>
        <w:rPr>
          <w:del w:id="4156" w:author="Michael Bell" w:date="2013-05-06T17:53:00Z"/>
          <w:rFonts w:ascii="Courier New" w:hAnsi="Courier New" w:cs="Courier New"/>
          <w:color w:val="000000"/>
          <w:sz w:val="20"/>
          <w:szCs w:val="20"/>
          <w:highlight w:val="white"/>
        </w:rPr>
      </w:pPr>
      <w:del w:id="415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D85FBF" w14:textId="56251F99" w:rsidR="00D3128F" w:rsidDel="00116173" w:rsidRDefault="00D3128F" w:rsidP="00D3128F">
      <w:pPr>
        <w:widowControl w:val="0"/>
        <w:autoSpaceDE w:val="0"/>
        <w:autoSpaceDN w:val="0"/>
        <w:adjustRightInd w:val="0"/>
        <w:spacing w:after="0" w:line="240" w:lineRule="auto"/>
        <w:rPr>
          <w:del w:id="4158" w:author="Michael Bell" w:date="2013-05-06T17:53:00Z"/>
          <w:rFonts w:ascii="Courier New" w:hAnsi="Courier New" w:cs="Courier New"/>
          <w:color w:val="000000"/>
          <w:sz w:val="20"/>
          <w:szCs w:val="20"/>
          <w:highlight w:val="white"/>
        </w:rPr>
      </w:pPr>
      <w:del w:id="415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DDD8B6" w14:textId="693A0AF2" w:rsidR="00D3128F" w:rsidDel="00116173" w:rsidRDefault="00D3128F" w:rsidP="00D3128F">
      <w:pPr>
        <w:widowControl w:val="0"/>
        <w:autoSpaceDE w:val="0"/>
        <w:autoSpaceDN w:val="0"/>
        <w:adjustRightInd w:val="0"/>
        <w:spacing w:after="0" w:line="240" w:lineRule="auto"/>
        <w:rPr>
          <w:del w:id="4160" w:author="Michael Bell" w:date="2013-05-06T17:53:00Z"/>
          <w:rFonts w:ascii="Courier New" w:hAnsi="Courier New" w:cs="Courier New"/>
          <w:color w:val="000000"/>
          <w:sz w:val="20"/>
          <w:szCs w:val="20"/>
          <w:highlight w:val="white"/>
        </w:rPr>
      </w:pPr>
    </w:p>
    <w:p w14:paraId="63CF8C0A" w14:textId="63F2BF7B" w:rsidR="00D3128F" w:rsidDel="00116173" w:rsidRDefault="00D3128F" w:rsidP="00D3128F">
      <w:pPr>
        <w:widowControl w:val="0"/>
        <w:autoSpaceDE w:val="0"/>
        <w:autoSpaceDN w:val="0"/>
        <w:adjustRightInd w:val="0"/>
        <w:spacing w:after="0" w:line="240" w:lineRule="auto"/>
        <w:rPr>
          <w:del w:id="4161" w:author="Michael Bell" w:date="2013-05-06T17:53:00Z"/>
          <w:rFonts w:ascii="Courier New" w:hAnsi="Courier New" w:cs="Courier New"/>
          <w:color w:val="000000"/>
          <w:sz w:val="20"/>
          <w:szCs w:val="20"/>
          <w:highlight w:val="white"/>
        </w:rPr>
      </w:pPr>
      <w:del w:id="416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C3C583D" w14:textId="79055B69" w:rsidR="00D3128F" w:rsidDel="00116173" w:rsidRDefault="00D3128F" w:rsidP="00D3128F">
      <w:pPr>
        <w:widowControl w:val="0"/>
        <w:autoSpaceDE w:val="0"/>
        <w:autoSpaceDN w:val="0"/>
        <w:adjustRightInd w:val="0"/>
        <w:spacing w:after="0" w:line="240" w:lineRule="auto"/>
        <w:rPr>
          <w:del w:id="4163" w:author="Michael Bell" w:date="2013-05-06T17:53:00Z"/>
          <w:rFonts w:ascii="Courier New" w:hAnsi="Courier New" w:cs="Courier New"/>
          <w:color w:val="000000"/>
          <w:sz w:val="20"/>
          <w:szCs w:val="20"/>
          <w:highlight w:val="white"/>
        </w:rPr>
      </w:pPr>
      <w:del w:id="416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211F8A0" w14:textId="63BF5EC0" w:rsidR="00D3128F" w:rsidDel="00116173" w:rsidRDefault="00D3128F" w:rsidP="00D3128F">
      <w:pPr>
        <w:widowControl w:val="0"/>
        <w:autoSpaceDE w:val="0"/>
        <w:autoSpaceDN w:val="0"/>
        <w:adjustRightInd w:val="0"/>
        <w:spacing w:after="0" w:line="240" w:lineRule="auto"/>
        <w:rPr>
          <w:del w:id="4165" w:author="Michael Bell" w:date="2013-05-06T17:53:00Z"/>
          <w:rFonts w:ascii="Courier New" w:hAnsi="Courier New" w:cs="Courier New"/>
          <w:color w:val="000000"/>
          <w:sz w:val="20"/>
          <w:szCs w:val="20"/>
          <w:highlight w:val="white"/>
        </w:rPr>
      </w:pPr>
      <w:del w:id="416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9</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67BCB26" w14:textId="17A2290A" w:rsidR="00D3128F" w:rsidDel="00116173" w:rsidRDefault="00D3128F" w:rsidP="00D3128F">
      <w:pPr>
        <w:widowControl w:val="0"/>
        <w:autoSpaceDE w:val="0"/>
        <w:autoSpaceDN w:val="0"/>
        <w:adjustRightInd w:val="0"/>
        <w:spacing w:after="0" w:line="240" w:lineRule="auto"/>
        <w:rPr>
          <w:del w:id="4167" w:author="Michael Bell" w:date="2013-05-06T17:53:00Z"/>
          <w:rFonts w:ascii="Courier New" w:hAnsi="Courier New" w:cs="Courier New"/>
          <w:color w:val="000000"/>
          <w:sz w:val="20"/>
          <w:szCs w:val="20"/>
          <w:highlight w:val="white"/>
        </w:rPr>
      </w:pPr>
      <w:del w:id="416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62D2D0B" w14:textId="473EAEEE" w:rsidR="00D3128F" w:rsidDel="00116173" w:rsidRDefault="00D3128F" w:rsidP="00D3128F">
      <w:pPr>
        <w:widowControl w:val="0"/>
        <w:autoSpaceDE w:val="0"/>
        <w:autoSpaceDN w:val="0"/>
        <w:adjustRightInd w:val="0"/>
        <w:spacing w:after="0" w:line="240" w:lineRule="auto"/>
        <w:rPr>
          <w:del w:id="4169" w:author="Michael Bell" w:date="2013-05-06T17:53:00Z"/>
          <w:rFonts w:ascii="Courier New" w:hAnsi="Courier New" w:cs="Courier New"/>
          <w:color w:val="000000"/>
          <w:sz w:val="20"/>
          <w:szCs w:val="20"/>
          <w:highlight w:val="white"/>
        </w:rPr>
      </w:pPr>
      <w:del w:id="4170" w:author="Michael Bell" w:date="2013-05-06T17:53: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3E2600B3" w14:textId="7FEBF55F" w:rsidR="00D3128F" w:rsidDel="00116173" w:rsidRDefault="00D3128F" w:rsidP="00D3128F">
      <w:pPr>
        <w:widowControl w:val="0"/>
        <w:autoSpaceDE w:val="0"/>
        <w:autoSpaceDN w:val="0"/>
        <w:adjustRightInd w:val="0"/>
        <w:spacing w:after="0" w:line="240" w:lineRule="auto"/>
        <w:rPr>
          <w:del w:id="4171" w:author="Michael Bell" w:date="2013-05-06T17:53:00Z"/>
          <w:rFonts w:ascii="Courier New" w:hAnsi="Courier New" w:cs="Courier New"/>
          <w:color w:val="000000"/>
          <w:sz w:val="20"/>
          <w:szCs w:val="20"/>
          <w:highlight w:val="white"/>
        </w:rPr>
      </w:pPr>
      <w:del w:id="4172"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52F596B0" w14:textId="458028A8" w:rsidR="00D3128F" w:rsidDel="00116173" w:rsidRDefault="00D3128F" w:rsidP="00D3128F">
      <w:pPr>
        <w:widowControl w:val="0"/>
        <w:autoSpaceDE w:val="0"/>
        <w:autoSpaceDN w:val="0"/>
        <w:adjustRightInd w:val="0"/>
        <w:spacing w:after="0" w:line="240" w:lineRule="auto"/>
        <w:rPr>
          <w:del w:id="4173" w:author="Michael Bell" w:date="2013-05-06T17:53:00Z"/>
          <w:rFonts w:ascii="Courier New" w:hAnsi="Courier New" w:cs="Courier New"/>
          <w:color w:val="000000"/>
          <w:sz w:val="20"/>
          <w:szCs w:val="20"/>
          <w:highlight w:val="white"/>
        </w:rPr>
      </w:pPr>
      <w:del w:id="4174"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2A2B89A" w14:textId="31A50B7F" w:rsidR="00D3128F" w:rsidDel="00116173" w:rsidRDefault="00D3128F" w:rsidP="00D3128F">
      <w:pPr>
        <w:widowControl w:val="0"/>
        <w:autoSpaceDE w:val="0"/>
        <w:autoSpaceDN w:val="0"/>
        <w:adjustRightInd w:val="0"/>
        <w:spacing w:after="0" w:line="240" w:lineRule="auto"/>
        <w:rPr>
          <w:del w:id="4175" w:author="Michael Bell" w:date="2013-05-06T17:53:00Z"/>
          <w:rFonts w:ascii="Courier New" w:hAnsi="Courier New" w:cs="Courier New"/>
          <w:color w:val="000000"/>
          <w:sz w:val="20"/>
          <w:szCs w:val="20"/>
          <w:highlight w:val="white"/>
        </w:rPr>
      </w:pPr>
      <w:del w:id="417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790BD8B" w14:textId="47E2B3BF" w:rsidR="00D3128F" w:rsidDel="00116173" w:rsidRDefault="00D3128F" w:rsidP="00D3128F">
      <w:pPr>
        <w:widowControl w:val="0"/>
        <w:autoSpaceDE w:val="0"/>
        <w:autoSpaceDN w:val="0"/>
        <w:adjustRightInd w:val="0"/>
        <w:spacing w:after="0" w:line="240" w:lineRule="auto"/>
        <w:rPr>
          <w:del w:id="4177" w:author="Michael Bell" w:date="2013-05-06T17:53:00Z"/>
          <w:rFonts w:ascii="Courier New" w:hAnsi="Courier New" w:cs="Courier New"/>
          <w:color w:val="000000"/>
          <w:sz w:val="20"/>
          <w:szCs w:val="20"/>
          <w:highlight w:val="white"/>
        </w:rPr>
      </w:pPr>
      <w:del w:id="4178"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6C44FEA" w14:textId="060F6F56" w:rsidR="00D3128F" w:rsidDel="00116173" w:rsidRDefault="00D3128F" w:rsidP="00D3128F">
      <w:pPr>
        <w:widowControl w:val="0"/>
        <w:autoSpaceDE w:val="0"/>
        <w:autoSpaceDN w:val="0"/>
        <w:adjustRightInd w:val="0"/>
        <w:spacing w:after="0" w:line="240" w:lineRule="auto"/>
        <w:rPr>
          <w:del w:id="4179" w:author="Michael Bell" w:date="2013-05-06T17:53:00Z"/>
          <w:rFonts w:ascii="Courier New" w:hAnsi="Courier New" w:cs="Courier New"/>
          <w:color w:val="000000"/>
          <w:sz w:val="20"/>
          <w:szCs w:val="20"/>
          <w:highlight w:val="white"/>
        </w:rPr>
      </w:pPr>
      <w:del w:id="418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43ABCB7" w14:textId="192EF39C" w:rsidR="00D3128F" w:rsidDel="00116173" w:rsidRDefault="00D3128F" w:rsidP="00D3128F">
      <w:pPr>
        <w:widowControl w:val="0"/>
        <w:autoSpaceDE w:val="0"/>
        <w:autoSpaceDN w:val="0"/>
        <w:adjustRightInd w:val="0"/>
        <w:spacing w:after="0" w:line="240" w:lineRule="auto"/>
        <w:rPr>
          <w:del w:id="4181" w:author="Michael Bell" w:date="2013-05-06T17:53:00Z"/>
          <w:rFonts w:ascii="Courier New" w:hAnsi="Courier New" w:cs="Courier New"/>
          <w:color w:val="000000"/>
          <w:sz w:val="20"/>
          <w:szCs w:val="20"/>
          <w:highlight w:val="white"/>
        </w:rPr>
      </w:pPr>
    </w:p>
    <w:p w14:paraId="3C66AA4C" w14:textId="0937F414" w:rsidR="00D3128F" w:rsidDel="00116173" w:rsidRDefault="00D3128F" w:rsidP="00D3128F">
      <w:pPr>
        <w:widowControl w:val="0"/>
        <w:autoSpaceDE w:val="0"/>
        <w:autoSpaceDN w:val="0"/>
        <w:adjustRightInd w:val="0"/>
        <w:spacing w:after="0" w:line="240" w:lineRule="auto"/>
        <w:rPr>
          <w:del w:id="4182" w:author="Michael Bell" w:date="2013-05-06T17:53:00Z"/>
          <w:rFonts w:ascii="Courier New" w:hAnsi="Courier New" w:cs="Courier New"/>
          <w:color w:val="000000"/>
          <w:sz w:val="20"/>
          <w:szCs w:val="20"/>
          <w:highlight w:val="white"/>
        </w:rPr>
      </w:pPr>
      <w:del w:id="418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499FFC14" w14:textId="75E9CEA8" w:rsidR="00D3128F" w:rsidDel="00116173" w:rsidRDefault="00D3128F" w:rsidP="00D3128F">
      <w:pPr>
        <w:widowControl w:val="0"/>
        <w:autoSpaceDE w:val="0"/>
        <w:autoSpaceDN w:val="0"/>
        <w:adjustRightInd w:val="0"/>
        <w:spacing w:after="0" w:line="240" w:lineRule="auto"/>
        <w:rPr>
          <w:del w:id="4184" w:author="Michael Bell" w:date="2013-05-06T17:53:00Z"/>
          <w:rFonts w:ascii="Courier New" w:hAnsi="Courier New" w:cs="Courier New"/>
          <w:color w:val="000000"/>
          <w:sz w:val="20"/>
          <w:szCs w:val="20"/>
          <w:highlight w:val="white"/>
        </w:rPr>
      </w:pPr>
      <w:del w:id="418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9965646" w14:textId="1A3C7274" w:rsidR="00D3128F" w:rsidDel="00116173" w:rsidRDefault="00D3128F" w:rsidP="00D3128F">
      <w:pPr>
        <w:widowControl w:val="0"/>
        <w:autoSpaceDE w:val="0"/>
        <w:autoSpaceDN w:val="0"/>
        <w:adjustRightInd w:val="0"/>
        <w:spacing w:after="0" w:line="240" w:lineRule="auto"/>
        <w:rPr>
          <w:del w:id="4186" w:author="Michael Bell" w:date="2013-05-06T17:53:00Z"/>
          <w:rFonts w:ascii="Courier New" w:hAnsi="Courier New" w:cs="Courier New"/>
          <w:color w:val="000000"/>
          <w:sz w:val="20"/>
          <w:szCs w:val="20"/>
          <w:highlight w:val="white"/>
        </w:rPr>
      </w:pPr>
      <w:del w:id="418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menuPosX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37786816" w14:textId="7DDB4540" w:rsidR="00D3128F" w:rsidDel="00116173" w:rsidRDefault="00D3128F" w:rsidP="00D3128F">
      <w:pPr>
        <w:widowControl w:val="0"/>
        <w:autoSpaceDE w:val="0"/>
        <w:autoSpaceDN w:val="0"/>
        <w:adjustRightInd w:val="0"/>
        <w:spacing w:after="0" w:line="240" w:lineRule="auto"/>
        <w:rPr>
          <w:del w:id="4188" w:author="Michael Bell" w:date="2013-05-06T17:53:00Z"/>
          <w:rFonts w:ascii="Courier New" w:hAnsi="Courier New" w:cs="Courier New"/>
          <w:color w:val="000000"/>
          <w:sz w:val="20"/>
          <w:szCs w:val="20"/>
          <w:highlight w:val="white"/>
        </w:rPr>
      </w:pPr>
      <w:del w:id="418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13DF7B9" w14:textId="7A9A5B79" w:rsidR="00D3128F" w:rsidDel="00116173" w:rsidRDefault="00D3128F" w:rsidP="00D3128F">
      <w:pPr>
        <w:widowControl w:val="0"/>
        <w:autoSpaceDE w:val="0"/>
        <w:autoSpaceDN w:val="0"/>
        <w:adjustRightInd w:val="0"/>
        <w:spacing w:after="0" w:line="240" w:lineRule="auto"/>
        <w:rPr>
          <w:del w:id="4190" w:author="Michael Bell" w:date="2013-05-06T17:53:00Z"/>
          <w:rFonts w:ascii="Courier New" w:hAnsi="Courier New" w:cs="Courier New"/>
          <w:color w:val="000000"/>
          <w:sz w:val="20"/>
          <w:szCs w:val="20"/>
          <w:highlight w:val="white"/>
        </w:rPr>
      </w:pPr>
      <w:del w:id="4191" w:author="Michael Bell" w:date="2013-05-06T17:53: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615544FA" w14:textId="1D8CF1DE" w:rsidR="00D3128F" w:rsidDel="00116173" w:rsidRDefault="00D3128F" w:rsidP="00D3128F">
      <w:pPr>
        <w:widowControl w:val="0"/>
        <w:autoSpaceDE w:val="0"/>
        <w:autoSpaceDN w:val="0"/>
        <w:adjustRightInd w:val="0"/>
        <w:spacing w:after="0" w:line="240" w:lineRule="auto"/>
        <w:rPr>
          <w:del w:id="4192" w:author="Michael Bell" w:date="2013-05-06T17:53:00Z"/>
          <w:rFonts w:ascii="Courier New" w:hAnsi="Courier New" w:cs="Courier New"/>
          <w:color w:val="000000"/>
          <w:sz w:val="20"/>
          <w:szCs w:val="20"/>
          <w:highlight w:val="white"/>
        </w:rPr>
      </w:pPr>
      <w:del w:id="4193"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F4423AF" w14:textId="3BD1BE2A" w:rsidR="00D3128F" w:rsidDel="00116173" w:rsidRDefault="00D3128F" w:rsidP="00D3128F">
      <w:pPr>
        <w:widowControl w:val="0"/>
        <w:autoSpaceDE w:val="0"/>
        <w:autoSpaceDN w:val="0"/>
        <w:adjustRightInd w:val="0"/>
        <w:spacing w:after="0" w:line="240" w:lineRule="auto"/>
        <w:rPr>
          <w:del w:id="4194" w:author="Michael Bell" w:date="2013-05-06T17:53:00Z"/>
          <w:rFonts w:ascii="Courier New" w:hAnsi="Courier New" w:cs="Courier New"/>
          <w:color w:val="000000"/>
          <w:sz w:val="20"/>
          <w:szCs w:val="20"/>
          <w:highlight w:val="white"/>
        </w:rPr>
      </w:pPr>
      <w:del w:id="4195" w:author="Michael Bell" w:date="2013-05-06T17:53:00Z">
        <w:r w:rsidDel="00116173">
          <w:rPr>
            <w:rFonts w:ascii="Courier New" w:hAnsi="Courier New" w:cs="Courier New"/>
            <w:color w:val="000000"/>
            <w:sz w:val="20"/>
            <w:szCs w:val="20"/>
            <w:highlight w:val="white"/>
          </w:rPr>
          <w:delText xml:space="preserve">          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1419A387" w14:textId="6EC35C0F" w:rsidR="00D3128F" w:rsidDel="00116173" w:rsidRDefault="00D3128F" w:rsidP="00D3128F">
      <w:pPr>
        <w:widowControl w:val="0"/>
        <w:autoSpaceDE w:val="0"/>
        <w:autoSpaceDN w:val="0"/>
        <w:adjustRightInd w:val="0"/>
        <w:spacing w:after="0" w:line="240" w:lineRule="auto"/>
        <w:rPr>
          <w:del w:id="4196" w:author="Michael Bell" w:date="2013-05-06T17:53:00Z"/>
          <w:rFonts w:ascii="Courier New" w:hAnsi="Courier New" w:cs="Courier New"/>
          <w:color w:val="000000"/>
          <w:sz w:val="20"/>
          <w:szCs w:val="20"/>
          <w:highlight w:val="white"/>
        </w:rPr>
      </w:pPr>
      <w:del w:id="419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6A3394D" w14:textId="4827A89C" w:rsidR="00D3128F" w:rsidDel="00116173" w:rsidRDefault="00D3128F" w:rsidP="00D3128F">
      <w:pPr>
        <w:widowControl w:val="0"/>
        <w:autoSpaceDE w:val="0"/>
        <w:autoSpaceDN w:val="0"/>
        <w:adjustRightInd w:val="0"/>
        <w:spacing w:after="0" w:line="240" w:lineRule="auto"/>
        <w:rPr>
          <w:del w:id="4198" w:author="Michael Bell" w:date="2013-05-06T17:53:00Z"/>
          <w:rFonts w:ascii="Courier New" w:hAnsi="Courier New" w:cs="Courier New"/>
          <w:color w:val="000000"/>
          <w:sz w:val="20"/>
          <w:szCs w:val="20"/>
          <w:highlight w:val="white"/>
        </w:rPr>
      </w:pPr>
      <w:del w:id="419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EDA0ED9" w14:textId="348143BE" w:rsidR="00D3128F" w:rsidDel="00116173" w:rsidRDefault="00D3128F" w:rsidP="00D3128F">
      <w:pPr>
        <w:widowControl w:val="0"/>
        <w:autoSpaceDE w:val="0"/>
        <w:autoSpaceDN w:val="0"/>
        <w:adjustRightInd w:val="0"/>
        <w:spacing w:after="0" w:line="240" w:lineRule="auto"/>
        <w:rPr>
          <w:del w:id="4200" w:author="Michael Bell" w:date="2013-05-06T17:53:00Z"/>
          <w:rFonts w:ascii="Courier New" w:hAnsi="Courier New" w:cs="Courier New"/>
          <w:color w:val="000000"/>
          <w:sz w:val="20"/>
          <w:szCs w:val="20"/>
          <w:highlight w:val="white"/>
        </w:rPr>
      </w:pPr>
      <w:del w:id="4201"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E78666E" w14:textId="5E109807" w:rsidR="00D3128F" w:rsidDel="00116173" w:rsidRDefault="00D3128F" w:rsidP="00D3128F">
      <w:pPr>
        <w:widowControl w:val="0"/>
        <w:autoSpaceDE w:val="0"/>
        <w:autoSpaceDN w:val="0"/>
        <w:adjustRightInd w:val="0"/>
        <w:spacing w:after="0" w:line="240" w:lineRule="auto"/>
        <w:rPr>
          <w:del w:id="4202" w:author="Michael Bell" w:date="2013-05-06T17:53:00Z"/>
          <w:rFonts w:ascii="Courier New" w:hAnsi="Courier New" w:cs="Courier New"/>
          <w:color w:val="000000"/>
          <w:sz w:val="20"/>
          <w:szCs w:val="20"/>
          <w:highlight w:val="white"/>
        </w:rPr>
      </w:pPr>
    </w:p>
    <w:p w14:paraId="6BFE94BA" w14:textId="71AB4EF1" w:rsidR="00D3128F" w:rsidDel="00116173" w:rsidRDefault="00D3128F" w:rsidP="00D3128F">
      <w:pPr>
        <w:widowControl w:val="0"/>
        <w:autoSpaceDE w:val="0"/>
        <w:autoSpaceDN w:val="0"/>
        <w:adjustRightInd w:val="0"/>
        <w:spacing w:after="0" w:line="240" w:lineRule="auto"/>
        <w:rPr>
          <w:del w:id="4203" w:author="Michael Bell" w:date="2013-05-06T17:53:00Z"/>
          <w:rFonts w:ascii="Courier New" w:hAnsi="Courier New" w:cs="Courier New"/>
          <w:color w:val="000000"/>
          <w:sz w:val="20"/>
          <w:szCs w:val="20"/>
          <w:highlight w:val="white"/>
        </w:rPr>
      </w:pPr>
      <w:del w:id="4204"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209C8CB2" w14:textId="539BBCBB" w:rsidR="00D3128F" w:rsidDel="00116173" w:rsidRDefault="00D3128F" w:rsidP="00D3128F">
      <w:pPr>
        <w:widowControl w:val="0"/>
        <w:autoSpaceDE w:val="0"/>
        <w:autoSpaceDN w:val="0"/>
        <w:adjustRightInd w:val="0"/>
        <w:spacing w:after="0" w:line="240" w:lineRule="auto"/>
        <w:rPr>
          <w:del w:id="4205" w:author="Michael Bell" w:date="2013-05-06T17:53:00Z"/>
          <w:rFonts w:ascii="Courier New" w:hAnsi="Courier New" w:cs="Courier New"/>
          <w:color w:val="000000"/>
          <w:sz w:val="20"/>
          <w:szCs w:val="20"/>
          <w:highlight w:val="white"/>
        </w:rPr>
      </w:pPr>
      <w:del w:id="4206"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0CE5C83" w14:textId="63EF1FD6" w:rsidR="00D3128F" w:rsidDel="00116173" w:rsidRDefault="00D3128F" w:rsidP="00D3128F">
      <w:pPr>
        <w:widowControl w:val="0"/>
        <w:autoSpaceDE w:val="0"/>
        <w:autoSpaceDN w:val="0"/>
        <w:adjustRightInd w:val="0"/>
        <w:spacing w:after="0" w:line="240" w:lineRule="auto"/>
        <w:rPr>
          <w:del w:id="4207" w:author="Michael Bell" w:date="2013-05-06T17:53:00Z"/>
          <w:rFonts w:ascii="Courier New" w:hAnsi="Courier New" w:cs="Courier New"/>
          <w:color w:val="000000"/>
          <w:sz w:val="20"/>
          <w:szCs w:val="20"/>
          <w:highlight w:val="white"/>
        </w:rPr>
      </w:pPr>
      <w:del w:id="4208" w:author="Michael Bell" w:date="2013-05-06T17:53:00Z">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7BFCAE1" w14:textId="65124548" w:rsidR="00D3128F" w:rsidDel="00116173" w:rsidRDefault="00D3128F" w:rsidP="00D3128F">
      <w:pPr>
        <w:widowControl w:val="0"/>
        <w:autoSpaceDE w:val="0"/>
        <w:autoSpaceDN w:val="0"/>
        <w:adjustRightInd w:val="0"/>
        <w:spacing w:after="0" w:line="240" w:lineRule="auto"/>
        <w:rPr>
          <w:del w:id="4209" w:author="Michael Bell" w:date="2013-05-06T17:53:00Z"/>
          <w:rFonts w:ascii="Courier New" w:hAnsi="Courier New" w:cs="Courier New"/>
          <w:color w:val="000000"/>
          <w:sz w:val="20"/>
          <w:szCs w:val="20"/>
          <w:highlight w:val="white"/>
        </w:rPr>
      </w:pPr>
      <w:del w:id="4210"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3D709E9" w14:textId="0EE8D00C" w:rsidR="00D3128F" w:rsidDel="00116173" w:rsidRDefault="00D3128F" w:rsidP="00D3128F">
      <w:pPr>
        <w:widowControl w:val="0"/>
        <w:autoSpaceDE w:val="0"/>
        <w:autoSpaceDN w:val="0"/>
        <w:adjustRightInd w:val="0"/>
        <w:spacing w:after="0" w:line="240" w:lineRule="auto"/>
        <w:rPr>
          <w:del w:id="4211" w:author="Michael Bell" w:date="2013-05-06T17:53:00Z"/>
          <w:rFonts w:ascii="Courier New" w:hAnsi="Courier New" w:cs="Courier New"/>
          <w:color w:val="000000"/>
          <w:sz w:val="20"/>
          <w:szCs w:val="20"/>
          <w:highlight w:val="white"/>
        </w:rPr>
      </w:pPr>
      <w:del w:id="4212"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BA3DFF9" w14:textId="14821D1A" w:rsidR="00D3128F" w:rsidDel="00116173" w:rsidRDefault="00D3128F" w:rsidP="00D3128F">
      <w:pPr>
        <w:widowControl w:val="0"/>
        <w:autoSpaceDE w:val="0"/>
        <w:autoSpaceDN w:val="0"/>
        <w:adjustRightInd w:val="0"/>
        <w:spacing w:after="0" w:line="240" w:lineRule="auto"/>
        <w:rPr>
          <w:del w:id="4213" w:author="Michael Bell" w:date="2013-05-06T17:53:00Z"/>
          <w:rFonts w:ascii="Courier New" w:hAnsi="Courier New" w:cs="Courier New"/>
          <w:color w:val="000000"/>
          <w:sz w:val="20"/>
          <w:szCs w:val="20"/>
          <w:highlight w:val="white"/>
        </w:rPr>
      </w:pPr>
    </w:p>
    <w:p w14:paraId="18D4335E" w14:textId="058E0891" w:rsidR="00D3128F" w:rsidDel="00116173" w:rsidRDefault="00D3128F" w:rsidP="00D3128F">
      <w:pPr>
        <w:widowControl w:val="0"/>
        <w:autoSpaceDE w:val="0"/>
        <w:autoSpaceDN w:val="0"/>
        <w:adjustRightInd w:val="0"/>
        <w:spacing w:after="0" w:line="240" w:lineRule="auto"/>
        <w:rPr>
          <w:del w:id="4214" w:author="Michael Bell" w:date="2013-05-06T17:53:00Z"/>
          <w:rFonts w:ascii="Courier New" w:hAnsi="Courier New" w:cs="Courier New"/>
          <w:color w:val="000000"/>
          <w:sz w:val="20"/>
          <w:szCs w:val="20"/>
          <w:highlight w:val="white"/>
        </w:rPr>
      </w:pPr>
      <w:del w:id="421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del>
    </w:p>
    <w:p w14:paraId="1FC363CF" w14:textId="54D42C3A" w:rsidR="00D3128F" w:rsidDel="00116173" w:rsidRDefault="00D3128F" w:rsidP="00D3128F">
      <w:pPr>
        <w:widowControl w:val="0"/>
        <w:autoSpaceDE w:val="0"/>
        <w:autoSpaceDN w:val="0"/>
        <w:adjustRightInd w:val="0"/>
        <w:spacing w:after="0" w:line="240" w:lineRule="auto"/>
        <w:rPr>
          <w:del w:id="4216" w:author="Michael Bell" w:date="2013-05-06T17:53:00Z"/>
          <w:rFonts w:ascii="Courier New" w:hAnsi="Courier New" w:cs="Courier New"/>
          <w:color w:val="000000"/>
          <w:sz w:val="20"/>
          <w:szCs w:val="20"/>
          <w:highlight w:val="white"/>
        </w:rPr>
      </w:pPr>
      <w:del w:id="421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5D8BAB1" w14:textId="369475B3" w:rsidR="00D3128F" w:rsidDel="00116173" w:rsidRDefault="00D3128F" w:rsidP="00D3128F">
      <w:pPr>
        <w:widowControl w:val="0"/>
        <w:autoSpaceDE w:val="0"/>
        <w:autoSpaceDN w:val="0"/>
        <w:adjustRightInd w:val="0"/>
        <w:spacing w:after="0" w:line="240" w:lineRule="auto"/>
        <w:rPr>
          <w:del w:id="4218" w:author="Michael Bell" w:date="2013-05-06T17:53:00Z"/>
          <w:rFonts w:ascii="Courier New" w:hAnsi="Courier New" w:cs="Courier New"/>
          <w:color w:val="008000"/>
          <w:sz w:val="20"/>
          <w:szCs w:val="20"/>
          <w:highlight w:val="white"/>
        </w:rPr>
      </w:pPr>
      <w:del w:id="4219"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//lcd.print("Beltrak 1.0     ");</w:delText>
        </w:r>
      </w:del>
    </w:p>
    <w:p w14:paraId="067EDE83" w14:textId="48B17768" w:rsidR="00D3128F" w:rsidDel="00116173" w:rsidRDefault="00D3128F" w:rsidP="00D3128F">
      <w:pPr>
        <w:widowControl w:val="0"/>
        <w:autoSpaceDE w:val="0"/>
        <w:autoSpaceDN w:val="0"/>
        <w:adjustRightInd w:val="0"/>
        <w:spacing w:after="0" w:line="240" w:lineRule="auto"/>
        <w:rPr>
          <w:del w:id="4220" w:author="Michael Bell" w:date="2013-05-06T17:53:00Z"/>
          <w:rFonts w:ascii="Courier New" w:hAnsi="Courier New" w:cs="Courier New"/>
          <w:color w:val="000000"/>
          <w:sz w:val="20"/>
          <w:szCs w:val="20"/>
          <w:highlight w:val="white"/>
        </w:rPr>
      </w:pPr>
      <w:del w:id="4221" w:author="Michael Bell" w:date="2013-05-06T17:53: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C2B02A2" w14:textId="3E30F17A" w:rsidR="00D3128F" w:rsidDel="00116173" w:rsidRDefault="00D3128F" w:rsidP="00D3128F">
      <w:pPr>
        <w:widowControl w:val="0"/>
        <w:autoSpaceDE w:val="0"/>
        <w:autoSpaceDN w:val="0"/>
        <w:adjustRightInd w:val="0"/>
        <w:spacing w:after="0" w:line="240" w:lineRule="auto"/>
        <w:rPr>
          <w:del w:id="4222" w:author="Michael Bell" w:date="2013-05-06T17:53:00Z"/>
          <w:rFonts w:ascii="Courier New" w:hAnsi="Courier New" w:cs="Courier New"/>
          <w:color w:val="000000"/>
          <w:sz w:val="20"/>
          <w:szCs w:val="20"/>
          <w:highlight w:val="white"/>
        </w:rPr>
      </w:pPr>
      <w:del w:id="4223"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910DFCA" w14:textId="11310D88" w:rsidR="00D3128F" w:rsidDel="00116173" w:rsidRDefault="00D3128F" w:rsidP="00D3128F">
      <w:pPr>
        <w:widowControl w:val="0"/>
        <w:autoSpaceDE w:val="0"/>
        <w:autoSpaceDN w:val="0"/>
        <w:adjustRightInd w:val="0"/>
        <w:spacing w:after="0" w:line="240" w:lineRule="auto"/>
        <w:rPr>
          <w:del w:id="4224" w:author="Michael Bell" w:date="2013-05-06T17:53:00Z"/>
          <w:rFonts w:ascii="Courier New" w:hAnsi="Courier New" w:cs="Courier New"/>
          <w:color w:val="000000"/>
          <w:sz w:val="20"/>
          <w:szCs w:val="20"/>
          <w:highlight w:val="white"/>
        </w:rPr>
      </w:pPr>
      <w:del w:id="4225"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66012F" w14:textId="2813B60E" w:rsidR="00D3128F" w:rsidDel="00116173" w:rsidRDefault="00D3128F" w:rsidP="00D3128F">
      <w:pPr>
        <w:widowControl w:val="0"/>
        <w:autoSpaceDE w:val="0"/>
        <w:autoSpaceDN w:val="0"/>
        <w:adjustRightInd w:val="0"/>
        <w:spacing w:after="0" w:line="240" w:lineRule="auto"/>
        <w:rPr>
          <w:del w:id="4226" w:author="Michael Bell" w:date="2013-05-06T17:53:00Z"/>
          <w:rFonts w:ascii="Courier New" w:hAnsi="Courier New" w:cs="Courier New"/>
          <w:color w:val="000000"/>
          <w:sz w:val="20"/>
          <w:szCs w:val="20"/>
          <w:highlight w:val="white"/>
        </w:rPr>
      </w:pPr>
      <w:del w:id="4227" w:author="Michael Bell" w:date="2013-05-06T17:53: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480F69" w14:textId="733D49FA" w:rsidR="00D3128F" w:rsidDel="00116173" w:rsidRDefault="00D3128F" w:rsidP="00D3128F">
      <w:pPr>
        <w:widowControl w:val="0"/>
        <w:autoSpaceDE w:val="0"/>
        <w:autoSpaceDN w:val="0"/>
        <w:adjustRightInd w:val="0"/>
        <w:spacing w:after="0" w:line="240" w:lineRule="auto"/>
        <w:rPr>
          <w:del w:id="4228" w:author="Michael Bell" w:date="2013-05-06T17:53:00Z"/>
          <w:rFonts w:ascii="Courier New" w:hAnsi="Courier New" w:cs="Courier New"/>
          <w:color w:val="000000"/>
          <w:sz w:val="20"/>
          <w:szCs w:val="20"/>
          <w:highlight w:val="white"/>
        </w:rPr>
      </w:pPr>
      <w:del w:id="4229" w:author="Michael Bell" w:date="2013-05-06T17:53:00Z">
        <w:r w:rsidDel="00116173">
          <w:rPr>
            <w:rFonts w:ascii="Courier New" w:hAnsi="Courier New" w:cs="Courier New"/>
            <w:b/>
            <w:bCs/>
            <w:color w:val="000080"/>
            <w:sz w:val="20"/>
            <w:szCs w:val="20"/>
            <w:highlight w:val="white"/>
          </w:rPr>
          <w:delText>}</w:delText>
        </w:r>
      </w:del>
    </w:p>
    <w:p w14:paraId="6A510521" w14:textId="54985ACA" w:rsidR="00D3128F" w:rsidDel="00973ACE" w:rsidRDefault="002E4C56" w:rsidP="00D3128F">
      <w:pPr>
        <w:pStyle w:val="Heading2"/>
        <w:rPr>
          <w:del w:id="4230" w:author="Michael Bell" w:date="2013-05-06T18:12:00Z"/>
        </w:rPr>
      </w:pPr>
      <w:del w:id="4231" w:author="Michael Bell" w:date="2013-05-06T17:53:00Z">
        <w:r w:rsidDel="00116173">
          <w:br w:type="page"/>
        </w:r>
      </w:del>
      <w:del w:id="4232" w:author="Michael Bell" w:date="2013-05-06T18:12:00Z">
        <w:r w:rsidR="00D3128F" w:rsidDel="00973ACE">
          <w:delText>respondEnter.ino</w:delText>
        </w:r>
      </w:del>
    </w:p>
    <w:p w14:paraId="08E0086B" w14:textId="4A2C6458" w:rsidR="00D3128F" w:rsidDel="00116173" w:rsidRDefault="00D3128F" w:rsidP="00D3128F">
      <w:pPr>
        <w:autoSpaceDE w:val="0"/>
        <w:autoSpaceDN w:val="0"/>
        <w:adjustRightInd w:val="0"/>
        <w:spacing w:after="0" w:line="240" w:lineRule="auto"/>
        <w:rPr>
          <w:del w:id="4233" w:author="Michael Bell" w:date="2013-05-06T17:54:00Z"/>
          <w:rFonts w:ascii="Courier New" w:hAnsi="Courier New" w:cs="Courier New"/>
          <w:color w:val="008000"/>
          <w:sz w:val="20"/>
          <w:szCs w:val="20"/>
          <w:highlight w:val="white"/>
        </w:rPr>
      </w:pPr>
      <w:del w:id="4234" w:author="Michael Bell" w:date="2013-05-06T17:54:00Z">
        <w:r w:rsidDel="00116173">
          <w:rPr>
            <w:rFonts w:ascii="Courier New" w:hAnsi="Courier New" w:cs="Courier New"/>
            <w:color w:val="008000"/>
            <w:sz w:val="20"/>
            <w:szCs w:val="20"/>
            <w:highlight w:val="white"/>
          </w:rPr>
          <w:delText>/*</w:delText>
        </w:r>
      </w:del>
    </w:p>
    <w:p w14:paraId="15AFB270" w14:textId="241268C0" w:rsidR="00D3128F" w:rsidDel="00116173" w:rsidRDefault="00D3128F" w:rsidP="00D3128F">
      <w:pPr>
        <w:autoSpaceDE w:val="0"/>
        <w:autoSpaceDN w:val="0"/>
        <w:adjustRightInd w:val="0"/>
        <w:spacing w:after="0" w:line="240" w:lineRule="auto"/>
        <w:rPr>
          <w:del w:id="4235" w:author="Michael Bell" w:date="2013-05-06T17:54:00Z"/>
          <w:rFonts w:ascii="Courier New" w:hAnsi="Courier New" w:cs="Courier New"/>
          <w:color w:val="008000"/>
          <w:sz w:val="20"/>
          <w:szCs w:val="20"/>
          <w:highlight w:val="white"/>
        </w:rPr>
      </w:pPr>
    </w:p>
    <w:p w14:paraId="105D23B2" w14:textId="71494CFD" w:rsidR="00D3128F" w:rsidDel="00116173" w:rsidRDefault="00D3128F" w:rsidP="00D3128F">
      <w:pPr>
        <w:autoSpaceDE w:val="0"/>
        <w:autoSpaceDN w:val="0"/>
        <w:adjustRightInd w:val="0"/>
        <w:spacing w:after="0" w:line="240" w:lineRule="auto"/>
        <w:rPr>
          <w:del w:id="4236" w:author="Michael Bell" w:date="2013-05-06T17:54:00Z"/>
          <w:rFonts w:ascii="Courier New" w:hAnsi="Courier New" w:cs="Courier New"/>
          <w:color w:val="008000"/>
          <w:sz w:val="20"/>
          <w:szCs w:val="20"/>
          <w:highlight w:val="white"/>
        </w:rPr>
      </w:pPr>
      <w:del w:id="4237" w:author="Michael Bell" w:date="2013-05-06T17:54:00Z">
        <w:r w:rsidDel="00116173">
          <w:rPr>
            <w:rFonts w:ascii="Courier New" w:hAnsi="Courier New" w:cs="Courier New"/>
            <w:color w:val="008000"/>
            <w:sz w:val="20"/>
            <w:szCs w:val="20"/>
            <w:highlight w:val="white"/>
          </w:rPr>
          <w:delText xml:space="preserve"> BELTRAK</w:delText>
        </w:r>
      </w:del>
    </w:p>
    <w:p w14:paraId="602F0F32" w14:textId="241B6B71" w:rsidR="00D3128F" w:rsidDel="00116173" w:rsidRDefault="00D3128F" w:rsidP="00D3128F">
      <w:pPr>
        <w:autoSpaceDE w:val="0"/>
        <w:autoSpaceDN w:val="0"/>
        <w:adjustRightInd w:val="0"/>
        <w:spacing w:after="0" w:line="240" w:lineRule="auto"/>
        <w:rPr>
          <w:del w:id="4238" w:author="Michael Bell" w:date="2013-05-06T17:54:00Z"/>
          <w:rFonts w:ascii="Courier New" w:hAnsi="Courier New" w:cs="Courier New"/>
          <w:color w:val="008000"/>
          <w:sz w:val="20"/>
          <w:szCs w:val="20"/>
          <w:highlight w:val="white"/>
        </w:rPr>
      </w:pPr>
      <w:del w:id="4239" w:author="Michael Bell" w:date="2013-05-06T17:54:00Z">
        <w:r w:rsidDel="00116173">
          <w:rPr>
            <w:rFonts w:ascii="Courier New" w:hAnsi="Courier New" w:cs="Courier New"/>
            <w:color w:val="008000"/>
            <w:sz w:val="20"/>
            <w:szCs w:val="20"/>
            <w:highlight w:val="white"/>
          </w:rPr>
          <w:delText xml:space="preserve"> </w:delText>
        </w:r>
      </w:del>
    </w:p>
    <w:p w14:paraId="0866DF76" w14:textId="4AF58652" w:rsidR="00D3128F" w:rsidDel="00116173" w:rsidRDefault="00D3128F" w:rsidP="00D3128F">
      <w:pPr>
        <w:autoSpaceDE w:val="0"/>
        <w:autoSpaceDN w:val="0"/>
        <w:adjustRightInd w:val="0"/>
        <w:spacing w:after="0" w:line="240" w:lineRule="auto"/>
        <w:rPr>
          <w:del w:id="4240" w:author="Michael Bell" w:date="2013-05-06T17:54:00Z"/>
          <w:rFonts w:ascii="Courier New" w:hAnsi="Courier New" w:cs="Courier New"/>
          <w:color w:val="008000"/>
          <w:sz w:val="20"/>
          <w:szCs w:val="20"/>
          <w:highlight w:val="white"/>
        </w:rPr>
      </w:pPr>
      <w:del w:id="4241" w:author="Michael Bell" w:date="2013-05-06T17:54:00Z">
        <w:r w:rsidDel="00116173">
          <w:rPr>
            <w:rFonts w:ascii="Courier New" w:hAnsi="Courier New" w:cs="Courier New"/>
            <w:color w:val="008000"/>
            <w:sz w:val="20"/>
            <w:szCs w:val="20"/>
            <w:highlight w:val="white"/>
          </w:rPr>
          <w:delText xml:space="preserve"> V1.0</w:delText>
        </w:r>
      </w:del>
    </w:p>
    <w:p w14:paraId="6D9773BA" w14:textId="482EE170" w:rsidR="00D3128F" w:rsidDel="00116173" w:rsidRDefault="00D3128F" w:rsidP="00D3128F">
      <w:pPr>
        <w:autoSpaceDE w:val="0"/>
        <w:autoSpaceDN w:val="0"/>
        <w:adjustRightInd w:val="0"/>
        <w:spacing w:after="0" w:line="240" w:lineRule="auto"/>
        <w:rPr>
          <w:del w:id="4242" w:author="Michael Bell" w:date="2013-05-06T17:54:00Z"/>
          <w:rFonts w:ascii="Courier New" w:hAnsi="Courier New" w:cs="Courier New"/>
          <w:color w:val="008000"/>
          <w:sz w:val="20"/>
          <w:szCs w:val="20"/>
          <w:highlight w:val="white"/>
        </w:rPr>
      </w:pPr>
      <w:del w:id="4243" w:author="Michael Bell" w:date="2013-05-06T17:54:00Z">
        <w:r w:rsidDel="00116173">
          <w:rPr>
            <w:rFonts w:ascii="Courier New" w:hAnsi="Courier New" w:cs="Courier New"/>
            <w:color w:val="008000"/>
            <w:sz w:val="20"/>
            <w:szCs w:val="20"/>
            <w:highlight w:val="white"/>
          </w:rPr>
          <w:delText xml:space="preserve"> </w:delText>
        </w:r>
      </w:del>
    </w:p>
    <w:p w14:paraId="663F99CF" w14:textId="498B63DF" w:rsidR="00D3128F" w:rsidDel="00116173" w:rsidRDefault="00D3128F" w:rsidP="00D3128F">
      <w:pPr>
        <w:autoSpaceDE w:val="0"/>
        <w:autoSpaceDN w:val="0"/>
        <w:adjustRightInd w:val="0"/>
        <w:spacing w:after="0" w:line="240" w:lineRule="auto"/>
        <w:rPr>
          <w:del w:id="4244" w:author="Michael Bell" w:date="2013-05-06T17:54:00Z"/>
          <w:rFonts w:ascii="Courier New" w:hAnsi="Courier New" w:cs="Courier New"/>
          <w:color w:val="008000"/>
          <w:sz w:val="20"/>
          <w:szCs w:val="20"/>
          <w:highlight w:val="white"/>
        </w:rPr>
      </w:pPr>
      <w:del w:id="4245"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0FC8220" w14:textId="03834838" w:rsidR="00D3128F" w:rsidDel="00116173" w:rsidRDefault="00D3128F" w:rsidP="00D3128F">
      <w:pPr>
        <w:autoSpaceDE w:val="0"/>
        <w:autoSpaceDN w:val="0"/>
        <w:adjustRightInd w:val="0"/>
        <w:spacing w:after="0" w:line="240" w:lineRule="auto"/>
        <w:rPr>
          <w:del w:id="4246" w:author="Michael Bell" w:date="2013-05-06T17:54:00Z"/>
          <w:rFonts w:ascii="Courier New" w:hAnsi="Courier New" w:cs="Courier New"/>
          <w:color w:val="008000"/>
          <w:sz w:val="20"/>
          <w:szCs w:val="20"/>
          <w:highlight w:val="white"/>
        </w:rPr>
      </w:pPr>
      <w:del w:id="4247" w:author="Michael Bell" w:date="2013-05-06T17:54:00Z">
        <w:r w:rsidDel="00116173">
          <w:rPr>
            <w:rFonts w:ascii="Courier New" w:hAnsi="Courier New" w:cs="Courier New"/>
            <w:color w:val="008000"/>
            <w:sz w:val="20"/>
            <w:szCs w:val="20"/>
            <w:highlight w:val="white"/>
          </w:rPr>
          <w:delText xml:space="preserve"> </w:delText>
        </w:r>
      </w:del>
    </w:p>
    <w:p w14:paraId="6218DCFD" w14:textId="5E763687" w:rsidR="00D3128F" w:rsidDel="00116173" w:rsidRDefault="00D3128F" w:rsidP="00D3128F">
      <w:pPr>
        <w:autoSpaceDE w:val="0"/>
        <w:autoSpaceDN w:val="0"/>
        <w:adjustRightInd w:val="0"/>
        <w:spacing w:after="0" w:line="240" w:lineRule="auto"/>
        <w:rPr>
          <w:del w:id="4248" w:author="Michael Bell" w:date="2013-05-06T17:54:00Z"/>
          <w:rFonts w:ascii="Courier New" w:hAnsi="Courier New" w:cs="Courier New"/>
          <w:color w:val="008000"/>
          <w:sz w:val="20"/>
          <w:szCs w:val="20"/>
          <w:highlight w:val="white"/>
        </w:rPr>
      </w:pPr>
      <w:del w:id="4249" w:author="Michael Bell" w:date="2013-05-06T17:54:00Z">
        <w:r w:rsidDel="00116173">
          <w:rPr>
            <w:rFonts w:ascii="Courier New" w:hAnsi="Courier New" w:cs="Courier New"/>
            <w:color w:val="008000"/>
            <w:sz w:val="20"/>
            <w:szCs w:val="20"/>
            <w:highlight w:val="white"/>
          </w:rPr>
          <w:delText xml:space="preserve"> By Michael Bell</w:delText>
        </w:r>
      </w:del>
    </w:p>
    <w:p w14:paraId="6EE2CE2B" w14:textId="7816BCFF" w:rsidR="00D3128F" w:rsidDel="00116173" w:rsidRDefault="00D3128F" w:rsidP="00D3128F">
      <w:pPr>
        <w:autoSpaceDE w:val="0"/>
        <w:autoSpaceDN w:val="0"/>
        <w:adjustRightInd w:val="0"/>
        <w:spacing w:after="0" w:line="240" w:lineRule="auto"/>
        <w:rPr>
          <w:del w:id="4250" w:author="Michael Bell" w:date="2013-05-06T17:54:00Z"/>
          <w:rFonts w:ascii="Courier New" w:hAnsi="Courier New" w:cs="Courier New"/>
          <w:color w:val="008000"/>
          <w:sz w:val="20"/>
          <w:szCs w:val="20"/>
          <w:highlight w:val="white"/>
        </w:rPr>
      </w:pPr>
      <w:del w:id="4251" w:author="Michael Bell" w:date="2013-05-06T17:54:00Z">
        <w:r w:rsidDel="00116173">
          <w:rPr>
            <w:rFonts w:ascii="Courier New" w:hAnsi="Courier New" w:cs="Courier New"/>
            <w:color w:val="008000"/>
            <w:sz w:val="20"/>
            <w:szCs w:val="20"/>
            <w:highlight w:val="white"/>
          </w:rPr>
          <w:delText xml:space="preserve"> </w:delText>
        </w:r>
      </w:del>
    </w:p>
    <w:p w14:paraId="0E0C35EB" w14:textId="1B5D6851" w:rsidR="00D3128F" w:rsidDel="00116173" w:rsidRDefault="00D3128F" w:rsidP="00D3128F">
      <w:pPr>
        <w:autoSpaceDE w:val="0"/>
        <w:autoSpaceDN w:val="0"/>
        <w:adjustRightInd w:val="0"/>
        <w:spacing w:after="0" w:line="240" w:lineRule="auto"/>
        <w:rPr>
          <w:del w:id="4252" w:author="Michael Bell" w:date="2013-05-06T17:54:00Z"/>
          <w:rFonts w:ascii="Courier New" w:hAnsi="Courier New" w:cs="Courier New"/>
          <w:color w:val="008000"/>
          <w:sz w:val="20"/>
          <w:szCs w:val="20"/>
          <w:highlight w:val="white"/>
        </w:rPr>
      </w:pPr>
      <w:del w:id="4253"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57D3A3D" w14:textId="6977B1A2" w:rsidR="00D3128F" w:rsidDel="00116173" w:rsidRDefault="00D3128F" w:rsidP="00D3128F">
      <w:pPr>
        <w:autoSpaceDE w:val="0"/>
        <w:autoSpaceDN w:val="0"/>
        <w:adjustRightInd w:val="0"/>
        <w:spacing w:after="0" w:line="240" w:lineRule="auto"/>
        <w:rPr>
          <w:del w:id="4254" w:author="Michael Bell" w:date="2013-05-06T17:54:00Z"/>
          <w:rFonts w:ascii="Courier New" w:hAnsi="Courier New" w:cs="Courier New"/>
          <w:color w:val="008000"/>
          <w:sz w:val="20"/>
          <w:szCs w:val="20"/>
          <w:highlight w:val="white"/>
        </w:rPr>
      </w:pPr>
      <w:del w:id="4255" w:author="Michael Bell" w:date="2013-05-06T17:54:00Z">
        <w:r w:rsidDel="00116173">
          <w:rPr>
            <w:rFonts w:ascii="Courier New" w:hAnsi="Courier New" w:cs="Courier New"/>
            <w:color w:val="008000"/>
            <w:sz w:val="20"/>
            <w:szCs w:val="20"/>
            <w:highlight w:val="white"/>
          </w:rPr>
          <w:delText xml:space="preserve"> </w:delText>
        </w:r>
      </w:del>
    </w:p>
    <w:p w14:paraId="302FDCAD" w14:textId="372D43E9" w:rsidR="00D3128F" w:rsidDel="00116173" w:rsidRDefault="00D3128F" w:rsidP="00D3128F">
      <w:pPr>
        <w:autoSpaceDE w:val="0"/>
        <w:autoSpaceDN w:val="0"/>
        <w:adjustRightInd w:val="0"/>
        <w:spacing w:after="0" w:line="240" w:lineRule="auto"/>
        <w:rPr>
          <w:del w:id="4256" w:author="Michael Bell" w:date="2013-05-06T17:54:00Z"/>
          <w:rFonts w:ascii="Courier New" w:hAnsi="Courier New" w:cs="Courier New"/>
          <w:color w:val="000000"/>
          <w:sz w:val="20"/>
          <w:szCs w:val="20"/>
          <w:highlight w:val="white"/>
        </w:rPr>
      </w:pPr>
      <w:del w:id="4257" w:author="Michael Bell" w:date="2013-05-06T17:54:00Z">
        <w:r w:rsidDel="00116173">
          <w:rPr>
            <w:rFonts w:ascii="Courier New" w:hAnsi="Courier New" w:cs="Courier New"/>
            <w:color w:val="008000"/>
            <w:sz w:val="20"/>
            <w:szCs w:val="20"/>
            <w:highlight w:val="white"/>
          </w:rPr>
          <w:delText xml:space="preserve"> */</w:delText>
        </w:r>
      </w:del>
    </w:p>
    <w:p w14:paraId="37319A43" w14:textId="5E9320CD" w:rsidR="00D3128F" w:rsidDel="00116173" w:rsidRDefault="00D3128F" w:rsidP="00D3128F">
      <w:pPr>
        <w:autoSpaceDE w:val="0"/>
        <w:autoSpaceDN w:val="0"/>
        <w:adjustRightInd w:val="0"/>
        <w:spacing w:after="0" w:line="240" w:lineRule="auto"/>
        <w:rPr>
          <w:del w:id="4258" w:author="Michael Bell" w:date="2013-05-06T17:54:00Z"/>
          <w:rFonts w:ascii="Courier New" w:hAnsi="Courier New" w:cs="Courier New"/>
          <w:color w:val="000000"/>
          <w:sz w:val="20"/>
          <w:szCs w:val="20"/>
          <w:highlight w:val="white"/>
        </w:rPr>
      </w:pPr>
      <w:del w:id="4259" w:author="Michael Bell" w:date="2013-05-06T17:54:00Z">
        <w:r w:rsidDel="00116173">
          <w:rPr>
            <w:rFonts w:ascii="Courier New" w:hAnsi="Courier New" w:cs="Courier New"/>
            <w:color w:val="000000"/>
            <w:sz w:val="20"/>
            <w:szCs w:val="20"/>
            <w:highlight w:val="white"/>
          </w:rPr>
          <w:delText xml:space="preserve"> </w:delText>
        </w:r>
      </w:del>
    </w:p>
    <w:p w14:paraId="04F7C5C6" w14:textId="7DE3E36A" w:rsidR="00D3128F" w:rsidDel="00116173" w:rsidRDefault="00D3128F" w:rsidP="00D3128F">
      <w:pPr>
        <w:autoSpaceDE w:val="0"/>
        <w:autoSpaceDN w:val="0"/>
        <w:adjustRightInd w:val="0"/>
        <w:spacing w:after="0" w:line="240" w:lineRule="auto"/>
        <w:rPr>
          <w:del w:id="4260" w:author="Michael Bell" w:date="2013-05-06T17:54:00Z"/>
          <w:rFonts w:ascii="Courier New" w:hAnsi="Courier New" w:cs="Courier New"/>
          <w:color w:val="008000"/>
          <w:sz w:val="20"/>
          <w:szCs w:val="20"/>
          <w:highlight w:val="white"/>
        </w:rPr>
      </w:pPr>
      <w:del w:id="426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is called when enter is pressed it either sets the instruction set to the apropriate station or</w:delText>
        </w:r>
      </w:del>
    </w:p>
    <w:p w14:paraId="306AF0B5" w14:textId="3260054F" w:rsidR="00D3128F" w:rsidDel="00116173" w:rsidRDefault="00D3128F" w:rsidP="00D3128F">
      <w:pPr>
        <w:autoSpaceDE w:val="0"/>
        <w:autoSpaceDN w:val="0"/>
        <w:adjustRightInd w:val="0"/>
        <w:spacing w:after="0" w:line="240" w:lineRule="auto"/>
        <w:rPr>
          <w:del w:id="4262" w:author="Michael Bell" w:date="2013-05-06T17:54:00Z"/>
          <w:rFonts w:ascii="Courier New" w:hAnsi="Courier New" w:cs="Courier New"/>
          <w:color w:val="000000"/>
          <w:sz w:val="20"/>
          <w:szCs w:val="20"/>
          <w:highlight w:val="white"/>
        </w:rPr>
      </w:pPr>
      <w:del w:id="4263" w:author="Michael Bell" w:date="2013-05-06T17:54:00Z">
        <w:r w:rsidDel="00116173">
          <w:rPr>
            <w:rFonts w:ascii="Courier New" w:hAnsi="Courier New" w:cs="Courier New"/>
            <w:color w:val="008000"/>
            <w:sz w:val="20"/>
            <w:szCs w:val="20"/>
            <w:highlight w:val="white"/>
          </w:rPr>
          <w:delText xml:space="preserve"> it runs the function for backlight or top speed*/</w:delText>
        </w:r>
      </w:del>
    </w:p>
    <w:p w14:paraId="11A116F0" w14:textId="28B88211" w:rsidR="00D3128F" w:rsidDel="00116173" w:rsidRDefault="00D3128F" w:rsidP="00D3128F">
      <w:pPr>
        <w:autoSpaceDE w:val="0"/>
        <w:autoSpaceDN w:val="0"/>
        <w:adjustRightInd w:val="0"/>
        <w:spacing w:after="0" w:line="240" w:lineRule="auto"/>
        <w:rPr>
          <w:del w:id="4264" w:author="Michael Bell" w:date="2013-05-06T17:54:00Z"/>
          <w:rFonts w:ascii="Courier New" w:hAnsi="Courier New" w:cs="Courier New"/>
          <w:color w:val="000000"/>
          <w:sz w:val="20"/>
          <w:szCs w:val="20"/>
          <w:highlight w:val="white"/>
        </w:rPr>
      </w:pPr>
    </w:p>
    <w:p w14:paraId="6BF9BE17" w14:textId="44386501" w:rsidR="00D3128F" w:rsidDel="00116173" w:rsidRDefault="00D3128F" w:rsidP="00D3128F">
      <w:pPr>
        <w:autoSpaceDE w:val="0"/>
        <w:autoSpaceDN w:val="0"/>
        <w:adjustRightInd w:val="0"/>
        <w:spacing w:after="0" w:line="240" w:lineRule="auto"/>
        <w:rPr>
          <w:del w:id="4265" w:author="Michael Bell" w:date="2013-05-06T17:54:00Z"/>
          <w:rFonts w:ascii="Courier New" w:hAnsi="Courier New" w:cs="Courier New"/>
          <w:color w:val="008000"/>
          <w:sz w:val="20"/>
          <w:szCs w:val="20"/>
          <w:highlight w:val="white"/>
        </w:rPr>
      </w:pPr>
      <w:del w:id="4266"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respondEnter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function takes in the current menu position</w:delText>
        </w:r>
      </w:del>
    </w:p>
    <w:p w14:paraId="66FE6E71" w14:textId="6CEA8F70" w:rsidR="00D3128F" w:rsidDel="00116173" w:rsidRDefault="00D3128F" w:rsidP="00D3128F">
      <w:pPr>
        <w:autoSpaceDE w:val="0"/>
        <w:autoSpaceDN w:val="0"/>
        <w:adjustRightInd w:val="0"/>
        <w:spacing w:after="0" w:line="240" w:lineRule="auto"/>
        <w:rPr>
          <w:del w:id="4267" w:author="Michael Bell" w:date="2013-05-06T17:54:00Z"/>
          <w:rFonts w:ascii="Courier New" w:hAnsi="Courier New" w:cs="Courier New"/>
          <w:color w:val="000000"/>
          <w:sz w:val="20"/>
          <w:szCs w:val="20"/>
          <w:highlight w:val="white"/>
        </w:rPr>
      </w:pPr>
      <w:del w:id="4268" w:author="Michael Bell" w:date="2013-05-06T17:54:00Z">
        <w:r w:rsidDel="00116173">
          <w:rPr>
            <w:rFonts w:ascii="Courier New" w:hAnsi="Courier New" w:cs="Courier New"/>
            <w:b/>
            <w:bCs/>
            <w:color w:val="000080"/>
            <w:sz w:val="20"/>
            <w:szCs w:val="20"/>
            <w:highlight w:val="white"/>
          </w:rPr>
          <w:delText>{</w:delText>
        </w:r>
      </w:del>
    </w:p>
    <w:p w14:paraId="49DFC914" w14:textId="2B7001C8" w:rsidR="00D3128F" w:rsidDel="00116173" w:rsidRDefault="00D3128F" w:rsidP="00D3128F">
      <w:pPr>
        <w:autoSpaceDE w:val="0"/>
        <w:autoSpaceDN w:val="0"/>
        <w:adjustRightInd w:val="0"/>
        <w:spacing w:after="0" w:line="240" w:lineRule="auto"/>
        <w:rPr>
          <w:del w:id="4269" w:author="Michael Bell" w:date="2013-05-06T17:54:00Z"/>
          <w:rFonts w:ascii="Courier New" w:hAnsi="Courier New" w:cs="Courier New"/>
          <w:color w:val="008000"/>
          <w:sz w:val="20"/>
          <w:szCs w:val="20"/>
          <w:highlight w:val="white"/>
        </w:rPr>
      </w:pPr>
      <w:del w:id="427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menuX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menuY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inTransit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//only options in the third colum do things so we check if the selected option is there</w:delText>
        </w:r>
      </w:del>
    </w:p>
    <w:p w14:paraId="2931F0EA" w14:textId="5C7FCFBA" w:rsidR="00D3128F" w:rsidDel="00116173" w:rsidRDefault="00D3128F" w:rsidP="00D3128F">
      <w:pPr>
        <w:autoSpaceDE w:val="0"/>
        <w:autoSpaceDN w:val="0"/>
        <w:adjustRightInd w:val="0"/>
        <w:spacing w:after="0" w:line="240" w:lineRule="auto"/>
        <w:rPr>
          <w:del w:id="4271" w:author="Michael Bell" w:date="2013-05-06T17:54:00Z"/>
          <w:rFonts w:ascii="Courier New" w:hAnsi="Courier New" w:cs="Courier New"/>
          <w:color w:val="008000"/>
          <w:sz w:val="20"/>
          <w:szCs w:val="20"/>
          <w:highlight w:val="white"/>
        </w:rPr>
      </w:pPr>
      <w:del w:id="427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section is for when a station is selected, the first 7 options are stations so we check weather that is in bounds</w:delText>
        </w:r>
      </w:del>
    </w:p>
    <w:p w14:paraId="7BF40304" w14:textId="2B97810D" w:rsidR="00D3128F" w:rsidDel="00116173" w:rsidRDefault="00D3128F" w:rsidP="00D3128F">
      <w:pPr>
        <w:autoSpaceDE w:val="0"/>
        <w:autoSpaceDN w:val="0"/>
        <w:adjustRightInd w:val="0"/>
        <w:spacing w:after="0" w:line="240" w:lineRule="auto"/>
        <w:rPr>
          <w:del w:id="4273" w:author="Michael Bell" w:date="2013-05-06T17:54:00Z"/>
          <w:rFonts w:ascii="Courier New" w:hAnsi="Courier New" w:cs="Courier New"/>
          <w:color w:val="008000"/>
          <w:sz w:val="20"/>
          <w:szCs w:val="20"/>
          <w:highlight w:val="white"/>
        </w:rPr>
      </w:pPr>
      <w:del w:id="427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train is already in transit then the enter button should not do anything so we check that as well</w:delText>
        </w:r>
      </w:del>
    </w:p>
    <w:p w14:paraId="5B24B1A1" w14:textId="558B2904" w:rsidR="00D3128F" w:rsidDel="00116173" w:rsidRDefault="00D3128F" w:rsidP="00D3128F">
      <w:pPr>
        <w:autoSpaceDE w:val="0"/>
        <w:autoSpaceDN w:val="0"/>
        <w:adjustRightInd w:val="0"/>
        <w:spacing w:after="0" w:line="240" w:lineRule="auto"/>
        <w:rPr>
          <w:del w:id="4275" w:author="Michael Bell" w:date="2013-05-06T17:54:00Z"/>
          <w:rFonts w:ascii="Courier New" w:hAnsi="Courier New" w:cs="Courier New"/>
          <w:color w:val="000000"/>
          <w:sz w:val="20"/>
          <w:szCs w:val="20"/>
          <w:highlight w:val="white"/>
        </w:rPr>
      </w:pPr>
      <w:del w:id="427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9BF4D06" w14:textId="16E7DE40" w:rsidR="00D3128F" w:rsidDel="00116173" w:rsidRDefault="00D3128F" w:rsidP="00D3128F">
      <w:pPr>
        <w:autoSpaceDE w:val="0"/>
        <w:autoSpaceDN w:val="0"/>
        <w:adjustRightInd w:val="0"/>
        <w:spacing w:after="0" w:line="240" w:lineRule="auto"/>
        <w:rPr>
          <w:del w:id="4277" w:author="Michael Bell" w:date="2013-05-06T17:54:00Z"/>
          <w:rFonts w:ascii="Courier New" w:hAnsi="Courier New" w:cs="Courier New"/>
          <w:color w:val="008000"/>
          <w:sz w:val="20"/>
          <w:szCs w:val="20"/>
          <w:highlight w:val="white"/>
        </w:rPr>
      </w:pPr>
      <w:del w:id="4278"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menuY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y position of the cursor also corresponds to the relivent instruction set, this is selected when enter is pressed</w:delText>
        </w:r>
      </w:del>
    </w:p>
    <w:p w14:paraId="2AFAA95C" w14:textId="59A02318" w:rsidR="00D3128F" w:rsidDel="00116173" w:rsidRDefault="00D3128F" w:rsidP="00D3128F">
      <w:pPr>
        <w:autoSpaceDE w:val="0"/>
        <w:autoSpaceDN w:val="0"/>
        <w:adjustRightInd w:val="0"/>
        <w:spacing w:after="0" w:line="240" w:lineRule="auto"/>
        <w:rPr>
          <w:del w:id="4279" w:author="Michael Bell" w:date="2013-05-06T17:54:00Z"/>
          <w:rFonts w:ascii="Courier New" w:hAnsi="Courier New" w:cs="Courier New"/>
          <w:color w:val="008000"/>
          <w:sz w:val="20"/>
          <w:szCs w:val="20"/>
          <w:highlight w:val="white"/>
        </w:rPr>
      </w:pPr>
      <w:del w:id="4280"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then go to the start of the instructions</w:delText>
        </w:r>
      </w:del>
    </w:p>
    <w:p w14:paraId="6D400184" w14:textId="6F6F3971" w:rsidR="00D3128F" w:rsidDel="00116173" w:rsidRDefault="00D3128F" w:rsidP="00D3128F">
      <w:pPr>
        <w:autoSpaceDE w:val="0"/>
        <w:autoSpaceDN w:val="0"/>
        <w:adjustRightInd w:val="0"/>
        <w:spacing w:after="0" w:line="240" w:lineRule="auto"/>
        <w:rPr>
          <w:del w:id="4281" w:author="Michael Bell" w:date="2013-05-06T17:54:00Z"/>
          <w:rFonts w:ascii="Courier New" w:hAnsi="Courier New" w:cs="Courier New"/>
          <w:color w:val="000000"/>
          <w:sz w:val="20"/>
          <w:szCs w:val="20"/>
          <w:highlight w:val="white"/>
        </w:rPr>
      </w:pPr>
      <w:del w:id="4282" w:author="Michael Bell" w:date="2013-05-06T17:54:00Z">
        <w:r w:rsidDel="00116173">
          <w:rPr>
            <w:rFonts w:ascii="Courier New" w:hAnsi="Courier New" w:cs="Courier New"/>
            <w:color w:val="000000"/>
            <w:sz w:val="20"/>
            <w:szCs w:val="20"/>
            <w:highlight w:val="white"/>
          </w:rPr>
          <w:delText xml:space="preserve">    </w:delText>
        </w:r>
      </w:del>
    </w:p>
    <w:p w14:paraId="4B870FA7" w14:textId="34D35CCF" w:rsidR="00D3128F" w:rsidDel="00116173" w:rsidRDefault="00D3128F" w:rsidP="00D3128F">
      <w:pPr>
        <w:autoSpaceDE w:val="0"/>
        <w:autoSpaceDN w:val="0"/>
        <w:adjustRightInd w:val="0"/>
        <w:spacing w:after="0" w:line="240" w:lineRule="auto"/>
        <w:rPr>
          <w:del w:id="4283" w:author="Michael Bell" w:date="2013-05-06T17:54:00Z"/>
          <w:rFonts w:ascii="Courier New" w:hAnsi="Courier New" w:cs="Courier New"/>
          <w:color w:val="008000"/>
          <w:sz w:val="20"/>
          <w:szCs w:val="20"/>
          <w:highlight w:val="white"/>
        </w:rPr>
      </w:pPr>
      <w:del w:id="4284"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cursor is reset for when transit is complete</w:delText>
        </w:r>
      </w:del>
    </w:p>
    <w:p w14:paraId="17704653" w14:textId="2784BA3D" w:rsidR="00D3128F" w:rsidDel="00116173" w:rsidRDefault="00D3128F" w:rsidP="00D3128F">
      <w:pPr>
        <w:autoSpaceDE w:val="0"/>
        <w:autoSpaceDN w:val="0"/>
        <w:adjustRightInd w:val="0"/>
        <w:spacing w:after="0" w:line="240" w:lineRule="auto"/>
        <w:rPr>
          <w:del w:id="4285" w:author="Michael Bell" w:date="2013-05-06T17:54:00Z"/>
          <w:rFonts w:ascii="Courier New" w:hAnsi="Courier New" w:cs="Courier New"/>
          <w:color w:val="000000"/>
          <w:sz w:val="20"/>
          <w:szCs w:val="20"/>
          <w:highlight w:val="white"/>
        </w:rPr>
      </w:pPr>
      <w:del w:id="4286"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49468AA9" w14:textId="29E97B05" w:rsidR="00D3128F" w:rsidDel="00116173" w:rsidRDefault="00D3128F" w:rsidP="00D3128F">
      <w:pPr>
        <w:autoSpaceDE w:val="0"/>
        <w:autoSpaceDN w:val="0"/>
        <w:adjustRightInd w:val="0"/>
        <w:spacing w:after="0" w:line="240" w:lineRule="auto"/>
        <w:rPr>
          <w:del w:id="4287" w:author="Michael Bell" w:date="2013-05-06T17:54:00Z"/>
          <w:rFonts w:ascii="Courier New" w:hAnsi="Courier New" w:cs="Courier New"/>
          <w:color w:val="000000"/>
          <w:sz w:val="20"/>
          <w:szCs w:val="20"/>
          <w:highlight w:val="white"/>
        </w:rPr>
      </w:pPr>
      <w:del w:id="4288" w:author="Michael Bell" w:date="2013-05-06T17:54:00Z">
        <w:r w:rsidDel="00116173">
          <w:rPr>
            <w:rFonts w:ascii="Courier New" w:hAnsi="Courier New" w:cs="Courier New"/>
            <w:color w:val="000000"/>
            <w:sz w:val="20"/>
            <w:szCs w:val="20"/>
            <w:highlight w:val="white"/>
          </w:rPr>
          <w:delText xml:space="preserve">    </w:delText>
        </w:r>
      </w:del>
    </w:p>
    <w:p w14:paraId="32424B30" w14:textId="3EF57959" w:rsidR="00D3128F" w:rsidDel="00116173" w:rsidRDefault="00D3128F" w:rsidP="00D3128F">
      <w:pPr>
        <w:autoSpaceDE w:val="0"/>
        <w:autoSpaceDN w:val="0"/>
        <w:adjustRightInd w:val="0"/>
        <w:spacing w:after="0" w:line="240" w:lineRule="auto"/>
        <w:rPr>
          <w:del w:id="4289" w:author="Michael Bell" w:date="2013-05-06T17:54:00Z"/>
          <w:rFonts w:ascii="Courier New" w:hAnsi="Courier New" w:cs="Courier New"/>
          <w:color w:val="008000"/>
          <w:sz w:val="20"/>
          <w:szCs w:val="20"/>
          <w:highlight w:val="white"/>
        </w:rPr>
      </w:pPr>
      <w:del w:id="4290"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//we set the train in transit which starts the instructions and locks the screen</w:delText>
        </w:r>
      </w:del>
    </w:p>
    <w:p w14:paraId="344B4974" w14:textId="07A4ADEA" w:rsidR="00D3128F" w:rsidDel="00116173" w:rsidRDefault="00D3128F" w:rsidP="00D3128F">
      <w:pPr>
        <w:autoSpaceDE w:val="0"/>
        <w:autoSpaceDN w:val="0"/>
        <w:adjustRightInd w:val="0"/>
        <w:spacing w:after="0" w:line="240" w:lineRule="auto"/>
        <w:rPr>
          <w:del w:id="4291" w:author="Michael Bell" w:date="2013-05-06T17:54:00Z"/>
          <w:rFonts w:ascii="Courier New" w:hAnsi="Courier New" w:cs="Courier New"/>
          <w:color w:val="000000"/>
          <w:sz w:val="20"/>
          <w:szCs w:val="20"/>
          <w:highlight w:val="white"/>
        </w:rPr>
      </w:pPr>
      <w:del w:id="429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4DB8E3" w14:textId="3A936457" w:rsidR="00D3128F" w:rsidDel="00116173" w:rsidRDefault="00D3128F" w:rsidP="00D3128F">
      <w:pPr>
        <w:autoSpaceDE w:val="0"/>
        <w:autoSpaceDN w:val="0"/>
        <w:adjustRightInd w:val="0"/>
        <w:spacing w:after="0" w:line="240" w:lineRule="auto"/>
        <w:rPr>
          <w:del w:id="4293" w:author="Michael Bell" w:date="2013-05-06T17:54:00Z"/>
          <w:rFonts w:ascii="Courier New" w:hAnsi="Courier New" w:cs="Courier New"/>
          <w:color w:val="000000"/>
          <w:sz w:val="20"/>
          <w:szCs w:val="20"/>
          <w:highlight w:val="white"/>
        </w:rPr>
      </w:pPr>
      <w:del w:id="4294" w:author="Michael Bell" w:date="2013-05-06T17:54:00Z">
        <w:r w:rsidDel="00116173">
          <w:rPr>
            <w:rFonts w:ascii="Courier New" w:hAnsi="Courier New" w:cs="Courier New"/>
            <w:b/>
            <w:bCs/>
            <w:color w:val="000080"/>
            <w:sz w:val="20"/>
            <w:szCs w:val="20"/>
            <w:highlight w:val="white"/>
          </w:rPr>
          <w:delText>}</w:delText>
        </w:r>
      </w:del>
    </w:p>
    <w:p w14:paraId="22F78574" w14:textId="6BE8EF32" w:rsidR="003F0072" w:rsidRDefault="003F0072">
      <w:del w:id="4295" w:author="Michael Bell" w:date="2013-05-06T18:12:00Z">
        <w:r w:rsidDel="00973ACE">
          <w:br w:type="page"/>
        </w:r>
      </w:del>
    </w:p>
    <w:p w14:paraId="03D6C323" w14:textId="77777777" w:rsidR="003F0072" w:rsidRDefault="003F0072" w:rsidP="003F0072">
      <w:pPr>
        <w:pStyle w:val="Heading2"/>
      </w:pPr>
      <w:bookmarkStart w:id="4296" w:name="_Toc355693066"/>
      <w:r>
        <w:t>checkConditions.ino</w:t>
      </w:r>
      <w:bookmarkEnd w:id="4296"/>
    </w:p>
    <w:p w14:paraId="1EA6B9DB" w14:textId="77777777" w:rsidR="003A2FEE" w:rsidRDefault="003A2FEE" w:rsidP="003A2FEE">
      <w:pPr>
        <w:autoSpaceDE w:val="0"/>
        <w:autoSpaceDN w:val="0"/>
        <w:adjustRightInd w:val="0"/>
        <w:spacing w:after="0" w:line="240" w:lineRule="auto"/>
        <w:rPr>
          <w:ins w:id="4297" w:author="Michael Bell" w:date="2013-05-06T17:59:00Z"/>
          <w:rFonts w:ascii="Courier New" w:hAnsi="Courier New" w:cs="Courier New"/>
          <w:color w:val="008000"/>
          <w:sz w:val="20"/>
          <w:szCs w:val="20"/>
          <w:highlight w:val="white"/>
        </w:rPr>
      </w:pPr>
      <w:ins w:id="4298" w:author="Michael Bell" w:date="2013-05-06T17:59:00Z">
        <w:r>
          <w:rPr>
            <w:rFonts w:ascii="Courier New" w:hAnsi="Courier New" w:cs="Courier New"/>
            <w:color w:val="008000"/>
            <w:sz w:val="20"/>
            <w:szCs w:val="20"/>
            <w:highlight w:val="white"/>
          </w:rPr>
          <w:t>/*</w:t>
        </w:r>
      </w:ins>
    </w:p>
    <w:p w14:paraId="7D34D9BA" w14:textId="77777777" w:rsidR="003A2FEE" w:rsidRDefault="003A2FEE" w:rsidP="003A2FEE">
      <w:pPr>
        <w:autoSpaceDE w:val="0"/>
        <w:autoSpaceDN w:val="0"/>
        <w:adjustRightInd w:val="0"/>
        <w:spacing w:after="0" w:line="240" w:lineRule="auto"/>
        <w:rPr>
          <w:ins w:id="4299" w:author="Michael Bell" w:date="2013-05-06T17:59:00Z"/>
          <w:rFonts w:ascii="Courier New" w:hAnsi="Courier New" w:cs="Courier New"/>
          <w:color w:val="008000"/>
          <w:sz w:val="20"/>
          <w:szCs w:val="20"/>
          <w:highlight w:val="white"/>
        </w:rPr>
      </w:pPr>
    </w:p>
    <w:p w14:paraId="6F91A63C" w14:textId="77777777" w:rsidR="003A2FEE" w:rsidRDefault="003A2FEE" w:rsidP="003A2FEE">
      <w:pPr>
        <w:autoSpaceDE w:val="0"/>
        <w:autoSpaceDN w:val="0"/>
        <w:adjustRightInd w:val="0"/>
        <w:spacing w:after="0" w:line="240" w:lineRule="auto"/>
        <w:rPr>
          <w:ins w:id="4300" w:author="Michael Bell" w:date="2013-05-06T17:59:00Z"/>
          <w:rFonts w:ascii="Courier New" w:hAnsi="Courier New" w:cs="Courier New"/>
          <w:color w:val="008000"/>
          <w:sz w:val="20"/>
          <w:szCs w:val="20"/>
          <w:highlight w:val="white"/>
        </w:rPr>
      </w:pPr>
      <w:ins w:id="4301" w:author="Michael Bell" w:date="2013-05-06T17:59:00Z">
        <w:r>
          <w:rPr>
            <w:rFonts w:ascii="Courier New" w:hAnsi="Courier New" w:cs="Courier New"/>
            <w:color w:val="008000"/>
            <w:sz w:val="20"/>
            <w:szCs w:val="20"/>
            <w:highlight w:val="white"/>
          </w:rPr>
          <w:t xml:space="preserve"> BELTRAK</w:t>
        </w:r>
      </w:ins>
    </w:p>
    <w:p w14:paraId="41A33AC4" w14:textId="77777777" w:rsidR="003A2FEE" w:rsidRDefault="003A2FEE" w:rsidP="003A2FEE">
      <w:pPr>
        <w:autoSpaceDE w:val="0"/>
        <w:autoSpaceDN w:val="0"/>
        <w:adjustRightInd w:val="0"/>
        <w:spacing w:after="0" w:line="240" w:lineRule="auto"/>
        <w:rPr>
          <w:ins w:id="4302" w:author="Michael Bell" w:date="2013-05-06T17:59:00Z"/>
          <w:rFonts w:ascii="Courier New" w:hAnsi="Courier New" w:cs="Courier New"/>
          <w:color w:val="008000"/>
          <w:sz w:val="20"/>
          <w:szCs w:val="20"/>
          <w:highlight w:val="white"/>
        </w:rPr>
      </w:pPr>
      <w:ins w:id="4303" w:author="Michael Bell" w:date="2013-05-06T17:59:00Z">
        <w:r>
          <w:rPr>
            <w:rFonts w:ascii="Courier New" w:hAnsi="Courier New" w:cs="Courier New"/>
            <w:color w:val="008000"/>
            <w:sz w:val="20"/>
            <w:szCs w:val="20"/>
            <w:highlight w:val="white"/>
          </w:rPr>
          <w:t xml:space="preserve"> </w:t>
        </w:r>
      </w:ins>
    </w:p>
    <w:p w14:paraId="2E124B7E" w14:textId="77777777" w:rsidR="003A2FEE" w:rsidRDefault="003A2FEE" w:rsidP="003A2FEE">
      <w:pPr>
        <w:autoSpaceDE w:val="0"/>
        <w:autoSpaceDN w:val="0"/>
        <w:adjustRightInd w:val="0"/>
        <w:spacing w:after="0" w:line="240" w:lineRule="auto"/>
        <w:rPr>
          <w:ins w:id="4304" w:author="Michael Bell" w:date="2013-05-06T17:59:00Z"/>
          <w:rFonts w:ascii="Courier New" w:hAnsi="Courier New" w:cs="Courier New"/>
          <w:color w:val="008000"/>
          <w:sz w:val="20"/>
          <w:szCs w:val="20"/>
          <w:highlight w:val="white"/>
        </w:rPr>
      </w:pPr>
      <w:ins w:id="4305" w:author="Michael Bell" w:date="2013-05-06T17:59:00Z">
        <w:r>
          <w:rPr>
            <w:rFonts w:ascii="Courier New" w:hAnsi="Courier New" w:cs="Courier New"/>
            <w:color w:val="008000"/>
            <w:sz w:val="20"/>
            <w:szCs w:val="20"/>
            <w:highlight w:val="white"/>
          </w:rPr>
          <w:t xml:space="preserve"> V1.0</w:t>
        </w:r>
      </w:ins>
    </w:p>
    <w:p w14:paraId="0EE6F5E5" w14:textId="77777777" w:rsidR="003A2FEE" w:rsidRDefault="003A2FEE" w:rsidP="003A2FEE">
      <w:pPr>
        <w:autoSpaceDE w:val="0"/>
        <w:autoSpaceDN w:val="0"/>
        <w:adjustRightInd w:val="0"/>
        <w:spacing w:after="0" w:line="240" w:lineRule="auto"/>
        <w:rPr>
          <w:ins w:id="4306" w:author="Michael Bell" w:date="2013-05-06T17:59:00Z"/>
          <w:rFonts w:ascii="Courier New" w:hAnsi="Courier New" w:cs="Courier New"/>
          <w:color w:val="008000"/>
          <w:sz w:val="20"/>
          <w:szCs w:val="20"/>
          <w:highlight w:val="white"/>
        </w:rPr>
      </w:pPr>
      <w:ins w:id="4307" w:author="Michael Bell" w:date="2013-05-06T17:59:00Z">
        <w:r>
          <w:rPr>
            <w:rFonts w:ascii="Courier New" w:hAnsi="Courier New" w:cs="Courier New"/>
            <w:color w:val="008000"/>
            <w:sz w:val="20"/>
            <w:szCs w:val="20"/>
            <w:highlight w:val="white"/>
          </w:rPr>
          <w:t xml:space="preserve"> </w:t>
        </w:r>
      </w:ins>
    </w:p>
    <w:p w14:paraId="4D7412DB" w14:textId="77777777" w:rsidR="003A2FEE" w:rsidRDefault="003A2FEE" w:rsidP="003A2FEE">
      <w:pPr>
        <w:autoSpaceDE w:val="0"/>
        <w:autoSpaceDN w:val="0"/>
        <w:adjustRightInd w:val="0"/>
        <w:spacing w:after="0" w:line="240" w:lineRule="auto"/>
        <w:rPr>
          <w:ins w:id="4308" w:author="Michael Bell" w:date="2013-05-06T17:59:00Z"/>
          <w:rFonts w:ascii="Courier New" w:hAnsi="Courier New" w:cs="Courier New"/>
          <w:color w:val="008000"/>
          <w:sz w:val="20"/>
          <w:szCs w:val="20"/>
          <w:highlight w:val="white"/>
        </w:rPr>
      </w:pPr>
      <w:ins w:id="4309" w:author="Michael Bell" w:date="2013-05-06T17:59: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79042C07" w14:textId="77777777" w:rsidR="003A2FEE" w:rsidRDefault="003A2FEE" w:rsidP="003A2FEE">
      <w:pPr>
        <w:autoSpaceDE w:val="0"/>
        <w:autoSpaceDN w:val="0"/>
        <w:adjustRightInd w:val="0"/>
        <w:spacing w:after="0" w:line="240" w:lineRule="auto"/>
        <w:rPr>
          <w:ins w:id="4310" w:author="Michael Bell" w:date="2013-05-06T17:59:00Z"/>
          <w:rFonts w:ascii="Courier New" w:hAnsi="Courier New" w:cs="Courier New"/>
          <w:color w:val="008000"/>
          <w:sz w:val="20"/>
          <w:szCs w:val="20"/>
          <w:highlight w:val="white"/>
        </w:rPr>
      </w:pPr>
      <w:ins w:id="4311" w:author="Michael Bell" w:date="2013-05-06T17:59:00Z">
        <w:r>
          <w:rPr>
            <w:rFonts w:ascii="Courier New" w:hAnsi="Courier New" w:cs="Courier New"/>
            <w:color w:val="008000"/>
            <w:sz w:val="20"/>
            <w:szCs w:val="20"/>
            <w:highlight w:val="white"/>
          </w:rPr>
          <w:t xml:space="preserve"> </w:t>
        </w:r>
      </w:ins>
    </w:p>
    <w:p w14:paraId="301A0BE5" w14:textId="77777777" w:rsidR="003A2FEE" w:rsidRDefault="003A2FEE" w:rsidP="003A2FEE">
      <w:pPr>
        <w:autoSpaceDE w:val="0"/>
        <w:autoSpaceDN w:val="0"/>
        <w:adjustRightInd w:val="0"/>
        <w:spacing w:after="0" w:line="240" w:lineRule="auto"/>
        <w:rPr>
          <w:ins w:id="4312" w:author="Michael Bell" w:date="2013-05-06T17:59:00Z"/>
          <w:rFonts w:ascii="Courier New" w:hAnsi="Courier New" w:cs="Courier New"/>
          <w:color w:val="008000"/>
          <w:sz w:val="20"/>
          <w:szCs w:val="20"/>
          <w:highlight w:val="white"/>
        </w:rPr>
      </w:pPr>
      <w:ins w:id="4313" w:author="Michael Bell" w:date="2013-05-06T17:59:00Z">
        <w:r>
          <w:rPr>
            <w:rFonts w:ascii="Courier New" w:hAnsi="Courier New" w:cs="Courier New"/>
            <w:color w:val="008000"/>
            <w:sz w:val="20"/>
            <w:szCs w:val="20"/>
            <w:highlight w:val="white"/>
          </w:rPr>
          <w:t xml:space="preserve"> By Michael Bell</w:t>
        </w:r>
      </w:ins>
    </w:p>
    <w:p w14:paraId="724713B3" w14:textId="77777777" w:rsidR="003A2FEE" w:rsidRDefault="003A2FEE" w:rsidP="003A2FEE">
      <w:pPr>
        <w:autoSpaceDE w:val="0"/>
        <w:autoSpaceDN w:val="0"/>
        <w:adjustRightInd w:val="0"/>
        <w:spacing w:after="0" w:line="240" w:lineRule="auto"/>
        <w:rPr>
          <w:ins w:id="4314" w:author="Michael Bell" w:date="2013-05-06T17:59:00Z"/>
          <w:rFonts w:ascii="Courier New" w:hAnsi="Courier New" w:cs="Courier New"/>
          <w:color w:val="008000"/>
          <w:sz w:val="20"/>
          <w:szCs w:val="20"/>
          <w:highlight w:val="white"/>
        </w:rPr>
      </w:pPr>
      <w:ins w:id="4315" w:author="Michael Bell" w:date="2013-05-06T17:59:00Z">
        <w:r>
          <w:rPr>
            <w:rFonts w:ascii="Courier New" w:hAnsi="Courier New" w:cs="Courier New"/>
            <w:color w:val="008000"/>
            <w:sz w:val="20"/>
            <w:szCs w:val="20"/>
            <w:highlight w:val="white"/>
          </w:rPr>
          <w:t xml:space="preserve"> </w:t>
        </w:r>
      </w:ins>
    </w:p>
    <w:p w14:paraId="2BCBAD1E" w14:textId="77777777" w:rsidR="003A2FEE" w:rsidRDefault="003A2FEE" w:rsidP="003A2FEE">
      <w:pPr>
        <w:autoSpaceDE w:val="0"/>
        <w:autoSpaceDN w:val="0"/>
        <w:adjustRightInd w:val="0"/>
        <w:spacing w:after="0" w:line="240" w:lineRule="auto"/>
        <w:rPr>
          <w:ins w:id="4316" w:author="Michael Bell" w:date="2013-05-06T17:59:00Z"/>
          <w:rFonts w:ascii="Courier New" w:hAnsi="Courier New" w:cs="Courier New"/>
          <w:color w:val="008000"/>
          <w:sz w:val="20"/>
          <w:szCs w:val="20"/>
          <w:highlight w:val="white"/>
        </w:rPr>
      </w:pPr>
      <w:ins w:id="4317" w:author="Michael Bell" w:date="2013-05-06T17:59:00Z">
        <w:r>
          <w:rPr>
            <w:rFonts w:ascii="Courier New" w:hAnsi="Courier New" w:cs="Courier New"/>
            <w:color w:val="008000"/>
            <w:sz w:val="20"/>
            <w:szCs w:val="20"/>
            <w:highlight w:val="white"/>
          </w:rPr>
          <w:t xml:space="preserve"> Programing started: 02/02/2013 at 14:08</w:t>
        </w:r>
      </w:ins>
    </w:p>
    <w:p w14:paraId="3FBD31BD" w14:textId="77777777" w:rsidR="003A2FEE" w:rsidRDefault="003A2FEE" w:rsidP="003A2FEE">
      <w:pPr>
        <w:autoSpaceDE w:val="0"/>
        <w:autoSpaceDN w:val="0"/>
        <w:adjustRightInd w:val="0"/>
        <w:spacing w:after="0" w:line="240" w:lineRule="auto"/>
        <w:rPr>
          <w:ins w:id="4318" w:author="Michael Bell" w:date="2013-05-06T17:59:00Z"/>
          <w:rFonts w:ascii="Courier New" w:hAnsi="Courier New" w:cs="Courier New"/>
          <w:color w:val="008000"/>
          <w:sz w:val="20"/>
          <w:szCs w:val="20"/>
          <w:highlight w:val="white"/>
        </w:rPr>
      </w:pPr>
      <w:ins w:id="4319" w:author="Michael Bell" w:date="2013-05-06T17:59:00Z">
        <w:r>
          <w:rPr>
            <w:rFonts w:ascii="Courier New" w:hAnsi="Courier New" w:cs="Courier New"/>
            <w:color w:val="008000"/>
            <w:sz w:val="20"/>
            <w:szCs w:val="20"/>
            <w:highlight w:val="white"/>
          </w:rPr>
          <w:t xml:space="preserve"> </w:t>
        </w:r>
      </w:ins>
    </w:p>
    <w:p w14:paraId="5829F155" w14:textId="77777777" w:rsidR="003A2FEE" w:rsidRDefault="003A2FEE" w:rsidP="003A2FEE">
      <w:pPr>
        <w:autoSpaceDE w:val="0"/>
        <w:autoSpaceDN w:val="0"/>
        <w:adjustRightInd w:val="0"/>
        <w:spacing w:after="0" w:line="240" w:lineRule="auto"/>
        <w:rPr>
          <w:ins w:id="4320" w:author="Michael Bell" w:date="2013-05-06T17:59:00Z"/>
          <w:rFonts w:ascii="Courier New" w:hAnsi="Courier New" w:cs="Courier New"/>
          <w:color w:val="008000"/>
          <w:sz w:val="20"/>
          <w:szCs w:val="20"/>
          <w:highlight w:val="white"/>
        </w:rPr>
      </w:pPr>
      <w:ins w:id="4321" w:author="Michael Bell" w:date="2013-05-06T17:59:00Z">
        <w:r>
          <w:rPr>
            <w:rFonts w:ascii="Courier New" w:hAnsi="Courier New" w:cs="Courier New"/>
            <w:color w:val="008000"/>
            <w:sz w:val="20"/>
            <w:szCs w:val="20"/>
            <w:highlight w:val="white"/>
          </w:rPr>
          <w:t xml:space="preserve"> Programing completed: 06/05/2013 at 17:45</w:t>
        </w:r>
      </w:ins>
    </w:p>
    <w:p w14:paraId="5C1C2344" w14:textId="77777777" w:rsidR="003A2FEE" w:rsidRDefault="003A2FEE" w:rsidP="003A2FEE">
      <w:pPr>
        <w:autoSpaceDE w:val="0"/>
        <w:autoSpaceDN w:val="0"/>
        <w:adjustRightInd w:val="0"/>
        <w:spacing w:after="0" w:line="240" w:lineRule="auto"/>
        <w:rPr>
          <w:ins w:id="4322" w:author="Michael Bell" w:date="2013-05-06T17:59:00Z"/>
          <w:rFonts w:ascii="Courier New" w:hAnsi="Courier New" w:cs="Courier New"/>
          <w:color w:val="008000"/>
          <w:sz w:val="20"/>
          <w:szCs w:val="20"/>
          <w:highlight w:val="white"/>
        </w:rPr>
      </w:pPr>
      <w:ins w:id="4323" w:author="Michael Bell" w:date="2013-05-06T17:59:00Z">
        <w:r>
          <w:rPr>
            <w:rFonts w:ascii="Courier New" w:hAnsi="Courier New" w:cs="Courier New"/>
            <w:color w:val="008000"/>
            <w:sz w:val="20"/>
            <w:szCs w:val="20"/>
            <w:highlight w:val="white"/>
          </w:rPr>
          <w:t xml:space="preserve"> </w:t>
        </w:r>
      </w:ins>
    </w:p>
    <w:p w14:paraId="3E81DC4B" w14:textId="77777777" w:rsidR="003A2FEE" w:rsidRDefault="003A2FEE" w:rsidP="003A2FEE">
      <w:pPr>
        <w:autoSpaceDE w:val="0"/>
        <w:autoSpaceDN w:val="0"/>
        <w:adjustRightInd w:val="0"/>
        <w:spacing w:after="0" w:line="240" w:lineRule="auto"/>
        <w:rPr>
          <w:ins w:id="4324" w:author="Michael Bell" w:date="2013-05-06T17:59:00Z"/>
          <w:rFonts w:ascii="Courier New" w:hAnsi="Courier New" w:cs="Courier New"/>
          <w:color w:val="000000"/>
          <w:sz w:val="20"/>
          <w:szCs w:val="20"/>
          <w:highlight w:val="white"/>
        </w:rPr>
      </w:pPr>
      <w:ins w:id="4325" w:author="Michael Bell" w:date="2013-05-06T17:59:00Z">
        <w:r>
          <w:rPr>
            <w:rFonts w:ascii="Courier New" w:hAnsi="Courier New" w:cs="Courier New"/>
            <w:color w:val="008000"/>
            <w:sz w:val="20"/>
            <w:szCs w:val="20"/>
            <w:highlight w:val="white"/>
          </w:rPr>
          <w:t xml:space="preserve"> */</w:t>
        </w:r>
      </w:ins>
    </w:p>
    <w:p w14:paraId="16ECF500" w14:textId="77777777" w:rsidR="003A2FEE" w:rsidRDefault="003A2FEE" w:rsidP="003A2FEE">
      <w:pPr>
        <w:autoSpaceDE w:val="0"/>
        <w:autoSpaceDN w:val="0"/>
        <w:adjustRightInd w:val="0"/>
        <w:spacing w:after="0" w:line="240" w:lineRule="auto"/>
        <w:rPr>
          <w:ins w:id="4326" w:author="Michael Bell" w:date="2013-05-06T17:59:00Z"/>
          <w:rFonts w:ascii="Courier New" w:hAnsi="Courier New" w:cs="Courier New"/>
          <w:color w:val="000000"/>
          <w:sz w:val="20"/>
          <w:szCs w:val="20"/>
          <w:highlight w:val="white"/>
        </w:rPr>
      </w:pPr>
    </w:p>
    <w:p w14:paraId="1B7FCCFB" w14:textId="77777777" w:rsidR="003A2FEE" w:rsidRDefault="003A2FEE" w:rsidP="003A2FEE">
      <w:pPr>
        <w:autoSpaceDE w:val="0"/>
        <w:autoSpaceDN w:val="0"/>
        <w:adjustRightInd w:val="0"/>
        <w:spacing w:after="0" w:line="240" w:lineRule="auto"/>
        <w:rPr>
          <w:ins w:id="4327" w:author="Michael Bell" w:date="2013-05-06T17:59:00Z"/>
          <w:rFonts w:ascii="Courier New" w:hAnsi="Courier New" w:cs="Courier New"/>
          <w:color w:val="000000"/>
          <w:sz w:val="20"/>
          <w:szCs w:val="20"/>
          <w:highlight w:val="white"/>
        </w:rPr>
      </w:pPr>
      <w:proofErr w:type="spellStart"/>
      <w:proofErr w:type="gramStart"/>
      <w:ins w:id="4328" w:author="Michael Bell" w:date="2013-05-06T17:59:00Z">
        <w:r>
          <w:rPr>
            <w:rFonts w:ascii="Courier New" w:hAnsi="Courier New" w:cs="Courier New"/>
            <w:color w:val="000000"/>
            <w:sz w:val="20"/>
            <w:szCs w:val="20"/>
            <w:highlight w:val="white"/>
          </w:rPr>
          <w:t>boolean</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checkConditions</w:t>
        </w:r>
        <w:proofErr w:type="spellEnd"/>
        <w:r>
          <w:rPr>
            <w:rFonts w:ascii="Courier New" w:hAnsi="Courier New" w:cs="Courier New"/>
            <w:b/>
            <w:bCs/>
            <w:color w:val="000080"/>
            <w:sz w:val="20"/>
            <w:szCs w:val="20"/>
            <w:highlight w:val="white"/>
          </w:rPr>
          <w:t>()</w:t>
        </w:r>
      </w:ins>
    </w:p>
    <w:p w14:paraId="10E773B5" w14:textId="77777777" w:rsidR="003A2FEE" w:rsidRDefault="003A2FEE" w:rsidP="003A2FEE">
      <w:pPr>
        <w:autoSpaceDE w:val="0"/>
        <w:autoSpaceDN w:val="0"/>
        <w:adjustRightInd w:val="0"/>
        <w:spacing w:after="0" w:line="240" w:lineRule="auto"/>
        <w:rPr>
          <w:ins w:id="4329" w:author="Michael Bell" w:date="2013-05-06T17:59:00Z"/>
          <w:rFonts w:ascii="Courier New" w:hAnsi="Courier New" w:cs="Courier New"/>
          <w:color w:val="000000"/>
          <w:sz w:val="20"/>
          <w:szCs w:val="20"/>
          <w:highlight w:val="white"/>
        </w:rPr>
      </w:pPr>
      <w:ins w:id="4330" w:author="Michael Bell" w:date="2013-05-06T17:59:00Z">
        <w:r>
          <w:rPr>
            <w:rFonts w:ascii="Courier New" w:hAnsi="Courier New" w:cs="Courier New"/>
            <w:b/>
            <w:bCs/>
            <w:color w:val="000080"/>
            <w:sz w:val="20"/>
            <w:szCs w:val="20"/>
            <w:highlight w:val="white"/>
          </w:rPr>
          <w:t>{</w:t>
        </w:r>
      </w:ins>
    </w:p>
    <w:p w14:paraId="1A4E94EA" w14:textId="77777777" w:rsidR="003A2FEE" w:rsidRDefault="003A2FEE" w:rsidP="003A2FEE">
      <w:pPr>
        <w:autoSpaceDE w:val="0"/>
        <w:autoSpaceDN w:val="0"/>
        <w:adjustRightInd w:val="0"/>
        <w:spacing w:after="0" w:line="240" w:lineRule="auto"/>
        <w:rPr>
          <w:ins w:id="4331" w:author="Michael Bell" w:date="2013-05-06T17:59:00Z"/>
          <w:rFonts w:ascii="Courier New" w:hAnsi="Courier New" w:cs="Courier New"/>
          <w:color w:val="008000"/>
          <w:sz w:val="20"/>
          <w:szCs w:val="20"/>
          <w:highlight w:val="white"/>
        </w:rPr>
      </w:pPr>
      <w:ins w:id="4332"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position 0 of an instruction set, to see what the condition is</w:t>
        </w:r>
      </w:ins>
    </w:p>
    <w:p w14:paraId="53B38449" w14:textId="77777777" w:rsidR="003A2FEE" w:rsidRDefault="003A2FEE" w:rsidP="003A2FEE">
      <w:pPr>
        <w:autoSpaceDE w:val="0"/>
        <w:autoSpaceDN w:val="0"/>
        <w:adjustRightInd w:val="0"/>
        <w:spacing w:after="0" w:line="240" w:lineRule="auto"/>
        <w:rPr>
          <w:ins w:id="4333" w:author="Michael Bell" w:date="2013-05-06T17:59:00Z"/>
          <w:rFonts w:ascii="Courier New" w:hAnsi="Courier New" w:cs="Courier New"/>
          <w:color w:val="000000"/>
          <w:sz w:val="20"/>
          <w:szCs w:val="20"/>
          <w:highlight w:val="white"/>
        </w:rPr>
      </w:pPr>
      <w:ins w:id="433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8E6D5F6" w14:textId="77777777" w:rsidR="003A2FEE" w:rsidRDefault="003A2FEE" w:rsidP="003A2FEE">
      <w:pPr>
        <w:autoSpaceDE w:val="0"/>
        <w:autoSpaceDN w:val="0"/>
        <w:adjustRightInd w:val="0"/>
        <w:spacing w:after="0" w:line="240" w:lineRule="auto"/>
        <w:rPr>
          <w:ins w:id="4335" w:author="Michael Bell" w:date="2013-05-06T17:59:00Z"/>
          <w:rFonts w:ascii="Courier New" w:hAnsi="Courier New" w:cs="Courier New"/>
          <w:color w:val="008000"/>
          <w:sz w:val="20"/>
          <w:szCs w:val="20"/>
          <w:highlight w:val="white"/>
        </w:rPr>
      </w:pPr>
      <w:ins w:id="4336"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'B'</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//met when sensor x goes HIGH</w:t>
        </w:r>
      </w:ins>
    </w:p>
    <w:p w14:paraId="3AAB185B" w14:textId="77777777" w:rsidR="003A2FEE" w:rsidRDefault="003A2FEE" w:rsidP="003A2FEE">
      <w:pPr>
        <w:autoSpaceDE w:val="0"/>
        <w:autoSpaceDN w:val="0"/>
        <w:adjustRightInd w:val="0"/>
        <w:spacing w:after="0" w:line="240" w:lineRule="auto"/>
        <w:rPr>
          <w:ins w:id="4337" w:author="Michael Bell" w:date="2013-05-06T17:59:00Z"/>
          <w:rFonts w:ascii="Courier New" w:hAnsi="Courier New" w:cs="Courier New"/>
          <w:color w:val="000000"/>
          <w:sz w:val="20"/>
          <w:szCs w:val="20"/>
          <w:highlight w:val="white"/>
        </w:rPr>
      </w:pPr>
      <w:ins w:id="4338"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0D23AAB" w14:textId="77777777" w:rsidR="003A2FEE" w:rsidRDefault="003A2FEE" w:rsidP="003A2FEE">
      <w:pPr>
        <w:autoSpaceDE w:val="0"/>
        <w:autoSpaceDN w:val="0"/>
        <w:adjustRightInd w:val="0"/>
        <w:spacing w:after="0" w:line="240" w:lineRule="auto"/>
        <w:rPr>
          <w:ins w:id="4339" w:author="Michael Bell" w:date="2013-05-06T17:59:00Z"/>
          <w:rFonts w:ascii="Courier New" w:hAnsi="Courier New" w:cs="Courier New"/>
          <w:color w:val="008000"/>
          <w:sz w:val="20"/>
          <w:szCs w:val="20"/>
          <w:highlight w:val="white"/>
        </w:rPr>
      </w:pPr>
      <w:ins w:id="4340"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instSet</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instPos</w:t>
        </w:r>
        <w:proofErr w:type="spellEnd"/>
        <w:r>
          <w:rPr>
            <w:rFonts w:ascii="Courier New" w:hAnsi="Courier New" w:cs="Courier New"/>
            <w:color w:val="008000"/>
            <w:sz w:val="20"/>
            <w:szCs w:val="20"/>
            <w:highlight w:val="white"/>
          </w:rPr>
          <w:t>][1]) - 48); //this tells us that the board has read state B</w:t>
        </w:r>
      </w:ins>
    </w:p>
    <w:p w14:paraId="2C218345" w14:textId="77777777" w:rsidR="003A2FEE" w:rsidRDefault="003A2FEE" w:rsidP="003A2FEE">
      <w:pPr>
        <w:autoSpaceDE w:val="0"/>
        <w:autoSpaceDN w:val="0"/>
        <w:adjustRightInd w:val="0"/>
        <w:spacing w:after="0" w:line="240" w:lineRule="auto"/>
        <w:rPr>
          <w:ins w:id="4341" w:author="Michael Bell" w:date="2013-05-06T17:59:00Z"/>
          <w:rFonts w:ascii="Courier New" w:hAnsi="Courier New" w:cs="Courier New"/>
          <w:color w:val="000000"/>
          <w:sz w:val="20"/>
          <w:szCs w:val="20"/>
          <w:highlight w:val="white"/>
        </w:rPr>
      </w:pPr>
    </w:p>
    <w:p w14:paraId="1CB5BD0B" w14:textId="77777777" w:rsidR="003A2FEE" w:rsidRDefault="003A2FEE" w:rsidP="003A2FEE">
      <w:pPr>
        <w:autoSpaceDE w:val="0"/>
        <w:autoSpaceDN w:val="0"/>
        <w:adjustRightInd w:val="0"/>
        <w:spacing w:after="0" w:line="240" w:lineRule="auto"/>
        <w:rPr>
          <w:ins w:id="4342" w:author="Michael Bell" w:date="2013-05-06T17:59:00Z"/>
          <w:rFonts w:ascii="Courier New" w:hAnsi="Courier New" w:cs="Courier New"/>
          <w:color w:val="008000"/>
          <w:sz w:val="20"/>
          <w:szCs w:val="20"/>
          <w:highlight w:val="white"/>
        </w:rPr>
      </w:pPr>
      <w:ins w:id="4343"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checkSensor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reads the virtual sensor dictated by position 1</w:t>
        </w:r>
      </w:ins>
    </w:p>
    <w:p w14:paraId="032213B6" w14:textId="77777777" w:rsidR="003A2FEE" w:rsidRDefault="003A2FEE" w:rsidP="003A2FEE">
      <w:pPr>
        <w:autoSpaceDE w:val="0"/>
        <w:autoSpaceDN w:val="0"/>
        <w:adjustRightInd w:val="0"/>
        <w:spacing w:after="0" w:line="240" w:lineRule="auto"/>
        <w:rPr>
          <w:ins w:id="4344" w:author="Michael Bell" w:date="2013-05-06T17:59:00Z"/>
          <w:rFonts w:ascii="Courier New" w:hAnsi="Courier New" w:cs="Courier New"/>
          <w:color w:val="000000"/>
          <w:sz w:val="20"/>
          <w:szCs w:val="20"/>
          <w:highlight w:val="white"/>
        </w:rPr>
      </w:pPr>
      <w:ins w:id="4345"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D5ACFE2" w14:textId="77777777" w:rsidR="003A2FEE" w:rsidRDefault="003A2FEE" w:rsidP="003A2FEE">
      <w:pPr>
        <w:autoSpaceDE w:val="0"/>
        <w:autoSpaceDN w:val="0"/>
        <w:adjustRightInd w:val="0"/>
        <w:spacing w:after="0" w:line="240" w:lineRule="auto"/>
        <w:rPr>
          <w:ins w:id="4346" w:author="Michael Bell" w:date="2013-05-06T17:59:00Z"/>
          <w:rFonts w:ascii="Courier New" w:hAnsi="Courier New" w:cs="Courier New"/>
          <w:color w:val="008000"/>
          <w:sz w:val="20"/>
          <w:szCs w:val="20"/>
          <w:highlight w:val="white"/>
        </w:rPr>
      </w:pPr>
      <w:ins w:id="4347" w:author="Michael Bell" w:date="2013-05-06T17:5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"sensor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run if the sensor is high or the VS is true</w:t>
        </w:r>
      </w:ins>
    </w:p>
    <w:p w14:paraId="2FE5F5BC" w14:textId="77777777" w:rsidR="003A2FEE" w:rsidRDefault="003A2FEE" w:rsidP="003A2FEE">
      <w:pPr>
        <w:autoSpaceDE w:val="0"/>
        <w:autoSpaceDN w:val="0"/>
        <w:adjustRightInd w:val="0"/>
        <w:spacing w:after="0" w:line="240" w:lineRule="auto"/>
        <w:rPr>
          <w:ins w:id="4348" w:author="Michael Bell" w:date="2013-05-06T17:59:00Z"/>
          <w:rFonts w:ascii="Courier New" w:hAnsi="Courier New" w:cs="Courier New"/>
          <w:color w:val="008000"/>
          <w:sz w:val="20"/>
          <w:szCs w:val="20"/>
          <w:highlight w:val="white"/>
        </w:rPr>
      </w:pPr>
      <w:ins w:id="4349"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is met so this goes true</w:t>
        </w:r>
      </w:ins>
    </w:p>
    <w:p w14:paraId="2410F59B" w14:textId="77777777" w:rsidR="003A2FEE" w:rsidRDefault="003A2FEE" w:rsidP="003A2FEE">
      <w:pPr>
        <w:autoSpaceDE w:val="0"/>
        <w:autoSpaceDN w:val="0"/>
        <w:adjustRightInd w:val="0"/>
        <w:spacing w:after="0" w:line="240" w:lineRule="auto"/>
        <w:rPr>
          <w:ins w:id="4350" w:author="Michael Bell" w:date="2013-05-06T17:59:00Z"/>
          <w:rFonts w:ascii="Courier New" w:hAnsi="Courier New" w:cs="Courier New"/>
          <w:color w:val="000000"/>
          <w:sz w:val="20"/>
          <w:szCs w:val="20"/>
          <w:highlight w:val="white"/>
        </w:rPr>
      </w:pPr>
      <w:ins w:id="435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AAF9A6" w14:textId="77777777" w:rsidR="003A2FEE" w:rsidRDefault="003A2FEE" w:rsidP="003A2FEE">
      <w:pPr>
        <w:autoSpaceDE w:val="0"/>
        <w:autoSpaceDN w:val="0"/>
        <w:adjustRightInd w:val="0"/>
        <w:spacing w:after="0" w:line="240" w:lineRule="auto"/>
        <w:rPr>
          <w:ins w:id="4352" w:author="Michael Bell" w:date="2013-05-06T17:59:00Z"/>
          <w:rFonts w:ascii="Courier New" w:hAnsi="Courier New" w:cs="Courier New"/>
          <w:color w:val="000000"/>
          <w:sz w:val="20"/>
          <w:szCs w:val="20"/>
          <w:highlight w:val="white"/>
        </w:rPr>
      </w:pPr>
      <w:ins w:id="4353" w:author="Michael Bell" w:date="2013-05-06T17:59:00Z">
        <w:r>
          <w:rPr>
            <w:rFonts w:ascii="Courier New" w:hAnsi="Courier New" w:cs="Courier New"/>
            <w:color w:val="000000"/>
            <w:sz w:val="20"/>
            <w:szCs w:val="20"/>
            <w:highlight w:val="white"/>
          </w:rPr>
          <w:t xml:space="preserve">        </w:t>
        </w:r>
      </w:ins>
    </w:p>
    <w:p w14:paraId="6F3833F0" w14:textId="77777777" w:rsidR="003A2FEE" w:rsidRDefault="003A2FEE" w:rsidP="003A2FEE">
      <w:pPr>
        <w:autoSpaceDE w:val="0"/>
        <w:autoSpaceDN w:val="0"/>
        <w:adjustRightInd w:val="0"/>
        <w:spacing w:after="0" w:line="240" w:lineRule="auto"/>
        <w:rPr>
          <w:ins w:id="4354" w:author="Michael Bell" w:date="2013-05-06T17:59:00Z"/>
          <w:rFonts w:ascii="Courier New" w:hAnsi="Courier New" w:cs="Courier New"/>
          <w:color w:val="000000"/>
          <w:sz w:val="20"/>
          <w:szCs w:val="20"/>
          <w:highlight w:val="white"/>
        </w:rPr>
      </w:pPr>
      <w:ins w:id="4355"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5A2D67D6" w14:textId="77777777" w:rsidR="003A2FEE" w:rsidRDefault="003A2FEE" w:rsidP="003A2FEE">
      <w:pPr>
        <w:autoSpaceDE w:val="0"/>
        <w:autoSpaceDN w:val="0"/>
        <w:adjustRightInd w:val="0"/>
        <w:spacing w:after="0" w:line="240" w:lineRule="auto"/>
        <w:rPr>
          <w:ins w:id="4356" w:author="Michael Bell" w:date="2013-05-06T17:59:00Z"/>
          <w:rFonts w:ascii="Courier New" w:hAnsi="Courier New" w:cs="Courier New"/>
          <w:color w:val="000000"/>
          <w:sz w:val="20"/>
          <w:szCs w:val="20"/>
          <w:highlight w:val="white"/>
        </w:rPr>
      </w:pPr>
      <w:ins w:id="4357"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AF55B14" w14:textId="77777777" w:rsidR="003A2FEE" w:rsidRDefault="003A2FEE" w:rsidP="003A2FEE">
      <w:pPr>
        <w:autoSpaceDE w:val="0"/>
        <w:autoSpaceDN w:val="0"/>
        <w:adjustRightInd w:val="0"/>
        <w:spacing w:after="0" w:line="240" w:lineRule="auto"/>
        <w:rPr>
          <w:ins w:id="4358" w:author="Michael Bell" w:date="2013-05-06T17:59:00Z"/>
          <w:rFonts w:ascii="Courier New" w:hAnsi="Courier New" w:cs="Courier New"/>
          <w:color w:val="000000"/>
          <w:sz w:val="20"/>
          <w:szCs w:val="20"/>
          <w:highlight w:val="white"/>
        </w:rPr>
      </w:pPr>
      <w:ins w:id="4359"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1B3DC0A" w14:textId="77777777" w:rsidR="003A2FEE" w:rsidRDefault="003A2FEE" w:rsidP="003A2FEE">
      <w:pPr>
        <w:autoSpaceDE w:val="0"/>
        <w:autoSpaceDN w:val="0"/>
        <w:adjustRightInd w:val="0"/>
        <w:spacing w:after="0" w:line="240" w:lineRule="auto"/>
        <w:rPr>
          <w:ins w:id="4360" w:author="Michael Bell" w:date="2013-05-06T17:59:00Z"/>
          <w:rFonts w:ascii="Courier New" w:hAnsi="Courier New" w:cs="Courier New"/>
          <w:color w:val="000000"/>
          <w:sz w:val="20"/>
          <w:szCs w:val="20"/>
          <w:highlight w:val="white"/>
        </w:rPr>
      </w:pPr>
      <w:ins w:id="4361"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0D5A4C" w14:textId="77777777" w:rsidR="003A2FEE" w:rsidRDefault="003A2FEE" w:rsidP="003A2FEE">
      <w:pPr>
        <w:autoSpaceDE w:val="0"/>
        <w:autoSpaceDN w:val="0"/>
        <w:adjustRightInd w:val="0"/>
        <w:spacing w:after="0" w:line="240" w:lineRule="auto"/>
        <w:rPr>
          <w:ins w:id="4362" w:author="Michael Bell" w:date="2013-05-06T17:59:00Z"/>
          <w:rFonts w:ascii="Courier New" w:hAnsi="Courier New" w:cs="Courier New"/>
          <w:color w:val="000000"/>
          <w:sz w:val="20"/>
          <w:szCs w:val="20"/>
          <w:highlight w:val="white"/>
        </w:rPr>
      </w:pPr>
    </w:p>
    <w:p w14:paraId="274E20AE" w14:textId="77777777" w:rsidR="003A2FEE" w:rsidRDefault="003A2FEE" w:rsidP="003A2FEE">
      <w:pPr>
        <w:autoSpaceDE w:val="0"/>
        <w:autoSpaceDN w:val="0"/>
        <w:adjustRightInd w:val="0"/>
        <w:spacing w:after="0" w:line="240" w:lineRule="auto"/>
        <w:rPr>
          <w:ins w:id="4363" w:author="Michael Bell" w:date="2013-05-06T17:59:00Z"/>
          <w:rFonts w:ascii="Courier New" w:hAnsi="Courier New" w:cs="Courier New"/>
          <w:color w:val="000000"/>
          <w:sz w:val="20"/>
          <w:szCs w:val="20"/>
          <w:highlight w:val="white"/>
        </w:rPr>
      </w:pPr>
      <w:ins w:id="4364" w:author="Michael Bell" w:date="2013-05-06T17:59:00Z">
        <w:r>
          <w:rPr>
            <w:rFonts w:ascii="Courier New" w:hAnsi="Courier New" w:cs="Courier New"/>
            <w:color w:val="000000"/>
            <w:sz w:val="20"/>
            <w:szCs w:val="20"/>
            <w:highlight w:val="white"/>
          </w:rPr>
          <w:t xml:space="preserve">        </w:t>
        </w:r>
      </w:ins>
    </w:p>
    <w:p w14:paraId="7B486B7B" w14:textId="77777777" w:rsidR="003A2FEE" w:rsidRDefault="003A2FEE" w:rsidP="003A2FEE">
      <w:pPr>
        <w:autoSpaceDE w:val="0"/>
        <w:autoSpaceDN w:val="0"/>
        <w:adjustRightInd w:val="0"/>
        <w:spacing w:after="0" w:line="240" w:lineRule="auto"/>
        <w:rPr>
          <w:ins w:id="4365" w:author="Michael Bell" w:date="2013-05-06T17:59:00Z"/>
          <w:rFonts w:ascii="Courier New" w:hAnsi="Courier New" w:cs="Courier New"/>
          <w:color w:val="000000"/>
          <w:sz w:val="20"/>
          <w:szCs w:val="20"/>
          <w:highlight w:val="white"/>
        </w:rPr>
      </w:pPr>
      <w:ins w:id="436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503756" w14:textId="77777777" w:rsidR="003A2FEE" w:rsidRDefault="003A2FEE" w:rsidP="003A2FEE">
      <w:pPr>
        <w:autoSpaceDE w:val="0"/>
        <w:autoSpaceDN w:val="0"/>
        <w:adjustRightInd w:val="0"/>
        <w:spacing w:after="0" w:line="240" w:lineRule="auto"/>
        <w:rPr>
          <w:ins w:id="4367" w:author="Michael Bell" w:date="2013-05-06T17:59:00Z"/>
          <w:rFonts w:ascii="Courier New" w:hAnsi="Courier New" w:cs="Courier New"/>
          <w:color w:val="008000"/>
          <w:sz w:val="20"/>
          <w:szCs w:val="20"/>
          <w:highlight w:val="white"/>
        </w:rPr>
      </w:pPr>
      <w:ins w:id="4368"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//wait for x </w:t>
        </w:r>
        <w:proofErr w:type="spellStart"/>
        <w:r>
          <w:rPr>
            <w:rFonts w:ascii="Courier New" w:hAnsi="Courier New" w:cs="Courier New"/>
            <w:color w:val="008000"/>
            <w:sz w:val="20"/>
            <w:szCs w:val="20"/>
            <w:highlight w:val="white"/>
          </w:rPr>
          <w:t>miliseconds</w:t>
        </w:r>
        <w:proofErr w:type="spellEnd"/>
        <w:r>
          <w:rPr>
            <w:rFonts w:ascii="Courier New" w:hAnsi="Courier New" w:cs="Courier New"/>
            <w:color w:val="008000"/>
            <w:sz w:val="20"/>
            <w:szCs w:val="20"/>
            <w:highlight w:val="white"/>
          </w:rPr>
          <w:t xml:space="preserve"> then meet</w:t>
        </w:r>
      </w:ins>
    </w:p>
    <w:p w14:paraId="34679637" w14:textId="77777777" w:rsidR="003A2FEE" w:rsidRDefault="003A2FEE" w:rsidP="003A2FEE">
      <w:pPr>
        <w:autoSpaceDE w:val="0"/>
        <w:autoSpaceDN w:val="0"/>
        <w:adjustRightInd w:val="0"/>
        <w:spacing w:after="0" w:line="240" w:lineRule="auto"/>
        <w:rPr>
          <w:ins w:id="4369" w:author="Michael Bell" w:date="2013-05-06T17:59:00Z"/>
          <w:rFonts w:ascii="Courier New" w:hAnsi="Courier New" w:cs="Courier New"/>
          <w:color w:val="000000"/>
          <w:sz w:val="20"/>
          <w:szCs w:val="20"/>
          <w:highlight w:val="white"/>
        </w:rPr>
      </w:pPr>
      <w:ins w:id="437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FA89C3" w14:textId="77777777" w:rsidR="003A2FEE" w:rsidRDefault="003A2FEE" w:rsidP="003A2FEE">
      <w:pPr>
        <w:autoSpaceDE w:val="0"/>
        <w:autoSpaceDN w:val="0"/>
        <w:adjustRightInd w:val="0"/>
        <w:spacing w:after="0" w:line="240" w:lineRule="auto"/>
        <w:rPr>
          <w:ins w:id="4371" w:author="Michael Bell" w:date="2013-05-06T17:59:00Z"/>
          <w:rFonts w:ascii="Courier New" w:hAnsi="Courier New" w:cs="Courier New"/>
          <w:color w:val="008000"/>
          <w:sz w:val="20"/>
          <w:szCs w:val="20"/>
          <w:highlight w:val="white"/>
        </w:rPr>
      </w:pPr>
      <w:ins w:id="4372" w:author="Michael Bell" w:date="2013-05-06T17:59: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"state is W!"); //this tells us that the board has read state W</w:t>
        </w:r>
      </w:ins>
    </w:p>
    <w:p w14:paraId="1A839FC9" w14:textId="77777777" w:rsidR="003A2FEE" w:rsidRDefault="003A2FEE" w:rsidP="003A2FEE">
      <w:pPr>
        <w:autoSpaceDE w:val="0"/>
        <w:autoSpaceDN w:val="0"/>
        <w:adjustRightInd w:val="0"/>
        <w:spacing w:after="0" w:line="240" w:lineRule="auto"/>
        <w:rPr>
          <w:ins w:id="4373" w:author="Michael Bell" w:date="2013-05-06T17:59:00Z"/>
          <w:rFonts w:ascii="Courier New" w:hAnsi="Courier New" w:cs="Courier New"/>
          <w:color w:val="008000"/>
          <w:sz w:val="20"/>
          <w:szCs w:val="20"/>
          <w:highlight w:val="white"/>
        </w:rPr>
      </w:pPr>
      <w:ins w:id="4374"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timer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//checks if the timer has </w:t>
        </w:r>
        <w:proofErr w:type="spellStart"/>
        <w:r>
          <w:rPr>
            <w:rFonts w:ascii="Courier New" w:hAnsi="Courier New" w:cs="Courier New"/>
            <w:color w:val="008000"/>
            <w:sz w:val="20"/>
            <w:szCs w:val="20"/>
            <w:highlight w:val="white"/>
          </w:rPr>
          <w:t>exceded</w:t>
        </w:r>
        <w:proofErr w:type="spellEnd"/>
        <w:r>
          <w:rPr>
            <w:rFonts w:ascii="Courier New" w:hAnsi="Courier New" w:cs="Courier New"/>
            <w:color w:val="008000"/>
            <w:sz w:val="20"/>
            <w:szCs w:val="20"/>
            <w:highlight w:val="white"/>
          </w:rPr>
          <w:t xml:space="preserve"> the stated time in multiples of 100</w:t>
        </w:r>
      </w:ins>
    </w:p>
    <w:p w14:paraId="4695A05C" w14:textId="77777777" w:rsidR="003A2FEE" w:rsidRDefault="003A2FEE" w:rsidP="003A2FEE">
      <w:pPr>
        <w:autoSpaceDE w:val="0"/>
        <w:autoSpaceDN w:val="0"/>
        <w:adjustRightInd w:val="0"/>
        <w:spacing w:after="0" w:line="240" w:lineRule="auto"/>
        <w:rPr>
          <w:ins w:id="4375" w:author="Michael Bell" w:date="2013-05-06T17:59:00Z"/>
          <w:rFonts w:ascii="Courier New" w:hAnsi="Courier New" w:cs="Courier New"/>
          <w:color w:val="000000"/>
          <w:sz w:val="20"/>
          <w:szCs w:val="20"/>
          <w:highlight w:val="white"/>
        </w:rPr>
      </w:pPr>
      <w:ins w:id="437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535C80E" w14:textId="77777777" w:rsidR="003A2FEE" w:rsidRDefault="003A2FEE" w:rsidP="003A2FEE">
      <w:pPr>
        <w:autoSpaceDE w:val="0"/>
        <w:autoSpaceDN w:val="0"/>
        <w:adjustRightInd w:val="0"/>
        <w:spacing w:after="0" w:line="240" w:lineRule="auto"/>
        <w:rPr>
          <w:ins w:id="4377" w:author="Michael Bell" w:date="2013-05-06T17:59:00Z"/>
          <w:rFonts w:ascii="Courier New" w:hAnsi="Courier New" w:cs="Courier New"/>
          <w:color w:val="008000"/>
          <w:sz w:val="20"/>
          <w:szCs w:val="20"/>
          <w:highlight w:val="white"/>
        </w:rPr>
      </w:pPr>
      <w:ins w:id="4378"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condition has been met</w:t>
        </w:r>
      </w:ins>
    </w:p>
    <w:p w14:paraId="2B48AABD" w14:textId="77777777" w:rsidR="003A2FEE" w:rsidRDefault="003A2FEE" w:rsidP="003A2FEE">
      <w:pPr>
        <w:autoSpaceDE w:val="0"/>
        <w:autoSpaceDN w:val="0"/>
        <w:adjustRightInd w:val="0"/>
        <w:spacing w:after="0" w:line="240" w:lineRule="auto"/>
        <w:rPr>
          <w:ins w:id="4379" w:author="Michael Bell" w:date="2013-05-06T17:59:00Z"/>
          <w:rFonts w:ascii="Courier New" w:hAnsi="Courier New" w:cs="Courier New"/>
          <w:color w:val="000000"/>
          <w:sz w:val="20"/>
          <w:szCs w:val="20"/>
          <w:highlight w:val="white"/>
        </w:rPr>
      </w:pPr>
      <w:ins w:id="4380"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CACCA2" w14:textId="77777777" w:rsidR="003A2FEE" w:rsidRDefault="003A2FEE" w:rsidP="003A2FEE">
      <w:pPr>
        <w:autoSpaceDE w:val="0"/>
        <w:autoSpaceDN w:val="0"/>
        <w:adjustRightInd w:val="0"/>
        <w:spacing w:after="0" w:line="240" w:lineRule="auto"/>
        <w:rPr>
          <w:ins w:id="4381" w:author="Michael Bell" w:date="2013-05-06T17:59:00Z"/>
          <w:rFonts w:ascii="Courier New" w:hAnsi="Courier New" w:cs="Courier New"/>
          <w:color w:val="000000"/>
          <w:sz w:val="20"/>
          <w:szCs w:val="20"/>
          <w:highlight w:val="white"/>
        </w:rPr>
      </w:pPr>
      <w:ins w:id="4382"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081930A2" w14:textId="77777777" w:rsidR="003A2FEE" w:rsidRDefault="003A2FEE" w:rsidP="003A2FEE">
      <w:pPr>
        <w:autoSpaceDE w:val="0"/>
        <w:autoSpaceDN w:val="0"/>
        <w:adjustRightInd w:val="0"/>
        <w:spacing w:after="0" w:line="240" w:lineRule="auto"/>
        <w:rPr>
          <w:ins w:id="4383" w:author="Michael Bell" w:date="2013-05-06T17:59:00Z"/>
          <w:rFonts w:ascii="Courier New" w:hAnsi="Courier New" w:cs="Courier New"/>
          <w:color w:val="000000"/>
          <w:sz w:val="20"/>
          <w:szCs w:val="20"/>
          <w:highlight w:val="white"/>
        </w:rPr>
      </w:pPr>
      <w:ins w:id="438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96B58CB" w14:textId="77777777" w:rsidR="003A2FEE" w:rsidRDefault="003A2FEE" w:rsidP="003A2FEE">
      <w:pPr>
        <w:autoSpaceDE w:val="0"/>
        <w:autoSpaceDN w:val="0"/>
        <w:adjustRightInd w:val="0"/>
        <w:spacing w:after="0" w:line="240" w:lineRule="auto"/>
        <w:rPr>
          <w:ins w:id="4385" w:author="Michael Bell" w:date="2013-05-06T17:59:00Z"/>
          <w:rFonts w:ascii="Courier New" w:hAnsi="Courier New" w:cs="Courier New"/>
          <w:color w:val="008000"/>
          <w:sz w:val="20"/>
          <w:szCs w:val="20"/>
          <w:highlight w:val="white"/>
        </w:rPr>
      </w:pPr>
      <w:ins w:id="4386"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incriment</w:t>
        </w:r>
        <w:proofErr w:type="spellEnd"/>
        <w:r>
          <w:rPr>
            <w:rFonts w:ascii="Courier New" w:hAnsi="Courier New" w:cs="Courier New"/>
            <w:color w:val="008000"/>
            <w:sz w:val="20"/>
            <w:szCs w:val="20"/>
            <w:highlight w:val="white"/>
          </w:rPr>
          <w:t xml:space="preserve"> timer</w:t>
        </w:r>
      </w:ins>
    </w:p>
    <w:p w14:paraId="363A4873" w14:textId="77777777" w:rsidR="003A2FEE" w:rsidRDefault="003A2FEE" w:rsidP="003A2FEE">
      <w:pPr>
        <w:autoSpaceDE w:val="0"/>
        <w:autoSpaceDN w:val="0"/>
        <w:adjustRightInd w:val="0"/>
        <w:spacing w:after="0" w:line="240" w:lineRule="auto"/>
        <w:rPr>
          <w:ins w:id="4387" w:author="Michael Bell" w:date="2013-05-06T17:59:00Z"/>
          <w:rFonts w:ascii="Courier New" w:hAnsi="Courier New" w:cs="Courier New"/>
          <w:color w:val="000000"/>
          <w:sz w:val="20"/>
          <w:szCs w:val="20"/>
          <w:highlight w:val="white"/>
        </w:rPr>
      </w:pPr>
      <w:ins w:id="4388" w:author="Michael Bell" w:date="2013-05-06T17:5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return</w:t>
        </w:r>
        <w:proofErr w:type="gramEnd"/>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74FA4269" w14:textId="77777777" w:rsidR="003A2FEE" w:rsidRDefault="003A2FEE" w:rsidP="003A2FEE">
      <w:pPr>
        <w:autoSpaceDE w:val="0"/>
        <w:autoSpaceDN w:val="0"/>
        <w:adjustRightInd w:val="0"/>
        <w:spacing w:after="0" w:line="240" w:lineRule="auto"/>
        <w:rPr>
          <w:ins w:id="4389" w:author="Michael Bell" w:date="2013-05-06T17:59:00Z"/>
          <w:rFonts w:ascii="Courier New" w:hAnsi="Courier New" w:cs="Courier New"/>
          <w:color w:val="000000"/>
          <w:sz w:val="20"/>
          <w:szCs w:val="20"/>
          <w:highlight w:val="white"/>
        </w:rPr>
      </w:pPr>
      <w:ins w:id="4390" w:author="Michael Bell" w:date="2013-05-06T17:59: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3FD29FCB" w14:textId="77777777" w:rsidR="003A2FEE" w:rsidRDefault="003A2FEE" w:rsidP="003A2FEE">
      <w:pPr>
        <w:autoSpaceDE w:val="0"/>
        <w:autoSpaceDN w:val="0"/>
        <w:adjustRightInd w:val="0"/>
        <w:spacing w:after="0" w:line="240" w:lineRule="auto"/>
        <w:rPr>
          <w:ins w:id="4391" w:author="Michael Bell" w:date="2013-05-06T17:59:00Z"/>
          <w:rFonts w:ascii="Courier New" w:hAnsi="Courier New" w:cs="Courier New"/>
          <w:color w:val="000000"/>
          <w:sz w:val="20"/>
          <w:szCs w:val="20"/>
          <w:highlight w:val="white"/>
        </w:rPr>
      </w:pPr>
      <w:ins w:id="4392" w:author="Michael Bell" w:date="2013-05-06T17:59:00Z">
        <w:r>
          <w:rPr>
            <w:rFonts w:ascii="Courier New" w:hAnsi="Courier New" w:cs="Courier New"/>
            <w:color w:val="000000"/>
            <w:sz w:val="20"/>
            <w:szCs w:val="20"/>
            <w:highlight w:val="white"/>
          </w:rPr>
          <w:t xml:space="preserve">       </w:t>
        </w:r>
      </w:ins>
    </w:p>
    <w:p w14:paraId="0E490D16" w14:textId="77777777" w:rsidR="003A2FEE" w:rsidRDefault="003A2FEE" w:rsidP="003A2FEE">
      <w:pPr>
        <w:autoSpaceDE w:val="0"/>
        <w:autoSpaceDN w:val="0"/>
        <w:adjustRightInd w:val="0"/>
        <w:spacing w:after="0" w:line="240" w:lineRule="auto"/>
        <w:rPr>
          <w:ins w:id="4393" w:author="Michael Bell" w:date="2013-05-06T17:59:00Z"/>
          <w:rFonts w:ascii="Courier New" w:hAnsi="Courier New" w:cs="Courier New"/>
          <w:color w:val="000000"/>
          <w:sz w:val="20"/>
          <w:szCs w:val="20"/>
          <w:highlight w:val="white"/>
        </w:rPr>
      </w:pPr>
      <w:ins w:id="4394"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387AC68" w14:textId="77777777" w:rsidR="003A2FEE" w:rsidRDefault="003A2FEE" w:rsidP="003A2FEE">
      <w:pPr>
        <w:autoSpaceDE w:val="0"/>
        <w:autoSpaceDN w:val="0"/>
        <w:adjustRightInd w:val="0"/>
        <w:spacing w:after="0" w:line="240" w:lineRule="auto"/>
        <w:rPr>
          <w:ins w:id="4395" w:author="Michael Bell" w:date="2013-05-06T17:59:00Z"/>
          <w:rFonts w:ascii="Courier New" w:hAnsi="Courier New" w:cs="Courier New"/>
          <w:color w:val="000000"/>
          <w:sz w:val="20"/>
          <w:szCs w:val="20"/>
          <w:highlight w:val="white"/>
        </w:rPr>
      </w:pPr>
      <w:ins w:id="4396" w:author="Michael Bell" w:date="2013-05-06T17:5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4F2031" w14:textId="26EDDA17" w:rsidR="003F0072" w:rsidDel="00116173" w:rsidRDefault="003A2FEE" w:rsidP="003A2FEE">
      <w:pPr>
        <w:autoSpaceDE w:val="0"/>
        <w:autoSpaceDN w:val="0"/>
        <w:adjustRightInd w:val="0"/>
        <w:spacing w:after="0" w:line="240" w:lineRule="auto"/>
        <w:rPr>
          <w:del w:id="4397" w:author="Michael Bell" w:date="2013-05-06T17:54:00Z"/>
          <w:rFonts w:ascii="Courier New" w:hAnsi="Courier New" w:cs="Courier New"/>
          <w:color w:val="008000"/>
          <w:sz w:val="20"/>
          <w:szCs w:val="20"/>
          <w:highlight w:val="white"/>
        </w:rPr>
      </w:pPr>
      <w:ins w:id="4398" w:author="Michael Bell" w:date="2013-05-06T17:59:00Z">
        <w:r>
          <w:rPr>
            <w:rFonts w:ascii="Courier New" w:hAnsi="Courier New" w:cs="Courier New"/>
            <w:b/>
            <w:bCs/>
            <w:color w:val="000080"/>
            <w:sz w:val="20"/>
            <w:szCs w:val="20"/>
            <w:highlight w:val="white"/>
          </w:rPr>
          <w:t>}</w:t>
        </w:r>
      </w:ins>
      <w:del w:id="4399" w:author="Michael Bell" w:date="2013-05-06T17:54:00Z">
        <w:r w:rsidR="003F0072" w:rsidDel="00116173">
          <w:rPr>
            <w:rFonts w:ascii="Courier New" w:hAnsi="Courier New" w:cs="Courier New"/>
            <w:color w:val="008000"/>
            <w:sz w:val="20"/>
            <w:szCs w:val="20"/>
            <w:highlight w:val="white"/>
          </w:rPr>
          <w:delText>/*</w:delText>
        </w:r>
      </w:del>
    </w:p>
    <w:p w14:paraId="3B92B5D8" w14:textId="3318C0DE" w:rsidR="003F0072" w:rsidDel="00116173" w:rsidRDefault="003F0072" w:rsidP="003F0072">
      <w:pPr>
        <w:autoSpaceDE w:val="0"/>
        <w:autoSpaceDN w:val="0"/>
        <w:adjustRightInd w:val="0"/>
        <w:spacing w:after="0" w:line="240" w:lineRule="auto"/>
        <w:rPr>
          <w:del w:id="4400" w:author="Michael Bell" w:date="2013-05-06T17:54:00Z"/>
          <w:rFonts w:ascii="Courier New" w:hAnsi="Courier New" w:cs="Courier New"/>
          <w:color w:val="008000"/>
          <w:sz w:val="20"/>
          <w:szCs w:val="20"/>
          <w:highlight w:val="white"/>
        </w:rPr>
      </w:pPr>
    </w:p>
    <w:p w14:paraId="0656E23C" w14:textId="57ABCD67" w:rsidR="003F0072" w:rsidDel="00116173" w:rsidRDefault="003F0072" w:rsidP="003F0072">
      <w:pPr>
        <w:autoSpaceDE w:val="0"/>
        <w:autoSpaceDN w:val="0"/>
        <w:adjustRightInd w:val="0"/>
        <w:spacing w:after="0" w:line="240" w:lineRule="auto"/>
        <w:rPr>
          <w:del w:id="4401" w:author="Michael Bell" w:date="2013-05-06T17:54:00Z"/>
          <w:rFonts w:ascii="Courier New" w:hAnsi="Courier New" w:cs="Courier New"/>
          <w:color w:val="008000"/>
          <w:sz w:val="20"/>
          <w:szCs w:val="20"/>
          <w:highlight w:val="white"/>
        </w:rPr>
      </w:pPr>
      <w:del w:id="4402" w:author="Michael Bell" w:date="2013-05-06T17:54:00Z">
        <w:r w:rsidDel="00116173">
          <w:rPr>
            <w:rFonts w:ascii="Courier New" w:hAnsi="Courier New" w:cs="Courier New"/>
            <w:color w:val="008000"/>
            <w:sz w:val="20"/>
            <w:szCs w:val="20"/>
            <w:highlight w:val="white"/>
          </w:rPr>
          <w:delText xml:space="preserve"> BELTRAK</w:delText>
        </w:r>
      </w:del>
    </w:p>
    <w:p w14:paraId="4E31C534" w14:textId="74F3D091" w:rsidR="003F0072" w:rsidDel="00116173" w:rsidRDefault="003F0072" w:rsidP="003F0072">
      <w:pPr>
        <w:autoSpaceDE w:val="0"/>
        <w:autoSpaceDN w:val="0"/>
        <w:adjustRightInd w:val="0"/>
        <w:spacing w:after="0" w:line="240" w:lineRule="auto"/>
        <w:rPr>
          <w:del w:id="4403" w:author="Michael Bell" w:date="2013-05-06T17:54:00Z"/>
          <w:rFonts w:ascii="Courier New" w:hAnsi="Courier New" w:cs="Courier New"/>
          <w:color w:val="008000"/>
          <w:sz w:val="20"/>
          <w:szCs w:val="20"/>
          <w:highlight w:val="white"/>
        </w:rPr>
      </w:pPr>
      <w:del w:id="4404" w:author="Michael Bell" w:date="2013-05-06T17:54:00Z">
        <w:r w:rsidDel="00116173">
          <w:rPr>
            <w:rFonts w:ascii="Courier New" w:hAnsi="Courier New" w:cs="Courier New"/>
            <w:color w:val="008000"/>
            <w:sz w:val="20"/>
            <w:szCs w:val="20"/>
            <w:highlight w:val="white"/>
          </w:rPr>
          <w:delText xml:space="preserve"> </w:delText>
        </w:r>
      </w:del>
    </w:p>
    <w:p w14:paraId="66673893" w14:textId="489536F2" w:rsidR="003F0072" w:rsidDel="00116173" w:rsidRDefault="003F0072" w:rsidP="003F0072">
      <w:pPr>
        <w:autoSpaceDE w:val="0"/>
        <w:autoSpaceDN w:val="0"/>
        <w:adjustRightInd w:val="0"/>
        <w:spacing w:after="0" w:line="240" w:lineRule="auto"/>
        <w:rPr>
          <w:del w:id="4405" w:author="Michael Bell" w:date="2013-05-06T17:54:00Z"/>
          <w:rFonts w:ascii="Courier New" w:hAnsi="Courier New" w:cs="Courier New"/>
          <w:color w:val="008000"/>
          <w:sz w:val="20"/>
          <w:szCs w:val="20"/>
          <w:highlight w:val="white"/>
        </w:rPr>
      </w:pPr>
      <w:del w:id="4406" w:author="Michael Bell" w:date="2013-05-06T17:54:00Z">
        <w:r w:rsidDel="00116173">
          <w:rPr>
            <w:rFonts w:ascii="Courier New" w:hAnsi="Courier New" w:cs="Courier New"/>
            <w:color w:val="008000"/>
            <w:sz w:val="20"/>
            <w:szCs w:val="20"/>
            <w:highlight w:val="white"/>
          </w:rPr>
          <w:delText xml:space="preserve"> V1.0</w:delText>
        </w:r>
      </w:del>
    </w:p>
    <w:p w14:paraId="20F253B1" w14:textId="1F69CDE3" w:rsidR="003F0072" w:rsidDel="00116173" w:rsidRDefault="003F0072" w:rsidP="003F0072">
      <w:pPr>
        <w:autoSpaceDE w:val="0"/>
        <w:autoSpaceDN w:val="0"/>
        <w:adjustRightInd w:val="0"/>
        <w:spacing w:after="0" w:line="240" w:lineRule="auto"/>
        <w:rPr>
          <w:del w:id="4407" w:author="Michael Bell" w:date="2013-05-06T17:54:00Z"/>
          <w:rFonts w:ascii="Courier New" w:hAnsi="Courier New" w:cs="Courier New"/>
          <w:color w:val="008000"/>
          <w:sz w:val="20"/>
          <w:szCs w:val="20"/>
          <w:highlight w:val="white"/>
        </w:rPr>
      </w:pPr>
      <w:del w:id="4408" w:author="Michael Bell" w:date="2013-05-06T17:54:00Z">
        <w:r w:rsidDel="00116173">
          <w:rPr>
            <w:rFonts w:ascii="Courier New" w:hAnsi="Courier New" w:cs="Courier New"/>
            <w:color w:val="008000"/>
            <w:sz w:val="20"/>
            <w:szCs w:val="20"/>
            <w:highlight w:val="white"/>
          </w:rPr>
          <w:delText xml:space="preserve"> </w:delText>
        </w:r>
      </w:del>
    </w:p>
    <w:p w14:paraId="0B81838C" w14:textId="390C4D7D" w:rsidR="003F0072" w:rsidDel="00116173" w:rsidRDefault="003F0072" w:rsidP="003F0072">
      <w:pPr>
        <w:autoSpaceDE w:val="0"/>
        <w:autoSpaceDN w:val="0"/>
        <w:adjustRightInd w:val="0"/>
        <w:spacing w:after="0" w:line="240" w:lineRule="auto"/>
        <w:rPr>
          <w:del w:id="4409" w:author="Michael Bell" w:date="2013-05-06T17:54:00Z"/>
          <w:rFonts w:ascii="Courier New" w:hAnsi="Courier New" w:cs="Courier New"/>
          <w:color w:val="008000"/>
          <w:sz w:val="20"/>
          <w:szCs w:val="20"/>
          <w:highlight w:val="white"/>
        </w:rPr>
      </w:pPr>
      <w:del w:id="4410" w:author="Michael Bell" w:date="2013-05-06T17:54:00Z">
        <w:r w:rsidDel="00116173">
          <w:rPr>
            <w:rFonts w:ascii="Courier New" w:hAnsi="Courier New" w:cs="Courier New"/>
            <w:color w:val="008000"/>
            <w:sz w:val="20"/>
            <w:szCs w:val="20"/>
            <w:highlight w:val="white"/>
          </w:rPr>
          <w:delText xml:space="preserve"> Hornby trainset automation</w:delText>
        </w:r>
      </w:del>
    </w:p>
    <w:p w14:paraId="02A047F6" w14:textId="28058DF4" w:rsidR="003F0072" w:rsidDel="00116173" w:rsidRDefault="003F0072" w:rsidP="003F0072">
      <w:pPr>
        <w:autoSpaceDE w:val="0"/>
        <w:autoSpaceDN w:val="0"/>
        <w:adjustRightInd w:val="0"/>
        <w:spacing w:after="0" w:line="240" w:lineRule="auto"/>
        <w:rPr>
          <w:del w:id="4411" w:author="Michael Bell" w:date="2013-05-06T17:54:00Z"/>
          <w:rFonts w:ascii="Courier New" w:hAnsi="Courier New" w:cs="Courier New"/>
          <w:color w:val="008000"/>
          <w:sz w:val="20"/>
          <w:szCs w:val="20"/>
          <w:highlight w:val="white"/>
        </w:rPr>
      </w:pPr>
      <w:del w:id="4412" w:author="Michael Bell" w:date="2013-05-06T17:54:00Z">
        <w:r w:rsidDel="00116173">
          <w:rPr>
            <w:rFonts w:ascii="Courier New" w:hAnsi="Courier New" w:cs="Courier New"/>
            <w:color w:val="008000"/>
            <w:sz w:val="20"/>
            <w:szCs w:val="20"/>
            <w:highlight w:val="white"/>
          </w:rPr>
          <w:delText xml:space="preserve"> </w:delText>
        </w:r>
      </w:del>
    </w:p>
    <w:p w14:paraId="59F56163" w14:textId="04DCD591" w:rsidR="003F0072" w:rsidDel="00116173" w:rsidRDefault="003F0072" w:rsidP="003F0072">
      <w:pPr>
        <w:autoSpaceDE w:val="0"/>
        <w:autoSpaceDN w:val="0"/>
        <w:adjustRightInd w:val="0"/>
        <w:spacing w:after="0" w:line="240" w:lineRule="auto"/>
        <w:rPr>
          <w:del w:id="4413" w:author="Michael Bell" w:date="2013-05-06T17:54:00Z"/>
          <w:rFonts w:ascii="Courier New" w:hAnsi="Courier New" w:cs="Courier New"/>
          <w:color w:val="008000"/>
          <w:sz w:val="20"/>
          <w:szCs w:val="20"/>
          <w:highlight w:val="white"/>
        </w:rPr>
      </w:pPr>
      <w:del w:id="4414" w:author="Michael Bell" w:date="2013-05-06T17:54:00Z">
        <w:r w:rsidDel="00116173">
          <w:rPr>
            <w:rFonts w:ascii="Courier New" w:hAnsi="Courier New" w:cs="Courier New"/>
            <w:color w:val="008000"/>
            <w:sz w:val="20"/>
            <w:szCs w:val="20"/>
            <w:highlight w:val="white"/>
          </w:rPr>
          <w:delText xml:space="preserve"> By Michael Bell</w:delText>
        </w:r>
      </w:del>
    </w:p>
    <w:p w14:paraId="35A5F593" w14:textId="26F9C21E" w:rsidR="003F0072" w:rsidDel="00116173" w:rsidRDefault="003F0072" w:rsidP="003F0072">
      <w:pPr>
        <w:autoSpaceDE w:val="0"/>
        <w:autoSpaceDN w:val="0"/>
        <w:adjustRightInd w:val="0"/>
        <w:spacing w:after="0" w:line="240" w:lineRule="auto"/>
        <w:rPr>
          <w:del w:id="4415" w:author="Michael Bell" w:date="2013-05-06T17:54:00Z"/>
          <w:rFonts w:ascii="Courier New" w:hAnsi="Courier New" w:cs="Courier New"/>
          <w:color w:val="008000"/>
          <w:sz w:val="20"/>
          <w:szCs w:val="20"/>
          <w:highlight w:val="white"/>
        </w:rPr>
      </w:pPr>
      <w:del w:id="4416" w:author="Michael Bell" w:date="2013-05-06T17:54:00Z">
        <w:r w:rsidDel="00116173">
          <w:rPr>
            <w:rFonts w:ascii="Courier New" w:hAnsi="Courier New" w:cs="Courier New"/>
            <w:color w:val="008000"/>
            <w:sz w:val="20"/>
            <w:szCs w:val="20"/>
            <w:highlight w:val="white"/>
          </w:rPr>
          <w:delText xml:space="preserve"> </w:delText>
        </w:r>
      </w:del>
    </w:p>
    <w:p w14:paraId="3ACAD461" w14:textId="5698B357" w:rsidR="003F0072" w:rsidDel="00116173" w:rsidRDefault="003F0072" w:rsidP="003F0072">
      <w:pPr>
        <w:autoSpaceDE w:val="0"/>
        <w:autoSpaceDN w:val="0"/>
        <w:adjustRightInd w:val="0"/>
        <w:spacing w:after="0" w:line="240" w:lineRule="auto"/>
        <w:rPr>
          <w:del w:id="4417" w:author="Michael Bell" w:date="2013-05-06T17:54:00Z"/>
          <w:rFonts w:ascii="Courier New" w:hAnsi="Courier New" w:cs="Courier New"/>
          <w:color w:val="008000"/>
          <w:sz w:val="20"/>
          <w:szCs w:val="20"/>
          <w:highlight w:val="white"/>
        </w:rPr>
      </w:pPr>
      <w:del w:id="4418"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12426E20" w14:textId="3B250485" w:rsidR="003F0072" w:rsidDel="00116173" w:rsidRDefault="003F0072" w:rsidP="003F0072">
      <w:pPr>
        <w:autoSpaceDE w:val="0"/>
        <w:autoSpaceDN w:val="0"/>
        <w:adjustRightInd w:val="0"/>
        <w:spacing w:after="0" w:line="240" w:lineRule="auto"/>
        <w:rPr>
          <w:del w:id="4419" w:author="Michael Bell" w:date="2013-05-06T17:54:00Z"/>
          <w:rFonts w:ascii="Courier New" w:hAnsi="Courier New" w:cs="Courier New"/>
          <w:color w:val="008000"/>
          <w:sz w:val="20"/>
          <w:szCs w:val="20"/>
          <w:highlight w:val="white"/>
        </w:rPr>
      </w:pPr>
      <w:del w:id="4420" w:author="Michael Bell" w:date="2013-05-06T17:54:00Z">
        <w:r w:rsidDel="00116173">
          <w:rPr>
            <w:rFonts w:ascii="Courier New" w:hAnsi="Courier New" w:cs="Courier New"/>
            <w:color w:val="008000"/>
            <w:sz w:val="20"/>
            <w:szCs w:val="20"/>
            <w:highlight w:val="white"/>
          </w:rPr>
          <w:delText xml:space="preserve"> </w:delText>
        </w:r>
      </w:del>
    </w:p>
    <w:p w14:paraId="19876FC9" w14:textId="13ACBC56" w:rsidR="003F0072" w:rsidDel="00116173" w:rsidRDefault="003F0072" w:rsidP="003F0072">
      <w:pPr>
        <w:autoSpaceDE w:val="0"/>
        <w:autoSpaceDN w:val="0"/>
        <w:adjustRightInd w:val="0"/>
        <w:spacing w:after="0" w:line="240" w:lineRule="auto"/>
        <w:rPr>
          <w:del w:id="4421" w:author="Michael Bell" w:date="2013-05-06T17:54:00Z"/>
          <w:rFonts w:ascii="Courier New" w:hAnsi="Courier New" w:cs="Courier New"/>
          <w:color w:val="000000"/>
          <w:sz w:val="20"/>
          <w:szCs w:val="20"/>
          <w:highlight w:val="white"/>
        </w:rPr>
      </w:pPr>
      <w:del w:id="4422" w:author="Michael Bell" w:date="2013-05-06T17:54:00Z">
        <w:r w:rsidDel="00116173">
          <w:rPr>
            <w:rFonts w:ascii="Courier New" w:hAnsi="Courier New" w:cs="Courier New"/>
            <w:color w:val="008000"/>
            <w:sz w:val="20"/>
            <w:szCs w:val="20"/>
            <w:highlight w:val="white"/>
          </w:rPr>
          <w:delText xml:space="preserve"> */</w:delText>
        </w:r>
      </w:del>
    </w:p>
    <w:p w14:paraId="7BD8214C" w14:textId="64C1E663" w:rsidR="003F0072" w:rsidDel="00116173" w:rsidRDefault="003F0072" w:rsidP="003F0072">
      <w:pPr>
        <w:autoSpaceDE w:val="0"/>
        <w:autoSpaceDN w:val="0"/>
        <w:adjustRightInd w:val="0"/>
        <w:spacing w:after="0" w:line="240" w:lineRule="auto"/>
        <w:rPr>
          <w:del w:id="4423" w:author="Michael Bell" w:date="2013-05-06T17:54:00Z"/>
          <w:rFonts w:ascii="Courier New" w:hAnsi="Courier New" w:cs="Courier New"/>
          <w:color w:val="000000"/>
          <w:sz w:val="20"/>
          <w:szCs w:val="20"/>
          <w:highlight w:val="white"/>
        </w:rPr>
      </w:pPr>
    </w:p>
    <w:p w14:paraId="2D82520D" w14:textId="6659C347" w:rsidR="003F0072" w:rsidDel="00116173" w:rsidRDefault="003F0072" w:rsidP="003F0072">
      <w:pPr>
        <w:autoSpaceDE w:val="0"/>
        <w:autoSpaceDN w:val="0"/>
        <w:adjustRightInd w:val="0"/>
        <w:spacing w:after="0" w:line="240" w:lineRule="auto"/>
        <w:rPr>
          <w:del w:id="4424" w:author="Michael Bell" w:date="2013-05-06T17:54:00Z"/>
          <w:rFonts w:ascii="Courier New" w:hAnsi="Courier New" w:cs="Courier New"/>
          <w:color w:val="000000"/>
          <w:sz w:val="20"/>
          <w:szCs w:val="20"/>
          <w:highlight w:val="white"/>
        </w:rPr>
      </w:pPr>
      <w:del w:id="4425" w:author="Michael Bell" w:date="2013-05-06T17:54:00Z">
        <w:r w:rsidDel="00116173">
          <w:rPr>
            <w:rFonts w:ascii="Courier New" w:hAnsi="Courier New" w:cs="Courier New"/>
            <w:color w:val="000000"/>
            <w:sz w:val="20"/>
            <w:szCs w:val="20"/>
            <w:highlight w:val="white"/>
          </w:rPr>
          <w:delText>boolean checkConditions</w:delText>
        </w:r>
        <w:r w:rsidDel="00116173">
          <w:rPr>
            <w:rFonts w:ascii="Courier New" w:hAnsi="Courier New" w:cs="Courier New"/>
            <w:b/>
            <w:bCs/>
            <w:color w:val="000080"/>
            <w:sz w:val="20"/>
            <w:szCs w:val="20"/>
            <w:highlight w:val="white"/>
          </w:rPr>
          <w:delText>()</w:delText>
        </w:r>
      </w:del>
    </w:p>
    <w:p w14:paraId="7B9296DC" w14:textId="108C7B6B" w:rsidR="003F0072" w:rsidDel="00116173" w:rsidRDefault="003F0072" w:rsidP="003F0072">
      <w:pPr>
        <w:autoSpaceDE w:val="0"/>
        <w:autoSpaceDN w:val="0"/>
        <w:adjustRightInd w:val="0"/>
        <w:spacing w:after="0" w:line="240" w:lineRule="auto"/>
        <w:rPr>
          <w:del w:id="4426" w:author="Michael Bell" w:date="2013-05-06T17:54:00Z"/>
          <w:rFonts w:ascii="Courier New" w:hAnsi="Courier New" w:cs="Courier New"/>
          <w:color w:val="000000"/>
          <w:sz w:val="20"/>
          <w:szCs w:val="20"/>
          <w:highlight w:val="white"/>
        </w:rPr>
      </w:pPr>
      <w:del w:id="4427" w:author="Michael Bell" w:date="2013-05-06T17:54:00Z">
        <w:r w:rsidDel="00116173">
          <w:rPr>
            <w:rFonts w:ascii="Courier New" w:hAnsi="Courier New" w:cs="Courier New"/>
            <w:b/>
            <w:bCs/>
            <w:color w:val="000080"/>
            <w:sz w:val="20"/>
            <w:szCs w:val="20"/>
            <w:highlight w:val="white"/>
          </w:rPr>
          <w:delText>{</w:delText>
        </w:r>
      </w:del>
    </w:p>
    <w:p w14:paraId="41B26378" w14:textId="51EB784C" w:rsidR="003F0072" w:rsidDel="00116173" w:rsidRDefault="003F0072" w:rsidP="003F0072">
      <w:pPr>
        <w:autoSpaceDE w:val="0"/>
        <w:autoSpaceDN w:val="0"/>
        <w:adjustRightInd w:val="0"/>
        <w:spacing w:after="0" w:line="240" w:lineRule="auto"/>
        <w:rPr>
          <w:del w:id="4428" w:author="Michael Bell" w:date="2013-05-06T17:54:00Z"/>
          <w:rFonts w:ascii="Courier New" w:hAnsi="Courier New" w:cs="Courier New"/>
          <w:color w:val="008000"/>
          <w:sz w:val="20"/>
          <w:szCs w:val="20"/>
          <w:highlight w:val="white"/>
        </w:rPr>
      </w:pPr>
      <w:del w:id="442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position 0 of an instruction set, to see what the condition is</w:delText>
        </w:r>
      </w:del>
    </w:p>
    <w:p w14:paraId="739EBBA5" w14:textId="4774B18F" w:rsidR="003F0072" w:rsidDel="00116173" w:rsidRDefault="003F0072" w:rsidP="003F0072">
      <w:pPr>
        <w:autoSpaceDE w:val="0"/>
        <w:autoSpaceDN w:val="0"/>
        <w:adjustRightInd w:val="0"/>
        <w:spacing w:after="0" w:line="240" w:lineRule="auto"/>
        <w:rPr>
          <w:del w:id="4430" w:author="Michael Bell" w:date="2013-05-06T17:54:00Z"/>
          <w:rFonts w:ascii="Courier New" w:hAnsi="Courier New" w:cs="Courier New"/>
          <w:color w:val="000000"/>
          <w:sz w:val="20"/>
          <w:szCs w:val="20"/>
          <w:highlight w:val="white"/>
        </w:rPr>
      </w:pPr>
      <w:del w:id="443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91ACF7" w14:textId="1E733185" w:rsidR="003F0072" w:rsidDel="00116173" w:rsidRDefault="003F0072" w:rsidP="003F0072">
      <w:pPr>
        <w:autoSpaceDE w:val="0"/>
        <w:autoSpaceDN w:val="0"/>
        <w:adjustRightInd w:val="0"/>
        <w:spacing w:after="0" w:line="240" w:lineRule="auto"/>
        <w:rPr>
          <w:del w:id="4432" w:author="Michael Bell" w:date="2013-05-06T17:54:00Z"/>
          <w:rFonts w:ascii="Courier New" w:hAnsi="Courier New" w:cs="Courier New"/>
          <w:color w:val="008000"/>
          <w:sz w:val="20"/>
          <w:szCs w:val="20"/>
          <w:highlight w:val="white"/>
        </w:rPr>
      </w:pPr>
      <w:del w:id="443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'B'</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//met when sensor x goes HIGH</w:delText>
        </w:r>
      </w:del>
    </w:p>
    <w:p w14:paraId="0EA55BAC" w14:textId="59B989C0" w:rsidR="003F0072" w:rsidDel="00116173" w:rsidRDefault="003F0072" w:rsidP="003F0072">
      <w:pPr>
        <w:autoSpaceDE w:val="0"/>
        <w:autoSpaceDN w:val="0"/>
        <w:adjustRightInd w:val="0"/>
        <w:spacing w:after="0" w:line="240" w:lineRule="auto"/>
        <w:rPr>
          <w:del w:id="4434" w:author="Michael Bell" w:date="2013-05-06T17:54:00Z"/>
          <w:rFonts w:ascii="Courier New" w:hAnsi="Courier New" w:cs="Courier New"/>
          <w:color w:val="000000"/>
          <w:sz w:val="20"/>
          <w:szCs w:val="20"/>
          <w:highlight w:val="white"/>
        </w:rPr>
      </w:pPr>
      <w:del w:id="44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8BA8416" w14:textId="49F2EEEF" w:rsidR="003F0072" w:rsidDel="00116173" w:rsidRDefault="003F0072" w:rsidP="003F0072">
      <w:pPr>
        <w:autoSpaceDE w:val="0"/>
        <w:autoSpaceDN w:val="0"/>
        <w:adjustRightInd w:val="0"/>
        <w:spacing w:after="0" w:line="240" w:lineRule="auto"/>
        <w:rPr>
          <w:del w:id="4436" w:author="Michael Bell" w:date="2013-05-06T17:54:00Z"/>
          <w:rFonts w:ascii="Courier New" w:hAnsi="Courier New" w:cs="Courier New"/>
          <w:color w:val="008000"/>
          <w:sz w:val="20"/>
          <w:szCs w:val="20"/>
          <w:highlight w:val="white"/>
        </w:rPr>
      </w:pPr>
      <w:del w:id="44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//Serial.println((inst[instSet][instPos][1]) - 48); //this tells us that the board has read state B</w:delText>
        </w:r>
      </w:del>
    </w:p>
    <w:p w14:paraId="266A3F72" w14:textId="07C51F8B" w:rsidR="003F0072" w:rsidDel="00116173" w:rsidRDefault="003F0072" w:rsidP="003F0072">
      <w:pPr>
        <w:autoSpaceDE w:val="0"/>
        <w:autoSpaceDN w:val="0"/>
        <w:adjustRightInd w:val="0"/>
        <w:spacing w:after="0" w:line="240" w:lineRule="auto"/>
        <w:rPr>
          <w:del w:id="4438" w:author="Michael Bell" w:date="2013-05-06T17:54:00Z"/>
          <w:rFonts w:ascii="Courier New" w:hAnsi="Courier New" w:cs="Courier New"/>
          <w:color w:val="000000"/>
          <w:sz w:val="20"/>
          <w:szCs w:val="20"/>
          <w:highlight w:val="white"/>
        </w:rPr>
      </w:pPr>
    </w:p>
    <w:p w14:paraId="5510D134" w14:textId="11A1CC27" w:rsidR="003F0072" w:rsidDel="00116173" w:rsidRDefault="003F0072" w:rsidP="003F0072">
      <w:pPr>
        <w:autoSpaceDE w:val="0"/>
        <w:autoSpaceDN w:val="0"/>
        <w:adjustRightInd w:val="0"/>
        <w:spacing w:after="0" w:line="240" w:lineRule="auto"/>
        <w:rPr>
          <w:del w:id="4439" w:author="Michael Bell" w:date="2013-05-06T17:54:00Z"/>
          <w:rFonts w:ascii="Courier New" w:hAnsi="Courier New" w:cs="Courier New"/>
          <w:color w:val="008000"/>
          <w:sz w:val="20"/>
          <w:szCs w:val="20"/>
          <w:highlight w:val="white"/>
        </w:rPr>
      </w:pPr>
      <w:del w:id="444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checkSensor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virtual sensor dictated by position 1</w:delText>
        </w:r>
      </w:del>
    </w:p>
    <w:p w14:paraId="01369B1A" w14:textId="06D7D920" w:rsidR="003F0072" w:rsidDel="00116173" w:rsidRDefault="003F0072" w:rsidP="003F0072">
      <w:pPr>
        <w:autoSpaceDE w:val="0"/>
        <w:autoSpaceDN w:val="0"/>
        <w:adjustRightInd w:val="0"/>
        <w:spacing w:after="0" w:line="240" w:lineRule="auto"/>
        <w:rPr>
          <w:del w:id="4441" w:author="Michael Bell" w:date="2013-05-06T17:54:00Z"/>
          <w:rFonts w:ascii="Courier New" w:hAnsi="Courier New" w:cs="Courier New"/>
          <w:color w:val="000000"/>
          <w:sz w:val="20"/>
          <w:szCs w:val="20"/>
          <w:highlight w:val="white"/>
        </w:rPr>
      </w:pPr>
      <w:del w:id="444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E8D471" w14:textId="72FD1E39" w:rsidR="003F0072" w:rsidDel="00116173" w:rsidRDefault="003F0072" w:rsidP="003F0072">
      <w:pPr>
        <w:autoSpaceDE w:val="0"/>
        <w:autoSpaceDN w:val="0"/>
        <w:adjustRightInd w:val="0"/>
        <w:spacing w:after="0" w:line="240" w:lineRule="auto"/>
        <w:rPr>
          <w:del w:id="4443" w:author="Michael Bell" w:date="2013-05-06T17:54:00Z"/>
          <w:rFonts w:ascii="Courier New" w:hAnsi="Courier New" w:cs="Courier New"/>
          <w:color w:val="008000"/>
          <w:sz w:val="20"/>
          <w:szCs w:val="20"/>
          <w:highlight w:val="white"/>
        </w:rPr>
      </w:pPr>
      <w:del w:id="4444"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"sensor high"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run if the sensor is high or the VS is true</w:delText>
        </w:r>
      </w:del>
    </w:p>
    <w:p w14:paraId="4D2ABC08" w14:textId="08B94C1B" w:rsidR="003F0072" w:rsidDel="00116173" w:rsidRDefault="003F0072" w:rsidP="003F0072">
      <w:pPr>
        <w:autoSpaceDE w:val="0"/>
        <w:autoSpaceDN w:val="0"/>
        <w:adjustRightInd w:val="0"/>
        <w:spacing w:after="0" w:line="240" w:lineRule="auto"/>
        <w:rPr>
          <w:del w:id="4445" w:author="Michael Bell" w:date="2013-05-06T17:54:00Z"/>
          <w:rFonts w:ascii="Courier New" w:hAnsi="Courier New" w:cs="Courier New"/>
          <w:color w:val="008000"/>
          <w:sz w:val="20"/>
          <w:szCs w:val="20"/>
          <w:highlight w:val="white"/>
        </w:rPr>
      </w:pPr>
      <w:del w:id="444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is met so this goes true</w:delText>
        </w:r>
      </w:del>
    </w:p>
    <w:p w14:paraId="7B7C6119" w14:textId="5A213453" w:rsidR="003F0072" w:rsidDel="00116173" w:rsidRDefault="003F0072" w:rsidP="003F0072">
      <w:pPr>
        <w:autoSpaceDE w:val="0"/>
        <w:autoSpaceDN w:val="0"/>
        <w:adjustRightInd w:val="0"/>
        <w:spacing w:after="0" w:line="240" w:lineRule="auto"/>
        <w:rPr>
          <w:del w:id="4447" w:author="Michael Bell" w:date="2013-05-06T17:54:00Z"/>
          <w:rFonts w:ascii="Courier New" w:hAnsi="Courier New" w:cs="Courier New"/>
          <w:color w:val="000000"/>
          <w:sz w:val="20"/>
          <w:szCs w:val="20"/>
          <w:highlight w:val="white"/>
        </w:rPr>
      </w:pPr>
      <w:del w:id="444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A5EAAC" w14:textId="46E14585" w:rsidR="003F0072" w:rsidDel="00116173" w:rsidRDefault="003F0072" w:rsidP="003F0072">
      <w:pPr>
        <w:autoSpaceDE w:val="0"/>
        <w:autoSpaceDN w:val="0"/>
        <w:adjustRightInd w:val="0"/>
        <w:spacing w:after="0" w:line="240" w:lineRule="auto"/>
        <w:rPr>
          <w:del w:id="4449" w:author="Michael Bell" w:date="2013-05-06T17:54:00Z"/>
          <w:rFonts w:ascii="Courier New" w:hAnsi="Courier New" w:cs="Courier New"/>
          <w:color w:val="000000"/>
          <w:sz w:val="20"/>
          <w:szCs w:val="20"/>
          <w:highlight w:val="white"/>
        </w:rPr>
      </w:pPr>
      <w:del w:id="4450" w:author="Michael Bell" w:date="2013-05-06T17:54:00Z">
        <w:r w:rsidDel="00116173">
          <w:rPr>
            <w:rFonts w:ascii="Courier New" w:hAnsi="Courier New" w:cs="Courier New"/>
            <w:color w:val="000000"/>
            <w:sz w:val="20"/>
            <w:szCs w:val="20"/>
            <w:highlight w:val="white"/>
          </w:rPr>
          <w:delText xml:space="preserve">        </w:delText>
        </w:r>
      </w:del>
    </w:p>
    <w:p w14:paraId="1128CC96" w14:textId="0075F13C" w:rsidR="003F0072" w:rsidDel="00116173" w:rsidRDefault="003F0072" w:rsidP="003F0072">
      <w:pPr>
        <w:autoSpaceDE w:val="0"/>
        <w:autoSpaceDN w:val="0"/>
        <w:adjustRightInd w:val="0"/>
        <w:spacing w:after="0" w:line="240" w:lineRule="auto"/>
        <w:rPr>
          <w:del w:id="4451" w:author="Michael Bell" w:date="2013-05-06T17:54:00Z"/>
          <w:rFonts w:ascii="Courier New" w:hAnsi="Courier New" w:cs="Courier New"/>
          <w:color w:val="000000"/>
          <w:sz w:val="20"/>
          <w:szCs w:val="20"/>
          <w:highlight w:val="white"/>
        </w:rPr>
      </w:pPr>
      <w:del w:id="445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653D52F5" w14:textId="5198A203" w:rsidR="003F0072" w:rsidDel="00116173" w:rsidRDefault="003F0072" w:rsidP="003F0072">
      <w:pPr>
        <w:autoSpaceDE w:val="0"/>
        <w:autoSpaceDN w:val="0"/>
        <w:adjustRightInd w:val="0"/>
        <w:spacing w:after="0" w:line="240" w:lineRule="auto"/>
        <w:rPr>
          <w:del w:id="4453" w:author="Michael Bell" w:date="2013-05-06T17:54:00Z"/>
          <w:rFonts w:ascii="Courier New" w:hAnsi="Courier New" w:cs="Courier New"/>
          <w:color w:val="000000"/>
          <w:sz w:val="20"/>
          <w:szCs w:val="20"/>
          <w:highlight w:val="white"/>
        </w:rPr>
      </w:pPr>
      <w:del w:id="445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CA4713E" w14:textId="3D0EAD5F" w:rsidR="003F0072" w:rsidDel="00116173" w:rsidRDefault="003F0072" w:rsidP="003F0072">
      <w:pPr>
        <w:autoSpaceDE w:val="0"/>
        <w:autoSpaceDN w:val="0"/>
        <w:adjustRightInd w:val="0"/>
        <w:spacing w:after="0" w:line="240" w:lineRule="auto"/>
        <w:rPr>
          <w:del w:id="4455" w:author="Michael Bell" w:date="2013-05-06T17:54:00Z"/>
          <w:rFonts w:ascii="Courier New" w:hAnsi="Courier New" w:cs="Courier New"/>
          <w:color w:val="000000"/>
          <w:sz w:val="20"/>
          <w:szCs w:val="20"/>
          <w:highlight w:val="white"/>
        </w:rPr>
      </w:pPr>
      <w:del w:id="445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B995B79" w14:textId="6E1A8C16" w:rsidR="003F0072" w:rsidDel="00116173" w:rsidRDefault="003F0072" w:rsidP="003F0072">
      <w:pPr>
        <w:autoSpaceDE w:val="0"/>
        <w:autoSpaceDN w:val="0"/>
        <w:adjustRightInd w:val="0"/>
        <w:spacing w:after="0" w:line="240" w:lineRule="auto"/>
        <w:rPr>
          <w:del w:id="4457" w:author="Michael Bell" w:date="2013-05-06T17:54:00Z"/>
          <w:rFonts w:ascii="Courier New" w:hAnsi="Courier New" w:cs="Courier New"/>
          <w:color w:val="000000"/>
          <w:sz w:val="20"/>
          <w:szCs w:val="20"/>
          <w:highlight w:val="white"/>
        </w:rPr>
      </w:pPr>
      <w:del w:id="445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55705DA" w14:textId="0B7D18FD" w:rsidR="003F0072" w:rsidDel="00116173" w:rsidRDefault="003F0072" w:rsidP="003F0072">
      <w:pPr>
        <w:autoSpaceDE w:val="0"/>
        <w:autoSpaceDN w:val="0"/>
        <w:adjustRightInd w:val="0"/>
        <w:spacing w:after="0" w:line="240" w:lineRule="auto"/>
        <w:rPr>
          <w:del w:id="4459" w:author="Michael Bell" w:date="2013-05-06T17:54:00Z"/>
          <w:rFonts w:ascii="Courier New" w:hAnsi="Courier New" w:cs="Courier New"/>
          <w:color w:val="000000"/>
          <w:sz w:val="20"/>
          <w:szCs w:val="20"/>
          <w:highlight w:val="white"/>
        </w:rPr>
      </w:pPr>
    </w:p>
    <w:p w14:paraId="06884E52" w14:textId="59345216" w:rsidR="003F0072" w:rsidDel="00116173" w:rsidRDefault="003F0072" w:rsidP="003F0072">
      <w:pPr>
        <w:autoSpaceDE w:val="0"/>
        <w:autoSpaceDN w:val="0"/>
        <w:adjustRightInd w:val="0"/>
        <w:spacing w:after="0" w:line="240" w:lineRule="auto"/>
        <w:rPr>
          <w:del w:id="4460" w:author="Michael Bell" w:date="2013-05-06T17:54:00Z"/>
          <w:rFonts w:ascii="Courier New" w:hAnsi="Courier New" w:cs="Courier New"/>
          <w:color w:val="000000"/>
          <w:sz w:val="20"/>
          <w:szCs w:val="20"/>
          <w:highlight w:val="white"/>
        </w:rPr>
      </w:pPr>
      <w:del w:id="4461" w:author="Michael Bell" w:date="2013-05-06T17:54:00Z">
        <w:r w:rsidDel="00116173">
          <w:rPr>
            <w:rFonts w:ascii="Courier New" w:hAnsi="Courier New" w:cs="Courier New"/>
            <w:color w:val="000000"/>
            <w:sz w:val="20"/>
            <w:szCs w:val="20"/>
            <w:highlight w:val="white"/>
          </w:rPr>
          <w:delText xml:space="preserve">        </w:delText>
        </w:r>
      </w:del>
    </w:p>
    <w:p w14:paraId="36315643" w14:textId="6A63759C" w:rsidR="003F0072" w:rsidDel="00116173" w:rsidRDefault="003F0072" w:rsidP="003F0072">
      <w:pPr>
        <w:autoSpaceDE w:val="0"/>
        <w:autoSpaceDN w:val="0"/>
        <w:adjustRightInd w:val="0"/>
        <w:spacing w:after="0" w:line="240" w:lineRule="auto"/>
        <w:rPr>
          <w:del w:id="4462" w:author="Michael Bell" w:date="2013-05-06T17:54:00Z"/>
          <w:rFonts w:ascii="Courier New" w:hAnsi="Courier New" w:cs="Courier New"/>
          <w:color w:val="000000"/>
          <w:sz w:val="20"/>
          <w:szCs w:val="20"/>
          <w:highlight w:val="white"/>
        </w:rPr>
      </w:pPr>
      <w:del w:id="446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C72434" w14:textId="7EE22E98" w:rsidR="003F0072" w:rsidDel="00116173" w:rsidRDefault="003F0072" w:rsidP="003F0072">
      <w:pPr>
        <w:autoSpaceDE w:val="0"/>
        <w:autoSpaceDN w:val="0"/>
        <w:adjustRightInd w:val="0"/>
        <w:spacing w:after="0" w:line="240" w:lineRule="auto"/>
        <w:rPr>
          <w:del w:id="4464" w:author="Michael Bell" w:date="2013-05-06T17:54:00Z"/>
          <w:rFonts w:ascii="Courier New" w:hAnsi="Courier New" w:cs="Courier New"/>
          <w:color w:val="008000"/>
          <w:sz w:val="20"/>
          <w:szCs w:val="20"/>
          <w:highlight w:val="white"/>
        </w:rPr>
      </w:pPr>
      <w:del w:id="446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//wait for x miliseconds then meet</w:delText>
        </w:r>
      </w:del>
    </w:p>
    <w:p w14:paraId="7BC4ACE3" w14:textId="6BA8979F" w:rsidR="003F0072" w:rsidDel="00116173" w:rsidRDefault="003F0072" w:rsidP="003F0072">
      <w:pPr>
        <w:autoSpaceDE w:val="0"/>
        <w:autoSpaceDN w:val="0"/>
        <w:adjustRightInd w:val="0"/>
        <w:spacing w:after="0" w:line="240" w:lineRule="auto"/>
        <w:rPr>
          <w:del w:id="4466" w:author="Michael Bell" w:date="2013-05-06T17:54:00Z"/>
          <w:rFonts w:ascii="Courier New" w:hAnsi="Courier New" w:cs="Courier New"/>
          <w:color w:val="000000"/>
          <w:sz w:val="20"/>
          <w:szCs w:val="20"/>
          <w:highlight w:val="white"/>
        </w:rPr>
      </w:pPr>
      <w:del w:id="44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329840A" w14:textId="62A09D1F" w:rsidR="003F0072" w:rsidDel="00116173" w:rsidRDefault="003F0072" w:rsidP="003F0072">
      <w:pPr>
        <w:autoSpaceDE w:val="0"/>
        <w:autoSpaceDN w:val="0"/>
        <w:adjustRightInd w:val="0"/>
        <w:spacing w:after="0" w:line="240" w:lineRule="auto"/>
        <w:rPr>
          <w:del w:id="4468" w:author="Michael Bell" w:date="2013-05-06T17:54:00Z"/>
          <w:rFonts w:ascii="Courier New" w:hAnsi="Courier New" w:cs="Courier New"/>
          <w:color w:val="008000"/>
          <w:sz w:val="20"/>
          <w:szCs w:val="20"/>
          <w:highlight w:val="white"/>
        </w:rPr>
      </w:pPr>
      <w:del w:id="4469"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"state is 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tells us that the board has read state W</w:delText>
        </w:r>
      </w:del>
    </w:p>
    <w:p w14:paraId="2ABB4BFA" w14:textId="13F49C55" w:rsidR="003F0072" w:rsidDel="00116173" w:rsidRDefault="003F0072" w:rsidP="003F0072">
      <w:pPr>
        <w:autoSpaceDE w:val="0"/>
        <w:autoSpaceDN w:val="0"/>
        <w:adjustRightInd w:val="0"/>
        <w:spacing w:after="0" w:line="240" w:lineRule="auto"/>
        <w:rPr>
          <w:del w:id="4470" w:author="Michael Bell" w:date="2013-05-06T17:54:00Z"/>
          <w:rFonts w:ascii="Courier New" w:hAnsi="Courier New" w:cs="Courier New"/>
          <w:color w:val="008000"/>
          <w:sz w:val="20"/>
          <w:szCs w:val="20"/>
          <w:highlight w:val="white"/>
        </w:rPr>
      </w:pPr>
      <w:del w:id="447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timer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//checks if the timer has exceded the stated time in multiples of 100</w:delText>
        </w:r>
      </w:del>
    </w:p>
    <w:p w14:paraId="6E5E6F36" w14:textId="0C6938BA" w:rsidR="003F0072" w:rsidDel="00116173" w:rsidRDefault="003F0072" w:rsidP="003F0072">
      <w:pPr>
        <w:autoSpaceDE w:val="0"/>
        <w:autoSpaceDN w:val="0"/>
        <w:adjustRightInd w:val="0"/>
        <w:spacing w:after="0" w:line="240" w:lineRule="auto"/>
        <w:rPr>
          <w:del w:id="4472" w:author="Michael Bell" w:date="2013-05-06T17:54:00Z"/>
          <w:rFonts w:ascii="Courier New" w:hAnsi="Courier New" w:cs="Courier New"/>
          <w:color w:val="000000"/>
          <w:sz w:val="20"/>
          <w:szCs w:val="20"/>
          <w:highlight w:val="white"/>
        </w:rPr>
      </w:pPr>
      <w:del w:id="447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DD7011" w14:textId="209B9351" w:rsidR="003F0072" w:rsidDel="00116173" w:rsidRDefault="003F0072" w:rsidP="003F0072">
      <w:pPr>
        <w:autoSpaceDE w:val="0"/>
        <w:autoSpaceDN w:val="0"/>
        <w:adjustRightInd w:val="0"/>
        <w:spacing w:after="0" w:line="240" w:lineRule="auto"/>
        <w:rPr>
          <w:del w:id="4474" w:author="Michael Bell" w:date="2013-05-06T17:54:00Z"/>
          <w:rFonts w:ascii="Courier New" w:hAnsi="Courier New" w:cs="Courier New"/>
          <w:color w:val="008000"/>
          <w:sz w:val="20"/>
          <w:szCs w:val="20"/>
          <w:highlight w:val="white"/>
        </w:rPr>
      </w:pPr>
      <w:del w:id="447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condition has been met</w:delText>
        </w:r>
      </w:del>
    </w:p>
    <w:p w14:paraId="452102FC" w14:textId="28ED5E70" w:rsidR="003F0072" w:rsidDel="00116173" w:rsidRDefault="003F0072" w:rsidP="003F0072">
      <w:pPr>
        <w:autoSpaceDE w:val="0"/>
        <w:autoSpaceDN w:val="0"/>
        <w:adjustRightInd w:val="0"/>
        <w:spacing w:after="0" w:line="240" w:lineRule="auto"/>
        <w:rPr>
          <w:del w:id="4476" w:author="Michael Bell" w:date="2013-05-06T17:54:00Z"/>
          <w:rFonts w:ascii="Courier New" w:hAnsi="Courier New" w:cs="Courier New"/>
          <w:color w:val="000000"/>
          <w:sz w:val="20"/>
          <w:szCs w:val="20"/>
          <w:highlight w:val="white"/>
        </w:rPr>
      </w:pPr>
      <w:del w:id="447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E7C49FA" w14:textId="69F421C1" w:rsidR="003F0072" w:rsidDel="00116173" w:rsidRDefault="003F0072" w:rsidP="003F0072">
      <w:pPr>
        <w:autoSpaceDE w:val="0"/>
        <w:autoSpaceDN w:val="0"/>
        <w:adjustRightInd w:val="0"/>
        <w:spacing w:after="0" w:line="240" w:lineRule="auto"/>
        <w:rPr>
          <w:del w:id="4478" w:author="Michael Bell" w:date="2013-05-06T17:54:00Z"/>
          <w:rFonts w:ascii="Courier New" w:hAnsi="Courier New" w:cs="Courier New"/>
          <w:color w:val="000000"/>
          <w:sz w:val="20"/>
          <w:szCs w:val="20"/>
          <w:highlight w:val="white"/>
        </w:rPr>
      </w:pPr>
      <w:del w:id="447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212EB9CA" w14:textId="40BB8CDE" w:rsidR="003F0072" w:rsidDel="00116173" w:rsidRDefault="003F0072" w:rsidP="003F0072">
      <w:pPr>
        <w:autoSpaceDE w:val="0"/>
        <w:autoSpaceDN w:val="0"/>
        <w:adjustRightInd w:val="0"/>
        <w:spacing w:after="0" w:line="240" w:lineRule="auto"/>
        <w:rPr>
          <w:del w:id="4480" w:author="Michael Bell" w:date="2013-05-06T17:54:00Z"/>
          <w:rFonts w:ascii="Courier New" w:hAnsi="Courier New" w:cs="Courier New"/>
          <w:color w:val="000000"/>
          <w:sz w:val="20"/>
          <w:szCs w:val="20"/>
          <w:highlight w:val="white"/>
        </w:rPr>
      </w:pPr>
      <w:del w:id="448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9A362E" w14:textId="13B1D617" w:rsidR="003F0072" w:rsidDel="00116173" w:rsidRDefault="003F0072" w:rsidP="003F0072">
      <w:pPr>
        <w:autoSpaceDE w:val="0"/>
        <w:autoSpaceDN w:val="0"/>
        <w:adjustRightInd w:val="0"/>
        <w:spacing w:after="0" w:line="240" w:lineRule="auto"/>
        <w:rPr>
          <w:del w:id="4482" w:author="Michael Bell" w:date="2013-05-06T17:54:00Z"/>
          <w:rFonts w:ascii="Courier New" w:hAnsi="Courier New" w:cs="Courier New"/>
          <w:color w:val="008000"/>
          <w:sz w:val="20"/>
          <w:szCs w:val="20"/>
          <w:highlight w:val="white"/>
        </w:rPr>
      </w:pPr>
      <w:del w:id="4483" w:author="Michael Bell" w:date="2013-05-06T17:54:00Z">
        <w:r w:rsidDel="00116173">
          <w:rPr>
            <w:rFonts w:ascii="Courier New" w:hAnsi="Courier New" w:cs="Courier New"/>
            <w:color w:val="000000"/>
            <w:sz w:val="20"/>
            <w:szCs w:val="20"/>
            <w:highlight w:val="white"/>
          </w:rPr>
          <w:delText xml:space="preserve">          timer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//incriment timer</w:delText>
        </w:r>
      </w:del>
    </w:p>
    <w:p w14:paraId="6F1D343C" w14:textId="46BE7103" w:rsidR="003F0072" w:rsidDel="00116173" w:rsidRDefault="003F0072" w:rsidP="003F0072">
      <w:pPr>
        <w:autoSpaceDE w:val="0"/>
        <w:autoSpaceDN w:val="0"/>
        <w:adjustRightInd w:val="0"/>
        <w:spacing w:after="0" w:line="240" w:lineRule="auto"/>
        <w:rPr>
          <w:del w:id="4484" w:author="Michael Bell" w:date="2013-05-06T17:54:00Z"/>
          <w:rFonts w:ascii="Courier New" w:hAnsi="Courier New" w:cs="Courier New"/>
          <w:color w:val="000000"/>
          <w:sz w:val="20"/>
          <w:szCs w:val="20"/>
          <w:highlight w:val="white"/>
        </w:rPr>
      </w:pPr>
      <w:del w:id="448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4E69E479" w14:textId="31DD2F0A" w:rsidR="003F0072" w:rsidDel="00116173" w:rsidRDefault="003F0072" w:rsidP="003F0072">
      <w:pPr>
        <w:autoSpaceDE w:val="0"/>
        <w:autoSpaceDN w:val="0"/>
        <w:adjustRightInd w:val="0"/>
        <w:spacing w:after="0" w:line="240" w:lineRule="auto"/>
        <w:rPr>
          <w:del w:id="4486" w:author="Michael Bell" w:date="2013-05-06T17:54:00Z"/>
          <w:rFonts w:ascii="Courier New" w:hAnsi="Courier New" w:cs="Courier New"/>
          <w:color w:val="000000"/>
          <w:sz w:val="20"/>
          <w:szCs w:val="20"/>
          <w:highlight w:val="white"/>
        </w:rPr>
      </w:pPr>
      <w:del w:id="448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F6EC767" w14:textId="0D6258FE" w:rsidR="003F0072" w:rsidDel="00116173" w:rsidRDefault="003F0072" w:rsidP="003F0072">
      <w:pPr>
        <w:autoSpaceDE w:val="0"/>
        <w:autoSpaceDN w:val="0"/>
        <w:adjustRightInd w:val="0"/>
        <w:spacing w:after="0" w:line="240" w:lineRule="auto"/>
        <w:rPr>
          <w:del w:id="4488" w:author="Michael Bell" w:date="2013-05-06T17:54:00Z"/>
          <w:rFonts w:ascii="Courier New" w:hAnsi="Courier New" w:cs="Courier New"/>
          <w:color w:val="000000"/>
          <w:sz w:val="20"/>
          <w:szCs w:val="20"/>
          <w:highlight w:val="white"/>
        </w:rPr>
      </w:pPr>
      <w:del w:id="4489" w:author="Michael Bell" w:date="2013-05-06T17:54:00Z">
        <w:r w:rsidDel="00116173">
          <w:rPr>
            <w:rFonts w:ascii="Courier New" w:hAnsi="Courier New" w:cs="Courier New"/>
            <w:color w:val="000000"/>
            <w:sz w:val="20"/>
            <w:szCs w:val="20"/>
            <w:highlight w:val="white"/>
          </w:rPr>
          <w:delText xml:space="preserve">       </w:delText>
        </w:r>
      </w:del>
    </w:p>
    <w:p w14:paraId="67E4A543" w14:textId="38116D3F" w:rsidR="003F0072" w:rsidDel="00116173" w:rsidRDefault="003F0072" w:rsidP="003F0072">
      <w:pPr>
        <w:autoSpaceDE w:val="0"/>
        <w:autoSpaceDN w:val="0"/>
        <w:adjustRightInd w:val="0"/>
        <w:spacing w:after="0" w:line="240" w:lineRule="auto"/>
        <w:rPr>
          <w:del w:id="4490" w:author="Michael Bell" w:date="2013-05-06T17:54:00Z"/>
          <w:rFonts w:ascii="Courier New" w:hAnsi="Courier New" w:cs="Courier New"/>
          <w:color w:val="000000"/>
          <w:sz w:val="20"/>
          <w:szCs w:val="20"/>
          <w:highlight w:val="white"/>
        </w:rPr>
      </w:pPr>
      <w:del w:id="44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A4FC4B" w14:textId="385BC7E7" w:rsidR="003F0072" w:rsidDel="00116173" w:rsidRDefault="003F0072" w:rsidP="003F0072">
      <w:pPr>
        <w:autoSpaceDE w:val="0"/>
        <w:autoSpaceDN w:val="0"/>
        <w:adjustRightInd w:val="0"/>
        <w:spacing w:after="0" w:line="240" w:lineRule="auto"/>
        <w:rPr>
          <w:del w:id="4492" w:author="Michael Bell" w:date="2013-05-06T17:54:00Z"/>
          <w:rFonts w:ascii="Courier New" w:hAnsi="Courier New" w:cs="Courier New"/>
          <w:color w:val="000000"/>
          <w:sz w:val="20"/>
          <w:szCs w:val="20"/>
          <w:highlight w:val="white"/>
        </w:rPr>
      </w:pPr>
      <w:del w:id="449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96F93E0" w14:textId="033190F6" w:rsidR="003F0072" w:rsidDel="00116173" w:rsidRDefault="003F0072" w:rsidP="003F0072">
      <w:pPr>
        <w:autoSpaceDE w:val="0"/>
        <w:autoSpaceDN w:val="0"/>
        <w:adjustRightInd w:val="0"/>
        <w:spacing w:after="0" w:line="240" w:lineRule="auto"/>
        <w:rPr>
          <w:del w:id="4494" w:author="Michael Bell" w:date="2013-05-06T17:54:00Z"/>
          <w:rFonts w:ascii="Courier New" w:hAnsi="Courier New" w:cs="Courier New"/>
          <w:color w:val="000000"/>
          <w:sz w:val="20"/>
          <w:szCs w:val="20"/>
          <w:highlight w:val="white"/>
        </w:rPr>
      </w:pPr>
      <w:del w:id="4495" w:author="Michael Bell" w:date="2013-05-06T17:54:00Z">
        <w:r w:rsidDel="00116173">
          <w:rPr>
            <w:rFonts w:ascii="Courier New" w:hAnsi="Courier New" w:cs="Courier New"/>
            <w:b/>
            <w:bCs/>
            <w:color w:val="000080"/>
            <w:sz w:val="20"/>
            <w:szCs w:val="20"/>
            <w:highlight w:val="white"/>
          </w:rPr>
          <w:delText>}</w:delText>
        </w:r>
      </w:del>
    </w:p>
    <w:p w14:paraId="2376DF58" w14:textId="1F92E20B" w:rsidR="003F0072" w:rsidDel="00116173" w:rsidRDefault="003F0072">
      <w:pPr>
        <w:rPr>
          <w:del w:id="4496" w:author="Michael Bell" w:date="2013-05-06T17:54:00Z"/>
        </w:rPr>
      </w:pPr>
      <w:del w:id="4497" w:author="Michael Bell" w:date="2013-05-06T17:54:00Z">
        <w:r w:rsidDel="00116173">
          <w:br w:type="page"/>
        </w:r>
      </w:del>
    </w:p>
    <w:p w14:paraId="4B4B85C1" w14:textId="60F68E12" w:rsidR="003F0072" w:rsidDel="00116173" w:rsidRDefault="003F0072" w:rsidP="003F0072">
      <w:pPr>
        <w:pStyle w:val="Heading2"/>
        <w:rPr>
          <w:del w:id="4498" w:author="Michael Bell" w:date="2013-05-06T17:54:00Z"/>
        </w:rPr>
      </w:pPr>
      <w:del w:id="4499" w:author="Michael Bell" w:date="2013-05-06T17:54:00Z">
        <w:r w:rsidDel="00116173">
          <w:delText>checkPoints.ino</w:delText>
        </w:r>
      </w:del>
    </w:p>
    <w:p w14:paraId="47E0990E" w14:textId="6DB543B8" w:rsidR="003F0072" w:rsidDel="00116173" w:rsidRDefault="003F0072" w:rsidP="003F0072">
      <w:pPr>
        <w:autoSpaceDE w:val="0"/>
        <w:autoSpaceDN w:val="0"/>
        <w:adjustRightInd w:val="0"/>
        <w:spacing w:after="0" w:line="240" w:lineRule="auto"/>
        <w:rPr>
          <w:del w:id="4500" w:author="Michael Bell" w:date="2013-05-06T17:54:00Z"/>
          <w:rFonts w:ascii="Courier New" w:hAnsi="Courier New" w:cs="Courier New"/>
          <w:color w:val="008000"/>
          <w:sz w:val="20"/>
          <w:szCs w:val="20"/>
          <w:highlight w:val="white"/>
        </w:rPr>
      </w:pPr>
      <w:del w:id="4501" w:author="Michael Bell" w:date="2013-05-06T17:54:00Z">
        <w:r w:rsidDel="00116173">
          <w:rPr>
            <w:rFonts w:ascii="Courier New" w:hAnsi="Courier New" w:cs="Courier New"/>
            <w:color w:val="008000"/>
            <w:sz w:val="20"/>
            <w:szCs w:val="20"/>
            <w:highlight w:val="white"/>
          </w:rPr>
          <w:delText>/*</w:delText>
        </w:r>
      </w:del>
    </w:p>
    <w:p w14:paraId="0E5C7F16" w14:textId="5DF3DB5C" w:rsidR="003F0072" w:rsidDel="00116173" w:rsidRDefault="003F0072" w:rsidP="003F0072">
      <w:pPr>
        <w:autoSpaceDE w:val="0"/>
        <w:autoSpaceDN w:val="0"/>
        <w:adjustRightInd w:val="0"/>
        <w:spacing w:after="0" w:line="240" w:lineRule="auto"/>
        <w:rPr>
          <w:del w:id="4502" w:author="Michael Bell" w:date="2013-05-06T17:54:00Z"/>
          <w:rFonts w:ascii="Courier New" w:hAnsi="Courier New" w:cs="Courier New"/>
          <w:color w:val="008000"/>
          <w:sz w:val="20"/>
          <w:szCs w:val="20"/>
          <w:highlight w:val="white"/>
        </w:rPr>
      </w:pPr>
    </w:p>
    <w:p w14:paraId="0D843009" w14:textId="6F333974" w:rsidR="003F0072" w:rsidDel="00116173" w:rsidRDefault="003F0072" w:rsidP="003F0072">
      <w:pPr>
        <w:autoSpaceDE w:val="0"/>
        <w:autoSpaceDN w:val="0"/>
        <w:adjustRightInd w:val="0"/>
        <w:spacing w:after="0" w:line="240" w:lineRule="auto"/>
        <w:rPr>
          <w:del w:id="4503" w:author="Michael Bell" w:date="2013-05-06T17:54:00Z"/>
          <w:rFonts w:ascii="Courier New" w:hAnsi="Courier New" w:cs="Courier New"/>
          <w:color w:val="008000"/>
          <w:sz w:val="20"/>
          <w:szCs w:val="20"/>
          <w:highlight w:val="white"/>
        </w:rPr>
      </w:pPr>
      <w:del w:id="4504" w:author="Michael Bell" w:date="2013-05-06T17:54:00Z">
        <w:r w:rsidDel="00116173">
          <w:rPr>
            <w:rFonts w:ascii="Courier New" w:hAnsi="Courier New" w:cs="Courier New"/>
            <w:color w:val="008000"/>
            <w:sz w:val="20"/>
            <w:szCs w:val="20"/>
            <w:highlight w:val="white"/>
          </w:rPr>
          <w:delText xml:space="preserve"> BELTRAK</w:delText>
        </w:r>
      </w:del>
    </w:p>
    <w:p w14:paraId="23336FDC" w14:textId="1B2FF999" w:rsidR="003F0072" w:rsidDel="00116173" w:rsidRDefault="003F0072" w:rsidP="003F0072">
      <w:pPr>
        <w:autoSpaceDE w:val="0"/>
        <w:autoSpaceDN w:val="0"/>
        <w:adjustRightInd w:val="0"/>
        <w:spacing w:after="0" w:line="240" w:lineRule="auto"/>
        <w:rPr>
          <w:del w:id="4505" w:author="Michael Bell" w:date="2013-05-06T17:54:00Z"/>
          <w:rFonts w:ascii="Courier New" w:hAnsi="Courier New" w:cs="Courier New"/>
          <w:color w:val="008000"/>
          <w:sz w:val="20"/>
          <w:szCs w:val="20"/>
          <w:highlight w:val="white"/>
        </w:rPr>
      </w:pPr>
      <w:del w:id="4506" w:author="Michael Bell" w:date="2013-05-06T17:54:00Z">
        <w:r w:rsidDel="00116173">
          <w:rPr>
            <w:rFonts w:ascii="Courier New" w:hAnsi="Courier New" w:cs="Courier New"/>
            <w:color w:val="008000"/>
            <w:sz w:val="20"/>
            <w:szCs w:val="20"/>
            <w:highlight w:val="white"/>
          </w:rPr>
          <w:delText xml:space="preserve"> </w:delText>
        </w:r>
      </w:del>
    </w:p>
    <w:p w14:paraId="0757134E" w14:textId="1A873023" w:rsidR="003F0072" w:rsidDel="00116173" w:rsidRDefault="003F0072" w:rsidP="003F0072">
      <w:pPr>
        <w:autoSpaceDE w:val="0"/>
        <w:autoSpaceDN w:val="0"/>
        <w:adjustRightInd w:val="0"/>
        <w:spacing w:after="0" w:line="240" w:lineRule="auto"/>
        <w:rPr>
          <w:del w:id="4507" w:author="Michael Bell" w:date="2013-05-06T17:54:00Z"/>
          <w:rFonts w:ascii="Courier New" w:hAnsi="Courier New" w:cs="Courier New"/>
          <w:color w:val="008000"/>
          <w:sz w:val="20"/>
          <w:szCs w:val="20"/>
          <w:highlight w:val="white"/>
        </w:rPr>
      </w:pPr>
      <w:del w:id="4508" w:author="Michael Bell" w:date="2013-05-06T17:54:00Z">
        <w:r w:rsidDel="00116173">
          <w:rPr>
            <w:rFonts w:ascii="Courier New" w:hAnsi="Courier New" w:cs="Courier New"/>
            <w:color w:val="008000"/>
            <w:sz w:val="20"/>
            <w:szCs w:val="20"/>
            <w:highlight w:val="white"/>
          </w:rPr>
          <w:delText xml:space="preserve"> V1.0</w:delText>
        </w:r>
      </w:del>
    </w:p>
    <w:p w14:paraId="328C5CA5" w14:textId="4F4E621D" w:rsidR="003F0072" w:rsidDel="00116173" w:rsidRDefault="003F0072" w:rsidP="003F0072">
      <w:pPr>
        <w:autoSpaceDE w:val="0"/>
        <w:autoSpaceDN w:val="0"/>
        <w:adjustRightInd w:val="0"/>
        <w:spacing w:after="0" w:line="240" w:lineRule="auto"/>
        <w:rPr>
          <w:del w:id="4509" w:author="Michael Bell" w:date="2013-05-06T17:54:00Z"/>
          <w:rFonts w:ascii="Courier New" w:hAnsi="Courier New" w:cs="Courier New"/>
          <w:color w:val="008000"/>
          <w:sz w:val="20"/>
          <w:szCs w:val="20"/>
          <w:highlight w:val="white"/>
        </w:rPr>
      </w:pPr>
      <w:del w:id="4510" w:author="Michael Bell" w:date="2013-05-06T17:54:00Z">
        <w:r w:rsidDel="00116173">
          <w:rPr>
            <w:rFonts w:ascii="Courier New" w:hAnsi="Courier New" w:cs="Courier New"/>
            <w:color w:val="008000"/>
            <w:sz w:val="20"/>
            <w:szCs w:val="20"/>
            <w:highlight w:val="white"/>
          </w:rPr>
          <w:delText xml:space="preserve"> </w:delText>
        </w:r>
      </w:del>
    </w:p>
    <w:p w14:paraId="4DCB0074" w14:textId="42266875" w:rsidR="003F0072" w:rsidDel="00116173" w:rsidRDefault="003F0072" w:rsidP="003F0072">
      <w:pPr>
        <w:autoSpaceDE w:val="0"/>
        <w:autoSpaceDN w:val="0"/>
        <w:adjustRightInd w:val="0"/>
        <w:spacing w:after="0" w:line="240" w:lineRule="auto"/>
        <w:rPr>
          <w:del w:id="4511" w:author="Michael Bell" w:date="2013-05-06T17:54:00Z"/>
          <w:rFonts w:ascii="Courier New" w:hAnsi="Courier New" w:cs="Courier New"/>
          <w:color w:val="008000"/>
          <w:sz w:val="20"/>
          <w:szCs w:val="20"/>
          <w:highlight w:val="white"/>
        </w:rPr>
      </w:pPr>
      <w:del w:id="4512"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FDD4C29" w14:textId="56821E5A" w:rsidR="003F0072" w:rsidDel="00116173" w:rsidRDefault="003F0072" w:rsidP="003F0072">
      <w:pPr>
        <w:autoSpaceDE w:val="0"/>
        <w:autoSpaceDN w:val="0"/>
        <w:adjustRightInd w:val="0"/>
        <w:spacing w:after="0" w:line="240" w:lineRule="auto"/>
        <w:rPr>
          <w:del w:id="4513" w:author="Michael Bell" w:date="2013-05-06T17:54:00Z"/>
          <w:rFonts w:ascii="Courier New" w:hAnsi="Courier New" w:cs="Courier New"/>
          <w:color w:val="008000"/>
          <w:sz w:val="20"/>
          <w:szCs w:val="20"/>
          <w:highlight w:val="white"/>
        </w:rPr>
      </w:pPr>
      <w:del w:id="4514" w:author="Michael Bell" w:date="2013-05-06T17:54:00Z">
        <w:r w:rsidDel="00116173">
          <w:rPr>
            <w:rFonts w:ascii="Courier New" w:hAnsi="Courier New" w:cs="Courier New"/>
            <w:color w:val="008000"/>
            <w:sz w:val="20"/>
            <w:szCs w:val="20"/>
            <w:highlight w:val="white"/>
          </w:rPr>
          <w:delText xml:space="preserve"> </w:delText>
        </w:r>
      </w:del>
    </w:p>
    <w:p w14:paraId="67BFC1EB" w14:textId="58D35855" w:rsidR="003F0072" w:rsidDel="00116173" w:rsidRDefault="003F0072" w:rsidP="003F0072">
      <w:pPr>
        <w:autoSpaceDE w:val="0"/>
        <w:autoSpaceDN w:val="0"/>
        <w:adjustRightInd w:val="0"/>
        <w:spacing w:after="0" w:line="240" w:lineRule="auto"/>
        <w:rPr>
          <w:del w:id="4515" w:author="Michael Bell" w:date="2013-05-06T17:54:00Z"/>
          <w:rFonts w:ascii="Courier New" w:hAnsi="Courier New" w:cs="Courier New"/>
          <w:color w:val="008000"/>
          <w:sz w:val="20"/>
          <w:szCs w:val="20"/>
          <w:highlight w:val="white"/>
        </w:rPr>
      </w:pPr>
      <w:del w:id="4516" w:author="Michael Bell" w:date="2013-05-06T17:54:00Z">
        <w:r w:rsidDel="00116173">
          <w:rPr>
            <w:rFonts w:ascii="Courier New" w:hAnsi="Courier New" w:cs="Courier New"/>
            <w:color w:val="008000"/>
            <w:sz w:val="20"/>
            <w:szCs w:val="20"/>
            <w:highlight w:val="white"/>
          </w:rPr>
          <w:delText xml:space="preserve"> By Michael Bell</w:delText>
        </w:r>
      </w:del>
    </w:p>
    <w:p w14:paraId="427F4C7B" w14:textId="3EF09576" w:rsidR="003F0072" w:rsidDel="00116173" w:rsidRDefault="003F0072" w:rsidP="003F0072">
      <w:pPr>
        <w:autoSpaceDE w:val="0"/>
        <w:autoSpaceDN w:val="0"/>
        <w:adjustRightInd w:val="0"/>
        <w:spacing w:after="0" w:line="240" w:lineRule="auto"/>
        <w:rPr>
          <w:del w:id="4517" w:author="Michael Bell" w:date="2013-05-06T17:54:00Z"/>
          <w:rFonts w:ascii="Courier New" w:hAnsi="Courier New" w:cs="Courier New"/>
          <w:color w:val="008000"/>
          <w:sz w:val="20"/>
          <w:szCs w:val="20"/>
          <w:highlight w:val="white"/>
        </w:rPr>
      </w:pPr>
      <w:del w:id="4518" w:author="Michael Bell" w:date="2013-05-06T17:54:00Z">
        <w:r w:rsidDel="00116173">
          <w:rPr>
            <w:rFonts w:ascii="Courier New" w:hAnsi="Courier New" w:cs="Courier New"/>
            <w:color w:val="008000"/>
            <w:sz w:val="20"/>
            <w:szCs w:val="20"/>
            <w:highlight w:val="white"/>
          </w:rPr>
          <w:delText xml:space="preserve"> </w:delText>
        </w:r>
      </w:del>
    </w:p>
    <w:p w14:paraId="28A5EB0B" w14:textId="2EA2AEE1" w:rsidR="003F0072" w:rsidDel="00116173" w:rsidRDefault="003F0072" w:rsidP="003F0072">
      <w:pPr>
        <w:autoSpaceDE w:val="0"/>
        <w:autoSpaceDN w:val="0"/>
        <w:adjustRightInd w:val="0"/>
        <w:spacing w:after="0" w:line="240" w:lineRule="auto"/>
        <w:rPr>
          <w:del w:id="4519" w:author="Michael Bell" w:date="2013-05-06T17:54:00Z"/>
          <w:rFonts w:ascii="Courier New" w:hAnsi="Courier New" w:cs="Courier New"/>
          <w:color w:val="008000"/>
          <w:sz w:val="20"/>
          <w:szCs w:val="20"/>
          <w:highlight w:val="white"/>
        </w:rPr>
      </w:pPr>
      <w:del w:id="4520"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36CF1B" w14:textId="321BAD81" w:rsidR="003F0072" w:rsidDel="00116173" w:rsidRDefault="003F0072" w:rsidP="003F0072">
      <w:pPr>
        <w:autoSpaceDE w:val="0"/>
        <w:autoSpaceDN w:val="0"/>
        <w:adjustRightInd w:val="0"/>
        <w:spacing w:after="0" w:line="240" w:lineRule="auto"/>
        <w:rPr>
          <w:del w:id="4521" w:author="Michael Bell" w:date="2013-05-06T17:54:00Z"/>
          <w:rFonts w:ascii="Courier New" w:hAnsi="Courier New" w:cs="Courier New"/>
          <w:color w:val="008000"/>
          <w:sz w:val="20"/>
          <w:szCs w:val="20"/>
          <w:highlight w:val="white"/>
        </w:rPr>
      </w:pPr>
      <w:del w:id="4522" w:author="Michael Bell" w:date="2013-05-06T17:54:00Z">
        <w:r w:rsidDel="00116173">
          <w:rPr>
            <w:rFonts w:ascii="Courier New" w:hAnsi="Courier New" w:cs="Courier New"/>
            <w:color w:val="008000"/>
            <w:sz w:val="20"/>
            <w:szCs w:val="20"/>
            <w:highlight w:val="white"/>
          </w:rPr>
          <w:delText xml:space="preserve"> </w:delText>
        </w:r>
      </w:del>
    </w:p>
    <w:p w14:paraId="51B3E492" w14:textId="13B09221" w:rsidR="003F0072" w:rsidDel="00116173" w:rsidRDefault="003F0072" w:rsidP="003F0072">
      <w:pPr>
        <w:autoSpaceDE w:val="0"/>
        <w:autoSpaceDN w:val="0"/>
        <w:adjustRightInd w:val="0"/>
        <w:spacing w:after="0" w:line="240" w:lineRule="auto"/>
        <w:rPr>
          <w:del w:id="4523" w:author="Michael Bell" w:date="2013-05-06T17:54:00Z"/>
          <w:rFonts w:ascii="Courier New" w:hAnsi="Courier New" w:cs="Courier New"/>
          <w:color w:val="000000"/>
          <w:sz w:val="20"/>
          <w:szCs w:val="20"/>
          <w:highlight w:val="white"/>
        </w:rPr>
      </w:pPr>
      <w:del w:id="4524" w:author="Michael Bell" w:date="2013-05-06T17:54:00Z">
        <w:r w:rsidDel="00116173">
          <w:rPr>
            <w:rFonts w:ascii="Courier New" w:hAnsi="Courier New" w:cs="Courier New"/>
            <w:color w:val="008000"/>
            <w:sz w:val="20"/>
            <w:szCs w:val="20"/>
            <w:highlight w:val="white"/>
          </w:rPr>
          <w:delText xml:space="preserve"> */</w:delText>
        </w:r>
      </w:del>
    </w:p>
    <w:p w14:paraId="7D54A3DB" w14:textId="77E2BB00" w:rsidR="003F0072" w:rsidDel="00116173" w:rsidRDefault="003F0072" w:rsidP="003F0072">
      <w:pPr>
        <w:autoSpaceDE w:val="0"/>
        <w:autoSpaceDN w:val="0"/>
        <w:adjustRightInd w:val="0"/>
        <w:spacing w:after="0" w:line="240" w:lineRule="auto"/>
        <w:rPr>
          <w:del w:id="4525" w:author="Michael Bell" w:date="2013-05-06T17:54:00Z"/>
          <w:rFonts w:ascii="Courier New" w:hAnsi="Courier New" w:cs="Courier New"/>
          <w:color w:val="000000"/>
          <w:sz w:val="20"/>
          <w:szCs w:val="20"/>
          <w:highlight w:val="white"/>
        </w:rPr>
      </w:pPr>
    </w:p>
    <w:p w14:paraId="331F0996" w14:textId="502CE5FC" w:rsidR="003F0072" w:rsidDel="00116173" w:rsidRDefault="003F0072" w:rsidP="003F0072">
      <w:pPr>
        <w:autoSpaceDE w:val="0"/>
        <w:autoSpaceDN w:val="0"/>
        <w:adjustRightInd w:val="0"/>
        <w:spacing w:after="0" w:line="240" w:lineRule="auto"/>
        <w:rPr>
          <w:del w:id="4526" w:author="Michael Bell" w:date="2013-05-06T17:54:00Z"/>
          <w:rFonts w:ascii="Courier New" w:hAnsi="Courier New" w:cs="Courier New"/>
          <w:color w:val="008000"/>
          <w:sz w:val="20"/>
          <w:szCs w:val="20"/>
          <w:highlight w:val="white"/>
        </w:rPr>
      </w:pPr>
      <w:del w:id="4527" w:author="Michael Bell" w:date="2013-05-06T17:54:00Z">
        <w:r w:rsidDel="00116173">
          <w:rPr>
            <w:rFonts w:ascii="Courier New" w:hAnsi="Courier New" w:cs="Courier New"/>
            <w:color w:val="008000"/>
            <w:sz w:val="20"/>
            <w:szCs w:val="20"/>
            <w:highlight w:val="white"/>
          </w:rPr>
          <w:delText>/*this function checks the status of the points and compares them to what they should be, if its diferent it</w:delText>
        </w:r>
      </w:del>
    </w:p>
    <w:p w14:paraId="48BF913D" w14:textId="75ACE026" w:rsidR="003F0072" w:rsidDel="00116173" w:rsidRDefault="003F0072" w:rsidP="003F0072">
      <w:pPr>
        <w:autoSpaceDE w:val="0"/>
        <w:autoSpaceDN w:val="0"/>
        <w:adjustRightInd w:val="0"/>
        <w:spacing w:after="0" w:line="240" w:lineRule="auto"/>
        <w:rPr>
          <w:del w:id="4528" w:author="Michael Bell" w:date="2013-05-06T17:54:00Z"/>
          <w:rFonts w:ascii="Courier New" w:hAnsi="Courier New" w:cs="Courier New"/>
          <w:color w:val="000000"/>
          <w:sz w:val="20"/>
          <w:szCs w:val="20"/>
          <w:highlight w:val="white"/>
        </w:rPr>
      </w:pPr>
      <w:del w:id="4529" w:author="Michael Bell" w:date="2013-05-06T17:54:00Z">
        <w:r w:rsidDel="00116173">
          <w:rPr>
            <w:rFonts w:ascii="Courier New" w:hAnsi="Courier New" w:cs="Courier New"/>
            <w:color w:val="008000"/>
            <w:sz w:val="20"/>
            <w:szCs w:val="20"/>
            <w:highlight w:val="white"/>
          </w:rPr>
          <w:delText>changes the points to match*/</w:delText>
        </w:r>
      </w:del>
    </w:p>
    <w:p w14:paraId="7833B184" w14:textId="041FFEAE" w:rsidR="003F0072" w:rsidDel="00116173" w:rsidRDefault="003F0072" w:rsidP="003F0072">
      <w:pPr>
        <w:autoSpaceDE w:val="0"/>
        <w:autoSpaceDN w:val="0"/>
        <w:adjustRightInd w:val="0"/>
        <w:spacing w:after="0" w:line="240" w:lineRule="auto"/>
        <w:rPr>
          <w:del w:id="4530" w:author="Michael Bell" w:date="2013-05-06T17:54:00Z"/>
          <w:rFonts w:ascii="Courier New" w:hAnsi="Courier New" w:cs="Courier New"/>
          <w:color w:val="000000"/>
          <w:sz w:val="20"/>
          <w:szCs w:val="20"/>
          <w:highlight w:val="white"/>
        </w:rPr>
      </w:pPr>
    </w:p>
    <w:p w14:paraId="722E056B" w14:textId="5A7A09D7" w:rsidR="003F0072" w:rsidDel="00116173" w:rsidRDefault="003F0072" w:rsidP="003F0072">
      <w:pPr>
        <w:autoSpaceDE w:val="0"/>
        <w:autoSpaceDN w:val="0"/>
        <w:adjustRightInd w:val="0"/>
        <w:spacing w:after="0" w:line="240" w:lineRule="auto"/>
        <w:rPr>
          <w:del w:id="4531" w:author="Michael Bell" w:date="2013-05-06T17:54:00Z"/>
          <w:rFonts w:ascii="Courier New" w:hAnsi="Courier New" w:cs="Courier New"/>
          <w:color w:val="000000"/>
          <w:sz w:val="20"/>
          <w:szCs w:val="20"/>
          <w:highlight w:val="white"/>
        </w:rPr>
      </w:pPr>
    </w:p>
    <w:p w14:paraId="6A92CC6F" w14:textId="0B33825E" w:rsidR="003F0072" w:rsidDel="00116173" w:rsidRDefault="003F0072" w:rsidP="003F0072">
      <w:pPr>
        <w:autoSpaceDE w:val="0"/>
        <w:autoSpaceDN w:val="0"/>
        <w:adjustRightInd w:val="0"/>
        <w:spacing w:after="0" w:line="240" w:lineRule="auto"/>
        <w:rPr>
          <w:del w:id="4532" w:author="Michael Bell" w:date="2013-05-06T17:54:00Z"/>
          <w:rFonts w:ascii="Courier New" w:hAnsi="Courier New" w:cs="Courier New"/>
          <w:color w:val="000000"/>
          <w:sz w:val="20"/>
          <w:szCs w:val="20"/>
          <w:highlight w:val="white"/>
        </w:rPr>
      </w:pPr>
      <w:del w:id="4533"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1CB9B430" w14:textId="3E68BF90" w:rsidR="003F0072" w:rsidDel="00116173" w:rsidRDefault="003F0072" w:rsidP="003F0072">
      <w:pPr>
        <w:autoSpaceDE w:val="0"/>
        <w:autoSpaceDN w:val="0"/>
        <w:adjustRightInd w:val="0"/>
        <w:spacing w:after="0" w:line="240" w:lineRule="auto"/>
        <w:rPr>
          <w:del w:id="4534" w:author="Michael Bell" w:date="2013-05-06T17:54:00Z"/>
          <w:rFonts w:ascii="Courier New" w:hAnsi="Courier New" w:cs="Courier New"/>
          <w:color w:val="000000"/>
          <w:sz w:val="20"/>
          <w:szCs w:val="20"/>
          <w:highlight w:val="white"/>
        </w:rPr>
      </w:pPr>
      <w:del w:id="4535" w:author="Michael Bell" w:date="2013-05-06T17:54:00Z">
        <w:r w:rsidDel="00116173">
          <w:rPr>
            <w:rFonts w:ascii="Courier New" w:hAnsi="Courier New" w:cs="Courier New"/>
            <w:b/>
            <w:bCs/>
            <w:color w:val="000080"/>
            <w:sz w:val="20"/>
            <w:szCs w:val="20"/>
            <w:highlight w:val="white"/>
          </w:rPr>
          <w:delText>{</w:delText>
        </w:r>
      </w:del>
    </w:p>
    <w:p w14:paraId="1B426490" w14:textId="17EB283F" w:rsidR="003F0072" w:rsidDel="00116173" w:rsidRDefault="003F0072" w:rsidP="003F0072">
      <w:pPr>
        <w:autoSpaceDE w:val="0"/>
        <w:autoSpaceDN w:val="0"/>
        <w:adjustRightInd w:val="0"/>
        <w:spacing w:after="0" w:line="240" w:lineRule="auto"/>
        <w:rPr>
          <w:del w:id="4536" w:author="Michael Bell" w:date="2013-05-06T17:54:00Z"/>
          <w:rFonts w:ascii="Courier New" w:hAnsi="Courier New" w:cs="Courier New"/>
          <w:color w:val="008000"/>
          <w:sz w:val="20"/>
          <w:szCs w:val="20"/>
          <w:highlight w:val="white"/>
        </w:rPr>
      </w:pPr>
      <w:del w:id="45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//goes through all the points</w:delText>
        </w:r>
      </w:del>
    </w:p>
    <w:p w14:paraId="5D18BAF5" w14:textId="3B6549B6" w:rsidR="003F0072" w:rsidDel="00116173" w:rsidRDefault="003F0072" w:rsidP="003F0072">
      <w:pPr>
        <w:autoSpaceDE w:val="0"/>
        <w:autoSpaceDN w:val="0"/>
        <w:adjustRightInd w:val="0"/>
        <w:spacing w:after="0" w:line="240" w:lineRule="auto"/>
        <w:rPr>
          <w:del w:id="4538" w:author="Michael Bell" w:date="2013-05-06T17:54:00Z"/>
          <w:rFonts w:ascii="Courier New" w:hAnsi="Courier New" w:cs="Courier New"/>
          <w:color w:val="000000"/>
          <w:sz w:val="20"/>
          <w:szCs w:val="20"/>
          <w:highlight w:val="white"/>
        </w:rPr>
      </w:pPr>
      <w:del w:id="45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C93042" w14:textId="50B6941A" w:rsidR="003F0072" w:rsidDel="00116173" w:rsidRDefault="003F0072" w:rsidP="003F0072">
      <w:pPr>
        <w:autoSpaceDE w:val="0"/>
        <w:autoSpaceDN w:val="0"/>
        <w:adjustRightInd w:val="0"/>
        <w:spacing w:after="0" w:line="240" w:lineRule="auto"/>
        <w:rPr>
          <w:del w:id="4540" w:author="Michael Bell" w:date="2013-05-06T17:54:00Z"/>
          <w:rFonts w:ascii="Courier New" w:hAnsi="Courier New" w:cs="Courier New"/>
          <w:color w:val="008000"/>
          <w:sz w:val="20"/>
          <w:szCs w:val="20"/>
          <w:highlight w:val="white"/>
        </w:rPr>
      </w:pPr>
      <w:del w:id="454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state doesent match what it should be</w:delText>
        </w:r>
      </w:del>
    </w:p>
    <w:p w14:paraId="794D12FD" w14:textId="03D610A6" w:rsidR="003F0072" w:rsidDel="00116173" w:rsidRDefault="003F0072" w:rsidP="003F0072">
      <w:pPr>
        <w:autoSpaceDE w:val="0"/>
        <w:autoSpaceDN w:val="0"/>
        <w:adjustRightInd w:val="0"/>
        <w:spacing w:after="0" w:line="240" w:lineRule="auto"/>
        <w:rPr>
          <w:del w:id="4542" w:author="Michael Bell" w:date="2013-05-06T17:54:00Z"/>
          <w:rFonts w:ascii="Courier New" w:hAnsi="Courier New" w:cs="Courier New"/>
          <w:color w:val="000000"/>
          <w:sz w:val="20"/>
          <w:szCs w:val="20"/>
          <w:highlight w:val="white"/>
        </w:rPr>
      </w:pPr>
      <w:del w:id="45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CDE6AE6" w14:textId="57EC8FA9" w:rsidR="003F0072" w:rsidDel="00116173" w:rsidRDefault="003F0072" w:rsidP="003F0072">
      <w:pPr>
        <w:autoSpaceDE w:val="0"/>
        <w:autoSpaceDN w:val="0"/>
        <w:adjustRightInd w:val="0"/>
        <w:spacing w:after="0" w:line="240" w:lineRule="auto"/>
        <w:rPr>
          <w:del w:id="4544" w:author="Michael Bell" w:date="2013-05-06T17:54:00Z"/>
          <w:rFonts w:ascii="Courier New" w:hAnsi="Courier New" w:cs="Courier New"/>
          <w:color w:val="008000"/>
          <w:sz w:val="20"/>
          <w:szCs w:val="20"/>
          <w:highlight w:val="white"/>
        </w:rPr>
      </w:pPr>
      <w:del w:id="4545" w:author="Michael Bell" w:date="2013-05-06T17:54:00Z">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//move the points</w:delText>
        </w:r>
      </w:del>
    </w:p>
    <w:p w14:paraId="1BB7BE1E" w14:textId="26C8274A" w:rsidR="003F0072" w:rsidDel="00116173" w:rsidRDefault="003F0072" w:rsidP="003F0072">
      <w:pPr>
        <w:autoSpaceDE w:val="0"/>
        <w:autoSpaceDN w:val="0"/>
        <w:adjustRightInd w:val="0"/>
        <w:spacing w:after="0" w:line="240" w:lineRule="auto"/>
        <w:rPr>
          <w:del w:id="4546" w:author="Michael Bell" w:date="2013-05-06T17:54:00Z"/>
          <w:rFonts w:ascii="Courier New" w:hAnsi="Courier New" w:cs="Courier New"/>
          <w:color w:val="008000"/>
          <w:sz w:val="20"/>
          <w:szCs w:val="20"/>
          <w:highlight w:val="white"/>
        </w:rPr>
      </w:pPr>
      <w:del w:id="4547"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//change the state</w:delText>
        </w:r>
      </w:del>
    </w:p>
    <w:p w14:paraId="73054017" w14:textId="1641B8D9" w:rsidR="003F0072" w:rsidDel="00116173" w:rsidRDefault="003F0072" w:rsidP="003F0072">
      <w:pPr>
        <w:autoSpaceDE w:val="0"/>
        <w:autoSpaceDN w:val="0"/>
        <w:adjustRightInd w:val="0"/>
        <w:spacing w:after="0" w:line="240" w:lineRule="auto"/>
        <w:rPr>
          <w:del w:id="4548" w:author="Michael Bell" w:date="2013-05-06T17:54:00Z"/>
          <w:rFonts w:ascii="Courier New" w:hAnsi="Courier New" w:cs="Courier New"/>
          <w:color w:val="000000"/>
          <w:sz w:val="20"/>
          <w:szCs w:val="20"/>
          <w:highlight w:val="white"/>
        </w:rPr>
      </w:pPr>
      <w:del w:id="45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789F3A" w14:textId="1EE696B1" w:rsidR="003F0072" w:rsidDel="00116173" w:rsidRDefault="003F0072" w:rsidP="003F0072">
      <w:pPr>
        <w:autoSpaceDE w:val="0"/>
        <w:autoSpaceDN w:val="0"/>
        <w:adjustRightInd w:val="0"/>
        <w:spacing w:after="0" w:line="240" w:lineRule="auto"/>
        <w:rPr>
          <w:del w:id="4550" w:author="Michael Bell" w:date="2013-05-06T17:54:00Z"/>
          <w:rFonts w:ascii="Courier New" w:hAnsi="Courier New" w:cs="Courier New"/>
          <w:color w:val="000000"/>
          <w:sz w:val="20"/>
          <w:szCs w:val="20"/>
          <w:highlight w:val="white"/>
        </w:rPr>
      </w:pPr>
      <w:del w:id="455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D814B10" w14:textId="37FCF8AF" w:rsidR="003F0072" w:rsidDel="00116173" w:rsidRDefault="003F0072" w:rsidP="003F0072">
      <w:pPr>
        <w:autoSpaceDE w:val="0"/>
        <w:autoSpaceDN w:val="0"/>
        <w:adjustRightInd w:val="0"/>
        <w:spacing w:after="0" w:line="240" w:lineRule="auto"/>
        <w:rPr>
          <w:del w:id="4552" w:author="Michael Bell" w:date="2013-05-06T17:54:00Z"/>
          <w:rFonts w:ascii="Courier New" w:hAnsi="Courier New" w:cs="Courier New"/>
          <w:color w:val="000000"/>
          <w:sz w:val="20"/>
          <w:szCs w:val="20"/>
          <w:highlight w:val="white"/>
        </w:rPr>
      </w:pPr>
      <w:del w:id="4553" w:author="Michael Bell" w:date="2013-05-06T17:54:00Z">
        <w:r w:rsidDel="00116173">
          <w:rPr>
            <w:rFonts w:ascii="Courier New" w:hAnsi="Courier New" w:cs="Courier New"/>
            <w:b/>
            <w:bCs/>
            <w:color w:val="000080"/>
            <w:sz w:val="20"/>
            <w:szCs w:val="20"/>
            <w:highlight w:val="white"/>
          </w:rPr>
          <w:delText>}</w:delText>
        </w:r>
      </w:del>
    </w:p>
    <w:p w14:paraId="42AA0AA8" w14:textId="77777777" w:rsidR="00ED3601" w:rsidRDefault="00ED3601">
      <w:r>
        <w:br w:type="page"/>
      </w:r>
    </w:p>
    <w:p w14:paraId="08D06C3E" w14:textId="77777777" w:rsidR="00ED3601" w:rsidRDefault="00ED3601" w:rsidP="00ED3601">
      <w:pPr>
        <w:pStyle w:val="Heading2"/>
      </w:pPr>
      <w:bookmarkStart w:id="4554" w:name="_Toc355693067"/>
      <w:r>
        <w:lastRenderedPageBreak/>
        <w:t>initialise.ino</w:t>
      </w:r>
      <w:bookmarkEnd w:id="4554"/>
    </w:p>
    <w:p w14:paraId="03DC75FE" w14:textId="77777777" w:rsidR="003A2FEE" w:rsidRDefault="003A2FEE" w:rsidP="003A2FEE">
      <w:pPr>
        <w:autoSpaceDE w:val="0"/>
        <w:autoSpaceDN w:val="0"/>
        <w:adjustRightInd w:val="0"/>
        <w:spacing w:after="0" w:line="240" w:lineRule="auto"/>
        <w:rPr>
          <w:ins w:id="4555" w:author="Michael Bell" w:date="2013-05-06T18:02:00Z"/>
          <w:rFonts w:ascii="Courier New" w:hAnsi="Courier New" w:cs="Courier New"/>
          <w:color w:val="008000"/>
          <w:sz w:val="20"/>
          <w:szCs w:val="20"/>
          <w:highlight w:val="white"/>
        </w:rPr>
      </w:pPr>
      <w:ins w:id="4556" w:author="Michael Bell" w:date="2013-05-06T18:02:00Z">
        <w:r>
          <w:rPr>
            <w:rFonts w:ascii="Courier New" w:hAnsi="Courier New" w:cs="Courier New"/>
            <w:color w:val="008000"/>
            <w:sz w:val="20"/>
            <w:szCs w:val="20"/>
            <w:highlight w:val="white"/>
          </w:rPr>
          <w:t>/*</w:t>
        </w:r>
      </w:ins>
    </w:p>
    <w:p w14:paraId="3BA748B9" w14:textId="77777777" w:rsidR="003A2FEE" w:rsidRDefault="003A2FEE" w:rsidP="003A2FEE">
      <w:pPr>
        <w:autoSpaceDE w:val="0"/>
        <w:autoSpaceDN w:val="0"/>
        <w:adjustRightInd w:val="0"/>
        <w:spacing w:after="0" w:line="240" w:lineRule="auto"/>
        <w:rPr>
          <w:ins w:id="4557" w:author="Michael Bell" w:date="2013-05-06T18:02:00Z"/>
          <w:rFonts w:ascii="Courier New" w:hAnsi="Courier New" w:cs="Courier New"/>
          <w:color w:val="008000"/>
          <w:sz w:val="20"/>
          <w:szCs w:val="20"/>
          <w:highlight w:val="white"/>
        </w:rPr>
      </w:pPr>
    </w:p>
    <w:p w14:paraId="1B9DA492" w14:textId="77777777" w:rsidR="003A2FEE" w:rsidRDefault="003A2FEE" w:rsidP="003A2FEE">
      <w:pPr>
        <w:autoSpaceDE w:val="0"/>
        <w:autoSpaceDN w:val="0"/>
        <w:adjustRightInd w:val="0"/>
        <w:spacing w:after="0" w:line="240" w:lineRule="auto"/>
        <w:rPr>
          <w:ins w:id="4558" w:author="Michael Bell" w:date="2013-05-06T18:02:00Z"/>
          <w:rFonts w:ascii="Courier New" w:hAnsi="Courier New" w:cs="Courier New"/>
          <w:color w:val="008000"/>
          <w:sz w:val="20"/>
          <w:szCs w:val="20"/>
          <w:highlight w:val="white"/>
        </w:rPr>
      </w:pPr>
      <w:ins w:id="4559" w:author="Michael Bell" w:date="2013-05-06T18:02:00Z">
        <w:r>
          <w:rPr>
            <w:rFonts w:ascii="Courier New" w:hAnsi="Courier New" w:cs="Courier New"/>
            <w:color w:val="008000"/>
            <w:sz w:val="20"/>
            <w:szCs w:val="20"/>
            <w:highlight w:val="white"/>
          </w:rPr>
          <w:t xml:space="preserve"> BELTRAK</w:t>
        </w:r>
      </w:ins>
    </w:p>
    <w:p w14:paraId="09BF33D5" w14:textId="77777777" w:rsidR="003A2FEE" w:rsidRDefault="003A2FEE" w:rsidP="003A2FEE">
      <w:pPr>
        <w:autoSpaceDE w:val="0"/>
        <w:autoSpaceDN w:val="0"/>
        <w:adjustRightInd w:val="0"/>
        <w:spacing w:after="0" w:line="240" w:lineRule="auto"/>
        <w:rPr>
          <w:ins w:id="4560" w:author="Michael Bell" w:date="2013-05-06T18:02:00Z"/>
          <w:rFonts w:ascii="Courier New" w:hAnsi="Courier New" w:cs="Courier New"/>
          <w:color w:val="008000"/>
          <w:sz w:val="20"/>
          <w:szCs w:val="20"/>
          <w:highlight w:val="white"/>
        </w:rPr>
      </w:pPr>
      <w:ins w:id="4561" w:author="Michael Bell" w:date="2013-05-06T18:02:00Z">
        <w:r>
          <w:rPr>
            <w:rFonts w:ascii="Courier New" w:hAnsi="Courier New" w:cs="Courier New"/>
            <w:color w:val="008000"/>
            <w:sz w:val="20"/>
            <w:szCs w:val="20"/>
            <w:highlight w:val="white"/>
          </w:rPr>
          <w:t xml:space="preserve"> </w:t>
        </w:r>
      </w:ins>
    </w:p>
    <w:p w14:paraId="07342E1A" w14:textId="77777777" w:rsidR="003A2FEE" w:rsidRDefault="003A2FEE" w:rsidP="003A2FEE">
      <w:pPr>
        <w:autoSpaceDE w:val="0"/>
        <w:autoSpaceDN w:val="0"/>
        <w:adjustRightInd w:val="0"/>
        <w:spacing w:after="0" w:line="240" w:lineRule="auto"/>
        <w:rPr>
          <w:ins w:id="4562" w:author="Michael Bell" w:date="2013-05-06T18:02:00Z"/>
          <w:rFonts w:ascii="Courier New" w:hAnsi="Courier New" w:cs="Courier New"/>
          <w:color w:val="008000"/>
          <w:sz w:val="20"/>
          <w:szCs w:val="20"/>
          <w:highlight w:val="white"/>
        </w:rPr>
      </w:pPr>
      <w:ins w:id="4563" w:author="Michael Bell" w:date="2013-05-06T18:02:00Z">
        <w:r>
          <w:rPr>
            <w:rFonts w:ascii="Courier New" w:hAnsi="Courier New" w:cs="Courier New"/>
            <w:color w:val="008000"/>
            <w:sz w:val="20"/>
            <w:szCs w:val="20"/>
            <w:highlight w:val="white"/>
          </w:rPr>
          <w:t xml:space="preserve"> V1.0</w:t>
        </w:r>
      </w:ins>
    </w:p>
    <w:p w14:paraId="77D94600" w14:textId="77777777" w:rsidR="003A2FEE" w:rsidRDefault="003A2FEE" w:rsidP="003A2FEE">
      <w:pPr>
        <w:autoSpaceDE w:val="0"/>
        <w:autoSpaceDN w:val="0"/>
        <w:adjustRightInd w:val="0"/>
        <w:spacing w:after="0" w:line="240" w:lineRule="auto"/>
        <w:rPr>
          <w:ins w:id="4564" w:author="Michael Bell" w:date="2013-05-06T18:02:00Z"/>
          <w:rFonts w:ascii="Courier New" w:hAnsi="Courier New" w:cs="Courier New"/>
          <w:color w:val="008000"/>
          <w:sz w:val="20"/>
          <w:szCs w:val="20"/>
          <w:highlight w:val="white"/>
        </w:rPr>
      </w:pPr>
      <w:ins w:id="4565" w:author="Michael Bell" w:date="2013-05-06T18:02:00Z">
        <w:r>
          <w:rPr>
            <w:rFonts w:ascii="Courier New" w:hAnsi="Courier New" w:cs="Courier New"/>
            <w:color w:val="008000"/>
            <w:sz w:val="20"/>
            <w:szCs w:val="20"/>
            <w:highlight w:val="white"/>
          </w:rPr>
          <w:t xml:space="preserve"> </w:t>
        </w:r>
      </w:ins>
    </w:p>
    <w:p w14:paraId="655F74CB" w14:textId="77777777" w:rsidR="003A2FEE" w:rsidRDefault="003A2FEE" w:rsidP="003A2FEE">
      <w:pPr>
        <w:autoSpaceDE w:val="0"/>
        <w:autoSpaceDN w:val="0"/>
        <w:adjustRightInd w:val="0"/>
        <w:spacing w:after="0" w:line="240" w:lineRule="auto"/>
        <w:rPr>
          <w:ins w:id="4566" w:author="Michael Bell" w:date="2013-05-06T18:02:00Z"/>
          <w:rFonts w:ascii="Courier New" w:hAnsi="Courier New" w:cs="Courier New"/>
          <w:color w:val="008000"/>
          <w:sz w:val="20"/>
          <w:szCs w:val="20"/>
          <w:highlight w:val="white"/>
        </w:rPr>
      </w:pPr>
      <w:ins w:id="4567" w:author="Michael Bell" w:date="2013-05-06T18:02: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1A108742" w14:textId="77777777" w:rsidR="003A2FEE" w:rsidRDefault="003A2FEE" w:rsidP="003A2FEE">
      <w:pPr>
        <w:autoSpaceDE w:val="0"/>
        <w:autoSpaceDN w:val="0"/>
        <w:adjustRightInd w:val="0"/>
        <w:spacing w:after="0" w:line="240" w:lineRule="auto"/>
        <w:rPr>
          <w:ins w:id="4568" w:author="Michael Bell" w:date="2013-05-06T18:02:00Z"/>
          <w:rFonts w:ascii="Courier New" w:hAnsi="Courier New" w:cs="Courier New"/>
          <w:color w:val="008000"/>
          <w:sz w:val="20"/>
          <w:szCs w:val="20"/>
          <w:highlight w:val="white"/>
        </w:rPr>
      </w:pPr>
      <w:ins w:id="4569" w:author="Michael Bell" w:date="2013-05-06T18:02:00Z">
        <w:r>
          <w:rPr>
            <w:rFonts w:ascii="Courier New" w:hAnsi="Courier New" w:cs="Courier New"/>
            <w:color w:val="008000"/>
            <w:sz w:val="20"/>
            <w:szCs w:val="20"/>
            <w:highlight w:val="white"/>
          </w:rPr>
          <w:t xml:space="preserve"> </w:t>
        </w:r>
      </w:ins>
    </w:p>
    <w:p w14:paraId="0721BDF4" w14:textId="77777777" w:rsidR="003A2FEE" w:rsidRDefault="003A2FEE" w:rsidP="003A2FEE">
      <w:pPr>
        <w:autoSpaceDE w:val="0"/>
        <w:autoSpaceDN w:val="0"/>
        <w:adjustRightInd w:val="0"/>
        <w:spacing w:after="0" w:line="240" w:lineRule="auto"/>
        <w:rPr>
          <w:ins w:id="4570" w:author="Michael Bell" w:date="2013-05-06T18:02:00Z"/>
          <w:rFonts w:ascii="Courier New" w:hAnsi="Courier New" w:cs="Courier New"/>
          <w:color w:val="008000"/>
          <w:sz w:val="20"/>
          <w:szCs w:val="20"/>
          <w:highlight w:val="white"/>
        </w:rPr>
      </w:pPr>
      <w:ins w:id="4571" w:author="Michael Bell" w:date="2013-05-06T18:02:00Z">
        <w:r>
          <w:rPr>
            <w:rFonts w:ascii="Courier New" w:hAnsi="Courier New" w:cs="Courier New"/>
            <w:color w:val="008000"/>
            <w:sz w:val="20"/>
            <w:szCs w:val="20"/>
            <w:highlight w:val="white"/>
          </w:rPr>
          <w:t xml:space="preserve"> By Michael Bell</w:t>
        </w:r>
      </w:ins>
    </w:p>
    <w:p w14:paraId="3480FE5A" w14:textId="77777777" w:rsidR="003A2FEE" w:rsidRDefault="003A2FEE" w:rsidP="003A2FEE">
      <w:pPr>
        <w:autoSpaceDE w:val="0"/>
        <w:autoSpaceDN w:val="0"/>
        <w:adjustRightInd w:val="0"/>
        <w:spacing w:after="0" w:line="240" w:lineRule="auto"/>
        <w:rPr>
          <w:ins w:id="4572" w:author="Michael Bell" w:date="2013-05-06T18:02:00Z"/>
          <w:rFonts w:ascii="Courier New" w:hAnsi="Courier New" w:cs="Courier New"/>
          <w:color w:val="008000"/>
          <w:sz w:val="20"/>
          <w:szCs w:val="20"/>
          <w:highlight w:val="white"/>
        </w:rPr>
      </w:pPr>
      <w:ins w:id="4573" w:author="Michael Bell" w:date="2013-05-06T18:02:00Z">
        <w:r>
          <w:rPr>
            <w:rFonts w:ascii="Courier New" w:hAnsi="Courier New" w:cs="Courier New"/>
            <w:color w:val="008000"/>
            <w:sz w:val="20"/>
            <w:szCs w:val="20"/>
            <w:highlight w:val="white"/>
          </w:rPr>
          <w:t xml:space="preserve"> </w:t>
        </w:r>
      </w:ins>
    </w:p>
    <w:p w14:paraId="53AA8BD3" w14:textId="77777777" w:rsidR="003A2FEE" w:rsidRDefault="003A2FEE" w:rsidP="003A2FEE">
      <w:pPr>
        <w:autoSpaceDE w:val="0"/>
        <w:autoSpaceDN w:val="0"/>
        <w:adjustRightInd w:val="0"/>
        <w:spacing w:after="0" w:line="240" w:lineRule="auto"/>
        <w:rPr>
          <w:ins w:id="4574" w:author="Michael Bell" w:date="2013-05-06T18:02:00Z"/>
          <w:rFonts w:ascii="Courier New" w:hAnsi="Courier New" w:cs="Courier New"/>
          <w:color w:val="008000"/>
          <w:sz w:val="20"/>
          <w:szCs w:val="20"/>
          <w:highlight w:val="white"/>
        </w:rPr>
      </w:pPr>
      <w:ins w:id="4575" w:author="Michael Bell" w:date="2013-05-06T18:02:00Z">
        <w:r>
          <w:rPr>
            <w:rFonts w:ascii="Courier New" w:hAnsi="Courier New" w:cs="Courier New"/>
            <w:color w:val="008000"/>
            <w:sz w:val="20"/>
            <w:szCs w:val="20"/>
            <w:highlight w:val="white"/>
          </w:rPr>
          <w:t xml:space="preserve"> Programing started: 02/02/2013 at 14:08</w:t>
        </w:r>
      </w:ins>
    </w:p>
    <w:p w14:paraId="50C30248" w14:textId="77777777" w:rsidR="003A2FEE" w:rsidRDefault="003A2FEE" w:rsidP="003A2FEE">
      <w:pPr>
        <w:autoSpaceDE w:val="0"/>
        <w:autoSpaceDN w:val="0"/>
        <w:adjustRightInd w:val="0"/>
        <w:spacing w:after="0" w:line="240" w:lineRule="auto"/>
        <w:rPr>
          <w:ins w:id="4576" w:author="Michael Bell" w:date="2013-05-06T18:02:00Z"/>
          <w:rFonts w:ascii="Courier New" w:hAnsi="Courier New" w:cs="Courier New"/>
          <w:color w:val="008000"/>
          <w:sz w:val="20"/>
          <w:szCs w:val="20"/>
          <w:highlight w:val="white"/>
        </w:rPr>
      </w:pPr>
      <w:ins w:id="4577" w:author="Michael Bell" w:date="2013-05-06T18:02:00Z">
        <w:r>
          <w:rPr>
            <w:rFonts w:ascii="Courier New" w:hAnsi="Courier New" w:cs="Courier New"/>
            <w:color w:val="008000"/>
            <w:sz w:val="20"/>
            <w:szCs w:val="20"/>
            <w:highlight w:val="white"/>
          </w:rPr>
          <w:t xml:space="preserve"> </w:t>
        </w:r>
      </w:ins>
    </w:p>
    <w:p w14:paraId="643B5BD2" w14:textId="77777777" w:rsidR="003A2FEE" w:rsidRDefault="003A2FEE" w:rsidP="003A2FEE">
      <w:pPr>
        <w:autoSpaceDE w:val="0"/>
        <w:autoSpaceDN w:val="0"/>
        <w:adjustRightInd w:val="0"/>
        <w:spacing w:after="0" w:line="240" w:lineRule="auto"/>
        <w:rPr>
          <w:ins w:id="4578" w:author="Michael Bell" w:date="2013-05-06T18:02:00Z"/>
          <w:rFonts w:ascii="Courier New" w:hAnsi="Courier New" w:cs="Courier New"/>
          <w:color w:val="008000"/>
          <w:sz w:val="20"/>
          <w:szCs w:val="20"/>
          <w:highlight w:val="white"/>
        </w:rPr>
      </w:pPr>
      <w:ins w:id="4579" w:author="Michael Bell" w:date="2013-05-06T18:02:00Z">
        <w:r>
          <w:rPr>
            <w:rFonts w:ascii="Courier New" w:hAnsi="Courier New" w:cs="Courier New"/>
            <w:color w:val="008000"/>
            <w:sz w:val="20"/>
            <w:szCs w:val="20"/>
            <w:highlight w:val="white"/>
          </w:rPr>
          <w:t xml:space="preserve"> Programing completed: 06/05/2013 at 17:45</w:t>
        </w:r>
      </w:ins>
    </w:p>
    <w:p w14:paraId="543E750F" w14:textId="77777777" w:rsidR="003A2FEE" w:rsidRDefault="003A2FEE" w:rsidP="003A2FEE">
      <w:pPr>
        <w:autoSpaceDE w:val="0"/>
        <w:autoSpaceDN w:val="0"/>
        <w:adjustRightInd w:val="0"/>
        <w:spacing w:after="0" w:line="240" w:lineRule="auto"/>
        <w:rPr>
          <w:ins w:id="4580" w:author="Michael Bell" w:date="2013-05-06T18:02:00Z"/>
          <w:rFonts w:ascii="Courier New" w:hAnsi="Courier New" w:cs="Courier New"/>
          <w:color w:val="008000"/>
          <w:sz w:val="20"/>
          <w:szCs w:val="20"/>
          <w:highlight w:val="white"/>
        </w:rPr>
      </w:pPr>
      <w:ins w:id="4581" w:author="Michael Bell" w:date="2013-05-06T18:02:00Z">
        <w:r>
          <w:rPr>
            <w:rFonts w:ascii="Courier New" w:hAnsi="Courier New" w:cs="Courier New"/>
            <w:color w:val="008000"/>
            <w:sz w:val="20"/>
            <w:szCs w:val="20"/>
            <w:highlight w:val="white"/>
          </w:rPr>
          <w:t xml:space="preserve"> </w:t>
        </w:r>
      </w:ins>
    </w:p>
    <w:p w14:paraId="7B1D9E42" w14:textId="77777777" w:rsidR="003A2FEE" w:rsidRDefault="003A2FEE" w:rsidP="003A2FEE">
      <w:pPr>
        <w:autoSpaceDE w:val="0"/>
        <w:autoSpaceDN w:val="0"/>
        <w:adjustRightInd w:val="0"/>
        <w:spacing w:after="0" w:line="240" w:lineRule="auto"/>
        <w:rPr>
          <w:ins w:id="4582" w:author="Michael Bell" w:date="2013-05-06T18:02:00Z"/>
          <w:rFonts w:ascii="Courier New" w:hAnsi="Courier New" w:cs="Courier New"/>
          <w:color w:val="000000"/>
          <w:sz w:val="20"/>
          <w:szCs w:val="20"/>
          <w:highlight w:val="white"/>
        </w:rPr>
      </w:pPr>
      <w:ins w:id="4583" w:author="Michael Bell" w:date="2013-05-06T18:02:00Z">
        <w:r>
          <w:rPr>
            <w:rFonts w:ascii="Courier New" w:hAnsi="Courier New" w:cs="Courier New"/>
            <w:color w:val="008000"/>
            <w:sz w:val="20"/>
            <w:szCs w:val="20"/>
            <w:highlight w:val="white"/>
          </w:rPr>
          <w:t xml:space="preserve"> */</w:t>
        </w:r>
      </w:ins>
    </w:p>
    <w:p w14:paraId="3A4D33B3" w14:textId="77777777" w:rsidR="003A2FEE" w:rsidRDefault="003A2FEE" w:rsidP="003A2FEE">
      <w:pPr>
        <w:autoSpaceDE w:val="0"/>
        <w:autoSpaceDN w:val="0"/>
        <w:adjustRightInd w:val="0"/>
        <w:spacing w:after="0" w:line="240" w:lineRule="auto"/>
        <w:rPr>
          <w:ins w:id="4584" w:author="Michael Bell" w:date="2013-05-06T18:02:00Z"/>
          <w:rFonts w:ascii="Courier New" w:hAnsi="Courier New" w:cs="Courier New"/>
          <w:color w:val="000000"/>
          <w:sz w:val="20"/>
          <w:szCs w:val="20"/>
          <w:highlight w:val="white"/>
        </w:rPr>
      </w:pPr>
    </w:p>
    <w:p w14:paraId="3EC53F42" w14:textId="77777777" w:rsidR="003A2FEE" w:rsidRDefault="003A2FEE" w:rsidP="003A2FEE">
      <w:pPr>
        <w:autoSpaceDE w:val="0"/>
        <w:autoSpaceDN w:val="0"/>
        <w:adjustRightInd w:val="0"/>
        <w:spacing w:after="0" w:line="240" w:lineRule="auto"/>
        <w:rPr>
          <w:ins w:id="4585" w:author="Michael Bell" w:date="2013-05-06T18:02:00Z"/>
          <w:rFonts w:ascii="Courier New" w:hAnsi="Courier New" w:cs="Courier New"/>
          <w:color w:val="000000"/>
          <w:sz w:val="20"/>
          <w:szCs w:val="20"/>
          <w:highlight w:val="white"/>
        </w:rPr>
      </w:pPr>
      <w:proofErr w:type="gramStart"/>
      <w:ins w:id="4586" w:author="Michael Bell" w:date="2013-05-06T18:02: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initialise</w:t>
        </w:r>
        <w:r>
          <w:rPr>
            <w:rFonts w:ascii="Courier New" w:hAnsi="Courier New" w:cs="Courier New"/>
            <w:b/>
            <w:bCs/>
            <w:color w:val="000080"/>
            <w:sz w:val="20"/>
            <w:szCs w:val="20"/>
            <w:highlight w:val="white"/>
          </w:rPr>
          <w:t>()</w:t>
        </w:r>
      </w:ins>
    </w:p>
    <w:p w14:paraId="301889AA" w14:textId="77777777" w:rsidR="003A2FEE" w:rsidRDefault="003A2FEE" w:rsidP="003A2FEE">
      <w:pPr>
        <w:autoSpaceDE w:val="0"/>
        <w:autoSpaceDN w:val="0"/>
        <w:adjustRightInd w:val="0"/>
        <w:spacing w:after="0" w:line="240" w:lineRule="auto"/>
        <w:rPr>
          <w:ins w:id="4587" w:author="Michael Bell" w:date="2013-05-06T18:02:00Z"/>
          <w:rFonts w:ascii="Courier New" w:hAnsi="Courier New" w:cs="Courier New"/>
          <w:color w:val="000000"/>
          <w:sz w:val="20"/>
          <w:szCs w:val="20"/>
          <w:highlight w:val="white"/>
        </w:rPr>
      </w:pPr>
      <w:ins w:id="4588" w:author="Michael Bell" w:date="2013-05-06T18:02:00Z">
        <w:r>
          <w:rPr>
            <w:rFonts w:ascii="Courier New" w:hAnsi="Courier New" w:cs="Courier New"/>
            <w:b/>
            <w:bCs/>
            <w:color w:val="000080"/>
            <w:sz w:val="20"/>
            <w:szCs w:val="20"/>
            <w:highlight w:val="white"/>
          </w:rPr>
          <w:t>{</w:t>
        </w:r>
      </w:ins>
    </w:p>
    <w:p w14:paraId="38660B8F" w14:textId="77777777" w:rsidR="003A2FEE" w:rsidRDefault="003A2FEE" w:rsidP="003A2FEE">
      <w:pPr>
        <w:autoSpaceDE w:val="0"/>
        <w:autoSpaceDN w:val="0"/>
        <w:adjustRightInd w:val="0"/>
        <w:spacing w:after="0" w:line="240" w:lineRule="auto"/>
        <w:rPr>
          <w:ins w:id="4589" w:author="Michael Bell" w:date="2013-05-06T18:02:00Z"/>
          <w:rFonts w:ascii="Courier New" w:hAnsi="Courier New" w:cs="Courier New"/>
          <w:color w:val="000000"/>
          <w:sz w:val="20"/>
          <w:szCs w:val="20"/>
          <w:highlight w:val="white"/>
        </w:rPr>
      </w:pPr>
      <w:ins w:id="4590" w:author="Michael Bell" w:date="2013-05-06T18:02:00Z">
        <w:r>
          <w:rPr>
            <w:rFonts w:ascii="Courier New" w:hAnsi="Courier New" w:cs="Courier New"/>
            <w:color w:val="000000"/>
            <w:sz w:val="20"/>
            <w:szCs w:val="20"/>
            <w:highlight w:val="white"/>
          </w:rPr>
          <w:t xml:space="preserve">  </w:t>
        </w:r>
      </w:ins>
    </w:p>
    <w:p w14:paraId="3DD64DC2" w14:textId="77777777" w:rsidR="003A2FEE" w:rsidRDefault="003A2FEE" w:rsidP="003A2FEE">
      <w:pPr>
        <w:autoSpaceDE w:val="0"/>
        <w:autoSpaceDN w:val="0"/>
        <w:adjustRightInd w:val="0"/>
        <w:spacing w:after="0" w:line="240" w:lineRule="auto"/>
        <w:rPr>
          <w:ins w:id="4591" w:author="Michael Bell" w:date="2013-05-06T18:02:00Z"/>
          <w:rFonts w:ascii="Courier New" w:hAnsi="Courier New" w:cs="Courier New"/>
          <w:color w:val="008000"/>
          <w:sz w:val="20"/>
          <w:szCs w:val="20"/>
          <w:highlight w:val="white"/>
        </w:rPr>
      </w:pPr>
      <w:ins w:id="4592"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//initialise the </w:t>
        </w:r>
        <w:proofErr w:type="spellStart"/>
        <w:proofErr w:type="gramStart"/>
        <w:r>
          <w:rPr>
            <w:rFonts w:ascii="Courier New" w:hAnsi="Courier New" w:cs="Courier New"/>
            <w:color w:val="008000"/>
            <w:sz w:val="20"/>
            <w:szCs w:val="20"/>
            <w:highlight w:val="white"/>
          </w:rPr>
          <w:t>lcd</w:t>
        </w:r>
        <w:proofErr w:type="spellEnd"/>
        <w:proofErr w:type="gramEnd"/>
        <w:r>
          <w:rPr>
            <w:rFonts w:ascii="Courier New" w:hAnsi="Courier New" w:cs="Courier New"/>
            <w:color w:val="008000"/>
            <w:sz w:val="20"/>
            <w:szCs w:val="20"/>
            <w:highlight w:val="white"/>
          </w:rPr>
          <w:t xml:space="preserve"> screen with rows and columns</w:t>
        </w:r>
      </w:ins>
    </w:p>
    <w:p w14:paraId="6171D907" w14:textId="77777777" w:rsidR="003A2FEE" w:rsidRDefault="003A2FEE" w:rsidP="003A2FEE">
      <w:pPr>
        <w:autoSpaceDE w:val="0"/>
        <w:autoSpaceDN w:val="0"/>
        <w:adjustRightInd w:val="0"/>
        <w:spacing w:after="0" w:line="240" w:lineRule="auto"/>
        <w:rPr>
          <w:ins w:id="4593" w:author="Michael Bell" w:date="2013-05-06T18:02:00Z"/>
          <w:rFonts w:ascii="Courier New" w:hAnsi="Courier New" w:cs="Courier New"/>
          <w:color w:val="000000"/>
          <w:sz w:val="20"/>
          <w:szCs w:val="20"/>
          <w:highlight w:val="white"/>
        </w:rPr>
      </w:pPr>
      <w:ins w:id="4594"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begin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16</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9FBB4E" w14:textId="77777777" w:rsidR="003A2FEE" w:rsidRDefault="003A2FEE" w:rsidP="003A2FEE">
      <w:pPr>
        <w:autoSpaceDE w:val="0"/>
        <w:autoSpaceDN w:val="0"/>
        <w:adjustRightInd w:val="0"/>
        <w:spacing w:after="0" w:line="240" w:lineRule="auto"/>
        <w:rPr>
          <w:ins w:id="4595" w:author="Michael Bell" w:date="2013-05-06T18:02:00Z"/>
          <w:rFonts w:ascii="Courier New" w:hAnsi="Courier New" w:cs="Courier New"/>
          <w:color w:val="000000"/>
          <w:sz w:val="20"/>
          <w:szCs w:val="20"/>
          <w:highlight w:val="white"/>
        </w:rPr>
      </w:pPr>
    </w:p>
    <w:p w14:paraId="75E19066" w14:textId="77777777" w:rsidR="003A2FEE" w:rsidRDefault="003A2FEE" w:rsidP="003A2FEE">
      <w:pPr>
        <w:autoSpaceDE w:val="0"/>
        <w:autoSpaceDN w:val="0"/>
        <w:adjustRightInd w:val="0"/>
        <w:spacing w:after="0" w:line="240" w:lineRule="auto"/>
        <w:rPr>
          <w:ins w:id="4596" w:author="Michael Bell" w:date="2013-05-06T18:02:00Z"/>
          <w:rFonts w:ascii="Courier New" w:hAnsi="Courier New" w:cs="Courier New"/>
          <w:color w:val="008000"/>
          <w:sz w:val="20"/>
          <w:szCs w:val="20"/>
          <w:highlight w:val="white"/>
        </w:rPr>
      </w:pPr>
      <w:ins w:id="4597"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//print the loading screen</w:t>
        </w:r>
      </w:ins>
    </w:p>
    <w:p w14:paraId="696D9CED" w14:textId="77777777" w:rsidR="003A2FEE" w:rsidRDefault="003A2FEE" w:rsidP="003A2FEE">
      <w:pPr>
        <w:autoSpaceDE w:val="0"/>
        <w:autoSpaceDN w:val="0"/>
        <w:adjustRightInd w:val="0"/>
        <w:spacing w:after="0" w:line="240" w:lineRule="auto"/>
        <w:rPr>
          <w:ins w:id="4598" w:author="Michael Bell" w:date="2013-05-06T18:02:00Z"/>
          <w:rFonts w:ascii="Courier New" w:hAnsi="Courier New" w:cs="Courier New"/>
          <w:color w:val="000000"/>
          <w:sz w:val="20"/>
          <w:szCs w:val="20"/>
          <w:highlight w:val="white"/>
        </w:rPr>
      </w:pPr>
      <w:ins w:id="4599"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2A2450" w14:textId="77777777" w:rsidR="003A2FEE" w:rsidRDefault="003A2FEE" w:rsidP="003A2FEE">
      <w:pPr>
        <w:autoSpaceDE w:val="0"/>
        <w:autoSpaceDN w:val="0"/>
        <w:adjustRightInd w:val="0"/>
        <w:spacing w:after="0" w:line="240" w:lineRule="auto"/>
        <w:rPr>
          <w:ins w:id="4600" w:author="Michael Bell" w:date="2013-05-06T18:02:00Z"/>
          <w:rFonts w:ascii="Courier New" w:hAnsi="Courier New" w:cs="Courier New"/>
          <w:color w:val="000000"/>
          <w:sz w:val="20"/>
          <w:szCs w:val="20"/>
          <w:highlight w:val="white"/>
        </w:rPr>
      </w:pPr>
      <w:ins w:id="4601"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"Loading..."</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4BFE056" w14:textId="77777777" w:rsidR="003A2FEE" w:rsidRDefault="003A2FEE" w:rsidP="003A2FEE">
      <w:pPr>
        <w:autoSpaceDE w:val="0"/>
        <w:autoSpaceDN w:val="0"/>
        <w:adjustRightInd w:val="0"/>
        <w:spacing w:after="0" w:line="240" w:lineRule="auto"/>
        <w:rPr>
          <w:ins w:id="4602" w:author="Michael Bell" w:date="2013-05-06T18:02:00Z"/>
          <w:rFonts w:ascii="Courier New" w:hAnsi="Courier New" w:cs="Courier New"/>
          <w:color w:val="000000"/>
          <w:sz w:val="20"/>
          <w:szCs w:val="20"/>
          <w:highlight w:val="white"/>
        </w:rPr>
      </w:pPr>
    </w:p>
    <w:p w14:paraId="100E23D4" w14:textId="77777777" w:rsidR="003A2FEE" w:rsidRDefault="003A2FEE" w:rsidP="003A2FEE">
      <w:pPr>
        <w:autoSpaceDE w:val="0"/>
        <w:autoSpaceDN w:val="0"/>
        <w:adjustRightInd w:val="0"/>
        <w:spacing w:after="0" w:line="240" w:lineRule="auto"/>
        <w:rPr>
          <w:ins w:id="4603" w:author="Michael Bell" w:date="2013-05-06T18:02:00Z"/>
          <w:rFonts w:ascii="Courier New" w:hAnsi="Courier New" w:cs="Courier New"/>
          <w:color w:val="008000"/>
          <w:sz w:val="20"/>
          <w:szCs w:val="20"/>
          <w:highlight w:val="white"/>
        </w:rPr>
      </w:pPr>
      <w:ins w:id="4604"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global variables</w:t>
        </w:r>
      </w:ins>
    </w:p>
    <w:p w14:paraId="098134AA" w14:textId="77777777" w:rsidR="003A2FEE" w:rsidRDefault="003A2FEE" w:rsidP="003A2FEE">
      <w:pPr>
        <w:autoSpaceDE w:val="0"/>
        <w:autoSpaceDN w:val="0"/>
        <w:adjustRightInd w:val="0"/>
        <w:spacing w:after="0" w:line="240" w:lineRule="auto"/>
        <w:rPr>
          <w:ins w:id="4605" w:author="Michael Bell" w:date="2013-05-06T18:02:00Z"/>
          <w:rFonts w:ascii="Courier New" w:hAnsi="Courier New" w:cs="Courier New"/>
          <w:color w:val="008000"/>
          <w:sz w:val="20"/>
          <w:szCs w:val="20"/>
          <w:highlight w:val="white"/>
        </w:rPr>
      </w:pPr>
      <w:ins w:id="4606" w:author="Michael Bell" w:date="2013-05-06T18:02: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//full stop</w:t>
        </w:r>
      </w:ins>
    </w:p>
    <w:p w14:paraId="3CCE1D86" w14:textId="77777777" w:rsidR="003A2FEE" w:rsidRDefault="003A2FEE" w:rsidP="003A2FEE">
      <w:pPr>
        <w:autoSpaceDE w:val="0"/>
        <w:autoSpaceDN w:val="0"/>
        <w:adjustRightInd w:val="0"/>
        <w:spacing w:after="0" w:line="240" w:lineRule="auto"/>
        <w:rPr>
          <w:ins w:id="4607" w:author="Michael Bell" w:date="2013-05-06T18:02:00Z"/>
          <w:rFonts w:ascii="Courier New" w:hAnsi="Courier New" w:cs="Courier New"/>
          <w:color w:val="008000"/>
          <w:sz w:val="20"/>
          <w:szCs w:val="20"/>
          <w:highlight w:val="white"/>
        </w:rPr>
      </w:pPr>
      <w:ins w:id="4608"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train will travel forward</w:t>
        </w:r>
      </w:ins>
    </w:p>
    <w:p w14:paraId="4A4F6742" w14:textId="77777777" w:rsidR="003A2FEE" w:rsidRDefault="003A2FEE" w:rsidP="003A2FEE">
      <w:pPr>
        <w:autoSpaceDE w:val="0"/>
        <w:autoSpaceDN w:val="0"/>
        <w:adjustRightInd w:val="0"/>
        <w:spacing w:after="0" w:line="240" w:lineRule="auto"/>
        <w:rPr>
          <w:ins w:id="4609" w:author="Michael Bell" w:date="2013-05-06T18:02:00Z"/>
          <w:rFonts w:ascii="Courier New" w:hAnsi="Courier New" w:cs="Courier New"/>
          <w:color w:val="000000"/>
          <w:sz w:val="20"/>
          <w:szCs w:val="20"/>
          <w:highlight w:val="white"/>
        </w:rPr>
      </w:pPr>
    </w:p>
    <w:p w14:paraId="6339370D" w14:textId="77777777" w:rsidR="003A2FEE" w:rsidRDefault="003A2FEE" w:rsidP="003A2FEE">
      <w:pPr>
        <w:autoSpaceDE w:val="0"/>
        <w:autoSpaceDN w:val="0"/>
        <w:adjustRightInd w:val="0"/>
        <w:spacing w:after="0" w:line="240" w:lineRule="auto"/>
        <w:rPr>
          <w:ins w:id="4610" w:author="Michael Bell" w:date="2013-05-06T18:02:00Z"/>
          <w:rFonts w:ascii="Courier New" w:hAnsi="Courier New" w:cs="Courier New"/>
          <w:color w:val="008000"/>
          <w:sz w:val="20"/>
          <w:szCs w:val="20"/>
          <w:highlight w:val="white"/>
        </w:rPr>
      </w:pPr>
      <w:ins w:id="4611"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pins</w:t>
        </w:r>
      </w:ins>
    </w:p>
    <w:p w14:paraId="2501D307" w14:textId="77777777" w:rsidR="003A2FEE" w:rsidRDefault="003A2FEE" w:rsidP="003A2FEE">
      <w:pPr>
        <w:autoSpaceDE w:val="0"/>
        <w:autoSpaceDN w:val="0"/>
        <w:adjustRightInd w:val="0"/>
        <w:spacing w:after="0" w:line="240" w:lineRule="auto"/>
        <w:rPr>
          <w:ins w:id="4612" w:author="Michael Bell" w:date="2013-05-06T18:02:00Z"/>
          <w:rFonts w:ascii="Courier New" w:hAnsi="Courier New" w:cs="Courier New"/>
          <w:color w:val="008000"/>
          <w:sz w:val="20"/>
          <w:szCs w:val="20"/>
          <w:highlight w:val="white"/>
        </w:rPr>
      </w:pPr>
      <w:ins w:id="4613"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pinPD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PD pin</w:t>
        </w:r>
      </w:ins>
    </w:p>
    <w:p w14:paraId="52097D32" w14:textId="77777777" w:rsidR="003A2FEE" w:rsidRDefault="003A2FEE" w:rsidP="003A2FEE">
      <w:pPr>
        <w:autoSpaceDE w:val="0"/>
        <w:autoSpaceDN w:val="0"/>
        <w:adjustRightInd w:val="0"/>
        <w:spacing w:after="0" w:line="240" w:lineRule="auto"/>
        <w:rPr>
          <w:ins w:id="4614" w:author="Michael Bell" w:date="2013-05-06T18:02:00Z"/>
          <w:rFonts w:ascii="Courier New" w:hAnsi="Courier New" w:cs="Courier New"/>
          <w:color w:val="008000"/>
          <w:sz w:val="20"/>
          <w:szCs w:val="20"/>
          <w:highlight w:val="white"/>
        </w:rPr>
      </w:pPr>
      <w:ins w:id="4615"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output to the direction pin</w:t>
        </w:r>
      </w:ins>
    </w:p>
    <w:p w14:paraId="5114D635" w14:textId="77777777" w:rsidR="003A2FEE" w:rsidRDefault="003A2FEE" w:rsidP="003A2FEE">
      <w:pPr>
        <w:autoSpaceDE w:val="0"/>
        <w:autoSpaceDN w:val="0"/>
        <w:adjustRightInd w:val="0"/>
        <w:spacing w:after="0" w:line="240" w:lineRule="auto"/>
        <w:rPr>
          <w:ins w:id="4616" w:author="Michael Bell" w:date="2013-05-06T18:02:00Z"/>
          <w:rFonts w:ascii="Courier New" w:hAnsi="Courier New" w:cs="Courier New"/>
          <w:color w:val="008000"/>
          <w:sz w:val="20"/>
          <w:szCs w:val="20"/>
          <w:highlight w:val="white"/>
        </w:rPr>
      </w:pPr>
      <w:ins w:id="4617"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INPUT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 the board to read from the button pin</w:t>
        </w:r>
      </w:ins>
    </w:p>
    <w:p w14:paraId="276A9070" w14:textId="77777777" w:rsidR="003A2FEE" w:rsidRDefault="003A2FEE" w:rsidP="003A2FEE">
      <w:pPr>
        <w:autoSpaceDE w:val="0"/>
        <w:autoSpaceDN w:val="0"/>
        <w:adjustRightInd w:val="0"/>
        <w:spacing w:after="0" w:line="240" w:lineRule="auto"/>
        <w:rPr>
          <w:ins w:id="4618" w:author="Michael Bell" w:date="2013-05-06T18:02:00Z"/>
          <w:rFonts w:ascii="Courier New" w:hAnsi="Courier New" w:cs="Courier New"/>
          <w:color w:val="008000"/>
          <w:sz w:val="20"/>
          <w:szCs w:val="20"/>
          <w:highlight w:val="white"/>
        </w:rPr>
      </w:pPr>
      <w:ins w:id="4619"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pinButtons</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//make sure that the board </w:t>
        </w:r>
        <w:proofErr w:type="spellStart"/>
        <w:r>
          <w:rPr>
            <w:rFonts w:ascii="Courier New" w:hAnsi="Courier New" w:cs="Courier New"/>
            <w:color w:val="008000"/>
            <w:sz w:val="20"/>
            <w:szCs w:val="20"/>
            <w:highlight w:val="white"/>
          </w:rPr>
          <w:t>doesent</w:t>
        </w:r>
        <w:proofErr w:type="spellEnd"/>
        <w:r>
          <w:rPr>
            <w:rFonts w:ascii="Courier New" w:hAnsi="Courier New" w:cs="Courier New"/>
            <w:color w:val="008000"/>
            <w:sz w:val="20"/>
            <w:szCs w:val="20"/>
            <w:highlight w:val="white"/>
          </w:rPr>
          <w:t xml:space="preserve"> pass voltage to the button pin</w:t>
        </w:r>
      </w:ins>
    </w:p>
    <w:p w14:paraId="3E33E2B8" w14:textId="77777777" w:rsidR="003A2FEE" w:rsidRDefault="003A2FEE" w:rsidP="003A2FEE">
      <w:pPr>
        <w:autoSpaceDE w:val="0"/>
        <w:autoSpaceDN w:val="0"/>
        <w:adjustRightInd w:val="0"/>
        <w:spacing w:after="0" w:line="240" w:lineRule="auto"/>
        <w:rPr>
          <w:ins w:id="4620" w:author="Michael Bell" w:date="2013-05-06T18:02:00Z"/>
          <w:rFonts w:ascii="Courier New" w:hAnsi="Courier New" w:cs="Courier New"/>
          <w:color w:val="000000"/>
          <w:sz w:val="20"/>
          <w:szCs w:val="20"/>
          <w:highlight w:val="white"/>
        </w:rPr>
      </w:pPr>
    </w:p>
    <w:p w14:paraId="678D7200" w14:textId="77777777" w:rsidR="003A2FEE" w:rsidRDefault="003A2FEE" w:rsidP="003A2FEE">
      <w:pPr>
        <w:autoSpaceDE w:val="0"/>
        <w:autoSpaceDN w:val="0"/>
        <w:adjustRightInd w:val="0"/>
        <w:spacing w:after="0" w:line="240" w:lineRule="auto"/>
        <w:rPr>
          <w:ins w:id="4621" w:author="Michael Bell" w:date="2013-05-06T18:02:00Z"/>
          <w:rFonts w:ascii="Courier New" w:hAnsi="Courier New" w:cs="Courier New"/>
          <w:color w:val="008000"/>
          <w:sz w:val="20"/>
          <w:szCs w:val="20"/>
          <w:highlight w:val="white"/>
        </w:rPr>
      </w:pPr>
      <w:ins w:id="4622"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point pins</w:t>
        </w:r>
      </w:ins>
    </w:p>
    <w:p w14:paraId="385B5CF1" w14:textId="77777777" w:rsidR="003A2FEE" w:rsidRDefault="003A2FEE" w:rsidP="003A2FEE">
      <w:pPr>
        <w:autoSpaceDE w:val="0"/>
        <w:autoSpaceDN w:val="0"/>
        <w:adjustRightInd w:val="0"/>
        <w:spacing w:after="0" w:line="240" w:lineRule="auto"/>
        <w:rPr>
          <w:ins w:id="4623" w:author="Michael Bell" w:date="2013-05-06T18:02:00Z"/>
          <w:rFonts w:ascii="Courier New" w:hAnsi="Courier New" w:cs="Courier New"/>
          <w:color w:val="000000"/>
          <w:sz w:val="20"/>
          <w:szCs w:val="20"/>
          <w:highlight w:val="white"/>
        </w:rPr>
      </w:pPr>
      <w:ins w:id="4624"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point2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24095575" w14:textId="77777777" w:rsidR="003A2FEE" w:rsidRDefault="003A2FEE" w:rsidP="003A2FEE">
      <w:pPr>
        <w:autoSpaceDE w:val="0"/>
        <w:autoSpaceDN w:val="0"/>
        <w:adjustRightInd w:val="0"/>
        <w:spacing w:after="0" w:line="240" w:lineRule="auto"/>
        <w:rPr>
          <w:ins w:id="4625" w:author="Michael Bell" w:date="2013-05-06T18:02:00Z"/>
          <w:rFonts w:ascii="Courier New" w:hAnsi="Courier New" w:cs="Courier New"/>
          <w:color w:val="000000"/>
          <w:sz w:val="20"/>
          <w:szCs w:val="20"/>
          <w:highlight w:val="white"/>
        </w:rPr>
      </w:pPr>
      <w:ins w:id="4626" w:author="Michael Bell" w:date="2013-05-06T18:02:00Z">
        <w:r>
          <w:rPr>
            <w:rFonts w:ascii="Courier New" w:hAnsi="Courier New" w:cs="Courier New"/>
            <w:color w:val="000000"/>
            <w:sz w:val="20"/>
            <w:szCs w:val="20"/>
            <w:highlight w:val="white"/>
          </w:rPr>
          <w:t xml:space="preserve">  </w:t>
        </w:r>
      </w:ins>
    </w:p>
    <w:p w14:paraId="15201D0F" w14:textId="77777777" w:rsidR="003A2FEE" w:rsidRDefault="003A2FEE" w:rsidP="003A2FEE">
      <w:pPr>
        <w:autoSpaceDE w:val="0"/>
        <w:autoSpaceDN w:val="0"/>
        <w:adjustRightInd w:val="0"/>
        <w:spacing w:after="0" w:line="240" w:lineRule="auto"/>
        <w:rPr>
          <w:ins w:id="4627" w:author="Michael Bell" w:date="2013-05-06T18:02:00Z"/>
          <w:rFonts w:ascii="Courier New" w:hAnsi="Courier New" w:cs="Courier New"/>
          <w:color w:val="000000"/>
          <w:sz w:val="20"/>
          <w:szCs w:val="20"/>
          <w:highlight w:val="white"/>
        </w:rPr>
      </w:pPr>
      <w:ins w:id="4628"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backlightPin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0C077ABB" w14:textId="77777777" w:rsidR="003A2FEE" w:rsidRDefault="003A2FEE" w:rsidP="003A2FEE">
      <w:pPr>
        <w:autoSpaceDE w:val="0"/>
        <w:autoSpaceDN w:val="0"/>
        <w:adjustRightInd w:val="0"/>
        <w:spacing w:after="0" w:line="240" w:lineRule="auto"/>
        <w:rPr>
          <w:ins w:id="4629" w:author="Michael Bell" w:date="2013-05-06T18:02:00Z"/>
          <w:rFonts w:ascii="Courier New" w:hAnsi="Courier New" w:cs="Courier New"/>
          <w:color w:val="000000"/>
          <w:sz w:val="20"/>
          <w:szCs w:val="20"/>
          <w:highlight w:val="white"/>
        </w:rPr>
      </w:pPr>
      <w:ins w:id="4630" w:author="Michael Bell" w:date="2013-05-06T18:02:00Z">
        <w:r>
          <w:rPr>
            <w:rFonts w:ascii="Courier New" w:hAnsi="Courier New" w:cs="Courier New"/>
            <w:color w:val="000000"/>
            <w:sz w:val="20"/>
            <w:szCs w:val="20"/>
            <w:highlight w:val="white"/>
          </w:rPr>
          <w:t xml:space="preserve">  </w:t>
        </w:r>
      </w:ins>
    </w:p>
    <w:p w14:paraId="15FC06D7" w14:textId="77777777" w:rsidR="003A2FEE" w:rsidRDefault="003A2FEE" w:rsidP="003A2FEE">
      <w:pPr>
        <w:autoSpaceDE w:val="0"/>
        <w:autoSpaceDN w:val="0"/>
        <w:adjustRightInd w:val="0"/>
        <w:spacing w:after="0" w:line="240" w:lineRule="auto"/>
        <w:rPr>
          <w:ins w:id="4631" w:author="Michael Bell" w:date="2013-05-06T18:02:00Z"/>
          <w:rFonts w:ascii="Courier New" w:hAnsi="Courier New" w:cs="Courier New"/>
          <w:color w:val="000000"/>
          <w:sz w:val="20"/>
          <w:szCs w:val="20"/>
          <w:highlight w:val="white"/>
        </w:rPr>
      </w:pPr>
      <w:ins w:id="4632"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backlight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09F34B6" w14:textId="77777777" w:rsidR="003A2FEE" w:rsidRDefault="003A2FEE" w:rsidP="003A2FEE">
      <w:pPr>
        <w:autoSpaceDE w:val="0"/>
        <w:autoSpaceDN w:val="0"/>
        <w:adjustRightInd w:val="0"/>
        <w:spacing w:after="0" w:line="240" w:lineRule="auto"/>
        <w:rPr>
          <w:ins w:id="4633" w:author="Michael Bell" w:date="2013-05-06T18:02:00Z"/>
          <w:rFonts w:ascii="Courier New" w:hAnsi="Courier New" w:cs="Courier New"/>
          <w:color w:val="000000"/>
          <w:sz w:val="20"/>
          <w:szCs w:val="20"/>
          <w:highlight w:val="white"/>
        </w:rPr>
      </w:pPr>
      <w:ins w:id="4634" w:author="Michael Bell" w:date="2013-05-06T18:02:00Z">
        <w:r>
          <w:rPr>
            <w:rFonts w:ascii="Courier New" w:hAnsi="Courier New" w:cs="Courier New"/>
            <w:color w:val="000000"/>
            <w:sz w:val="20"/>
            <w:szCs w:val="20"/>
            <w:highlight w:val="white"/>
          </w:rPr>
          <w:t xml:space="preserve">  </w:t>
        </w:r>
      </w:ins>
    </w:p>
    <w:p w14:paraId="76B5CBFB" w14:textId="77777777" w:rsidR="003A2FEE" w:rsidRDefault="003A2FEE" w:rsidP="003A2FEE">
      <w:pPr>
        <w:autoSpaceDE w:val="0"/>
        <w:autoSpaceDN w:val="0"/>
        <w:adjustRightInd w:val="0"/>
        <w:spacing w:after="0" w:line="240" w:lineRule="auto"/>
        <w:rPr>
          <w:ins w:id="4635" w:author="Michael Bell" w:date="2013-05-06T18:02:00Z"/>
          <w:rFonts w:ascii="Courier New" w:hAnsi="Courier New" w:cs="Courier New"/>
          <w:color w:val="008000"/>
          <w:sz w:val="20"/>
          <w:szCs w:val="20"/>
          <w:highlight w:val="white"/>
        </w:rPr>
      </w:pPr>
      <w:ins w:id="4636" w:author="Michael Bell" w:date="2013-05-06T18:02:00Z">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pinMode</w:t>
        </w:r>
        <w:proofErr w:type="spellEnd"/>
        <w:proofErr w:type="gram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OUTPUT);</w:t>
        </w:r>
      </w:ins>
    </w:p>
    <w:p w14:paraId="375F6049" w14:textId="77777777" w:rsidR="003A2FEE" w:rsidRDefault="003A2FEE" w:rsidP="003A2FEE">
      <w:pPr>
        <w:autoSpaceDE w:val="0"/>
        <w:autoSpaceDN w:val="0"/>
        <w:adjustRightInd w:val="0"/>
        <w:spacing w:after="0" w:line="240" w:lineRule="auto"/>
        <w:rPr>
          <w:ins w:id="4637" w:author="Michael Bell" w:date="2013-05-06T18:02:00Z"/>
          <w:rFonts w:ascii="Courier New" w:hAnsi="Courier New" w:cs="Courier New"/>
          <w:color w:val="000000"/>
          <w:sz w:val="20"/>
          <w:szCs w:val="20"/>
          <w:highlight w:val="white"/>
        </w:rPr>
      </w:pPr>
      <w:ins w:id="4638"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pinMode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OUTPUT</w:t>
        </w:r>
        <w:r>
          <w:rPr>
            <w:rFonts w:ascii="Courier New" w:hAnsi="Courier New" w:cs="Courier New"/>
            <w:b/>
            <w:bCs/>
            <w:color w:val="000080"/>
            <w:sz w:val="20"/>
            <w:szCs w:val="20"/>
            <w:highlight w:val="white"/>
          </w:rPr>
          <w:t>);</w:t>
        </w:r>
      </w:ins>
    </w:p>
    <w:p w14:paraId="60FD9886" w14:textId="77777777" w:rsidR="003A2FEE" w:rsidRDefault="003A2FEE" w:rsidP="003A2FEE">
      <w:pPr>
        <w:autoSpaceDE w:val="0"/>
        <w:autoSpaceDN w:val="0"/>
        <w:adjustRightInd w:val="0"/>
        <w:spacing w:after="0" w:line="240" w:lineRule="auto"/>
        <w:rPr>
          <w:ins w:id="4639" w:author="Michael Bell" w:date="2013-05-06T18:02:00Z"/>
          <w:rFonts w:ascii="Courier New" w:hAnsi="Courier New" w:cs="Courier New"/>
          <w:color w:val="000000"/>
          <w:sz w:val="20"/>
          <w:szCs w:val="20"/>
          <w:highlight w:val="white"/>
        </w:rPr>
      </w:pPr>
      <w:ins w:id="4640" w:author="Michael Bell" w:date="2013-05-06T18:02:00Z">
        <w:r>
          <w:rPr>
            <w:rFonts w:ascii="Courier New" w:hAnsi="Courier New" w:cs="Courier New"/>
            <w:color w:val="000000"/>
            <w:sz w:val="20"/>
            <w:szCs w:val="20"/>
            <w:highlight w:val="white"/>
          </w:rPr>
          <w:t xml:space="preserve">  </w:t>
        </w:r>
      </w:ins>
    </w:p>
    <w:p w14:paraId="7BD13BDF" w14:textId="77777777" w:rsidR="003A2FEE" w:rsidRDefault="003A2FEE" w:rsidP="003A2FEE">
      <w:pPr>
        <w:autoSpaceDE w:val="0"/>
        <w:autoSpaceDN w:val="0"/>
        <w:adjustRightInd w:val="0"/>
        <w:spacing w:after="0" w:line="240" w:lineRule="auto"/>
        <w:rPr>
          <w:ins w:id="4641" w:author="Michael Bell" w:date="2013-05-06T18:02:00Z"/>
          <w:rFonts w:ascii="Courier New" w:hAnsi="Courier New" w:cs="Courier New"/>
          <w:color w:val="000000"/>
          <w:sz w:val="20"/>
          <w:szCs w:val="20"/>
          <w:highlight w:val="white"/>
        </w:rPr>
      </w:pPr>
    </w:p>
    <w:p w14:paraId="24F2C922" w14:textId="77777777" w:rsidR="003A2FEE" w:rsidRDefault="003A2FEE" w:rsidP="003A2FEE">
      <w:pPr>
        <w:autoSpaceDE w:val="0"/>
        <w:autoSpaceDN w:val="0"/>
        <w:adjustRightInd w:val="0"/>
        <w:spacing w:after="0" w:line="240" w:lineRule="auto"/>
        <w:rPr>
          <w:ins w:id="4642" w:author="Michael Bell" w:date="2013-05-06T18:02:00Z"/>
          <w:rFonts w:ascii="Courier New" w:hAnsi="Courier New" w:cs="Courier New"/>
          <w:color w:val="008000"/>
          <w:sz w:val="20"/>
          <w:szCs w:val="20"/>
          <w:highlight w:val="white"/>
        </w:rPr>
      </w:pPr>
      <w:ins w:id="4643"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array positions</w:t>
        </w:r>
      </w:ins>
    </w:p>
    <w:p w14:paraId="111ADF37" w14:textId="77777777" w:rsidR="003A2FEE" w:rsidRDefault="003A2FEE" w:rsidP="003A2FEE">
      <w:pPr>
        <w:autoSpaceDE w:val="0"/>
        <w:autoSpaceDN w:val="0"/>
        <w:adjustRightInd w:val="0"/>
        <w:spacing w:after="0" w:line="240" w:lineRule="auto"/>
        <w:rPr>
          <w:ins w:id="4644" w:author="Michael Bell" w:date="2013-05-06T18:02:00Z"/>
          <w:rFonts w:ascii="Courier New" w:hAnsi="Courier New" w:cs="Courier New"/>
          <w:color w:val="000000"/>
          <w:sz w:val="20"/>
          <w:szCs w:val="20"/>
          <w:highlight w:val="white"/>
        </w:rPr>
      </w:pPr>
      <w:ins w:id="4645"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instSet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b/>
            <w:bCs/>
            <w:color w:val="000080"/>
            <w:sz w:val="20"/>
            <w:szCs w:val="20"/>
            <w:highlight w:val="white"/>
          </w:rPr>
          <w:t>;</w:t>
        </w:r>
      </w:ins>
    </w:p>
    <w:p w14:paraId="4EF20DDB" w14:textId="77777777" w:rsidR="003A2FEE" w:rsidRDefault="003A2FEE" w:rsidP="003A2FEE">
      <w:pPr>
        <w:autoSpaceDE w:val="0"/>
        <w:autoSpaceDN w:val="0"/>
        <w:adjustRightInd w:val="0"/>
        <w:spacing w:after="0" w:line="240" w:lineRule="auto"/>
        <w:rPr>
          <w:ins w:id="4646" w:author="Michael Bell" w:date="2013-05-06T18:02:00Z"/>
          <w:rFonts w:ascii="Courier New" w:hAnsi="Courier New" w:cs="Courier New"/>
          <w:color w:val="000000"/>
          <w:sz w:val="20"/>
          <w:szCs w:val="20"/>
          <w:highlight w:val="white"/>
        </w:rPr>
      </w:pPr>
      <w:ins w:id="4647"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70A7256" w14:textId="77777777" w:rsidR="003A2FEE" w:rsidRDefault="003A2FEE" w:rsidP="003A2FEE">
      <w:pPr>
        <w:autoSpaceDE w:val="0"/>
        <w:autoSpaceDN w:val="0"/>
        <w:adjustRightInd w:val="0"/>
        <w:spacing w:after="0" w:line="240" w:lineRule="auto"/>
        <w:rPr>
          <w:ins w:id="4648" w:author="Michael Bell" w:date="2013-05-06T18:02:00Z"/>
          <w:rFonts w:ascii="Courier New" w:hAnsi="Courier New" w:cs="Courier New"/>
          <w:color w:val="000000"/>
          <w:sz w:val="20"/>
          <w:szCs w:val="20"/>
          <w:highlight w:val="white"/>
        </w:rPr>
      </w:pPr>
    </w:p>
    <w:p w14:paraId="26D116AC" w14:textId="77777777" w:rsidR="003A2FEE" w:rsidRDefault="003A2FEE" w:rsidP="003A2FEE">
      <w:pPr>
        <w:autoSpaceDE w:val="0"/>
        <w:autoSpaceDN w:val="0"/>
        <w:adjustRightInd w:val="0"/>
        <w:spacing w:after="0" w:line="240" w:lineRule="auto"/>
        <w:rPr>
          <w:ins w:id="4649" w:author="Michael Bell" w:date="2013-05-06T18:02:00Z"/>
          <w:rFonts w:ascii="Courier New" w:hAnsi="Courier New" w:cs="Courier New"/>
          <w:color w:val="008000"/>
          <w:sz w:val="20"/>
          <w:szCs w:val="20"/>
          <w:highlight w:val="white"/>
        </w:rPr>
      </w:pPr>
      <w:ins w:id="4650"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the timer</w:t>
        </w:r>
      </w:ins>
    </w:p>
    <w:p w14:paraId="3E5F9EA0" w14:textId="77777777" w:rsidR="003A2FEE" w:rsidRDefault="003A2FEE" w:rsidP="003A2FEE">
      <w:pPr>
        <w:autoSpaceDE w:val="0"/>
        <w:autoSpaceDN w:val="0"/>
        <w:adjustRightInd w:val="0"/>
        <w:spacing w:after="0" w:line="240" w:lineRule="auto"/>
        <w:rPr>
          <w:ins w:id="4651" w:author="Michael Bell" w:date="2013-05-06T18:02:00Z"/>
          <w:rFonts w:ascii="Courier New" w:hAnsi="Courier New" w:cs="Courier New"/>
          <w:color w:val="000000"/>
          <w:sz w:val="20"/>
          <w:szCs w:val="20"/>
          <w:highlight w:val="white"/>
        </w:rPr>
      </w:pPr>
      <w:ins w:id="4652"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7555274E" w14:textId="77777777" w:rsidR="003A2FEE" w:rsidRDefault="003A2FEE" w:rsidP="003A2FEE">
      <w:pPr>
        <w:autoSpaceDE w:val="0"/>
        <w:autoSpaceDN w:val="0"/>
        <w:adjustRightInd w:val="0"/>
        <w:spacing w:after="0" w:line="240" w:lineRule="auto"/>
        <w:rPr>
          <w:ins w:id="4653" w:author="Michael Bell" w:date="2013-05-06T18:02:00Z"/>
          <w:rFonts w:ascii="Courier New" w:hAnsi="Courier New" w:cs="Courier New"/>
          <w:color w:val="000000"/>
          <w:sz w:val="20"/>
          <w:szCs w:val="20"/>
          <w:highlight w:val="white"/>
        </w:rPr>
      </w:pPr>
    </w:p>
    <w:p w14:paraId="5ED1CA9A" w14:textId="77777777" w:rsidR="003A2FEE" w:rsidRDefault="003A2FEE" w:rsidP="003A2FEE">
      <w:pPr>
        <w:autoSpaceDE w:val="0"/>
        <w:autoSpaceDN w:val="0"/>
        <w:adjustRightInd w:val="0"/>
        <w:spacing w:after="0" w:line="240" w:lineRule="auto"/>
        <w:rPr>
          <w:ins w:id="4654" w:author="Michael Bell" w:date="2013-05-06T18:02:00Z"/>
          <w:rFonts w:ascii="Courier New" w:hAnsi="Courier New" w:cs="Courier New"/>
          <w:color w:val="008000"/>
          <w:sz w:val="20"/>
          <w:szCs w:val="20"/>
          <w:highlight w:val="white"/>
        </w:rPr>
      </w:pPr>
      <w:ins w:id="4655"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 points</w:t>
        </w:r>
      </w:ins>
    </w:p>
    <w:p w14:paraId="31566C1C" w14:textId="77777777" w:rsidR="003A2FEE" w:rsidRDefault="003A2FEE" w:rsidP="003A2FEE">
      <w:pPr>
        <w:autoSpaceDE w:val="0"/>
        <w:autoSpaceDN w:val="0"/>
        <w:adjustRightInd w:val="0"/>
        <w:spacing w:after="0" w:line="240" w:lineRule="auto"/>
        <w:rPr>
          <w:ins w:id="4656" w:author="Michael Bell" w:date="2013-05-06T18:02:00Z"/>
          <w:rFonts w:ascii="Courier New" w:hAnsi="Courier New" w:cs="Courier New"/>
          <w:color w:val="000000"/>
          <w:sz w:val="20"/>
          <w:szCs w:val="20"/>
          <w:highlight w:val="white"/>
        </w:rPr>
      </w:pPr>
      <w:ins w:id="4657" w:author="Michael Bell" w:date="2013-05-06T18:02: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for</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&lt;</w:t>
        </w:r>
        <w:r>
          <w:rPr>
            <w:rFonts w:ascii="Courier New" w:hAnsi="Courier New" w:cs="Courier New"/>
            <w:color w:val="FF8000"/>
            <w:sz w:val="20"/>
            <w:szCs w:val="20"/>
            <w:highlight w:val="white"/>
          </w:rPr>
          <w:t>10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i</w:t>
        </w:r>
        <w:proofErr w:type="spellEnd"/>
        <w:r>
          <w:rPr>
            <w:rFonts w:ascii="Courier New" w:hAnsi="Courier New" w:cs="Courier New"/>
            <w:b/>
            <w:bCs/>
            <w:color w:val="000080"/>
            <w:sz w:val="20"/>
            <w:szCs w:val="20"/>
            <w:highlight w:val="white"/>
          </w:rPr>
          <w:t>++)</w:t>
        </w:r>
      </w:ins>
    </w:p>
    <w:p w14:paraId="5B7E32CE" w14:textId="77777777" w:rsidR="003A2FEE" w:rsidRDefault="003A2FEE" w:rsidP="003A2FEE">
      <w:pPr>
        <w:autoSpaceDE w:val="0"/>
        <w:autoSpaceDN w:val="0"/>
        <w:adjustRightInd w:val="0"/>
        <w:spacing w:after="0" w:line="240" w:lineRule="auto"/>
        <w:rPr>
          <w:ins w:id="4658" w:author="Michael Bell" w:date="2013-05-06T18:02:00Z"/>
          <w:rFonts w:ascii="Courier New" w:hAnsi="Courier New" w:cs="Courier New"/>
          <w:color w:val="000000"/>
          <w:sz w:val="20"/>
          <w:szCs w:val="20"/>
          <w:highlight w:val="white"/>
        </w:rPr>
      </w:pPr>
      <w:ins w:id="4659" w:author="Michael Bell" w:date="2013-05-06T18:02:00Z">
        <w:r>
          <w:rPr>
            <w:rFonts w:ascii="Courier New" w:hAnsi="Courier New" w:cs="Courier New"/>
            <w:color w:val="000000"/>
            <w:sz w:val="20"/>
            <w:szCs w:val="20"/>
            <w:highlight w:val="white"/>
          </w:rPr>
          <w:lastRenderedPageBreak/>
          <w:t xml:space="preserve">  </w:t>
        </w:r>
        <w:r>
          <w:rPr>
            <w:rFonts w:ascii="Courier New" w:hAnsi="Courier New" w:cs="Courier New"/>
            <w:b/>
            <w:bCs/>
            <w:color w:val="000080"/>
            <w:sz w:val="20"/>
            <w:szCs w:val="20"/>
            <w:highlight w:val="white"/>
          </w:rPr>
          <w:t>{</w:t>
        </w:r>
      </w:ins>
    </w:p>
    <w:p w14:paraId="136FF15D" w14:textId="77777777" w:rsidR="003A2FEE" w:rsidRDefault="003A2FEE" w:rsidP="003A2FEE">
      <w:pPr>
        <w:autoSpaceDE w:val="0"/>
        <w:autoSpaceDN w:val="0"/>
        <w:adjustRightInd w:val="0"/>
        <w:spacing w:after="0" w:line="240" w:lineRule="auto"/>
        <w:rPr>
          <w:ins w:id="4660" w:author="Michael Bell" w:date="2013-05-06T18:02:00Z"/>
          <w:rFonts w:ascii="Courier New" w:hAnsi="Courier New" w:cs="Courier New"/>
          <w:color w:val="008000"/>
          <w:sz w:val="20"/>
          <w:szCs w:val="20"/>
          <w:highlight w:val="white"/>
        </w:rPr>
      </w:pPr>
      <w:ins w:id="4661" w:author="Michael Bell" w:date="2013-05-06T18:02:00Z">
        <w:r>
          <w:rPr>
            <w:rFonts w:ascii="Courier New" w:hAnsi="Courier New" w:cs="Courier New"/>
            <w:color w:val="008000"/>
            <w:sz w:val="20"/>
            <w:szCs w:val="20"/>
            <w:highlight w:val="white"/>
          </w:rPr>
          <w:t>//    /*these two values are set to differ so that the board is forced to move all the points on the first run, this makes sure</w:t>
        </w:r>
      </w:ins>
    </w:p>
    <w:p w14:paraId="488B3F2C" w14:textId="77777777" w:rsidR="003A2FEE" w:rsidRDefault="003A2FEE" w:rsidP="003A2FEE">
      <w:pPr>
        <w:autoSpaceDE w:val="0"/>
        <w:autoSpaceDN w:val="0"/>
        <w:adjustRightInd w:val="0"/>
        <w:spacing w:after="0" w:line="240" w:lineRule="auto"/>
        <w:rPr>
          <w:ins w:id="4662" w:author="Michael Bell" w:date="2013-05-06T18:02:00Z"/>
          <w:rFonts w:ascii="Courier New" w:hAnsi="Courier New" w:cs="Courier New"/>
          <w:color w:val="008000"/>
          <w:sz w:val="20"/>
          <w:szCs w:val="20"/>
          <w:highlight w:val="white"/>
        </w:rPr>
      </w:pPr>
      <w:ins w:id="4663" w:author="Michael Bell" w:date="2013-05-06T18:02:00Z">
        <w:r>
          <w:rPr>
            <w:rFonts w:ascii="Courier New" w:hAnsi="Courier New" w:cs="Courier New"/>
            <w:color w:val="008000"/>
            <w:sz w:val="20"/>
            <w:szCs w:val="20"/>
            <w:highlight w:val="white"/>
          </w:rPr>
          <w:t>//     that the board knows their positions and reveals any malfunctioning points*/</w:t>
        </w:r>
      </w:ins>
    </w:p>
    <w:p w14:paraId="21035247" w14:textId="77777777" w:rsidR="003A2FEE" w:rsidRDefault="003A2FEE" w:rsidP="003A2FEE">
      <w:pPr>
        <w:autoSpaceDE w:val="0"/>
        <w:autoSpaceDN w:val="0"/>
        <w:adjustRightInd w:val="0"/>
        <w:spacing w:after="0" w:line="240" w:lineRule="auto"/>
        <w:rPr>
          <w:ins w:id="4664" w:author="Michael Bell" w:date="2013-05-06T18:02:00Z"/>
          <w:rFonts w:ascii="Courier New" w:hAnsi="Courier New" w:cs="Courier New"/>
          <w:color w:val="008000"/>
          <w:sz w:val="20"/>
          <w:szCs w:val="20"/>
          <w:highlight w:val="white"/>
        </w:rPr>
      </w:pPr>
      <w:ins w:id="4665" w:author="Michael Bell" w:date="2013-05-06T18:02:00Z">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pointState</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 true;</w:t>
        </w:r>
      </w:ins>
    </w:p>
    <w:p w14:paraId="177838B9" w14:textId="77777777" w:rsidR="003A2FEE" w:rsidRDefault="003A2FEE" w:rsidP="003A2FEE">
      <w:pPr>
        <w:autoSpaceDE w:val="0"/>
        <w:autoSpaceDN w:val="0"/>
        <w:adjustRightInd w:val="0"/>
        <w:spacing w:after="0" w:line="240" w:lineRule="auto"/>
        <w:rPr>
          <w:ins w:id="4666" w:author="Michael Bell" w:date="2013-05-06T18:02:00Z"/>
          <w:rFonts w:ascii="Courier New" w:hAnsi="Courier New" w:cs="Courier New"/>
          <w:color w:val="008000"/>
          <w:sz w:val="20"/>
          <w:szCs w:val="20"/>
          <w:highlight w:val="white"/>
        </w:rPr>
      </w:pPr>
      <w:ins w:id="4667" w:author="Michael Bell" w:date="2013-05-06T18:02:00Z">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 false;</w:t>
        </w:r>
      </w:ins>
    </w:p>
    <w:p w14:paraId="7A24DD42" w14:textId="77777777" w:rsidR="003A2FEE" w:rsidRDefault="003A2FEE" w:rsidP="003A2FEE">
      <w:pPr>
        <w:autoSpaceDE w:val="0"/>
        <w:autoSpaceDN w:val="0"/>
        <w:adjustRightInd w:val="0"/>
        <w:spacing w:after="0" w:line="240" w:lineRule="auto"/>
        <w:rPr>
          <w:ins w:id="4668" w:author="Michael Bell" w:date="2013-05-06T18:02:00Z"/>
          <w:rFonts w:ascii="Courier New" w:hAnsi="Courier New" w:cs="Courier New"/>
          <w:color w:val="000000"/>
          <w:sz w:val="20"/>
          <w:szCs w:val="20"/>
          <w:highlight w:val="white"/>
        </w:rPr>
      </w:pPr>
      <w:ins w:id="4669" w:author="Michael Bell" w:date="2013-05-06T18:02: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34914D3" w14:textId="77777777" w:rsidR="003A2FEE" w:rsidRDefault="003A2FEE" w:rsidP="003A2FEE">
      <w:pPr>
        <w:autoSpaceDE w:val="0"/>
        <w:autoSpaceDN w:val="0"/>
        <w:adjustRightInd w:val="0"/>
        <w:spacing w:after="0" w:line="240" w:lineRule="auto"/>
        <w:rPr>
          <w:ins w:id="4670" w:author="Michael Bell" w:date="2013-05-06T18:02:00Z"/>
          <w:rFonts w:ascii="Courier New" w:hAnsi="Courier New" w:cs="Courier New"/>
          <w:color w:val="000000"/>
          <w:sz w:val="20"/>
          <w:szCs w:val="20"/>
          <w:highlight w:val="white"/>
        </w:rPr>
      </w:pPr>
    </w:p>
    <w:p w14:paraId="55B0D990" w14:textId="77777777" w:rsidR="003A2FEE" w:rsidRDefault="003A2FEE" w:rsidP="003A2FEE">
      <w:pPr>
        <w:autoSpaceDE w:val="0"/>
        <w:autoSpaceDN w:val="0"/>
        <w:adjustRightInd w:val="0"/>
        <w:spacing w:after="0" w:line="240" w:lineRule="auto"/>
        <w:rPr>
          <w:ins w:id="4671" w:author="Michael Bell" w:date="2013-05-06T18:02:00Z"/>
          <w:rFonts w:ascii="Courier New" w:hAnsi="Courier New" w:cs="Courier New"/>
          <w:color w:val="008000"/>
          <w:sz w:val="20"/>
          <w:szCs w:val="20"/>
          <w:highlight w:val="white"/>
        </w:rPr>
      </w:pPr>
      <w:ins w:id="4672"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//initialise transition </w:t>
        </w:r>
        <w:proofErr w:type="spellStart"/>
        <w:proofErr w:type="gramStart"/>
        <w:r>
          <w:rPr>
            <w:rFonts w:ascii="Courier New" w:hAnsi="Courier New" w:cs="Courier New"/>
            <w:color w:val="008000"/>
            <w:sz w:val="20"/>
            <w:szCs w:val="20"/>
            <w:highlight w:val="white"/>
          </w:rPr>
          <w:t>boolean</w:t>
        </w:r>
        <w:proofErr w:type="spellEnd"/>
        <w:proofErr w:type="gramEnd"/>
      </w:ins>
    </w:p>
    <w:p w14:paraId="7C974D57" w14:textId="77777777" w:rsidR="003A2FEE" w:rsidRDefault="003A2FEE" w:rsidP="003A2FEE">
      <w:pPr>
        <w:autoSpaceDE w:val="0"/>
        <w:autoSpaceDN w:val="0"/>
        <w:adjustRightInd w:val="0"/>
        <w:spacing w:after="0" w:line="240" w:lineRule="auto"/>
        <w:rPr>
          <w:ins w:id="4673" w:author="Michael Bell" w:date="2013-05-06T18:02:00Z"/>
          <w:rFonts w:ascii="Courier New" w:hAnsi="Courier New" w:cs="Courier New"/>
          <w:color w:val="000000"/>
          <w:sz w:val="20"/>
          <w:szCs w:val="20"/>
          <w:highlight w:val="white"/>
        </w:rPr>
      </w:pPr>
      <w:ins w:id="4674"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ins>
    </w:p>
    <w:p w14:paraId="537EEF40" w14:textId="77777777" w:rsidR="003A2FEE" w:rsidRDefault="003A2FEE" w:rsidP="003A2FEE">
      <w:pPr>
        <w:autoSpaceDE w:val="0"/>
        <w:autoSpaceDN w:val="0"/>
        <w:adjustRightInd w:val="0"/>
        <w:spacing w:after="0" w:line="240" w:lineRule="auto"/>
        <w:rPr>
          <w:ins w:id="4675" w:author="Michael Bell" w:date="2013-05-06T18:02:00Z"/>
          <w:rFonts w:ascii="Courier New" w:hAnsi="Courier New" w:cs="Courier New"/>
          <w:color w:val="000000"/>
          <w:sz w:val="20"/>
          <w:szCs w:val="20"/>
          <w:highlight w:val="white"/>
        </w:rPr>
      </w:pPr>
    </w:p>
    <w:p w14:paraId="47AD52C6" w14:textId="77777777" w:rsidR="003A2FEE" w:rsidRDefault="003A2FEE" w:rsidP="003A2FEE">
      <w:pPr>
        <w:autoSpaceDE w:val="0"/>
        <w:autoSpaceDN w:val="0"/>
        <w:adjustRightInd w:val="0"/>
        <w:spacing w:after="0" w:line="240" w:lineRule="auto"/>
        <w:rPr>
          <w:ins w:id="4676" w:author="Michael Bell" w:date="2013-05-06T18:02:00Z"/>
          <w:rFonts w:ascii="Courier New" w:hAnsi="Courier New" w:cs="Courier New"/>
          <w:color w:val="008000"/>
          <w:sz w:val="20"/>
          <w:szCs w:val="20"/>
          <w:highlight w:val="white"/>
        </w:rPr>
      </w:pPr>
      <w:ins w:id="4677"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//initialises the anti-</w:t>
        </w:r>
        <w:proofErr w:type="spellStart"/>
        <w:r>
          <w:rPr>
            <w:rFonts w:ascii="Courier New" w:hAnsi="Courier New" w:cs="Courier New"/>
            <w:color w:val="008000"/>
            <w:sz w:val="20"/>
            <w:szCs w:val="20"/>
            <w:highlight w:val="white"/>
          </w:rPr>
          <w:t>multipress</w:t>
        </w:r>
        <w:proofErr w:type="spellEnd"/>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boolean</w:t>
        </w:r>
        <w:proofErr w:type="spellEnd"/>
        <w:proofErr w:type="gramEnd"/>
      </w:ins>
    </w:p>
    <w:p w14:paraId="5F4D5EAE" w14:textId="77777777" w:rsidR="003A2FEE" w:rsidRDefault="003A2FEE" w:rsidP="003A2FEE">
      <w:pPr>
        <w:autoSpaceDE w:val="0"/>
        <w:autoSpaceDN w:val="0"/>
        <w:adjustRightInd w:val="0"/>
        <w:spacing w:after="0" w:line="240" w:lineRule="auto"/>
        <w:rPr>
          <w:ins w:id="4678" w:author="Michael Bell" w:date="2013-05-06T18:02:00Z"/>
          <w:rFonts w:ascii="Courier New" w:hAnsi="Courier New" w:cs="Courier New"/>
          <w:color w:val="000000"/>
          <w:sz w:val="20"/>
          <w:szCs w:val="20"/>
          <w:highlight w:val="white"/>
        </w:rPr>
      </w:pPr>
      <w:ins w:id="4679"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set to true so that if a button is stuck down when the board turns on it is not registered*/</w:t>
        </w:r>
      </w:ins>
    </w:p>
    <w:p w14:paraId="36361081" w14:textId="77777777" w:rsidR="003A2FEE" w:rsidRDefault="003A2FEE" w:rsidP="003A2FEE">
      <w:pPr>
        <w:autoSpaceDE w:val="0"/>
        <w:autoSpaceDN w:val="0"/>
        <w:adjustRightInd w:val="0"/>
        <w:spacing w:after="0" w:line="240" w:lineRule="auto"/>
        <w:rPr>
          <w:ins w:id="4680" w:author="Michael Bell" w:date="2013-05-06T18:02:00Z"/>
          <w:rFonts w:ascii="Courier New" w:hAnsi="Courier New" w:cs="Courier New"/>
          <w:color w:val="000000"/>
          <w:sz w:val="20"/>
          <w:szCs w:val="20"/>
          <w:highlight w:val="white"/>
        </w:rPr>
      </w:pPr>
      <w:ins w:id="4681"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ins>
    </w:p>
    <w:p w14:paraId="5323EFCA" w14:textId="77777777" w:rsidR="003A2FEE" w:rsidRDefault="003A2FEE" w:rsidP="003A2FEE">
      <w:pPr>
        <w:autoSpaceDE w:val="0"/>
        <w:autoSpaceDN w:val="0"/>
        <w:adjustRightInd w:val="0"/>
        <w:spacing w:after="0" w:line="240" w:lineRule="auto"/>
        <w:rPr>
          <w:ins w:id="4682" w:author="Michael Bell" w:date="2013-05-06T18:02:00Z"/>
          <w:rFonts w:ascii="Courier New" w:hAnsi="Courier New" w:cs="Courier New"/>
          <w:color w:val="000000"/>
          <w:sz w:val="20"/>
          <w:szCs w:val="20"/>
          <w:highlight w:val="white"/>
        </w:rPr>
      </w:pPr>
      <w:ins w:id="4683" w:author="Michael Bell" w:date="2013-05-06T18:02:00Z">
        <w:r>
          <w:rPr>
            <w:rFonts w:ascii="Courier New" w:hAnsi="Courier New" w:cs="Courier New"/>
            <w:color w:val="000000"/>
            <w:sz w:val="20"/>
            <w:szCs w:val="20"/>
            <w:highlight w:val="white"/>
          </w:rPr>
          <w:t xml:space="preserve">  </w:t>
        </w:r>
      </w:ins>
    </w:p>
    <w:p w14:paraId="24B30ACD" w14:textId="77777777" w:rsidR="003A2FEE" w:rsidRDefault="003A2FEE" w:rsidP="003A2FEE">
      <w:pPr>
        <w:autoSpaceDE w:val="0"/>
        <w:autoSpaceDN w:val="0"/>
        <w:adjustRightInd w:val="0"/>
        <w:spacing w:after="0" w:line="240" w:lineRule="auto"/>
        <w:rPr>
          <w:ins w:id="4684" w:author="Michael Bell" w:date="2013-05-06T18:02:00Z"/>
          <w:rFonts w:ascii="Courier New" w:hAnsi="Courier New" w:cs="Courier New"/>
          <w:color w:val="008000"/>
          <w:sz w:val="20"/>
          <w:szCs w:val="20"/>
          <w:highlight w:val="white"/>
        </w:rPr>
      </w:pPr>
      <w:ins w:id="4685" w:author="Michael Bell" w:date="2013-05-06T18:02: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//menu positions</w:t>
        </w:r>
      </w:ins>
    </w:p>
    <w:p w14:paraId="03B21BF7" w14:textId="77777777" w:rsidR="003A2FEE" w:rsidRDefault="003A2FEE" w:rsidP="003A2FEE">
      <w:pPr>
        <w:autoSpaceDE w:val="0"/>
        <w:autoSpaceDN w:val="0"/>
        <w:adjustRightInd w:val="0"/>
        <w:spacing w:after="0" w:line="240" w:lineRule="auto"/>
        <w:rPr>
          <w:ins w:id="4686" w:author="Michael Bell" w:date="2013-05-06T18:02:00Z"/>
          <w:rFonts w:ascii="Courier New" w:hAnsi="Courier New" w:cs="Courier New"/>
          <w:color w:val="000000"/>
          <w:sz w:val="20"/>
          <w:szCs w:val="20"/>
          <w:highlight w:val="white"/>
        </w:rPr>
      </w:pPr>
      <w:ins w:id="4687"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2E77CC3" w14:textId="77777777" w:rsidR="003A2FEE" w:rsidRDefault="003A2FEE" w:rsidP="003A2FEE">
      <w:pPr>
        <w:autoSpaceDE w:val="0"/>
        <w:autoSpaceDN w:val="0"/>
        <w:adjustRightInd w:val="0"/>
        <w:spacing w:after="0" w:line="240" w:lineRule="auto"/>
        <w:rPr>
          <w:ins w:id="4688" w:author="Michael Bell" w:date="2013-05-06T18:02:00Z"/>
          <w:rFonts w:ascii="Courier New" w:hAnsi="Courier New" w:cs="Courier New"/>
          <w:color w:val="000000"/>
          <w:sz w:val="20"/>
          <w:szCs w:val="20"/>
          <w:highlight w:val="white"/>
        </w:rPr>
      </w:pPr>
      <w:ins w:id="4689" w:author="Michael Bell" w:date="2013-05-06T18:02: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65AA4138" w14:textId="77777777" w:rsidR="003A2FEE" w:rsidRDefault="003A2FEE" w:rsidP="003A2FEE">
      <w:pPr>
        <w:autoSpaceDE w:val="0"/>
        <w:autoSpaceDN w:val="0"/>
        <w:adjustRightInd w:val="0"/>
        <w:spacing w:after="0" w:line="240" w:lineRule="auto"/>
        <w:rPr>
          <w:ins w:id="4690" w:author="Michael Bell" w:date="2013-05-06T18:02:00Z"/>
          <w:rFonts w:ascii="Courier New" w:hAnsi="Courier New" w:cs="Courier New"/>
          <w:color w:val="000000"/>
          <w:sz w:val="20"/>
          <w:szCs w:val="20"/>
          <w:highlight w:val="white"/>
        </w:rPr>
      </w:pPr>
      <w:ins w:id="4691" w:author="Michael Bell" w:date="2013-05-06T18:02:00Z">
        <w:r>
          <w:rPr>
            <w:rFonts w:ascii="Courier New" w:hAnsi="Courier New" w:cs="Courier New"/>
            <w:b/>
            <w:bCs/>
            <w:color w:val="000080"/>
            <w:sz w:val="20"/>
            <w:szCs w:val="20"/>
            <w:highlight w:val="white"/>
          </w:rPr>
          <w:t>}</w:t>
        </w:r>
      </w:ins>
    </w:p>
    <w:p w14:paraId="274323CE" w14:textId="7EDD32C1" w:rsidR="00ED3601" w:rsidDel="00116173" w:rsidRDefault="00ED3601" w:rsidP="00ED3601">
      <w:pPr>
        <w:autoSpaceDE w:val="0"/>
        <w:autoSpaceDN w:val="0"/>
        <w:adjustRightInd w:val="0"/>
        <w:spacing w:after="0" w:line="240" w:lineRule="auto"/>
        <w:rPr>
          <w:del w:id="4692" w:author="Michael Bell" w:date="2013-05-06T17:54:00Z"/>
          <w:rFonts w:ascii="Courier New" w:hAnsi="Courier New" w:cs="Courier New"/>
          <w:color w:val="008000"/>
          <w:sz w:val="20"/>
          <w:szCs w:val="20"/>
          <w:highlight w:val="white"/>
        </w:rPr>
      </w:pPr>
      <w:del w:id="4693" w:author="Michael Bell" w:date="2013-05-06T17:54:00Z">
        <w:r w:rsidDel="00116173">
          <w:rPr>
            <w:rFonts w:ascii="Courier New" w:hAnsi="Courier New" w:cs="Courier New"/>
            <w:color w:val="008000"/>
            <w:sz w:val="20"/>
            <w:szCs w:val="20"/>
            <w:highlight w:val="white"/>
          </w:rPr>
          <w:delText>/*</w:delText>
        </w:r>
      </w:del>
    </w:p>
    <w:p w14:paraId="55C164BC" w14:textId="06F10682" w:rsidR="00ED3601" w:rsidDel="00116173" w:rsidRDefault="00ED3601" w:rsidP="00ED3601">
      <w:pPr>
        <w:autoSpaceDE w:val="0"/>
        <w:autoSpaceDN w:val="0"/>
        <w:adjustRightInd w:val="0"/>
        <w:spacing w:after="0" w:line="240" w:lineRule="auto"/>
        <w:rPr>
          <w:del w:id="4694" w:author="Michael Bell" w:date="2013-05-06T17:54:00Z"/>
          <w:rFonts w:ascii="Courier New" w:hAnsi="Courier New" w:cs="Courier New"/>
          <w:color w:val="008000"/>
          <w:sz w:val="20"/>
          <w:szCs w:val="20"/>
          <w:highlight w:val="white"/>
        </w:rPr>
      </w:pPr>
    </w:p>
    <w:p w14:paraId="77426466" w14:textId="67936E62" w:rsidR="00ED3601" w:rsidDel="00116173" w:rsidRDefault="00ED3601" w:rsidP="00ED3601">
      <w:pPr>
        <w:autoSpaceDE w:val="0"/>
        <w:autoSpaceDN w:val="0"/>
        <w:adjustRightInd w:val="0"/>
        <w:spacing w:after="0" w:line="240" w:lineRule="auto"/>
        <w:rPr>
          <w:del w:id="4695" w:author="Michael Bell" w:date="2013-05-06T17:54:00Z"/>
          <w:rFonts w:ascii="Courier New" w:hAnsi="Courier New" w:cs="Courier New"/>
          <w:color w:val="008000"/>
          <w:sz w:val="20"/>
          <w:szCs w:val="20"/>
          <w:highlight w:val="white"/>
        </w:rPr>
      </w:pPr>
      <w:del w:id="4696" w:author="Michael Bell" w:date="2013-05-06T17:54:00Z">
        <w:r w:rsidDel="00116173">
          <w:rPr>
            <w:rFonts w:ascii="Courier New" w:hAnsi="Courier New" w:cs="Courier New"/>
            <w:color w:val="008000"/>
            <w:sz w:val="20"/>
            <w:szCs w:val="20"/>
            <w:highlight w:val="white"/>
          </w:rPr>
          <w:delText xml:space="preserve"> BELTRAK</w:delText>
        </w:r>
      </w:del>
    </w:p>
    <w:p w14:paraId="491290AB" w14:textId="1DFE988B" w:rsidR="00ED3601" w:rsidDel="00116173" w:rsidRDefault="00ED3601" w:rsidP="00ED3601">
      <w:pPr>
        <w:autoSpaceDE w:val="0"/>
        <w:autoSpaceDN w:val="0"/>
        <w:adjustRightInd w:val="0"/>
        <w:spacing w:after="0" w:line="240" w:lineRule="auto"/>
        <w:rPr>
          <w:del w:id="4697" w:author="Michael Bell" w:date="2013-05-06T17:54:00Z"/>
          <w:rFonts w:ascii="Courier New" w:hAnsi="Courier New" w:cs="Courier New"/>
          <w:color w:val="008000"/>
          <w:sz w:val="20"/>
          <w:szCs w:val="20"/>
          <w:highlight w:val="white"/>
        </w:rPr>
      </w:pPr>
      <w:del w:id="4698" w:author="Michael Bell" w:date="2013-05-06T17:54:00Z">
        <w:r w:rsidDel="00116173">
          <w:rPr>
            <w:rFonts w:ascii="Courier New" w:hAnsi="Courier New" w:cs="Courier New"/>
            <w:color w:val="008000"/>
            <w:sz w:val="20"/>
            <w:szCs w:val="20"/>
            <w:highlight w:val="white"/>
          </w:rPr>
          <w:delText xml:space="preserve"> </w:delText>
        </w:r>
      </w:del>
    </w:p>
    <w:p w14:paraId="6844D473" w14:textId="4B2ED866" w:rsidR="00ED3601" w:rsidDel="00116173" w:rsidRDefault="00ED3601" w:rsidP="00ED3601">
      <w:pPr>
        <w:autoSpaceDE w:val="0"/>
        <w:autoSpaceDN w:val="0"/>
        <w:adjustRightInd w:val="0"/>
        <w:spacing w:after="0" w:line="240" w:lineRule="auto"/>
        <w:rPr>
          <w:del w:id="4699" w:author="Michael Bell" w:date="2013-05-06T17:54:00Z"/>
          <w:rFonts w:ascii="Courier New" w:hAnsi="Courier New" w:cs="Courier New"/>
          <w:color w:val="008000"/>
          <w:sz w:val="20"/>
          <w:szCs w:val="20"/>
          <w:highlight w:val="white"/>
        </w:rPr>
      </w:pPr>
      <w:del w:id="4700" w:author="Michael Bell" w:date="2013-05-06T17:54:00Z">
        <w:r w:rsidDel="00116173">
          <w:rPr>
            <w:rFonts w:ascii="Courier New" w:hAnsi="Courier New" w:cs="Courier New"/>
            <w:color w:val="008000"/>
            <w:sz w:val="20"/>
            <w:szCs w:val="20"/>
            <w:highlight w:val="white"/>
          </w:rPr>
          <w:delText xml:space="preserve"> V1.0</w:delText>
        </w:r>
      </w:del>
    </w:p>
    <w:p w14:paraId="339721EF" w14:textId="5F309AF8" w:rsidR="00ED3601" w:rsidDel="00116173" w:rsidRDefault="00ED3601" w:rsidP="00ED3601">
      <w:pPr>
        <w:autoSpaceDE w:val="0"/>
        <w:autoSpaceDN w:val="0"/>
        <w:adjustRightInd w:val="0"/>
        <w:spacing w:after="0" w:line="240" w:lineRule="auto"/>
        <w:rPr>
          <w:del w:id="4701" w:author="Michael Bell" w:date="2013-05-06T17:54:00Z"/>
          <w:rFonts w:ascii="Courier New" w:hAnsi="Courier New" w:cs="Courier New"/>
          <w:color w:val="008000"/>
          <w:sz w:val="20"/>
          <w:szCs w:val="20"/>
          <w:highlight w:val="white"/>
        </w:rPr>
      </w:pPr>
      <w:del w:id="4702" w:author="Michael Bell" w:date="2013-05-06T17:54:00Z">
        <w:r w:rsidDel="00116173">
          <w:rPr>
            <w:rFonts w:ascii="Courier New" w:hAnsi="Courier New" w:cs="Courier New"/>
            <w:color w:val="008000"/>
            <w:sz w:val="20"/>
            <w:szCs w:val="20"/>
            <w:highlight w:val="white"/>
          </w:rPr>
          <w:delText xml:space="preserve"> </w:delText>
        </w:r>
      </w:del>
    </w:p>
    <w:p w14:paraId="47FDA5B7" w14:textId="66B5F4BB" w:rsidR="00ED3601" w:rsidDel="00116173" w:rsidRDefault="00ED3601" w:rsidP="00ED3601">
      <w:pPr>
        <w:autoSpaceDE w:val="0"/>
        <w:autoSpaceDN w:val="0"/>
        <w:adjustRightInd w:val="0"/>
        <w:spacing w:after="0" w:line="240" w:lineRule="auto"/>
        <w:rPr>
          <w:del w:id="4703" w:author="Michael Bell" w:date="2013-05-06T17:54:00Z"/>
          <w:rFonts w:ascii="Courier New" w:hAnsi="Courier New" w:cs="Courier New"/>
          <w:color w:val="008000"/>
          <w:sz w:val="20"/>
          <w:szCs w:val="20"/>
          <w:highlight w:val="white"/>
        </w:rPr>
      </w:pPr>
      <w:del w:id="4704"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CB39CA" w14:textId="6D7AA590" w:rsidR="00ED3601" w:rsidDel="00116173" w:rsidRDefault="00ED3601" w:rsidP="00ED3601">
      <w:pPr>
        <w:autoSpaceDE w:val="0"/>
        <w:autoSpaceDN w:val="0"/>
        <w:adjustRightInd w:val="0"/>
        <w:spacing w:after="0" w:line="240" w:lineRule="auto"/>
        <w:rPr>
          <w:del w:id="4705" w:author="Michael Bell" w:date="2013-05-06T17:54:00Z"/>
          <w:rFonts w:ascii="Courier New" w:hAnsi="Courier New" w:cs="Courier New"/>
          <w:color w:val="008000"/>
          <w:sz w:val="20"/>
          <w:szCs w:val="20"/>
          <w:highlight w:val="white"/>
        </w:rPr>
      </w:pPr>
      <w:del w:id="4706" w:author="Michael Bell" w:date="2013-05-06T17:54:00Z">
        <w:r w:rsidDel="00116173">
          <w:rPr>
            <w:rFonts w:ascii="Courier New" w:hAnsi="Courier New" w:cs="Courier New"/>
            <w:color w:val="008000"/>
            <w:sz w:val="20"/>
            <w:szCs w:val="20"/>
            <w:highlight w:val="white"/>
          </w:rPr>
          <w:delText xml:space="preserve"> </w:delText>
        </w:r>
      </w:del>
    </w:p>
    <w:p w14:paraId="5774F231" w14:textId="152E7A47" w:rsidR="00ED3601" w:rsidDel="00116173" w:rsidRDefault="00ED3601" w:rsidP="00ED3601">
      <w:pPr>
        <w:autoSpaceDE w:val="0"/>
        <w:autoSpaceDN w:val="0"/>
        <w:adjustRightInd w:val="0"/>
        <w:spacing w:after="0" w:line="240" w:lineRule="auto"/>
        <w:rPr>
          <w:del w:id="4707" w:author="Michael Bell" w:date="2013-05-06T17:54:00Z"/>
          <w:rFonts w:ascii="Courier New" w:hAnsi="Courier New" w:cs="Courier New"/>
          <w:color w:val="008000"/>
          <w:sz w:val="20"/>
          <w:szCs w:val="20"/>
          <w:highlight w:val="white"/>
        </w:rPr>
      </w:pPr>
      <w:del w:id="4708" w:author="Michael Bell" w:date="2013-05-06T17:54:00Z">
        <w:r w:rsidDel="00116173">
          <w:rPr>
            <w:rFonts w:ascii="Courier New" w:hAnsi="Courier New" w:cs="Courier New"/>
            <w:color w:val="008000"/>
            <w:sz w:val="20"/>
            <w:szCs w:val="20"/>
            <w:highlight w:val="white"/>
          </w:rPr>
          <w:delText xml:space="preserve"> By Michael Bell</w:delText>
        </w:r>
      </w:del>
    </w:p>
    <w:p w14:paraId="3C7C2CA6" w14:textId="3315BE1A" w:rsidR="00ED3601" w:rsidDel="00116173" w:rsidRDefault="00ED3601" w:rsidP="00ED3601">
      <w:pPr>
        <w:autoSpaceDE w:val="0"/>
        <w:autoSpaceDN w:val="0"/>
        <w:adjustRightInd w:val="0"/>
        <w:spacing w:after="0" w:line="240" w:lineRule="auto"/>
        <w:rPr>
          <w:del w:id="4709" w:author="Michael Bell" w:date="2013-05-06T17:54:00Z"/>
          <w:rFonts w:ascii="Courier New" w:hAnsi="Courier New" w:cs="Courier New"/>
          <w:color w:val="008000"/>
          <w:sz w:val="20"/>
          <w:szCs w:val="20"/>
          <w:highlight w:val="white"/>
        </w:rPr>
      </w:pPr>
      <w:del w:id="4710" w:author="Michael Bell" w:date="2013-05-06T17:54:00Z">
        <w:r w:rsidDel="00116173">
          <w:rPr>
            <w:rFonts w:ascii="Courier New" w:hAnsi="Courier New" w:cs="Courier New"/>
            <w:color w:val="008000"/>
            <w:sz w:val="20"/>
            <w:szCs w:val="20"/>
            <w:highlight w:val="white"/>
          </w:rPr>
          <w:delText xml:space="preserve"> </w:delText>
        </w:r>
      </w:del>
    </w:p>
    <w:p w14:paraId="02C9B6E6" w14:textId="642AA9C9" w:rsidR="00ED3601" w:rsidDel="00116173" w:rsidRDefault="00ED3601" w:rsidP="00ED3601">
      <w:pPr>
        <w:autoSpaceDE w:val="0"/>
        <w:autoSpaceDN w:val="0"/>
        <w:adjustRightInd w:val="0"/>
        <w:spacing w:after="0" w:line="240" w:lineRule="auto"/>
        <w:rPr>
          <w:del w:id="4711" w:author="Michael Bell" w:date="2013-05-06T17:54:00Z"/>
          <w:rFonts w:ascii="Courier New" w:hAnsi="Courier New" w:cs="Courier New"/>
          <w:color w:val="008000"/>
          <w:sz w:val="20"/>
          <w:szCs w:val="20"/>
          <w:highlight w:val="white"/>
        </w:rPr>
      </w:pPr>
      <w:del w:id="4712"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F7A39D3" w14:textId="53C062A7" w:rsidR="00ED3601" w:rsidDel="00116173" w:rsidRDefault="00ED3601" w:rsidP="00ED3601">
      <w:pPr>
        <w:autoSpaceDE w:val="0"/>
        <w:autoSpaceDN w:val="0"/>
        <w:adjustRightInd w:val="0"/>
        <w:spacing w:after="0" w:line="240" w:lineRule="auto"/>
        <w:rPr>
          <w:del w:id="4713" w:author="Michael Bell" w:date="2013-05-06T17:54:00Z"/>
          <w:rFonts w:ascii="Courier New" w:hAnsi="Courier New" w:cs="Courier New"/>
          <w:color w:val="008000"/>
          <w:sz w:val="20"/>
          <w:szCs w:val="20"/>
          <w:highlight w:val="white"/>
        </w:rPr>
      </w:pPr>
      <w:del w:id="4714" w:author="Michael Bell" w:date="2013-05-06T17:54:00Z">
        <w:r w:rsidDel="00116173">
          <w:rPr>
            <w:rFonts w:ascii="Courier New" w:hAnsi="Courier New" w:cs="Courier New"/>
            <w:color w:val="008000"/>
            <w:sz w:val="20"/>
            <w:szCs w:val="20"/>
            <w:highlight w:val="white"/>
          </w:rPr>
          <w:delText xml:space="preserve"> </w:delText>
        </w:r>
      </w:del>
    </w:p>
    <w:p w14:paraId="5F0903D5" w14:textId="01E8239D" w:rsidR="00ED3601" w:rsidDel="00116173" w:rsidRDefault="00ED3601" w:rsidP="00ED3601">
      <w:pPr>
        <w:autoSpaceDE w:val="0"/>
        <w:autoSpaceDN w:val="0"/>
        <w:adjustRightInd w:val="0"/>
        <w:spacing w:after="0" w:line="240" w:lineRule="auto"/>
        <w:rPr>
          <w:del w:id="4715" w:author="Michael Bell" w:date="2013-05-06T17:54:00Z"/>
          <w:rFonts w:ascii="Courier New" w:hAnsi="Courier New" w:cs="Courier New"/>
          <w:color w:val="000000"/>
          <w:sz w:val="20"/>
          <w:szCs w:val="20"/>
          <w:highlight w:val="white"/>
        </w:rPr>
      </w:pPr>
      <w:del w:id="4716" w:author="Michael Bell" w:date="2013-05-06T17:54:00Z">
        <w:r w:rsidDel="00116173">
          <w:rPr>
            <w:rFonts w:ascii="Courier New" w:hAnsi="Courier New" w:cs="Courier New"/>
            <w:color w:val="008000"/>
            <w:sz w:val="20"/>
            <w:szCs w:val="20"/>
            <w:highlight w:val="white"/>
          </w:rPr>
          <w:delText xml:space="preserve"> */</w:delText>
        </w:r>
      </w:del>
    </w:p>
    <w:p w14:paraId="77E4EB5A" w14:textId="41AAFDE0" w:rsidR="00ED3601" w:rsidDel="00116173" w:rsidRDefault="00ED3601" w:rsidP="00ED3601">
      <w:pPr>
        <w:autoSpaceDE w:val="0"/>
        <w:autoSpaceDN w:val="0"/>
        <w:adjustRightInd w:val="0"/>
        <w:spacing w:after="0" w:line="240" w:lineRule="auto"/>
        <w:rPr>
          <w:del w:id="4717" w:author="Michael Bell" w:date="2013-05-06T17:54:00Z"/>
          <w:rFonts w:ascii="Courier New" w:hAnsi="Courier New" w:cs="Courier New"/>
          <w:color w:val="000000"/>
          <w:sz w:val="20"/>
          <w:szCs w:val="20"/>
          <w:highlight w:val="white"/>
        </w:rPr>
      </w:pPr>
    </w:p>
    <w:p w14:paraId="2425C7E5" w14:textId="420AFBF7" w:rsidR="00ED3601" w:rsidDel="00116173" w:rsidRDefault="00ED3601" w:rsidP="00ED3601">
      <w:pPr>
        <w:autoSpaceDE w:val="0"/>
        <w:autoSpaceDN w:val="0"/>
        <w:adjustRightInd w:val="0"/>
        <w:spacing w:after="0" w:line="240" w:lineRule="auto"/>
        <w:rPr>
          <w:del w:id="4718" w:author="Michael Bell" w:date="2013-05-06T17:54:00Z"/>
          <w:rFonts w:ascii="Courier New" w:hAnsi="Courier New" w:cs="Courier New"/>
          <w:color w:val="000000"/>
          <w:sz w:val="20"/>
          <w:szCs w:val="20"/>
          <w:highlight w:val="white"/>
        </w:rPr>
      </w:pPr>
      <w:del w:id="4719"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initialise</w:delText>
        </w:r>
        <w:r w:rsidDel="00116173">
          <w:rPr>
            <w:rFonts w:ascii="Courier New" w:hAnsi="Courier New" w:cs="Courier New"/>
            <w:b/>
            <w:bCs/>
            <w:color w:val="000080"/>
            <w:sz w:val="20"/>
            <w:szCs w:val="20"/>
            <w:highlight w:val="white"/>
          </w:rPr>
          <w:delText>()</w:delText>
        </w:r>
      </w:del>
    </w:p>
    <w:p w14:paraId="58725AC1" w14:textId="1E1044D0" w:rsidR="00ED3601" w:rsidDel="00116173" w:rsidRDefault="00ED3601" w:rsidP="00ED3601">
      <w:pPr>
        <w:autoSpaceDE w:val="0"/>
        <w:autoSpaceDN w:val="0"/>
        <w:adjustRightInd w:val="0"/>
        <w:spacing w:after="0" w:line="240" w:lineRule="auto"/>
        <w:rPr>
          <w:del w:id="4720" w:author="Michael Bell" w:date="2013-05-06T17:54:00Z"/>
          <w:rFonts w:ascii="Courier New" w:hAnsi="Courier New" w:cs="Courier New"/>
          <w:color w:val="000000"/>
          <w:sz w:val="20"/>
          <w:szCs w:val="20"/>
          <w:highlight w:val="white"/>
        </w:rPr>
      </w:pPr>
      <w:del w:id="4721" w:author="Michael Bell" w:date="2013-05-06T17:54:00Z">
        <w:r w:rsidDel="00116173">
          <w:rPr>
            <w:rFonts w:ascii="Courier New" w:hAnsi="Courier New" w:cs="Courier New"/>
            <w:b/>
            <w:bCs/>
            <w:color w:val="000080"/>
            <w:sz w:val="20"/>
            <w:szCs w:val="20"/>
            <w:highlight w:val="white"/>
          </w:rPr>
          <w:delText>{</w:delText>
        </w:r>
      </w:del>
    </w:p>
    <w:p w14:paraId="361091A7" w14:textId="712C9309" w:rsidR="00ED3601" w:rsidDel="00116173" w:rsidRDefault="00ED3601" w:rsidP="00ED3601">
      <w:pPr>
        <w:autoSpaceDE w:val="0"/>
        <w:autoSpaceDN w:val="0"/>
        <w:adjustRightInd w:val="0"/>
        <w:spacing w:after="0" w:line="240" w:lineRule="auto"/>
        <w:rPr>
          <w:del w:id="4722" w:author="Michael Bell" w:date="2013-05-06T17:54:00Z"/>
          <w:rFonts w:ascii="Courier New" w:hAnsi="Courier New" w:cs="Courier New"/>
          <w:color w:val="000000"/>
          <w:sz w:val="20"/>
          <w:szCs w:val="20"/>
          <w:highlight w:val="white"/>
        </w:rPr>
      </w:pPr>
      <w:del w:id="4723" w:author="Michael Bell" w:date="2013-05-06T17:54:00Z">
        <w:r w:rsidDel="00116173">
          <w:rPr>
            <w:rFonts w:ascii="Courier New" w:hAnsi="Courier New" w:cs="Courier New"/>
            <w:color w:val="000000"/>
            <w:sz w:val="20"/>
            <w:szCs w:val="20"/>
            <w:highlight w:val="white"/>
          </w:rPr>
          <w:delText xml:space="preserve">  </w:delText>
        </w:r>
      </w:del>
    </w:p>
    <w:p w14:paraId="34B090F4" w14:textId="00D861E1" w:rsidR="00ED3601" w:rsidDel="00116173" w:rsidRDefault="00ED3601" w:rsidP="00ED3601">
      <w:pPr>
        <w:autoSpaceDE w:val="0"/>
        <w:autoSpaceDN w:val="0"/>
        <w:adjustRightInd w:val="0"/>
        <w:spacing w:after="0" w:line="240" w:lineRule="auto"/>
        <w:rPr>
          <w:del w:id="4724" w:author="Michael Bell" w:date="2013-05-06T17:54:00Z"/>
          <w:rFonts w:ascii="Courier New" w:hAnsi="Courier New" w:cs="Courier New"/>
          <w:color w:val="008000"/>
          <w:sz w:val="20"/>
          <w:szCs w:val="20"/>
          <w:highlight w:val="white"/>
        </w:rPr>
      </w:pPr>
      <w:del w:id="472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lcd screen with rows and columns</w:delText>
        </w:r>
      </w:del>
    </w:p>
    <w:p w14:paraId="74B5BFF2" w14:textId="40AD4F02" w:rsidR="00ED3601" w:rsidDel="00116173" w:rsidRDefault="00ED3601" w:rsidP="00ED3601">
      <w:pPr>
        <w:autoSpaceDE w:val="0"/>
        <w:autoSpaceDN w:val="0"/>
        <w:adjustRightInd w:val="0"/>
        <w:spacing w:after="0" w:line="240" w:lineRule="auto"/>
        <w:rPr>
          <w:del w:id="4726" w:author="Michael Bell" w:date="2013-05-06T17:54:00Z"/>
          <w:rFonts w:ascii="Courier New" w:hAnsi="Courier New" w:cs="Courier New"/>
          <w:color w:val="000000"/>
          <w:sz w:val="20"/>
          <w:szCs w:val="20"/>
          <w:highlight w:val="white"/>
        </w:rPr>
      </w:pPr>
      <w:del w:id="4727"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begin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16</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B91A8E9" w14:textId="53BCC662" w:rsidR="00ED3601" w:rsidDel="00116173" w:rsidRDefault="00ED3601" w:rsidP="00ED3601">
      <w:pPr>
        <w:autoSpaceDE w:val="0"/>
        <w:autoSpaceDN w:val="0"/>
        <w:adjustRightInd w:val="0"/>
        <w:spacing w:after="0" w:line="240" w:lineRule="auto"/>
        <w:rPr>
          <w:del w:id="4728" w:author="Michael Bell" w:date="2013-05-06T17:54:00Z"/>
          <w:rFonts w:ascii="Courier New" w:hAnsi="Courier New" w:cs="Courier New"/>
          <w:color w:val="000000"/>
          <w:sz w:val="20"/>
          <w:szCs w:val="20"/>
          <w:highlight w:val="white"/>
        </w:rPr>
      </w:pPr>
    </w:p>
    <w:p w14:paraId="1E09F88B" w14:textId="55098F86" w:rsidR="00ED3601" w:rsidDel="00116173" w:rsidRDefault="00ED3601" w:rsidP="00ED3601">
      <w:pPr>
        <w:autoSpaceDE w:val="0"/>
        <w:autoSpaceDN w:val="0"/>
        <w:adjustRightInd w:val="0"/>
        <w:spacing w:after="0" w:line="240" w:lineRule="auto"/>
        <w:rPr>
          <w:del w:id="4729" w:author="Michael Bell" w:date="2013-05-06T17:54:00Z"/>
          <w:rFonts w:ascii="Courier New" w:hAnsi="Courier New" w:cs="Courier New"/>
          <w:color w:val="008000"/>
          <w:sz w:val="20"/>
          <w:szCs w:val="20"/>
          <w:highlight w:val="white"/>
        </w:rPr>
      </w:pPr>
      <w:del w:id="47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//print the loading screen</w:delText>
        </w:r>
      </w:del>
    </w:p>
    <w:p w14:paraId="7F90B6BF" w14:textId="026CC10A" w:rsidR="00ED3601" w:rsidDel="00116173" w:rsidRDefault="00ED3601" w:rsidP="00ED3601">
      <w:pPr>
        <w:autoSpaceDE w:val="0"/>
        <w:autoSpaceDN w:val="0"/>
        <w:adjustRightInd w:val="0"/>
        <w:spacing w:after="0" w:line="240" w:lineRule="auto"/>
        <w:rPr>
          <w:del w:id="4731" w:author="Michael Bell" w:date="2013-05-06T17:54:00Z"/>
          <w:rFonts w:ascii="Courier New" w:hAnsi="Courier New" w:cs="Courier New"/>
          <w:color w:val="000000"/>
          <w:sz w:val="20"/>
          <w:szCs w:val="20"/>
          <w:highlight w:val="white"/>
        </w:rPr>
      </w:pPr>
      <w:del w:id="4732"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BFBDD0" w14:textId="66533520" w:rsidR="00ED3601" w:rsidDel="00116173" w:rsidRDefault="00ED3601" w:rsidP="00ED3601">
      <w:pPr>
        <w:autoSpaceDE w:val="0"/>
        <w:autoSpaceDN w:val="0"/>
        <w:adjustRightInd w:val="0"/>
        <w:spacing w:after="0" w:line="240" w:lineRule="auto"/>
        <w:rPr>
          <w:del w:id="4733" w:author="Michael Bell" w:date="2013-05-06T17:54:00Z"/>
          <w:rFonts w:ascii="Courier New" w:hAnsi="Courier New" w:cs="Courier New"/>
          <w:color w:val="000000"/>
          <w:sz w:val="20"/>
          <w:szCs w:val="20"/>
          <w:highlight w:val="white"/>
        </w:rPr>
      </w:pPr>
      <w:del w:id="4734"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"Loading..."</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FE1BB49" w14:textId="212A0171" w:rsidR="00ED3601" w:rsidDel="00116173" w:rsidRDefault="00ED3601" w:rsidP="00ED3601">
      <w:pPr>
        <w:autoSpaceDE w:val="0"/>
        <w:autoSpaceDN w:val="0"/>
        <w:adjustRightInd w:val="0"/>
        <w:spacing w:after="0" w:line="240" w:lineRule="auto"/>
        <w:rPr>
          <w:del w:id="4735" w:author="Michael Bell" w:date="2013-05-06T17:54:00Z"/>
          <w:rFonts w:ascii="Courier New" w:hAnsi="Courier New" w:cs="Courier New"/>
          <w:color w:val="000000"/>
          <w:sz w:val="20"/>
          <w:szCs w:val="20"/>
          <w:highlight w:val="white"/>
        </w:rPr>
      </w:pPr>
    </w:p>
    <w:p w14:paraId="41DAE0EC" w14:textId="27AE43F3" w:rsidR="00ED3601" w:rsidDel="00116173" w:rsidRDefault="00ED3601" w:rsidP="00ED3601">
      <w:pPr>
        <w:autoSpaceDE w:val="0"/>
        <w:autoSpaceDN w:val="0"/>
        <w:adjustRightInd w:val="0"/>
        <w:spacing w:after="0" w:line="240" w:lineRule="auto"/>
        <w:rPr>
          <w:del w:id="4736" w:author="Michael Bell" w:date="2013-05-06T17:54:00Z"/>
          <w:rFonts w:ascii="Courier New" w:hAnsi="Courier New" w:cs="Courier New"/>
          <w:color w:val="008000"/>
          <w:sz w:val="20"/>
          <w:szCs w:val="20"/>
          <w:highlight w:val="white"/>
        </w:rPr>
      </w:pPr>
      <w:del w:id="47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global variables</w:delText>
        </w:r>
      </w:del>
    </w:p>
    <w:p w14:paraId="04F38BE3" w14:textId="70518839" w:rsidR="00ED3601" w:rsidDel="00116173" w:rsidRDefault="00ED3601" w:rsidP="00ED3601">
      <w:pPr>
        <w:autoSpaceDE w:val="0"/>
        <w:autoSpaceDN w:val="0"/>
        <w:adjustRightInd w:val="0"/>
        <w:spacing w:after="0" w:line="240" w:lineRule="auto"/>
        <w:rPr>
          <w:del w:id="4738" w:author="Michael Bell" w:date="2013-05-06T17:54:00Z"/>
          <w:rFonts w:ascii="Courier New" w:hAnsi="Courier New" w:cs="Courier New"/>
          <w:color w:val="008000"/>
          <w:sz w:val="20"/>
          <w:szCs w:val="20"/>
          <w:highlight w:val="white"/>
        </w:rPr>
      </w:pPr>
      <w:del w:id="4739"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//full stop</w:delText>
        </w:r>
      </w:del>
    </w:p>
    <w:p w14:paraId="0E4A4841" w14:textId="79EDD953" w:rsidR="00ED3601" w:rsidDel="00116173" w:rsidRDefault="00ED3601" w:rsidP="00ED3601">
      <w:pPr>
        <w:autoSpaceDE w:val="0"/>
        <w:autoSpaceDN w:val="0"/>
        <w:adjustRightInd w:val="0"/>
        <w:spacing w:after="0" w:line="240" w:lineRule="auto"/>
        <w:rPr>
          <w:del w:id="4740" w:author="Michael Bell" w:date="2013-05-06T17:54:00Z"/>
          <w:rFonts w:ascii="Courier New" w:hAnsi="Courier New" w:cs="Courier New"/>
          <w:color w:val="008000"/>
          <w:sz w:val="20"/>
          <w:szCs w:val="20"/>
          <w:highlight w:val="white"/>
        </w:rPr>
      </w:pPr>
      <w:del w:id="4741"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train will travel forward</w:delText>
        </w:r>
      </w:del>
    </w:p>
    <w:p w14:paraId="52C28F59" w14:textId="34B74701" w:rsidR="00ED3601" w:rsidDel="00116173" w:rsidRDefault="00ED3601" w:rsidP="00ED3601">
      <w:pPr>
        <w:autoSpaceDE w:val="0"/>
        <w:autoSpaceDN w:val="0"/>
        <w:adjustRightInd w:val="0"/>
        <w:spacing w:after="0" w:line="240" w:lineRule="auto"/>
        <w:rPr>
          <w:del w:id="4742" w:author="Michael Bell" w:date="2013-05-06T17:54:00Z"/>
          <w:rFonts w:ascii="Courier New" w:hAnsi="Courier New" w:cs="Courier New"/>
          <w:color w:val="000000"/>
          <w:sz w:val="20"/>
          <w:szCs w:val="20"/>
          <w:highlight w:val="white"/>
        </w:rPr>
      </w:pPr>
    </w:p>
    <w:p w14:paraId="0D0229D8" w14:textId="07E329CB" w:rsidR="00ED3601" w:rsidDel="00116173" w:rsidRDefault="00ED3601" w:rsidP="00ED3601">
      <w:pPr>
        <w:autoSpaceDE w:val="0"/>
        <w:autoSpaceDN w:val="0"/>
        <w:adjustRightInd w:val="0"/>
        <w:spacing w:after="0" w:line="240" w:lineRule="auto"/>
        <w:rPr>
          <w:del w:id="4743" w:author="Michael Bell" w:date="2013-05-06T17:54:00Z"/>
          <w:rFonts w:ascii="Courier New" w:hAnsi="Courier New" w:cs="Courier New"/>
          <w:color w:val="008000"/>
          <w:sz w:val="20"/>
          <w:szCs w:val="20"/>
          <w:highlight w:val="white"/>
        </w:rPr>
      </w:pPr>
      <w:del w:id="474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pins</w:delText>
        </w:r>
      </w:del>
    </w:p>
    <w:p w14:paraId="270BF526" w14:textId="614BC07D" w:rsidR="00ED3601" w:rsidDel="00116173" w:rsidRDefault="00ED3601" w:rsidP="00ED3601">
      <w:pPr>
        <w:autoSpaceDE w:val="0"/>
        <w:autoSpaceDN w:val="0"/>
        <w:adjustRightInd w:val="0"/>
        <w:spacing w:after="0" w:line="240" w:lineRule="auto"/>
        <w:rPr>
          <w:del w:id="4745" w:author="Michael Bell" w:date="2013-05-06T17:54:00Z"/>
          <w:rFonts w:ascii="Courier New" w:hAnsi="Courier New" w:cs="Courier New"/>
          <w:color w:val="008000"/>
          <w:sz w:val="20"/>
          <w:szCs w:val="20"/>
          <w:highlight w:val="white"/>
        </w:rPr>
      </w:pPr>
      <w:del w:id="4746"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PD pin</w:delText>
        </w:r>
      </w:del>
    </w:p>
    <w:p w14:paraId="10C876B1" w14:textId="40887EBC" w:rsidR="00ED3601" w:rsidDel="00116173" w:rsidRDefault="00ED3601" w:rsidP="00ED3601">
      <w:pPr>
        <w:autoSpaceDE w:val="0"/>
        <w:autoSpaceDN w:val="0"/>
        <w:adjustRightInd w:val="0"/>
        <w:spacing w:after="0" w:line="240" w:lineRule="auto"/>
        <w:rPr>
          <w:del w:id="4747" w:author="Michael Bell" w:date="2013-05-06T17:54:00Z"/>
          <w:rFonts w:ascii="Courier New" w:hAnsi="Courier New" w:cs="Courier New"/>
          <w:color w:val="008000"/>
          <w:sz w:val="20"/>
          <w:szCs w:val="20"/>
          <w:highlight w:val="white"/>
        </w:rPr>
      </w:pPr>
      <w:del w:id="4748"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output to the direction pin</w:delText>
        </w:r>
      </w:del>
    </w:p>
    <w:p w14:paraId="757E2D81" w14:textId="659B5147" w:rsidR="00ED3601" w:rsidDel="00116173" w:rsidRDefault="00ED3601" w:rsidP="00ED3601">
      <w:pPr>
        <w:autoSpaceDE w:val="0"/>
        <w:autoSpaceDN w:val="0"/>
        <w:adjustRightInd w:val="0"/>
        <w:spacing w:after="0" w:line="240" w:lineRule="auto"/>
        <w:rPr>
          <w:del w:id="4749" w:author="Michael Bell" w:date="2013-05-06T17:54:00Z"/>
          <w:rFonts w:ascii="Courier New" w:hAnsi="Courier New" w:cs="Courier New"/>
          <w:color w:val="008000"/>
          <w:sz w:val="20"/>
          <w:szCs w:val="20"/>
          <w:highlight w:val="white"/>
        </w:rPr>
      </w:pPr>
      <w:del w:id="4750"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INPUT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 the board to read from the button pin</w:delText>
        </w:r>
      </w:del>
    </w:p>
    <w:p w14:paraId="04A49977" w14:textId="5AA67F71" w:rsidR="00ED3601" w:rsidDel="00116173" w:rsidRDefault="00ED3601" w:rsidP="00ED3601">
      <w:pPr>
        <w:autoSpaceDE w:val="0"/>
        <w:autoSpaceDN w:val="0"/>
        <w:adjustRightInd w:val="0"/>
        <w:spacing w:after="0" w:line="240" w:lineRule="auto"/>
        <w:rPr>
          <w:del w:id="4751" w:author="Michael Bell" w:date="2013-05-06T17:54:00Z"/>
          <w:rFonts w:ascii="Courier New" w:hAnsi="Courier New" w:cs="Courier New"/>
          <w:color w:val="008000"/>
          <w:sz w:val="20"/>
          <w:szCs w:val="20"/>
          <w:highlight w:val="white"/>
        </w:rPr>
      </w:pPr>
      <w:del w:id="4752"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pinButtons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//make sure that the board doesent pass voltage to the button pin</w:delText>
        </w:r>
      </w:del>
    </w:p>
    <w:p w14:paraId="39A0176A" w14:textId="40740AB0" w:rsidR="00ED3601" w:rsidDel="00116173" w:rsidRDefault="00ED3601" w:rsidP="00ED3601">
      <w:pPr>
        <w:autoSpaceDE w:val="0"/>
        <w:autoSpaceDN w:val="0"/>
        <w:adjustRightInd w:val="0"/>
        <w:spacing w:after="0" w:line="240" w:lineRule="auto"/>
        <w:rPr>
          <w:del w:id="4753" w:author="Michael Bell" w:date="2013-05-06T17:54:00Z"/>
          <w:rFonts w:ascii="Courier New" w:hAnsi="Courier New" w:cs="Courier New"/>
          <w:color w:val="000000"/>
          <w:sz w:val="20"/>
          <w:szCs w:val="20"/>
          <w:highlight w:val="white"/>
        </w:rPr>
      </w:pPr>
    </w:p>
    <w:p w14:paraId="4DAF054A" w14:textId="01636DCD" w:rsidR="00ED3601" w:rsidDel="00116173" w:rsidRDefault="00ED3601" w:rsidP="00ED3601">
      <w:pPr>
        <w:autoSpaceDE w:val="0"/>
        <w:autoSpaceDN w:val="0"/>
        <w:adjustRightInd w:val="0"/>
        <w:spacing w:after="0" w:line="240" w:lineRule="auto"/>
        <w:rPr>
          <w:del w:id="4754" w:author="Michael Bell" w:date="2013-05-06T17:54:00Z"/>
          <w:rFonts w:ascii="Courier New" w:hAnsi="Courier New" w:cs="Courier New"/>
          <w:color w:val="008000"/>
          <w:sz w:val="20"/>
          <w:szCs w:val="20"/>
          <w:highlight w:val="white"/>
        </w:rPr>
      </w:pPr>
      <w:del w:id="4755"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point pins</w:delText>
        </w:r>
      </w:del>
    </w:p>
    <w:p w14:paraId="4E6AC22C" w14:textId="38B1F666" w:rsidR="00ED3601" w:rsidDel="00116173" w:rsidRDefault="00ED3601" w:rsidP="00ED3601">
      <w:pPr>
        <w:autoSpaceDE w:val="0"/>
        <w:autoSpaceDN w:val="0"/>
        <w:adjustRightInd w:val="0"/>
        <w:spacing w:after="0" w:line="240" w:lineRule="auto"/>
        <w:rPr>
          <w:del w:id="4756" w:author="Michael Bell" w:date="2013-05-06T17:54:00Z"/>
          <w:rFonts w:ascii="Courier New" w:hAnsi="Courier New" w:cs="Courier New"/>
          <w:color w:val="000000"/>
          <w:sz w:val="20"/>
          <w:szCs w:val="20"/>
          <w:highlight w:val="white"/>
        </w:rPr>
      </w:pPr>
      <w:del w:id="4757"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0A7E71A" w14:textId="6B61762D" w:rsidR="00ED3601" w:rsidDel="00116173" w:rsidRDefault="00ED3601" w:rsidP="00ED3601">
      <w:pPr>
        <w:autoSpaceDE w:val="0"/>
        <w:autoSpaceDN w:val="0"/>
        <w:adjustRightInd w:val="0"/>
        <w:spacing w:after="0" w:line="240" w:lineRule="auto"/>
        <w:rPr>
          <w:del w:id="4758" w:author="Michael Bell" w:date="2013-05-06T17:54:00Z"/>
          <w:rFonts w:ascii="Courier New" w:hAnsi="Courier New" w:cs="Courier New"/>
          <w:color w:val="000000"/>
          <w:sz w:val="20"/>
          <w:szCs w:val="20"/>
          <w:highlight w:val="white"/>
        </w:rPr>
      </w:pPr>
      <w:del w:id="4759"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7459B778" w14:textId="69568DB9" w:rsidR="00ED3601" w:rsidDel="00116173" w:rsidRDefault="00ED3601" w:rsidP="00ED3601">
      <w:pPr>
        <w:autoSpaceDE w:val="0"/>
        <w:autoSpaceDN w:val="0"/>
        <w:adjustRightInd w:val="0"/>
        <w:spacing w:after="0" w:line="240" w:lineRule="auto"/>
        <w:rPr>
          <w:del w:id="4760" w:author="Michael Bell" w:date="2013-05-06T17:54:00Z"/>
          <w:rFonts w:ascii="Courier New" w:hAnsi="Courier New" w:cs="Courier New"/>
          <w:color w:val="000000"/>
          <w:sz w:val="20"/>
          <w:szCs w:val="20"/>
          <w:highlight w:val="white"/>
        </w:rPr>
      </w:pPr>
      <w:del w:id="4761"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point4</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30E06D82" w14:textId="5F27DF6E" w:rsidR="00ED3601" w:rsidDel="00116173" w:rsidRDefault="00ED3601" w:rsidP="00ED3601">
      <w:pPr>
        <w:autoSpaceDE w:val="0"/>
        <w:autoSpaceDN w:val="0"/>
        <w:adjustRightInd w:val="0"/>
        <w:spacing w:after="0" w:line="240" w:lineRule="auto"/>
        <w:rPr>
          <w:del w:id="4762" w:author="Michael Bell" w:date="2013-05-06T17:54:00Z"/>
          <w:rFonts w:ascii="Courier New" w:hAnsi="Courier New" w:cs="Courier New"/>
          <w:color w:val="000000"/>
          <w:sz w:val="20"/>
          <w:szCs w:val="20"/>
          <w:highlight w:val="white"/>
        </w:rPr>
      </w:pPr>
      <w:del w:id="4763"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2CD5D1E5" w14:textId="17B3597A" w:rsidR="00ED3601" w:rsidDel="00116173" w:rsidRDefault="00ED3601" w:rsidP="00ED3601">
      <w:pPr>
        <w:autoSpaceDE w:val="0"/>
        <w:autoSpaceDN w:val="0"/>
        <w:adjustRightInd w:val="0"/>
        <w:spacing w:after="0" w:line="240" w:lineRule="auto"/>
        <w:rPr>
          <w:del w:id="4764" w:author="Michael Bell" w:date="2013-05-06T17:54:00Z"/>
          <w:rFonts w:ascii="Courier New" w:hAnsi="Courier New" w:cs="Courier New"/>
          <w:color w:val="000000"/>
          <w:sz w:val="20"/>
          <w:szCs w:val="20"/>
          <w:highlight w:val="white"/>
        </w:rPr>
      </w:pPr>
      <w:del w:id="4765" w:author="Michael Bell" w:date="2013-05-06T17:54:00Z">
        <w:r w:rsidDel="00116173">
          <w:rPr>
            <w:rFonts w:ascii="Courier New" w:hAnsi="Courier New" w:cs="Courier New"/>
            <w:color w:val="000000"/>
            <w:sz w:val="20"/>
            <w:szCs w:val="20"/>
            <w:highlight w:val="white"/>
          </w:rPr>
          <w:delText xml:space="preserve">  </w:delText>
        </w:r>
      </w:del>
    </w:p>
    <w:p w14:paraId="21E2047A" w14:textId="567C60FB" w:rsidR="00ED3601" w:rsidDel="00116173" w:rsidRDefault="00ED3601" w:rsidP="00ED3601">
      <w:pPr>
        <w:autoSpaceDE w:val="0"/>
        <w:autoSpaceDN w:val="0"/>
        <w:adjustRightInd w:val="0"/>
        <w:spacing w:after="0" w:line="240" w:lineRule="auto"/>
        <w:rPr>
          <w:del w:id="4766" w:author="Michael Bell" w:date="2013-05-06T17:54:00Z"/>
          <w:rFonts w:ascii="Courier New" w:hAnsi="Courier New" w:cs="Courier New"/>
          <w:color w:val="008000"/>
          <w:sz w:val="20"/>
          <w:szCs w:val="20"/>
          <w:highlight w:val="white"/>
        </w:rPr>
      </w:pPr>
      <w:del w:id="4767" w:author="Michael Bell" w:date="2013-05-06T17:54:00Z">
        <w:r w:rsidDel="00116173">
          <w:rPr>
            <w:rFonts w:ascii="Courier New" w:hAnsi="Courier New" w:cs="Courier New"/>
            <w:color w:val="008000"/>
            <w:sz w:val="20"/>
            <w:szCs w:val="20"/>
            <w:highlight w:val="white"/>
          </w:rPr>
          <w:delText>//  pinMode(pointPower, OUTPUT);</w:delText>
        </w:r>
      </w:del>
    </w:p>
    <w:p w14:paraId="76D27E54" w14:textId="3CEF60D8" w:rsidR="00ED3601" w:rsidDel="00116173" w:rsidRDefault="00ED3601" w:rsidP="00ED3601">
      <w:pPr>
        <w:autoSpaceDE w:val="0"/>
        <w:autoSpaceDN w:val="0"/>
        <w:adjustRightInd w:val="0"/>
        <w:spacing w:after="0" w:line="240" w:lineRule="auto"/>
        <w:rPr>
          <w:del w:id="4768" w:author="Michael Bell" w:date="2013-05-06T17:54:00Z"/>
          <w:rFonts w:ascii="Courier New" w:hAnsi="Courier New" w:cs="Courier New"/>
          <w:color w:val="000000"/>
          <w:sz w:val="20"/>
          <w:szCs w:val="20"/>
          <w:highlight w:val="white"/>
        </w:rPr>
      </w:pPr>
      <w:del w:id="4769" w:author="Michael Bell" w:date="2013-05-06T17:54:00Z">
        <w:r w:rsidDel="00116173">
          <w:rPr>
            <w:rFonts w:ascii="Courier New" w:hAnsi="Courier New" w:cs="Courier New"/>
            <w:color w:val="000000"/>
            <w:sz w:val="20"/>
            <w:szCs w:val="20"/>
            <w:highlight w:val="white"/>
          </w:rPr>
          <w:delText xml:space="preserve">  pinMode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OUTPUT</w:delText>
        </w:r>
        <w:r w:rsidDel="00116173">
          <w:rPr>
            <w:rFonts w:ascii="Courier New" w:hAnsi="Courier New" w:cs="Courier New"/>
            <w:b/>
            <w:bCs/>
            <w:color w:val="000080"/>
            <w:sz w:val="20"/>
            <w:szCs w:val="20"/>
            <w:highlight w:val="white"/>
          </w:rPr>
          <w:delText>);</w:delText>
        </w:r>
      </w:del>
    </w:p>
    <w:p w14:paraId="04455DB2" w14:textId="466325B8" w:rsidR="00ED3601" w:rsidDel="00116173" w:rsidRDefault="00ED3601" w:rsidP="00ED3601">
      <w:pPr>
        <w:autoSpaceDE w:val="0"/>
        <w:autoSpaceDN w:val="0"/>
        <w:adjustRightInd w:val="0"/>
        <w:spacing w:after="0" w:line="240" w:lineRule="auto"/>
        <w:rPr>
          <w:del w:id="4770" w:author="Michael Bell" w:date="2013-05-06T17:54:00Z"/>
          <w:rFonts w:ascii="Courier New" w:hAnsi="Courier New" w:cs="Courier New"/>
          <w:color w:val="000000"/>
          <w:sz w:val="20"/>
          <w:szCs w:val="20"/>
          <w:highlight w:val="white"/>
        </w:rPr>
      </w:pPr>
      <w:del w:id="4771" w:author="Michael Bell" w:date="2013-05-06T17:54:00Z">
        <w:r w:rsidDel="00116173">
          <w:rPr>
            <w:rFonts w:ascii="Courier New" w:hAnsi="Courier New" w:cs="Courier New"/>
            <w:color w:val="000000"/>
            <w:sz w:val="20"/>
            <w:szCs w:val="20"/>
            <w:highlight w:val="white"/>
          </w:rPr>
          <w:delText xml:space="preserve">  </w:delText>
        </w:r>
      </w:del>
    </w:p>
    <w:p w14:paraId="74282ED5" w14:textId="64AAE938" w:rsidR="00ED3601" w:rsidDel="00116173" w:rsidRDefault="00ED3601" w:rsidP="00ED3601">
      <w:pPr>
        <w:autoSpaceDE w:val="0"/>
        <w:autoSpaceDN w:val="0"/>
        <w:adjustRightInd w:val="0"/>
        <w:spacing w:after="0" w:line="240" w:lineRule="auto"/>
        <w:rPr>
          <w:del w:id="4772" w:author="Michael Bell" w:date="2013-05-06T17:54:00Z"/>
          <w:rFonts w:ascii="Courier New" w:hAnsi="Courier New" w:cs="Courier New"/>
          <w:color w:val="000000"/>
          <w:sz w:val="20"/>
          <w:szCs w:val="20"/>
          <w:highlight w:val="white"/>
        </w:rPr>
      </w:pPr>
    </w:p>
    <w:p w14:paraId="449991EC" w14:textId="31D9873F" w:rsidR="00ED3601" w:rsidDel="00116173" w:rsidRDefault="00ED3601" w:rsidP="00ED3601">
      <w:pPr>
        <w:autoSpaceDE w:val="0"/>
        <w:autoSpaceDN w:val="0"/>
        <w:adjustRightInd w:val="0"/>
        <w:spacing w:after="0" w:line="240" w:lineRule="auto"/>
        <w:rPr>
          <w:del w:id="4773" w:author="Michael Bell" w:date="2013-05-06T17:54:00Z"/>
          <w:rFonts w:ascii="Courier New" w:hAnsi="Courier New" w:cs="Courier New"/>
          <w:color w:val="008000"/>
          <w:sz w:val="20"/>
          <w:szCs w:val="20"/>
          <w:highlight w:val="white"/>
        </w:rPr>
      </w:pPr>
      <w:del w:id="477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array positions</w:delText>
        </w:r>
      </w:del>
    </w:p>
    <w:p w14:paraId="527FDDFB" w14:textId="3B646A7E" w:rsidR="00ED3601" w:rsidDel="00116173" w:rsidRDefault="00ED3601" w:rsidP="00ED3601">
      <w:pPr>
        <w:autoSpaceDE w:val="0"/>
        <w:autoSpaceDN w:val="0"/>
        <w:adjustRightInd w:val="0"/>
        <w:spacing w:after="0" w:line="240" w:lineRule="auto"/>
        <w:rPr>
          <w:del w:id="4775" w:author="Michael Bell" w:date="2013-05-06T17:54:00Z"/>
          <w:rFonts w:ascii="Courier New" w:hAnsi="Courier New" w:cs="Courier New"/>
          <w:color w:val="000000"/>
          <w:sz w:val="20"/>
          <w:szCs w:val="20"/>
          <w:highlight w:val="white"/>
        </w:rPr>
      </w:pPr>
      <w:del w:id="4776" w:author="Michael Bell" w:date="2013-05-06T17:54:00Z">
        <w:r w:rsidDel="00116173">
          <w:rPr>
            <w:rFonts w:ascii="Courier New" w:hAnsi="Courier New" w:cs="Courier New"/>
            <w:color w:val="000000"/>
            <w:sz w:val="20"/>
            <w:szCs w:val="20"/>
            <w:highlight w:val="white"/>
          </w:rPr>
          <w:delText xml:space="preserve">  instSet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0E73B875" w14:textId="41BC0A1B" w:rsidR="00ED3601" w:rsidDel="00116173" w:rsidRDefault="00ED3601" w:rsidP="00ED3601">
      <w:pPr>
        <w:autoSpaceDE w:val="0"/>
        <w:autoSpaceDN w:val="0"/>
        <w:adjustRightInd w:val="0"/>
        <w:spacing w:after="0" w:line="240" w:lineRule="auto"/>
        <w:rPr>
          <w:del w:id="4777" w:author="Michael Bell" w:date="2013-05-06T17:54:00Z"/>
          <w:rFonts w:ascii="Courier New" w:hAnsi="Courier New" w:cs="Courier New"/>
          <w:color w:val="000000"/>
          <w:sz w:val="20"/>
          <w:szCs w:val="20"/>
          <w:highlight w:val="white"/>
        </w:rPr>
      </w:pPr>
      <w:del w:id="4778" w:author="Michael Bell" w:date="2013-05-06T17:54:00Z">
        <w:r w:rsidDel="00116173">
          <w:rPr>
            <w:rFonts w:ascii="Courier New" w:hAnsi="Courier New" w:cs="Courier New"/>
            <w:color w:val="000000"/>
            <w:sz w:val="20"/>
            <w:szCs w:val="20"/>
            <w:highlight w:val="white"/>
          </w:rPr>
          <w:delText xml:space="preserve">  instPos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087824EB" w14:textId="65DC73F1" w:rsidR="00ED3601" w:rsidDel="00116173" w:rsidRDefault="00ED3601" w:rsidP="00ED3601">
      <w:pPr>
        <w:autoSpaceDE w:val="0"/>
        <w:autoSpaceDN w:val="0"/>
        <w:adjustRightInd w:val="0"/>
        <w:spacing w:after="0" w:line="240" w:lineRule="auto"/>
        <w:rPr>
          <w:del w:id="4779" w:author="Michael Bell" w:date="2013-05-06T17:54:00Z"/>
          <w:rFonts w:ascii="Courier New" w:hAnsi="Courier New" w:cs="Courier New"/>
          <w:color w:val="000000"/>
          <w:sz w:val="20"/>
          <w:szCs w:val="20"/>
          <w:highlight w:val="white"/>
        </w:rPr>
      </w:pPr>
    </w:p>
    <w:p w14:paraId="042CF8A2" w14:textId="48A3D2F7" w:rsidR="00ED3601" w:rsidDel="00116173" w:rsidRDefault="00ED3601" w:rsidP="00ED3601">
      <w:pPr>
        <w:autoSpaceDE w:val="0"/>
        <w:autoSpaceDN w:val="0"/>
        <w:adjustRightInd w:val="0"/>
        <w:spacing w:after="0" w:line="240" w:lineRule="auto"/>
        <w:rPr>
          <w:del w:id="4780" w:author="Michael Bell" w:date="2013-05-06T17:54:00Z"/>
          <w:rFonts w:ascii="Courier New" w:hAnsi="Courier New" w:cs="Courier New"/>
          <w:color w:val="008000"/>
          <w:sz w:val="20"/>
          <w:szCs w:val="20"/>
          <w:highlight w:val="white"/>
        </w:rPr>
      </w:pPr>
      <w:del w:id="478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the timer</w:delText>
        </w:r>
      </w:del>
    </w:p>
    <w:p w14:paraId="4C4B073D" w14:textId="4B760EFE" w:rsidR="00ED3601" w:rsidDel="00116173" w:rsidRDefault="00ED3601" w:rsidP="00ED3601">
      <w:pPr>
        <w:autoSpaceDE w:val="0"/>
        <w:autoSpaceDN w:val="0"/>
        <w:adjustRightInd w:val="0"/>
        <w:spacing w:after="0" w:line="240" w:lineRule="auto"/>
        <w:rPr>
          <w:del w:id="4782" w:author="Michael Bell" w:date="2013-05-06T17:54:00Z"/>
          <w:rFonts w:ascii="Courier New" w:hAnsi="Courier New" w:cs="Courier New"/>
          <w:color w:val="000000"/>
          <w:sz w:val="20"/>
          <w:szCs w:val="20"/>
          <w:highlight w:val="white"/>
        </w:rPr>
      </w:pPr>
      <w:del w:id="4783"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75618553" w14:textId="0B2A0FB3" w:rsidR="00ED3601" w:rsidDel="00116173" w:rsidRDefault="00ED3601" w:rsidP="00ED3601">
      <w:pPr>
        <w:autoSpaceDE w:val="0"/>
        <w:autoSpaceDN w:val="0"/>
        <w:adjustRightInd w:val="0"/>
        <w:spacing w:after="0" w:line="240" w:lineRule="auto"/>
        <w:rPr>
          <w:del w:id="4784" w:author="Michael Bell" w:date="2013-05-06T17:54:00Z"/>
          <w:rFonts w:ascii="Courier New" w:hAnsi="Courier New" w:cs="Courier New"/>
          <w:color w:val="000000"/>
          <w:sz w:val="20"/>
          <w:szCs w:val="20"/>
          <w:highlight w:val="white"/>
        </w:rPr>
      </w:pPr>
    </w:p>
    <w:p w14:paraId="3944BD02" w14:textId="5BBD15E6" w:rsidR="00ED3601" w:rsidDel="00116173" w:rsidRDefault="00ED3601" w:rsidP="00ED3601">
      <w:pPr>
        <w:autoSpaceDE w:val="0"/>
        <w:autoSpaceDN w:val="0"/>
        <w:adjustRightInd w:val="0"/>
        <w:spacing w:after="0" w:line="240" w:lineRule="auto"/>
        <w:rPr>
          <w:del w:id="4785" w:author="Michael Bell" w:date="2013-05-06T17:54:00Z"/>
          <w:rFonts w:ascii="Courier New" w:hAnsi="Courier New" w:cs="Courier New"/>
          <w:color w:val="008000"/>
          <w:sz w:val="20"/>
          <w:szCs w:val="20"/>
          <w:highlight w:val="white"/>
        </w:rPr>
      </w:pPr>
      <w:del w:id="478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virtual sensors</w:delText>
        </w:r>
      </w:del>
    </w:p>
    <w:p w14:paraId="1D13D94F" w14:textId="2BD200B1" w:rsidR="00ED3601" w:rsidDel="00116173" w:rsidRDefault="00ED3601" w:rsidP="00ED3601">
      <w:pPr>
        <w:autoSpaceDE w:val="0"/>
        <w:autoSpaceDN w:val="0"/>
        <w:adjustRightInd w:val="0"/>
        <w:spacing w:after="0" w:line="240" w:lineRule="auto"/>
        <w:rPr>
          <w:del w:id="4787" w:author="Michael Bell" w:date="2013-05-06T17:54:00Z"/>
          <w:rFonts w:ascii="Courier New" w:hAnsi="Courier New" w:cs="Courier New"/>
          <w:color w:val="000000"/>
          <w:sz w:val="20"/>
          <w:szCs w:val="20"/>
          <w:highlight w:val="white"/>
        </w:rPr>
      </w:pPr>
      <w:del w:id="4788"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1D846E8A" w14:textId="2036317A" w:rsidR="00ED3601" w:rsidDel="00116173" w:rsidRDefault="00ED3601" w:rsidP="00ED3601">
      <w:pPr>
        <w:autoSpaceDE w:val="0"/>
        <w:autoSpaceDN w:val="0"/>
        <w:adjustRightInd w:val="0"/>
        <w:spacing w:after="0" w:line="240" w:lineRule="auto"/>
        <w:rPr>
          <w:del w:id="4789" w:author="Michael Bell" w:date="2013-05-06T17:54:00Z"/>
          <w:rFonts w:ascii="Courier New" w:hAnsi="Courier New" w:cs="Courier New"/>
          <w:color w:val="000000"/>
          <w:sz w:val="20"/>
          <w:szCs w:val="20"/>
          <w:highlight w:val="white"/>
        </w:rPr>
      </w:pPr>
      <w:del w:id="4790" w:author="Michael Bell" w:date="2013-05-06T17:54:00Z">
        <w:r w:rsidDel="00116173">
          <w:rPr>
            <w:rFonts w:ascii="Courier New" w:hAnsi="Courier New" w:cs="Courier New"/>
            <w:color w:val="000000"/>
            <w:sz w:val="20"/>
            <w:szCs w:val="20"/>
            <w:highlight w:val="white"/>
          </w:rPr>
          <w:delText xml:space="preserve">  VS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7C915881" w14:textId="5A14C858" w:rsidR="00ED3601" w:rsidDel="00116173" w:rsidRDefault="00ED3601" w:rsidP="00ED3601">
      <w:pPr>
        <w:autoSpaceDE w:val="0"/>
        <w:autoSpaceDN w:val="0"/>
        <w:adjustRightInd w:val="0"/>
        <w:spacing w:after="0" w:line="240" w:lineRule="auto"/>
        <w:rPr>
          <w:del w:id="4791" w:author="Michael Bell" w:date="2013-05-06T17:54:00Z"/>
          <w:rFonts w:ascii="Courier New" w:hAnsi="Courier New" w:cs="Courier New"/>
          <w:color w:val="000000"/>
          <w:sz w:val="20"/>
          <w:szCs w:val="20"/>
          <w:highlight w:val="white"/>
        </w:rPr>
      </w:pPr>
    </w:p>
    <w:p w14:paraId="6EFD4BCA" w14:textId="1EF255B4" w:rsidR="00ED3601" w:rsidDel="00116173" w:rsidRDefault="00ED3601" w:rsidP="00ED3601">
      <w:pPr>
        <w:autoSpaceDE w:val="0"/>
        <w:autoSpaceDN w:val="0"/>
        <w:adjustRightInd w:val="0"/>
        <w:spacing w:after="0" w:line="240" w:lineRule="auto"/>
        <w:rPr>
          <w:del w:id="4792" w:author="Michael Bell" w:date="2013-05-06T17:54:00Z"/>
          <w:rFonts w:ascii="Courier New" w:hAnsi="Courier New" w:cs="Courier New"/>
          <w:color w:val="008000"/>
          <w:sz w:val="20"/>
          <w:szCs w:val="20"/>
          <w:highlight w:val="white"/>
        </w:rPr>
      </w:pPr>
      <w:del w:id="479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points</w:delText>
        </w:r>
      </w:del>
    </w:p>
    <w:p w14:paraId="06517933" w14:textId="1EFEBE69" w:rsidR="00ED3601" w:rsidDel="00116173" w:rsidRDefault="00ED3601" w:rsidP="00ED3601">
      <w:pPr>
        <w:autoSpaceDE w:val="0"/>
        <w:autoSpaceDN w:val="0"/>
        <w:adjustRightInd w:val="0"/>
        <w:spacing w:after="0" w:line="240" w:lineRule="auto"/>
        <w:rPr>
          <w:del w:id="4794" w:author="Michael Bell" w:date="2013-05-06T17:54:00Z"/>
          <w:rFonts w:ascii="Courier New" w:hAnsi="Courier New" w:cs="Courier New"/>
          <w:color w:val="000000"/>
          <w:sz w:val="20"/>
          <w:szCs w:val="20"/>
          <w:highlight w:val="white"/>
        </w:rPr>
      </w:pPr>
      <w:del w:id="479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for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FF8000"/>
            <w:sz w:val="20"/>
            <w:szCs w:val="20"/>
            <w:highlight w:val="white"/>
          </w:rPr>
          <w:delText>10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i</w:delText>
        </w:r>
        <w:r w:rsidDel="00116173">
          <w:rPr>
            <w:rFonts w:ascii="Courier New" w:hAnsi="Courier New" w:cs="Courier New"/>
            <w:b/>
            <w:bCs/>
            <w:color w:val="000080"/>
            <w:sz w:val="20"/>
            <w:szCs w:val="20"/>
            <w:highlight w:val="white"/>
          </w:rPr>
          <w:delText>++)</w:delText>
        </w:r>
      </w:del>
    </w:p>
    <w:p w14:paraId="7EA353E5" w14:textId="7BF92B61" w:rsidR="00ED3601" w:rsidDel="00116173" w:rsidRDefault="00ED3601" w:rsidP="00ED3601">
      <w:pPr>
        <w:autoSpaceDE w:val="0"/>
        <w:autoSpaceDN w:val="0"/>
        <w:adjustRightInd w:val="0"/>
        <w:spacing w:after="0" w:line="240" w:lineRule="auto"/>
        <w:rPr>
          <w:del w:id="4796" w:author="Michael Bell" w:date="2013-05-06T17:54:00Z"/>
          <w:rFonts w:ascii="Courier New" w:hAnsi="Courier New" w:cs="Courier New"/>
          <w:color w:val="000000"/>
          <w:sz w:val="20"/>
          <w:szCs w:val="20"/>
          <w:highlight w:val="white"/>
        </w:rPr>
      </w:pPr>
      <w:del w:id="479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66523" w14:textId="1A6E6D92" w:rsidR="00ED3601" w:rsidDel="00116173" w:rsidRDefault="00ED3601" w:rsidP="00ED3601">
      <w:pPr>
        <w:autoSpaceDE w:val="0"/>
        <w:autoSpaceDN w:val="0"/>
        <w:adjustRightInd w:val="0"/>
        <w:spacing w:after="0" w:line="240" w:lineRule="auto"/>
        <w:rPr>
          <w:del w:id="4798" w:author="Michael Bell" w:date="2013-05-06T17:54:00Z"/>
          <w:rFonts w:ascii="Courier New" w:hAnsi="Courier New" w:cs="Courier New"/>
          <w:color w:val="008000"/>
          <w:sz w:val="20"/>
          <w:szCs w:val="20"/>
          <w:highlight w:val="white"/>
        </w:rPr>
      </w:pPr>
      <w:del w:id="479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/*these two values are set to differ so that the board is forced to move all the points on the first run, this makes sure</w:delText>
        </w:r>
      </w:del>
    </w:p>
    <w:p w14:paraId="6DF2CDBF" w14:textId="348F9EB6" w:rsidR="00ED3601" w:rsidDel="00116173" w:rsidRDefault="00ED3601" w:rsidP="00ED3601">
      <w:pPr>
        <w:autoSpaceDE w:val="0"/>
        <w:autoSpaceDN w:val="0"/>
        <w:adjustRightInd w:val="0"/>
        <w:spacing w:after="0" w:line="240" w:lineRule="auto"/>
        <w:rPr>
          <w:del w:id="4800" w:author="Michael Bell" w:date="2013-05-06T17:54:00Z"/>
          <w:rFonts w:ascii="Courier New" w:hAnsi="Courier New" w:cs="Courier New"/>
          <w:color w:val="000000"/>
          <w:sz w:val="20"/>
          <w:szCs w:val="20"/>
          <w:highlight w:val="white"/>
        </w:rPr>
      </w:pPr>
      <w:del w:id="4801" w:author="Michael Bell" w:date="2013-05-06T17:54:00Z">
        <w:r w:rsidDel="00116173">
          <w:rPr>
            <w:rFonts w:ascii="Courier New" w:hAnsi="Courier New" w:cs="Courier New"/>
            <w:color w:val="008000"/>
            <w:sz w:val="20"/>
            <w:szCs w:val="20"/>
            <w:highlight w:val="white"/>
          </w:rPr>
          <w:delText xml:space="preserve">     that the board knows their positions and reveals any malfunctioning points*/</w:delText>
        </w:r>
      </w:del>
    </w:p>
    <w:p w14:paraId="16CC1705" w14:textId="574EACCB" w:rsidR="00ED3601" w:rsidDel="00116173" w:rsidRDefault="00ED3601" w:rsidP="00ED3601">
      <w:pPr>
        <w:autoSpaceDE w:val="0"/>
        <w:autoSpaceDN w:val="0"/>
        <w:adjustRightInd w:val="0"/>
        <w:spacing w:after="0" w:line="240" w:lineRule="auto"/>
        <w:rPr>
          <w:del w:id="4802" w:author="Michael Bell" w:date="2013-05-06T17:54:00Z"/>
          <w:rFonts w:ascii="Courier New" w:hAnsi="Courier New" w:cs="Courier New"/>
          <w:color w:val="000000"/>
          <w:sz w:val="20"/>
          <w:szCs w:val="20"/>
          <w:highlight w:val="white"/>
        </w:rPr>
      </w:pPr>
      <w:del w:id="4803" w:author="Michael Bell" w:date="2013-05-06T17:54:00Z">
        <w:r w:rsidDel="00116173">
          <w:rPr>
            <w:rFonts w:ascii="Courier New" w:hAnsi="Courier New" w:cs="Courier New"/>
            <w:color w:val="000000"/>
            <w:sz w:val="20"/>
            <w:szCs w:val="20"/>
            <w:highlight w:val="white"/>
          </w:rPr>
          <w:delText xml:space="preserve">    pointState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2E9BCD65" w14:textId="4A494001" w:rsidR="00ED3601" w:rsidDel="00116173" w:rsidRDefault="00ED3601" w:rsidP="00ED3601">
      <w:pPr>
        <w:autoSpaceDE w:val="0"/>
        <w:autoSpaceDN w:val="0"/>
        <w:adjustRightInd w:val="0"/>
        <w:spacing w:after="0" w:line="240" w:lineRule="auto"/>
        <w:rPr>
          <w:del w:id="4804" w:author="Michael Bell" w:date="2013-05-06T17:54:00Z"/>
          <w:rFonts w:ascii="Courier New" w:hAnsi="Courier New" w:cs="Courier New"/>
          <w:color w:val="000000"/>
          <w:sz w:val="20"/>
          <w:szCs w:val="20"/>
          <w:highlight w:val="white"/>
        </w:rPr>
      </w:pPr>
      <w:del w:id="4805"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del>
    </w:p>
    <w:p w14:paraId="2A236679" w14:textId="7140DD35" w:rsidR="00ED3601" w:rsidDel="00116173" w:rsidRDefault="00ED3601" w:rsidP="00ED3601">
      <w:pPr>
        <w:autoSpaceDE w:val="0"/>
        <w:autoSpaceDN w:val="0"/>
        <w:adjustRightInd w:val="0"/>
        <w:spacing w:after="0" w:line="240" w:lineRule="auto"/>
        <w:rPr>
          <w:del w:id="4806" w:author="Michael Bell" w:date="2013-05-06T17:54:00Z"/>
          <w:rFonts w:ascii="Courier New" w:hAnsi="Courier New" w:cs="Courier New"/>
          <w:color w:val="000000"/>
          <w:sz w:val="20"/>
          <w:szCs w:val="20"/>
          <w:highlight w:val="white"/>
        </w:rPr>
      </w:pPr>
      <w:del w:id="480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B1EEE13" w14:textId="60731DC2" w:rsidR="00ED3601" w:rsidDel="00116173" w:rsidRDefault="00ED3601" w:rsidP="00ED3601">
      <w:pPr>
        <w:autoSpaceDE w:val="0"/>
        <w:autoSpaceDN w:val="0"/>
        <w:adjustRightInd w:val="0"/>
        <w:spacing w:after="0" w:line="240" w:lineRule="auto"/>
        <w:rPr>
          <w:del w:id="4808" w:author="Michael Bell" w:date="2013-05-06T17:54:00Z"/>
          <w:rFonts w:ascii="Courier New" w:hAnsi="Courier New" w:cs="Courier New"/>
          <w:color w:val="000000"/>
          <w:sz w:val="20"/>
          <w:szCs w:val="20"/>
          <w:highlight w:val="white"/>
        </w:rPr>
      </w:pPr>
    </w:p>
    <w:p w14:paraId="5CA018A1" w14:textId="0D68679E" w:rsidR="00ED3601" w:rsidDel="00116173" w:rsidRDefault="00ED3601" w:rsidP="00ED3601">
      <w:pPr>
        <w:autoSpaceDE w:val="0"/>
        <w:autoSpaceDN w:val="0"/>
        <w:adjustRightInd w:val="0"/>
        <w:spacing w:after="0" w:line="240" w:lineRule="auto"/>
        <w:rPr>
          <w:del w:id="4809" w:author="Michael Bell" w:date="2013-05-06T17:54:00Z"/>
          <w:rFonts w:ascii="Courier New" w:hAnsi="Courier New" w:cs="Courier New"/>
          <w:color w:val="008000"/>
          <w:sz w:val="20"/>
          <w:szCs w:val="20"/>
          <w:highlight w:val="white"/>
        </w:rPr>
      </w:pPr>
      <w:del w:id="481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 transition boolean</w:delText>
        </w:r>
      </w:del>
    </w:p>
    <w:p w14:paraId="04DDCE81" w14:textId="5A867370" w:rsidR="00ED3601" w:rsidDel="00116173" w:rsidRDefault="00ED3601" w:rsidP="00ED3601">
      <w:pPr>
        <w:autoSpaceDE w:val="0"/>
        <w:autoSpaceDN w:val="0"/>
        <w:adjustRightInd w:val="0"/>
        <w:spacing w:after="0" w:line="240" w:lineRule="auto"/>
        <w:rPr>
          <w:del w:id="4811" w:author="Michael Bell" w:date="2013-05-06T17:54:00Z"/>
          <w:rFonts w:ascii="Courier New" w:hAnsi="Courier New" w:cs="Courier New"/>
          <w:color w:val="000000"/>
          <w:sz w:val="20"/>
          <w:szCs w:val="20"/>
          <w:highlight w:val="white"/>
        </w:rPr>
      </w:pPr>
      <w:del w:id="4812"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4C47E18F" w14:textId="73076DB8" w:rsidR="00ED3601" w:rsidDel="00116173" w:rsidRDefault="00ED3601" w:rsidP="00ED3601">
      <w:pPr>
        <w:autoSpaceDE w:val="0"/>
        <w:autoSpaceDN w:val="0"/>
        <w:adjustRightInd w:val="0"/>
        <w:spacing w:after="0" w:line="240" w:lineRule="auto"/>
        <w:rPr>
          <w:del w:id="4813" w:author="Michael Bell" w:date="2013-05-06T17:54:00Z"/>
          <w:rFonts w:ascii="Courier New" w:hAnsi="Courier New" w:cs="Courier New"/>
          <w:color w:val="000000"/>
          <w:sz w:val="20"/>
          <w:szCs w:val="20"/>
          <w:highlight w:val="white"/>
        </w:rPr>
      </w:pPr>
    </w:p>
    <w:p w14:paraId="7CA51BB7" w14:textId="1DAF3CE6" w:rsidR="00ED3601" w:rsidDel="00116173" w:rsidRDefault="00ED3601" w:rsidP="00ED3601">
      <w:pPr>
        <w:autoSpaceDE w:val="0"/>
        <w:autoSpaceDN w:val="0"/>
        <w:adjustRightInd w:val="0"/>
        <w:spacing w:after="0" w:line="240" w:lineRule="auto"/>
        <w:rPr>
          <w:del w:id="4814" w:author="Michael Bell" w:date="2013-05-06T17:54:00Z"/>
          <w:rFonts w:ascii="Courier New" w:hAnsi="Courier New" w:cs="Courier New"/>
          <w:color w:val="008000"/>
          <w:sz w:val="20"/>
          <w:szCs w:val="20"/>
          <w:highlight w:val="white"/>
        </w:rPr>
      </w:pPr>
      <w:del w:id="481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//initialises the anti-multipress boolean</w:delText>
        </w:r>
      </w:del>
    </w:p>
    <w:p w14:paraId="6525237B" w14:textId="18B7780B" w:rsidR="00ED3601" w:rsidDel="00116173" w:rsidRDefault="00ED3601" w:rsidP="00ED3601">
      <w:pPr>
        <w:autoSpaceDE w:val="0"/>
        <w:autoSpaceDN w:val="0"/>
        <w:adjustRightInd w:val="0"/>
        <w:spacing w:after="0" w:line="240" w:lineRule="auto"/>
        <w:rPr>
          <w:del w:id="4816" w:author="Michael Bell" w:date="2013-05-06T17:54:00Z"/>
          <w:rFonts w:ascii="Courier New" w:hAnsi="Courier New" w:cs="Courier New"/>
          <w:color w:val="000000"/>
          <w:sz w:val="20"/>
          <w:szCs w:val="20"/>
          <w:highlight w:val="white"/>
        </w:rPr>
      </w:pPr>
      <w:del w:id="48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set to true so that if a button is stuck down when the board turns on it is not registered*/</w:delText>
        </w:r>
      </w:del>
    </w:p>
    <w:p w14:paraId="5CCF0404" w14:textId="52A9604F" w:rsidR="00ED3601" w:rsidDel="00116173" w:rsidRDefault="00ED3601" w:rsidP="00ED3601">
      <w:pPr>
        <w:autoSpaceDE w:val="0"/>
        <w:autoSpaceDN w:val="0"/>
        <w:adjustRightInd w:val="0"/>
        <w:spacing w:after="0" w:line="240" w:lineRule="auto"/>
        <w:rPr>
          <w:del w:id="4818" w:author="Michael Bell" w:date="2013-05-06T17:54:00Z"/>
          <w:rFonts w:ascii="Courier New" w:hAnsi="Courier New" w:cs="Courier New"/>
          <w:color w:val="000000"/>
          <w:sz w:val="20"/>
          <w:szCs w:val="20"/>
          <w:highlight w:val="white"/>
        </w:rPr>
      </w:pPr>
      <w:del w:id="4819" w:author="Michael Bell" w:date="2013-05-06T17:54:00Z">
        <w:r w:rsidDel="00116173">
          <w:rPr>
            <w:rFonts w:ascii="Courier New" w:hAnsi="Courier New" w:cs="Courier New"/>
            <w:color w:val="000000"/>
            <w:sz w:val="20"/>
            <w:szCs w:val="20"/>
            <w:highlight w:val="white"/>
          </w:rPr>
          <w:delText xml:space="preserve">  butonCaptured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del>
    </w:p>
    <w:p w14:paraId="0CDA0198" w14:textId="46E09E2D" w:rsidR="00ED3601" w:rsidDel="00116173" w:rsidRDefault="00ED3601" w:rsidP="00ED3601">
      <w:pPr>
        <w:autoSpaceDE w:val="0"/>
        <w:autoSpaceDN w:val="0"/>
        <w:adjustRightInd w:val="0"/>
        <w:spacing w:after="0" w:line="240" w:lineRule="auto"/>
        <w:rPr>
          <w:del w:id="4820" w:author="Michael Bell" w:date="2013-05-06T17:54:00Z"/>
          <w:rFonts w:ascii="Courier New" w:hAnsi="Courier New" w:cs="Courier New"/>
          <w:color w:val="000000"/>
          <w:sz w:val="20"/>
          <w:szCs w:val="20"/>
          <w:highlight w:val="white"/>
        </w:rPr>
      </w:pPr>
      <w:del w:id="4821" w:author="Michael Bell" w:date="2013-05-06T17:54:00Z">
        <w:r w:rsidDel="00116173">
          <w:rPr>
            <w:rFonts w:ascii="Courier New" w:hAnsi="Courier New" w:cs="Courier New"/>
            <w:color w:val="000000"/>
            <w:sz w:val="20"/>
            <w:szCs w:val="20"/>
            <w:highlight w:val="white"/>
          </w:rPr>
          <w:delText xml:space="preserve">  </w:delText>
        </w:r>
      </w:del>
    </w:p>
    <w:p w14:paraId="227BEC87" w14:textId="35E13354" w:rsidR="00ED3601" w:rsidDel="00116173" w:rsidRDefault="00ED3601" w:rsidP="00ED3601">
      <w:pPr>
        <w:autoSpaceDE w:val="0"/>
        <w:autoSpaceDN w:val="0"/>
        <w:adjustRightInd w:val="0"/>
        <w:spacing w:after="0" w:line="240" w:lineRule="auto"/>
        <w:rPr>
          <w:del w:id="4822" w:author="Michael Bell" w:date="2013-05-06T17:54:00Z"/>
          <w:rFonts w:ascii="Courier New" w:hAnsi="Courier New" w:cs="Courier New"/>
          <w:color w:val="008000"/>
          <w:sz w:val="20"/>
          <w:szCs w:val="20"/>
          <w:highlight w:val="white"/>
        </w:rPr>
      </w:pPr>
      <w:del w:id="48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//menu positions</w:delText>
        </w:r>
      </w:del>
    </w:p>
    <w:p w14:paraId="072DB563" w14:textId="433F7A6B" w:rsidR="00ED3601" w:rsidDel="00116173" w:rsidRDefault="00ED3601" w:rsidP="00ED3601">
      <w:pPr>
        <w:autoSpaceDE w:val="0"/>
        <w:autoSpaceDN w:val="0"/>
        <w:adjustRightInd w:val="0"/>
        <w:spacing w:after="0" w:line="240" w:lineRule="auto"/>
        <w:rPr>
          <w:del w:id="4824" w:author="Michael Bell" w:date="2013-05-06T17:54:00Z"/>
          <w:rFonts w:ascii="Courier New" w:hAnsi="Courier New" w:cs="Courier New"/>
          <w:color w:val="000000"/>
          <w:sz w:val="20"/>
          <w:szCs w:val="20"/>
          <w:highlight w:val="white"/>
        </w:rPr>
      </w:pPr>
      <w:del w:id="4825"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F944F3C" w14:textId="052DAC41" w:rsidR="00ED3601" w:rsidDel="00116173" w:rsidRDefault="00ED3601" w:rsidP="00ED3601">
      <w:pPr>
        <w:autoSpaceDE w:val="0"/>
        <w:autoSpaceDN w:val="0"/>
        <w:adjustRightInd w:val="0"/>
        <w:spacing w:after="0" w:line="240" w:lineRule="auto"/>
        <w:rPr>
          <w:del w:id="4826" w:author="Michael Bell" w:date="2013-05-06T17:54:00Z"/>
          <w:rFonts w:ascii="Courier New" w:hAnsi="Courier New" w:cs="Courier New"/>
          <w:color w:val="000000"/>
          <w:sz w:val="20"/>
          <w:szCs w:val="20"/>
          <w:highlight w:val="white"/>
        </w:rPr>
      </w:pPr>
      <w:del w:id="4827"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77B09A71" w14:textId="65AFBEAE" w:rsidR="00ED3601" w:rsidDel="00116173" w:rsidRDefault="00ED3601" w:rsidP="00ED3601">
      <w:pPr>
        <w:autoSpaceDE w:val="0"/>
        <w:autoSpaceDN w:val="0"/>
        <w:adjustRightInd w:val="0"/>
        <w:spacing w:after="0" w:line="240" w:lineRule="auto"/>
        <w:rPr>
          <w:del w:id="4828" w:author="Michael Bell" w:date="2013-05-06T17:54:00Z"/>
          <w:rFonts w:ascii="Courier New" w:hAnsi="Courier New" w:cs="Courier New"/>
          <w:color w:val="000000"/>
          <w:sz w:val="20"/>
          <w:szCs w:val="20"/>
          <w:highlight w:val="white"/>
        </w:rPr>
      </w:pPr>
      <w:del w:id="4829" w:author="Michael Bell" w:date="2013-05-06T17:54:00Z">
        <w:r w:rsidDel="00116173">
          <w:rPr>
            <w:rFonts w:ascii="Courier New" w:hAnsi="Courier New" w:cs="Courier New"/>
            <w:b/>
            <w:bCs/>
            <w:color w:val="000080"/>
            <w:sz w:val="20"/>
            <w:szCs w:val="20"/>
            <w:highlight w:val="white"/>
          </w:rPr>
          <w:delText>}</w:delText>
        </w:r>
      </w:del>
    </w:p>
    <w:p w14:paraId="2877C49A" w14:textId="77777777" w:rsidR="00ED3601" w:rsidRDefault="00ED3601">
      <w:r>
        <w:br w:type="page"/>
      </w:r>
    </w:p>
    <w:p w14:paraId="40EBBFF0" w14:textId="77777777" w:rsidR="00ED3601" w:rsidRDefault="00ED3601" w:rsidP="00ED3601">
      <w:pPr>
        <w:pStyle w:val="Heading2"/>
      </w:pPr>
      <w:bookmarkStart w:id="4830" w:name="_Toc355693068"/>
      <w:r>
        <w:lastRenderedPageBreak/>
        <w:t>outputMenu.ino</w:t>
      </w:r>
      <w:bookmarkEnd w:id="4830"/>
    </w:p>
    <w:p w14:paraId="7C0952C0" w14:textId="77777777" w:rsidR="003A2FEE" w:rsidRDefault="003A2FEE" w:rsidP="003A2FEE">
      <w:pPr>
        <w:autoSpaceDE w:val="0"/>
        <w:autoSpaceDN w:val="0"/>
        <w:adjustRightInd w:val="0"/>
        <w:spacing w:after="0" w:line="240" w:lineRule="auto"/>
        <w:rPr>
          <w:ins w:id="4831" w:author="Michael Bell" w:date="2013-05-06T18:04:00Z"/>
          <w:rFonts w:ascii="Courier New" w:hAnsi="Courier New" w:cs="Courier New"/>
          <w:color w:val="008000"/>
          <w:sz w:val="20"/>
          <w:szCs w:val="20"/>
          <w:highlight w:val="white"/>
        </w:rPr>
      </w:pPr>
      <w:ins w:id="4832" w:author="Michael Bell" w:date="2013-05-06T18:04:00Z">
        <w:r>
          <w:rPr>
            <w:rFonts w:ascii="Courier New" w:hAnsi="Courier New" w:cs="Courier New"/>
            <w:color w:val="008000"/>
            <w:sz w:val="20"/>
            <w:szCs w:val="20"/>
            <w:highlight w:val="white"/>
          </w:rPr>
          <w:t>/*</w:t>
        </w:r>
      </w:ins>
    </w:p>
    <w:p w14:paraId="0CB877D4" w14:textId="77777777" w:rsidR="003A2FEE" w:rsidRDefault="003A2FEE" w:rsidP="003A2FEE">
      <w:pPr>
        <w:autoSpaceDE w:val="0"/>
        <w:autoSpaceDN w:val="0"/>
        <w:adjustRightInd w:val="0"/>
        <w:spacing w:after="0" w:line="240" w:lineRule="auto"/>
        <w:rPr>
          <w:ins w:id="4833" w:author="Michael Bell" w:date="2013-05-06T18:04:00Z"/>
          <w:rFonts w:ascii="Courier New" w:hAnsi="Courier New" w:cs="Courier New"/>
          <w:color w:val="008000"/>
          <w:sz w:val="20"/>
          <w:szCs w:val="20"/>
          <w:highlight w:val="white"/>
        </w:rPr>
      </w:pPr>
    </w:p>
    <w:p w14:paraId="1BD9BF08" w14:textId="77777777" w:rsidR="003A2FEE" w:rsidRDefault="003A2FEE" w:rsidP="003A2FEE">
      <w:pPr>
        <w:autoSpaceDE w:val="0"/>
        <w:autoSpaceDN w:val="0"/>
        <w:adjustRightInd w:val="0"/>
        <w:spacing w:after="0" w:line="240" w:lineRule="auto"/>
        <w:rPr>
          <w:ins w:id="4834" w:author="Michael Bell" w:date="2013-05-06T18:04:00Z"/>
          <w:rFonts w:ascii="Courier New" w:hAnsi="Courier New" w:cs="Courier New"/>
          <w:color w:val="008000"/>
          <w:sz w:val="20"/>
          <w:szCs w:val="20"/>
          <w:highlight w:val="white"/>
        </w:rPr>
      </w:pPr>
      <w:ins w:id="4835" w:author="Michael Bell" w:date="2013-05-06T18:04:00Z">
        <w:r>
          <w:rPr>
            <w:rFonts w:ascii="Courier New" w:hAnsi="Courier New" w:cs="Courier New"/>
            <w:color w:val="008000"/>
            <w:sz w:val="20"/>
            <w:szCs w:val="20"/>
            <w:highlight w:val="white"/>
          </w:rPr>
          <w:t xml:space="preserve"> BELTRAK</w:t>
        </w:r>
      </w:ins>
    </w:p>
    <w:p w14:paraId="0B826688" w14:textId="77777777" w:rsidR="003A2FEE" w:rsidRDefault="003A2FEE" w:rsidP="003A2FEE">
      <w:pPr>
        <w:autoSpaceDE w:val="0"/>
        <w:autoSpaceDN w:val="0"/>
        <w:adjustRightInd w:val="0"/>
        <w:spacing w:after="0" w:line="240" w:lineRule="auto"/>
        <w:rPr>
          <w:ins w:id="4836" w:author="Michael Bell" w:date="2013-05-06T18:04:00Z"/>
          <w:rFonts w:ascii="Courier New" w:hAnsi="Courier New" w:cs="Courier New"/>
          <w:color w:val="008000"/>
          <w:sz w:val="20"/>
          <w:szCs w:val="20"/>
          <w:highlight w:val="white"/>
        </w:rPr>
      </w:pPr>
      <w:ins w:id="4837" w:author="Michael Bell" w:date="2013-05-06T18:04:00Z">
        <w:r>
          <w:rPr>
            <w:rFonts w:ascii="Courier New" w:hAnsi="Courier New" w:cs="Courier New"/>
            <w:color w:val="008000"/>
            <w:sz w:val="20"/>
            <w:szCs w:val="20"/>
            <w:highlight w:val="white"/>
          </w:rPr>
          <w:t xml:space="preserve"> </w:t>
        </w:r>
      </w:ins>
    </w:p>
    <w:p w14:paraId="24A433F8" w14:textId="77777777" w:rsidR="003A2FEE" w:rsidRDefault="003A2FEE" w:rsidP="003A2FEE">
      <w:pPr>
        <w:autoSpaceDE w:val="0"/>
        <w:autoSpaceDN w:val="0"/>
        <w:adjustRightInd w:val="0"/>
        <w:spacing w:after="0" w:line="240" w:lineRule="auto"/>
        <w:rPr>
          <w:ins w:id="4838" w:author="Michael Bell" w:date="2013-05-06T18:04:00Z"/>
          <w:rFonts w:ascii="Courier New" w:hAnsi="Courier New" w:cs="Courier New"/>
          <w:color w:val="008000"/>
          <w:sz w:val="20"/>
          <w:szCs w:val="20"/>
          <w:highlight w:val="white"/>
        </w:rPr>
      </w:pPr>
      <w:ins w:id="4839" w:author="Michael Bell" w:date="2013-05-06T18:04:00Z">
        <w:r>
          <w:rPr>
            <w:rFonts w:ascii="Courier New" w:hAnsi="Courier New" w:cs="Courier New"/>
            <w:color w:val="008000"/>
            <w:sz w:val="20"/>
            <w:szCs w:val="20"/>
            <w:highlight w:val="white"/>
          </w:rPr>
          <w:t xml:space="preserve"> V1.0</w:t>
        </w:r>
      </w:ins>
    </w:p>
    <w:p w14:paraId="4A6A6C49" w14:textId="77777777" w:rsidR="003A2FEE" w:rsidRDefault="003A2FEE" w:rsidP="003A2FEE">
      <w:pPr>
        <w:autoSpaceDE w:val="0"/>
        <w:autoSpaceDN w:val="0"/>
        <w:adjustRightInd w:val="0"/>
        <w:spacing w:after="0" w:line="240" w:lineRule="auto"/>
        <w:rPr>
          <w:ins w:id="4840" w:author="Michael Bell" w:date="2013-05-06T18:04:00Z"/>
          <w:rFonts w:ascii="Courier New" w:hAnsi="Courier New" w:cs="Courier New"/>
          <w:color w:val="008000"/>
          <w:sz w:val="20"/>
          <w:szCs w:val="20"/>
          <w:highlight w:val="white"/>
        </w:rPr>
      </w:pPr>
      <w:ins w:id="4841" w:author="Michael Bell" w:date="2013-05-06T18:04:00Z">
        <w:r>
          <w:rPr>
            <w:rFonts w:ascii="Courier New" w:hAnsi="Courier New" w:cs="Courier New"/>
            <w:color w:val="008000"/>
            <w:sz w:val="20"/>
            <w:szCs w:val="20"/>
            <w:highlight w:val="white"/>
          </w:rPr>
          <w:t xml:space="preserve"> </w:t>
        </w:r>
      </w:ins>
    </w:p>
    <w:p w14:paraId="6FC91963" w14:textId="77777777" w:rsidR="003A2FEE" w:rsidRDefault="003A2FEE" w:rsidP="003A2FEE">
      <w:pPr>
        <w:autoSpaceDE w:val="0"/>
        <w:autoSpaceDN w:val="0"/>
        <w:adjustRightInd w:val="0"/>
        <w:spacing w:after="0" w:line="240" w:lineRule="auto"/>
        <w:rPr>
          <w:ins w:id="4842" w:author="Michael Bell" w:date="2013-05-06T18:04:00Z"/>
          <w:rFonts w:ascii="Courier New" w:hAnsi="Courier New" w:cs="Courier New"/>
          <w:color w:val="008000"/>
          <w:sz w:val="20"/>
          <w:szCs w:val="20"/>
          <w:highlight w:val="white"/>
        </w:rPr>
      </w:pPr>
      <w:ins w:id="4843" w:author="Michael Bell" w:date="2013-05-06T18:04: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10DFE840" w14:textId="77777777" w:rsidR="003A2FEE" w:rsidRDefault="003A2FEE" w:rsidP="003A2FEE">
      <w:pPr>
        <w:autoSpaceDE w:val="0"/>
        <w:autoSpaceDN w:val="0"/>
        <w:adjustRightInd w:val="0"/>
        <w:spacing w:after="0" w:line="240" w:lineRule="auto"/>
        <w:rPr>
          <w:ins w:id="4844" w:author="Michael Bell" w:date="2013-05-06T18:04:00Z"/>
          <w:rFonts w:ascii="Courier New" w:hAnsi="Courier New" w:cs="Courier New"/>
          <w:color w:val="008000"/>
          <w:sz w:val="20"/>
          <w:szCs w:val="20"/>
          <w:highlight w:val="white"/>
        </w:rPr>
      </w:pPr>
      <w:ins w:id="4845" w:author="Michael Bell" w:date="2013-05-06T18:04:00Z">
        <w:r>
          <w:rPr>
            <w:rFonts w:ascii="Courier New" w:hAnsi="Courier New" w:cs="Courier New"/>
            <w:color w:val="008000"/>
            <w:sz w:val="20"/>
            <w:szCs w:val="20"/>
            <w:highlight w:val="white"/>
          </w:rPr>
          <w:t xml:space="preserve"> </w:t>
        </w:r>
      </w:ins>
    </w:p>
    <w:p w14:paraId="78DD8755" w14:textId="77777777" w:rsidR="003A2FEE" w:rsidRDefault="003A2FEE" w:rsidP="003A2FEE">
      <w:pPr>
        <w:autoSpaceDE w:val="0"/>
        <w:autoSpaceDN w:val="0"/>
        <w:adjustRightInd w:val="0"/>
        <w:spacing w:after="0" w:line="240" w:lineRule="auto"/>
        <w:rPr>
          <w:ins w:id="4846" w:author="Michael Bell" w:date="2013-05-06T18:04:00Z"/>
          <w:rFonts w:ascii="Courier New" w:hAnsi="Courier New" w:cs="Courier New"/>
          <w:color w:val="008000"/>
          <w:sz w:val="20"/>
          <w:szCs w:val="20"/>
          <w:highlight w:val="white"/>
        </w:rPr>
      </w:pPr>
      <w:ins w:id="4847" w:author="Michael Bell" w:date="2013-05-06T18:04:00Z">
        <w:r>
          <w:rPr>
            <w:rFonts w:ascii="Courier New" w:hAnsi="Courier New" w:cs="Courier New"/>
            <w:color w:val="008000"/>
            <w:sz w:val="20"/>
            <w:szCs w:val="20"/>
            <w:highlight w:val="white"/>
          </w:rPr>
          <w:t xml:space="preserve"> By Michael Bell</w:t>
        </w:r>
      </w:ins>
    </w:p>
    <w:p w14:paraId="659DCEE6" w14:textId="77777777" w:rsidR="003A2FEE" w:rsidRDefault="003A2FEE" w:rsidP="003A2FEE">
      <w:pPr>
        <w:autoSpaceDE w:val="0"/>
        <w:autoSpaceDN w:val="0"/>
        <w:adjustRightInd w:val="0"/>
        <w:spacing w:after="0" w:line="240" w:lineRule="auto"/>
        <w:rPr>
          <w:ins w:id="4848" w:author="Michael Bell" w:date="2013-05-06T18:04:00Z"/>
          <w:rFonts w:ascii="Courier New" w:hAnsi="Courier New" w:cs="Courier New"/>
          <w:color w:val="008000"/>
          <w:sz w:val="20"/>
          <w:szCs w:val="20"/>
          <w:highlight w:val="white"/>
        </w:rPr>
      </w:pPr>
      <w:ins w:id="4849" w:author="Michael Bell" w:date="2013-05-06T18:04:00Z">
        <w:r>
          <w:rPr>
            <w:rFonts w:ascii="Courier New" w:hAnsi="Courier New" w:cs="Courier New"/>
            <w:color w:val="008000"/>
            <w:sz w:val="20"/>
            <w:szCs w:val="20"/>
            <w:highlight w:val="white"/>
          </w:rPr>
          <w:t xml:space="preserve"> </w:t>
        </w:r>
      </w:ins>
    </w:p>
    <w:p w14:paraId="721733AE" w14:textId="77777777" w:rsidR="003A2FEE" w:rsidRDefault="003A2FEE" w:rsidP="003A2FEE">
      <w:pPr>
        <w:autoSpaceDE w:val="0"/>
        <w:autoSpaceDN w:val="0"/>
        <w:adjustRightInd w:val="0"/>
        <w:spacing w:after="0" w:line="240" w:lineRule="auto"/>
        <w:rPr>
          <w:ins w:id="4850" w:author="Michael Bell" w:date="2013-05-06T18:04:00Z"/>
          <w:rFonts w:ascii="Courier New" w:hAnsi="Courier New" w:cs="Courier New"/>
          <w:color w:val="008000"/>
          <w:sz w:val="20"/>
          <w:szCs w:val="20"/>
          <w:highlight w:val="white"/>
        </w:rPr>
      </w:pPr>
      <w:ins w:id="4851" w:author="Michael Bell" w:date="2013-05-06T18:04:00Z">
        <w:r>
          <w:rPr>
            <w:rFonts w:ascii="Courier New" w:hAnsi="Courier New" w:cs="Courier New"/>
            <w:color w:val="008000"/>
            <w:sz w:val="20"/>
            <w:szCs w:val="20"/>
            <w:highlight w:val="white"/>
          </w:rPr>
          <w:t xml:space="preserve"> Programing started: 02/02/2013 at 14:08</w:t>
        </w:r>
      </w:ins>
    </w:p>
    <w:p w14:paraId="7F268A26" w14:textId="77777777" w:rsidR="003A2FEE" w:rsidRDefault="003A2FEE" w:rsidP="003A2FEE">
      <w:pPr>
        <w:autoSpaceDE w:val="0"/>
        <w:autoSpaceDN w:val="0"/>
        <w:adjustRightInd w:val="0"/>
        <w:spacing w:after="0" w:line="240" w:lineRule="auto"/>
        <w:rPr>
          <w:ins w:id="4852" w:author="Michael Bell" w:date="2013-05-06T18:04:00Z"/>
          <w:rFonts w:ascii="Courier New" w:hAnsi="Courier New" w:cs="Courier New"/>
          <w:color w:val="008000"/>
          <w:sz w:val="20"/>
          <w:szCs w:val="20"/>
          <w:highlight w:val="white"/>
        </w:rPr>
      </w:pPr>
      <w:ins w:id="4853" w:author="Michael Bell" w:date="2013-05-06T18:04:00Z">
        <w:r>
          <w:rPr>
            <w:rFonts w:ascii="Courier New" w:hAnsi="Courier New" w:cs="Courier New"/>
            <w:color w:val="008000"/>
            <w:sz w:val="20"/>
            <w:szCs w:val="20"/>
            <w:highlight w:val="white"/>
          </w:rPr>
          <w:t xml:space="preserve"> </w:t>
        </w:r>
      </w:ins>
    </w:p>
    <w:p w14:paraId="048EE266" w14:textId="77777777" w:rsidR="003A2FEE" w:rsidRDefault="003A2FEE" w:rsidP="003A2FEE">
      <w:pPr>
        <w:autoSpaceDE w:val="0"/>
        <w:autoSpaceDN w:val="0"/>
        <w:adjustRightInd w:val="0"/>
        <w:spacing w:after="0" w:line="240" w:lineRule="auto"/>
        <w:rPr>
          <w:ins w:id="4854" w:author="Michael Bell" w:date="2013-05-06T18:04:00Z"/>
          <w:rFonts w:ascii="Courier New" w:hAnsi="Courier New" w:cs="Courier New"/>
          <w:color w:val="008000"/>
          <w:sz w:val="20"/>
          <w:szCs w:val="20"/>
          <w:highlight w:val="white"/>
        </w:rPr>
      </w:pPr>
      <w:ins w:id="4855" w:author="Michael Bell" w:date="2013-05-06T18:04:00Z">
        <w:r>
          <w:rPr>
            <w:rFonts w:ascii="Courier New" w:hAnsi="Courier New" w:cs="Courier New"/>
            <w:color w:val="008000"/>
            <w:sz w:val="20"/>
            <w:szCs w:val="20"/>
            <w:highlight w:val="white"/>
          </w:rPr>
          <w:t xml:space="preserve"> Programing completed: 06/05/2013 at 17:45</w:t>
        </w:r>
      </w:ins>
    </w:p>
    <w:p w14:paraId="789009A4" w14:textId="77777777" w:rsidR="003A2FEE" w:rsidRDefault="003A2FEE" w:rsidP="003A2FEE">
      <w:pPr>
        <w:autoSpaceDE w:val="0"/>
        <w:autoSpaceDN w:val="0"/>
        <w:adjustRightInd w:val="0"/>
        <w:spacing w:after="0" w:line="240" w:lineRule="auto"/>
        <w:rPr>
          <w:ins w:id="4856" w:author="Michael Bell" w:date="2013-05-06T18:04:00Z"/>
          <w:rFonts w:ascii="Courier New" w:hAnsi="Courier New" w:cs="Courier New"/>
          <w:color w:val="008000"/>
          <w:sz w:val="20"/>
          <w:szCs w:val="20"/>
          <w:highlight w:val="white"/>
        </w:rPr>
      </w:pPr>
      <w:ins w:id="4857" w:author="Michael Bell" w:date="2013-05-06T18:04:00Z">
        <w:r>
          <w:rPr>
            <w:rFonts w:ascii="Courier New" w:hAnsi="Courier New" w:cs="Courier New"/>
            <w:color w:val="008000"/>
            <w:sz w:val="20"/>
            <w:szCs w:val="20"/>
            <w:highlight w:val="white"/>
          </w:rPr>
          <w:t xml:space="preserve"> </w:t>
        </w:r>
      </w:ins>
    </w:p>
    <w:p w14:paraId="48CEC752" w14:textId="77777777" w:rsidR="003A2FEE" w:rsidRDefault="003A2FEE" w:rsidP="003A2FEE">
      <w:pPr>
        <w:autoSpaceDE w:val="0"/>
        <w:autoSpaceDN w:val="0"/>
        <w:adjustRightInd w:val="0"/>
        <w:spacing w:after="0" w:line="240" w:lineRule="auto"/>
        <w:rPr>
          <w:ins w:id="4858" w:author="Michael Bell" w:date="2013-05-06T18:04:00Z"/>
          <w:rFonts w:ascii="Courier New" w:hAnsi="Courier New" w:cs="Courier New"/>
          <w:color w:val="000000"/>
          <w:sz w:val="20"/>
          <w:szCs w:val="20"/>
          <w:highlight w:val="white"/>
        </w:rPr>
      </w:pPr>
      <w:ins w:id="4859" w:author="Michael Bell" w:date="2013-05-06T18:04:00Z">
        <w:r>
          <w:rPr>
            <w:rFonts w:ascii="Courier New" w:hAnsi="Courier New" w:cs="Courier New"/>
            <w:color w:val="008000"/>
            <w:sz w:val="20"/>
            <w:szCs w:val="20"/>
            <w:highlight w:val="white"/>
          </w:rPr>
          <w:t xml:space="preserve"> */</w:t>
        </w:r>
      </w:ins>
    </w:p>
    <w:p w14:paraId="3FC1809C" w14:textId="77777777" w:rsidR="003A2FEE" w:rsidRDefault="003A2FEE" w:rsidP="003A2FEE">
      <w:pPr>
        <w:autoSpaceDE w:val="0"/>
        <w:autoSpaceDN w:val="0"/>
        <w:adjustRightInd w:val="0"/>
        <w:spacing w:after="0" w:line="240" w:lineRule="auto"/>
        <w:rPr>
          <w:ins w:id="4860" w:author="Michael Bell" w:date="2013-05-06T18:04:00Z"/>
          <w:rFonts w:ascii="Courier New" w:hAnsi="Courier New" w:cs="Courier New"/>
          <w:color w:val="000000"/>
          <w:sz w:val="20"/>
          <w:szCs w:val="20"/>
          <w:highlight w:val="white"/>
        </w:rPr>
      </w:pPr>
    </w:p>
    <w:p w14:paraId="7D6FC91E" w14:textId="77777777" w:rsidR="003A2FEE" w:rsidRDefault="003A2FEE" w:rsidP="003A2FEE">
      <w:pPr>
        <w:autoSpaceDE w:val="0"/>
        <w:autoSpaceDN w:val="0"/>
        <w:adjustRightInd w:val="0"/>
        <w:spacing w:after="0" w:line="240" w:lineRule="auto"/>
        <w:rPr>
          <w:ins w:id="4861" w:author="Michael Bell" w:date="2013-05-06T18:04:00Z"/>
          <w:rFonts w:ascii="Courier New" w:hAnsi="Courier New" w:cs="Courier New"/>
          <w:color w:val="000000"/>
          <w:sz w:val="20"/>
          <w:szCs w:val="20"/>
          <w:highlight w:val="white"/>
        </w:rPr>
      </w:pPr>
      <w:proofErr w:type="gramStart"/>
      <w:ins w:id="4862" w:author="Michael Bell" w:date="2013-05-06T18:04: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outputMenu</w:t>
        </w:r>
        <w:proofErr w:type="spellEnd"/>
        <w:r>
          <w:rPr>
            <w:rFonts w:ascii="Courier New" w:hAnsi="Courier New" w:cs="Courier New"/>
            <w:b/>
            <w:bCs/>
            <w:color w:val="000080"/>
            <w:sz w:val="20"/>
            <w:szCs w:val="20"/>
            <w:highlight w:val="white"/>
          </w:rPr>
          <w:t>()</w:t>
        </w:r>
      </w:ins>
    </w:p>
    <w:p w14:paraId="44838C0B" w14:textId="77777777" w:rsidR="003A2FEE" w:rsidRDefault="003A2FEE" w:rsidP="003A2FEE">
      <w:pPr>
        <w:autoSpaceDE w:val="0"/>
        <w:autoSpaceDN w:val="0"/>
        <w:adjustRightInd w:val="0"/>
        <w:spacing w:after="0" w:line="240" w:lineRule="auto"/>
        <w:rPr>
          <w:ins w:id="4863" w:author="Michael Bell" w:date="2013-05-06T18:04:00Z"/>
          <w:rFonts w:ascii="Courier New" w:hAnsi="Courier New" w:cs="Courier New"/>
          <w:color w:val="000000"/>
          <w:sz w:val="20"/>
          <w:szCs w:val="20"/>
          <w:highlight w:val="white"/>
        </w:rPr>
      </w:pPr>
      <w:ins w:id="4864" w:author="Michael Bell" w:date="2013-05-06T18:04:00Z">
        <w:r>
          <w:rPr>
            <w:rFonts w:ascii="Courier New" w:hAnsi="Courier New" w:cs="Courier New"/>
            <w:b/>
            <w:bCs/>
            <w:color w:val="000080"/>
            <w:sz w:val="20"/>
            <w:szCs w:val="20"/>
            <w:highlight w:val="white"/>
          </w:rPr>
          <w:t>{</w:t>
        </w:r>
      </w:ins>
    </w:p>
    <w:p w14:paraId="05A05D7D" w14:textId="77777777" w:rsidR="003A2FEE" w:rsidRDefault="003A2FEE" w:rsidP="003A2FEE">
      <w:pPr>
        <w:autoSpaceDE w:val="0"/>
        <w:autoSpaceDN w:val="0"/>
        <w:adjustRightInd w:val="0"/>
        <w:spacing w:after="0" w:line="240" w:lineRule="auto"/>
        <w:rPr>
          <w:ins w:id="4865" w:author="Michael Bell" w:date="2013-05-06T18:04:00Z"/>
          <w:rFonts w:ascii="Courier New" w:hAnsi="Courier New" w:cs="Courier New"/>
          <w:color w:val="000000"/>
          <w:sz w:val="20"/>
          <w:szCs w:val="20"/>
          <w:highlight w:val="white"/>
        </w:rPr>
      </w:pPr>
      <w:ins w:id="4866"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/*this function sets the cursor to the correct position and outputs the required text to the </w:t>
        </w:r>
        <w:proofErr w:type="spellStart"/>
        <w:proofErr w:type="gramStart"/>
        <w:r>
          <w:rPr>
            <w:rFonts w:ascii="Courier New" w:hAnsi="Courier New" w:cs="Courier New"/>
            <w:color w:val="008000"/>
            <w:sz w:val="20"/>
            <w:szCs w:val="20"/>
            <w:highlight w:val="white"/>
          </w:rPr>
          <w:t>lcd</w:t>
        </w:r>
        <w:proofErr w:type="spellEnd"/>
        <w:proofErr w:type="gramEnd"/>
        <w:r>
          <w:rPr>
            <w:rFonts w:ascii="Courier New" w:hAnsi="Courier New" w:cs="Courier New"/>
            <w:color w:val="008000"/>
            <w:sz w:val="20"/>
            <w:szCs w:val="20"/>
            <w:highlight w:val="white"/>
          </w:rPr>
          <w:t>*/</w:t>
        </w:r>
      </w:ins>
    </w:p>
    <w:p w14:paraId="742F2F91" w14:textId="77777777" w:rsidR="003A2FEE" w:rsidRDefault="003A2FEE" w:rsidP="003A2FEE">
      <w:pPr>
        <w:autoSpaceDE w:val="0"/>
        <w:autoSpaceDN w:val="0"/>
        <w:adjustRightInd w:val="0"/>
        <w:spacing w:after="0" w:line="240" w:lineRule="auto"/>
        <w:rPr>
          <w:ins w:id="4867" w:author="Michael Bell" w:date="2013-05-06T18:04:00Z"/>
          <w:rFonts w:ascii="Courier New" w:hAnsi="Courier New" w:cs="Courier New"/>
          <w:color w:val="008000"/>
          <w:sz w:val="20"/>
          <w:szCs w:val="20"/>
          <w:highlight w:val="white"/>
        </w:rPr>
      </w:pPr>
      <w:ins w:id="4868"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//position the cursor</w:t>
        </w:r>
      </w:ins>
    </w:p>
    <w:p w14:paraId="5140BF7E" w14:textId="77777777" w:rsidR="003A2FEE" w:rsidRDefault="003A2FEE" w:rsidP="003A2FEE">
      <w:pPr>
        <w:autoSpaceDE w:val="0"/>
        <w:autoSpaceDN w:val="0"/>
        <w:adjustRightInd w:val="0"/>
        <w:spacing w:after="0" w:line="240" w:lineRule="auto"/>
        <w:rPr>
          <w:ins w:id="4869" w:author="Michael Bell" w:date="2013-05-06T18:04:00Z"/>
          <w:rFonts w:ascii="Courier New" w:hAnsi="Courier New" w:cs="Courier New"/>
          <w:color w:val="008000"/>
          <w:sz w:val="20"/>
          <w:szCs w:val="20"/>
          <w:highlight w:val="white"/>
        </w:rPr>
      </w:pPr>
      <w:ins w:id="4870"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//output text</w:t>
        </w:r>
      </w:ins>
    </w:p>
    <w:p w14:paraId="3BFF1B51" w14:textId="77777777" w:rsidR="003A2FEE" w:rsidRDefault="003A2FEE" w:rsidP="003A2FEE">
      <w:pPr>
        <w:autoSpaceDE w:val="0"/>
        <w:autoSpaceDN w:val="0"/>
        <w:adjustRightInd w:val="0"/>
        <w:spacing w:after="0" w:line="240" w:lineRule="auto"/>
        <w:rPr>
          <w:ins w:id="4871" w:author="Michael Bell" w:date="2013-05-06T18:04:00Z"/>
          <w:rFonts w:ascii="Courier New" w:hAnsi="Courier New" w:cs="Courier New"/>
          <w:color w:val="008000"/>
          <w:sz w:val="20"/>
          <w:szCs w:val="20"/>
          <w:highlight w:val="white"/>
        </w:rPr>
      </w:pPr>
      <w:ins w:id="4872"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prints what the screen is showing (used for testing)</w:t>
        </w:r>
      </w:ins>
    </w:p>
    <w:p w14:paraId="44C7C466" w14:textId="77777777" w:rsidR="003A2FEE" w:rsidRDefault="003A2FEE" w:rsidP="003A2FEE">
      <w:pPr>
        <w:autoSpaceDE w:val="0"/>
        <w:autoSpaceDN w:val="0"/>
        <w:adjustRightInd w:val="0"/>
        <w:spacing w:after="0" w:line="240" w:lineRule="auto"/>
        <w:rPr>
          <w:ins w:id="4873" w:author="Michael Bell" w:date="2013-05-06T18:04:00Z"/>
          <w:rFonts w:ascii="Courier New" w:hAnsi="Courier New" w:cs="Courier New"/>
          <w:color w:val="000000"/>
          <w:sz w:val="20"/>
          <w:szCs w:val="20"/>
          <w:highlight w:val="white"/>
        </w:rPr>
      </w:pPr>
      <w:ins w:id="4874"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setCursor</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3EC64BF4" w14:textId="77777777" w:rsidR="003A2FEE" w:rsidRDefault="003A2FEE" w:rsidP="003A2FEE">
      <w:pPr>
        <w:autoSpaceDE w:val="0"/>
        <w:autoSpaceDN w:val="0"/>
        <w:adjustRightInd w:val="0"/>
        <w:spacing w:after="0" w:line="240" w:lineRule="auto"/>
        <w:rPr>
          <w:ins w:id="4875" w:author="Michael Bell" w:date="2013-05-06T18:04:00Z"/>
          <w:rFonts w:ascii="Courier New" w:hAnsi="Courier New" w:cs="Courier New"/>
          <w:color w:val="000000"/>
          <w:sz w:val="20"/>
          <w:szCs w:val="20"/>
          <w:highlight w:val="white"/>
        </w:rPr>
      </w:pPr>
      <w:ins w:id="4876"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lcd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85CB3BE" w14:textId="77777777" w:rsidR="003A2FEE" w:rsidRDefault="003A2FEE" w:rsidP="003A2FEE">
      <w:pPr>
        <w:autoSpaceDE w:val="0"/>
        <w:autoSpaceDN w:val="0"/>
        <w:adjustRightInd w:val="0"/>
        <w:spacing w:after="0" w:line="240" w:lineRule="auto"/>
        <w:rPr>
          <w:ins w:id="4877" w:author="Michael Bell" w:date="2013-05-06T18:04:00Z"/>
          <w:rFonts w:ascii="Courier New" w:hAnsi="Courier New" w:cs="Courier New"/>
          <w:color w:val="000000"/>
          <w:sz w:val="20"/>
          <w:szCs w:val="20"/>
          <w:highlight w:val="white"/>
        </w:rPr>
      </w:pPr>
      <w:ins w:id="4878"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776873A2" w14:textId="77777777" w:rsidR="003A2FEE" w:rsidRDefault="003A2FEE" w:rsidP="003A2FEE">
      <w:pPr>
        <w:autoSpaceDE w:val="0"/>
        <w:autoSpaceDN w:val="0"/>
        <w:adjustRightInd w:val="0"/>
        <w:spacing w:after="0" w:line="240" w:lineRule="auto"/>
        <w:rPr>
          <w:ins w:id="4879" w:author="Michael Bell" w:date="2013-05-06T18:04:00Z"/>
          <w:rFonts w:ascii="Courier New" w:hAnsi="Courier New" w:cs="Courier New"/>
          <w:color w:val="000000"/>
          <w:sz w:val="20"/>
          <w:szCs w:val="20"/>
          <w:highlight w:val="white"/>
        </w:rPr>
      </w:pPr>
      <w:ins w:id="4880" w:author="Michael Bell" w:date="2013-05-06T18:04:00Z">
        <w:r>
          <w:rPr>
            <w:rFonts w:ascii="Courier New" w:hAnsi="Courier New" w:cs="Courier New"/>
            <w:b/>
            <w:bCs/>
            <w:color w:val="000080"/>
            <w:sz w:val="20"/>
            <w:szCs w:val="20"/>
            <w:highlight w:val="white"/>
          </w:rPr>
          <w:t>}</w:t>
        </w:r>
      </w:ins>
    </w:p>
    <w:p w14:paraId="1B75A536" w14:textId="22330B2E" w:rsidR="00ED3601" w:rsidDel="00116173" w:rsidRDefault="00ED3601" w:rsidP="00ED3601">
      <w:pPr>
        <w:autoSpaceDE w:val="0"/>
        <w:autoSpaceDN w:val="0"/>
        <w:adjustRightInd w:val="0"/>
        <w:spacing w:after="0" w:line="240" w:lineRule="auto"/>
        <w:rPr>
          <w:del w:id="4881" w:author="Michael Bell" w:date="2013-05-06T17:54:00Z"/>
          <w:rFonts w:ascii="Courier New" w:hAnsi="Courier New" w:cs="Courier New"/>
          <w:color w:val="008000"/>
          <w:sz w:val="20"/>
          <w:szCs w:val="20"/>
          <w:highlight w:val="white"/>
        </w:rPr>
      </w:pPr>
      <w:del w:id="4882" w:author="Michael Bell" w:date="2013-05-06T17:54:00Z">
        <w:r w:rsidDel="00116173">
          <w:rPr>
            <w:rFonts w:ascii="Courier New" w:hAnsi="Courier New" w:cs="Courier New"/>
            <w:color w:val="008000"/>
            <w:sz w:val="20"/>
            <w:szCs w:val="20"/>
            <w:highlight w:val="white"/>
          </w:rPr>
          <w:delText>/*</w:delText>
        </w:r>
      </w:del>
    </w:p>
    <w:p w14:paraId="0B4FC3E4" w14:textId="1B40A1C1" w:rsidR="00ED3601" w:rsidDel="00116173" w:rsidRDefault="00ED3601" w:rsidP="00ED3601">
      <w:pPr>
        <w:autoSpaceDE w:val="0"/>
        <w:autoSpaceDN w:val="0"/>
        <w:adjustRightInd w:val="0"/>
        <w:spacing w:after="0" w:line="240" w:lineRule="auto"/>
        <w:rPr>
          <w:del w:id="4883" w:author="Michael Bell" w:date="2013-05-06T17:54:00Z"/>
          <w:rFonts w:ascii="Courier New" w:hAnsi="Courier New" w:cs="Courier New"/>
          <w:color w:val="008000"/>
          <w:sz w:val="20"/>
          <w:szCs w:val="20"/>
          <w:highlight w:val="white"/>
        </w:rPr>
      </w:pPr>
    </w:p>
    <w:p w14:paraId="0E1AA8F2" w14:textId="198A2BE1" w:rsidR="00ED3601" w:rsidDel="00116173" w:rsidRDefault="00ED3601" w:rsidP="00ED3601">
      <w:pPr>
        <w:autoSpaceDE w:val="0"/>
        <w:autoSpaceDN w:val="0"/>
        <w:adjustRightInd w:val="0"/>
        <w:spacing w:after="0" w:line="240" w:lineRule="auto"/>
        <w:rPr>
          <w:del w:id="4884" w:author="Michael Bell" w:date="2013-05-06T17:54:00Z"/>
          <w:rFonts w:ascii="Courier New" w:hAnsi="Courier New" w:cs="Courier New"/>
          <w:color w:val="008000"/>
          <w:sz w:val="20"/>
          <w:szCs w:val="20"/>
          <w:highlight w:val="white"/>
        </w:rPr>
      </w:pPr>
      <w:del w:id="4885" w:author="Michael Bell" w:date="2013-05-06T17:54:00Z">
        <w:r w:rsidDel="00116173">
          <w:rPr>
            <w:rFonts w:ascii="Courier New" w:hAnsi="Courier New" w:cs="Courier New"/>
            <w:color w:val="008000"/>
            <w:sz w:val="20"/>
            <w:szCs w:val="20"/>
            <w:highlight w:val="white"/>
          </w:rPr>
          <w:delText xml:space="preserve"> BELTRAK</w:delText>
        </w:r>
      </w:del>
    </w:p>
    <w:p w14:paraId="2FCFF859" w14:textId="64C20425" w:rsidR="00ED3601" w:rsidDel="00116173" w:rsidRDefault="00ED3601" w:rsidP="00ED3601">
      <w:pPr>
        <w:autoSpaceDE w:val="0"/>
        <w:autoSpaceDN w:val="0"/>
        <w:adjustRightInd w:val="0"/>
        <w:spacing w:after="0" w:line="240" w:lineRule="auto"/>
        <w:rPr>
          <w:del w:id="4886" w:author="Michael Bell" w:date="2013-05-06T17:54:00Z"/>
          <w:rFonts w:ascii="Courier New" w:hAnsi="Courier New" w:cs="Courier New"/>
          <w:color w:val="008000"/>
          <w:sz w:val="20"/>
          <w:szCs w:val="20"/>
          <w:highlight w:val="white"/>
        </w:rPr>
      </w:pPr>
      <w:del w:id="4887" w:author="Michael Bell" w:date="2013-05-06T17:54:00Z">
        <w:r w:rsidDel="00116173">
          <w:rPr>
            <w:rFonts w:ascii="Courier New" w:hAnsi="Courier New" w:cs="Courier New"/>
            <w:color w:val="008000"/>
            <w:sz w:val="20"/>
            <w:szCs w:val="20"/>
            <w:highlight w:val="white"/>
          </w:rPr>
          <w:delText xml:space="preserve"> </w:delText>
        </w:r>
      </w:del>
    </w:p>
    <w:p w14:paraId="58773D28" w14:textId="0225DC22" w:rsidR="00ED3601" w:rsidDel="00116173" w:rsidRDefault="00ED3601" w:rsidP="00ED3601">
      <w:pPr>
        <w:autoSpaceDE w:val="0"/>
        <w:autoSpaceDN w:val="0"/>
        <w:adjustRightInd w:val="0"/>
        <w:spacing w:after="0" w:line="240" w:lineRule="auto"/>
        <w:rPr>
          <w:del w:id="4888" w:author="Michael Bell" w:date="2013-05-06T17:54:00Z"/>
          <w:rFonts w:ascii="Courier New" w:hAnsi="Courier New" w:cs="Courier New"/>
          <w:color w:val="008000"/>
          <w:sz w:val="20"/>
          <w:szCs w:val="20"/>
          <w:highlight w:val="white"/>
        </w:rPr>
      </w:pPr>
      <w:del w:id="4889" w:author="Michael Bell" w:date="2013-05-06T17:54:00Z">
        <w:r w:rsidDel="00116173">
          <w:rPr>
            <w:rFonts w:ascii="Courier New" w:hAnsi="Courier New" w:cs="Courier New"/>
            <w:color w:val="008000"/>
            <w:sz w:val="20"/>
            <w:szCs w:val="20"/>
            <w:highlight w:val="white"/>
          </w:rPr>
          <w:delText xml:space="preserve"> V1.0</w:delText>
        </w:r>
      </w:del>
    </w:p>
    <w:p w14:paraId="717204AA" w14:textId="017AABEB" w:rsidR="00ED3601" w:rsidDel="00116173" w:rsidRDefault="00ED3601" w:rsidP="00ED3601">
      <w:pPr>
        <w:autoSpaceDE w:val="0"/>
        <w:autoSpaceDN w:val="0"/>
        <w:adjustRightInd w:val="0"/>
        <w:spacing w:after="0" w:line="240" w:lineRule="auto"/>
        <w:rPr>
          <w:del w:id="4890" w:author="Michael Bell" w:date="2013-05-06T17:54:00Z"/>
          <w:rFonts w:ascii="Courier New" w:hAnsi="Courier New" w:cs="Courier New"/>
          <w:color w:val="008000"/>
          <w:sz w:val="20"/>
          <w:szCs w:val="20"/>
          <w:highlight w:val="white"/>
        </w:rPr>
      </w:pPr>
      <w:del w:id="4891" w:author="Michael Bell" w:date="2013-05-06T17:54:00Z">
        <w:r w:rsidDel="00116173">
          <w:rPr>
            <w:rFonts w:ascii="Courier New" w:hAnsi="Courier New" w:cs="Courier New"/>
            <w:color w:val="008000"/>
            <w:sz w:val="20"/>
            <w:szCs w:val="20"/>
            <w:highlight w:val="white"/>
          </w:rPr>
          <w:delText xml:space="preserve"> </w:delText>
        </w:r>
      </w:del>
    </w:p>
    <w:p w14:paraId="3E29E57E" w14:textId="5A220640" w:rsidR="00ED3601" w:rsidDel="00116173" w:rsidRDefault="00ED3601" w:rsidP="00ED3601">
      <w:pPr>
        <w:autoSpaceDE w:val="0"/>
        <w:autoSpaceDN w:val="0"/>
        <w:adjustRightInd w:val="0"/>
        <w:spacing w:after="0" w:line="240" w:lineRule="auto"/>
        <w:rPr>
          <w:del w:id="4892" w:author="Michael Bell" w:date="2013-05-06T17:54:00Z"/>
          <w:rFonts w:ascii="Courier New" w:hAnsi="Courier New" w:cs="Courier New"/>
          <w:color w:val="008000"/>
          <w:sz w:val="20"/>
          <w:szCs w:val="20"/>
          <w:highlight w:val="white"/>
        </w:rPr>
      </w:pPr>
      <w:del w:id="4893" w:author="Michael Bell" w:date="2013-05-06T17:54:00Z">
        <w:r w:rsidDel="00116173">
          <w:rPr>
            <w:rFonts w:ascii="Courier New" w:hAnsi="Courier New" w:cs="Courier New"/>
            <w:color w:val="008000"/>
            <w:sz w:val="20"/>
            <w:szCs w:val="20"/>
            <w:highlight w:val="white"/>
          </w:rPr>
          <w:delText xml:space="preserve"> Hornby trainset automation</w:delText>
        </w:r>
      </w:del>
    </w:p>
    <w:p w14:paraId="6855F6CD" w14:textId="6656B8B5" w:rsidR="00ED3601" w:rsidDel="00116173" w:rsidRDefault="00ED3601" w:rsidP="00ED3601">
      <w:pPr>
        <w:autoSpaceDE w:val="0"/>
        <w:autoSpaceDN w:val="0"/>
        <w:adjustRightInd w:val="0"/>
        <w:spacing w:after="0" w:line="240" w:lineRule="auto"/>
        <w:rPr>
          <w:del w:id="4894" w:author="Michael Bell" w:date="2013-05-06T17:54:00Z"/>
          <w:rFonts w:ascii="Courier New" w:hAnsi="Courier New" w:cs="Courier New"/>
          <w:color w:val="008000"/>
          <w:sz w:val="20"/>
          <w:szCs w:val="20"/>
          <w:highlight w:val="white"/>
        </w:rPr>
      </w:pPr>
      <w:del w:id="4895" w:author="Michael Bell" w:date="2013-05-06T17:54:00Z">
        <w:r w:rsidDel="00116173">
          <w:rPr>
            <w:rFonts w:ascii="Courier New" w:hAnsi="Courier New" w:cs="Courier New"/>
            <w:color w:val="008000"/>
            <w:sz w:val="20"/>
            <w:szCs w:val="20"/>
            <w:highlight w:val="white"/>
          </w:rPr>
          <w:delText xml:space="preserve"> </w:delText>
        </w:r>
      </w:del>
    </w:p>
    <w:p w14:paraId="44EA031E" w14:textId="27F8E154" w:rsidR="00ED3601" w:rsidDel="00116173" w:rsidRDefault="00ED3601" w:rsidP="00ED3601">
      <w:pPr>
        <w:autoSpaceDE w:val="0"/>
        <w:autoSpaceDN w:val="0"/>
        <w:adjustRightInd w:val="0"/>
        <w:spacing w:after="0" w:line="240" w:lineRule="auto"/>
        <w:rPr>
          <w:del w:id="4896" w:author="Michael Bell" w:date="2013-05-06T17:54:00Z"/>
          <w:rFonts w:ascii="Courier New" w:hAnsi="Courier New" w:cs="Courier New"/>
          <w:color w:val="008000"/>
          <w:sz w:val="20"/>
          <w:szCs w:val="20"/>
          <w:highlight w:val="white"/>
        </w:rPr>
      </w:pPr>
      <w:del w:id="4897" w:author="Michael Bell" w:date="2013-05-06T17:54:00Z">
        <w:r w:rsidDel="00116173">
          <w:rPr>
            <w:rFonts w:ascii="Courier New" w:hAnsi="Courier New" w:cs="Courier New"/>
            <w:color w:val="008000"/>
            <w:sz w:val="20"/>
            <w:szCs w:val="20"/>
            <w:highlight w:val="white"/>
          </w:rPr>
          <w:delText xml:space="preserve"> By Michael Bell</w:delText>
        </w:r>
      </w:del>
    </w:p>
    <w:p w14:paraId="60867E46" w14:textId="11E92ABC" w:rsidR="00ED3601" w:rsidDel="00116173" w:rsidRDefault="00ED3601" w:rsidP="00ED3601">
      <w:pPr>
        <w:autoSpaceDE w:val="0"/>
        <w:autoSpaceDN w:val="0"/>
        <w:adjustRightInd w:val="0"/>
        <w:spacing w:after="0" w:line="240" w:lineRule="auto"/>
        <w:rPr>
          <w:del w:id="4898" w:author="Michael Bell" w:date="2013-05-06T17:54:00Z"/>
          <w:rFonts w:ascii="Courier New" w:hAnsi="Courier New" w:cs="Courier New"/>
          <w:color w:val="008000"/>
          <w:sz w:val="20"/>
          <w:szCs w:val="20"/>
          <w:highlight w:val="white"/>
        </w:rPr>
      </w:pPr>
      <w:del w:id="4899" w:author="Michael Bell" w:date="2013-05-06T17:54:00Z">
        <w:r w:rsidDel="00116173">
          <w:rPr>
            <w:rFonts w:ascii="Courier New" w:hAnsi="Courier New" w:cs="Courier New"/>
            <w:color w:val="008000"/>
            <w:sz w:val="20"/>
            <w:szCs w:val="20"/>
            <w:highlight w:val="white"/>
          </w:rPr>
          <w:delText xml:space="preserve"> </w:delText>
        </w:r>
      </w:del>
    </w:p>
    <w:p w14:paraId="22A71E3F" w14:textId="39193242" w:rsidR="00ED3601" w:rsidDel="00116173" w:rsidRDefault="00ED3601" w:rsidP="00ED3601">
      <w:pPr>
        <w:autoSpaceDE w:val="0"/>
        <w:autoSpaceDN w:val="0"/>
        <w:adjustRightInd w:val="0"/>
        <w:spacing w:after="0" w:line="240" w:lineRule="auto"/>
        <w:rPr>
          <w:del w:id="4900" w:author="Michael Bell" w:date="2013-05-06T17:54:00Z"/>
          <w:rFonts w:ascii="Courier New" w:hAnsi="Courier New" w:cs="Courier New"/>
          <w:color w:val="008000"/>
          <w:sz w:val="20"/>
          <w:szCs w:val="20"/>
          <w:highlight w:val="white"/>
        </w:rPr>
      </w:pPr>
      <w:del w:id="4901"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00401010" w14:textId="16A9DE27" w:rsidR="00ED3601" w:rsidDel="00116173" w:rsidRDefault="00ED3601" w:rsidP="00ED3601">
      <w:pPr>
        <w:autoSpaceDE w:val="0"/>
        <w:autoSpaceDN w:val="0"/>
        <w:adjustRightInd w:val="0"/>
        <w:spacing w:after="0" w:line="240" w:lineRule="auto"/>
        <w:rPr>
          <w:del w:id="4902" w:author="Michael Bell" w:date="2013-05-06T17:54:00Z"/>
          <w:rFonts w:ascii="Courier New" w:hAnsi="Courier New" w:cs="Courier New"/>
          <w:color w:val="008000"/>
          <w:sz w:val="20"/>
          <w:szCs w:val="20"/>
          <w:highlight w:val="white"/>
        </w:rPr>
      </w:pPr>
      <w:del w:id="4903" w:author="Michael Bell" w:date="2013-05-06T17:54:00Z">
        <w:r w:rsidDel="00116173">
          <w:rPr>
            <w:rFonts w:ascii="Courier New" w:hAnsi="Courier New" w:cs="Courier New"/>
            <w:color w:val="008000"/>
            <w:sz w:val="20"/>
            <w:szCs w:val="20"/>
            <w:highlight w:val="white"/>
          </w:rPr>
          <w:delText xml:space="preserve"> </w:delText>
        </w:r>
      </w:del>
    </w:p>
    <w:p w14:paraId="34B4D9A1" w14:textId="09D48114" w:rsidR="00ED3601" w:rsidDel="00116173" w:rsidRDefault="00ED3601" w:rsidP="00ED3601">
      <w:pPr>
        <w:autoSpaceDE w:val="0"/>
        <w:autoSpaceDN w:val="0"/>
        <w:adjustRightInd w:val="0"/>
        <w:spacing w:after="0" w:line="240" w:lineRule="auto"/>
        <w:rPr>
          <w:del w:id="4904" w:author="Michael Bell" w:date="2013-05-06T17:54:00Z"/>
          <w:rFonts w:ascii="Courier New" w:hAnsi="Courier New" w:cs="Courier New"/>
          <w:color w:val="000000"/>
          <w:sz w:val="20"/>
          <w:szCs w:val="20"/>
          <w:highlight w:val="white"/>
        </w:rPr>
      </w:pPr>
      <w:del w:id="4905" w:author="Michael Bell" w:date="2013-05-06T17:54:00Z">
        <w:r w:rsidDel="00116173">
          <w:rPr>
            <w:rFonts w:ascii="Courier New" w:hAnsi="Courier New" w:cs="Courier New"/>
            <w:color w:val="008000"/>
            <w:sz w:val="20"/>
            <w:szCs w:val="20"/>
            <w:highlight w:val="white"/>
          </w:rPr>
          <w:delText xml:space="preserve"> */</w:delText>
        </w:r>
      </w:del>
    </w:p>
    <w:p w14:paraId="190DC897" w14:textId="3868A087" w:rsidR="00ED3601" w:rsidDel="00116173" w:rsidRDefault="00ED3601" w:rsidP="00ED3601">
      <w:pPr>
        <w:autoSpaceDE w:val="0"/>
        <w:autoSpaceDN w:val="0"/>
        <w:adjustRightInd w:val="0"/>
        <w:spacing w:after="0" w:line="240" w:lineRule="auto"/>
        <w:rPr>
          <w:del w:id="4906" w:author="Michael Bell" w:date="2013-05-06T17:54:00Z"/>
          <w:rFonts w:ascii="Courier New" w:hAnsi="Courier New" w:cs="Courier New"/>
          <w:color w:val="000000"/>
          <w:sz w:val="20"/>
          <w:szCs w:val="20"/>
          <w:highlight w:val="white"/>
        </w:rPr>
      </w:pPr>
    </w:p>
    <w:p w14:paraId="40D4F537" w14:textId="33038D79" w:rsidR="00ED3601" w:rsidDel="00116173" w:rsidRDefault="00ED3601" w:rsidP="00ED3601">
      <w:pPr>
        <w:autoSpaceDE w:val="0"/>
        <w:autoSpaceDN w:val="0"/>
        <w:adjustRightInd w:val="0"/>
        <w:spacing w:after="0" w:line="240" w:lineRule="auto"/>
        <w:rPr>
          <w:del w:id="4907" w:author="Michael Bell" w:date="2013-05-06T17:54:00Z"/>
          <w:rFonts w:ascii="Courier New" w:hAnsi="Courier New" w:cs="Courier New"/>
          <w:color w:val="000000"/>
          <w:sz w:val="20"/>
          <w:szCs w:val="20"/>
          <w:highlight w:val="white"/>
        </w:rPr>
      </w:pPr>
      <w:del w:id="4908"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outputMenu</w:delText>
        </w:r>
        <w:r w:rsidDel="00116173">
          <w:rPr>
            <w:rFonts w:ascii="Courier New" w:hAnsi="Courier New" w:cs="Courier New"/>
            <w:b/>
            <w:bCs/>
            <w:color w:val="000080"/>
            <w:sz w:val="20"/>
            <w:szCs w:val="20"/>
            <w:highlight w:val="white"/>
          </w:rPr>
          <w:delText>()</w:delText>
        </w:r>
      </w:del>
    </w:p>
    <w:p w14:paraId="44D006D6" w14:textId="6AB19465" w:rsidR="00ED3601" w:rsidDel="00116173" w:rsidRDefault="00ED3601" w:rsidP="00ED3601">
      <w:pPr>
        <w:autoSpaceDE w:val="0"/>
        <w:autoSpaceDN w:val="0"/>
        <w:adjustRightInd w:val="0"/>
        <w:spacing w:after="0" w:line="240" w:lineRule="auto"/>
        <w:rPr>
          <w:del w:id="4909" w:author="Michael Bell" w:date="2013-05-06T17:54:00Z"/>
          <w:rFonts w:ascii="Courier New" w:hAnsi="Courier New" w:cs="Courier New"/>
          <w:color w:val="000000"/>
          <w:sz w:val="20"/>
          <w:szCs w:val="20"/>
          <w:highlight w:val="white"/>
        </w:rPr>
      </w:pPr>
      <w:del w:id="4910" w:author="Michael Bell" w:date="2013-05-06T17:54:00Z">
        <w:r w:rsidDel="00116173">
          <w:rPr>
            <w:rFonts w:ascii="Courier New" w:hAnsi="Courier New" w:cs="Courier New"/>
            <w:b/>
            <w:bCs/>
            <w:color w:val="000080"/>
            <w:sz w:val="20"/>
            <w:szCs w:val="20"/>
            <w:highlight w:val="white"/>
          </w:rPr>
          <w:delText>{</w:delText>
        </w:r>
      </w:del>
    </w:p>
    <w:p w14:paraId="7BA320FF" w14:textId="78823EF0" w:rsidR="00ED3601" w:rsidDel="00116173" w:rsidRDefault="00ED3601" w:rsidP="00ED3601">
      <w:pPr>
        <w:autoSpaceDE w:val="0"/>
        <w:autoSpaceDN w:val="0"/>
        <w:adjustRightInd w:val="0"/>
        <w:spacing w:after="0" w:line="240" w:lineRule="auto"/>
        <w:rPr>
          <w:del w:id="4911" w:author="Michael Bell" w:date="2013-05-06T17:54:00Z"/>
          <w:rFonts w:ascii="Courier New" w:hAnsi="Courier New" w:cs="Courier New"/>
          <w:color w:val="000000"/>
          <w:sz w:val="20"/>
          <w:szCs w:val="20"/>
          <w:highlight w:val="white"/>
        </w:rPr>
      </w:pPr>
      <w:del w:id="49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function sets the cursor to the correct position and outputs the required text to the lcd*/</w:delText>
        </w:r>
      </w:del>
    </w:p>
    <w:p w14:paraId="3C35CE00" w14:textId="1BA641A3" w:rsidR="00ED3601" w:rsidDel="00116173" w:rsidRDefault="00ED3601" w:rsidP="00ED3601">
      <w:pPr>
        <w:autoSpaceDE w:val="0"/>
        <w:autoSpaceDN w:val="0"/>
        <w:adjustRightInd w:val="0"/>
        <w:spacing w:after="0" w:line="240" w:lineRule="auto"/>
        <w:rPr>
          <w:del w:id="4913" w:author="Michael Bell" w:date="2013-05-06T17:54:00Z"/>
          <w:rFonts w:ascii="Courier New" w:hAnsi="Courier New" w:cs="Courier New"/>
          <w:color w:val="008000"/>
          <w:sz w:val="20"/>
          <w:szCs w:val="20"/>
          <w:highlight w:val="white"/>
        </w:rPr>
      </w:pPr>
      <w:del w:id="4914"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//position the cursor</w:delText>
        </w:r>
      </w:del>
    </w:p>
    <w:p w14:paraId="772C971C" w14:textId="7D6DB590" w:rsidR="00ED3601" w:rsidDel="00116173" w:rsidRDefault="00ED3601" w:rsidP="00ED3601">
      <w:pPr>
        <w:autoSpaceDE w:val="0"/>
        <w:autoSpaceDN w:val="0"/>
        <w:adjustRightInd w:val="0"/>
        <w:spacing w:after="0" w:line="240" w:lineRule="auto"/>
        <w:rPr>
          <w:del w:id="4915" w:author="Michael Bell" w:date="2013-05-06T17:54:00Z"/>
          <w:rFonts w:ascii="Courier New" w:hAnsi="Courier New" w:cs="Courier New"/>
          <w:color w:val="008000"/>
          <w:sz w:val="20"/>
          <w:szCs w:val="20"/>
          <w:highlight w:val="white"/>
        </w:rPr>
      </w:pPr>
      <w:del w:id="4916"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//output text</w:delText>
        </w:r>
      </w:del>
    </w:p>
    <w:p w14:paraId="04AE0775" w14:textId="575A97A7" w:rsidR="00ED3601" w:rsidDel="00116173" w:rsidRDefault="00ED3601" w:rsidP="00ED3601">
      <w:pPr>
        <w:autoSpaceDE w:val="0"/>
        <w:autoSpaceDN w:val="0"/>
        <w:adjustRightInd w:val="0"/>
        <w:spacing w:after="0" w:line="240" w:lineRule="auto"/>
        <w:rPr>
          <w:del w:id="4917" w:author="Michael Bell" w:date="2013-05-06T17:54:00Z"/>
          <w:rFonts w:ascii="Courier New" w:hAnsi="Courier New" w:cs="Courier New"/>
          <w:color w:val="000000"/>
          <w:sz w:val="20"/>
          <w:szCs w:val="20"/>
          <w:highlight w:val="white"/>
        </w:rPr>
      </w:pPr>
      <w:del w:id="4918"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setCursor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360D7C4" w14:textId="4C404311" w:rsidR="00ED3601" w:rsidDel="00116173" w:rsidRDefault="00ED3601" w:rsidP="00ED3601">
      <w:pPr>
        <w:autoSpaceDE w:val="0"/>
        <w:autoSpaceDN w:val="0"/>
        <w:adjustRightInd w:val="0"/>
        <w:spacing w:after="0" w:line="240" w:lineRule="auto"/>
        <w:rPr>
          <w:del w:id="4919" w:author="Michael Bell" w:date="2013-05-06T17:54:00Z"/>
          <w:rFonts w:ascii="Courier New" w:hAnsi="Courier New" w:cs="Courier New"/>
          <w:color w:val="000000"/>
          <w:sz w:val="20"/>
          <w:szCs w:val="20"/>
          <w:highlight w:val="white"/>
        </w:rPr>
      </w:pPr>
      <w:del w:id="4920" w:author="Michael Bell" w:date="2013-05-06T17:54:00Z">
        <w:r w:rsidDel="00116173">
          <w:rPr>
            <w:rFonts w:ascii="Courier New" w:hAnsi="Courier New" w:cs="Courier New"/>
            <w:color w:val="000000"/>
            <w:sz w:val="20"/>
            <w:szCs w:val="20"/>
            <w:highlight w:val="white"/>
          </w:rPr>
          <w:delText xml:space="preserve">  lcd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55423FE3" w14:textId="048741B5" w:rsidR="00ED3601" w:rsidDel="00116173" w:rsidRDefault="00ED3601" w:rsidP="00ED3601">
      <w:pPr>
        <w:autoSpaceDE w:val="0"/>
        <w:autoSpaceDN w:val="0"/>
        <w:adjustRightInd w:val="0"/>
        <w:spacing w:after="0" w:line="240" w:lineRule="auto"/>
        <w:rPr>
          <w:del w:id="4921" w:author="Michael Bell" w:date="2013-05-06T17:54:00Z"/>
          <w:rFonts w:ascii="Courier New" w:hAnsi="Courier New" w:cs="Courier New"/>
          <w:color w:val="000000"/>
          <w:sz w:val="20"/>
          <w:szCs w:val="20"/>
          <w:highlight w:val="white"/>
        </w:rPr>
      </w:pPr>
      <w:del w:id="4922" w:author="Michael Bell" w:date="2013-05-06T17:54:00Z">
        <w:r w:rsidDel="00116173">
          <w:rPr>
            <w:rFonts w:ascii="Courier New" w:hAnsi="Courier New" w:cs="Courier New"/>
            <w:b/>
            <w:bCs/>
            <w:color w:val="000080"/>
            <w:sz w:val="20"/>
            <w:szCs w:val="20"/>
            <w:highlight w:val="white"/>
          </w:rPr>
          <w:delText>}</w:delText>
        </w:r>
      </w:del>
    </w:p>
    <w:p w14:paraId="4A2C63EC" w14:textId="77777777" w:rsidR="00ED3601" w:rsidRDefault="00ED3601">
      <w:r>
        <w:br w:type="page"/>
      </w:r>
    </w:p>
    <w:p w14:paraId="03290A6C" w14:textId="77777777" w:rsidR="00ED3601" w:rsidRDefault="00ED3601" w:rsidP="00ED3601">
      <w:pPr>
        <w:pStyle w:val="Heading2"/>
      </w:pPr>
      <w:bookmarkStart w:id="4923" w:name="_Toc355693069"/>
      <w:r>
        <w:lastRenderedPageBreak/>
        <w:t>outputToTrack.ino</w:t>
      </w:r>
      <w:bookmarkEnd w:id="4923"/>
    </w:p>
    <w:p w14:paraId="764D7F31" w14:textId="77777777" w:rsidR="003A2FEE" w:rsidRDefault="003A2FEE" w:rsidP="003A2FEE">
      <w:pPr>
        <w:autoSpaceDE w:val="0"/>
        <w:autoSpaceDN w:val="0"/>
        <w:adjustRightInd w:val="0"/>
        <w:spacing w:after="0" w:line="240" w:lineRule="auto"/>
        <w:rPr>
          <w:ins w:id="4924" w:author="Michael Bell" w:date="2013-05-06T18:04:00Z"/>
          <w:rFonts w:ascii="Courier New" w:hAnsi="Courier New" w:cs="Courier New"/>
          <w:color w:val="008000"/>
          <w:sz w:val="20"/>
          <w:szCs w:val="20"/>
          <w:highlight w:val="white"/>
        </w:rPr>
      </w:pPr>
      <w:ins w:id="4925" w:author="Michael Bell" w:date="2013-05-06T18:04:00Z">
        <w:r>
          <w:rPr>
            <w:rFonts w:ascii="Courier New" w:hAnsi="Courier New" w:cs="Courier New"/>
            <w:color w:val="008000"/>
            <w:sz w:val="20"/>
            <w:szCs w:val="20"/>
            <w:highlight w:val="white"/>
          </w:rPr>
          <w:t>/*</w:t>
        </w:r>
      </w:ins>
    </w:p>
    <w:p w14:paraId="16157217" w14:textId="77777777" w:rsidR="003A2FEE" w:rsidRDefault="003A2FEE" w:rsidP="003A2FEE">
      <w:pPr>
        <w:autoSpaceDE w:val="0"/>
        <w:autoSpaceDN w:val="0"/>
        <w:adjustRightInd w:val="0"/>
        <w:spacing w:after="0" w:line="240" w:lineRule="auto"/>
        <w:rPr>
          <w:ins w:id="4926" w:author="Michael Bell" w:date="2013-05-06T18:04:00Z"/>
          <w:rFonts w:ascii="Courier New" w:hAnsi="Courier New" w:cs="Courier New"/>
          <w:color w:val="008000"/>
          <w:sz w:val="20"/>
          <w:szCs w:val="20"/>
          <w:highlight w:val="white"/>
        </w:rPr>
      </w:pPr>
    </w:p>
    <w:p w14:paraId="4FC6966D" w14:textId="77777777" w:rsidR="003A2FEE" w:rsidRDefault="003A2FEE" w:rsidP="003A2FEE">
      <w:pPr>
        <w:autoSpaceDE w:val="0"/>
        <w:autoSpaceDN w:val="0"/>
        <w:adjustRightInd w:val="0"/>
        <w:spacing w:after="0" w:line="240" w:lineRule="auto"/>
        <w:rPr>
          <w:ins w:id="4927" w:author="Michael Bell" w:date="2013-05-06T18:04:00Z"/>
          <w:rFonts w:ascii="Courier New" w:hAnsi="Courier New" w:cs="Courier New"/>
          <w:color w:val="008000"/>
          <w:sz w:val="20"/>
          <w:szCs w:val="20"/>
          <w:highlight w:val="white"/>
        </w:rPr>
      </w:pPr>
      <w:ins w:id="4928" w:author="Michael Bell" w:date="2013-05-06T18:04:00Z">
        <w:r>
          <w:rPr>
            <w:rFonts w:ascii="Courier New" w:hAnsi="Courier New" w:cs="Courier New"/>
            <w:color w:val="008000"/>
            <w:sz w:val="20"/>
            <w:szCs w:val="20"/>
            <w:highlight w:val="white"/>
          </w:rPr>
          <w:t xml:space="preserve"> BELTRAK</w:t>
        </w:r>
      </w:ins>
    </w:p>
    <w:p w14:paraId="1085A4AC" w14:textId="77777777" w:rsidR="003A2FEE" w:rsidRDefault="003A2FEE" w:rsidP="003A2FEE">
      <w:pPr>
        <w:autoSpaceDE w:val="0"/>
        <w:autoSpaceDN w:val="0"/>
        <w:adjustRightInd w:val="0"/>
        <w:spacing w:after="0" w:line="240" w:lineRule="auto"/>
        <w:rPr>
          <w:ins w:id="4929" w:author="Michael Bell" w:date="2013-05-06T18:04:00Z"/>
          <w:rFonts w:ascii="Courier New" w:hAnsi="Courier New" w:cs="Courier New"/>
          <w:color w:val="008000"/>
          <w:sz w:val="20"/>
          <w:szCs w:val="20"/>
          <w:highlight w:val="white"/>
        </w:rPr>
      </w:pPr>
      <w:ins w:id="4930" w:author="Michael Bell" w:date="2013-05-06T18:04:00Z">
        <w:r>
          <w:rPr>
            <w:rFonts w:ascii="Courier New" w:hAnsi="Courier New" w:cs="Courier New"/>
            <w:color w:val="008000"/>
            <w:sz w:val="20"/>
            <w:szCs w:val="20"/>
            <w:highlight w:val="white"/>
          </w:rPr>
          <w:t xml:space="preserve"> </w:t>
        </w:r>
      </w:ins>
    </w:p>
    <w:p w14:paraId="720B227D" w14:textId="77777777" w:rsidR="003A2FEE" w:rsidRDefault="003A2FEE" w:rsidP="003A2FEE">
      <w:pPr>
        <w:autoSpaceDE w:val="0"/>
        <w:autoSpaceDN w:val="0"/>
        <w:adjustRightInd w:val="0"/>
        <w:spacing w:after="0" w:line="240" w:lineRule="auto"/>
        <w:rPr>
          <w:ins w:id="4931" w:author="Michael Bell" w:date="2013-05-06T18:04:00Z"/>
          <w:rFonts w:ascii="Courier New" w:hAnsi="Courier New" w:cs="Courier New"/>
          <w:color w:val="008000"/>
          <w:sz w:val="20"/>
          <w:szCs w:val="20"/>
          <w:highlight w:val="white"/>
        </w:rPr>
      </w:pPr>
      <w:ins w:id="4932" w:author="Michael Bell" w:date="2013-05-06T18:04:00Z">
        <w:r>
          <w:rPr>
            <w:rFonts w:ascii="Courier New" w:hAnsi="Courier New" w:cs="Courier New"/>
            <w:color w:val="008000"/>
            <w:sz w:val="20"/>
            <w:szCs w:val="20"/>
            <w:highlight w:val="white"/>
          </w:rPr>
          <w:t xml:space="preserve"> V1.0</w:t>
        </w:r>
      </w:ins>
    </w:p>
    <w:p w14:paraId="3037049B" w14:textId="77777777" w:rsidR="003A2FEE" w:rsidRDefault="003A2FEE" w:rsidP="003A2FEE">
      <w:pPr>
        <w:autoSpaceDE w:val="0"/>
        <w:autoSpaceDN w:val="0"/>
        <w:adjustRightInd w:val="0"/>
        <w:spacing w:after="0" w:line="240" w:lineRule="auto"/>
        <w:rPr>
          <w:ins w:id="4933" w:author="Michael Bell" w:date="2013-05-06T18:04:00Z"/>
          <w:rFonts w:ascii="Courier New" w:hAnsi="Courier New" w:cs="Courier New"/>
          <w:color w:val="008000"/>
          <w:sz w:val="20"/>
          <w:szCs w:val="20"/>
          <w:highlight w:val="white"/>
        </w:rPr>
      </w:pPr>
      <w:ins w:id="4934" w:author="Michael Bell" w:date="2013-05-06T18:04:00Z">
        <w:r>
          <w:rPr>
            <w:rFonts w:ascii="Courier New" w:hAnsi="Courier New" w:cs="Courier New"/>
            <w:color w:val="008000"/>
            <w:sz w:val="20"/>
            <w:szCs w:val="20"/>
            <w:highlight w:val="white"/>
          </w:rPr>
          <w:t xml:space="preserve"> </w:t>
        </w:r>
      </w:ins>
    </w:p>
    <w:p w14:paraId="49B87710" w14:textId="77777777" w:rsidR="003A2FEE" w:rsidRDefault="003A2FEE" w:rsidP="003A2FEE">
      <w:pPr>
        <w:autoSpaceDE w:val="0"/>
        <w:autoSpaceDN w:val="0"/>
        <w:adjustRightInd w:val="0"/>
        <w:spacing w:after="0" w:line="240" w:lineRule="auto"/>
        <w:rPr>
          <w:ins w:id="4935" w:author="Michael Bell" w:date="2013-05-06T18:04:00Z"/>
          <w:rFonts w:ascii="Courier New" w:hAnsi="Courier New" w:cs="Courier New"/>
          <w:color w:val="008000"/>
          <w:sz w:val="20"/>
          <w:szCs w:val="20"/>
          <w:highlight w:val="white"/>
        </w:rPr>
      </w:pPr>
      <w:ins w:id="4936" w:author="Michael Bell" w:date="2013-05-06T18:04: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44BC88F6" w14:textId="77777777" w:rsidR="003A2FEE" w:rsidRDefault="003A2FEE" w:rsidP="003A2FEE">
      <w:pPr>
        <w:autoSpaceDE w:val="0"/>
        <w:autoSpaceDN w:val="0"/>
        <w:adjustRightInd w:val="0"/>
        <w:spacing w:after="0" w:line="240" w:lineRule="auto"/>
        <w:rPr>
          <w:ins w:id="4937" w:author="Michael Bell" w:date="2013-05-06T18:04:00Z"/>
          <w:rFonts w:ascii="Courier New" w:hAnsi="Courier New" w:cs="Courier New"/>
          <w:color w:val="008000"/>
          <w:sz w:val="20"/>
          <w:szCs w:val="20"/>
          <w:highlight w:val="white"/>
        </w:rPr>
      </w:pPr>
      <w:ins w:id="4938" w:author="Michael Bell" w:date="2013-05-06T18:04:00Z">
        <w:r>
          <w:rPr>
            <w:rFonts w:ascii="Courier New" w:hAnsi="Courier New" w:cs="Courier New"/>
            <w:color w:val="008000"/>
            <w:sz w:val="20"/>
            <w:szCs w:val="20"/>
            <w:highlight w:val="white"/>
          </w:rPr>
          <w:t xml:space="preserve"> </w:t>
        </w:r>
      </w:ins>
    </w:p>
    <w:p w14:paraId="0FDF31A4" w14:textId="77777777" w:rsidR="003A2FEE" w:rsidRDefault="003A2FEE" w:rsidP="003A2FEE">
      <w:pPr>
        <w:autoSpaceDE w:val="0"/>
        <w:autoSpaceDN w:val="0"/>
        <w:adjustRightInd w:val="0"/>
        <w:spacing w:after="0" w:line="240" w:lineRule="auto"/>
        <w:rPr>
          <w:ins w:id="4939" w:author="Michael Bell" w:date="2013-05-06T18:04:00Z"/>
          <w:rFonts w:ascii="Courier New" w:hAnsi="Courier New" w:cs="Courier New"/>
          <w:color w:val="008000"/>
          <w:sz w:val="20"/>
          <w:szCs w:val="20"/>
          <w:highlight w:val="white"/>
        </w:rPr>
      </w:pPr>
      <w:ins w:id="4940" w:author="Michael Bell" w:date="2013-05-06T18:04:00Z">
        <w:r>
          <w:rPr>
            <w:rFonts w:ascii="Courier New" w:hAnsi="Courier New" w:cs="Courier New"/>
            <w:color w:val="008000"/>
            <w:sz w:val="20"/>
            <w:szCs w:val="20"/>
            <w:highlight w:val="white"/>
          </w:rPr>
          <w:t xml:space="preserve"> By Michael Bell</w:t>
        </w:r>
      </w:ins>
    </w:p>
    <w:p w14:paraId="0080261E" w14:textId="77777777" w:rsidR="003A2FEE" w:rsidRDefault="003A2FEE" w:rsidP="003A2FEE">
      <w:pPr>
        <w:autoSpaceDE w:val="0"/>
        <w:autoSpaceDN w:val="0"/>
        <w:adjustRightInd w:val="0"/>
        <w:spacing w:after="0" w:line="240" w:lineRule="auto"/>
        <w:rPr>
          <w:ins w:id="4941" w:author="Michael Bell" w:date="2013-05-06T18:04:00Z"/>
          <w:rFonts w:ascii="Courier New" w:hAnsi="Courier New" w:cs="Courier New"/>
          <w:color w:val="008000"/>
          <w:sz w:val="20"/>
          <w:szCs w:val="20"/>
          <w:highlight w:val="white"/>
        </w:rPr>
      </w:pPr>
      <w:ins w:id="4942" w:author="Michael Bell" w:date="2013-05-06T18:04:00Z">
        <w:r>
          <w:rPr>
            <w:rFonts w:ascii="Courier New" w:hAnsi="Courier New" w:cs="Courier New"/>
            <w:color w:val="008000"/>
            <w:sz w:val="20"/>
            <w:szCs w:val="20"/>
            <w:highlight w:val="white"/>
          </w:rPr>
          <w:t xml:space="preserve"> </w:t>
        </w:r>
      </w:ins>
    </w:p>
    <w:p w14:paraId="4F42EF97" w14:textId="77777777" w:rsidR="003A2FEE" w:rsidRDefault="003A2FEE" w:rsidP="003A2FEE">
      <w:pPr>
        <w:autoSpaceDE w:val="0"/>
        <w:autoSpaceDN w:val="0"/>
        <w:adjustRightInd w:val="0"/>
        <w:spacing w:after="0" w:line="240" w:lineRule="auto"/>
        <w:rPr>
          <w:ins w:id="4943" w:author="Michael Bell" w:date="2013-05-06T18:04:00Z"/>
          <w:rFonts w:ascii="Courier New" w:hAnsi="Courier New" w:cs="Courier New"/>
          <w:color w:val="008000"/>
          <w:sz w:val="20"/>
          <w:szCs w:val="20"/>
          <w:highlight w:val="white"/>
        </w:rPr>
      </w:pPr>
      <w:ins w:id="4944" w:author="Michael Bell" w:date="2013-05-06T18:04:00Z">
        <w:r>
          <w:rPr>
            <w:rFonts w:ascii="Courier New" w:hAnsi="Courier New" w:cs="Courier New"/>
            <w:color w:val="008000"/>
            <w:sz w:val="20"/>
            <w:szCs w:val="20"/>
            <w:highlight w:val="white"/>
          </w:rPr>
          <w:t xml:space="preserve"> Programing started: 02/02/2013 at 14:08</w:t>
        </w:r>
      </w:ins>
    </w:p>
    <w:p w14:paraId="55EE5184" w14:textId="77777777" w:rsidR="003A2FEE" w:rsidRDefault="003A2FEE" w:rsidP="003A2FEE">
      <w:pPr>
        <w:autoSpaceDE w:val="0"/>
        <w:autoSpaceDN w:val="0"/>
        <w:adjustRightInd w:val="0"/>
        <w:spacing w:after="0" w:line="240" w:lineRule="auto"/>
        <w:rPr>
          <w:ins w:id="4945" w:author="Michael Bell" w:date="2013-05-06T18:04:00Z"/>
          <w:rFonts w:ascii="Courier New" w:hAnsi="Courier New" w:cs="Courier New"/>
          <w:color w:val="008000"/>
          <w:sz w:val="20"/>
          <w:szCs w:val="20"/>
          <w:highlight w:val="white"/>
        </w:rPr>
      </w:pPr>
      <w:ins w:id="4946" w:author="Michael Bell" w:date="2013-05-06T18:04:00Z">
        <w:r>
          <w:rPr>
            <w:rFonts w:ascii="Courier New" w:hAnsi="Courier New" w:cs="Courier New"/>
            <w:color w:val="008000"/>
            <w:sz w:val="20"/>
            <w:szCs w:val="20"/>
            <w:highlight w:val="white"/>
          </w:rPr>
          <w:t xml:space="preserve"> </w:t>
        </w:r>
      </w:ins>
    </w:p>
    <w:p w14:paraId="32BA1C35" w14:textId="77777777" w:rsidR="003A2FEE" w:rsidRDefault="003A2FEE" w:rsidP="003A2FEE">
      <w:pPr>
        <w:autoSpaceDE w:val="0"/>
        <w:autoSpaceDN w:val="0"/>
        <w:adjustRightInd w:val="0"/>
        <w:spacing w:after="0" w:line="240" w:lineRule="auto"/>
        <w:rPr>
          <w:ins w:id="4947" w:author="Michael Bell" w:date="2013-05-06T18:04:00Z"/>
          <w:rFonts w:ascii="Courier New" w:hAnsi="Courier New" w:cs="Courier New"/>
          <w:color w:val="008000"/>
          <w:sz w:val="20"/>
          <w:szCs w:val="20"/>
          <w:highlight w:val="white"/>
        </w:rPr>
      </w:pPr>
      <w:ins w:id="4948" w:author="Michael Bell" w:date="2013-05-06T18:04:00Z">
        <w:r>
          <w:rPr>
            <w:rFonts w:ascii="Courier New" w:hAnsi="Courier New" w:cs="Courier New"/>
            <w:color w:val="008000"/>
            <w:sz w:val="20"/>
            <w:szCs w:val="20"/>
            <w:highlight w:val="white"/>
          </w:rPr>
          <w:t xml:space="preserve"> Programing completed: 06/05/2013 at 17:45</w:t>
        </w:r>
      </w:ins>
    </w:p>
    <w:p w14:paraId="28D8DC45" w14:textId="77777777" w:rsidR="003A2FEE" w:rsidRDefault="003A2FEE" w:rsidP="003A2FEE">
      <w:pPr>
        <w:autoSpaceDE w:val="0"/>
        <w:autoSpaceDN w:val="0"/>
        <w:adjustRightInd w:val="0"/>
        <w:spacing w:after="0" w:line="240" w:lineRule="auto"/>
        <w:rPr>
          <w:ins w:id="4949" w:author="Michael Bell" w:date="2013-05-06T18:04:00Z"/>
          <w:rFonts w:ascii="Courier New" w:hAnsi="Courier New" w:cs="Courier New"/>
          <w:color w:val="008000"/>
          <w:sz w:val="20"/>
          <w:szCs w:val="20"/>
          <w:highlight w:val="white"/>
        </w:rPr>
      </w:pPr>
      <w:ins w:id="4950" w:author="Michael Bell" w:date="2013-05-06T18:04:00Z">
        <w:r>
          <w:rPr>
            <w:rFonts w:ascii="Courier New" w:hAnsi="Courier New" w:cs="Courier New"/>
            <w:color w:val="008000"/>
            <w:sz w:val="20"/>
            <w:szCs w:val="20"/>
            <w:highlight w:val="white"/>
          </w:rPr>
          <w:t xml:space="preserve"> </w:t>
        </w:r>
      </w:ins>
    </w:p>
    <w:p w14:paraId="228713B1" w14:textId="77777777" w:rsidR="003A2FEE" w:rsidRDefault="003A2FEE" w:rsidP="003A2FEE">
      <w:pPr>
        <w:autoSpaceDE w:val="0"/>
        <w:autoSpaceDN w:val="0"/>
        <w:adjustRightInd w:val="0"/>
        <w:spacing w:after="0" w:line="240" w:lineRule="auto"/>
        <w:rPr>
          <w:ins w:id="4951" w:author="Michael Bell" w:date="2013-05-06T18:04:00Z"/>
          <w:rFonts w:ascii="Courier New" w:hAnsi="Courier New" w:cs="Courier New"/>
          <w:color w:val="000000"/>
          <w:sz w:val="20"/>
          <w:szCs w:val="20"/>
          <w:highlight w:val="white"/>
        </w:rPr>
      </w:pPr>
      <w:ins w:id="4952" w:author="Michael Bell" w:date="2013-05-06T18:04:00Z">
        <w:r>
          <w:rPr>
            <w:rFonts w:ascii="Courier New" w:hAnsi="Courier New" w:cs="Courier New"/>
            <w:color w:val="008000"/>
            <w:sz w:val="20"/>
            <w:szCs w:val="20"/>
            <w:highlight w:val="white"/>
          </w:rPr>
          <w:t xml:space="preserve"> */</w:t>
        </w:r>
      </w:ins>
    </w:p>
    <w:p w14:paraId="330B31DC" w14:textId="77777777" w:rsidR="003A2FEE" w:rsidRDefault="003A2FEE" w:rsidP="003A2FEE">
      <w:pPr>
        <w:autoSpaceDE w:val="0"/>
        <w:autoSpaceDN w:val="0"/>
        <w:adjustRightInd w:val="0"/>
        <w:spacing w:after="0" w:line="240" w:lineRule="auto"/>
        <w:rPr>
          <w:ins w:id="4953" w:author="Michael Bell" w:date="2013-05-06T18:04:00Z"/>
          <w:rFonts w:ascii="Courier New" w:hAnsi="Courier New" w:cs="Courier New"/>
          <w:color w:val="000000"/>
          <w:sz w:val="20"/>
          <w:szCs w:val="20"/>
          <w:highlight w:val="white"/>
        </w:rPr>
      </w:pPr>
    </w:p>
    <w:p w14:paraId="4F84A67A" w14:textId="77777777" w:rsidR="003A2FEE" w:rsidRDefault="003A2FEE" w:rsidP="003A2FEE">
      <w:pPr>
        <w:autoSpaceDE w:val="0"/>
        <w:autoSpaceDN w:val="0"/>
        <w:adjustRightInd w:val="0"/>
        <w:spacing w:after="0" w:line="240" w:lineRule="auto"/>
        <w:rPr>
          <w:ins w:id="4954" w:author="Michael Bell" w:date="2013-05-06T18:04:00Z"/>
          <w:rFonts w:ascii="Courier New" w:hAnsi="Courier New" w:cs="Courier New"/>
          <w:color w:val="000000"/>
          <w:sz w:val="20"/>
          <w:szCs w:val="20"/>
          <w:highlight w:val="white"/>
        </w:rPr>
      </w:pPr>
      <w:proofErr w:type="gramStart"/>
      <w:ins w:id="4955" w:author="Michael Bell" w:date="2013-05-06T18:04: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outputToTrack</w:t>
        </w:r>
        <w:proofErr w:type="spellEnd"/>
        <w:r>
          <w:rPr>
            <w:rFonts w:ascii="Courier New" w:hAnsi="Courier New" w:cs="Courier New"/>
            <w:b/>
            <w:bCs/>
            <w:color w:val="000080"/>
            <w:sz w:val="20"/>
            <w:szCs w:val="20"/>
            <w:highlight w:val="white"/>
          </w:rPr>
          <w:t>()</w:t>
        </w:r>
      </w:ins>
    </w:p>
    <w:p w14:paraId="2EF38331" w14:textId="77777777" w:rsidR="003A2FEE" w:rsidRDefault="003A2FEE" w:rsidP="003A2FEE">
      <w:pPr>
        <w:autoSpaceDE w:val="0"/>
        <w:autoSpaceDN w:val="0"/>
        <w:adjustRightInd w:val="0"/>
        <w:spacing w:after="0" w:line="240" w:lineRule="auto"/>
        <w:rPr>
          <w:ins w:id="4956" w:author="Michael Bell" w:date="2013-05-06T18:04:00Z"/>
          <w:rFonts w:ascii="Courier New" w:hAnsi="Courier New" w:cs="Courier New"/>
          <w:color w:val="000000"/>
          <w:sz w:val="20"/>
          <w:szCs w:val="20"/>
          <w:highlight w:val="white"/>
        </w:rPr>
      </w:pPr>
      <w:ins w:id="4957" w:author="Michael Bell" w:date="2013-05-06T18:04:00Z">
        <w:r>
          <w:rPr>
            <w:rFonts w:ascii="Courier New" w:hAnsi="Courier New" w:cs="Courier New"/>
            <w:b/>
            <w:bCs/>
            <w:color w:val="000080"/>
            <w:sz w:val="20"/>
            <w:szCs w:val="20"/>
            <w:highlight w:val="white"/>
          </w:rPr>
          <w:t>{</w:t>
        </w:r>
      </w:ins>
    </w:p>
    <w:p w14:paraId="4EFCC5B8" w14:textId="77777777" w:rsidR="003A2FEE" w:rsidRDefault="003A2FEE" w:rsidP="003A2FEE">
      <w:pPr>
        <w:autoSpaceDE w:val="0"/>
        <w:autoSpaceDN w:val="0"/>
        <w:adjustRightInd w:val="0"/>
        <w:spacing w:after="0" w:line="240" w:lineRule="auto"/>
        <w:rPr>
          <w:ins w:id="4958" w:author="Michael Bell" w:date="2013-05-06T18:04:00Z"/>
          <w:rFonts w:ascii="Courier New" w:hAnsi="Courier New" w:cs="Courier New"/>
          <w:color w:val="000000"/>
          <w:sz w:val="20"/>
          <w:szCs w:val="20"/>
          <w:highlight w:val="white"/>
        </w:rPr>
      </w:pPr>
      <w:ins w:id="4959" w:author="Michael Bell" w:date="2013-05-06T18:04:00Z">
        <w:r>
          <w:rPr>
            <w:rFonts w:ascii="Courier New" w:hAnsi="Courier New" w:cs="Courier New"/>
            <w:color w:val="000000"/>
            <w:sz w:val="20"/>
            <w:szCs w:val="20"/>
            <w:highlight w:val="white"/>
          </w:rPr>
          <w:t xml:space="preserve">  </w:t>
        </w:r>
      </w:ins>
    </w:p>
    <w:p w14:paraId="5239F24B" w14:textId="77777777" w:rsidR="003A2FEE" w:rsidRDefault="003A2FEE" w:rsidP="003A2FEE">
      <w:pPr>
        <w:autoSpaceDE w:val="0"/>
        <w:autoSpaceDN w:val="0"/>
        <w:adjustRightInd w:val="0"/>
        <w:spacing w:after="0" w:line="240" w:lineRule="auto"/>
        <w:rPr>
          <w:ins w:id="4960" w:author="Michael Bell" w:date="2013-05-06T18:04:00Z"/>
          <w:rFonts w:ascii="Courier New" w:hAnsi="Courier New" w:cs="Courier New"/>
          <w:color w:val="008000"/>
          <w:sz w:val="20"/>
          <w:szCs w:val="20"/>
          <w:highlight w:val="white"/>
        </w:rPr>
      </w:pPr>
      <w:ins w:id="4961"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points</w:t>
        </w:r>
      </w:ins>
    </w:p>
    <w:p w14:paraId="141107E8" w14:textId="77777777" w:rsidR="003A2FEE" w:rsidRDefault="003A2FEE" w:rsidP="003A2FEE">
      <w:pPr>
        <w:autoSpaceDE w:val="0"/>
        <w:autoSpaceDN w:val="0"/>
        <w:adjustRightInd w:val="0"/>
        <w:spacing w:after="0" w:line="240" w:lineRule="auto"/>
        <w:rPr>
          <w:ins w:id="4962" w:author="Michael Bell" w:date="2013-05-06T18:04:00Z"/>
          <w:rFonts w:ascii="Courier New" w:hAnsi="Courier New" w:cs="Courier New"/>
          <w:color w:val="008000"/>
          <w:sz w:val="20"/>
          <w:szCs w:val="20"/>
          <w:highlight w:val="white"/>
        </w:rPr>
      </w:pPr>
      <w:ins w:id="4963"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checkPoints</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ins>
    </w:p>
    <w:p w14:paraId="6C690EE5" w14:textId="77777777" w:rsidR="003A2FEE" w:rsidRDefault="003A2FEE" w:rsidP="003A2FEE">
      <w:pPr>
        <w:autoSpaceDE w:val="0"/>
        <w:autoSpaceDN w:val="0"/>
        <w:adjustRightInd w:val="0"/>
        <w:spacing w:after="0" w:line="240" w:lineRule="auto"/>
        <w:rPr>
          <w:ins w:id="4964" w:author="Michael Bell" w:date="2013-05-06T18:04:00Z"/>
          <w:rFonts w:ascii="Courier New" w:hAnsi="Courier New" w:cs="Courier New"/>
          <w:color w:val="000000"/>
          <w:sz w:val="20"/>
          <w:szCs w:val="20"/>
          <w:highlight w:val="white"/>
        </w:rPr>
      </w:pPr>
    </w:p>
    <w:p w14:paraId="156D4933" w14:textId="77777777" w:rsidR="003A2FEE" w:rsidRDefault="003A2FEE" w:rsidP="003A2FEE">
      <w:pPr>
        <w:autoSpaceDE w:val="0"/>
        <w:autoSpaceDN w:val="0"/>
        <w:adjustRightInd w:val="0"/>
        <w:spacing w:after="0" w:line="240" w:lineRule="auto"/>
        <w:rPr>
          <w:ins w:id="4965" w:author="Michael Bell" w:date="2013-05-06T18:04:00Z"/>
          <w:rFonts w:ascii="Courier New" w:hAnsi="Courier New" w:cs="Courier New"/>
          <w:color w:val="008000"/>
          <w:sz w:val="20"/>
          <w:szCs w:val="20"/>
          <w:highlight w:val="white"/>
        </w:rPr>
      </w:pPr>
      <w:ins w:id="4966"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PPD to the train</w:t>
        </w:r>
      </w:ins>
    </w:p>
    <w:p w14:paraId="1C9DF37C" w14:textId="77777777" w:rsidR="003A2FEE" w:rsidRDefault="003A2FEE" w:rsidP="003A2FEE">
      <w:pPr>
        <w:autoSpaceDE w:val="0"/>
        <w:autoSpaceDN w:val="0"/>
        <w:adjustRightInd w:val="0"/>
        <w:spacing w:after="0" w:line="240" w:lineRule="auto"/>
        <w:rPr>
          <w:ins w:id="4967" w:author="Michael Bell" w:date="2013-05-06T18:04:00Z"/>
          <w:rFonts w:ascii="Courier New" w:hAnsi="Courier New" w:cs="Courier New"/>
          <w:color w:val="000000"/>
          <w:sz w:val="20"/>
          <w:szCs w:val="20"/>
          <w:highlight w:val="white"/>
        </w:rPr>
      </w:pPr>
      <w:ins w:id="4968"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analogWrite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pinPD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ins>
    </w:p>
    <w:p w14:paraId="72929A3C" w14:textId="77777777" w:rsidR="003A2FEE" w:rsidRDefault="003A2FEE" w:rsidP="003A2FEE">
      <w:pPr>
        <w:autoSpaceDE w:val="0"/>
        <w:autoSpaceDN w:val="0"/>
        <w:adjustRightInd w:val="0"/>
        <w:spacing w:after="0" w:line="240" w:lineRule="auto"/>
        <w:rPr>
          <w:ins w:id="4969" w:author="Michael Bell" w:date="2013-05-06T18:04:00Z"/>
          <w:rFonts w:ascii="Courier New" w:hAnsi="Courier New" w:cs="Courier New"/>
          <w:color w:val="000000"/>
          <w:sz w:val="20"/>
          <w:szCs w:val="20"/>
          <w:highlight w:val="white"/>
        </w:rPr>
      </w:pPr>
    </w:p>
    <w:p w14:paraId="7D33E6DB" w14:textId="77777777" w:rsidR="003A2FEE" w:rsidRDefault="003A2FEE" w:rsidP="003A2FEE">
      <w:pPr>
        <w:autoSpaceDE w:val="0"/>
        <w:autoSpaceDN w:val="0"/>
        <w:adjustRightInd w:val="0"/>
        <w:spacing w:after="0" w:line="240" w:lineRule="auto"/>
        <w:rPr>
          <w:ins w:id="4970" w:author="Michael Bell" w:date="2013-05-06T18:04:00Z"/>
          <w:rFonts w:ascii="Courier New" w:hAnsi="Courier New" w:cs="Courier New"/>
          <w:color w:val="008000"/>
          <w:sz w:val="20"/>
          <w:szCs w:val="20"/>
          <w:highlight w:val="white"/>
        </w:rPr>
      </w:pPr>
      <w:ins w:id="4971" w:author="Michael Bell" w:date="2013-05-06T18:04: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//apply the reverser to the train</w:t>
        </w:r>
      </w:ins>
    </w:p>
    <w:p w14:paraId="4B2C5186" w14:textId="77777777" w:rsidR="003A2FEE" w:rsidRDefault="003A2FEE" w:rsidP="003A2FEE">
      <w:pPr>
        <w:autoSpaceDE w:val="0"/>
        <w:autoSpaceDN w:val="0"/>
        <w:adjustRightInd w:val="0"/>
        <w:spacing w:after="0" w:line="240" w:lineRule="auto"/>
        <w:rPr>
          <w:ins w:id="4972" w:author="Michael Bell" w:date="2013-05-06T18:04:00Z"/>
          <w:rFonts w:ascii="Courier New" w:hAnsi="Courier New" w:cs="Courier New"/>
          <w:color w:val="000000"/>
          <w:sz w:val="20"/>
          <w:szCs w:val="20"/>
          <w:highlight w:val="white"/>
        </w:rPr>
      </w:pPr>
      <w:ins w:id="4973" w:author="Michael Bell" w:date="2013-05-06T18:04: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reverser</w:t>
        </w:r>
        <w:r>
          <w:rPr>
            <w:rFonts w:ascii="Courier New" w:hAnsi="Courier New" w:cs="Courier New"/>
            <w:b/>
            <w:bCs/>
            <w:color w:val="000080"/>
            <w:sz w:val="20"/>
            <w:szCs w:val="20"/>
            <w:highlight w:val="white"/>
          </w:rPr>
          <w:t>)</w:t>
        </w:r>
      </w:ins>
    </w:p>
    <w:p w14:paraId="7E406628" w14:textId="77777777" w:rsidR="003A2FEE" w:rsidRDefault="003A2FEE" w:rsidP="003A2FEE">
      <w:pPr>
        <w:autoSpaceDE w:val="0"/>
        <w:autoSpaceDN w:val="0"/>
        <w:adjustRightInd w:val="0"/>
        <w:spacing w:after="0" w:line="240" w:lineRule="auto"/>
        <w:rPr>
          <w:ins w:id="4974" w:author="Michael Bell" w:date="2013-05-06T18:04:00Z"/>
          <w:rFonts w:ascii="Courier New" w:hAnsi="Courier New" w:cs="Courier New"/>
          <w:color w:val="000000"/>
          <w:sz w:val="20"/>
          <w:szCs w:val="20"/>
          <w:highlight w:val="white"/>
        </w:rPr>
      </w:pPr>
      <w:ins w:id="4975"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9BFCA1" w14:textId="77777777" w:rsidR="003A2FEE" w:rsidRDefault="003A2FEE" w:rsidP="003A2FEE">
      <w:pPr>
        <w:autoSpaceDE w:val="0"/>
        <w:autoSpaceDN w:val="0"/>
        <w:adjustRightInd w:val="0"/>
        <w:spacing w:after="0" w:line="240" w:lineRule="auto"/>
        <w:rPr>
          <w:ins w:id="4976" w:author="Michael Bell" w:date="2013-05-06T18:04:00Z"/>
          <w:rFonts w:ascii="Courier New" w:hAnsi="Courier New" w:cs="Courier New"/>
          <w:color w:val="008000"/>
          <w:sz w:val="20"/>
          <w:szCs w:val="20"/>
          <w:highlight w:val="white"/>
        </w:rPr>
      </w:pPr>
      <w:ins w:id="4977"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8000"/>
            <w:sz w:val="20"/>
            <w:szCs w:val="20"/>
            <w:highlight w:val="white"/>
          </w:rPr>
          <w:t>//if this is high the train travels backwards</w:t>
        </w:r>
      </w:ins>
    </w:p>
    <w:p w14:paraId="063755C7" w14:textId="77777777" w:rsidR="003A2FEE" w:rsidRDefault="003A2FEE" w:rsidP="003A2FEE">
      <w:pPr>
        <w:autoSpaceDE w:val="0"/>
        <w:autoSpaceDN w:val="0"/>
        <w:adjustRightInd w:val="0"/>
        <w:spacing w:after="0" w:line="240" w:lineRule="auto"/>
        <w:rPr>
          <w:ins w:id="4978" w:author="Michael Bell" w:date="2013-05-06T18:04:00Z"/>
          <w:rFonts w:ascii="Courier New" w:hAnsi="Courier New" w:cs="Courier New"/>
          <w:color w:val="000000"/>
          <w:sz w:val="20"/>
          <w:szCs w:val="20"/>
          <w:highlight w:val="white"/>
        </w:rPr>
      </w:pPr>
      <w:ins w:id="4979"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E269FE" w14:textId="77777777" w:rsidR="003A2FEE" w:rsidRDefault="003A2FEE" w:rsidP="003A2FEE">
      <w:pPr>
        <w:autoSpaceDE w:val="0"/>
        <w:autoSpaceDN w:val="0"/>
        <w:adjustRightInd w:val="0"/>
        <w:spacing w:after="0" w:line="240" w:lineRule="auto"/>
        <w:rPr>
          <w:ins w:id="4980" w:author="Michael Bell" w:date="2013-05-06T18:04:00Z"/>
          <w:rFonts w:ascii="Courier New" w:hAnsi="Courier New" w:cs="Courier New"/>
          <w:color w:val="000000"/>
          <w:sz w:val="20"/>
          <w:szCs w:val="20"/>
          <w:highlight w:val="white"/>
        </w:rPr>
      </w:pPr>
      <w:ins w:id="4981" w:author="Michael Bell" w:date="2013-05-06T18:04: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7008FFAD" w14:textId="77777777" w:rsidR="003A2FEE" w:rsidRDefault="003A2FEE" w:rsidP="003A2FEE">
      <w:pPr>
        <w:autoSpaceDE w:val="0"/>
        <w:autoSpaceDN w:val="0"/>
        <w:adjustRightInd w:val="0"/>
        <w:spacing w:after="0" w:line="240" w:lineRule="auto"/>
        <w:rPr>
          <w:ins w:id="4982" w:author="Michael Bell" w:date="2013-05-06T18:04:00Z"/>
          <w:rFonts w:ascii="Courier New" w:hAnsi="Courier New" w:cs="Courier New"/>
          <w:color w:val="000000"/>
          <w:sz w:val="20"/>
          <w:szCs w:val="20"/>
          <w:highlight w:val="white"/>
        </w:rPr>
      </w:pPr>
      <w:ins w:id="4983"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44577DA" w14:textId="77777777" w:rsidR="003A2FEE" w:rsidRDefault="003A2FEE" w:rsidP="003A2FEE">
      <w:pPr>
        <w:autoSpaceDE w:val="0"/>
        <w:autoSpaceDN w:val="0"/>
        <w:adjustRightInd w:val="0"/>
        <w:spacing w:after="0" w:line="240" w:lineRule="auto"/>
        <w:rPr>
          <w:ins w:id="4984" w:author="Michael Bell" w:date="2013-05-06T18:04:00Z"/>
          <w:rFonts w:ascii="Courier New" w:hAnsi="Courier New" w:cs="Courier New"/>
          <w:color w:val="000000"/>
          <w:sz w:val="20"/>
          <w:szCs w:val="20"/>
          <w:highlight w:val="white"/>
        </w:rPr>
      </w:pPr>
      <w:ins w:id="4985" w:author="Michael Bell" w:date="2013-05-06T18:04: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pinDIR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ins>
    </w:p>
    <w:p w14:paraId="18139E2B" w14:textId="77777777" w:rsidR="003A2FEE" w:rsidRDefault="003A2FEE" w:rsidP="003A2FEE">
      <w:pPr>
        <w:autoSpaceDE w:val="0"/>
        <w:autoSpaceDN w:val="0"/>
        <w:adjustRightInd w:val="0"/>
        <w:spacing w:after="0" w:line="240" w:lineRule="auto"/>
        <w:rPr>
          <w:ins w:id="4986" w:author="Michael Bell" w:date="2013-05-06T18:04:00Z"/>
          <w:rFonts w:ascii="Courier New" w:hAnsi="Courier New" w:cs="Courier New"/>
          <w:color w:val="000000"/>
          <w:sz w:val="20"/>
          <w:szCs w:val="20"/>
          <w:highlight w:val="white"/>
        </w:rPr>
      </w:pPr>
      <w:ins w:id="4987" w:author="Michael Bell" w:date="2013-05-06T18:04: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3A7A566" w14:textId="77777777" w:rsidR="003A2FEE" w:rsidRDefault="003A2FEE" w:rsidP="003A2FEE">
      <w:pPr>
        <w:autoSpaceDE w:val="0"/>
        <w:autoSpaceDN w:val="0"/>
        <w:adjustRightInd w:val="0"/>
        <w:spacing w:after="0" w:line="240" w:lineRule="auto"/>
        <w:rPr>
          <w:ins w:id="4988" w:author="Michael Bell" w:date="2013-05-06T18:04:00Z"/>
          <w:rFonts w:ascii="Courier New" w:hAnsi="Courier New" w:cs="Courier New"/>
          <w:color w:val="000000"/>
          <w:sz w:val="20"/>
          <w:szCs w:val="20"/>
          <w:highlight w:val="white"/>
        </w:rPr>
      </w:pPr>
    </w:p>
    <w:p w14:paraId="1181025D" w14:textId="77777777" w:rsidR="003A2FEE" w:rsidRDefault="003A2FEE" w:rsidP="003A2FEE">
      <w:pPr>
        <w:autoSpaceDE w:val="0"/>
        <w:autoSpaceDN w:val="0"/>
        <w:adjustRightInd w:val="0"/>
        <w:spacing w:after="0" w:line="240" w:lineRule="auto"/>
        <w:rPr>
          <w:ins w:id="4989" w:author="Michael Bell" w:date="2013-05-06T18:04:00Z"/>
          <w:rFonts w:ascii="Courier New" w:hAnsi="Courier New" w:cs="Courier New"/>
          <w:color w:val="000000"/>
          <w:sz w:val="20"/>
          <w:szCs w:val="20"/>
          <w:highlight w:val="white"/>
        </w:rPr>
      </w:pPr>
    </w:p>
    <w:p w14:paraId="1D446821" w14:textId="77777777" w:rsidR="003A2FEE" w:rsidRDefault="003A2FEE" w:rsidP="003A2FEE">
      <w:pPr>
        <w:autoSpaceDE w:val="0"/>
        <w:autoSpaceDN w:val="0"/>
        <w:adjustRightInd w:val="0"/>
        <w:spacing w:after="0" w:line="240" w:lineRule="auto"/>
        <w:rPr>
          <w:ins w:id="4990" w:author="Michael Bell" w:date="2013-05-06T18:04:00Z"/>
          <w:rFonts w:ascii="Courier New" w:hAnsi="Courier New" w:cs="Courier New"/>
          <w:color w:val="000000"/>
          <w:sz w:val="20"/>
          <w:szCs w:val="20"/>
          <w:highlight w:val="white"/>
        </w:rPr>
      </w:pPr>
      <w:ins w:id="4991" w:author="Michael Bell" w:date="2013-05-06T18:04:00Z">
        <w:r>
          <w:rPr>
            <w:rFonts w:ascii="Courier New" w:hAnsi="Courier New" w:cs="Courier New"/>
            <w:b/>
            <w:bCs/>
            <w:color w:val="000080"/>
            <w:sz w:val="20"/>
            <w:szCs w:val="20"/>
            <w:highlight w:val="white"/>
          </w:rPr>
          <w:t>}</w:t>
        </w:r>
      </w:ins>
    </w:p>
    <w:p w14:paraId="0BE12AEF" w14:textId="53F07A7E" w:rsidR="00ED3601" w:rsidDel="00116173" w:rsidRDefault="00ED3601" w:rsidP="00ED3601">
      <w:pPr>
        <w:autoSpaceDE w:val="0"/>
        <w:autoSpaceDN w:val="0"/>
        <w:adjustRightInd w:val="0"/>
        <w:spacing w:after="0" w:line="240" w:lineRule="auto"/>
        <w:rPr>
          <w:del w:id="4992" w:author="Michael Bell" w:date="2013-05-06T17:54:00Z"/>
          <w:rFonts w:ascii="Courier New" w:hAnsi="Courier New" w:cs="Courier New"/>
          <w:color w:val="008000"/>
          <w:sz w:val="20"/>
          <w:szCs w:val="20"/>
          <w:highlight w:val="white"/>
        </w:rPr>
      </w:pPr>
      <w:del w:id="4993" w:author="Michael Bell" w:date="2013-05-06T17:54:00Z">
        <w:r w:rsidDel="00116173">
          <w:rPr>
            <w:rFonts w:ascii="Courier New" w:hAnsi="Courier New" w:cs="Courier New"/>
            <w:color w:val="008000"/>
            <w:sz w:val="20"/>
            <w:szCs w:val="20"/>
            <w:highlight w:val="white"/>
          </w:rPr>
          <w:delText>/*</w:delText>
        </w:r>
      </w:del>
    </w:p>
    <w:p w14:paraId="5838B990" w14:textId="4B982763" w:rsidR="00ED3601" w:rsidDel="00116173" w:rsidRDefault="00ED3601" w:rsidP="00ED3601">
      <w:pPr>
        <w:autoSpaceDE w:val="0"/>
        <w:autoSpaceDN w:val="0"/>
        <w:adjustRightInd w:val="0"/>
        <w:spacing w:after="0" w:line="240" w:lineRule="auto"/>
        <w:rPr>
          <w:del w:id="4994" w:author="Michael Bell" w:date="2013-05-06T17:54:00Z"/>
          <w:rFonts w:ascii="Courier New" w:hAnsi="Courier New" w:cs="Courier New"/>
          <w:color w:val="008000"/>
          <w:sz w:val="20"/>
          <w:szCs w:val="20"/>
          <w:highlight w:val="white"/>
        </w:rPr>
      </w:pPr>
    </w:p>
    <w:p w14:paraId="13339FA2" w14:textId="272BE539" w:rsidR="00ED3601" w:rsidDel="00116173" w:rsidRDefault="00ED3601" w:rsidP="00ED3601">
      <w:pPr>
        <w:autoSpaceDE w:val="0"/>
        <w:autoSpaceDN w:val="0"/>
        <w:adjustRightInd w:val="0"/>
        <w:spacing w:after="0" w:line="240" w:lineRule="auto"/>
        <w:rPr>
          <w:del w:id="4995" w:author="Michael Bell" w:date="2013-05-06T17:54:00Z"/>
          <w:rFonts w:ascii="Courier New" w:hAnsi="Courier New" w:cs="Courier New"/>
          <w:color w:val="008000"/>
          <w:sz w:val="20"/>
          <w:szCs w:val="20"/>
          <w:highlight w:val="white"/>
        </w:rPr>
      </w:pPr>
      <w:del w:id="4996" w:author="Michael Bell" w:date="2013-05-06T17:54:00Z">
        <w:r w:rsidDel="00116173">
          <w:rPr>
            <w:rFonts w:ascii="Courier New" w:hAnsi="Courier New" w:cs="Courier New"/>
            <w:color w:val="008000"/>
            <w:sz w:val="20"/>
            <w:szCs w:val="20"/>
            <w:highlight w:val="white"/>
          </w:rPr>
          <w:delText xml:space="preserve"> BELTRAK</w:delText>
        </w:r>
      </w:del>
    </w:p>
    <w:p w14:paraId="3E7FC6EB" w14:textId="5A057088" w:rsidR="00ED3601" w:rsidDel="00116173" w:rsidRDefault="00ED3601" w:rsidP="00ED3601">
      <w:pPr>
        <w:autoSpaceDE w:val="0"/>
        <w:autoSpaceDN w:val="0"/>
        <w:adjustRightInd w:val="0"/>
        <w:spacing w:after="0" w:line="240" w:lineRule="auto"/>
        <w:rPr>
          <w:del w:id="4997" w:author="Michael Bell" w:date="2013-05-06T17:54:00Z"/>
          <w:rFonts w:ascii="Courier New" w:hAnsi="Courier New" w:cs="Courier New"/>
          <w:color w:val="008000"/>
          <w:sz w:val="20"/>
          <w:szCs w:val="20"/>
          <w:highlight w:val="white"/>
        </w:rPr>
      </w:pPr>
      <w:del w:id="4998" w:author="Michael Bell" w:date="2013-05-06T17:54:00Z">
        <w:r w:rsidDel="00116173">
          <w:rPr>
            <w:rFonts w:ascii="Courier New" w:hAnsi="Courier New" w:cs="Courier New"/>
            <w:color w:val="008000"/>
            <w:sz w:val="20"/>
            <w:szCs w:val="20"/>
            <w:highlight w:val="white"/>
          </w:rPr>
          <w:delText xml:space="preserve"> </w:delText>
        </w:r>
      </w:del>
    </w:p>
    <w:p w14:paraId="46FF00A2" w14:textId="1DBAED6C" w:rsidR="00ED3601" w:rsidDel="00116173" w:rsidRDefault="00ED3601" w:rsidP="00ED3601">
      <w:pPr>
        <w:autoSpaceDE w:val="0"/>
        <w:autoSpaceDN w:val="0"/>
        <w:adjustRightInd w:val="0"/>
        <w:spacing w:after="0" w:line="240" w:lineRule="auto"/>
        <w:rPr>
          <w:del w:id="4999" w:author="Michael Bell" w:date="2013-05-06T17:54:00Z"/>
          <w:rFonts w:ascii="Courier New" w:hAnsi="Courier New" w:cs="Courier New"/>
          <w:color w:val="008000"/>
          <w:sz w:val="20"/>
          <w:szCs w:val="20"/>
          <w:highlight w:val="white"/>
        </w:rPr>
      </w:pPr>
      <w:del w:id="5000" w:author="Michael Bell" w:date="2013-05-06T17:54:00Z">
        <w:r w:rsidDel="00116173">
          <w:rPr>
            <w:rFonts w:ascii="Courier New" w:hAnsi="Courier New" w:cs="Courier New"/>
            <w:color w:val="008000"/>
            <w:sz w:val="20"/>
            <w:szCs w:val="20"/>
            <w:highlight w:val="white"/>
          </w:rPr>
          <w:delText xml:space="preserve"> V1.0</w:delText>
        </w:r>
      </w:del>
    </w:p>
    <w:p w14:paraId="3FC829D5" w14:textId="2732FDCF" w:rsidR="00ED3601" w:rsidDel="00116173" w:rsidRDefault="00ED3601" w:rsidP="00ED3601">
      <w:pPr>
        <w:autoSpaceDE w:val="0"/>
        <w:autoSpaceDN w:val="0"/>
        <w:adjustRightInd w:val="0"/>
        <w:spacing w:after="0" w:line="240" w:lineRule="auto"/>
        <w:rPr>
          <w:del w:id="5001" w:author="Michael Bell" w:date="2013-05-06T17:54:00Z"/>
          <w:rFonts w:ascii="Courier New" w:hAnsi="Courier New" w:cs="Courier New"/>
          <w:color w:val="008000"/>
          <w:sz w:val="20"/>
          <w:szCs w:val="20"/>
          <w:highlight w:val="white"/>
        </w:rPr>
      </w:pPr>
      <w:del w:id="5002" w:author="Michael Bell" w:date="2013-05-06T17:54:00Z">
        <w:r w:rsidDel="00116173">
          <w:rPr>
            <w:rFonts w:ascii="Courier New" w:hAnsi="Courier New" w:cs="Courier New"/>
            <w:color w:val="008000"/>
            <w:sz w:val="20"/>
            <w:szCs w:val="20"/>
            <w:highlight w:val="white"/>
          </w:rPr>
          <w:delText xml:space="preserve"> </w:delText>
        </w:r>
      </w:del>
    </w:p>
    <w:p w14:paraId="7CF9A831" w14:textId="6A3FC32A" w:rsidR="00ED3601" w:rsidDel="00116173" w:rsidRDefault="00ED3601" w:rsidP="00ED3601">
      <w:pPr>
        <w:autoSpaceDE w:val="0"/>
        <w:autoSpaceDN w:val="0"/>
        <w:adjustRightInd w:val="0"/>
        <w:spacing w:after="0" w:line="240" w:lineRule="auto"/>
        <w:rPr>
          <w:del w:id="5003" w:author="Michael Bell" w:date="2013-05-06T17:54:00Z"/>
          <w:rFonts w:ascii="Courier New" w:hAnsi="Courier New" w:cs="Courier New"/>
          <w:color w:val="008000"/>
          <w:sz w:val="20"/>
          <w:szCs w:val="20"/>
          <w:highlight w:val="white"/>
        </w:rPr>
      </w:pPr>
      <w:del w:id="5004"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0B65B83" w14:textId="2B2F21B6" w:rsidR="00ED3601" w:rsidDel="00116173" w:rsidRDefault="00ED3601" w:rsidP="00ED3601">
      <w:pPr>
        <w:autoSpaceDE w:val="0"/>
        <w:autoSpaceDN w:val="0"/>
        <w:adjustRightInd w:val="0"/>
        <w:spacing w:after="0" w:line="240" w:lineRule="auto"/>
        <w:rPr>
          <w:del w:id="5005" w:author="Michael Bell" w:date="2013-05-06T17:54:00Z"/>
          <w:rFonts w:ascii="Courier New" w:hAnsi="Courier New" w:cs="Courier New"/>
          <w:color w:val="008000"/>
          <w:sz w:val="20"/>
          <w:szCs w:val="20"/>
          <w:highlight w:val="white"/>
        </w:rPr>
      </w:pPr>
      <w:del w:id="5006" w:author="Michael Bell" w:date="2013-05-06T17:54:00Z">
        <w:r w:rsidDel="00116173">
          <w:rPr>
            <w:rFonts w:ascii="Courier New" w:hAnsi="Courier New" w:cs="Courier New"/>
            <w:color w:val="008000"/>
            <w:sz w:val="20"/>
            <w:szCs w:val="20"/>
            <w:highlight w:val="white"/>
          </w:rPr>
          <w:delText xml:space="preserve"> </w:delText>
        </w:r>
      </w:del>
    </w:p>
    <w:p w14:paraId="3EE15FDF" w14:textId="4A2D1BD5" w:rsidR="00ED3601" w:rsidDel="00116173" w:rsidRDefault="00ED3601" w:rsidP="00ED3601">
      <w:pPr>
        <w:autoSpaceDE w:val="0"/>
        <w:autoSpaceDN w:val="0"/>
        <w:adjustRightInd w:val="0"/>
        <w:spacing w:after="0" w:line="240" w:lineRule="auto"/>
        <w:rPr>
          <w:del w:id="5007" w:author="Michael Bell" w:date="2013-05-06T17:54:00Z"/>
          <w:rFonts w:ascii="Courier New" w:hAnsi="Courier New" w:cs="Courier New"/>
          <w:color w:val="008000"/>
          <w:sz w:val="20"/>
          <w:szCs w:val="20"/>
          <w:highlight w:val="white"/>
        </w:rPr>
      </w:pPr>
      <w:del w:id="5008" w:author="Michael Bell" w:date="2013-05-06T17:54:00Z">
        <w:r w:rsidDel="00116173">
          <w:rPr>
            <w:rFonts w:ascii="Courier New" w:hAnsi="Courier New" w:cs="Courier New"/>
            <w:color w:val="008000"/>
            <w:sz w:val="20"/>
            <w:szCs w:val="20"/>
            <w:highlight w:val="white"/>
          </w:rPr>
          <w:delText xml:space="preserve"> By Michael Bell</w:delText>
        </w:r>
      </w:del>
    </w:p>
    <w:p w14:paraId="6727B916" w14:textId="3F91969E" w:rsidR="00ED3601" w:rsidDel="00116173" w:rsidRDefault="00ED3601" w:rsidP="00ED3601">
      <w:pPr>
        <w:autoSpaceDE w:val="0"/>
        <w:autoSpaceDN w:val="0"/>
        <w:adjustRightInd w:val="0"/>
        <w:spacing w:after="0" w:line="240" w:lineRule="auto"/>
        <w:rPr>
          <w:del w:id="5009" w:author="Michael Bell" w:date="2013-05-06T17:54:00Z"/>
          <w:rFonts w:ascii="Courier New" w:hAnsi="Courier New" w:cs="Courier New"/>
          <w:color w:val="008000"/>
          <w:sz w:val="20"/>
          <w:szCs w:val="20"/>
          <w:highlight w:val="white"/>
        </w:rPr>
      </w:pPr>
      <w:del w:id="5010" w:author="Michael Bell" w:date="2013-05-06T17:54:00Z">
        <w:r w:rsidDel="00116173">
          <w:rPr>
            <w:rFonts w:ascii="Courier New" w:hAnsi="Courier New" w:cs="Courier New"/>
            <w:color w:val="008000"/>
            <w:sz w:val="20"/>
            <w:szCs w:val="20"/>
            <w:highlight w:val="white"/>
          </w:rPr>
          <w:delText xml:space="preserve"> </w:delText>
        </w:r>
      </w:del>
    </w:p>
    <w:p w14:paraId="79F48157" w14:textId="30248158" w:rsidR="00ED3601" w:rsidDel="00116173" w:rsidRDefault="00ED3601" w:rsidP="00ED3601">
      <w:pPr>
        <w:autoSpaceDE w:val="0"/>
        <w:autoSpaceDN w:val="0"/>
        <w:adjustRightInd w:val="0"/>
        <w:spacing w:after="0" w:line="240" w:lineRule="auto"/>
        <w:rPr>
          <w:del w:id="5011" w:author="Michael Bell" w:date="2013-05-06T17:54:00Z"/>
          <w:rFonts w:ascii="Courier New" w:hAnsi="Courier New" w:cs="Courier New"/>
          <w:color w:val="008000"/>
          <w:sz w:val="20"/>
          <w:szCs w:val="20"/>
          <w:highlight w:val="white"/>
        </w:rPr>
      </w:pPr>
      <w:del w:id="5012"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12EC94" w14:textId="0382E730" w:rsidR="00ED3601" w:rsidDel="00116173" w:rsidRDefault="00ED3601" w:rsidP="00ED3601">
      <w:pPr>
        <w:autoSpaceDE w:val="0"/>
        <w:autoSpaceDN w:val="0"/>
        <w:adjustRightInd w:val="0"/>
        <w:spacing w:after="0" w:line="240" w:lineRule="auto"/>
        <w:rPr>
          <w:del w:id="5013" w:author="Michael Bell" w:date="2013-05-06T17:54:00Z"/>
          <w:rFonts w:ascii="Courier New" w:hAnsi="Courier New" w:cs="Courier New"/>
          <w:color w:val="008000"/>
          <w:sz w:val="20"/>
          <w:szCs w:val="20"/>
          <w:highlight w:val="white"/>
        </w:rPr>
      </w:pPr>
      <w:del w:id="5014" w:author="Michael Bell" w:date="2013-05-06T17:54:00Z">
        <w:r w:rsidDel="00116173">
          <w:rPr>
            <w:rFonts w:ascii="Courier New" w:hAnsi="Courier New" w:cs="Courier New"/>
            <w:color w:val="008000"/>
            <w:sz w:val="20"/>
            <w:szCs w:val="20"/>
            <w:highlight w:val="white"/>
          </w:rPr>
          <w:delText xml:space="preserve"> </w:delText>
        </w:r>
      </w:del>
    </w:p>
    <w:p w14:paraId="550ABAE9" w14:textId="22D3A9DB" w:rsidR="00ED3601" w:rsidDel="00116173" w:rsidRDefault="00ED3601" w:rsidP="00ED3601">
      <w:pPr>
        <w:autoSpaceDE w:val="0"/>
        <w:autoSpaceDN w:val="0"/>
        <w:adjustRightInd w:val="0"/>
        <w:spacing w:after="0" w:line="240" w:lineRule="auto"/>
        <w:rPr>
          <w:del w:id="5015" w:author="Michael Bell" w:date="2013-05-06T17:54:00Z"/>
          <w:rFonts w:ascii="Courier New" w:hAnsi="Courier New" w:cs="Courier New"/>
          <w:color w:val="000000"/>
          <w:sz w:val="20"/>
          <w:szCs w:val="20"/>
          <w:highlight w:val="white"/>
        </w:rPr>
      </w:pPr>
      <w:del w:id="5016" w:author="Michael Bell" w:date="2013-05-06T17:54:00Z">
        <w:r w:rsidDel="00116173">
          <w:rPr>
            <w:rFonts w:ascii="Courier New" w:hAnsi="Courier New" w:cs="Courier New"/>
            <w:color w:val="008000"/>
            <w:sz w:val="20"/>
            <w:szCs w:val="20"/>
            <w:highlight w:val="white"/>
          </w:rPr>
          <w:delText xml:space="preserve"> */</w:delText>
        </w:r>
      </w:del>
    </w:p>
    <w:p w14:paraId="17B171FC" w14:textId="2D2806A9" w:rsidR="00ED3601" w:rsidDel="00116173" w:rsidRDefault="00ED3601" w:rsidP="00ED3601">
      <w:pPr>
        <w:autoSpaceDE w:val="0"/>
        <w:autoSpaceDN w:val="0"/>
        <w:adjustRightInd w:val="0"/>
        <w:spacing w:after="0" w:line="240" w:lineRule="auto"/>
        <w:rPr>
          <w:del w:id="5017" w:author="Michael Bell" w:date="2013-05-06T17:54:00Z"/>
          <w:rFonts w:ascii="Courier New" w:hAnsi="Courier New" w:cs="Courier New"/>
          <w:color w:val="000000"/>
          <w:sz w:val="20"/>
          <w:szCs w:val="20"/>
          <w:highlight w:val="white"/>
        </w:rPr>
      </w:pPr>
    </w:p>
    <w:p w14:paraId="0D6E9542" w14:textId="0EB83DE0" w:rsidR="00ED3601" w:rsidDel="00116173" w:rsidRDefault="00ED3601" w:rsidP="00ED3601">
      <w:pPr>
        <w:autoSpaceDE w:val="0"/>
        <w:autoSpaceDN w:val="0"/>
        <w:adjustRightInd w:val="0"/>
        <w:spacing w:after="0" w:line="240" w:lineRule="auto"/>
        <w:rPr>
          <w:del w:id="5018" w:author="Michael Bell" w:date="2013-05-06T17:54:00Z"/>
          <w:rFonts w:ascii="Courier New" w:hAnsi="Courier New" w:cs="Courier New"/>
          <w:color w:val="000000"/>
          <w:sz w:val="20"/>
          <w:szCs w:val="20"/>
          <w:highlight w:val="white"/>
        </w:rPr>
      </w:pPr>
      <w:del w:id="5019"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outputToTrack</w:delText>
        </w:r>
        <w:r w:rsidDel="00116173">
          <w:rPr>
            <w:rFonts w:ascii="Courier New" w:hAnsi="Courier New" w:cs="Courier New"/>
            <w:b/>
            <w:bCs/>
            <w:color w:val="000080"/>
            <w:sz w:val="20"/>
            <w:szCs w:val="20"/>
            <w:highlight w:val="white"/>
          </w:rPr>
          <w:delText>()</w:delText>
        </w:r>
      </w:del>
    </w:p>
    <w:p w14:paraId="6660CE1B" w14:textId="71D03E54" w:rsidR="00ED3601" w:rsidDel="00116173" w:rsidRDefault="00ED3601" w:rsidP="00ED3601">
      <w:pPr>
        <w:autoSpaceDE w:val="0"/>
        <w:autoSpaceDN w:val="0"/>
        <w:adjustRightInd w:val="0"/>
        <w:spacing w:after="0" w:line="240" w:lineRule="auto"/>
        <w:rPr>
          <w:del w:id="5020" w:author="Michael Bell" w:date="2013-05-06T17:54:00Z"/>
          <w:rFonts w:ascii="Courier New" w:hAnsi="Courier New" w:cs="Courier New"/>
          <w:color w:val="000000"/>
          <w:sz w:val="20"/>
          <w:szCs w:val="20"/>
          <w:highlight w:val="white"/>
        </w:rPr>
      </w:pPr>
      <w:del w:id="5021" w:author="Michael Bell" w:date="2013-05-06T17:54:00Z">
        <w:r w:rsidDel="00116173">
          <w:rPr>
            <w:rFonts w:ascii="Courier New" w:hAnsi="Courier New" w:cs="Courier New"/>
            <w:b/>
            <w:bCs/>
            <w:color w:val="000080"/>
            <w:sz w:val="20"/>
            <w:szCs w:val="20"/>
            <w:highlight w:val="white"/>
          </w:rPr>
          <w:delText>{</w:delText>
        </w:r>
      </w:del>
    </w:p>
    <w:p w14:paraId="2ACFC670" w14:textId="5CF40723" w:rsidR="00ED3601" w:rsidDel="00116173" w:rsidRDefault="00ED3601" w:rsidP="00ED3601">
      <w:pPr>
        <w:autoSpaceDE w:val="0"/>
        <w:autoSpaceDN w:val="0"/>
        <w:adjustRightInd w:val="0"/>
        <w:spacing w:after="0" w:line="240" w:lineRule="auto"/>
        <w:rPr>
          <w:del w:id="5022" w:author="Michael Bell" w:date="2013-05-06T17:54:00Z"/>
          <w:rFonts w:ascii="Courier New" w:hAnsi="Courier New" w:cs="Courier New"/>
          <w:color w:val="000000"/>
          <w:sz w:val="20"/>
          <w:szCs w:val="20"/>
          <w:highlight w:val="white"/>
        </w:rPr>
      </w:pPr>
      <w:del w:id="5023" w:author="Michael Bell" w:date="2013-05-06T17:54:00Z">
        <w:r w:rsidDel="00116173">
          <w:rPr>
            <w:rFonts w:ascii="Courier New" w:hAnsi="Courier New" w:cs="Courier New"/>
            <w:color w:val="000000"/>
            <w:sz w:val="20"/>
            <w:szCs w:val="20"/>
            <w:highlight w:val="white"/>
          </w:rPr>
          <w:delText xml:space="preserve">  </w:delText>
        </w:r>
      </w:del>
    </w:p>
    <w:p w14:paraId="7FFC8E5A" w14:textId="00C6B0B5" w:rsidR="00ED3601" w:rsidDel="00116173" w:rsidRDefault="00ED3601" w:rsidP="00ED3601">
      <w:pPr>
        <w:autoSpaceDE w:val="0"/>
        <w:autoSpaceDN w:val="0"/>
        <w:adjustRightInd w:val="0"/>
        <w:spacing w:after="0" w:line="240" w:lineRule="auto"/>
        <w:rPr>
          <w:del w:id="5024" w:author="Michael Bell" w:date="2013-05-06T17:54:00Z"/>
          <w:rFonts w:ascii="Courier New" w:hAnsi="Courier New" w:cs="Courier New"/>
          <w:color w:val="008000"/>
          <w:sz w:val="20"/>
          <w:szCs w:val="20"/>
          <w:highlight w:val="white"/>
        </w:rPr>
      </w:pPr>
      <w:del w:id="502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points</w:delText>
        </w:r>
      </w:del>
    </w:p>
    <w:p w14:paraId="16EE0078" w14:textId="01174921" w:rsidR="00ED3601" w:rsidDel="00116173" w:rsidRDefault="00ED3601" w:rsidP="00ED3601">
      <w:pPr>
        <w:autoSpaceDE w:val="0"/>
        <w:autoSpaceDN w:val="0"/>
        <w:adjustRightInd w:val="0"/>
        <w:spacing w:after="0" w:line="240" w:lineRule="auto"/>
        <w:rPr>
          <w:del w:id="5026" w:author="Michael Bell" w:date="2013-05-06T17:54:00Z"/>
          <w:rFonts w:ascii="Courier New" w:hAnsi="Courier New" w:cs="Courier New"/>
          <w:color w:val="000000"/>
          <w:sz w:val="20"/>
          <w:szCs w:val="20"/>
          <w:highlight w:val="white"/>
        </w:rPr>
      </w:pPr>
      <w:del w:id="5027" w:author="Michael Bell" w:date="2013-05-06T17:54:00Z">
        <w:r w:rsidDel="00116173">
          <w:rPr>
            <w:rFonts w:ascii="Courier New" w:hAnsi="Courier New" w:cs="Courier New"/>
            <w:color w:val="000000"/>
            <w:sz w:val="20"/>
            <w:szCs w:val="20"/>
            <w:highlight w:val="white"/>
          </w:rPr>
          <w:delText xml:space="preserve">  checkPoints</w:delText>
        </w:r>
        <w:r w:rsidDel="00116173">
          <w:rPr>
            <w:rFonts w:ascii="Courier New" w:hAnsi="Courier New" w:cs="Courier New"/>
            <w:b/>
            <w:bCs/>
            <w:color w:val="000080"/>
            <w:sz w:val="20"/>
            <w:szCs w:val="20"/>
            <w:highlight w:val="white"/>
          </w:rPr>
          <w:delText>();</w:delText>
        </w:r>
      </w:del>
    </w:p>
    <w:p w14:paraId="4394B31E" w14:textId="755D38D9" w:rsidR="00ED3601" w:rsidDel="00116173" w:rsidRDefault="00ED3601" w:rsidP="00ED3601">
      <w:pPr>
        <w:autoSpaceDE w:val="0"/>
        <w:autoSpaceDN w:val="0"/>
        <w:adjustRightInd w:val="0"/>
        <w:spacing w:after="0" w:line="240" w:lineRule="auto"/>
        <w:rPr>
          <w:del w:id="5028" w:author="Michael Bell" w:date="2013-05-06T17:54:00Z"/>
          <w:rFonts w:ascii="Courier New" w:hAnsi="Courier New" w:cs="Courier New"/>
          <w:color w:val="000000"/>
          <w:sz w:val="20"/>
          <w:szCs w:val="20"/>
          <w:highlight w:val="white"/>
        </w:rPr>
      </w:pPr>
    </w:p>
    <w:p w14:paraId="3AA8503A" w14:textId="7AED35DA" w:rsidR="00ED3601" w:rsidDel="00116173" w:rsidRDefault="00ED3601" w:rsidP="00ED3601">
      <w:pPr>
        <w:autoSpaceDE w:val="0"/>
        <w:autoSpaceDN w:val="0"/>
        <w:adjustRightInd w:val="0"/>
        <w:spacing w:after="0" w:line="240" w:lineRule="auto"/>
        <w:rPr>
          <w:del w:id="5029" w:author="Michael Bell" w:date="2013-05-06T17:54:00Z"/>
          <w:rFonts w:ascii="Courier New" w:hAnsi="Courier New" w:cs="Courier New"/>
          <w:color w:val="008000"/>
          <w:sz w:val="20"/>
          <w:szCs w:val="20"/>
          <w:highlight w:val="white"/>
        </w:rPr>
      </w:pPr>
      <w:del w:id="50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PPD to the train</w:delText>
        </w:r>
      </w:del>
    </w:p>
    <w:p w14:paraId="661AA21A" w14:textId="474A500B" w:rsidR="00ED3601" w:rsidDel="00116173" w:rsidRDefault="00ED3601" w:rsidP="00ED3601">
      <w:pPr>
        <w:autoSpaceDE w:val="0"/>
        <w:autoSpaceDN w:val="0"/>
        <w:adjustRightInd w:val="0"/>
        <w:spacing w:after="0" w:line="240" w:lineRule="auto"/>
        <w:rPr>
          <w:del w:id="5031" w:author="Michael Bell" w:date="2013-05-06T17:54:00Z"/>
          <w:rFonts w:ascii="Courier New" w:hAnsi="Courier New" w:cs="Courier New"/>
          <w:color w:val="000000"/>
          <w:sz w:val="20"/>
          <w:szCs w:val="20"/>
          <w:highlight w:val="white"/>
        </w:rPr>
      </w:pPr>
      <w:del w:id="5032" w:author="Michael Bell" w:date="2013-05-06T17:54:00Z">
        <w:r w:rsidDel="00116173">
          <w:rPr>
            <w:rFonts w:ascii="Courier New" w:hAnsi="Courier New" w:cs="Courier New"/>
            <w:color w:val="000000"/>
            <w:sz w:val="20"/>
            <w:szCs w:val="20"/>
            <w:highlight w:val="white"/>
          </w:rPr>
          <w:delText xml:space="preserve">  analogWrite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pinPD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255</w:delText>
        </w:r>
        <w:r w:rsidDel="00116173">
          <w:rPr>
            <w:rFonts w:ascii="Courier New" w:hAnsi="Courier New" w:cs="Courier New"/>
            <w:b/>
            <w:bCs/>
            <w:color w:val="000080"/>
            <w:sz w:val="20"/>
            <w:szCs w:val="20"/>
            <w:highlight w:val="white"/>
          </w:rPr>
          <w:delText>));</w:delText>
        </w:r>
      </w:del>
    </w:p>
    <w:p w14:paraId="26C9A1E7" w14:textId="08ED9BFA" w:rsidR="00ED3601" w:rsidDel="00116173" w:rsidRDefault="00ED3601" w:rsidP="00ED3601">
      <w:pPr>
        <w:autoSpaceDE w:val="0"/>
        <w:autoSpaceDN w:val="0"/>
        <w:adjustRightInd w:val="0"/>
        <w:spacing w:after="0" w:line="240" w:lineRule="auto"/>
        <w:rPr>
          <w:del w:id="5033" w:author="Michael Bell" w:date="2013-05-06T17:54:00Z"/>
          <w:rFonts w:ascii="Courier New" w:hAnsi="Courier New" w:cs="Courier New"/>
          <w:color w:val="000000"/>
          <w:sz w:val="20"/>
          <w:szCs w:val="20"/>
          <w:highlight w:val="white"/>
        </w:rPr>
      </w:pPr>
    </w:p>
    <w:p w14:paraId="2054E852" w14:textId="02C47C30" w:rsidR="00ED3601" w:rsidDel="00116173" w:rsidRDefault="00ED3601" w:rsidP="00ED3601">
      <w:pPr>
        <w:autoSpaceDE w:val="0"/>
        <w:autoSpaceDN w:val="0"/>
        <w:adjustRightInd w:val="0"/>
        <w:spacing w:after="0" w:line="240" w:lineRule="auto"/>
        <w:rPr>
          <w:del w:id="5034" w:author="Michael Bell" w:date="2013-05-06T17:54:00Z"/>
          <w:rFonts w:ascii="Courier New" w:hAnsi="Courier New" w:cs="Courier New"/>
          <w:color w:val="008000"/>
          <w:sz w:val="20"/>
          <w:szCs w:val="20"/>
          <w:highlight w:val="white"/>
        </w:rPr>
      </w:pPr>
      <w:del w:id="503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//apply the reverser to the train</w:delText>
        </w:r>
      </w:del>
    </w:p>
    <w:p w14:paraId="74615D9D" w14:textId="71E817AD" w:rsidR="00ED3601" w:rsidDel="00116173" w:rsidRDefault="00ED3601" w:rsidP="00ED3601">
      <w:pPr>
        <w:autoSpaceDE w:val="0"/>
        <w:autoSpaceDN w:val="0"/>
        <w:adjustRightInd w:val="0"/>
        <w:spacing w:after="0" w:line="240" w:lineRule="auto"/>
        <w:rPr>
          <w:del w:id="5036" w:author="Michael Bell" w:date="2013-05-06T17:54:00Z"/>
          <w:rFonts w:ascii="Courier New" w:hAnsi="Courier New" w:cs="Courier New"/>
          <w:color w:val="000000"/>
          <w:sz w:val="20"/>
          <w:szCs w:val="20"/>
          <w:highlight w:val="white"/>
        </w:rPr>
      </w:pPr>
      <w:del w:id="50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reverser</w:delText>
        </w:r>
        <w:r w:rsidDel="00116173">
          <w:rPr>
            <w:rFonts w:ascii="Courier New" w:hAnsi="Courier New" w:cs="Courier New"/>
            <w:b/>
            <w:bCs/>
            <w:color w:val="000080"/>
            <w:sz w:val="20"/>
            <w:szCs w:val="20"/>
            <w:highlight w:val="white"/>
          </w:rPr>
          <w:delText>)</w:delText>
        </w:r>
      </w:del>
    </w:p>
    <w:p w14:paraId="56514958" w14:textId="1C5015B7" w:rsidR="00ED3601" w:rsidDel="00116173" w:rsidRDefault="00ED3601" w:rsidP="00ED3601">
      <w:pPr>
        <w:autoSpaceDE w:val="0"/>
        <w:autoSpaceDN w:val="0"/>
        <w:adjustRightInd w:val="0"/>
        <w:spacing w:after="0" w:line="240" w:lineRule="auto"/>
        <w:rPr>
          <w:del w:id="5038" w:author="Michael Bell" w:date="2013-05-06T17:54:00Z"/>
          <w:rFonts w:ascii="Courier New" w:hAnsi="Courier New" w:cs="Courier New"/>
          <w:color w:val="000000"/>
          <w:sz w:val="20"/>
          <w:szCs w:val="20"/>
          <w:highlight w:val="white"/>
        </w:rPr>
      </w:pPr>
      <w:del w:id="50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77791CF" w14:textId="2242AEEA" w:rsidR="00ED3601" w:rsidDel="00116173" w:rsidRDefault="00ED3601" w:rsidP="00ED3601">
      <w:pPr>
        <w:autoSpaceDE w:val="0"/>
        <w:autoSpaceDN w:val="0"/>
        <w:adjustRightInd w:val="0"/>
        <w:spacing w:after="0" w:line="240" w:lineRule="auto"/>
        <w:rPr>
          <w:del w:id="5040" w:author="Michael Bell" w:date="2013-05-06T17:54:00Z"/>
          <w:rFonts w:ascii="Courier New" w:hAnsi="Courier New" w:cs="Courier New"/>
          <w:color w:val="000000"/>
          <w:sz w:val="20"/>
          <w:szCs w:val="20"/>
          <w:highlight w:val="white"/>
        </w:rPr>
      </w:pPr>
      <w:del w:id="5041"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112167B4" w14:textId="720D1B77" w:rsidR="00ED3601" w:rsidDel="00116173" w:rsidRDefault="00ED3601" w:rsidP="00ED3601">
      <w:pPr>
        <w:autoSpaceDE w:val="0"/>
        <w:autoSpaceDN w:val="0"/>
        <w:adjustRightInd w:val="0"/>
        <w:spacing w:after="0" w:line="240" w:lineRule="auto"/>
        <w:rPr>
          <w:del w:id="5042" w:author="Michael Bell" w:date="2013-05-06T17:54:00Z"/>
          <w:rFonts w:ascii="Courier New" w:hAnsi="Courier New" w:cs="Courier New"/>
          <w:color w:val="000000"/>
          <w:sz w:val="20"/>
          <w:szCs w:val="20"/>
          <w:highlight w:val="white"/>
        </w:rPr>
      </w:pPr>
      <w:del w:id="50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9940C07" w14:textId="161C8152" w:rsidR="00ED3601" w:rsidDel="00116173" w:rsidRDefault="00ED3601" w:rsidP="00ED3601">
      <w:pPr>
        <w:autoSpaceDE w:val="0"/>
        <w:autoSpaceDN w:val="0"/>
        <w:adjustRightInd w:val="0"/>
        <w:spacing w:after="0" w:line="240" w:lineRule="auto"/>
        <w:rPr>
          <w:del w:id="5044" w:author="Michael Bell" w:date="2013-05-06T17:54:00Z"/>
          <w:rFonts w:ascii="Courier New" w:hAnsi="Courier New" w:cs="Courier New"/>
          <w:color w:val="000000"/>
          <w:sz w:val="20"/>
          <w:szCs w:val="20"/>
          <w:highlight w:val="white"/>
        </w:rPr>
      </w:pPr>
      <w:del w:id="50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4F9E45C1" w14:textId="4039137F" w:rsidR="00ED3601" w:rsidDel="00116173" w:rsidRDefault="00ED3601" w:rsidP="00ED3601">
      <w:pPr>
        <w:autoSpaceDE w:val="0"/>
        <w:autoSpaceDN w:val="0"/>
        <w:adjustRightInd w:val="0"/>
        <w:spacing w:after="0" w:line="240" w:lineRule="auto"/>
        <w:rPr>
          <w:del w:id="5046" w:author="Michael Bell" w:date="2013-05-06T17:54:00Z"/>
          <w:rFonts w:ascii="Courier New" w:hAnsi="Courier New" w:cs="Courier New"/>
          <w:color w:val="000000"/>
          <w:sz w:val="20"/>
          <w:szCs w:val="20"/>
          <w:highlight w:val="white"/>
        </w:rPr>
      </w:pPr>
      <w:del w:id="50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5E6D575" w14:textId="012AF290" w:rsidR="00ED3601" w:rsidDel="00116173" w:rsidRDefault="00ED3601" w:rsidP="00ED3601">
      <w:pPr>
        <w:autoSpaceDE w:val="0"/>
        <w:autoSpaceDN w:val="0"/>
        <w:adjustRightInd w:val="0"/>
        <w:spacing w:after="0" w:line="240" w:lineRule="auto"/>
        <w:rPr>
          <w:del w:id="5048" w:author="Michael Bell" w:date="2013-05-06T17:54:00Z"/>
          <w:rFonts w:ascii="Courier New" w:hAnsi="Courier New" w:cs="Courier New"/>
          <w:color w:val="000000"/>
          <w:sz w:val="20"/>
          <w:szCs w:val="20"/>
          <w:highlight w:val="white"/>
        </w:rPr>
      </w:pPr>
      <w:del w:id="5049" w:author="Michael Bell" w:date="2013-05-06T17:54: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pinDIR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0397A2E7" w14:textId="40B29C77" w:rsidR="00ED3601" w:rsidDel="00116173" w:rsidRDefault="00ED3601" w:rsidP="00ED3601">
      <w:pPr>
        <w:autoSpaceDE w:val="0"/>
        <w:autoSpaceDN w:val="0"/>
        <w:adjustRightInd w:val="0"/>
        <w:spacing w:after="0" w:line="240" w:lineRule="auto"/>
        <w:rPr>
          <w:del w:id="5050" w:author="Michael Bell" w:date="2013-05-06T17:54:00Z"/>
          <w:rFonts w:ascii="Courier New" w:hAnsi="Courier New" w:cs="Courier New"/>
          <w:color w:val="000000"/>
          <w:sz w:val="20"/>
          <w:szCs w:val="20"/>
          <w:highlight w:val="white"/>
        </w:rPr>
      </w:pPr>
      <w:del w:id="505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130A3" w14:textId="1F2946FE" w:rsidR="00ED3601" w:rsidDel="00116173" w:rsidRDefault="00ED3601" w:rsidP="00ED3601">
      <w:pPr>
        <w:autoSpaceDE w:val="0"/>
        <w:autoSpaceDN w:val="0"/>
        <w:adjustRightInd w:val="0"/>
        <w:spacing w:after="0" w:line="240" w:lineRule="auto"/>
        <w:rPr>
          <w:del w:id="5052" w:author="Michael Bell" w:date="2013-05-06T17:54:00Z"/>
          <w:rFonts w:ascii="Courier New" w:hAnsi="Courier New" w:cs="Courier New"/>
          <w:color w:val="000000"/>
          <w:sz w:val="20"/>
          <w:szCs w:val="20"/>
          <w:highlight w:val="white"/>
        </w:rPr>
      </w:pPr>
    </w:p>
    <w:p w14:paraId="24C3CA50" w14:textId="0D9535E0" w:rsidR="00ED3601" w:rsidDel="00116173" w:rsidRDefault="00ED3601" w:rsidP="00ED3601">
      <w:pPr>
        <w:autoSpaceDE w:val="0"/>
        <w:autoSpaceDN w:val="0"/>
        <w:adjustRightInd w:val="0"/>
        <w:spacing w:after="0" w:line="240" w:lineRule="auto"/>
        <w:rPr>
          <w:del w:id="5053" w:author="Michael Bell" w:date="2013-05-06T17:54:00Z"/>
          <w:rFonts w:ascii="Courier New" w:hAnsi="Courier New" w:cs="Courier New"/>
          <w:color w:val="000000"/>
          <w:sz w:val="20"/>
          <w:szCs w:val="20"/>
          <w:highlight w:val="white"/>
        </w:rPr>
      </w:pPr>
    </w:p>
    <w:p w14:paraId="06352486" w14:textId="35141C9C" w:rsidR="00ED3601" w:rsidDel="00116173" w:rsidRDefault="00ED3601" w:rsidP="00ED3601">
      <w:pPr>
        <w:autoSpaceDE w:val="0"/>
        <w:autoSpaceDN w:val="0"/>
        <w:adjustRightInd w:val="0"/>
        <w:spacing w:after="0" w:line="240" w:lineRule="auto"/>
        <w:rPr>
          <w:del w:id="5054" w:author="Michael Bell" w:date="2013-05-06T17:54:00Z"/>
          <w:rFonts w:ascii="Courier New" w:hAnsi="Courier New" w:cs="Courier New"/>
          <w:color w:val="000000"/>
          <w:sz w:val="20"/>
          <w:szCs w:val="20"/>
          <w:highlight w:val="white"/>
        </w:rPr>
      </w:pPr>
      <w:del w:id="5055" w:author="Michael Bell" w:date="2013-05-06T17:54:00Z">
        <w:r w:rsidDel="00116173">
          <w:rPr>
            <w:rFonts w:ascii="Courier New" w:hAnsi="Courier New" w:cs="Courier New"/>
            <w:b/>
            <w:bCs/>
            <w:color w:val="000080"/>
            <w:sz w:val="20"/>
            <w:szCs w:val="20"/>
            <w:highlight w:val="white"/>
          </w:rPr>
          <w:delText>}</w:delText>
        </w:r>
      </w:del>
    </w:p>
    <w:p w14:paraId="4D2942FC" w14:textId="77777777" w:rsidR="00ED3601" w:rsidRDefault="00ED3601">
      <w:r>
        <w:br w:type="page"/>
      </w:r>
    </w:p>
    <w:p w14:paraId="19C63050" w14:textId="77777777" w:rsidR="00ED3601" w:rsidRDefault="00ED3601" w:rsidP="00ED3601">
      <w:pPr>
        <w:pStyle w:val="Heading2"/>
      </w:pPr>
      <w:bookmarkStart w:id="5056" w:name="_Toc355693070"/>
      <w:r>
        <w:lastRenderedPageBreak/>
        <w:t>readSensors.ino</w:t>
      </w:r>
      <w:bookmarkEnd w:id="5056"/>
    </w:p>
    <w:p w14:paraId="09F98B32" w14:textId="42B471BE" w:rsidR="00ED3601" w:rsidDel="00116173" w:rsidRDefault="00ED3601" w:rsidP="00ED3601">
      <w:pPr>
        <w:autoSpaceDE w:val="0"/>
        <w:autoSpaceDN w:val="0"/>
        <w:adjustRightInd w:val="0"/>
        <w:spacing w:after="0" w:line="240" w:lineRule="auto"/>
        <w:rPr>
          <w:del w:id="5057" w:author="Michael Bell" w:date="2013-05-06T17:54:00Z"/>
          <w:rFonts w:ascii="Courier New" w:hAnsi="Courier New" w:cs="Courier New"/>
          <w:color w:val="008000"/>
          <w:sz w:val="20"/>
          <w:szCs w:val="20"/>
          <w:highlight w:val="white"/>
        </w:rPr>
      </w:pPr>
      <w:del w:id="505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w:delText>
        </w:r>
      </w:del>
    </w:p>
    <w:p w14:paraId="455DA51A" w14:textId="1F7C639C" w:rsidR="00ED3601" w:rsidDel="00116173" w:rsidRDefault="00ED3601" w:rsidP="00ED3601">
      <w:pPr>
        <w:autoSpaceDE w:val="0"/>
        <w:autoSpaceDN w:val="0"/>
        <w:adjustRightInd w:val="0"/>
        <w:spacing w:after="0" w:line="240" w:lineRule="auto"/>
        <w:rPr>
          <w:del w:id="5059" w:author="Michael Bell" w:date="2013-05-06T17:54:00Z"/>
          <w:rFonts w:ascii="Courier New" w:hAnsi="Courier New" w:cs="Courier New"/>
          <w:color w:val="008000"/>
          <w:sz w:val="20"/>
          <w:szCs w:val="20"/>
          <w:highlight w:val="white"/>
        </w:rPr>
      </w:pPr>
    </w:p>
    <w:p w14:paraId="3493A92B" w14:textId="02062C7F" w:rsidR="00ED3601" w:rsidDel="00116173" w:rsidRDefault="00ED3601" w:rsidP="00ED3601">
      <w:pPr>
        <w:autoSpaceDE w:val="0"/>
        <w:autoSpaceDN w:val="0"/>
        <w:adjustRightInd w:val="0"/>
        <w:spacing w:after="0" w:line="240" w:lineRule="auto"/>
        <w:rPr>
          <w:del w:id="5060" w:author="Michael Bell" w:date="2013-05-06T17:54:00Z"/>
          <w:rFonts w:ascii="Courier New" w:hAnsi="Courier New" w:cs="Courier New"/>
          <w:color w:val="008000"/>
          <w:sz w:val="20"/>
          <w:szCs w:val="20"/>
          <w:highlight w:val="white"/>
        </w:rPr>
      </w:pPr>
      <w:del w:id="5061" w:author="Michael Bell" w:date="2013-05-06T17:54:00Z">
        <w:r w:rsidDel="00116173">
          <w:rPr>
            <w:rFonts w:ascii="Courier New" w:hAnsi="Courier New" w:cs="Courier New"/>
            <w:color w:val="008000"/>
            <w:sz w:val="20"/>
            <w:szCs w:val="20"/>
            <w:highlight w:val="white"/>
          </w:rPr>
          <w:delText xml:space="preserve"> BELTRAK</w:delText>
        </w:r>
      </w:del>
    </w:p>
    <w:p w14:paraId="1FCD9E7B" w14:textId="41E5A8ED" w:rsidR="00ED3601" w:rsidDel="00116173" w:rsidRDefault="00ED3601" w:rsidP="00ED3601">
      <w:pPr>
        <w:autoSpaceDE w:val="0"/>
        <w:autoSpaceDN w:val="0"/>
        <w:adjustRightInd w:val="0"/>
        <w:spacing w:after="0" w:line="240" w:lineRule="auto"/>
        <w:rPr>
          <w:del w:id="5062" w:author="Michael Bell" w:date="2013-05-06T17:54:00Z"/>
          <w:rFonts w:ascii="Courier New" w:hAnsi="Courier New" w:cs="Courier New"/>
          <w:color w:val="008000"/>
          <w:sz w:val="20"/>
          <w:szCs w:val="20"/>
          <w:highlight w:val="white"/>
        </w:rPr>
      </w:pPr>
      <w:del w:id="5063" w:author="Michael Bell" w:date="2013-05-06T17:54:00Z">
        <w:r w:rsidDel="00116173">
          <w:rPr>
            <w:rFonts w:ascii="Courier New" w:hAnsi="Courier New" w:cs="Courier New"/>
            <w:color w:val="008000"/>
            <w:sz w:val="20"/>
            <w:szCs w:val="20"/>
            <w:highlight w:val="white"/>
          </w:rPr>
          <w:delText xml:space="preserve"> </w:delText>
        </w:r>
      </w:del>
    </w:p>
    <w:p w14:paraId="2E458F94" w14:textId="228E6D0F" w:rsidR="00ED3601" w:rsidDel="00116173" w:rsidRDefault="00ED3601" w:rsidP="00ED3601">
      <w:pPr>
        <w:autoSpaceDE w:val="0"/>
        <w:autoSpaceDN w:val="0"/>
        <w:adjustRightInd w:val="0"/>
        <w:spacing w:after="0" w:line="240" w:lineRule="auto"/>
        <w:rPr>
          <w:del w:id="5064" w:author="Michael Bell" w:date="2013-05-06T17:54:00Z"/>
          <w:rFonts w:ascii="Courier New" w:hAnsi="Courier New" w:cs="Courier New"/>
          <w:color w:val="008000"/>
          <w:sz w:val="20"/>
          <w:szCs w:val="20"/>
          <w:highlight w:val="white"/>
        </w:rPr>
      </w:pPr>
      <w:del w:id="5065" w:author="Michael Bell" w:date="2013-05-06T17:54:00Z">
        <w:r w:rsidDel="00116173">
          <w:rPr>
            <w:rFonts w:ascii="Courier New" w:hAnsi="Courier New" w:cs="Courier New"/>
            <w:color w:val="008000"/>
            <w:sz w:val="20"/>
            <w:szCs w:val="20"/>
            <w:highlight w:val="white"/>
          </w:rPr>
          <w:delText xml:space="preserve"> V1.0</w:delText>
        </w:r>
      </w:del>
    </w:p>
    <w:p w14:paraId="3DA1F1C3" w14:textId="4CFAA493" w:rsidR="00ED3601" w:rsidDel="00116173" w:rsidRDefault="00ED3601" w:rsidP="00ED3601">
      <w:pPr>
        <w:autoSpaceDE w:val="0"/>
        <w:autoSpaceDN w:val="0"/>
        <w:adjustRightInd w:val="0"/>
        <w:spacing w:after="0" w:line="240" w:lineRule="auto"/>
        <w:rPr>
          <w:del w:id="5066" w:author="Michael Bell" w:date="2013-05-06T17:54:00Z"/>
          <w:rFonts w:ascii="Courier New" w:hAnsi="Courier New" w:cs="Courier New"/>
          <w:color w:val="008000"/>
          <w:sz w:val="20"/>
          <w:szCs w:val="20"/>
          <w:highlight w:val="white"/>
        </w:rPr>
      </w:pPr>
      <w:del w:id="5067" w:author="Michael Bell" w:date="2013-05-06T17:54:00Z">
        <w:r w:rsidDel="00116173">
          <w:rPr>
            <w:rFonts w:ascii="Courier New" w:hAnsi="Courier New" w:cs="Courier New"/>
            <w:color w:val="008000"/>
            <w:sz w:val="20"/>
            <w:szCs w:val="20"/>
            <w:highlight w:val="white"/>
          </w:rPr>
          <w:delText xml:space="preserve"> </w:delText>
        </w:r>
      </w:del>
    </w:p>
    <w:p w14:paraId="08C4AD3F" w14:textId="46888A39" w:rsidR="00ED3601" w:rsidDel="00116173" w:rsidRDefault="00ED3601" w:rsidP="00ED3601">
      <w:pPr>
        <w:autoSpaceDE w:val="0"/>
        <w:autoSpaceDN w:val="0"/>
        <w:adjustRightInd w:val="0"/>
        <w:spacing w:after="0" w:line="240" w:lineRule="auto"/>
        <w:rPr>
          <w:del w:id="5068" w:author="Michael Bell" w:date="2013-05-06T17:54:00Z"/>
          <w:rFonts w:ascii="Courier New" w:hAnsi="Courier New" w:cs="Courier New"/>
          <w:color w:val="008000"/>
          <w:sz w:val="20"/>
          <w:szCs w:val="20"/>
          <w:highlight w:val="white"/>
        </w:rPr>
      </w:pPr>
      <w:del w:id="5069" w:author="Michael Bell" w:date="2013-05-06T17:54:00Z">
        <w:r w:rsidDel="00116173">
          <w:rPr>
            <w:rFonts w:ascii="Courier New" w:hAnsi="Courier New" w:cs="Courier New"/>
            <w:color w:val="008000"/>
            <w:sz w:val="20"/>
            <w:szCs w:val="20"/>
            <w:highlight w:val="white"/>
          </w:rPr>
          <w:delText xml:space="preserve"> Hornby trainset automation</w:delText>
        </w:r>
      </w:del>
    </w:p>
    <w:p w14:paraId="7C36F079" w14:textId="7F2B78FB" w:rsidR="00ED3601" w:rsidDel="00116173" w:rsidRDefault="00ED3601" w:rsidP="00ED3601">
      <w:pPr>
        <w:autoSpaceDE w:val="0"/>
        <w:autoSpaceDN w:val="0"/>
        <w:adjustRightInd w:val="0"/>
        <w:spacing w:after="0" w:line="240" w:lineRule="auto"/>
        <w:rPr>
          <w:del w:id="5070" w:author="Michael Bell" w:date="2013-05-06T17:54:00Z"/>
          <w:rFonts w:ascii="Courier New" w:hAnsi="Courier New" w:cs="Courier New"/>
          <w:color w:val="008000"/>
          <w:sz w:val="20"/>
          <w:szCs w:val="20"/>
          <w:highlight w:val="white"/>
        </w:rPr>
      </w:pPr>
      <w:del w:id="5071" w:author="Michael Bell" w:date="2013-05-06T17:54:00Z">
        <w:r w:rsidDel="00116173">
          <w:rPr>
            <w:rFonts w:ascii="Courier New" w:hAnsi="Courier New" w:cs="Courier New"/>
            <w:color w:val="008000"/>
            <w:sz w:val="20"/>
            <w:szCs w:val="20"/>
            <w:highlight w:val="white"/>
          </w:rPr>
          <w:delText xml:space="preserve"> </w:delText>
        </w:r>
      </w:del>
    </w:p>
    <w:p w14:paraId="62B440B3" w14:textId="41CD31F0" w:rsidR="00ED3601" w:rsidDel="00116173" w:rsidRDefault="00ED3601" w:rsidP="00ED3601">
      <w:pPr>
        <w:autoSpaceDE w:val="0"/>
        <w:autoSpaceDN w:val="0"/>
        <w:adjustRightInd w:val="0"/>
        <w:spacing w:after="0" w:line="240" w:lineRule="auto"/>
        <w:rPr>
          <w:del w:id="5072" w:author="Michael Bell" w:date="2013-05-06T17:54:00Z"/>
          <w:rFonts w:ascii="Courier New" w:hAnsi="Courier New" w:cs="Courier New"/>
          <w:color w:val="008000"/>
          <w:sz w:val="20"/>
          <w:szCs w:val="20"/>
          <w:highlight w:val="white"/>
        </w:rPr>
      </w:pPr>
      <w:del w:id="5073" w:author="Michael Bell" w:date="2013-05-06T17:54:00Z">
        <w:r w:rsidDel="00116173">
          <w:rPr>
            <w:rFonts w:ascii="Courier New" w:hAnsi="Courier New" w:cs="Courier New"/>
            <w:color w:val="008000"/>
            <w:sz w:val="20"/>
            <w:szCs w:val="20"/>
            <w:highlight w:val="white"/>
          </w:rPr>
          <w:delText xml:space="preserve"> By Michael Bell</w:delText>
        </w:r>
      </w:del>
    </w:p>
    <w:p w14:paraId="3822FEDA" w14:textId="7801AEA8" w:rsidR="00ED3601" w:rsidDel="00116173" w:rsidRDefault="00ED3601" w:rsidP="00ED3601">
      <w:pPr>
        <w:autoSpaceDE w:val="0"/>
        <w:autoSpaceDN w:val="0"/>
        <w:adjustRightInd w:val="0"/>
        <w:spacing w:after="0" w:line="240" w:lineRule="auto"/>
        <w:rPr>
          <w:del w:id="5074" w:author="Michael Bell" w:date="2013-05-06T17:54:00Z"/>
          <w:rFonts w:ascii="Courier New" w:hAnsi="Courier New" w:cs="Courier New"/>
          <w:color w:val="008000"/>
          <w:sz w:val="20"/>
          <w:szCs w:val="20"/>
          <w:highlight w:val="white"/>
        </w:rPr>
      </w:pPr>
      <w:del w:id="5075" w:author="Michael Bell" w:date="2013-05-06T17:54:00Z">
        <w:r w:rsidDel="00116173">
          <w:rPr>
            <w:rFonts w:ascii="Courier New" w:hAnsi="Courier New" w:cs="Courier New"/>
            <w:color w:val="008000"/>
            <w:sz w:val="20"/>
            <w:szCs w:val="20"/>
            <w:highlight w:val="white"/>
          </w:rPr>
          <w:delText xml:space="preserve"> </w:delText>
        </w:r>
      </w:del>
    </w:p>
    <w:p w14:paraId="3197B349" w14:textId="73966780" w:rsidR="00ED3601" w:rsidDel="00116173" w:rsidRDefault="00ED3601" w:rsidP="00ED3601">
      <w:pPr>
        <w:autoSpaceDE w:val="0"/>
        <w:autoSpaceDN w:val="0"/>
        <w:adjustRightInd w:val="0"/>
        <w:spacing w:after="0" w:line="240" w:lineRule="auto"/>
        <w:rPr>
          <w:del w:id="5076" w:author="Michael Bell" w:date="2013-05-06T17:54:00Z"/>
          <w:rFonts w:ascii="Courier New" w:hAnsi="Courier New" w:cs="Courier New"/>
          <w:color w:val="008000"/>
          <w:sz w:val="20"/>
          <w:szCs w:val="20"/>
          <w:highlight w:val="white"/>
        </w:rPr>
      </w:pPr>
      <w:del w:id="5077"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23C5B2F1" w14:textId="6C0D9F18" w:rsidR="00ED3601" w:rsidDel="00116173" w:rsidRDefault="00ED3601" w:rsidP="00ED3601">
      <w:pPr>
        <w:autoSpaceDE w:val="0"/>
        <w:autoSpaceDN w:val="0"/>
        <w:adjustRightInd w:val="0"/>
        <w:spacing w:after="0" w:line="240" w:lineRule="auto"/>
        <w:rPr>
          <w:del w:id="5078" w:author="Michael Bell" w:date="2013-05-06T17:54:00Z"/>
          <w:rFonts w:ascii="Courier New" w:hAnsi="Courier New" w:cs="Courier New"/>
          <w:color w:val="008000"/>
          <w:sz w:val="20"/>
          <w:szCs w:val="20"/>
          <w:highlight w:val="white"/>
        </w:rPr>
      </w:pPr>
      <w:del w:id="5079" w:author="Michael Bell" w:date="2013-05-06T17:54:00Z">
        <w:r w:rsidDel="00116173">
          <w:rPr>
            <w:rFonts w:ascii="Courier New" w:hAnsi="Courier New" w:cs="Courier New"/>
            <w:color w:val="008000"/>
            <w:sz w:val="20"/>
            <w:szCs w:val="20"/>
            <w:highlight w:val="white"/>
          </w:rPr>
          <w:delText xml:space="preserve"> </w:delText>
        </w:r>
      </w:del>
    </w:p>
    <w:p w14:paraId="726E7C99" w14:textId="6C18C746" w:rsidR="00ED3601" w:rsidDel="00116173" w:rsidRDefault="00ED3601" w:rsidP="00ED3601">
      <w:pPr>
        <w:autoSpaceDE w:val="0"/>
        <w:autoSpaceDN w:val="0"/>
        <w:adjustRightInd w:val="0"/>
        <w:spacing w:after="0" w:line="240" w:lineRule="auto"/>
        <w:rPr>
          <w:del w:id="5080" w:author="Michael Bell" w:date="2013-05-06T17:54:00Z"/>
          <w:rFonts w:ascii="Courier New" w:hAnsi="Courier New" w:cs="Courier New"/>
          <w:color w:val="000000"/>
          <w:sz w:val="20"/>
          <w:szCs w:val="20"/>
          <w:highlight w:val="white"/>
        </w:rPr>
      </w:pPr>
      <w:del w:id="5081" w:author="Michael Bell" w:date="2013-05-06T17:54:00Z">
        <w:r w:rsidDel="00116173">
          <w:rPr>
            <w:rFonts w:ascii="Courier New" w:hAnsi="Courier New" w:cs="Courier New"/>
            <w:color w:val="008000"/>
            <w:sz w:val="20"/>
            <w:szCs w:val="20"/>
            <w:highlight w:val="white"/>
          </w:rPr>
          <w:delText xml:space="preserve"> */</w:delText>
        </w:r>
      </w:del>
    </w:p>
    <w:p w14:paraId="13AEEA81" w14:textId="0DA1B47B" w:rsidR="00ED3601" w:rsidDel="00116173" w:rsidRDefault="00ED3601" w:rsidP="00ED3601">
      <w:pPr>
        <w:autoSpaceDE w:val="0"/>
        <w:autoSpaceDN w:val="0"/>
        <w:adjustRightInd w:val="0"/>
        <w:spacing w:after="0" w:line="240" w:lineRule="auto"/>
        <w:rPr>
          <w:del w:id="5082" w:author="Michael Bell" w:date="2013-05-06T17:54:00Z"/>
          <w:rFonts w:ascii="Courier New" w:hAnsi="Courier New" w:cs="Courier New"/>
          <w:color w:val="000000"/>
          <w:sz w:val="20"/>
          <w:szCs w:val="20"/>
          <w:highlight w:val="white"/>
        </w:rPr>
      </w:pPr>
    </w:p>
    <w:p w14:paraId="38670026" w14:textId="75E12938" w:rsidR="00ED3601" w:rsidDel="00116173" w:rsidRDefault="00ED3601" w:rsidP="00ED3601">
      <w:pPr>
        <w:autoSpaceDE w:val="0"/>
        <w:autoSpaceDN w:val="0"/>
        <w:adjustRightInd w:val="0"/>
        <w:spacing w:after="0" w:line="240" w:lineRule="auto"/>
        <w:rPr>
          <w:del w:id="5083" w:author="Michael Bell" w:date="2013-05-06T17:54:00Z"/>
          <w:rFonts w:ascii="Courier New" w:hAnsi="Courier New" w:cs="Courier New"/>
          <w:color w:val="008000"/>
          <w:sz w:val="20"/>
          <w:szCs w:val="20"/>
          <w:highlight w:val="white"/>
        </w:rPr>
      </w:pPr>
      <w:del w:id="5084" w:author="Michael Bell" w:date="2013-05-06T17:54:00Z">
        <w:r w:rsidDel="00116173">
          <w:rPr>
            <w:rFonts w:ascii="Courier New" w:hAnsi="Courier New" w:cs="Courier New"/>
            <w:color w:val="008000"/>
            <w:sz w:val="20"/>
            <w:szCs w:val="20"/>
            <w:highlight w:val="white"/>
          </w:rPr>
          <w:delText>/*this function returns an intager value coresponding the the current button (or lack therof) being</w:delText>
        </w:r>
      </w:del>
    </w:p>
    <w:p w14:paraId="627D8EDD" w14:textId="59F74400" w:rsidR="00ED3601" w:rsidDel="00116173" w:rsidRDefault="00ED3601" w:rsidP="00ED3601">
      <w:pPr>
        <w:autoSpaceDE w:val="0"/>
        <w:autoSpaceDN w:val="0"/>
        <w:adjustRightInd w:val="0"/>
        <w:spacing w:after="0" w:line="240" w:lineRule="auto"/>
        <w:rPr>
          <w:del w:id="5085" w:author="Michael Bell" w:date="2013-05-06T17:54:00Z"/>
          <w:rFonts w:ascii="Courier New" w:hAnsi="Courier New" w:cs="Courier New"/>
          <w:color w:val="008000"/>
          <w:sz w:val="20"/>
          <w:szCs w:val="20"/>
          <w:highlight w:val="white"/>
        </w:rPr>
      </w:pPr>
      <w:del w:id="5086" w:author="Michael Bell" w:date="2013-05-06T17:54:00Z">
        <w:r w:rsidDel="00116173">
          <w:rPr>
            <w:rFonts w:ascii="Courier New" w:hAnsi="Courier New" w:cs="Courier New"/>
            <w:color w:val="008000"/>
            <w:sz w:val="20"/>
            <w:szCs w:val="20"/>
            <w:highlight w:val="white"/>
          </w:rPr>
          <w:delText>pressed, it only works when either 1 or 0 butons are being pressed, the intager values output are</w:delText>
        </w:r>
      </w:del>
    </w:p>
    <w:p w14:paraId="05DEA50E" w14:textId="7DF89B2C" w:rsidR="00ED3601" w:rsidDel="00116173" w:rsidRDefault="00ED3601" w:rsidP="00ED3601">
      <w:pPr>
        <w:autoSpaceDE w:val="0"/>
        <w:autoSpaceDN w:val="0"/>
        <w:adjustRightInd w:val="0"/>
        <w:spacing w:after="0" w:line="240" w:lineRule="auto"/>
        <w:rPr>
          <w:del w:id="5087" w:author="Michael Bell" w:date="2013-05-06T17:54:00Z"/>
          <w:rFonts w:ascii="Courier New" w:hAnsi="Courier New" w:cs="Courier New"/>
          <w:color w:val="008000"/>
          <w:sz w:val="20"/>
          <w:szCs w:val="20"/>
          <w:highlight w:val="white"/>
        </w:rPr>
      </w:pPr>
      <w:del w:id="5088" w:author="Michael Bell" w:date="2013-05-06T17:54:00Z">
        <w:r w:rsidDel="00116173">
          <w:rPr>
            <w:rFonts w:ascii="Courier New" w:hAnsi="Courier New" w:cs="Courier New"/>
            <w:color w:val="008000"/>
            <w:sz w:val="20"/>
            <w:szCs w:val="20"/>
            <w:highlight w:val="white"/>
          </w:rPr>
          <w:delText>#defined at the begining of the program as rightOut upOut etc.</w:delText>
        </w:r>
      </w:del>
    </w:p>
    <w:p w14:paraId="496ECBB9" w14:textId="4565EBC2" w:rsidR="00ED3601" w:rsidDel="00116173" w:rsidRDefault="00ED3601" w:rsidP="00ED3601">
      <w:pPr>
        <w:autoSpaceDE w:val="0"/>
        <w:autoSpaceDN w:val="0"/>
        <w:adjustRightInd w:val="0"/>
        <w:spacing w:after="0" w:line="240" w:lineRule="auto"/>
        <w:rPr>
          <w:del w:id="5089" w:author="Michael Bell" w:date="2013-05-06T17:54:00Z"/>
          <w:rFonts w:ascii="Courier New" w:hAnsi="Courier New" w:cs="Courier New"/>
          <w:color w:val="008000"/>
          <w:sz w:val="20"/>
          <w:szCs w:val="20"/>
          <w:highlight w:val="white"/>
        </w:rPr>
      </w:pPr>
    </w:p>
    <w:p w14:paraId="3A8A568B" w14:textId="421CBCE4" w:rsidR="00ED3601" w:rsidDel="00116173" w:rsidRDefault="00ED3601" w:rsidP="00ED3601">
      <w:pPr>
        <w:autoSpaceDE w:val="0"/>
        <w:autoSpaceDN w:val="0"/>
        <w:adjustRightInd w:val="0"/>
        <w:spacing w:after="0" w:line="240" w:lineRule="auto"/>
        <w:rPr>
          <w:del w:id="5090" w:author="Michael Bell" w:date="2013-05-06T17:54:00Z"/>
          <w:rFonts w:ascii="Courier New" w:hAnsi="Courier New" w:cs="Courier New"/>
          <w:color w:val="008000"/>
          <w:sz w:val="20"/>
          <w:szCs w:val="20"/>
          <w:highlight w:val="white"/>
        </w:rPr>
      </w:pPr>
      <w:del w:id="5091" w:author="Michael Bell" w:date="2013-05-06T17:54:00Z">
        <w:r w:rsidDel="00116173">
          <w:rPr>
            <w:rFonts w:ascii="Courier New" w:hAnsi="Courier New" w:cs="Courier New"/>
            <w:color w:val="008000"/>
            <w:sz w:val="20"/>
            <w:szCs w:val="20"/>
            <w:highlight w:val="white"/>
          </w:rPr>
          <w:delText>the sensor board outputs a diferent voltage depending on which buton is pressed, these voltages are</w:delText>
        </w:r>
      </w:del>
    </w:p>
    <w:p w14:paraId="6826E045" w14:textId="63875C0E" w:rsidR="00ED3601" w:rsidDel="00116173" w:rsidRDefault="00ED3601" w:rsidP="00ED3601">
      <w:pPr>
        <w:autoSpaceDE w:val="0"/>
        <w:autoSpaceDN w:val="0"/>
        <w:adjustRightInd w:val="0"/>
        <w:spacing w:after="0" w:line="240" w:lineRule="auto"/>
        <w:rPr>
          <w:del w:id="5092" w:author="Michael Bell" w:date="2013-05-06T17:54:00Z"/>
          <w:rFonts w:ascii="Courier New" w:hAnsi="Courier New" w:cs="Courier New"/>
          <w:color w:val="008000"/>
          <w:sz w:val="20"/>
          <w:szCs w:val="20"/>
          <w:highlight w:val="white"/>
        </w:rPr>
      </w:pPr>
      <w:del w:id="5093" w:author="Michael Bell" w:date="2013-05-06T17:54:00Z">
        <w:r w:rsidDel="00116173">
          <w:rPr>
            <w:rFonts w:ascii="Courier New" w:hAnsi="Courier New" w:cs="Courier New"/>
            <w:color w:val="008000"/>
            <w:sz w:val="20"/>
            <w:szCs w:val="20"/>
            <w:highlight w:val="white"/>
          </w:rPr>
          <w:delText>#defined at the begining of the program and are called upADC, downADC etc.</w:delText>
        </w:r>
      </w:del>
    </w:p>
    <w:p w14:paraId="3676A5BD" w14:textId="5AE36E22" w:rsidR="00ED3601" w:rsidDel="00116173" w:rsidRDefault="00ED3601" w:rsidP="00ED3601">
      <w:pPr>
        <w:autoSpaceDE w:val="0"/>
        <w:autoSpaceDN w:val="0"/>
        <w:adjustRightInd w:val="0"/>
        <w:spacing w:after="0" w:line="240" w:lineRule="auto"/>
        <w:rPr>
          <w:del w:id="5094" w:author="Michael Bell" w:date="2013-05-06T17:54:00Z"/>
          <w:rFonts w:ascii="Courier New" w:hAnsi="Courier New" w:cs="Courier New"/>
          <w:color w:val="008000"/>
          <w:sz w:val="20"/>
          <w:szCs w:val="20"/>
          <w:highlight w:val="white"/>
        </w:rPr>
      </w:pPr>
    </w:p>
    <w:p w14:paraId="00C10201" w14:textId="62050184" w:rsidR="00ED3601" w:rsidDel="00116173" w:rsidRDefault="00ED3601" w:rsidP="00ED3601">
      <w:pPr>
        <w:autoSpaceDE w:val="0"/>
        <w:autoSpaceDN w:val="0"/>
        <w:adjustRightInd w:val="0"/>
        <w:spacing w:after="0" w:line="240" w:lineRule="auto"/>
        <w:rPr>
          <w:del w:id="5095" w:author="Michael Bell" w:date="2013-05-06T17:54:00Z"/>
          <w:rFonts w:ascii="Courier New" w:hAnsi="Courier New" w:cs="Courier New"/>
          <w:color w:val="008000"/>
          <w:sz w:val="20"/>
          <w:szCs w:val="20"/>
          <w:highlight w:val="white"/>
        </w:rPr>
      </w:pPr>
      <w:del w:id="5096" w:author="Michael Bell" w:date="2013-05-06T17:54:00Z">
        <w:r w:rsidDel="00116173">
          <w:rPr>
            <w:rFonts w:ascii="Courier New" w:hAnsi="Courier New" w:cs="Courier New"/>
            <w:color w:val="008000"/>
            <w:sz w:val="20"/>
            <w:szCs w:val="20"/>
            <w:highlight w:val="white"/>
          </w:rPr>
          <w:delText>the sensitivity (or hysteresis) is how far out the voltage can be on either side of the defined value,</w:delText>
        </w:r>
      </w:del>
    </w:p>
    <w:p w14:paraId="077698A3" w14:textId="35A1D764" w:rsidR="00ED3601" w:rsidDel="00116173" w:rsidRDefault="00ED3601" w:rsidP="00ED3601">
      <w:pPr>
        <w:autoSpaceDE w:val="0"/>
        <w:autoSpaceDN w:val="0"/>
        <w:adjustRightInd w:val="0"/>
        <w:spacing w:after="0" w:line="240" w:lineRule="auto"/>
        <w:rPr>
          <w:del w:id="5097" w:author="Michael Bell" w:date="2013-05-06T17:54:00Z"/>
          <w:rFonts w:ascii="Courier New" w:hAnsi="Courier New" w:cs="Courier New"/>
          <w:color w:val="008000"/>
          <w:sz w:val="20"/>
          <w:szCs w:val="20"/>
          <w:highlight w:val="white"/>
        </w:rPr>
      </w:pPr>
      <w:del w:id="5098" w:author="Michael Bell" w:date="2013-05-06T17:54:00Z">
        <w:r w:rsidDel="00116173">
          <w:rPr>
            <w:rFonts w:ascii="Courier New" w:hAnsi="Courier New" w:cs="Courier New"/>
            <w:color w:val="008000"/>
            <w:sz w:val="20"/>
            <w:szCs w:val="20"/>
            <w:highlight w:val="white"/>
          </w:rPr>
          <w:delText>this allows for the tolerence of the resistors used producing the voltages</w:delText>
        </w:r>
      </w:del>
    </w:p>
    <w:p w14:paraId="6BCA6880" w14:textId="1CD0F12B" w:rsidR="00ED3601" w:rsidDel="00116173" w:rsidRDefault="00ED3601" w:rsidP="00ED3601">
      <w:pPr>
        <w:autoSpaceDE w:val="0"/>
        <w:autoSpaceDN w:val="0"/>
        <w:adjustRightInd w:val="0"/>
        <w:spacing w:after="0" w:line="240" w:lineRule="auto"/>
        <w:rPr>
          <w:del w:id="5099" w:author="Michael Bell" w:date="2013-05-06T17:54:00Z"/>
          <w:rFonts w:ascii="Courier New" w:hAnsi="Courier New" w:cs="Courier New"/>
          <w:color w:val="008000"/>
          <w:sz w:val="20"/>
          <w:szCs w:val="20"/>
          <w:highlight w:val="white"/>
        </w:rPr>
      </w:pPr>
    </w:p>
    <w:p w14:paraId="4F17E030" w14:textId="7E03A6A2" w:rsidR="00ED3601" w:rsidDel="00116173" w:rsidRDefault="00ED3601" w:rsidP="00ED3601">
      <w:pPr>
        <w:autoSpaceDE w:val="0"/>
        <w:autoSpaceDN w:val="0"/>
        <w:adjustRightInd w:val="0"/>
        <w:spacing w:after="0" w:line="240" w:lineRule="auto"/>
        <w:rPr>
          <w:del w:id="5100" w:author="Michael Bell" w:date="2013-05-06T17:54:00Z"/>
          <w:rFonts w:ascii="Courier New" w:hAnsi="Courier New" w:cs="Courier New"/>
          <w:color w:val="000000"/>
          <w:sz w:val="20"/>
          <w:szCs w:val="20"/>
          <w:highlight w:val="white"/>
        </w:rPr>
      </w:pPr>
      <w:del w:id="5101" w:author="Michael Bell" w:date="2013-05-06T17:54:00Z">
        <w:r w:rsidDel="00116173">
          <w:rPr>
            <w:rFonts w:ascii="Courier New" w:hAnsi="Courier New" w:cs="Courier New"/>
            <w:color w:val="008000"/>
            <w:sz w:val="20"/>
            <w:szCs w:val="20"/>
            <w:highlight w:val="white"/>
          </w:rPr>
          <w:delText>the voltage used is stored in buttonVoltage*/</w:delText>
        </w:r>
      </w:del>
    </w:p>
    <w:p w14:paraId="62006009" w14:textId="6D1C8970" w:rsidR="00ED3601" w:rsidDel="00116173" w:rsidRDefault="00ED3601" w:rsidP="00ED3601">
      <w:pPr>
        <w:autoSpaceDE w:val="0"/>
        <w:autoSpaceDN w:val="0"/>
        <w:adjustRightInd w:val="0"/>
        <w:spacing w:after="0" w:line="240" w:lineRule="auto"/>
        <w:rPr>
          <w:del w:id="5102" w:author="Michael Bell" w:date="2013-05-06T17:54:00Z"/>
          <w:rFonts w:ascii="Courier New" w:hAnsi="Courier New" w:cs="Courier New"/>
          <w:color w:val="000000"/>
          <w:sz w:val="20"/>
          <w:szCs w:val="20"/>
          <w:highlight w:val="white"/>
        </w:rPr>
      </w:pPr>
    </w:p>
    <w:p w14:paraId="437127DD" w14:textId="40D120C0" w:rsidR="00ED3601" w:rsidDel="00116173" w:rsidRDefault="00ED3601" w:rsidP="00ED3601">
      <w:pPr>
        <w:autoSpaceDE w:val="0"/>
        <w:autoSpaceDN w:val="0"/>
        <w:adjustRightInd w:val="0"/>
        <w:spacing w:after="0" w:line="240" w:lineRule="auto"/>
        <w:rPr>
          <w:del w:id="5103" w:author="Michael Bell" w:date="2013-05-06T17:54:00Z"/>
          <w:rFonts w:ascii="Courier New" w:hAnsi="Courier New" w:cs="Courier New"/>
          <w:color w:val="000000"/>
          <w:sz w:val="20"/>
          <w:szCs w:val="20"/>
          <w:highlight w:val="white"/>
        </w:rPr>
      </w:pPr>
      <w:del w:id="5104" w:author="Michael Bell" w:date="2013-05-06T17:54:00Z">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readSensors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sensorNumber</w:delText>
        </w:r>
        <w:r w:rsidDel="00116173">
          <w:rPr>
            <w:rFonts w:ascii="Courier New" w:hAnsi="Courier New" w:cs="Courier New"/>
            <w:b/>
            <w:bCs/>
            <w:color w:val="000080"/>
            <w:sz w:val="20"/>
            <w:szCs w:val="20"/>
            <w:highlight w:val="white"/>
          </w:rPr>
          <w:delText>)</w:delText>
        </w:r>
      </w:del>
    </w:p>
    <w:p w14:paraId="67132705" w14:textId="4DBD0BE6" w:rsidR="00ED3601" w:rsidDel="00116173" w:rsidRDefault="00ED3601" w:rsidP="00ED3601">
      <w:pPr>
        <w:autoSpaceDE w:val="0"/>
        <w:autoSpaceDN w:val="0"/>
        <w:adjustRightInd w:val="0"/>
        <w:spacing w:after="0" w:line="240" w:lineRule="auto"/>
        <w:rPr>
          <w:del w:id="5105" w:author="Michael Bell" w:date="2013-05-06T17:54:00Z"/>
          <w:rFonts w:ascii="Courier New" w:hAnsi="Courier New" w:cs="Courier New"/>
          <w:color w:val="000000"/>
          <w:sz w:val="20"/>
          <w:szCs w:val="20"/>
          <w:highlight w:val="white"/>
        </w:rPr>
      </w:pPr>
      <w:del w:id="5106" w:author="Michael Bell" w:date="2013-05-06T17:54:00Z">
        <w:r w:rsidDel="00116173">
          <w:rPr>
            <w:rFonts w:ascii="Courier New" w:hAnsi="Courier New" w:cs="Courier New"/>
            <w:b/>
            <w:bCs/>
            <w:color w:val="000080"/>
            <w:sz w:val="20"/>
            <w:szCs w:val="20"/>
            <w:highlight w:val="white"/>
          </w:rPr>
          <w:delText>{</w:delText>
        </w:r>
      </w:del>
    </w:p>
    <w:p w14:paraId="64CCCD92" w14:textId="027EF310" w:rsidR="00ED3601" w:rsidDel="00116173" w:rsidRDefault="00ED3601" w:rsidP="00ED3601">
      <w:pPr>
        <w:autoSpaceDE w:val="0"/>
        <w:autoSpaceDN w:val="0"/>
        <w:adjustRightInd w:val="0"/>
        <w:spacing w:after="0" w:line="240" w:lineRule="auto"/>
        <w:rPr>
          <w:del w:id="5107" w:author="Michael Bell" w:date="2013-05-06T17:54:00Z"/>
          <w:rFonts w:ascii="Courier New" w:hAnsi="Courier New" w:cs="Courier New"/>
          <w:color w:val="008000"/>
          <w:sz w:val="20"/>
          <w:szCs w:val="20"/>
          <w:highlight w:val="white"/>
        </w:rPr>
      </w:pPr>
      <w:del w:id="510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unsigned</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analogRead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sensorNumber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reads the voltage and stores it</w:delText>
        </w:r>
      </w:del>
    </w:p>
    <w:p w14:paraId="1FF74351" w14:textId="67A8E9A5" w:rsidR="00ED3601" w:rsidDel="00116173" w:rsidRDefault="00ED3601" w:rsidP="00ED3601">
      <w:pPr>
        <w:autoSpaceDE w:val="0"/>
        <w:autoSpaceDN w:val="0"/>
        <w:adjustRightInd w:val="0"/>
        <w:spacing w:after="0" w:line="240" w:lineRule="auto"/>
        <w:rPr>
          <w:del w:id="5109" w:author="Michael Bell" w:date="2013-05-06T17:54:00Z"/>
          <w:rFonts w:ascii="Courier New" w:hAnsi="Courier New" w:cs="Courier New"/>
          <w:color w:val="000000"/>
          <w:sz w:val="20"/>
          <w:szCs w:val="20"/>
          <w:highlight w:val="white"/>
        </w:rPr>
      </w:pPr>
      <w:del w:id="5110"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buttonVoltage</w:delText>
        </w:r>
        <w:r w:rsidDel="00116173">
          <w:rPr>
            <w:rFonts w:ascii="Courier New" w:hAnsi="Courier New" w:cs="Courier New"/>
            <w:b/>
            <w:bCs/>
            <w:color w:val="000080"/>
            <w:sz w:val="20"/>
            <w:szCs w:val="20"/>
            <w:highlight w:val="white"/>
          </w:rPr>
          <w:delText>);</w:delText>
        </w:r>
      </w:del>
    </w:p>
    <w:p w14:paraId="6BDE35C4" w14:textId="04558C12" w:rsidR="00ED3601" w:rsidDel="00116173" w:rsidRDefault="00ED3601" w:rsidP="00ED3601">
      <w:pPr>
        <w:autoSpaceDE w:val="0"/>
        <w:autoSpaceDN w:val="0"/>
        <w:adjustRightInd w:val="0"/>
        <w:spacing w:after="0" w:line="240" w:lineRule="auto"/>
        <w:rPr>
          <w:del w:id="5111" w:author="Michael Bell" w:date="2013-05-06T17:54:00Z"/>
          <w:rFonts w:ascii="Courier New" w:hAnsi="Courier New" w:cs="Courier New"/>
          <w:color w:val="008000"/>
          <w:sz w:val="20"/>
          <w:szCs w:val="20"/>
          <w:highlight w:val="white"/>
        </w:rPr>
      </w:pPr>
      <w:del w:id="511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rightADC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//the rightADC is 0 so we check that it is beneath 0 +the sensitivity</w:delText>
        </w:r>
      </w:del>
    </w:p>
    <w:p w14:paraId="46C19B03" w14:textId="162C5508" w:rsidR="00ED3601" w:rsidDel="00116173" w:rsidRDefault="00ED3601" w:rsidP="00ED3601">
      <w:pPr>
        <w:autoSpaceDE w:val="0"/>
        <w:autoSpaceDN w:val="0"/>
        <w:adjustRightInd w:val="0"/>
        <w:spacing w:after="0" w:line="240" w:lineRule="auto"/>
        <w:rPr>
          <w:del w:id="5113" w:author="Michael Bell" w:date="2013-05-06T17:54:00Z"/>
          <w:rFonts w:ascii="Courier New" w:hAnsi="Courier New" w:cs="Courier New"/>
          <w:color w:val="000000"/>
          <w:sz w:val="20"/>
          <w:szCs w:val="20"/>
          <w:highlight w:val="white"/>
        </w:rPr>
      </w:pPr>
      <w:del w:id="51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C6490D8" w14:textId="0DBB4824" w:rsidR="00ED3601" w:rsidDel="00116173" w:rsidRDefault="00ED3601" w:rsidP="00ED3601">
      <w:pPr>
        <w:autoSpaceDE w:val="0"/>
        <w:autoSpaceDN w:val="0"/>
        <w:adjustRightInd w:val="0"/>
        <w:spacing w:after="0" w:line="240" w:lineRule="auto"/>
        <w:rPr>
          <w:del w:id="5115" w:author="Michael Bell" w:date="2013-05-06T17:54:00Z"/>
          <w:rFonts w:ascii="Courier New" w:hAnsi="Courier New" w:cs="Courier New"/>
          <w:color w:val="008000"/>
          <w:sz w:val="20"/>
          <w:szCs w:val="20"/>
          <w:highlight w:val="white"/>
        </w:rPr>
      </w:pPr>
      <w:del w:id="51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returns the button pressed</w:delText>
        </w:r>
      </w:del>
    </w:p>
    <w:p w14:paraId="09155E47" w14:textId="07F6E186" w:rsidR="00ED3601" w:rsidDel="00116173" w:rsidRDefault="00ED3601" w:rsidP="00ED3601">
      <w:pPr>
        <w:autoSpaceDE w:val="0"/>
        <w:autoSpaceDN w:val="0"/>
        <w:adjustRightInd w:val="0"/>
        <w:spacing w:after="0" w:line="240" w:lineRule="auto"/>
        <w:rPr>
          <w:del w:id="5117" w:author="Michael Bell" w:date="2013-05-06T17:54:00Z"/>
          <w:rFonts w:ascii="Courier New" w:hAnsi="Courier New" w:cs="Courier New"/>
          <w:color w:val="000000"/>
          <w:sz w:val="20"/>
          <w:szCs w:val="20"/>
          <w:highlight w:val="white"/>
        </w:rPr>
      </w:pPr>
      <w:del w:id="51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3CE78ED" w14:textId="253679B2" w:rsidR="00ED3601" w:rsidDel="00116173" w:rsidRDefault="00ED3601" w:rsidP="00ED3601">
      <w:pPr>
        <w:autoSpaceDE w:val="0"/>
        <w:autoSpaceDN w:val="0"/>
        <w:adjustRightInd w:val="0"/>
        <w:spacing w:after="0" w:line="240" w:lineRule="auto"/>
        <w:rPr>
          <w:del w:id="5119" w:author="Michael Bell" w:date="2013-05-06T17:54:00Z"/>
          <w:rFonts w:ascii="Courier New" w:hAnsi="Courier New" w:cs="Courier New"/>
          <w:color w:val="000000"/>
          <w:sz w:val="20"/>
          <w:szCs w:val="20"/>
          <w:highlight w:val="white"/>
        </w:rPr>
      </w:pPr>
    </w:p>
    <w:p w14:paraId="7301D93D" w14:textId="48092742" w:rsidR="00ED3601" w:rsidDel="00116173" w:rsidRDefault="00ED3601" w:rsidP="00ED3601">
      <w:pPr>
        <w:autoSpaceDE w:val="0"/>
        <w:autoSpaceDN w:val="0"/>
        <w:adjustRightInd w:val="0"/>
        <w:spacing w:after="0" w:line="240" w:lineRule="auto"/>
        <w:rPr>
          <w:del w:id="5120" w:author="Michael Bell" w:date="2013-05-06T17:54:00Z"/>
          <w:rFonts w:ascii="Courier New" w:hAnsi="Courier New" w:cs="Courier New"/>
          <w:color w:val="008000"/>
          <w:sz w:val="20"/>
          <w:szCs w:val="20"/>
          <w:highlight w:val="white"/>
        </w:rPr>
      </w:pPr>
      <w:del w:id="51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upADC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checks the voltage is in range</w:delText>
        </w:r>
      </w:del>
    </w:p>
    <w:p w14:paraId="28F7DB65" w14:textId="4A80C1E8" w:rsidR="00ED3601" w:rsidDel="00116173" w:rsidRDefault="00ED3601" w:rsidP="00ED3601">
      <w:pPr>
        <w:autoSpaceDE w:val="0"/>
        <w:autoSpaceDN w:val="0"/>
        <w:adjustRightInd w:val="0"/>
        <w:spacing w:after="0" w:line="240" w:lineRule="auto"/>
        <w:rPr>
          <w:del w:id="5122" w:author="Michael Bell" w:date="2013-05-06T17:54:00Z"/>
          <w:rFonts w:ascii="Courier New" w:hAnsi="Courier New" w:cs="Courier New"/>
          <w:color w:val="000000"/>
          <w:sz w:val="20"/>
          <w:szCs w:val="20"/>
          <w:highlight w:val="white"/>
        </w:rPr>
      </w:pPr>
      <w:del w:id="51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A86A43" w14:textId="00567453" w:rsidR="00ED3601" w:rsidDel="00116173" w:rsidRDefault="00ED3601" w:rsidP="00ED3601">
      <w:pPr>
        <w:autoSpaceDE w:val="0"/>
        <w:autoSpaceDN w:val="0"/>
        <w:adjustRightInd w:val="0"/>
        <w:spacing w:after="0" w:line="240" w:lineRule="auto"/>
        <w:rPr>
          <w:del w:id="5124" w:author="Michael Bell" w:date="2013-05-06T17:54:00Z"/>
          <w:rFonts w:ascii="Courier New" w:hAnsi="Courier New" w:cs="Courier New"/>
          <w:color w:val="000000"/>
          <w:sz w:val="20"/>
          <w:szCs w:val="20"/>
          <w:highlight w:val="white"/>
        </w:rPr>
      </w:pPr>
      <w:del w:id="512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23016B80" w14:textId="49CBB5B5" w:rsidR="00ED3601" w:rsidDel="00116173" w:rsidRDefault="00ED3601" w:rsidP="00ED3601">
      <w:pPr>
        <w:autoSpaceDE w:val="0"/>
        <w:autoSpaceDN w:val="0"/>
        <w:adjustRightInd w:val="0"/>
        <w:spacing w:after="0" w:line="240" w:lineRule="auto"/>
        <w:rPr>
          <w:del w:id="5126" w:author="Michael Bell" w:date="2013-05-06T17:54:00Z"/>
          <w:rFonts w:ascii="Courier New" w:hAnsi="Courier New" w:cs="Courier New"/>
          <w:color w:val="000000"/>
          <w:sz w:val="20"/>
          <w:szCs w:val="20"/>
          <w:highlight w:val="white"/>
        </w:rPr>
      </w:pPr>
      <w:del w:id="512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885DB34" w14:textId="2706AC5C" w:rsidR="00ED3601" w:rsidDel="00116173" w:rsidRDefault="00ED3601" w:rsidP="00ED3601">
      <w:pPr>
        <w:autoSpaceDE w:val="0"/>
        <w:autoSpaceDN w:val="0"/>
        <w:adjustRightInd w:val="0"/>
        <w:spacing w:after="0" w:line="240" w:lineRule="auto"/>
        <w:rPr>
          <w:del w:id="5128" w:author="Michael Bell" w:date="2013-05-06T17:54:00Z"/>
          <w:rFonts w:ascii="Courier New" w:hAnsi="Courier New" w:cs="Courier New"/>
          <w:color w:val="000000"/>
          <w:sz w:val="20"/>
          <w:szCs w:val="20"/>
          <w:highlight w:val="white"/>
        </w:rPr>
      </w:pPr>
    </w:p>
    <w:p w14:paraId="12371B3B" w14:textId="6A4A3BF8" w:rsidR="00ED3601" w:rsidDel="00116173" w:rsidRDefault="00ED3601" w:rsidP="00ED3601">
      <w:pPr>
        <w:autoSpaceDE w:val="0"/>
        <w:autoSpaceDN w:val="0"/>
        <w:adjustRightInd w:val="0"/>
        <w:spacing w:after="0" w:line="240" w:lineRule="auto"/>
        <w:rPr>
          <w:del w:id="5129" w:author="Michael Bell" w:date="2013-05-06T17:54:00Z"/>
          <w:rFonts w:ascii="Courier New" w:hAnsi="Courier New" w:cs="Courier New"/>
          <w:color w:val="000000"/>
          <w:sz w:val="20"/>
          <w:szCs w:val="20"/>
          <w:highlight w:val="white"/>
        </w:rPr>
      </w:pPr>
      <w:del w:id="51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downADC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671C68E5" w14:textId="74AB045F" w:rsidR="00ED3601" w:rsidDel="00116173" w:rsidRDefault="00ED3601" w:rsidP="00ED3601">
      <w:pPr>
        <w:autoSpaceDE w:val="0"/>
        <w:autoSpaceDN w:val="0"/>
        <w:adjustRightInd w:val="0"/>
        <w:spacing w:after="0" w:line="240" w:lineRule="auto"/>
        <w:rPr>
          <w:del w:id="5131" w:author="Michael Bell" w:date="2013-05-06T17:54:00Z"/>
          <w:rFonts w:ascii="Courier New" w:hAnsi="Courier New" w:cs="Courier New"/>
          <w:color w:val="000000"/>
          <w:sz w:val="20"/>
          <w:szCs w:val="20"/>
          <w:highlight w:val="white"/>
        </w:rPr>
      </w:pPr>
      <w:del w:id="51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F0F773" w14:textId="63A51BB0" w:rsidR="00ED3601" w:rsidDel="00116173" w:rsidRDefault="00ED3601" w:rsidP="00ED3601">
      <w:pPr>
        <w:autoSpaceDE w:val="0"/>
        <w:autoSpaceDN w:val="0"/>
        <w:adjustRightInd w:val="0"/>
        <w:spacing w:after="0" w:line="240" w:lineRule="auto"/>
        <w:rPr>
          <w:del w:id="5133" w:author="Michael Bell" w:date="2013-05-06T17:54:00Z"/>
          <w:rFonts w:ascii="Courier New" w:hAnsi="Courier New" w:cs="Courier New"/>
          <w:color w:val="000000"/>
          <w:sz w:val="20"/>
          <w:szCs w:val="20"/>
          <w:highlight w:val="white"/>
        </w:rPr>
      </w:pPr>
      <w:del w:id="51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0251E3F4" w14:textId="441A748B" w:rsidR="00ED3601" w:rsidDel="00116173" w:rsidRDefault="00ED3601" w:rsidP="00ED3601">
      <w:pPr>
        <w:autoSpaceDE w:val="0"/>
        <w:autoSpaceDN w:val="0"/>
        <w:adjustRightInd w:val="0"/>
        <w:spacing w:after="0" w:line="240" w:lineRule="auto"/>
        <w:rPr>
          <w:del w:id="5135" w:author="Michael Bell" w:date="2013-05-06T17:54:00Z"/>
          <w:rFonts w:ascii="Courier New" w:hAnsi="Courier New" w:cs="Courier New"/>
          <w:color w:val="000000"/>
          <w:sz w:val="20"/>
          <w:szCs w:val="20"/>
          <w:highlight w:val="white"/>
        </w:rPr>
      </w:pPr>
      <w:del w:id="51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AA2ADB5" w14:textId="45F5D9D4" w:rsidR="00ED3601" w:rsidDel="00116173" w:rsidRDefault="00ED3601" w:rsidP="00ED3601">
      <w:pPr>
        <w:autoSpaceDE w:val="0"/>
        <w:autoSpaceDN w:val="0"/>
        <w:adjustRightInd w:val="0"/>
        <w:spacing w:after="0" w:line="240" w:lineRule="auto"/>
        <w:rPr>
          <w:del w:id="5137" w:author="Michael Bell" w:date="2013-05-06T17:54:00Z"/>
          <w:rFonts w:ascii="Courier New" w:hAnsi="Courier New" w:cs="Courier New"/>
          <w:color w:val="000000"/>
          <w:sz w:val="20"/>
          <w:szCs w:val="20"/>
          <w:highlight w:val="white"/>
        </w:rPr>
      </w:pPr>
    </w:p>
    <w:p w14:paraId="6DEEB6B8" w14:textId="7E2A04FE" w:rsidR="00ED3601" w:rsidDel="00116173" w:rsidRDefault="00ED3601" w:rsidP="00ED3601">
      <w:pPr>
        <w:autoSpaceDE w:val="0"/>
        <w:autoSpaceDN w:val="0"/>
        <w:adjustRightInd w:val="0"/>
        <w:spacing w:after="0" w:line="240" w:lineRule="auto"/>
        <w:rPr>
          <w:del w:id="5138" w:author="Michael Bell" w:date="2013-05-06T17:54:00Z"/>
          <w:rFonts w:ascii="Courier New" w:hAnsi="Courier New" w:cs="Courier New"/>
          <w:color w:val="000000"/>
          <w:sz w:val="20"/>
          <w:szCs w:val="20"/>
          <w:highlight w:val="white"/>
        </w:rPr>
      </w:pPr>
      <w:del w:id="51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leftADC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9E4AA00" w14:textId="6FA084D2" w:rsidR="00ED3601" w:rsidDel="00116173" w:rsidRDefault="00ED3601" w:rsidP="00ED3601">
      <w:pPr>
        <w:autoSpaceDE w:val="0"/>
        <w:autoSpaceDN w:val="0"/>
        <w:adjustRightInd w:val="0"/>
        <w:spacing w:after="0" w:line="240" w:lineRule="auto"/>
        <w:rPr>
          <w:del w:id="5140" w:author="Michael Bell" w:date="2013-05-06T17:54:00Z"/>
          <w:rFonts w:ascii="Courier New" w:hAnsi="Courier New" w:cs="Courier New"/>
          <w:color w:val="000000"/>
          <w:sz w:val="20"/>
          <w:szCs w:val="20"/>
          <w:highlight w:val="white"/>
        </w:rPr>
      </w:pPr>
      <w:del w:id="514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45AB743" w14:textId="3A959934" w:rsidR="00ED3601" w:rsidDel="00116173" w:rsidRDefault="00ED3601" w:rsidP="00ED3601">
      <w:pPr>
        <w:autoSpaceDE w:val="0"/>
        <w:autoSpaceDN w:val="0"/>
        <w:adjustRightInd w:val="0"/>
        <w:spacing w:after="0" w:line="240" w:lineRule="auto"/>
        <w:rPr>
          <w:del w:id="5142" w:author="Michael Bell" w:date="2013-05-06T17:54:00Z"/>
          <w:rFonts w:ascii="Courier New" w:hAnsi="Courier New" w:cs="Courier New"/>
          <w:color w:val="000000"/>
          <w:sz w:val="20"/>
          <w:szCs w:val="20"/>
          <w:highlight w:val="white"/>
        </w:rPr>
      </w:pPr>
      <w:del w:id="51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37356985" w14:textId="370F09B4" w:rsidR="00ED3601" w:rsidDel="00116173" w:rsidRDefault="00ED3601" w:rsidP="00ED3601">
      <w:pPr>
        <w:autoSpaceDE w:val="0"/>
        <w:autoSpaceDN w:val="0"/>
        <w:adjustRightInd w:val="0"/>
        <w:spacing w:after="0" w:line="240" w:lineRule="auto"/>
        <w:rPr>
          <w:del w:id="5144" w:author="Michael Bell" w:date="2013-05-06T17:54:00Z"/>
          <w:rFonts w:ascii="Courier New" w:hAnsi="Courier New" w:cs="Courier New"/>
          <w:color w:val="000000"/>
          <w:sz w:val="20"/>
          <w:szCs w:val="20"/>
          <w:highlight w:val="white"/>
        </w:rPr>
      </w:pPr>
      <w:del w:id="51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DE78A" w14:textId="56F41EE6" w:rsidR="00ED3601" w:rsidDel="00116173" w:rsidRDefault="00ED3601" w:rsidP="00ED3601">
      <w:pPr>
        <w:autoSpaceDE w:val="0"/>
        <w:autoSpaceDN w:val="0"/>
        <w:adjustRightInd w:val="0"/>
        <w:spacing w:after="0" w:line="240" w:lineRule="auto"/>
        <w:rPr>
          <w:del w:id="5146" w:author="Michael Bell" w:date="2013-05-06T17:54:00Z"/>
          <w:rFonts w:ascii="Courier New" w:hAnsi="Courier New" w:cs="Courier New"/>
          <w:color w:val="000000"/>
          <w:sz w:val="20"/>
          <w:szCs w:val="20"/>
          <w:highlight w:val="white"/>
        </w:rPr>
      </w:pPr>
    </w:p>
    <w:p w14:paraId="714852E6" w14:textId="23B903B2" w:rsidR="00ED3601" w:rsidDel="00116173" w:rsidRDefault="00ED3601" w:rsidP="00ED3601">
      <w:pPr>
        <w:autoSpaceDE w:val="0"/>
        <w:autoSpaceDN w:val="0"/>
        <w:adjustRightInd w:val="0"/>
        <w:spacing w:after="0" w:line="240" w:lineRule="auto"/>
        <w:rPr>
          <w:del w:id="5147" w:author="Michael Bell" w:date="2013-05-06T17:54:00Z"/>
          <w:rFonts w:ascii="Courier New" w:hAnsi="Courier New" w:cs="Courier New"/>
          <w:color w:val="000000"/>
          <w:sz w:val="20"/>
          <w:szCs w:val="20"/>
          <w:highlight w:val="white"/>
        </w:rPr>
      </w:pPr>
      <w:del w:id="514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buttonVoltage </w:delText>
        </w:r>
        <w:r w:rsidDel="00116173">
          <w:rPr>
            <w:rFonts w:ascii="Courier New" w:hAnsi="Courier New" w:cs="Courier New"/>
            <w:b/>
            <w:bCs/>
            <w:color w:val="000080"/>
            <w:sz w:val="20"/>
            <w:szCs w:val="20"/>
            <w:highlight w:val="white"/>
          </w:rPr>
          <w:delText>&gt;=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&amp;&amp;</w:delText>
        </w:r>
        <w:r w:rsidDel="00116173">
          <w:rPr>
            <w:rFonts w:ascii="Courier New" w:hAnsi="Courier New" w:cs="Courier New"/>
            <w:color w:val="000000"/>
            <w:sz w:val="20"/>
            <w:szCs w:val="20"/>
            <w:highlight w:val="white"/>
          </w:rPr>
          <w:delText xml:space="preserve"> buttonVoltage </w:delText>
        </w:r>
        <w:r w:rsidDel="00116173">
          <w:rPr>
            <w:rFonts w:ascii="Courier New" w:hAnsi="Courier New" w:cs="Courier New"/>
            <w:b/>
            <w:bCs/>
            <w:color w:val="000080"/>
            <w:sz w:val="20"/>
            <w:szCs w:val="20"/>
            <w:highlight w:val="white"/>
          </w:rPr>
          <w:delText>&lt;=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selectADC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ADCsensitivity</w:delText>
        </w:r>
        <w:r w:rsidDel="00116173">
          <w:rPr>
            <w:rFonts w:ascii="Courier New" w:hAnsi="Courier New" w:cs="Courier New"/>
            <w:b/>
            <w:bCs/>
            <w:color w:val="000080"/>
            <w:sz w:val="20"/>
            <w:szCs w:val="20"/>
            <w:highlight w:val="white"/>
          </w:rPr>
          <w:delText>))</w:delText>
        </w:r>
      </w:del>
    </w:p>
    <w:p w14:paraId="7EA1437A" w14:textId="65A9C7F7" w:rsidR="00ED3601" w:rsidDel="00116173" w:rsidRDefault="00ED3601" w:rsidP="00ED3601">
      <w:pPr>
        <w:autoSpaceDE w:val="0"/>
        <w:autoSpaceDN w:val="0"/>
        <w:adjustRightInd w:val="0"/>
        <w:spacing w:after="0" w:line="240" w:lineRule="auto"/>
        <w:rPr>
          <w:del w:id="5149" w:author="Michael Bell" w:date="2013-05-06T17:54:00Z"/>
          <w:rFonts w:ascii="Courier New" w:hAnsi="Courier New" w:cs="Courier New"/>
          <w:color w:val="000000"/>
          <w:sz w:val="20"/>
          <w:szCs w:val="20"/>
          <w:highlight w:val="white"/>
        </w:rPr>
      </w:pPr>
      <w:del w:id="515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BA69E54" w14:textId="2275F44B" w:rsidR="00ED3601" w:rsidDel="00116173" w:rsidRDefault="00ED3601" w:rsidP="00ED3601">
      <w:pPr>
        <w:autoSpaceDE w:val="0"/>
        <w:autoSpaceDN w:val="0"/>
        <w:adjustRightInd w:val="0"/>
        <w:spacing w:after="0" w:line="240" w:lineRule="auto"/>
        <w:rPr>
          <w:del w:id="5151" w:author="Michael Bell" w:date="2013-05-06T17:54:00Z"/>
          <w:rFonts w:ascii="Courier New" w:hAnsi="Courier New" w:cs="Courier New"/>
          <w:color w:val="000000"/>
          <w:sz w:val="20"/>
          <w:szCs w:val="20"/>
          <w:highlight w:val="white"/>
        </w:rPr>
      </w:pPr>
      <w:del w:id="515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selectOut</w:delText>
        </w:r>
        <w:r w:rsidDel="00116173">
          <w:rPr>
            <w:rFonts w:ascii="Courier New" w:hAnsi="Courier New" w:cs="Courier New"/>
            <w:b/>
            <w:bCs/>
            <w:color w:val="000080"/>
            <w:sz w:val="20"/>
            <w:szCs w:val="20"/>
            <w:highlight w:val="white"/>
          </w:rPr>
          <w:delText>;</w:delText>
        </w:r>
      </w:del>
    </w:p>
    <w:p w14:paraId="1214AB80" w14:textId="793ACB15" w:rsidR="00ED3601" w:rsidDel="00116173" w:rsidRDefault="00ED3601" w:rsidP="00ED3601">
      <w:pPr>
        <w:autoSpaceDE w:val="0"/>
        <w:autoSpaceDN w:val="0"/>
        <w:adjustRightInd w:val="0"/>
        <w:spacing w:after="0" w:line="240" w:lineRule="auto"/>
        <w:rPr>
          <w:del w:id="5153" w:author="Michael Bell" w:date="2013-05-06T17:54:00Z"/>
          <w:rFonts w:ascii="Courier New" w:hAnsi="Courier New" w:cs="Courier New"/>
          <w:color w:val="000000"/>
          <w:sz w:val="20"/>
          <w:szCs w:val="20"/>
          <w:highlight w:val="white"/>
        </w:rPr>
      </w:pPr>
      <w:del w:id="515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03FCB5" w14:textId="5F8DCBBB" w:rsidR="00ED3601" w:rsidDel="00116173" w:rsidRDefault="00ED3601" w:rsidP="00ED3601">
      <w:pPr>
        <w:autoSpaceDE w:val="0"/>
        <w:autoSpaceDN w:val="0"/>
        <w:adjustRightInd w:val="0"/>
        <w:spacing w:after="0" w:line="240" w:lineRule="auto"/>
        <w:rPr>
          <w:del w:id="5155" w:author="Michael Bell" w:date="2013-05-06T17:54:00Z"/>
          <w:rFonts w:ascii="Courier New" w:hAnsi="Courier New" w:cs="Courier New"/>
          <w:color w:val="000000"/>
          <w:sz w:val="20"/>
          <w:szCs w:val="20"/>
          <w:highlight w:val="white"/>
        </w:rPr>
      </w:pPr>
    </w:p>
    <w:p w14:paraId="3A026FDD" w14:textId="556B27D5" w:rsidR="00ED3601" w:rsidDel="00116173" w:rsidRDefault="00ED3601" w:rsidP="00ED3601">
      <w:pPr>
        <w:autoSpaceDE w:val="0"/>
        <w:autoSpaceDN w:val="0"/>
        <w:adjustRightInd w:val="0"/>
        <w:spacing w:after="0" w:line="240" w:lineRule="auto"/>
        <w:rPr>
          <w:del w:id="5156" w:author="Michael Bell" w:date="2013-05-06T17:54:00Z"/>
          <w:rFonts w:ascii="Courier New" w:hAnsi="Courier New" w:cs="Courier New"/>
          <w:color w:val="000000"/>
          <w:sz w:val="20"/>
          <w:szCs w:val="20"/>
          <w:highlight w:val="white"/>
        </w:rPr>
      </w:pPr>
      <w:del w:id="51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A8A4F66" w14:textId="591CFD4D" w:rsidR="00ED3601" w:rsidDel="00116173" w:rsidRDefault="00ED3601" w:rsidP="00ED3601">
      <w:pPr>
        <w:autoSpaceDE w:val="0"/>
        <w:autoSpaceDN w:val="0"/>
        <w:adjustRightInd w:val="0"/>
        <w:spacing w:after="0" w:line="240" w:lineRule="auto"/>
        <w:rPr>
          <w:del w:id="5158" w:author="Michael Bell" w:date="2013-05-06T17:54:00Z"/>
          <w:rFonts w:ascii="Courier New" w:hAnsi="Courier New" w:cs="Courier New"/>
          <w:color w:val="000000"/>
          <w:sz w:val="20"/>
          <w:szCs w:val="20"/>
          <w:highlight w:val="white"/>
        </w:rPr>
      </w:pPr>
      <w:del w:id="515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14B4EC" w14:textId="629839AC" w:rsidR="00ED3601" w:rsidDel="00116173" w:rsidRDefault="00ED3601" w:rsidP="00ED3601">
      <w:pPr>
        <w:autoSpaceDE w:val="0"/>
        <w:autoSpaceDN w:val="0"/>
        <w:adjustRightInd w:val="0"/>
        <w:spacing w:after="0" w:line="240" w:lineRule="auto"/>
        <w:rPr>
          <w:del w:id="5160" w:author="Michael Bell" w:date="2013-05-06T17:54:00Z"/>
          <w:rFonts w:ascii="Courier New" w:hAnsi="Courier New" w:cs="Courier New"/>
          <w:color w:val="008000"/>
          <w:sz w:val="20"/>
          <w:szCs w:val="20"/>
          <w:highlight w:val="white"/>
        </w:rPr>
      </w:pPr>
      <w:del w:id="516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return</w:delText>
        </w:r>
        <w:r w:rsidDel="00116173">
          <w:rPr>
            <w:rFonts w:ascii="Courier New" w:hAnsi="Courier New" w:cs="Courier New"/>
            <w:color w:val="000000"/>
            <w:sz w:val="20"/>
            <w:szCs w:val="20"/>
            <w:highlight w:val="white"/>
          </w:rPr>
          <w:delText xml:space="preserve"> noneOut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voltage matches none of these then we return that no button is being pressed</w:delText>
        </w:r>
      </w:del>
    </w:p>
    <w:p w14:paraId="706DBCC4" w14:textId="2E4D556C" w:rsidR="00ED3601" w:rsidDel="00116173" w:rsidRDefault="00ED3601" w:rsidP="00ED3601">
      <w:pPr>
        <w:autoSpaceDE w:val="0"/>
        <w:autoSpaceDN w:val="0"/>
        <w:adjustRightInd w:val="0"/>
        <w:spacing w:after="0" w:line="240" w:lineRule="auto"/>
        <w:rPr>
          <w:del w:id="5162" w:author="Michael Bell" w:date="2013-05-06T17:54:00Z"/>
          <w:rFonts w:ascii="Courier New" w:hAnsi="Courier New" w:cs="Courier New"/>
          <w:color w:val="000000"/>
          <w:sz w:val="20"/>
          <w:szCs w:val="20"/>
          <w:highlight w:val="white"/>
        </w:rPr>
      </w:pPr>
      <w:del w:id="516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EF8EEF" w14:textId="67D2CC1A" w:rsidR="00ED3601" w:rsidDel="00116173" w:rsidRDefault="00ED3601" w:rsidP="00ED3601">
      <w:pPr>
        <w:autoSpaceDE w:val="0"/>
        <w:autoSpaceDN w:val="0"/>
        <w:adjustRightInd w:val="0"/>
        <w:spacing w:after="0" w:line="240" w:lineRule="auto"/>
        <w:rPr>
          <w:del w:id="5164" w:author="Michael Bell" w:date="2013-05-06T17:54:00Z"/>
          <w:rFonts w:ascii="Courier New" w:hAnsi="Courier New" w:cs="Courier New"/>
          <w:color w:val="000000"/>
          <w:sz w:val="20"/>
          <w:szCs w:val="20"/>
          <w:highlight w:val="white"/>
        </w:rPr>
      </w:pPr>
      <w:del w:id="5165" w:author="Michael Bell" w:date="2013-05-06T17:54:00Z">
        <w:r w:rsidDel="00116173">
          <w:rPr>
            <w:rFonts w:ascii="Courier New" w:hAnsi="Courier New" w:cs="Courier New"/>
            <w:color w:val="000000"/>
            <w:sz w:val="20"/>
            <w:szCs w:val="20"/>
            <w:highlight w:val="white"/>
          </w:rPr>
          <w:delText xml:space="preserve">  </w:delText>
        </w:r>
      </w:del>
    </w:p>
    <w:p w14:paraId="4D4B37AC" w14:textId="1CECE04F" w:rsidR="00ED3601" w:rsidDel="00116173" w:rsidRDefault="00ED3601" w:rsidP="00ED3601">
      <w:pPr>
        <w:autoSpaceDE w:val="0"/>
        <w:autoSpaceDN w:val="0"/>
        <w:adjustRightInd w:val="0"/>
        <w:spacing w:after="0" w:line="240" w:lineRule="auto"/>
        <w:rPr>
          <w:del w:id="5166" w:author="Michael Bell" w:date="2013-05-06T17:54:00Z"/>
          <w:rFonts w:ascii="Courier New" w:hAnsi="Courier New" w:cs="Courier New"/>
          <w:color w:val="000000"/>
          <w:sz w:val="20"/>
          <w:szCs w:val="20"/>
          <w:highlight w:val="white"/>
        </w:rPr>
      </w:pPr>
      <w:del w:id="5167" w:author="Michael Bell" w:date="2013-05-06T17:54:00Z">
        <w:r w:rsidDel="00116173">
          <w:rPr>
            <w:rFonts w:ascii="Courier New" w:hAnsi="Courier New" w:cs="Courier New"/>
            <w:color w:val="000000"/>
            <w:sz w:val="20"/>
            <w:szCs w:val="20"/>
            <w:highlight w:val="white"/>
          </w:rPr>
          <w:delText xml:space="preserve">  </w:delText>
        </w:r>
      </w:del>
    </w:p>
    <w:p w14:paraId="59A39AF3" w14:textId="4E9654DD" w:rsidR="00ED3601" w:rsidDel="00116173" w:rsidRDefault="00ED3601" w:rsidP="00ED3601">
      <w:pPr>
        <w:autoSpaceDE w:val="0"/>
        <w:autoSpaceDN w:val="0"/>
        <w:adjustRightInd w:val="0"/>
        <w:spacing w:after="0" w:line="240" w:lineRule="auto"/>
        <w:rPr>
          <w:del w:id="5168" w:author="Michael Bell" w:date="2013-05-06T17:54:00Z"/>
          <w:rFonts w:ascii="Courier New" w:hAnsi="Courier New" w:cs="Courier New"/>
          <w:color w:val="000000"/>
          <w:sz w:val="20"/>
          <w:szCs w:val="20"/>
          <w:highlight w:val="white"/>
        </w:rPr>
      </w:pPr>
      <w:del w:id="5169" w:author="Michael Bell" w:date="2013-05-06T17:54:00Z">
        <w:r w:rsidDel="00116173">
          <w:rPr>
            <w:rFonts w:ascii="Courier New" w:hAnsi="Courier New" w:cs="Courier New"/>
            <w:b/>
            <w:bCs/>
            <w:color w:val="000080"/>
            <w:sz w:val="20"/>
            <w:szCs w:val="20"/>
            <w:highlight w:val="white"/>
          </w:rPr>
          <w:delText>}</w:delText>
        </w:r>
      </w:del>
    </w:p>
    <w:p w14:paraId="747C3178" w14:textId="77777777" w:rsidR="00ED3601" w:rsidRDefault="00ED3601" w:rsidP="00ED3601">
      <w:pPr>
        <w:autoSpaceDE w:val="0"/>
        <w:autoSpaceDN w:val="0"/>
        <w:adjustRightInd w:val="0"/>
        <w:spacing w:after="0" w:line="240" w:lineRule="auto"/>
        <w:rPr>
          <w:rFonts w:ascii="Courier New" w:hAnsi="Courier New" w:cs="Courier New"/>
          <w:color w:val="000000"/>
          <w:sz w:val="20"/>
          <w:szCs w:val="20"/>
          <w:highlight w:val="white"/>
        </w:rPr>
      </w:pPr>
    </w:p>
    <w:p w14:paraId="1116D7F6" w14:textId="77777777" w:rsidR="003A2FEE" w:rsidRPr="003A2FEE" w:rsidRDefault="003A2FEE" w:rsidP="003A2FEE">
      <w:pPr>
        <w:autoSpaceDE w:val="0"/>
        <w:autoSpaceDN w:val="0"/>
        <w:adjustRightInd w:val="0"/>
        <w:spacing w:after="0" w:line="240" w:lineRule="auto"/>
        <w:rPr>
          <w:ins w:id="5170" w:author="Michael Bell" w:date="2013-05-06T18:05:00Z"/>
          <w:rFonts w:ascii="Courier New" w:hAnsi="Courier New" w:cs="Courier New"/>
          <w:color w:val="008000"/>
          <w:sz w:val="20"/>
          <w:szCs w:val="20"/>
          <w:highlight w:val="white"/>
        </w:rPr>
      </w:pPr>
      <w:ins w:id="517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ins>
    </w:p>
    <w:p w14:paraId="3467A985" w14:textId="77777777" w:rsidR="003A2FEE" w:rsidRPr="003A2FEE" w:rsidRDefault="003A2FEE" w:rsidP="003A2FEE">
      <w:pPr>
        <w:autoSpaceDE w:val="0"/>
        <w:autoSpaceDN w:val="0"/>
        <w:adjustRightInd w:val="0"/>
        <w:spacing w:after="0" w:line="240" w:lineRule="auto"/>
        <w:rPr>
          <w:ins w:id="5172" w:author="Michael Bell" w:date="2013-05-06T18:05:00Z"/>
          <w:rFonts w:ascii="Courier New" w:hAnsi="Courier New" w:cs="Courier New"/>
          <w:color w:val="008000"/>
          <w:sz w:val="20"/>
          <w:szCs w:val="20"/>
          <w:highlight w:val="white"/>
        </w:rPr>
      </w:pPr>
    </w:p>
    <w:p w14:paraId="07DF3327" w14:textId="77777777" w:rsidR="003A2FEE" w:rsidRPr="003A2FEE" w:rsidRDefault="003A2FEE" w:rsidP="003A2FEE">
      <w:pPr>
        <w:autoSpaceDE w:val="0"/>
        <w:autoSpaceDN w:val="0"/>
        <w:adjustRightInd w:val="0"/>
        <w:spacing w:after="0" w:line="240" w:lineRule="auto"/>
        <w:rPr>
          <w:ins w:id="5173" w:author="Michael Bell" w:date="2013-05-06T18:05:00Z"/>
          <w:rFonts w:ascii="Courier New" w:hAnsi="Courier New" w:cs="Courier New"/>
          <w:color w:val="008000"/>
          <w:sz w:val="20"/>
          <w:szCs w:val="20"/>
          <w:highlight w:val="white"/>
        </w:rPr>
      </w:pPr>
      <w:ins w:id="5174" w:author="Michael Bell" w:date="2013-05-06T18:05:00Z">
        <w:r w:rsidRPr="003A2FEE">
          <w:rPr>
            <w:rFonts w:ascii="Courier New" w:hAnsi="Courier New" w:cs="Courier New"/>
            <w:color w:val="008000"/>
            <w:sz w:val="20"/>
            <w:szCs w:val="20"/>
            <w:highlight w:val="white"/>
          </w:rPr>
          <w:t xml:space="preserve"> BELTRAK</w:t>
        </w:r>
      </w:ins>
    </w:p>
    <w:p w14:paraId="18BA1EDC" w14:textId="77777777" w:rsidR="003A2FEE" w:rsidRPr="003A2FEE" w:rsidRDefault="003A2FEE" w:rsidP="003A2FEE">
      <w:pPr>
        <w:autoSpaceDE w:val="0"/>
        <w:autoSpaceDN w:val="0"/>
        <w:adjustRightInd w:val="0"/>
        <w:spacing w:after="0" w:line="240" w:lineRule="auto"/>
        <w:rPr>
          <w:ins w:id="5175" w:author="Michael Bell" w:date="2013-05-06T18:05:00Z"/>
          <w:rFonts w:ascii="Courier New" w:hAnsi="Courier New" w:cs="Courier New"/>
          <w:color w:val="008000"/>
          <w:sz w:val="20"/>
          <w:szCs w:val="20"/>
          <w:highlight w:val="white"/>
        </w:rPr>
      </w:pPr>
      <w:ins w:id="5176" w:author="Michael Bell" w:date="2013-05-06T18:05:00Z">
        <w:r w:rsidRPr="003A2FEE">
          <w:rPr>
            <w:rFonts w:ascii="Courier New" w:hAnsi="Courier New" w:cs="Courier New"/>
            <w:color w:val="008000"/>
            <w:sz w:val="20"/>
            <w:szCs w:val="20"/>
            <w:highlight w:val="white"/>
          </w:rPr>
          <w:t xml:space="preserve"> </w:t>
        </w:r>
      </w:ins>
    </w:p>
    <w:p w14:paraId="373EA089" w14:textId="77777777" w:rsidR="003A2FEE" w:rsidRPr="003A2FEE" w:rsidRDefault="003A2FEE" w:rsidP="003A2FEE">
      <w:pPr>
        <w:autoSpaceDE w:val="0"/>
        <w:autoSpaceDN w:val="0"/>
        <w:adjustRightInd w:val="0"/>
        <w:spacing w:after="0" w:line="240" w:lineRule="auto"/>
        <w:rPr>
          <w:ins w:id="5177" w:author="Michael Bell" w:date="2013-05-06T18:05:00Z"/>
          <w:rFonts w:ascii="Courier New" w:hAnsi="Courier New" w:cs="Courier New"/>
          <w:color w:val="008000"/>
          <w:sz w:val="20"/>
          <w:szCs w:val="20"/>
          <w:highlight w:val="white"/>
        </w:rPr>
      </w:pPr>
      <w:ins w:id="5178" w:author="Michael Bell" w:date="2013-05-06T18:05:00Z">
        <w:r w:rsidRPr="003A2FEE">
          <w:rPr>
            <w:rFonts w:ascii="Courier New" w:hAnsi="Courier New" w:cs="Courier New"/>
            <w:color w:val="008000"/>
            <w:sz w:val="20"/>
            <w:szCs w:val="20"/>
            <w:highlight w:val="white"/>
          </w:rPr>
          <w:t xml:space="preserve"> V1.0</w:t>
        </w:r>
      </w:ins>
    </w:p>
    <w:p w14:paraId="78A16D99" w14:textId="77777777" w:rsidR="003A2FEE" w:rsidRPr="003A2FEE" w:rsidRDefault="003A2FEE" w:rsidP="003A2FEE">
      <w:pPr>
        <w:autoSpaceDE w:val="0"/>
        <w:autoSpaceDN w:val="0"/>
        <w:adjustRightInd w:val="0"/>
        <w:spacing w:after="0" w:line="240" w:lineRule="auto"/>
        <w:rPr>
          <w:ins w:id="5179" w:author="Michael Bell" w:date="2013-05-06T18:05:00Z"/>
          <w:rFonts w:ascii="Courier New" w:hAnsi="Courier New" w:cs="Courier New"/>
          <w:color w:val="008000"/>
          <w:sz w:val="20"/>
          <w:szCs w:val="20"/>
          <w:highlight w:val="white"/>
        </w:rPr>
      </w:pPr>
      <w:ins w:id="5180" w:author="Michael Bell" w:date="2013-05-06T18:05:00Z">
        <w:r w:rsidRPr="003A2FEE">
          <w:rPr>
            <w:rFonts w:ascii="Courier New" w:hAnsi="Courier New" w:cs="Courier New"/>
            <w:color w:val="008000"/>
            <w:sz w:val="20"/>
            <w:szCs w:val="20"/>
            <w:highlight w:val="white"/>
          </w:rPr>
          <w:t xml:space="preserve"> </w:t>
        </w:r>
      </w:ins>
    </w:p>
    <w:p w14:paraId="63F691DF" w14:textId="77777777" w:rsidR="003A2FEE" w:rsidRPr="003A2FEE" w:rsidRDefault="003A2FEE" w:rsidP="003A2FEE">
      <w:pPr>
        <w:autoSpaceDE w:val="0"/>
        <w:autoSpaceDN w:val="0"/>
        <w:adjustRightInd w:val="0"/>
        <w:spacing w:after="0" w:line="240" w:lineRule="auto"/>
        <w:rPr>
          <w:ins w:id="5181" w:author="Michael Bell" w:date="2013-05-06T18:05:00Z"/>
          <w:rFonts w:ascii="Courier New" w:hAnsi="Courier New" w:cs="Courier New"/>
          <w:color w:val="008000"/>
          <w:sz w:val="20"/>
          <w:szCs w:val="20"/>
          <w:highlight w:val="white"/>
        </w:rPr>
      </w:pPr>
      <w:ins w:id="5182" w:author="Michael Bell" w:date="2013-05-06T18:05:00Z">
        <w:r w:rsidRPr="003A2FEE">
          <w:rPr>
            <w:rFonts w:ascii="Courier New" w:hAnsi="Courier New" w:cs="Courier New"/>
            <w:color w:val="008000"/>
            <w:sz w:val="20"/>
            <w:szCs w:val="20"/>
            <w:highlight w:val="white"/>
          </w:rPr>
          <w:t xml:space="preserve"> Hornby </w:t>
        </w:r>
        <w:proofErr w:type="spellStart"/>
        <w:r w:rsidRPr="003A2FEE">
          <w:rPr>
            <w:rFonts w:ascii="Courier New" w:hAnsi="Courier New" w:cs="Courier New"/>
            <w:color w:val="008000"/>
            <w:sz w:val="20"/>
            <w:szCs w:val="20"/>
            <w:highlight w:val="white"/>
          </w:rPr>
          <w:t>trainset</w:t>
        </w:r>
        <w:proofErr w:type="spellEnd"/>
        <w:r w:rsidRPr="003A2FEE">
          <w:rPr>
            <w:rFonts w:ascii="Courier New" w:hAnsi="Courier New" w:cs="Courier New"/>
            <w:color w:val="008000"/>
            <w:sz w:val="20"/>
            <w:szCs w:val="20"/>
            <w:highlight w:val="white"/>
          </w:rPr>
          <w:t xml:space="preserve"> automation</w:t>
        </w:r>
      </w:ins>
    </w:p>
    <w:p w14:paraId="05470BA1" w14:textId="77777777" w:rsidR="003A2FEE" w:rsidRPr="003A2FEE" w:rsidRDefault="003A2FEE" w:rsidP="003A2FEE">
      <w:pPr>
        <w:autoSpaceDE w:val="0"/>
        <w:autoSpaceDN w:val="0"/>
        <w:adjustRightInd w:val="0"/>
        <w:spacing w:after="0" w:line="240" w:lineRule="auto"/>
        <w:rPr>
          <w:ins w:id="5183" w:author="Michael Bell" w:date="2013-05-06T18:05:00Z"/>
          <w:rFonts w:ascii="Courier New" w:hAnsi="Courier New" w:cs="Courier New"/>
          <w:color w:val="008000"/>
          <w:sz w:val="20"/>
          <w:szCs w:val="20"/>
          <w:highlight w:val="white"/>
        </w:rPr>
      </w:pPr>
      <w:ins w:id="5184" w:author="Michael Bell" w:date="2013-05-06T18:05:00Z">
        <w:r w:rsidRPr="003A2FEE">
          <w:rPr>
            <w:rFonts w:ascii="Courier New" w:hAnsi="Courier New" w:cs="Courier New"/>
            <w:color w:val="008000"/>
            <w:sz w:val="20"/>
            <w:szCs w:val="20"/>
            <w:highlight w:val="white"/>
          </w:rPr>
          <w:t xml:space="preserve"> </w:t>
        </w:r>
      </w:ins>
    </w:p>
    <w:p w14:paraId="1195DD62" w14:textId="77777777" w:rsidR="003A2FEE" w:rsidRPr="003A2FEE" w:rsidRDefault="003A2FEE" w:rsidP="003A2FEE">
      <w:pPr>
        <w:autoSpaceDE w:val="0"/>
        <w:autoSpaceDN w:val="0"/>
        <w:adjustRightInd w:val="0"/>
        <w:spacing w:after="0" w:line="240" w:lineRule="auto"/>
        <w:rPr>
          <w:ins w:id="5185" w:author="Michael Bell" w:date="2013-05-06T18:05:00Z"/>
          <w:rFonts w:ascii="Courier New" w:hAnsi="Courier New" w:cs="Courier New"/>
          <w:color w:val="008000"/>
          <w:sz w:val="20"/>
          <w:szCs w:val="20"/>
          <w:highlight w:val="white"/>
        </w:rPr>
      </w:pPr>
      <w:ins w:id="5186" w:author="Michael Bell" w:date="2013-05-06T18:05:00Z">
        <w:r w:rsidRPr="003A2FEE">
          <w:rPr>
            <w:rFonts w:ascii="Courier New" w:hAnsi="Courier New" w:cs="Courier New"/>
            <w:color w:val="008000"/>
            <w:sz w:val="20"/>
            <w:szCs w:val="20"/>
            <w:highlight w:val="white"/>
          </w:rPr>
          <w:t xml:space="preserve"> By Michael Bell</w:t>
        </w:r>
      </w:ins>
    </w:p>
    <w:p w14:paraId="3D5AAD6D" w14:textId="77777777" w:rsidR="003A2FEE" w:rsidRPr="003A2FEE" w:rsidRDefault="003A2FEE" w:rsidP="003A2FEE">
      <w:pPr>
        <w:autoSpaceDE w:val="0"/>
        <w:autoSpaceDN w:val="0"/>
        <w:adjustRightInd w:val="0"/>
        <w:spacing w:after="0" w:line="240" w:lineRule="auto"/>
        <w:rPr>
          <w:ins w:id="5187" w:author="Michael Bell" w:date="2013-05-06T18:05:00Z"/>
          <w:rFonts w:ascii="Courier New" w:hAnsi="Courier New" w:cs="Courier New"/>
          <w:color w:val="008000"/>
          <w:sz w:val="20"/>
          <w:szCs w:val="20"/>
          <w:highlight w:val="white"/>
        </w:rPr>
      </w:pPr>
      <w:ins w:id="5188" w:author="Michael Bell" w:date="2013-05-06T18:05:00Z">
        <w:r w:rsidRPr="003A2FEE">
          <w:rPr>
            <w:rFonts w:ascii="Courier New" w:hAnsi="Courier New" w:cs="Courier New"/>
            <w:color w:val="008000"/>
            <w:sz w:val="20"/>
            <w:szCs w:val="20"/>
            <w:highlight w:val="white"/>
          </w:rPr>
          <w:t xml:space="preserve"> </w:t>
        </w:r>
      </w:ins>
    </w:p>
    <w:p w14:paraId="5ABC0A9C" w14:textId="77777777" w:rsidR="003A2FEE" w:rsidRPr="003A2FEE" w:rsidRDefault="003A2FEE" w:rsidP="003A2FEE">
      <w:pPr>
        <w:autoSpaceDE w:val="0"/>
        <w:autoSpaceDN w:val="0"/>
        <w:adjustRightInd w:val="0"/>
        <w:spacing w:after="0" w:line="240" w:lineRule="auto"/>
        <w:rPr>
          <w:ins w:id="5189" w:author="Michael Bell" w:date="2013-05-06T18:05:00Z"/>
          <w:rFonts w:ascii="Courier New" w:hAnsi="Courier New" w:cs="Courier New"/>
          <w:color w:val="008000"/>
          <w:sz w:val="20"/>
          <w:szCs w:val="20"/>
          <w:highlight w:val="white"/>
        </w:rPr>
      </w:pPr>
      <w:ins w:id="5190" w:author="Michael Bell" w:date="2013-05-06T18:05:00Z">
        <w:r w:rsidRPr="003A2FEE">
          <w:rPr>
            <w:rFonts w:ascii="Courier New" w:hAnsi="Courier New" w:cs="Courier New"/>
            <w:color w:val="008000"/>
            <w:sz w:val="20"/>
            <w:szCs w:val="20"/>
            <w:highlight w:val="white"/>
          </w:rPr>
          <w:t xml:space="preserve"> Programing started: 02/02/2013 at 14:08</w:t>
        </w:r>
      </w:ins>
    </w:p>
    <w:p w14:paraId="7AEFDE9B" w14:textId="77777777" w:rsidR="003A2FEE" w:rsidRPr="003A2FEE" w:rsidRDefault="003A2FEE" w:rsidP="003A2FEE">
      <w:pPr>
        <w:autoSpaceDE w:val="0"/>
        <w:autoSpaceDN w:val="0"/>
        <w:adjustRightInd w:val="0"/>
        <w:spacing w:after="0" w:line="240" w:lineRule="auto"/>
        <w:rPr>
          <w:ins w:id="5191" w:author="Michael Bell" w:date="2013-05-06T18:05:00Z"/>
          <w:rFonts w:ascii="Courier New" w:hAnsi="Courier New" w:cs="Courier New"/>
          <w:color w:val="008000"/>
          <w:sz w:val="20"/>
          <w:szCs w:val="20"/>
          <w:highlight w:val="white"/>
        </w:rPr>
      </w:pPr>
      <w:ins w:id="5192" w:author="Michael Bell" w:date="2013-05-06T18:05:00Z">
        <w:r w:rsidRPr="003A2FEE">
          <w:rPr>
            <w:rFonts w:ascii="Courier New" w:hAnsi="Courier New" w:cs="Courier New"/>
            <w:color w:val="008000"/>
            <w:sz w:val="20"/>
            <w:szCs w:val="20"/>
            <w:highlight w:val="white"/>
          </w:rPr>
          <w:t xml:space="preserve"> </w:t>
        </w:r>
      </w:ins>
    </w:p>
    <w:p w14:paraId="5F3BDBA4" w14:textId="77777777" w:rsidR="003A2FEE" w:rsidRPr="003A2FEE" w:rsidRDefault="003A2FEE" w:rsidP="003A2FEE">
      <w:pPr>
        <w:autoSpaceDE w:val="0"/>
        <w:autoSpaceDN w:val="0"/>
        <w:adjustRightInd w:val="0"/>
        <w:spacing w:after="0" w:line="240" w:lineRule="auto"/>
        <w:rPr>
          <w:ins w:id="5193" w:author="Michael Bell" w:date="2013-05-06T18:05:00Z"/>
          <w:rFonts w:ascii="Courier New" w:hAnsi="Courier New" w:cs="Courier New"/>
          <w:color w:val="008000"/>
          <w:sz w:val="20"/>
          <w:szCs w:val="20"/>
          <w:highlight w:val="white"/>
        </w:rPr>
      </w:pPr>
      <w:ins w:id="5194" w:author="Michael Bell" w:date="2013-05-06T18:05:00Z">
        <w:r w:rsidRPr="003A2FEE">
          <w:rPr>
            <w:rFonts w:ascii="Courier New" w:hAnsi="Courier New" w:cs="Courier New"/>
            <w:color w:val="008000"/>
            <w:sz w:val="20"/>
            <w:szCs w:val="20"/>
            <w:highlight w:val="white"/>
          </w:rPr>
          <w:t xml:space="preserve"> Programing completed: 06/05/2013 at 17:45</w:t>
        </w:r>
      </w:ins>
    </w:p>
    <w:p w14:paraId="1665FBD2" w14:textId="77777777" w:rsidR="003A2FEE" w:rsidRPr="003A2FEE" w:rsidRDefault="003A2FEE" w:rsidP="003A2FEE">
      <w:pPr>
        <w:autoSpaceDE w:val="0"/>
        <w:autoSpaceDN w:val="0"/>
        <w:adjustRightInd w:val="0"/>
        <w:spacing w:after="0" w:line="240" w:lineRule="auto"/>
        <w:rPr>
          <w:ins w:id="5195" w:author="Michael Bell" w:date="2013-05-06T18:05:00Z"/>
          <w:rFonts w:ascii="Courier New" w:hAnsi="Courier New" w:cs="Courier New"/>
          <w:color w:val="008000"/>
          <w:sz w:val="20"/>
          <w:szCs w:val="20"/>
          <w:highlight w:val="white"/>
        </w:rPr>
      </w:pPr>
      <w:ins w:id="5196" w:author="Michael Bell" w:date="2013-05-06T18:05:00Z">
        <w:r w:rsidRPr="003A2FEE">
          <w:rPr>
            <w:rFonts w:ascii="Courier New" w:hAnsi="Courier New" w:cs="Courier New"/>
            <w:color w:val="008000"/>
            <w:sz w:val="20"/>
            <w:szCs w:val="20"/>
            <w:highlight w:val="white"/>
          </w:rPr>
          <w:t xml:space="preserve"> </w:t>
        </w:r>
      </w:ins>
    </w:p>
    <w:p w14:paraId="617A6793" w14:textId="77777777" w:rsidR="003A2FEE" w:rsidRPr="003A2FEE" w:rsidRDefault="003A2FEE" w:rsidP="003A2FEE">
      <w:pPr>
        <w:autoSpaceDE w:val="0"/>
        <w:autoSpaceDN w:val="0"/>
        <w:adjustRightInd w:val="0"/>
        <w:spacing w:after="0" w:line="240" w:lineRule="auto"/>
        <w:rPr>
          <w:ins w:id="5197" w:author="Michael Bell" w:date="2013-05-06T18:05:00Z"/>
          <w:rFonts w:ascii="Courier New" w:hAnsi="Courier New" w:cs="Courier New"/>
          <w:color w:val="000000"/>
          <w:sz w:val="20"/>
          <w:szCs w:val="20"/>
          <w:highlight w:val="white"/>
        </w:rPr>
      </w:pPr>
      <w:ins w:id="5198" w:author="Michael Bell" w:date="2013-05-06T18:05:00Z">
        <w:r w:rsidRPr="003A2FEE">
          <w:rPr>
            <w:rFonts w:ascii="Courier New" w:hAnsi="Courier New" w:cs="Courier New"/>
            <w:color w:val="008000"/>
            <w:sz w:val="20"/>
            <w:szCs w:val="20"/>
            <w:highlight w:val="white"/>
          </w:rPr>
          <w:t xml:space="preserve"> */</w:t>
        </w:r>
      </w:ins>
    </w:p>
    <w:p w14:paraId="2FE46CC3" w14:textId="77777777" w:rsidR="003A2FEE" w:rsidRPr="003A2FEE" w:rsidRDefault="003A2FEE" w:rsidP="003A2FEE">
      <w:pPr>
        <w:autoSpaceDE w:val="0"/>
        <w:autoSpaceDN w:val="0"/>
        <w:adjustRightInd w:val="0"/>
        <w:spacing w:after="0" w:line="240" w:lineRule="auto"/>
        <w:rPr>
          <w:ins w:id="5199" w:author="Michael Bell" w:date="2013-05-06T18:05:00Z"/>
          <w:rFonts w:ascii="Courier New" w:hAnsi="Courier New" w:cs="Courier New"/>
          <w:color w:val="000000"/>
          <w:sz w:val="20"/>
          <w:szCs w:val="20"/>
          <w:highlight w:val="white"/>
        </w:rPr>
      </w:pPr>
    </w:p>
    <w:p w14:paraId="692D4011" w14:textId="77777777" w:rsidR="003A2FEE" w:rsidRPr="003A2FEE" w:rsidRDefault="003A2FEE" w:rsidP="003A2FEE">
      <w:pPr>
        <w:autoSpaceDE w:val="0"/>
        <w:autoSpaceDN w:val="0"/>
        <w:adjustRightInd w:val="0"/>
        <w:spacing w:after="0" w:line="240" w:lineRule="auto"/>
        <w:rPr>
          <w:ins w:id="5200" w:author="Michael Bell" w:date="2013-05-06T18:05:00Z"/>
          <w:rFonts w:ascii="Courier New" w:hAnsi="Courier New" w:cs="Courier New"/>
          <w:color w:val="008000"/>
          <w:sz w:val="20"/>
          <w:szCs w:val="20"/>
          <w:highlight w:val="white"/>
        </w:rPr>
      </w:pPr>
      <w:ins w:id="5201" w:author="Michael Bell" w:date="2013-05-06T18:05:00Z">
        <w:r w:rsidRPr="003A2FEE">
          <w:rPr>
            <w:rFonts w:ascii="Courier New" w:hAnsi="Courier New" w:cs="Courier New"/>
            <w:color w:val="008000"/>
            <w:sz w:val="20"/>
            <w:szCs w:val="20"/>
            <w:highlight w:val="white"/>
          </w:rPr>
          <w:t xml:space="preserve">/*this function returns an </w:t>
        </w:r>
        <w:proofErr w:type="spellStart"/>
        <w:r w:rsidRPr="003A2FEE">
          <w:rPr>
            <w:rFonts w:ascii="Courier New" w:hAnsi="Courier New" w:cs="Courier New"/>
            <w:color w:val="008000"/>
            <w:sz w:val="20"/>
            <w:szCs w:val="20"/>
            <w:highlight w:val="white"/>
          </w:rPr>
          <w:t>intager</w:t>
        </w:r>
        <w:proofErr w:type="spellEnd"/>
        <w:r w:rsidRPr="003A2FEE">
          <w:rPr>
            <w:rFonts w:ascii="Courier New" w:hAnsi="Courier New" w:cs="Courier New"/>
            <w:color w:val="008000"/>
            <w:sz w:val="20"/>
            <w:szCs w:val="20"/>
            <w:highlight w:val="white"/>
          </w:rPr>
          <w:t xml:space="preserve"> value </w:t>
        </w:r>
        <w:proofErr w:type="spellStart"/>
        <w:r w:rsidRPr="003A2FEE">
          <w:rPr>
            <w:rFonts w:ascii="Courier New" w:hAnsi="Courier New" w:cs="Courier New"/>
            <w:color w:val="008000"/>
            <w:sz w:val="20"/>
            <w:szCs w:val="20"/>
            <w:highlight w:val="white"/>
          </w:rPr>
          <w:t>coresponding</w:t>
        </w:r>
        <w:proofErr w:type="spellEnd"/>
        <w:r w:rsidRPr="003A2FEE">
          <w:rPr>
            <w:rFonts w:ascii="Courier New" w:hAnsi="Courier New" w:cs="Courier New"/>
            <w:color w:val="008000"/>
            <w:sz w:val="20"/>
            <w:szCs w:val="20"/>
            <w:highlight w:val="white"/>
          </w:rPr>
          <w:t xml:space="preserve"> the </w:t>
        </w:r>
        <w:proofErr w:type="spellStart"/>
        <w:r w:rsidRPr="003A2FEE">
          <w:rPr>
            <w:rFonts w:ascii="Courier New" w:hAnsi="Courier New" w:cs="Courier New"/>
            <w:color w:val="008000"/>
            <w:sz w:val="20"/>
            <w:szCs w:val="20"/>
            <w:highlight w:val="white"/>
          </w:rPr>
          <w:t>the</w:t>
        </w:r>
        <w:proofErr w:type="spellEnd"/>
        <w:r w:rsidRPr="003A2FEE">
          <w:rPr>
            <w:rFonts w:ascii="Courier New" w:hAnsi="Courier New" w:cs="Courier New"/>
            <w:color w:val="008000"/>
            <w:sz w:val="20"/>
            <w:szCs w:val="20"/>
            <w:highlight w:val="white"/>
          </w:rPr>
          <w:t xml:space="preserve"> current button (or lack </w:t>
        </w:r>
        <w:proofErr w:type="spellStart"/>
        <w:r w:rsidRPr="003A2FEE">
          <w:rPr>
            <w:rFonts w:ascii="Courier New" w:hAnsi="Courier New" w:cs="Courier New"/>
            <w:color w:val="008000"/>
            <w:sz w:val="20"/>
            <w:szCs w:val="20"/>
            <w:highlight w:val="white"/>
          </w:rPr>
          <w:t>therof</w:t>
        </w:r>
        <w:proofErr w:type="spellEnd"/>
        <w:r w:rsidRPr="003A2FEE">
          <w:rPr>
            <w:rFonts w:ascii="Courier New" w:hAnsi="Courier New" w:cs="Courier New"/>
            <w:color w:val="008000"/>
            <w:sz w:val="20"/>
            <w:szCs w:val="20"/>
            <w:highlight w:val="white"/>
          </w:rPr>
          <w:t>) being</w:t>
        </w:r>
      </w:ins>
    </w:p>
    <w:p w14:paraId="07FFB41B" w14:textId="77777777" w:rsidR="003A2FEE" w:rsidRPr="003A2FEE" w:rsidRDefault="003A2FEE" w:rsidP="003A2FEE">
      <w:pPr>
        <w:autoSpaceDE w:val="0"/>
        <w:autoSpaceDN w:val="0"/>
        <w:adjustRightInd w:val="0"/>
        <w:spacing w:after="0" w:line="240" w:lineRule="auto"/>
        <w:rPr>
          <w:ins w:id="5202" w:author="Michael Bell" w:date="2013-05-06T18:05:00Z"/>
          <w:rFonts w:ascii="Courier New" w:hAnsi="Courier New" w:cs="Courier New"/>
          <w:color w:val="008000"/>
          <w:sz w:val="20"/>
          <w:szCs w:val="20"/>
          <w:highlight w:val="white"/>
        </w:rPr>
      </w:pPr>
      <w:proofErr w:type="gramStart"/>
      <w:ins w:id="5203" w:author="Michael Bell" w:date="2013-05-06T18:05:00Z">
        <w:r w:rsidRPr="003A2FEE">
          <w:rPr>
            <w:rFonts w:ascii="Courier New" w:hAnsi="Courier New" w:cs="Courier New"/>
            <w:color w:val="008000"/>
            <w:sz w:val="20"/>
            <w:szCs w:val="20"/>
            <w:highlight w:val="white"/>
          </w:rPr>
          <w:t>pressed</w:t>
        </w:r>
        <w:proofErr w:type="gramEnd"/>
        <w:r w:rsidRPr="003A2FEE">
          <w:rPr>
            <w:rFonts w:ascii="Courier New" w:hAnsi="Courier New" w:cs="Courier New"/>
            <w:color w:val="008000"/>
            <w:sz w:val="20"/>
            <w:szCs w:val="20"/>
            <w:highlight w:val="white"/>
          </w:rPr>
          <w:t xml:space="preserve">, it only works when either 1 or 0 </w:t>
        </w:r>
        <w:proofErr w:type="spellStart"/>
        <w:r w:rsidRPr="003A2FEE">
          <w:rPr>
            <w:rFonts w:ascii="Courier New" w:hAnsi="Courier New" w:cs="Courier New"/>
            <w:color w:val="008000"/>
            <w:sz w:val="20"/>
            <w:szCs w:val="20"/>
            <w:highlight w:val="white"/>
          </w:rPr>
          <w:t>butons</w:t>
        </w:r>
        <w:proofErr w:type="spellEnd"/>
        <w:r w:rsidRPr="003A2FEE">
          <w:rPr>
            <w:rFonts w:ascii="Courier New" w:hAnsi="Courier New" w:cs="Courier New"/>
            <w:color w:val="008000"/>
            <w:sz w:val="20"/>
            <w:szCs w:val="20"/>
            <w:highlight w:val="white"/>
          </w:rPr>
          <w:t xml:space="preserve"> are being pressed, the </w:t>
        </w:r>
        <w:proofErr w:type="spellStart"/>
        <w:r w:rsidRPr="003A2FEE">
          <w:rPr>
            <w:rFonts w:ascii="Courier New" w:hAnsi="Courier New" w:cs="Courier New"/>
            <w:color w:val="008000"/>
            <w:sz w:val="20"/>
            <w:szCs w:val="20"/>
            <w:highlight w:val="white"/>
          </w:rPr>
          <w:t>intager</w:t>
        </w:r>
        <w:proofErr w:type="spellEnd"/>
        <w:r w:rsidRPr="003A2FEE">
          <w:rPr>
            <w:rFonts w:ascii="Courier New" w:hAnsi="Courier New" w:cs="Courier New"/>
            <w:color w:val="008000"/>
            <w:sz w:val="20"/>
            <w:szCs w:val="20"/>
            <w:highlight w:val="white"/>
          </w:rPr>
          <w:t xml:space="preserve"> values output are</w:t>
        </w:r>
      </w:ins>
    </w:p>
    <w:p w14:paraId="77AD20CF" w14:textId="77777777" w:rsidR="003A2FEE" w:rsidRPr="003A2FEE" w:rsidRDefault="003A2FEE" w:rsidP="003A2FEE">
      <w:pPr>
        <w:autoSpaceDE w:val="0"/>
        <w:autoSpaceDN w:val="0"/>
        <w:adjustRightInd w:val="0"/>
        <w:spacing w:after="0" w:line="240" w:lineRule="auto"/>
        <w:rPr>
          <w:ins w:id="5204" w:author="Michael Bell" w:date="2013-05-06T18:05:00Z"/>
          <w:rFonts w:ascii="Courier New" w:hAnsi="Courier New" w:cs="Courier New"/>
          <w:color w:val="008000"/>
          <w:sz w:val="20"/>
          <w:szCs w:val="20"/>
          <w:highlight w:val="white"/>
        </w:rPr>
      </w:pPr>
      <w:ins w:id="5205" w:author="Michael Bell" w:date="2013-05-06T18:05:00Z">
        <w:r w:rsidRPr="003A2FEE">
          <w:rPr>
            <w:rFonts w:ascii="Courier New" w:hAnsi="Courier New" w:cs="Courier New"/>
            <w:color w:val="008000"/>
            <w:sz w:val="20"/>
            <w:szCs w:val="20"/>
            <w:highlight w:val="white"/>
          </w:rPr>
          <w:t xml:space="preserve">#defined at the </w:t>
        </w:r>
        <w:proofErr w:type="spellStart"/>
        <w:r w:rsidRPr="003A2FEE">
          <w:rPr>
            <w:rFonts w:ascii="Courier New" w:hAnsi="Courier New" w:cs="Courier New"/>
            <w:color w:val="008000"/>
            <w:sz w:val="20"/>
            <w:szCs w:val="20"/>
            <w:highlight w:val="white"/>
          </w:rPr>
          <w:t>begining</w:t>
        </w:r>
        <w:proofErr w:type="spellEnd"/>
        <w:r w:rsidRPr="003A2FEE">
          <w:rPr>
            <w:rFonts w:ascii="Courier New" w:hAnsi="Courier New" w:cs="Courier New"/>
            <w:color w:val="008000"/>
            <w:sz w:val="20"/>
            <w:szCs w:val="20"/>
            <w:highlight w:val="white"/>
          </w:rPr>
          <w:t xml:space="preserve"> of the program as </w:t>
        </w:r>
        <w:proofErr w:type="spellStart"/>
        <w:r w:rsidRPr="003A2FEE">
          <w:rPr>
            <w:rFonts w:ascii="Courier New" w:hAnsi="Courier New" w:cs="Courier New"/>
            <w:color w:val="008000"/>
            <w:sz w:val="20"/>
            <w:szCs w:val="20"/>
            <w:highlight w:val="white"/>
          </w:rPr>
          <w:t>rightOut</w:t>
        </w:r>
        <w:proofErr w:type="spellEnd"/>
        <w:r w:rsidRPr="003A2FEE">
          <w:rPr>
            <w:rFonts w:ascii="Courier New" w:hAnsi="Courier New" w:cs="Courier New"/>
            <w:color w:val="008000"/>
            <w:sz w:val="20"/>
            <w:szCs w:val="20"/>
            <w:highlight w:val="white"/>
          </w:rPr>
          <w:t xml:space="preserve"> </w:t>
        </w:r>
        <w:proofErr w:type="spellStart"/>
        <w:r w:rsidRPr="003A2FEE">
          <w:rPr>
            <w:rFonts w:ascii="Courier New" w:hAnsi="Courier New" w:cs="Courier New"/>
            <w:color w:val="008000"/>
            <w:sz w:val="20"/>
            <w:szCs w:val="20"/>
            <w:highlight w:val="white"/>
          </w:rPr>
          <w:t>upOut</w:t>
        </w:r>
        <w:proofErr w:type="spellEnd"/>
        <w:r w:rsidRPr="003A2FEE">
          <w:rPr>
            <w:rFonts w:ascii="Courier New" w:hAnsi="Courier New" w:cs="Courier New"/>
            <w:color w:val="008000"/>
            <w:sz w:val="20"/>
            <w:szCs w:val="20"/>
            <w:highlight w:val="white"/>
          </w:rPr>
          <w:t xml:space="preserve"> etc.</w:t>
        </w:r>
      </w:ins>
    </w:p>
    <w:p w14:paraId="47D09D75" w14:textId="77777777" w:rsidR="003A2FEE" w:rsidRPr="003A2FEE" w:rsidRDefault="003A2FEE" w:rsidP="003A2FEE">
      <w:pPr>
        <w:autoSpaceDE w:val="0"/>
        <w:autoSpaceDN w:val="0"/>
        <w:adjustRightInd w:val="0"/>
        <w:spacing w:after="0" w:line="240" w:lineRule="auto"/>
        <w:rPr>
          <w:ins w:id="5206" w:author="Michael Bell" w:date="2013-05-06T18:05:00Z"/>
          <w:rFonts w:ascii="Courier New" w:hAnsi="Courier New" w:cs="Courier New"/>
          <w:color w:val="008000"/>
          <w:sz w:val="20"/>
          <w:szCs w:val="20"/>
          <w:highlight w:val="white"/>
        </w:rPr>
      </w:pPr>
    </w:p>
    <w:p w14:paraId="29357FE0" w14:textId="77777777" w:rsidR="003A2FEE" w:rsidRPr="003A2FEE" w:rsidRDefault="003A2FEE" w:rsidP="003A2FEE">
      <w:pPr>
        <w:autoSpaceDE w:val="0"/>
        <w:autoSpaceDN w:val="0"/>
        <w:adjustRightInd w:val="0"/>
        <w:spacing w:after="0" w:line="240" w:lineRule="auto"/>
        <w:rPr>
          <w:ins w:id="5207" w:author="Michael Bell" w:date="2013-05-06T18:05:00Z"/>
          <w:rFonts w:ascii="Courier New" w:hAnsi="Courier New" w:cs="Courier New"/>
          <w:color w:val="008000"/>
          <w:sz w:val="20"/>
          <w:szCs w:val="20"/>
          <w:highlight w:val="white"/>
        </w:rPr>
      </w:pPr>
      <w:proofErr w:type="gramStart"/>
      <w:ins w:id="5208" w:author="Michael Bell" w:date="2013-05-06T18:05:00Z">
        <w:r w:rsidRPr="003A2FEE">
          <w:rPr>
            <w:rFonts w:ascii="Courier New" w:hAnsi="Courier New" w:cs="Courier New"/>
            <w:color w:val="008000"/>
            <w:sz w:val="20"/>
            <w:szCs w:val="20"/>
            <w:highlight w:val="white"/>
          </w:rPr>
          <w:t>the</w:t>
        </w:r>
        <w:proofErr w:type="gramEnd"/>
        <w:r w:rsidRPr="003A2FEE">
          <w:rPr>
            <w:rFonts w:ascii="Courier New" w:hAnsi="Courier New" w:cs="Courier New"/>
            <w:color w:val="008000"/>
            <w:sz w:val="20"/>
            <w:szCs w:val="20"/>
            <w:highlight w:val="white"/>
          </w:rPr>
          <w:t xml:space="preserve"> sensor board outputs a </w:t>
        </w:r>
        <w:proofErr w:type="spellStart"/>
        <w:r w:rsidRPr="003A2FEE">
          <w:rPr>
            <w:rFonts w:ascii="Courier New" w:hAnsi="Courier New" w:cs="Courier New"/>
            <w:color w:val="008000"/>
            <w:sz w:val="20"/>
            <w:szCs w:val="20"/>
            <w:highlight w:val="white"/>
          </w:rPr>
          <w:t>diferent</w:t>
        </w:r>
        <w:proofErr w:type="spellEnd"/>
        <w:r w:rsidRPr="003A2FEE">
          <w:rPr>
            <w:rFonts w:ascii="Courier New" w:hAnsi="Courier New" w:cs="Courier New"/>
            <w:color w:val="008000"/>
            <w:sz w:val="20"/>
            <w:szCs w:val="20"/>
            <w:highlight w:val="white"/>
          </w:rPr>
          <w:t xml:space="preserve"> voltage depending on which </w:t>
        </w:r>
        <w:proofErr w:type="spellStart"/>
        <w:r w:rsidRPr="003A2FEE">
          <w:rPr>
            <w:rFonts w:ascii="Courier New" w:hAnsi="Courier New" w:cs="Courier New"/>
            <w:color w:val="008000"/>
            <w:sz w:val="20"/>
            <w:szCs w:val="20"/>
            <w:highlight w:val="white"/>
          </w:rPr>
          <w:t>buton</w:t>
        </w:r>
        <w:proofErr w:type="spellEnd"/>
        <w:r w:rsidRPr="003A2FEE">
          <w:rPr>
            <w:rFonts w:ascii="Courier New" w:hAnsi="Courier New" w:cs="Courier New"/>
            <w:color w:val="008000"/>
            <w:sz w:val="20"/>
            <w:szCs w:val="20"/>
            <w:highlight w:val="white"/>
          </w:rPr>
          <w:t xml:space="preserve"> is pressed, these voltages are</w:t>
        </w:r>
      </w:ins>
    </w:p>
    <w:p w14:paraId="04777D36" w14:textId="77777777" w:rsidR="003A2FEE" w:rsidRPr="003A2FEE" w:rsidRDefault="003A2FEE" w:rsidP="003A2FEE">
      <w:pPr>
        <w:autoSpaceDE w:val="0"/>
        <w:autoSpaceDN w:val="0"/>
        <w:adjustRightInd w:val="0"/>
        <w:spacing w:after="0" w:line="240" w:lineRule="auto"/>
        <w:rPr>
          <w:ins w:id="5209" w:author="Michael Bell" w:date="2013-05-06T18:05:00Z"/>
          <w:rFonts w:ascii="Courier New" w:hAnsi="Courier New" w:cs="Courier New"/>
          <w:color w:val="008000"/>
          <w:sz w:val="20"/>
          <w:szCs w:val="20"/>
          <w:highlight w:val="white"/>
        </w:rPr>
      </w:pPr>
      <w:ins w:id="5210" w:author="Michael Bell" w:date="2013-05-06T18:05:00Z">
        <w:r w:rsidRPr="003A2FEE">
          <w:rPr>
            <w:rFonts w:ascii="Courier New" w:hAnsi="Courier New" w:cs="Courier New"/>
            <w:color w:val="008000"/>
            <w:sz w:val="20"/>
            <w:szCs w:val="20"/>
            <w:highlight w:val="white"/>
          </w:rPr>
          <w:t xml:space="preserve">#defined at the </w:t>
        </w:r>
        <w:proofErr w:type="spellStart"/>
        <w:r w:rsidRPr="003A2FEE">
          <w:rPr>
            <w:rFonts w:ascii="Courier New" w:hAnsi="Courier New" w:cs="Courier New"/>
            <w:color w:val="008000"/>
            <w:sz w:val="20"/>
            <w:szCs w:val="20"/>
            <w:highlight w:val="white"/>
          </w:rPr>
          <w:t>begining</w:t>
        </w:r>
        <w:proofErr w:type="spellEnd"/>
        <w:r w:rsidRPr="003A2FEE">
          <w:rPr>
            <w:rFonts w:ascii="Courier New" w:hAnsi="Courier New" w:cs="Courier New"/>
            <w:color w:val="008000"/>
            <w:sz w:val="20"/>
            <w:szCs w:val="20"/>
            <w:highlight w:val="white"/>
          </w:rPr>
          <w:t xml:space="preserve"> of the program and are called </w:t>
        </w:r>
        <w:proofErr w:type="spellStart"/>
        <w:r w:rsidRPr="003A2FEE">
          <w:rPr>
            <w:rFonts w:ascii="Courier New" w:hAnsi="Courier New" w:cs="Courier New"/>
            <w:color w:val="008000"/>
            <w:sz w:val="20"/>
            <w:szCs w:val="20"/>
            <w:highlight w:val="white"/>
          </w:rPr>
          <w:t>upADC</w:t>
        </w:r>
        <w:proofErr w:type="spellEnd"/>
        <w:r w:rsidRPr="003A2FEE">
          <w:rPr>
            <w:rFonts w:ascii="Courier New" w:hAnsi="Courier New" w:cs="Courier New"/>
            <w:color w:val="008000"/>
            <w:sz w:val="20"/>
            <w:szCs w:val="20"/>
            <w:highlight w:val="white"/>
          </w:rPr>
          <w:t xml:space="preserve">, </w:t>
        </w:r>
        <w:proofErr w:type="spellStart"/>
        <w:r w:rsidRPr="003A2FEE">
          <w:rPr>
            <w:rFonts w:ascii="Courier New" w:hAnsi="Courier New" w:cs="Courier New"/>
            <w:color w:val="008000"/>
            <w:sz w:val="20"/>
            <w:szCs w:val="20"/>
            <w:highlight w:val="white"/>
          </w:rPr>
          <w:t>downADC</w:t>
        </w:r>
        <w:proofErr w:type="spellEnd"/>
        <w:r w:rsidRPr="003A2FEE">
          <w:rPr>
            <w:rFonts w:ascii="Courier New" w:hAnsi="Courier New" w:cs="Courier New"/>
            <w:color w:val="008000"/>
            <w:sz w:val="20"/>
            <w:szCs w:val="20"/>
            <w:highlight w:val="white"/>
          </w:rPr>
          <w:t xml:space="preserve"> etc.</w:t>
        </w:r>
      </w:ins>
    </w:p>
    <w:p w14:paraId="770B2302" w14:textId="77777777" w:rsidR="003A2FEE" w:rsidRPr="003A2FEE" w:rsidRDefault="003A2FEE" w:rsidP="003A2FEE">
      <w:pPr>
        <w:autoSpaceDE w:val="0"/>
        <w:autoSpaceDN w:val="0"/>
        <w:adjustRightInd w:val="0"/>
        <w:spacing w:after="0" w:line="240" w:lineRule="auto"/>
        <w:rPr>
          <w:ins w:id="5211" w:author="Michael Bell" w:date="2013-05-06T18:05:00Z"/>
          <w:rFonts w:ascii="Courier New" w:hAnsi="Courier New" w:cs="Courier New"/>
          <w:color w:val="008000"/>
          <w:sz w:val="20"/>
          <w:szCs w:val="20"/>
          <w:highlight w:val="white"/>
        </w:rPr>
      </w:pPr>
    </w:p>
    <w:p w14:paraId="014AEBE2" w14:textId="77777777" w:rsidR="003A2FEE" w:rsidRPr="003A2FEE" w:rsidRDefault="003A2FEE" w:rsidP="003A2FEE">
      <w:pPr>
        <w:autoSpaceDE w:val="0"/>
        <w:autoSpaceDN w:val="0"/>
        <w:adjustRightInd w:val="0"/>
        <w:spacing w:after="0" w:line="240" w:lineRule="auto"/>
        <w:rPr>
          <w:ins w:id="5212" w:author="Michael Bell" w:date="2013-05-06T18:05:00Z"/>
          <w:rFonts w:ascii="Courier New" w:hAnsi="Courier New" w:cs="Courier New"/>
          <w:color w:val="008000"/>
          <w:sz w:val="20"/>
          <w:szCs w:val="20"/>
          <w:highlight w:val="white"/>
        </w:rPr>
      </w:pPr>
      <w:proofErr w:type="gramStart"/>
      <w:ins w:id="5213" w:author="Michael Bell" w:date="2013-05-06T18:05:00Z">
        <w:r w:rsidRPr="003A2FEE">
          <w:rPr>
            <w:rFonts w:ascii="Courier New" w:hAnsi="Courier New" w:cs="Courier New"/>
            <w:color w:val="008000"/>
            <w:sz w:val="20"/>
            <w:szCs w:val="20"/>
            <w:highlight w:val="white"/>
          </w:rPr>
          <w:t>the</w:t>
        </w:r>
        <w:proofErr w:type="gramEnd"/>
        <w:r w:rsidRPr="003A2FEE">
          <w:rPr>
            <w:rFonts w:ascii="Courier New" w:hAnsi="Courier New" w:cs="Courier New"/>
            <w:color w:val="008000"/>
            <w:sz w:val="20"/>
            <w:szCs w:val="20"/>
            <w:highlight w:val="white"/>
          </w:rPr>
          <w:t xml:space="preserve"> sensitivity (or hysteresis) is how far out the voltage can be on either side of the defined value,</w:t>
        </w:r>
      </w:ins>
    </w:p>
    <w:p w14:paraId="3247DCCC" w14:textId="77777777" w:rsidR="003A2FEE" w:rsidRPr="003A2FEE" w:rsidRDefault="003A2FEE" w:rsidP="003A2FEE">
      <w:pPr>
        <w:autoSpaceDE w:val="0"/>
        <w:autoSpaceDN w:val="0"/>
        <w:adjustRightInd w:val="0"/>
        <w:spacing w:after="0" w:line="240" w:lineRule="auto"/>
        <w:rPr>
          <w:ins w:id="5214" w:author="Michael Bell" w:date="2013-05-06T18:05:00Z"/>
          <w:rFonts w:ascii="Courier New" w:hAnsi="Courier New" w:cs="Courier New"/>
          <w:color w:val="008000"/>
          <w:sz w:val="20"/>
          <w:szCs w:val="20"/>
          <w:highlight w:val="white"/>
        </w:rPr>
      </w:pPr>
      <w:proofErr w:type="gramStart"/>
      <w:ins w:id="5215" w:author="Michael Bell" w:date="2013-05-06T18:05:00Z">
        <w:r w:rsidRPr="003A2FEE">
          <w:rPr>
            <w:rFonts w:ascii="Courier New" w:hAnsi="Courier New" w:cs="Courier New"/>
            <w:color w:val="008000"/>
            <w:sz w:val="20"/>
            <w:szCs w:val="20"/>
            <w:highlight w:val="white"/>
          </w:rPr>
          <w:t>this</w:t>
        </w:r>
        <w:proofErr w:type="gramEnd"/>
        <w:r w:rsidRPr="003A2FEE">
          <w:rPr>
            <w:rFonts w:ascii="Courier New" w:hAnsi="Courier New" w:cs="Courier New"/>
            <w:color w:val="008000"/>
            <w:sz w:val="20"/>
            <w:szCs w:val="20"/>
            <w:highlight w:val="white"/>
          </w:rPr>
          <w:t xml:space="preserve"> allows for the </w:t>
        </w:r>
        <w:proofErr w:type="spellStart"/>
        <w:r w:rsidRPr="003A2FEE">
          <w:rPr>
            <w:rFonts w:ascii="Courier New" w:hAnsi="Courier New" w:cs="Courier New"/>
            <w:color w:val="008000"/>
            <w:sz w:val="20"/>
            <w:szCs w:val="20"/>
            <w:highlight w:val="white"/>
          </w:rPr>
          <w:t>tolerence</w:t>
        </w:r>
        <w:proofErr w:type="spellEnd"/>
        <w:r w:rsidRPr="003A2FEE">
          <w:rPr>
            <w:rFonts w:ascii="Courier New" w:hAnsi="Courier New" w:cs="Courier New"/>
            <w:color w:val="008000"/>
            <w:sz w:val="20"/>
            <w:szCs w:val="20"/>
            <w:highlight w:val="white"/>
          </w:rPr>
          <w:t xml:space="preserve"> of the resistors used producing the voltages</w:t>
        </w:r>
      </w:ins>
    </w:p>
    <w:p w14:paraId="09EE5196" w14:textId="77777777" w:rsidR="003A2FEE" w:rsidRPr="003A2FEE" w:rsidRDefault="003A2FEE" w:rsidP="003A2FEE">
      <w:pPr>
        <w:autoSpaceDE w:val="0"/>
        <w:autoSpaceDN w:val="0"/>
        <w:adjustRightInd w:val="0"/>
        <w:spacing w:after="0" w:line="240" w:lineRule="auto"/>
        <w:rPr>
          <w:ins w:id="5216" w:author="Michael Bell" w:date="2013-05-06T18:05:00Z"/>
          <w:rFonts w:ascii="Courier New" w:hAnsi="Courier New" w:cs="Courier New"/>
          <w:color w:val="008000"/>
          <w:sz w:val="20"/>
          <w:szCs w:val="20"/>
          <w:highlight w:val="white"/>
        </w:rPr>
      </w:pPr>
    </w:p>
    <w:p w14:paraId="16BC8D72" w14:textId="77777777" w:rsidR="003A2FEE" w:rsidRPr="003A2FEE" w:rsidRDefault="003A2FEE" w:rsidP="003A2FEE">
      <w:pPr>
        <w:autoSpaceDE w:val="0"/>
        <w:autoSpaceDN w:val="0"/>
        <w:adjustRightInd w:val="0"/>
        <w:spacing w:after="0" w:line="240" w:lineRule="auto"/>
        <w:rPr>
          <w:ins w:id="5217" w:author="Michael Bell" w:date="2013-05-06T18:05:00Z"/>
          <w:rFonts w:ascii="Courier New" w:hAnsi="Courier New" w:cs="Courier New"/>
          <w:color w:val="000000"/>
          <w:sz w:val="20"/>
          <w:szCs w:val="20"/>
          <w:highlight w:val="white"/>
        </w:rPr>
      </w:pPr>
      <w:proofErr w:type="gramStart"/>
      <w:ins w:id="5218" w:author="Michael Bell" w:date="2013-05-06T18:05:00Z">
        <w:r w:rsidRPr="003A2FEE">
          <w:rPr>
            <w:rFonts w:ascii="Courier New" w:hAnsi="Courier New" w:cs="Courier New"/>
            <w:color w:val="008000"/>
            <w:sz w:val="20"/>
            <w:szCs w:val="20"/>
            <w:highlight w:val="white"/>
          </w:rPr>
          <w:t>the</w:t>
        </w:r>
        <w:proofErr w:type="gramEnd"/>
        <w:r w:rsidRPr="003A2FEE">
          <w:rPr>
            <w:rFonts w:ascii="Courier New" w:hAnsi="Courier New" w:cs="Courier New"/>
            <w:color w:val="008000"/>
            <w:sz w:val="20"/>
            <w:szCs w:val="20"/>
            <w:highlight w:val="white"/>
          </w:rPr>
          <w:t xml:space="preserve"> voltage used is stored in </w:t>
        </w:r>
        <w:proofErr w:type="spellStart"/>
        <w:r w:rsidRPr="003A2FEE">
          <w:rPr>
            <w:rFonts w:ascii="Courier New" w:hAnsi="Courier New" w:cs="Courier New"/>
            <w:color w:val="008000"/>
            <w:sz w:val="20"/>
            <w:szCs w:val="20"/>
            <w:highlight w:val="white"/>
          </w:rPr>
          <w:t>buttonVoltage</w:t>
        </w:r>
        <w:proofErr w:type="spellEnd"/>
        <w:r w:rsidRPr="003A2FEE">
          <w:rPr>
            <w:rFonts w:ascii="Courier New" w:hAnsi="Courier New" w:cs="Courier New"/>
            <w:color w:val="008000"/>
            <w:sz w:val="20"/>
            <w:szCs w:val="20"/>
            <w:highlight w:val="white"/>
          </w:rPr>
          <w:t>*/</w:t>
        </w:r>
      </w:ins>
    </w:p>
    <w:p w14:paraId="5A8B151C" w14:textId="77777777" w:rsidR="003A2FEE" w:rsidRPr="003A2FEE" w:rsidRDefault="003A2FEE" w:rsidP="003A2FEE">
      <w:pPr>
        <w:autoSpaceDE w:val="0"/>
        <w:autoSpaceDN w:val="0"/>
        <w:adjustRightInd w:val="0"/>
        <w:spacing w:after="0" w:line="240" w:lineRule="auto"/>
        <w:rPr>
          <w:ins w:id="5219" w:author="Michael Bell" w:date="2013-05-06T18:05:00Z"/>
          <w:rFonts w:ascii="Courier New" w:hAnsi="Courier New" w:cs="Courier New"/>
          <w:color w:val="000000"/>
          <w:sz w:val="20"/>
          <w:szCs w:val="20"/>
          <w:highlight w:val="white"/>
        </w:rPr>
      </w:pPr>
    </w:p>
    <w:p w14:paraId="24B5A854" w14:textId="77777777" w:rsidR="003A2FEE" w:rsidRPr="003A2FEE" w:rsidRDefault="003A2FEE" w:rsidP="003A2FEE">
      <w:pPr>
        <w:autoSpaceDE w:val="0"/>
        <w:autoSpaceDN w:val="0"/>
        <w:adjustRightInd w:val="0"/>
        <w:spacing w:after="0" w:line="240" w:lineRule="auto"/>
        <w:rPr>
          <w:ins w:id="5220" w:author="Michael Bell" w:date="2013-05-06T18:05:00Z"/>
          <w:rFonts w:ascii="Courier New" w:hAnsi="Courier New" w:cs="Courier New"/>
          <w:color w:val="000000"/>
          <w:sz w:val="20"/>
          <w:szCs w:val="20"/>
          <w:highlight w:val="white"/>
        </w:rPr>
      </w:pPr>
      <w:proofErr w:type="spellStart"/>
      <w:proofErr w:type="gramStart"/>
      <w:ins w:id="5221" w:author="Michael Bell" w:date="2013-05-06T18:05:00Z">
        <w:r w:rsidRPr="003A2FEE">
          <w:rPr>
            <w:rFonts w:ascii="Courier New" w:hAnsi="Courier New" w:cs="Courier New"/>
            <w:color w:val="8000FF"/>
            <w:sz w:val="20"/>
            <w:szCs w:val="20"/>
            <w:highlight w:val="white"/>
          </w:rPr>
          <w:t>int</w:t>
        </w:r>
        <w:proofErr w:type="spellEnd"/>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readSensors</w:t>
        </w:r>
        <w:proofErr w:type="spellEnd"/>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8000FF"/>
            <w:sz w:val="20"/>
            <w:szCs w:val="20"/>
            <w:highlight w:val="white"/>
          </w:rPr>
          <w:t>int</w:t>
        </w:r>
        <w:proofErr w:type="spell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sensorNumber</w:t>
        </w:r>
        <w:proofErr w:type="spellEnd"/>
        <w:r w:rsidRPr="003A2FEE">
          <w:rPr>
            <w:rFonts w:ascii="Courier New" w:hAnsi="Courier New" w:cs="Courier New"/>
            <w:b/>
            <w:bCs/>
            <w:color w:val="000080"/>
            <w:sz w:val="20"/>
            <w:szCs w:val="20"/>
            <w:highlight w:val="white"/>
          </w:rPr>
          <w:t>)</w:t>
        </w:r>
      </w:ins>
    </w:p>
    <w:p w14:paraId="680775E1" w14:textId="77777777" w:rsidR="003A2FEE" w:rsidRPr="003A2FEE" w:rsidRDefault="003A2FEE" w:rsidP="003A2FEE">
      <w:pPr>
        <w:autoSpaceDE w:val="0"/>
        <w:autoSpaceDN w:val="0"/>
        <w:adjustRightInd w:val="0"/>
        <w:spacing w:after="0" w:line="240" w:lineRule="auto"/>
        <w:rPr>
          <w:ins w:id="5222" w:author="Michael Bell" w:date="2013-05-06T18:05:00Z"/>
          <w:rFonts w:ascii="Courier New" w:hAnsi="Courier New" w:cs="Courier New"/>
          <w:color w:val="000000"/>
          <w:sz w:val="20"/>
          <w:szCs w:val="20"/>
          <w:highlight w:val="white"/>
        </w:rPr>
      </w:pPr>
      <w:ins w:id="5223" w:author="Michael Bell" w:date="2013-05-06T18:05:00Z">
        <w:r w:rsidRPr="003A2FEE">
          <w:rPr>
            <w:rFonts w:ascii="Courier New" w:hAnsi="Courier New" w:cs="Courier New"/>
            <w:b/>
            <w:bCs/>
            <w:color w:val="000080"/>
            <w:sz w:val="20"/>
            <w:szCs w:val="20"/>
            <w:highlight w:val="white"/>
          </w:rPr>
          <w:t>{</w:t>
        </w:r>
      </w:ins>
    </w:p>
    <w:p w14:paraId="01423101" w14:textId="77777777" w:rsidR="003A2FEE" w:rsidRPr="003A2FEE" w:rsidRDefault="003A2FEE" w:rsidP="003A2FEE">
      <w:pPr>
        <w:autoSpaceDE w:val="0"/>
        <w:autoSpaceDN w:val="0"/>
        <w:adjustRightInd w:val="0"/>
        <w:spacing w:after="0" w:line="240" w:lineRule="auto"/>
        <w:rPr>
          <w:ins w:id="5224" w:author="Michael Bell" w:date="2013-05-06T18:05:00Z"/>
          <w:rFonts w:ascii="Courier New" w:hAnsi="Courier New" w:cs="Courier New"/>
          <w:color w:val="008000"/>
          <w:sz w:val="20"/>
          <w:szCs w:val="20"/>
          <w:highlight w:val="white"/>
        </w:rPr>
      </w:pPr>
      <w:ins w:id="5225"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color w:val="8000FF"/>
            <w:sz w:val="20"/>
            <w:szCs w:val="20"/>
            <w:highlight w:val="white"/>
          </w:rPr>
          <w:t>unsigned</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8000FF"/>
            <w:sz w:val="20"/>
            <w:szCs w:val="20"/>
            <w:highlight w:val="white"/>
          </w:rPr>
          <w:t>int</w:t>
        </w:r>
        <w:proofErr w:type="spell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analogRead</w:t>
        </w:r>
        <w:proofErr w:type="spellEnd"/>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sensorNumber</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reads the voltage and stores it</w:t>
        </w:r>
      </w:ins>
    </w:p>
    <w:p w14:paraId="635E94EE" w14:textId="77777777" w:rsidR="003A2FEE" w:rsidRPr="003A2FEE" w:rsidRDefault="003A2FEE" w:rsidP="003A2FEE">
      <w:pPr>
        <w:autoSpaceDE w:val="0"/>
        <w:autoSpaceDN w:val="0"/>
        <w:adjustRightInd w:val="0"/>
        <w:spacing w:after="0" w:line="240" w:lineRule="auto"/>
        <w:rPr>
          <w:ins w:id="5226" w:author="Michael Bell" w:date="2013-05-06T18:05:00Z"/>
          <w:rFonts w:ascii="Courier New" w:hAnsi="Courier New" w:cs="Courier New"/>
          <w:color w:val="008000"/>
          <w:sz w:val="20"/>
          <w:szCs w:val="20"/>
          <w:highlight w:val="white"/>
        </w:rPr>
      </w:pPr>
      <w:ins w:id="522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w:t>
        </w:r>
        <w:proofErr w:type="spellStart"/>
        <w:proofErr w:type="gramStart"/>
        <w:r w:rsidRPr="003A2FEE">
          <w:rPr>
            <w:rFonts w:ascii="Courier New" w:hAnsi="Courier New" w:cs="Courier New"/>
            <w:color w:val="008000"/>
            <w:sz w:val="20"/>
            <w:szCs w:val="20"/>
            <w:highlight w:val="white"/>
          </w:rPr>
          <w:t>Serial.println</w:t>
        </w:r>
        <w:proofErr w:type="spellEnd"/>
        <w:r w:rsidRPr="003A2FEE">
          <w:rPr>
            <w:rFonts w:ascii="Courier New" w:hAnsi="Courier New" w:cs="Courier New"/>
            <w:color w:val="008000"/>
            <w:sz w:val="20"/>
            <w:szCs w:val="20"/>
            <w:highlight w:val="white"/>
          </w:rPr>
          <w:t>(</w:t>
        </w:r>
        <w:proofErr w:type="spellStart"/>
        <w:proofErr w:type="gramEnd"/>
        <w:r w:rsidRPr="003A2FEE">
          <w:rPr>
            <w:rFonts w:ascii="Courier New" w:hAnsi="Courier New" w:cs="Courier New"/>
            <w:color w:val="008000"/>
            <w:sz w:val="20"/>
            <w:szCs w:val="20"/>
            <w:highlight w:val="white"/>
          </w:rPr>
          <w:t>buttonVoltage</w:t>
        </w:r>
        <w:proofErr w:type="spellEnd"/>
        <w:r w:rsidRPr="003A2FEE">
          <w:rPr>
            <w:rFonts w:ascii="Courier New" w:hAnsi="Courier New" w:cs="Courier New"/>
            <w:color w:val="008000"/>
            <w:sz w:val="20"/>
            <w:szCs w:val="20"/>
            <w:highlight w:val="white"/>
          </w:rPr>
          <w:t>);</w:t>
        </w:r>
      </w:ins>
    </w:p>
    <w:p w14:paraId="3E8456B0" w14:textId="77777777" w:rsidR="003A2FEE" w:rsidRPr="003A2FEE" w:rsidRDefault="003A2FEE" w:rsidP="003A2FEE">
      <w:pPr>
        <w:autoSpaceDE w:val="0"/>
        <w:autoSpaceDN w:val="0"/>
        <w:adjustRightInd w:val="0"/>
        <w:spacing w:after="0" w:line="240" w:lineRule="auto"/>
        <w:rPr>
          <w:ins w:id="5228" w:author="Michael Bell" w:date="2013-05-06T18:05:00Z"/>
          <w:rFonts w:ascii="Courier New" w:hAnsi="Courier New" w:cs="Courier New"/>
          <w:color w:val="008000"/>
          <w:sz w:val="20"/>
          <w:szCs w:val="20"/>
          <w:highlight w:val="white"/>
        </w:rPr>
      </w:pPr>
      <w:ins w:id="5229"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proofErr w:type="spellStart"/>
        <w:proofErr w:type="gramEnd"/>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rightADC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 xml:space="preserve">//the </w:t>
        </w:r>
        <w:proofErr w:type="spellStart"/>
        <w:r w:rsidRPr="003A2FEE">
          <w:rPr>
            <w:rFonts w:ascii="Courier New" w:hAnsi="Courier New" w:cs="Courier New"/>
            <w:color w:val="008000"/>
            <w:sz w:val="20"/>
            <w:szCs w:val="20"/>
            <w:highlight w:val="white"/>
          </w:rPr>
          <w:t>rightADC</w:t>
        </w:r>
        <w:proofErr w:type="spellEnd"/>
        <w:r w:rsidRPr="003A2FEE">
          <w:rPr>
            <w:rFonts w:ascii="Courier New" w:hAnsi="Courier New" w:cs="Courier New"/>
            <w:color w:val="008000"/>
            <w:sz w:val="20"/>
            <w:szCs w:val="20"/>
            <w:highlight w:val="white"/>
          </w:rPr>
          <w:t xml:space="preserve"> is 0 so we check that it is beneath 0 +the sensitivity</w:t>
        </w:r>
      </w:ins>
    </w:p>
    <w:p w14:paraId="75FE7646" w14:textId="77777777" w:rsidR="003A2FEE" w:rsidRPr="003A2FEE" w:rsidRDefault="003A2FEE" w:rsidP="003A2FEE">
      <w:pPr>
        <w:autoSpaceDE w:val="0"/>
        <w:autoSpaceDN w:val="0"/>
        <w:adjustRightInd w:val="0"/>
        <w:spacing w:after="0" w:line="240" w:lineRule="auto"/>
        <w:rPr>
          <w:ins w:id="5230" w:author="Michael Bell" w:date="2013-05-06T18:05:00Z"/>
          <w:rFonts w:ascii="Courier New" w:hAnsi="Courier New" w:cs="Courier New"/>
          <w:color w:val="000000"/>
          <w:sz w:val="20"/>
          <w:szCs w:val="20"/>
          <w:highlight w:val="white"/>
        </w:rPr>
      </w:pPr>
      <w:ins w:id="523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E0C618D" w14:textId="77777777" w:rsidR="003A2FEE" w:rsidRPr="003A2FEE" w:rsidRDefault="003A2FEE" w:rsidP="003A2FEE">
      <w:pPr>
        <w:autoSpaceDE w:val="0"/>
        <w:autoSpaceDN w:val="0"/>
        <w:adjustRightInd w:val="0"/>
        <w:spacing w:after="0" w:line="240" w:lineRule="auto"/>
        <w:rPr>
          <w:ins w:id="5232" w:author="Michael Bell" w:date="2013-05-06T18:05:00Z"/>
          <w:rFonts w:ascii="Courier New" w:hAnsi="Courier New" w:cs="Courier New"/>
          <w:color w:val="008000"/>
          <w:sz w:val="20"/>
          <w:szCs w:val="20"/>
          <w:highlight w:val="white"/>
        </w:rPr>
      </w:pPr>
      <w:ins w:id="5233"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rightOut</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returns the button pressed</w:t>
        </w:r>
      </w:ins>
    </w:p>
    <w:p w14:paraId="7C073D74" w14:textId="77777777" w:rsidR="003A2FEE" w:rsidRPr="003A2FEE" w:rsidRDefault="003A2FEE" w:rsidP="003A2FEE">
      <w:pPr>
        <w:autoSpaceDE w:val="0"/>
        <w:autoSpaceDN w:val="0"/>
        <w:adjustRightInd w:val="0"/>
        <w:spacing w:after="0" w:line="240" w:lineRule="auto"/>
        <w:rPr>
          <w:ins w:id="5234" w:author="Michael Bell" w:date="2013-05-06T18:05:00Z"/>
          <w:rFonts w:ascii="Courier New" w:hAnsi="Courier New" w:cs="Courier New"/>
          <w:color w:val="000000"/>
          <w:sz w:val="20"/>
          <w:szCs w:val="20"/>
          <w:highlight w:val="white"/>
        </w:rPr>
      </w:pPr>
      <w:ins w:id="5235"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CCD862C" w14:textId="77777777" w:rsidR="003A2FEE" w:rsidRPr="003A2FEE" w:rsidRDefault="003A2FEE" w:rsidP="003A2FEE">
      <w:pPr>
        <w:autoSpaceDE w:val="0"/>
        <w:autoSpaceDN w:val="0"/>
        <w:adjustRightInd w:val="0"/>
        <w:spacing w:after="0" w:line="240" w:lineRule="auto"/>
        <w:rPr>
          <w:ins w:id="5236" w:author="Michael Bell" w:date="2013-05-06T18:05:00Z"/>
          <w:rFonts w:ascii="Courier New" w:hAnsi="Courier New" w:cs="Courier New"/>
          <w:color w:val="000000"/>
          <w:sz w:val="20"/>
          <w:szCs w:val="20"/>
          <w:highlight w:val="white"/>
        </w:rPr>
      </w:pPr>
    </w:p>
    <w:p w14:paraId="33A129B7" w14:textId="77777777" w:rsidR="003A2FEE" w:rsidRPr="003A2FEE" w:rsidRDefault="003A2FEE" w:rsidP="003A2FEE">
      <w:pPr>
        <w:autoSpaceDE w:val="0"/>
        <w:autoSpaceDN w:val="0"/>
        <w:adjustRightInd w:val="0"/>
        <w:spacing w:after="0" w:line="240" w:lineRule="auto"/>
        <w:rPr>
          <w:ins w:id="5237" w:author="Michael Bell" w:date="2013-05-06T18:05:00Z"/>
          <w:rFonts w:ascii="Courier New" w:hAnsi="Courier New" w:cs="Courier New"/>
          <w:color w:val="008000"/>
          <w:sz w:val="20"/>
          <w:szCs w:val="20"/>
          <w:highlight w:val="white"/>
        </w:rPr>
      </w:pPr>
      <w:ins w:id="5238"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else</w:t>
        </w:r>
        <w:proofErr w:type="gram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upADC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upADC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//this checks the voltage is in range</w:t>
        </w:r>
      </w:ins>
    </w:p>
    <w:p w14:paraId="48CA2241" w14:textId="77777777" w:rsidR="003A2FEE" w:rsidRPr="003A2FEE" w:rsidRDefault="003A2FEE" w:rsidP="003A2FEE">
      <w:pPr>
        <w:autoSpaceDE w:val="0"/>
        <w:autoSpaceDN w:val="0"/>
        <w:adjustRightInd w:val="0"/>
        <w:spacing w:after="0" w:line="240" w:lineRule="auto"/>
        <w:rPr>
          <w:ins w:id="5239" w:author="Michael Bell" w:date="2013-05-06T18:05:00Z"/>
          <w:rFonts w:ascii="Courier New" w:hAnsi="Courier New" w:cs="Courier New"/>
          <w:color w:val="000000"/>
          <w:sz w:val="20"/>
          <w:szCs w:val="20"/>
          <w:highlight w:val="white"/>
        </w:rPr>
      </w:pPr>
      <w:ins w:id="5240"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90EA1D" w14:textId="77777777" w:rsidR="003A2FEE" w:rsidRPr="003A2FEE" w:rsidRDefault="003A2FEE" w:rsidP="003A2FEE">
      <w:pPr>
        <w:autoSpaceDE w:val="0"/>
        <w:autoSpaceDN w:val="0"/>
        <w:adjustRightInd w:val="0"/>
        <w:spacing w:after="0" w:line="240" w:lineRule="auto"/>
        <w:rPr>
          <w:ins w:id="5241" w:author="Michael Bell" w:date="2013-05-06T18:05:00Z"/>
          <w:rFonts w:ascii="Courier New" w:hAnsi="Courier New" w:cs="Courier New"/>
          <w:color w:val="000000"/>
          <w:sz w:val="20"/>
          <w:szCs w:val="20"/>
          <w:highlight w:val="white"/>
        </w:rPr>
      </w:pPr>
      <w:ins w:id="5242"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upOut</w:t>
        </w:r>
        <w:proofErr w:type="spellEnd"/>
        <w:r w:rsidRPr="003A2FEE">
          <w:rPr>
            <w:rFonts w:ascii="Courier New" w:hAnsi="Courier New" w:cs="Courier New"/>
            <w:b/>
            <w:bCs/>
            <w:color w:val="000080"/>
            <w:sz w:val="20"/>
            <w:szCs w:val="20"/>
            <w:highlight w:val="white"/>
          </w:rPr>
          <w:t>;</w:t>
        </w:r>
      </w:ins>
    </w:p>
    <w:p w14:paraId="0B720D7D" w14:textId="77777777" w:rsidR="003A2FEE" w:rsidRPr="003A2FEE" w:rsidRDefault="003A2FEE" w:rsidP="003A2FEE">
      <w:pPr>
        <w:autoSpaceDE w:val="0"/>
        <w:autoSpaceDN w:val="0"/>
        <w:adjustRightInd w:val="0"/>
        <w:spacing w:after="0" w:line="240" w:lineRule="auto"/>
        <w:rPr>
          <w:ins w:id="5243" w:author="Michael Bell" w:date="2013-05-06T18:05:00Z"/>
          <w:rFonts w:ascii="Courier New" w:hAnsi="Courier New" w:cs="Courier New"/>
          <w:color w:val="000000"/>
          <w:sz w:val="20"/>
          <w:szCs w:val="20"/>
          <w:highlight w:val="white"/>
        </w:rPr>
      </w:pPr>
      <w:ins w:id="5244"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17C3BAB" w14:textId="77777777" w:rsidR="003A2FEE" w:rsidRPr="003A2FEE" w:rsidRDefault="003A2FEE" w:rsidP="003A2FEE">
      <w:pPr>
        <w:autoSpaceDE w:val="0"/>
        <w:autoSpaceDN w:val="0"/>
        <w:adjustRightInd w:val="0"/>
        <w:spacing w:after="0" w:line="240" w:lineRule="auto"/>
        <w:rPr>
          <w:ins w:id="5245" w:author="Michael Bell" w:date="2013-05-06T18:05:00Z"/>
          <w:rFonts w:ascii="Courier New" w:hAnsi="Courier New" w:cs="Courier New"/>
          <w:color w:val="000000"/>
          <w:sz w:val="20"/>
          <w:szCs w:val="20"/>
          <w:highlight w:val="white"/>
        </w:rPr>
      </w:pPr>
    </w:p>
    <w:p w14:paraId="0609DF00" w14:textId="77777777" w:rsidR="003A2FEE" w:rsidRPr="003A2FEE" w:rsidRDefault="003A2FEE" w:rsidP="003A2FEE">
      <w:pPr>
        <w:autoSpaceDE w:val="0"/>
        <w:autoSpaceDN w:val="0"/>
        <w:adjustRightInd w:val="0"/>
        <w:spacing w:after="0" w:line="240" w:lineRule="auto"/>
        <w:rPr>
          <w:ins w:id="5246" w:author="Michael Bell" w:date="2013-05-06T18:05:00Z"/>
          <w:rFonts w:ascii="Courier New" w:hAnsi="Courier New" w:cs="Courier New"/>
          <w:color w:val="000000"/>
          <w:sz w:val="20"/>
          <w:szCs w:val="20"/>
          <w:highlight w:val="white"/>
        </w:rPr>
      </w:pPr>
      <w:ins w:id="5247"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else</w:t>
        </w:r>
        <w:proofErr w:type="gram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downADC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downADC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ins>
    </w:p>
    <w:p w14:paraId="43BCA83D" w14:textId="77777777" w:rsidR="003A2FEE" w:rsidRPr="003A2FEE" w:rsidRDefault="003A2FEE" w:rsidP="003A2FEE">
      <w:pPr>
        <w:autoSpaceDE w:val="0"/>
        <w:autoSpaceDN w:val="0"/>
        <w:adjustRightInd w:val="0"/>
        <w:spacing w:after="0" w:line="240" w:lineRule="auto"/>
        <w:rPr>
          <w:ins w:id="5248" w:author="Michael Bell" w:date="2013-05-06T18:05:00Z"/>
          <w:rFonts w:ascii="Courier New" w:hAnsi="Courier New" w:cs="Courier New"/>
          <w:color w:val="000000"/>
          <w:sz w:val="20"/>
          <w:szCs w:val="20"/>
          <w:highlight w:val="white"/>
        </w:rPr>
      </w:pPr>
      <w:ins w:id="5249"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378F1091" w14:textId="77777777" w:rsidR="003A2FEE" w:rsidRPr="003A2FEE" w:rsidRDefault="003A2FEE" w:rsidP="003A2FEE">
      <w:pPr>
        <w:autoSpaceDE w:val="0"/>
        <w:autoSpaceDN w:val="0"/>
        <w:adjustRightInd w:val="0"/>
        <w:spacing w:after="0" w:line="240" w:lineRule="auto"/>
        <w:rPr>
          <w:ins w:id="5250" w:author="Michael Bell" w:date="2013-05-06T18:05:00Z"/>
          <w:rFonts w:ascii="Courier New" w:hAnsi="Courier New" w:cs="Courier New"/>
          <w:color w:val="000000"/>
          <w:sz w:val="20"/>
          <w:szCs w:val="20"/>
          <w:highlight w:val="white"/>
        </w:rPr>
      </w:pPr>
      <w:ins w:id="5251"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downOut</w:t>
        </w:r>
        <w:proofErr w:type="spellEnd"/>
        <w:r w:rsidRPr="003A2FEE">
          <w:rPr>
            <w:rFonts w:ascii="Courier New" w:hAnsi="Courier New" w:cs="Courier New"/>
            <w:b/>
            <w:bCs/>
            <w:color w:val="000080"/>
            <w:sz w:val="20"/>
            <w:szCs w:val="20"/>
            <w:highlight w:val="white"/>
          </w:rPr>
          <w:t>;</w:t>
        </w:r>
      </w:ins>
    </w:p>
    <w:p w14:paraId="067B4D71" w14:textId="77777777" w:rsidR="003A2FEE" w:rsidRPr="003A2FEE" w:rsidRDefault="003A2FEE" w:rsidP="003A2FEE">
      <w:pPr>
        <w:autoSpaceDE w:val="0"/>
        <w:autoSpaceDN w:val="0"/>
        <w:adjustRightInd w:val="0"/>
        <w:spacing w:after="0" w:line="240" w:lineRule="auto"/>
        <w:rPr>
          <w:ins w:id="5252" w:author="Michael Bell" w:date="2013-05-06T18:05:00Z"/>
          <w:rFonts w:ascii="Courier New" w:hAnsi="Courier New" w:cs="Courier New"/>
          <w:color w:val="000000"/>
          <w:sz w:val="20"/>
          <w:szCs w:val="20"/>
          <w:highlight w:val="white"/>
        </w:rPr>
      </w:pPr>
      <w:ins w:id="5253"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3569575" w14:textId="77777777" w:rsidR="003A2FEE" w:rsidRPr="003A2FEE" w:rsidRDefault="003A2FEE" w:rsidP="003A2FEE">
      <w:pPr>
        <w:autoSpaceDE w:val="0"/>
        <w:autoSpaceDN w:val="0"/>
        <w:adjustRightInd w:val="0"/>
        <w:spacing w:after="0" w:line="240" w:lineRule="auto"/>
        <w:rPr>
          <w:ins w:id="5254" w:author="Michael Bell" w:date="2013-05-06T18:05:00Z"/>
          <w:rFonts w:ascii="Courier New" w:hAnsi="Courier New" w:cs="Courier New"/>
          <w:color w:val="000000"/>
          <w:sz w:val="20"/>
          <w:szCs w:val="20"/>
          <w:highlight w:val="white"/>
        </w:rPr>
      </w:pPr>
    </w:p>
    <w:p w14:paraId="6BB08630" w14:textId="77777777" w:rsidR="003A2FEE" w:rsidRPr="003A2FEE" w:rsidRDefault="003A2FEE" w:rsidP="003A2FEE">
      <w:pPr>
        <w:autoSpaceDE w:val="0"/>
        <w:autoSpaceDN w:val="0"/>
        <w:adjustRightInd w:val="0"/>
        <w:spacing w:after="0" w:line="240" w:lineRule="auto"/>
        <w:rPr>
          <w:ins w:id="5255" w:author="Michael Bell" w:date="2013-05-06T18:05:00Z"/>
          <w:rFonts w:ascii="Courier New" w:hAnsi="Courier New" w:cs="Courier New"/>
          <w:color w:val="000000"/>
          <w:sz w:val="20"/>
          <w:szCs w:val="20"/>
          <w:highlight w:val="white"/>
        </w:rPr>
      </w:pPr>
      <w:ins w:id="5256"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else</w:t>
        </w:r>
        <w:proofErr w:type="gram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leftADC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leftADC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ins>
    </w:p>
    <w:p w14:paraId="6E18D3B9" w14:textId="77777777" w:rsidR="003A2FEE" w:rsidRPr="003A2FEE" w:rsidRDefault="003A2FEE" w:rsidP="003A2FEE">
      <w:pPr>
        <w:autoSpaceDE w:val="0"/>
        <w:autoSpaceDN w:val="0"/>
        <w:adjustRightInd w:val="0"/>
        <w:spacing w:after="0" w:line="240" w:lineRule="auto"/>
        <w:rPr>
          <w:ins w:id="5257" w:author="Michael Bell" w:date="2013-05-06T18:05:00Z"/>
          <w:rFonts w:ascii="Courier New" w:hAnsi="Courier New" w:cs="Courier New"/>
          <w:color w:val="000000"/>
          <w:sz w:val="20"/>
          <w:szCs w:val="20"/>
          <w:highlight w:val="white"/>
        </w:rPr>
      </w:pPr>
      <w:ins w:id="5258"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497F5CD0" w14:textId="77777777" w:rsidR="003A2FEE" w:rsidRPr="003A2FEE" w:rsidRDefault="003A2FEE" w:rsidP="003A2FEE">
      <w:pPr>
        <w:autoSpaceDE w:val="0"/>
        <w:autoSpaceDN w:val="0"/>
        <w:adjustRightInd w:val="0"/>
        <w:spacing w:after="0" w:line="240" w:lineRule="auto"/>
        <w:rPr>
          <w:ins w:id="5259" w:author="Michael Bell" w:date="2013-05-06T18:05:00Z"/>
          <w:rFonts w:ascii="Courier New" w:hAnsi="Courier New" w:cs="Courier New"/>
          <w:color w:val="000000"/>
          <w:sz w:val="20"/>
          <w:szCs w:val="20"/>
          <w:highlight w:val="white"/>
        </w:rPr>
      </w:pPr>
      <w:ins w:id="5260" w:author="Michael Bell" w:date="2013-05-06T18:05:00Z">
        <w:r w:rsidRPr="003A2FEE">
          <w:rPr>
            <w:rFonts w:ascii="Courier New" w:hAnsi="Courier New" w:cs="Courier New"/>
            <w:color w:val="000000"/>
            <w:sz w:val="20"/>
            <w:szCs w:val="20"/>
            <w:highlight w:val="white"/>
          </w:rPr>
          <w:lastRenderedPageBreak/>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leftOut</w:t>
        </w:r>
        <w:proofErr w:type="spellEnd"/>
        <w:r w:rsidRPr="003A2FEE">
          <w:rPr>
            <w:rFonts w:ascii="Courier New" w:hAnsi="Courier New" w:cs="Courier New"/>
            <w:b/>
            <w:bCs/>
            <w:color w:val="000080"/>
            <w:sz w:val="20"/>
            <w:szCs w:val="20"/>
            <w:highlight w:val="white"/>
          </w:rPr>
          <w:t>;</w:t>
        </w:r>
      </w:ins>
    </w:p>
    <w:p w14:paraId="3618741A" w14:textId="77777777" w:rsidR="003A2FEE" w:rsidRPr="003A2FEE" w:rsidRDefault="003A2FEE" w:rsidP="003A2FEE">
      <w:pPr>
        <w:autoSpaceDE w:val="0"/>
        <w:autoSpaceDN w:val="0"/>
        <w:adjustRightInd w:val="0"/>
        <w:spacing w:after="0" w:line="240" w:lineRule="auto"/>
        <w:rPr>
          <w:ins w:id="5261" w:author="Michael Bell" w:date="2013-05-06T18:05:00Z"/>
          <w:rFonts w:ascii="Courier New" w:hAnsi="Courier New" w:cs="Courier New"/>
          <w:color w:val="000000"/>
          <w:sz w:val="20"/>
          <w:szCs w:val="20"/>
          <w:highlight w:val="white"/>
        </w:rPr>
      </w:pPr>
      <w:ins w:id="5262"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632AC96F" w14:textId="77777777" w:rsidR="003A2FEE" w:rsidRPr="003A2FEE" w:rsidRDefault="003A2FEE" w:rsidP="003A2FEE">
      <w:pPr>
        <w:autoSpaceDE w:val="0"/>
        <w:autoSpaceDN w:val="0"/>
        <w:adjustRightInd w:val="0"/>
        <w:spacing w:after="0" w:line="240" w:lineRule="auto"/>
        <w:rPr>
          <w:ins w:id="5263" w:author="Michael Bell" w:date="2013-05-06T18:05:00Z"/>
          <w:rFonts w:ascii="Courier New" w:hAnsi="Courier New" w:cs="Courier New"/>
          <w:color w:val="000000"/>
          <w:sz w:val="20"/>
          <w:szCs w:val="20"/>
          <w:highlight w:val="white"/>
        </w:rPr>
      </w:pPr>
    </w:p>
    <w:p w14:paraId="7B7E85CE" w14:textId="77777777" w:rsidR="003A2FEE" w:rsidRPr="003A2FEE" w:rsidRDefault="003A2FEE" w:rsidP="003A2FEE">
      <w:pPr>
        <w:autoSpaceDE w:val="0"/>
        <w:autoSpaceDN w:val="0"/>
        <w:adjustRightInd w:val="0"/>
        <w:spacing w:after="0" w:line="240" w:lineRule="auto"/>
        <w:rPr>
          <w:ins w:id="5264" w:author="Michael Bell" w:date="2013-05-06T18:05:00Z"/>
          <w:rFonts w:ascii="Courier New" w:hAnsi="Courier New" w:cs="Courier New"/>
          <w:color w:val="000000"/>
          <w:sz w:val="20"/>
          <w:szCs w:val="20"/>
          <w:highlight w:val="white"/>
        </w:rPr>
      </w:pPr>
      <w:ins w:id="5265"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else</w:t>
        </w:r>
        <w:proofErr w:type="gram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FF"/>
            <w:sz w:val="20"/>
            <w:szCs w:val="20"/>
            <w:highlight w:val="white"/>
          </w:rPr>
          <w:t>if</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&gt;=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selectADC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&amp;&amp;</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buttonVoltage</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&lt;=</w:t>
        </w:r>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proofErr w:type="spellStart"/>
        <w:r w:rsidRPr="003A2FEE">
          <w:rPr>
            <w:rFonts w:ascii="Courier New" w:hAnsi="Courier New" w:cs="Courier New"/>
            <w:color w:val="000000"/>
            <w:sz w:val="20"/>
            <w:szCs w:val="20"/>
            <w:highlight w:val="white"/>
          </w:rPr>
          <w:t>selectADC</w:t>
        </w:r>
        <w:proofErr w:type="spellEnd"/>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ADCsensitivity</w:t>
        </w:r>
        <w:proofErr w:type="spellEnd"/>
        <w:r w:rsidRPr="003A2FEE">
          <w:rPr>
            <w:rFonts w:ascii="Courier New" w:hAnsi="Courier New" w:cs="Courier New"/>
            <w:b/>
            <w:bCs/>
            <w:color w:val="000080"/>
            <w:sz w:val="20"/>
            <w:szCs w:val="20"/>
            <w:highlight w:val="white"/>
          </w:rPr>
          <w:t>))</w:t>
        </w:r>
      </w:ins>
    </w:p>
    <w:p w14:paraId="3FE031E9" w14:textId="77777777" w:rsidR="003A2FEE" w:rsidRPr="003A2FEE" w:rsidRDefault="003A2FEE" w:rsidP="003A2FEE">
      <w:pPr>
        <w:autoSpaceDE w:val="0"/>
        <w:autoSpaceDN w:val="0"/>
        <w:adjustRightInd w:val="0"/>
        <w:spacing w:after="0" w:line="240" w:lineRule="auto"/>
        <w:rPr>
          <w:ins w:id="5266" w:author="Michael Bell" w:date="2013-05-06T18:05:00Z"/>
          <w:rFonts w:ascii="Courier New" w:hAnsi="Courier New" w:cs="Courier New"/>
          <w:color w:val="000000"/>
          <w:sz w:val="20"/>
          <w:szCs w:val="20"/>
          <w:highlight w:val="white"/>
        </w:rPr>
      </w:pPr>
      <w:ins w:id="5267"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6E79E13" w14:textId="77777777" w:rsidR="003A2FEE" w:rsidRPr="003A2FEE" w:rsidRDefault="003A2FEE" w:rsidP="003A2FEE">
      <w:pPr>
        <w:autoSpaceDE w:val="0"/>
        <w:autoSpaceDN w:val="0"/>
        <w:adjustRightInd w:val="0"/>
        <w:spacing w:after="0" w:line="240" w:lineRule="auto"/>
        <w:rPr>
          <w:ins w:id="5268" w:author="Michael Bell" w:date="2013-05-06T18:05:00Z"/>
          <w:rFonts w:ascii="Courier New" w:hAnsi="Courier New" w:cs="Courier New"/>
          <w:color w:val="000000"/>
          <w:sz w:val="20"/>
          <w:szCs w:val="20"/>
          <w:highlight w:val="white"/>
        </w:rPr>
      </w:pPr>
      <w:ins w:id="5269"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selectOut</w:t>
        </w:r>
        <w:proofErr w:type="spellEnd"/>
        <w:r w:rsidRPr="003A2FEE">
          <w:rPr>
            <w:rFonts w:ascii="Courier New" w:hAnsi="Courier New" w:cs="Courier New"/>
            <w:b/>
            <w:bCs/>
            <w:color w:val="000080"/>
            <w:sz w:val="20"/>
            <w:szCs w:val="20"/>
            <w:highlight w:val="white"/>
          </w:rPr>
          <w:t>;</w:t>
        </w:r>
      </w:ins>
    </w:p>
    <w:p w14:paraId="4EA7FDFE" w14:textId="77777777" w:rsidR="003A2FEE" w:rsidRPr="003A2FEE" w:rsidRDefault="003A2FEE" w:rsidP="003A2FEE">
      <w:pPr>
        <w:autoSpaceDE w:val="0"/>
        <w:autoSpaceDN w:val="0"/>
        <w:adjustRightInd w:val="0"/>
        <w:spacing w:after="0" w:line="240" w:lineRule="auto"/>
        <w:rPr>
          <w:ins w:id="5270" w:author="Michael Bell" w:date="2013-05-06T18:05:00Z"/>
          <w:rFonts w:ascii="Courier New" w:hAnsi="Courier New" w:cs="Courier New"/>
          <w:color w:val="000000"/>
          <w:sz w:val="20"/>
          <w:szCs w:val="20"/>
          <w:highlight w:val="white"/>
        </w:rPr>
      </w:pPr>
      <w:ins w:id="5271"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1DC7D0DE" w14:textId="77777777" w:rsidR="003A2FEE" w:rsidRPr="003A2FEE" w:rsidRDefault="003A2FEE" w:rsidP="003A2FEE">
      <w:pPr>
        <w:autoSpaceDE w:val="0"/>
        <w:autoSpaceDN w:val="0"/>
        <w:adjustRightInd w:val="0"/>
        <w:spacing w:after="0" w:line="240" w:lineRule="auto"/>
        <w:rPr>
          <w:ins w:id="5272" w:author="Michael Bell" w:date="2013-05-06T18:05:00Z"/>
          <w:rFonts w:ascii="Courier New" w:hAnsi="Courier New" w:cs="Courier New"/>
          <w:color w:val="000000"/>
          <w:sz w:val="20"/>
          <w:szCs w:val="20"/>
          <w:highlight w:val="white"/>
        </w:rPr>
      </w:pPr>
    </w:p>
    <w:p w14:paraId="15A49517" w14:textId="77777777" w:rsidR="003A2FEE" w:rsidRPr="003A2FEE" w:rsidRDefault="003A2FEE" w:rsidP="003A2FEE">
      <w:pPr>
        <w:autoSpaceDE w:val="0"/>
        <w:autoSpaceDN w:val="0"/>
        <w:adjustRightInd w:val="0"/>
        <w:spacing w:after="0" w:line="240" w:lineRule="auto"/>
        <w:rPr>
          <w:ins w:id="5273" w:author="Michael Bell" w:date="2013-05-06T18:05:00Z"/>
          <w:rFonts w:ascii="Courier New" w:hAnsi="Courier New" w:cs="Courier New"/>
          <w:color w:val="000000"/>
          <w:sz w:val="20"/>
          <w:szCs w:val="20"/>
          <w:highlight w:val="white"/>
        </w:rPr>
      </w:pPr>
      <w:ins w:id="5274"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else</w:t>
        </w:r>
        <w:proofErr w:type="gramEnd"/>
      </w:ins>
    </w:p>
    <w:p w14:paraId="65F84EEC" w14:textId="77777777" w:rsidR="003A2FEE" w:rsidRPr="003A2FEE" w:rsidRDefault="003A2FEE" w:rsidP="003A2FEE">
      <w:pPr>
        <w:autoSpaceDE w:val="0"/>
        <w:autoSpaceDN w:val="0"/>
        <w:adjustRightInd w:val="0"/>
        <w:spacing w:after="0" w:line="240" w:lineRule="auto"/>
        <w:rPr>
          <w:ins w:id="5275" w:author="Michael Bell" w:date="2013-05-06T18:05:00Z"/>
          <w:rFonts w:ascii="Courier New" w:hAnsi="Courier New" w:cs="Courier New"/>
          <w:color w:val="000000"/>
          <w:sz w:val="20"/>
          <w:szCs w:val="20"/>
          <w:highlight w:val="white"/>
        </w:rPr>
      </w:pPr>
      <w:ins w:id="5276"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1F89D16" w14:textId="77777777" w:rsidR="003A2FEE" w:rsidRPr="003A2FEE" w:rsidRDefault="003A2FEE" w:rsidP="003A2FEE">
      <w:pPr>
        <w:autoSpaceDE w:val="0"/>
        <w:autoSpaceDN w:val="0"/>
        <w:adjustRightInd w:val="0"/>
        <w:spacing w:after="0" w:line="240" w:lineRule="auto"/>
        <w:rPr>
          <w:ins w:id="5277" w:author="Michael Bell" w:date="2013-05-06T18:05:00Z"/>
          <w:rFonts w:ascii="Courier New" w:hAnsi="Courier New" w:cs="Courier New"/>
          <w:color w:val="008000"/>
          <w:sz w:val="20"/>
          <w:szCs w:val="20"/>
          <w:highlight w:val="white"/>
        </w:rPr>
      </w:pPr>
      <w:ins w:id="5278" w:author="Michael Bell" w:date="2013-05-06T18:05:00Z">
        <w:r w:rsidRPr="003A2FEE">
          <w:rPr>
            <w:rFonts w:ascii="Courier New" w:hAnsi="Courier New" w:cs="Courier New"/>
            <w:color w:val="000000"/>
            <w:sz w:val="20"/>
            <w:szCs w:val="20"/>
            <w:highlight w:val="white"/>
          </w:rPr>
          <w:t xml:space="preserve">    </w:t>
        </w:r>
        <w:proofErr w:type="gramStart"/>
        <w:r w:rsidRPr="003A2FEE">
          <w:rPr>
            <w:rFonts w:ascii="Courier New" w:hAnsi="Courier New" w:cs="Courier New"/>
            <w:b/>
            <w:bCs/>
            <w:color w:val="0000FF"/>
            <w:sz w:val="20"/>
            <w:szCs w:val="20"/>
            <w:highlight w:val="white"/>
          </w:rPr>
          <w:t>return</w:t>
        </w:r>
        <w:proofErr w:type="gramEnd"/>
        <w:r w:rsidRPr="003A2FEE">
          <w:rPr>
            <w:rFonts w:ascii="Courier New" w:hAnsi="Courier New" w:cs="Courier New"/>
            <w:color w:val="000000"/>
            <w:sz w:val="20"/>
            <w:szCs w:val="20"/>
            <w:highlight w:val="white"/>
          </w:rPr>
          <w:t xml:space="preserve"> </w:t>
        </w:r>
        <w:proofErr w:type="spellStart"/>
        <w:r w:rsidRPr="003A2FEE">
          <w:rPr>
            <w:rFonts w:ascii="Courier New" w:hAnsi="Courier New" w:cs="Courier New"/>
            <w:color w:val="000000"/>
            <w:sz w:val="20"/>
            <w:szCs w:val="20"/>
            <w:highlight w:val="white"/>
          </w:rPr>
          <w:t>noneOut</w:t>
        </w:r>
        <w:proofErr w:type="spellEnd"/>
        <w:r w:rsidRPr="003A2FEE">
          <w:rPr>
            <w:rFonts w:ascii="Courier New" w:hAnsi="Courier New" w:cs="Courier New"/>
            <w:b/>
            <w:bCs/>
            <w:color w:val="000080"/>
            <w:sz w:val="20"/>
            <w:szCs w:val="20"/>
            <w:highlight w:val="white"/>
          </w:rPr>
          <w:t>;</w:t>
        </w:r>
        <w:r w:rsidRPr="003A2FEE">
          <w:rPr>
            <w:rFonts w:ascii="Courier New" w:hAnsi="Courier New" w:cs="Courier New"/>
            <w:color w:val="000000"/>
            <w:sz w:val="20"/>
            <w:szCs w:val="20"/>
            <w:highlight w:val="white"/>
          </w:rPr>
          <w:t xml:space="preserve"> </w:t>
        </w:r>
        <w:r w:rsidRPr="003A2FEE">
          <w:rPr>
            <w:rFonts w:ascii="Courier New" w:hAnsi="Courier New" w:cs="Courier New"/>
            <w:color w:val="008000"/>
            <w:sz w:val="20"/>
            <w:szCs w:val="20"/>
            <w:highlight w:val="white"/>
          </w:rPr>
          <w:t>//if the voltage matches none of these then we return that no button is being pressed</w:t>
        </w:r>
      </w:ins>
    </w:p>
    <w:p w14:paraId="39AF174E" w14:textId="77777777" w:rsidR="003A2FEE" w:rsidRPr="003A2FEE" w:rsidRDefault="003A2FEE" w:rsidP="003A2FEE">
      <w:pPr>
        <w:autoSpaceDE w:val="0"/>
        <w:autoSpaceDN w:val="0"/>
        <w:adjustRightInd w:val="0"/>
        <w:spacing w:after="0" w:line="240" w:lineRule="auto"/>
        <w:rPr>
          <w:ins w:id="5279" w:author="Michael Bell" w:date="2013-05-06T18:05:00Z"/>
          <w:rFonts w:ascii="Courier New" w:hAnsi="Courier New" w:cs="Courier New"/>
          <w:color w:val="000000"/>
          <w:sz w:val="20"/>
          <w:szCs w:val="20"/>
          <w:highlight w:val="white"/>
        </w:rPr>
      </w:pPr>
      <w:ins w:id="5280" w:author="Michael Bell" w:date="2013-05-06T18:05:00Z">
        <w:r w:rsidRPr="003A2FEE">
          <w:rPr>
            <w:rFonts w:ascii="Courier New" w:hAnsi="Courier New" w:cs="Courier New"/>
            <w:color w:val="000000"/>
            <w:sz w:val="20"/>
            <w:szCs w:val="20"/>
            <w:highlight w:val="white"/>
          </w:rPr>
          <w:t xml:space="preserve">  </w:t>
        </w:r>
        <w:r w:rsidRPr="003A2FEE">
          <w:rPr>
            <w:rFonts w:ascii="Courier New" w:hAnsi="Courier New" w:cs="Courier New"/>
            <w:b/>
            <w:bCs/>
            <w:color w:val="000080"/>
            <w:sz w:val="20"/>
            <w:szCs w:val="20"/>
            <w:highlight w:val="white"/>
          </w:rPr>
          <w:t>}</w:t>
        </w:r>
      </w:ins>
    </w:p>
    <w:p w14:paraId="0D1DDBAA" w14:textId="7D3DDBA3" w:rsidR="003A2FEE" w:rsidRPr="003A2FEE" w:rsidRDefault="003A2FEE" w:rsidP="003A2FEE">
      <w:pPr>
        <w:autoSpaceDE w:val="0"/>
        <w:autoSpaceDN w:val="0"/>
        <w:adjustRightInd w:val="0"/>
        <w:spacing w:after="0" w:line="240" w:lineRule="auto"/>
        <w:rPr>
          <w:ins w:id="5281" w:author="Michael Bell" w:date="2013-05-06T18:05:00Z"/>
          <w:rFonts w:ascii="Courier New" w:hAnsi="Courier New" w:cs="Courier New"/>
          <w:color w:val="000000"/>
          <w:sz w:val="20"/>
          <w:szCs w:val="20"/>
          <w:highlight w:val="white"/>
        </w:rPr>
      </w:pPr>
      <w:ins w:id="5282" w:author="Michael Bell" w:date="2013-05-06T18:05:00Z">
        <w:r w:rsidRPr="003A2FEE">
          <w:rPr>
            <w:rFonts w:ascii="Courier New" w:hAnsi="Courier New" w:cs="Courier New"/>
            <w:color w:val="000000"/>
            <w:sz w:val="20"/>
            <w:szCs w:val="20"/>
            <w:highlight w:val="white"/>
          </w:rPr>
          <w:t xml:space="preserve">  </w:t>
        </w:r>
      </w:ins>
      <w:ins w:id="5283" w:author="Michael Bell" w:date="2013-05-06T18:06:00Z">
        <w:r>
          <w:rPr>
            <w:rFonts w:ascii="Courier New" w:hAnsi="Courier New" w:cs="Courier New"/>
            <w:color w:val="000000"/>
            <w:sz w:val="20"/>
            <w:szCs w:val="20"/>
            <w:highlight w:val="white"/>
          </w:rPr>
          <w:t>}</w:t>
        </w:r>
      </w:ins>
    </w:p>
    <w:p w14:paraId="4D80C872" w14:textId="77777777" w:rsidR="003A2FEE" w:rsidRPr="003A2FEE" w:rsidRDefault="003A2FEE" w:rsidP="003A2FEE">
      <w:pPr>
        <w:autoSpaceDE w:val="0"/>
        <w:autoSpaceDN w:val="0"/>
        <w:adjustRightInd w:val="0"/>
        <w:spacing w:after="0" w:line="240" w:lineRule="auto"/>
        <w:rPr>
          <w:ins w:id="5284" w:author="Michael Bell" w:date="2013-05-06T18:05:00Z"/>
          <w:rFonts w:ascii="Courier New" w:hAnsi="Courier New" w:cs="Courier New"/>
          <w:color w:val="000000"/>
          <w:sz w:val="20"/>
          <w:szCs w:val="20"/>
          <w:highlight w:val="white"/>
        </w:rPr>
      </w:pPr>
      <w:ins w:id="5285" w:author="Michael Bell" w:date="2013-05-06T18:05:00Z">
        <w:r w:rsidRPr="003A2FEE">
          <w:rPr>
            <w:rFonts w:ascii="Courier New" w:hAnsi="Courier New" w:cs="Courier New"/>
            <w:color w:val="000000"/>
            <w:sz w:val="20"/>
            <w:szCs w:val="20"/>
            <w:highlight w:val="white"/>
          </w:rPr>
          <w:t xml:space="preserve">  </w:t>
        </w:r>
      </w:ins>
    </w:p>
    <w:p w14:paraId="536DA104" w14:textId="5200A16E" w:rsidR="002F1085" w:rsidRDefault="002F1085" w:rsidP="003A2FEE">
      <w:pPr>
        <w:pStyle w:val="Heading2"/>
      </w:pPr>
      <w:r>
        <w:br w:type="page"/>
      </w:r>
      <w:bookmarkStart w:id="5286" w:name="_Toc355693071"/>
      <w:r>
        <w:lastRenderedPageBreak/>
        <w:t>respondConditions.ino</w:t>
      </w:r>
      <w:bookmarkEnd w:id="5286"/>
    </w:p>
    <w:p w14:paraId="61B1ABD4" w14:textId="77777777" w:rsidR="003A2FEE" w:rsidRDefault="003A2FEE" w:rsidP="003A2FEE">
      <w:pPr>
        <w:autoSpaceDE w:val="0"/>
        <w:autoSpaceDN w:val="0"/>
        <w:adjustRightInd w:val="0"/>
        <w:spacing w:after="0" w:line="240" w:lineRule="auto"/>
        <w:rPr>
          <w:ins w:id="5287" w:author="Michael Bell" w:date="2013-05-06T18:06:00Z"/>
          <w:rFonts w:ascii="Courier New" w:hAnsi="Courier New" w:cs="Courier New"/>
          <w:color w:val="008000"/>
          <w:sz w:val="20"/>
          <w:szCs w:val="20"/>
          <w:highlight w:val="white"/>
        </w:rPr>
      </w:pPr>
      <w:ins w:id="5288" w:author="Michael Bell" w:date="2013-05-06T18:06:00Z">
        <w:r>
          <w:rPr>
            <w:rFonts w:ascii="Courier New" w:hAnsi="Courier New" w:cs="Courier New"/>
            <w:color w:val="008000"/>
            <w:sz w:val="20"/>
            <w:szCs w:val="20"/>
            <w:highlight w:val="white"/>
          </w:rPr>
          <w:t>/*</w:t>
        </w:r>
      </w:ins>
    </w:p>
    <w:p w14:paraId="7819D05C" w14:textId="77777777" w:rsidR="003A2FEE" w:rsidRDefault="003A2FEE" w:rsidP="003A2FEE">
      <w:pPr>
        <w:autoSpaceDE w:val="0"/>
        <w:autoSpaceDN w:val="0"/>
        <w:adjustRightInd w:val="0"/>
        <w:spacing w:after="0" w:line="240" w:lineRule="auto"/>
        <w:rPr>
          <w:ins w:id="5289" w:author="Michael Bell" w:date="2013-05-06T18:06:00Z"/>
          <w:rFonts w:ascii="Courier New" w:hAnsi="Courier New" w:cs="Courier New"/>
          <w:color w:val="008000"/>
          <w:sz w:val="20"/>
          <w:szCs w:val="20"/>
          <w:highlight w:val="white"/>
        </w:rPr>
      </w:pPr>
    </w:p>
    <w:p w14:paraId="115B4C4A" w14:textId="77777777" w:rsidR="003A2FEE" w:rsidRDefault="003A2FEE" w:rsidP="003A2FEE">
      <w:pPr>
        <w:autoSpaceDE w:val="0"/>
        <w:autoSpaceDN w:val="0"/>
        <w:adjustRightInd w:val="0"/>
        <w:spacing w:after="0" w:line="240" w:lineRule="auto"/>
        <w:rPr>
          <w:ins w:id="5290" w:author="Michael Bell" w:date="2013-05-06T18:06:00Z"/>
          <w:rFonts w:ascii="Courier New" w:hAnsi="Courier New" w:cs="Courier New"/>
          <w:color w:val="008000"/>
          <w:sz w:val="20"/>
          <w:szCs w:val="20"/>
          <w:highlight w:val="white"/>
        </w:rPr>
      </w:pPr>
      <w:ins w:id="5291" w:author="Michael Bell" w:date="2013-05-06T18:06:00Z">
        <w:r>
          <w:rPr>
            <w:rFonts w:ascii="Courier New" w:hAnsi="Courier New" w:cs="Courier New"/>
            <w:color w:val="008000"/>
            <w:sz w:val="20"/>
            <w:szCs w:val="20"/>
            <w:highlight w:val="white"/>
          </w:rPr>
          <w:t xml:space="preserve"> BELTRAK</w:t>
        </w:r>
      </w:ins>
    </w:p>
    <w:p w14:paraId="768A77E4" w14:textId="77777777" w:rsidR="003A2FEE" w:rsidRDefault="003A2FEE" w:rsidP="003A2FEE">
      <w:pPr>
        <w:autoSpaceDE w:val="0"/>
        <w:autoSpaceDN w:val="0"/>
        <w:adjustRightInd w:val="0"/>
        <w:spacing w:after="0" w:line="240" w:lineRule="auto"/>
        <w:rPr>
          <w:ins w:id="5292" w:author="Michael Bell" w:date="2013-05-06T18:06:00Z"/>
          <w:rFonts w:ascii="Courier New" w:hAnsi="Courier New" w:cs="Courier New"/>
          <w:color w:val="008000"/>
          <w:sz w:val="20"/>
          <w:szCs w:val="20"/>
          <w:highlight w:val="white"/>
        </w:rPr>
      </w:pPr>
      <w:ins w:id="5293" w:author="Michael Bell" w:date="2013-05-06T18:06:00Z">
        <w:r>
          <w:rPr>
            <w:rFonts w:ascii="Courier New" w:hAnsi="Courier New" w:cs="Courier New"/>
            <w:color w:val="008000"/>
            <w:sz w:val="20"/>
            <w:szCs w:val="20"/>
            <w:highlight w:val="white"/>
          </w:rPr>
          <w:t xml:space="preserve"> </w:t>
        </w:r>
      </w:ins>
    </w:p>
    <w:p w14:paraId="39264AD5" w14:textId="77777777" w:rsidR="003A2FEE" w:rsidRDefault="003A2FEE" w:rsidP="003A2FEE">
      <w:pPr>
        <w:autoSpaceDE w:val="0"/>
        <w:autoSpaceDN w:val="0"/>
        <w:adjustRightInd w:val="0"/>
        <w:spacing w:after="0" w:line="240" w:lineRule="auto"/>
        <w:rPr>
          <w:ins w:id="5294" w:author="Michael Bell" w:date="2013-05-06T18:06:00Z"/>
          <w:rFonts w:ascii="Courier New" w:hAnsi="Courier New" w:cs="Courier New"/>
          <w:color w:val="008000"/>
          <w:sz w:val="20"/>
          <w:szCs w:val="20"/>
          <w:highlight w:val="white"/>
        </w:rPr>
      </w:pPr>
      <w:ins w:id="5295" w:author="Michael Bell" w:date="2013-05-06T18:06:00Z">
        <w:r>
          <w:rPr>
            <w:rFonts w:ascii="Courier New" w:hAnsi="Courier New" w:cs="Courier New"/>
            <w:color w:val="008000"/>
            <w:sz w:val="20"/>
            <w:szCs w:val="20"/>
            <w:highlight w:val="white"/>
          </w:rPr>
          <w:t xml:space="preserve"> V1.0</w:t>
        </w:r>
      </w:ins>
    </w:p>
    <w:p w14:paraId="0D11A187" w14:textId="77777777" w:rsidR="003A2FEE" w:rsidRDefault="003A2FEE" w:rsidP="003A2FEE">
      <w:pPr>
        <w:autoSpaceDE w:val="0"/>
        <w:autoSpaceDN w:val="0"/>
        <w:adjustRightInd w:val="0"/>
        <w:spacing w:after="0" w:line="240" w:lineRule="auto"/>
        <w:rPr>
          <w:ins w:id="5296" w:author="Michael Bell" w:date="2013-05-06T18:06:00Z"/>
          <w:rFonts w:ascii="Courier New" w:hAnsi="Courier New" w:cs="Courier New"/>
          <w:color w:val="008000"/>
          <w:sz w:val="20"/>
          <w:szCs w:val="20"/>
          <w:highlight w:val="white"/>
        </w:rPr>
      </w:pPr>
      <w:ins w:id="5297" w:author="Michael Bell" w:date="2013-05-06T18:06:00Z">
        <w:r>
          <w:rPr>
            <w:rFonts w:ascii="Courier New" w:hAnsi="Courier New" w:cs="Courier New"/>
            <w:color w:val="008000"/>
            <w:sz w:val="20"/>
            <w:szCs w:val="20"/>
            <w:highlight w:val="white"/>
          </w:rPr>
          <w:t xml:space="preserve"> </w:t>
        </w:r>
      </w:ins>
    </w:p>
    <w:p w14:paraId="786E6AD7" w14:textId="77777777" w:rsidR="003A2FEE" w:rsidRDefault="003A2FEE" w:rsidP="003A2FEE">
      <w:pPr>
        <w:autoSpaceDE w:val="0"/>
        <w:autoSpaceDN w:val="0"/>
        <w:adjustRightInd w:val="0"/>
        <w:spacing w:after="0" w:line="240" w:lineRule="auto"/>
        <w:rPr>
          <w:ins w:id="5298" w:author="Michael Bell" w:date="2013-05-06T18:06:00Z"/>
          <w:rFonts w:ascii="Courier New" w:hAnsi="Courier New" w:cs="Courier New"/>
          <w:color w:val="008000"/>
          <w:sz w:val="20"/>
          <w:szCs w:val="20"/>
          <w:highlight w:val="white"/>
        </w:rPr>
      </w:pPr>
      <w:ins w:id="5299" w:author="Michael Bell" w:date="2013-05-06T18:06: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3F05C027" w14:textId="77777777" w:rsidR="003A2FEE" w:rsidRDefault="003A2FEE" w:rsidP="003A2FEE">
      <w:pPr>
        <w:autoSpaceDE w:val="0"/>
        <w:autoSpaceDN w:val="0"/>
        <w:adjustRightInd w:val="0"/>
        <w:spacing w:after="0" w:line="240" w:lineRule="auto"/>
        <w:rPr>
          <w:ins w:id="5300" w:author="Michael Bell" w:date="2013-05-06T18:06:00Z"/>
          <w:rFonts w:ascii="Courier New" w:hAnsi="Courier New" w:cs="Courier New"/>
          <w:color w:val="008000"/>
          <w:sz w:val="20"/>
          <w:szCs w:val="20"/>
          <w:highlight w:val="white"/>
        </w:rPr>
      </w:pPr>
      <w:ins w:id="5301" w:author="Michael Bell" w:date="2013-05-06T18:06:00Z">
        <w:r>
          <w:rPr>
            <w:rFonts w:ascii="Courier New" w:hAnsi="Courier New" w:cs="Courier New"/>
            <w:color w:val="008000"/>
            <w:sz w:val="20"/>
            <w:szCs w:val="20"/>
            <w:highlight w:val="white"/>
          </w:rPr>
          <w:t xml:space="preserve"> </w:t>
        </w:r>
      </w:ins>
    </w:p>
    <w:p w14:paraId="5AA9705B" w14:textId="77777777" w:rsidR="003A2FEE" w:rsidRDefault="003A2FEE" w:rsidP="003A2FEE">
      <w:pPr>
        <w:autoSpaceDE w:val="0"/>
        <w:autoSpaceDN w:val="0"/>
        <w:adjustRightInd w:val="0"/>
        <w:spacing w:after="0" w:line="240" w:lineRule="auto"/>
        <w:rPr>
          <w:ins w:id="5302" w:author="Michael Bell" w:date="2013-05-06T18:06:00Z"/>
          <w:rFonts w:ascii="Courier New" w:hAnsi="Courier New" w:cs="Courier New"/>
          <w:color w:val="008000"/>
          <w:sz w:val="20"/>
          <w:szCs w:val="20"/>
          <w:highlight w:val="white"/>
        </w:rPr>
      </w:pPr>
      <w:ins w:id="5303" w:author="Michael Bell" w:date="2013-05-06T18:06:00Z">
        <w:r>
          <w:rPr>
            <w:rFonts w:ascii="Courier New" w:hAnsi="Courier New" w:cs="Courier New"/>
            <w:color w:val="008000"/>
            <w:sz w:val="20"/>
            <w:szCs w:val="20"/>
            <w:highlight w:val="white"/>
          </w:rPr>
          <w:t xml:space="preserve"> By Michael Bell</w:t>
        </w:r>
      </w:ins>
    </w:p>
    <w:p w14:paraId="31484B3F" w14:textId="77777777" w:rsidR="003A2FEE" w:rsidRDefault="003A2FEE" w:rsidP="003A2FEE">
      <w:pPr>
        <w:autoSpaceDE w:val="0"/>
        <w:autoSpaceDN w:val="0"/>
        <w:adjustRightInd w:val="0"/>
        <w:spacing w:after="0" w:line="240" w:lineRule="auto"/>
        <w:rPr>
          <w:ins w:id="5304" w:author="Michael Bell" w:date="2013-05-06T18:06:00Z"/>
          <w:rFonts w:ascii="Courier New" w:hAnsi="Courier New" w:cs="Courier New"/>
          <w:color w:val="008000"/>
          <w:sz w:val="20"/>
          <w:szCs w:val="20"/>
          <w:highlight w:val="white"/>
        </w:rPr>
      </w:pPr>
      <w:ins w:id="5305" w:author="Michael Bell" w:date="2013-05-06T18:06:00Z">
        <w:r>
          <w:rPr>
            <w:rFonts w:ascii="Courier New" w:hAnsi="Courier New" w:cs="Courier New"/>
            <w:color w:val="008000"/>
            <w:sz w:val="20"/>
            <w:szCs w:val="20"/>
            <w:highlight w:val="white"/>
          </w:rPr>
          <w:t xml:space="preserve"> </w:t>
        </w:r>
      </w:ins>
    </w:p>
    <w:p w14:paraId="3D7B70DA" w14:textId="77777777" w:rsidR="003A2FEE" w:rsidRDefault="003A2FEE" w:rsidP="003A2FEE">
      <w:pPr>
        <w:autoSpaceDE w:val="0"/>
        <w:autoSpaceDN w:val="0"/>
        <w:adjustRightInd w:val="0"/>
        <w:spacing w:after="0" w:line="240" w:lineRule="auto"/>
        <w:rPr>
          <w:ins w:id="5306" w:author="Michael Bell" w:date="2013-05-06T18:06:00Z"/>
          <w:rFonts w:ascii="Courier New" w:hAnsi="Courier New" w:cs="Courier New"/>
          <w:color w:val="008000"/>
          <w:sz w:val="20"/>
          <w:szCs w:val="20"/>
          <w:highlight w:val="white"/>
        </w:rPr>
      </w:pPr>
      <w:ins w:id="5307" w:author="Michael Bell" w:date="2013-05-06T18:06:00Z">
        <w:r>
          <w:rPr>
            <w:rFonts w:ascii="Courier New" w:hAnsi="Courier New" w:cs="Courier New"/>
            <w:color w:val="008000"/>
            <w:sz w:val="20"/>
            <w:szCs w:val="20"/>
            <w:highlight w:val="white"/>
          </w:rPr>
          <w:t xml:space="preserve"> Programing started: 02/02/2013 at 14:08</w:t>
        </w:r>
      </w:ins>
    </w:p>
    <w:p w14:paraId="43A5212E" w14:textId="77777777" w:rsidR="003A2FEE" w:rsidRDefault="003A2FEE" w:rsidP="003A2FEE">
      <w:pPr>
        <w:autoSpaceDE w:val="0"/>
        <w:autoSpaceDN w:val="0"/>
        <w:adjustRightInd w:val="0"/>
        <w:spacing w:after="0" w:line="240" w:lineRule="auto"/>
        <w:rPr>
          <w:ins w:id="5308" w:author="Michael Bell" w:date="2013-05-06T18:06:00Z"/>
          <w:rFonts w:ascii="Courier New" w:hAnsi="Courier New" w:cs="Courier New"/>
          <w:color w:val="008000"/>
          <w:sz w:val="20"/>
          <w:szCs w:val="20"/>
          <w:highlight w:val="white"/>
        </w:rPr>
      </w:pPr>
      <w:ins w:id="5309" w:author="Michael Bell" w:date="2013-05-06T18:06:00Z">
        <w:r>
          <w:rPr>
            <w:rFonts w:ascii="Courier New" w:hAnsi="Courier New" w:cs="Courier New"/>
            <w:color w:val="008000"/>
            <w:sz w:val="20"/>
            <w:szCs w:val="20"/>
            <w:highlight w:val="white"/>
          </w:rPr>
          <w:t xml:space="preserve"> </w:t>
        </w:r>
      </w:ins>
    </w:p>
    <w:p w14:paraId="30F6AE37" w14:textId="77777777" w:rsidR="003A2FEE" w:rsidRDefault="003A2FEE" w:rsidP="003A2FEE">
      <w:pPr>
        <w:autoSpaceDE w:val="0"/>
        <w:autoSpaceDN w:val="0"/>
        <w:adjustRightInd w:val="0"/>
        <w:spacing w:after="0" w:line="240" w:lineRule="auto"/>
        <w:rPr>
          <w:ins w:id="5310" w:author="Michael Bell" w:date="2013-05-06T18:06:00Z"/>
          <w:rFonts w:ascii="Courier New" w:hAnsi="Courier New" w:cs="Courier New"/>
          <w:color w:val="008000"/>
          <w:sz w:val="20"/>
          <w:szCs w:val="20"/>
          <w:highlight w:val="white"/>
        </w:rPr>
      </w:pPr>
      <w:ins w:id="5311" w:author="Michael Bell" w:date="2013-05-06T18:06:00Z">
        <w:r>
          <w:rPr>
            <w:rFonts w:ascii="Courier New" w:hAnsi="Courier New" w:cs="Courier New"/>
            <w:color w:val="008000"/>
            <w:sz w:val="20"/>
            <w:szCs w:val="20"/>
            <w:highlight w:val="white"/>
          </w:rPr>
          <w:t xml:space="preserve"> Programing completed: 06/05/2013 at 17:45</w:t>
        </w:r>
      </w:ins>
    </w:p>
    <w:p w14:paraId="028638EB" w14:textId="77777777" w:rsidR="003A2FEE" w:rsidRDefault="003A2FEE" w:rsidP="003A2FEE">
      <w:pPr>
        <w:autoSpaceDE w:val="0"/>
        <w:autoSpaceDN w:val="0"/>
        <w:adjustRightInd w:val="0"/>
        <w:spacing w:after="0" w:line="240" w:lineRule="auto"/>
        <w:rPr>
          <w:ins w:id="5312" w:author="Michael Bell" w:date="2013-05-06T18:06:00Z"/>
          <w:rFonts w:ascii="Courier New" w:hAnsi="Courier New" w:cs="Courier New"/>
          <w:color w:val="008000"/>
          <w:sz w:val="20"/>
          <w:szCs w:val="20"/>
          <w:highlight w:val="white"/>
        </w:rPr>
      </w:pPr>
      <w:ins w:id="5313" w:author="Michael Bell" w:date="2013-05-06T18:06:00Z">
        <w:r>
          <w:rPr>
            <w:rFonts w:ascii="Courier New" w:hAnsi="Courier New" w:cs="Courier New"/>
            <w:color w:val="008000"/>
            <w:sz w:val="20"/>
            <w:szCs w:val="20"/>
            <w:highlight w:val="white"/>
          </w:rPr>
          <w:t xml:space="preserve"> </w:t>
        </w:r>
      </w:ins>
    </w:p>
    <w:p w14:paraId="7242470A" w14:textId="77777777" w:rsidR="003A2FEE" w:rsidRDefault="003A2FEE" w:rsidP="003A2FEE">
      <w:pPr>
        <w:autoSpaceDE w:val="0"/>
        <w:autoSpaceDN w:val="0"/>
        <w:adjustRightInd w:val="0"/>
        <w:spacing w:after="0" w:line="240" w:lineRule="auto"/>
        <w:rPr>
          <w:ins w:id="5314" w:author="Michael Bell" w:date="2013-05-06T18:06:00Z"/>
          <w:rFonts w:ascii="Courier New" w:hAnsi="Courier New" w:cs="Courier New"/>
          <w:color w:val="000000"/>
          <w:sz w:val="20"/>
          <w:szCs w:val="20"/>
          <w:highlight w:val="white"/>
        </w:rPr>
      </w:pPr>
      <w:ins w:id="5315" w:author="Michael Bell" w:date="2013-05-06T18:06:00Z">
        <w:r>
          <w:rPr>
            <w:rFonts w:ascii="Courier New" w:hAnsi="Courier New" w:cs="Courier New"/>
            <w:color w:val="008000"/>
            <w:sz w:val="20"/>
            <w:szCs w:val="20"/>
            <w:highlight w:val="white"/>
          </w:rPr>
          <w:t xml:space="preserve"> */</w:t>
        </w:r>
      </w:ins>
    </w:p>
    <w:p w14:paraId="73AC4943" w14:textId="77777777" w:rsidR="003A2FEE" w:rsidRDefault="003A2FEE" w:rsidP="003A2FEE">
      <w:pPr>
        <w:autoSpaceDE w:val="0"/>
        <w:autoSpaceDN w:val="0"/>
        <w:adjustRightInd w:val="0"/>
        <w:spacing w:after="0" w:line="240" w:lineRule="auto"/>
        <w:rPr>
          <w:ins w:id="5316" w:author="Michael Bell" w:date="2013-05-06T18:06:00Z"/>
          <w:rFonts w:ascii="Courier New" w:hAnsi="Courier New" w:cs="Courier New"/>
          <w:color w:val="000000"/>
          <w:sz w:val="20"/>
          <w:szCs w:val="20"/>
          <w:highlight w:val="white"/>
        </w:rPr>
      </w:pPr>
    </w:p>
    <w:p w14:paraId="33837F35" w14:textId="77777777" w:rsidR="003A2FEE" w:rsidRDefault="003A2FEE" w:rsidP="003A2FEE">
      <w:pPr>
        <w:autoSpaceDE w:val="0"/>
        <w:autoSpaceDN w:val="0"/>
        <w:adjustRightInd w:val="0"/>
        <w:spacing w:after="0" w:line="240" w:lineRule="auto"/>
        <w:rPr>
          <w:ins w:id="5317" w:author="Michael Bell" w:date="2013-05-06T18:06:00Z"/>
          <w:rFonts w:ascii="Courier New" w:hAnsi="Courier New" w:cs="Courier New"/>
          <w:color w:val="000000"/>
          <w:sz w:val="20"/>
          <w:szCs w:val="20"/>
          <w:highlight w:val="white"/>
        </w:rPr>
      </w:pPr>
      <w:proofErr w:type="gramStart"/>
      <w:ins w:id="5318" w:author="Michael Bell" w:date="2013-05-06T18:06: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respondConditions</w:t>
        </w:r>
        <w:proofErr w:type="spellEnd"/>
        <w:r>
          <w:rPr>
            <w:rFonts w:ascii="Courier New" w:hAnsi="Courier New" w:cs="Courier New"/>
            <w:b/>
            <w:bCs/>
            <w:color w:val="000080"/>
            <w:sz w:val="20"/>
            <w:szCs w:val="20"/>
            <w:highlight w:val="white"/>
          </w:rPr>
          <w:t>()</w:t>
        </w:r>
      </w:ins>
    </w:p>
    <w:p w14:paraId="56B3F56F" w14:textId="77777777" w:rsidR="003A2FEE" w:rsidRDefault="003A2FEE" w:rsidP="003A2FEE">
      <w:pPr>
        <w:autoSpaceDE w:val="0"/>
        <w:autoSpaceDN w:val="0"/>
        <w:adjustRightInd w:val="0"/>
        <w:spacing w:after="0" w:line="240" w:lineRule="auto"/>
        <w:rPr>
          <w:ins w:id="5319" w:author="Michael Bell" w:date="2013-05-06T18:06:00Z"/>
          <w:rFonts w:ascii="Courier New" w:hAnsi="Courier New" w:cs="Courier New"/>
          <w:color w:val="000000"/>
          <w:sz w:val="20"/>
          <w:szCs w:val="20"/>
          <w:highlight w:val="white"/>
        </w:rPr>
      </w:pPr>
      <w:ins w:id="5320" w:author="Michael Bell" w:date="2013-05-06T18:06:00Z">
        <w:r>
          <w:rPr>
            <w:rFonts w:ascii="Courier New" w:hAnsi="Courier New" w:cs="Courier New"/>
            <w:b/>
            <w:bCs/>
            <w:color w:val="000080"/>
            <w:sz w:val="20"/>
            <w:szCs w:val="20"/>
            <w:highlight w:val="white"/>
          </w:rPr>
          <w:t>{</w:t>
        </w:r>
      </w:ins>
    </w:p>
    <w:p w14:paraId="50DB93B7" w14:textId="77777777" w:rsidR="003A2FEE" w:rsidRDefault="003A2FEE" w:rsidP="003A2FEE">
      <w:pPr>
        <w:autoSpaceDE w:val="0"/>
        <w:autoSpaceDN w:val="0"/>
        <w:adjustRightInd w:val="0"/>
        <w:spacing w:after="0" w:line="240" w:lineRule="auto"/>
        <w:rPr>
          <w:ins w:id="5321" w:author="Michael Bell" w:date="2013-05-06T18:06:00Z"/>
          <w:rFonts w:ascii="Courier New" w:hAnsi="Courier New" w:cs="Courier New"/>
          <w:color w:val="000000"/>
          <w:sz w:val="20"/>
          <w:szCs w:val="20"/>
          <w:highlight w:val="white"/>
        </w:rPr>
      </w:pPr>
      <w:ins w:id="5322"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checkConditions</w:t>
        </w:r>
        <w:proofErr w:type="spellEnd"/>
        <w:r>
          <w:rPr>
            <w:rFonts w:ascii="Courier New" w:hAnsi="Courier New" w:cs="Courier New"/>
            <w:b/>
            <w:bCs/>
            <w:color w:val="000080"/>
            <w:sz w:val="20"/>
            <w:szCs w:val="20"/>
            <w:highlight w:val="white"/>
          </w:rPr>
          <w:t>())</w:t>
        </w:r>
      </w:ins>
    </w:p>
    <w:p w14:paraId="12BEBF01" w14:textId="77777777" w:rsidR="003A2FEE" w:rsidRDefault="003A2FEE" w:rsidP="003A2FEE">
      <w:pPr>
        <w:autoSpaceDE w:val="0"/>
        <w:autoSpaceDN w:val="0"/>
        <w:adjustRightInd w:val="0"/>
        <w:spacing w:after="0" w:line="240" w:lineRule="auto"/>
        <w:rPr>
          <w:ins w:id="5323" w:author="Michael Bell" w:date="2013-05-06T18:06:00Z"/>
          <w:rFonts w:ascii="Courier New" w:hAnsi="Courier New" w:cs="Courier New"/>
          <w:color w:val="000000"/>
          <w:sz w:val="20"/>
          <w:szCs w:val="20"/>
          <w:highlight w:val="white"/>
        </w:rPr>
      </w:pPr>
      <w:ins w:id="532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AB255F1" w14:textId="77777777" w:rsidR="003A2FEE" w:rsidRDefault="003A2FEE" w:rsidP="003A2FEE">
      <w:pPr>
        <w:autoSpaceDE w:val="0"/>
        <w:autoSpaceDN w:val="0"/>
        <w:adjustRightInd w:val="0"/>
        <w:spacing w:after="0" w:line="240" w:lineRule="auto"/>
        <w:rPr>
          <w:ins w:id="5325" w:author="Michael Bell" w:date="2013-05-06T18:06:00Z"/>
          <w:rFonts w:ascii="Courier New" w:hAnsi="Courier New" w:cs="Courier New"/>
          <w:color w:val="008000"/>
          <w:sz w:val="20"/>
          <w:szCs w:val="20"/>
          <w:highlight w:val="white"/>
        </w:rPr>
      </w:pPr>
      <w:ins w:id="5326"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2 in the instruction set</w:t>
        </w:r>
      </w:ins>
    </w:p>
    <w:p w14:paraId="6697CA73" w14:textId="77777777" w:rsidR="003A2FEE" w:rsidRDefault="003A2FEE" w:rsidP="003A2FEE">
      <w:pPr>
        <w:autoSpaceDE w:val="0"/>
        <w:autoSpaceDN w:val="0"/>
        <w:adjustRightInd w:val="0"/>
        <w:spacing w:after="0" w:line="240" w:lineRule="auto"/>
        <w:rPr>
          <w:ins w:id="5327" w:author="Michael Bell" w:date="2013-05-06T18:06:00Z"/>
          <w:rFonts w:ascii="Courier New" w:hAnsi="Courier New" w:cs="Courier New"/>
          <w:color w:val="000000"/>
          <w:sz w:val="20"/>
          <w:szCs w:val="20"/>
          <w:highlight w:val="white"/>
        </w:rPr>
      </w:pPr>
      <w:ins w:id="532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83E9E0D" w14:textId="77777777" w:rsidR="003A2FEE" w:rsidRDefault="003A2FEE" w:rsidP="003A2FEE">
      <w:pPr>
        <w:autoSpaceDE w:val="0"/>
        <w:autoSpaceDN w:val="0"/>
        <w:adjustRightInd w:val="0"/>
        <w:spacing w:after="0" w:line="240" w:lineRule="auto"/>
        <w:rPr>
          <w:ins w:id="5329" w:author="Michael Bell" w:date="2013-05-06T18:06:00Z"/>
          <w:rFonts w:ascii="Courier New" w:hAnsi="Courier New" w:cs="Courier New"/>
          <w:color w:val="008000"/>
          <w:sz w:val="20"/>
          <w:szCs w:val="20"/>
          <w:highlight w:val="white"/>
        </w:rPr>
      </w:pPr>
      <w:ins w:id="5330"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 the PPD to a set value</w:t>
        </w:r>
      </w:ins>
    </w:p>
    <w:p w14:paraId="454257BA" w14:textId="77777777" w:rsidR="003A2FEE" w:rsidRDefault="003A2FEE" w:rsidP="003A2FEE">
      <w:pPr>
        <w:autoSpaceDE w:val="0"/>
        <w:autoSpaceDN w:val="0"/>
        <w:adjustRightInd w:val="0"/>
        <w:spacing w:after="0" w:line="240" w:lineRule="auto"/>
        <w:rPr>
          <w:ins w:id="5331" w:author="Michael Bell" w:date="2013-05-06T18:06:00Z"/>
          <w:rFonts w:ascii="Courier New" w:hAnsi="Courier New" w:cs="Courier New"/>
          <w:color w:val="000000"/>
          <w:sz w:val="20"/>
          <w:szCs w:val="20"/>
          <w:highlight w:val="white"/>
        </w:rPr>
      </w:pPr>
      <w:ins w:id="533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D2C4FD7" w14:textId="77777777" w:rsidR="003A2FEE" w:rsidRDefault="003A2FEE" w:rsidP="003A2FEE">
      <w:pPr>
        <w:autoSpaceDE w:val="0"/>
        <w:autoSpaceDN w:val="0"/>
        <w:adjustRightInd w:val="0"/>
        <w:spacing w:after="0" w:line="240" w:lineRule="auto"/>
        <w:rPr>
          <w:ins w:id="5333" w:author="Michael Bell" w:date="2013-05-06T18:06:00Z"/>
          <w:rFonts w:ascii="Courier New" w:hAnsi="Courier New" w:cs="Courier New"/>
          <w:color w:val="008000"/>
          <w:sz w:val="20"/>
          <w:szCs w:val="20"/>
          <w:highlight w:val="white"/>
        </w:rPr>
      </w:pPr>
      <w:ins w:id="5334"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switch</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//reads position 3 which contains the PPD setting</w:t>
        </w:r>
      </w:ins>
    </w:p>
    <w:p w14:paraId="47FFB9B5" w14:textId="77777777" w:rsidR="003A2FEE" w:rsidRDefault="003A2FEE" w:rsidP="003A2FEE">
      <w:pPr>
        <w:autoSpaceDE w:val="0"/>
        <w:autoSpaceDN w:val="0"/>
        <w:adjustRightInd w:val="0"/>
        <w:spacing w:after="0" w:line="240" w:lineRule="auto"/>
        <w:rPr>
          <w:ins w:id="5335" w:author="Michael Bell" w:date="2013-05-06T18:06:00Z"/>
          <w:rFonts w:ascii="Courier New" w:hAnsi="Courier New" w:cs="Courier New"/>
          <w:color w:val="000000"/>
          <w:sz w:val="20"/>
          <w:szCs w:val="20"/>
          <w:highlight w:val="white"/>
        </w:rPr>
      </w:pPr>
      <w:ins w:id="533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8841CFC" w14:textId="77777777" w:rsidR="003A2FEE" w:rsidRDefault="003A2FEE" w:rsidP="003A2FEE">
      <w:pPr>
        <w:autoSpaceDE w:val="0"/>
        <w:autoSpaceDN w:val="0"/>
        <w:adjustRightInd w:val="0"/>
        <w:spacing w:after="0" w:line="240" w:lineRule="auto"/>
        <w:rPr>
          <w:ins w:id="5337" w:author="Michael Bell" w:date="2013-05-06T18:06:00Z"/>
          <w:rFonts w:ascii="Courier New" w:hAnsi="Courier New" w:cs="Courier New"/>
          <w:color w:val="000000"/>
          <w:sz w:val="20"/>
          <w:szCs w:val="20"/>
          <w:highlight w:val="white"/>
        </w:rPr>
      </w:pPr>
      <w:ins w:id="5338"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'0'</w:t>
        </w:r>
        <w:r>
          <w:rPr>
            <w:rFonts w:ascii="Courier New" w:hAnsi="Courier New" w:cs="Courier New"/>
            <w:b/>
            <w:bCs/>
            <w:color w:val="000080"/>
            <w:sz w:val="20"/>
            <w:szCs w:val="20"/>
            <w:highlight w:val="white"/>
          </w:rPr>
          <w:t>:</w:t>
        </w:r>
      </w:ins>
    </w:p>
    <w:p w14:paraId="3F58CD48" w14:textId="77777777" w:rsidR="003A2FEE" w:rsidRDefault="003A2FEE" w:rsidP="003A2FEE">
      <w:pPr>
        <w:autoSpaceDE w:val="0"/>
        <w:autoSpaceDN w:val="0"/>
        <w:adjustRightInd w:val="0"/>
        <w:spacing w:after="0" w:line="240" w:lineRule="auto"/>
        <w:rPr>
          <w:ins w:id="5339" w:author="Michael Bell" w:date="2013-05-06T18:06:00Z"/>
          <w:rFonts w:ascii="Courier New" w:hAnsi="Courier New" w:cs="Courier New"/>
          <w:color w:val="000000"/>
          <w:sz w:val="20"/>
          <w:szCs w:val="20"/>
          <w:highlight w:val="white"/>
        </w:rPr>
      </w:pPr>
      <w:ins w:id="534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CC825E9" w14:textId="77777777" w:rsidR="003A2FEE" w:rsidRDefault="003A2FEE" w:rsidP="003A2FEE">
      <w:pPr>
        <w:autoSpaceDE w:val="0"/>
        <w:autoSpaceDN w:val="0"/>
        <w:adjustRightInd w:val="0"/>
        <w:spacing w:after="0" w:line="240" w:lineRule="auto"/>
        <w:rPr>
          <w:ins w:id="5341" w:author="Michael Bell" w:date="2013-05-06T18:06:00Z"/>
          <w:rFonts w:ascii="Courier New" w:hAnsi="Courier New" w:cs="Courier New"/>
          <w:color w:val="008000"/>
          <w:sz w:val="20"/>
          <w:szCs w:val="20"/>
          <w:highlight w:val="white"/>
        </w:rPr>
      </w:pPr>
      <w:ins w:id="5342"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//sets the </w:t>
        </w:r>
        <w:proofErr w:type="spellStart"/>
        <w:r>
          <w:rPr>
            <w:rFonts w:ascii="Courier New" w:hAnsi="Courier New" w:cs="Courier New"/>
            <w:color w:val="008000"/>
            <w:sz w:val="20"/>
            <w:szCs w:val="20"/>
            <w:highlight w:val="white"/>
          </w:rPr>
          <w:t>ppd</w:t>
        </w:r>
        <w:proofErr w:type="spellEnd"/>
        <w:r>
          <w:rPr>
            <w:rFonts w:ascii="Courier New" w:hAnsi="Courier New" w:cs="Courier New"/>
            <w:color w:val="008000"/>
            <w:sz w:val="20"/>
            <w:szCs w:val="20"/>
            <w:highlight w:val="white"/>
          </w:rPr>
          <w:t xml:space="preserve"> to 0%</w:t>
        </w:r>
      </w:ins>
    </w:p>
    <w:p w14:paraId="356344EB" w14:textId="77777777" w:rsidR="003A2FEE" w:rsidRDefault="003A2FEE" w:rsidP="003A2FEE">
      <w:pPr>
        <w:autoSpaceDE w:val="0"/>
        <w:autoSpaceDN w:val="0"/>
        <w:adjustRightInd w:val="0"/>
        <w:spacing w:after="0" w:line="240" w:lineRule="auto"/>
        <w:rPr>
          <w:ins w:id="5343" w:author="Michael Bell" w:date="2013-05-06T18:06:00Z"/>
          <w:rFonts w:ascii="Courier New" w:hAnsi="Courier New" w:cs="Courier New"/>
          <w:color w:val="000000"/>
          <w:sz w:val="20"/>
          <w:szCs w:val="20"/>
          <w:highlight w:val="white"/>
        </w:rPr>
      </w:pPr>
      <w:ins w:id="5344"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3C57CD14" w14:textId="77777777" w:rsidR="003A2FEE" w:rsidRDefault="003A2FEE" w:rsidP="003A2FEE">
      <w:pPr>
        <w:autoSpaceDE w:val="0"/>
        <w:autoSpaceDN w:val="0"/>
        <w:adjustRightInd w:val="0"/>
        <w:spacing w:after="0" w:line="240" w:lineRule="auto"/>
        <w:rPr>
          <w:ins w:id="5345" w:author="Michael Bell" w:date="2013-05-06T18:06:00Z"/>
          <w:rFonts w:ascii="Courier New" w:hAnsi="Courier New" w:cs="Courier New"/>
          <w:color w:val="000000"/>
          <w:sz w:val="20"/>
          <w:szCs w:val="20"/>
          <w:highlight w:val="white"/>
        </w:rPr>
      </w:pPr>
      <w:ins w:id="534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F634CB7" w14:textId="77777777" w:rsidR="003A2FEE" w:rsidRDefault="003A2FEE" w:rsidP="003A2FEE">
      <w:pPr>
        <w:autoSpaceDE w:val="0"/>
        <w:autoSpaceDN w:val="0"/>
        <w:adjustRightInd w:val="0"/>
        <w:spacing w:after="0" w:line="240" w:lineRule="auto"/>
        <w:rPr>
          <w:ins w:id="5347" w:author="Michael Bell" w:date="2013-05-06T18:06:00Z"/>
          <w:rFonts w:ascii="Courier New" w:hAnsi="Courier New" w:cs="Courier New"/>
          <w:color w:val="000000"/>
          <w:sz w:val="20"/>
          <w:szCs w:val="20"/>
          <w:highlight w:val="white"/>
        </w:rPr>
      </w:pPr>
    </w:p>
    <w:p w14:paraId="6F82B0CA" w14:textId="77777777" w:rsidR="003A2FEE" w:rsidRDefault="003A2FEE" w:rsidP="003A2FEE">
      <w:pPr>
        <w:autoSpaceDE w:val="0"/>
        <w:autoSpaceDN w:val="0"/>
        <w:adjustRightInd w:val="0"/>
        <w:spacing w:after="0" w:line="240" w:lineRule="auto"/>
        <w:rPr>
          <w:ins w:id="5348" w:author="Michael Bell" w:date="2013-05-06T18:06:00Z"/>
          <w:rFonts w:ascii="Courier New" w:hAnsi="Courier New" w:cs="Courier New"/>
          <w:color w:val="000000"/>
          <w:sz w:val="20"/>
          <w:szCs w:val="20"/>
          <w:highlight w:val="white"/>
        </w:rPr>
      </w:pPr>
      <w:ins w:id="5349"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w:t>
        </w:r>
        <w:r>
          <w:rPr>
            <w:rFonts w:ascii="Courier New" w:hAnsi="Courier New" w:cs="Courier New"/>
            <w:b/>
            <w:bCs/>
            <w:color w:val="000080"/>
            <w:sz w:val="20"/>
            <w:szCs w:val="20"/>
            <w:highlight w:val="white"/>
          </w:rPr>
          <w:t>:</w:t>
        </w:r>
      </w:ins>
    </w:p>
    <w:p w14:paraId="03C52AF3" w14:textId="77777777" w:rsidR="003A2FEE" w:rsidRDefault="003A2FEE" w:rsidP="003A2FEE">
      <w:pPr>
        <w:autoSpaceDE w:val="0"/>
        <w:autoSpaceDN w:val="0"/>
        <w:adjustRightInd w:val="0"/>
        <w:spacing w:after="0" w:line="240" w:lineRule="auto"/>
        <w:rPr>
          <w:ins w:id="5350" w:author="Michael Bell" w:date="2013-05-06T18:06:00Z"/>
          <w:rFonts w:ascii="Courier New" w:hAnsi="Courier New" w:cs="Courier New"/>
          <w:color w:val="000000"/>
          <w:sz w:val="20"/>
          <w:szCs w:val="20"/>
          <w:highlight w:val="white"/>
        </w:rPr>
      </w:pPr>
      <w:ins w:id="535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E0D5F9B" w14:textId="77777777" w:rsidR="003A2FEE" w:rsidRDefault="003A2FEE" w:rsidP="003A2FEE">
      <w:pPr>
        <w:autoSpaceDE w:val="0"/>
        <w:autoSpaceDN w:val="0"/>
        <w:adjustRightInd w:val="0"/>
        <w:spacing w:after="0" w:line="240" w:lineRule="auto"/>
        <w:rPr>
          <w:ins w:id="5352" w:author="Michael Bell" w:date="2013-05-06T18:06:00Z"/>
          <w:rFonts w:ascii="Courier New" w:hAnsi="Courier New" w:cs="Courier New"/>
          <w:color w:val="008000"/>
          <w:sz w:val="20"/>
          <w:szCs w:val="20"/>
          <w:highlight w:val="white"/>
        </w:rPr>
      </w:pPr>
      <w:ins w:id="5353"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2219810C" w14:textId="77777777" w:rsidR="003A2FEE" w:rsidRDefault="003A2FEE" w:rsidP="003A2FEE">
      <w:pPr>
        <w:autoSpaceDE w:val="0"/>
        <w:autoSpaceDN w:val="0"/>
        <w:adjustRightInd w:val="0"/>
        <w:spacing w:after="0" w:line="240" w:lineRule="auto"/>
        <w:rPr>
          <w:ins w:id="5354" w:author="Michael Bell" w:date="2013-05-06T18:06:00Z"/>
          <w:rFonts w:ascii="Courier New" w:hAnsi="Courier New" w:cs="Courier New"/>
          <w:color w:val="008000"/>
          <w:sz w:val="20"/>
          <w:szCs w:val="20"/>
          <w:highlight w:val="white"/>
        </w:rPr>
      </w:pPr>
      <w:ins w:id="5355"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477864A1" w14:textId="77777777" w:rsidR="003A2FEE" w:rsidRDefault="003A2FEE" w:rsidP="003A2FEE">
      <w:pPr>
        <w:autoSpaceDE w:val="0"/>
        <w:autoSpaceDN w:val="0"/>
        <w:adjustRightInd w:val="0"/>
        <w:spacing w:after="0" w:line="240" w:lineRule="auto"/>
        <w:rPr>
          <w:ins w:id="5356" w:author="Michael Bell" w:date="2013-05-06T18:06:00Z"/>
          <w:rFonts w:ascii="Courier New" w:hAnsi="Courier New" w:cs="Courier New"/>
          <w:color w:val="000000"/>
          <w:sz w:val="20"/>
          <w:szCs w:val="20"/>
          <w:highlight w:val="white"/>
        </w:rPr>
      </w:pPr>
      <w:ins w:id="5357"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70B941F6" w14:textId="77777777" w:rsidR="003A2FEE" w:rsidRDefault="003A2FEE" w:rsidP="003A2FEE">
      <w:pPr>
        <w:autoSpaceDE w:val="0"/>
        <w:autoSpaceDN w:val="0"/>
        <w:adjustRightInd w:val="0"/>
        <w:spacing w:after="0" w:line="240" w:lineRule="auto"/>
        <w:rPr>
          <w:ins w:id="5358" w:author="Michael Bell" w:date="2013-05-06T18:06:00Z"/>
          <w:rFonts w:ascii="Courier New" w:hAnsi="Courier New" w:cs="Courier New"/>
          <w:color w:val="000000"/>
          <w:sz w:val="20"/>
          <w:szCs w:val="20"/>
          <w:highlight w:val="white"/>
        </w:rPr>
      </w:pPr>
      <w:ins w:id="535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E247388" w14:textId="77777777" w:rsidR="003A2FEE" w:rsidRDefault="003A2FEE" w:rsidP="003A2FEE">
      <w:pPr>
        <w:autoSpaceDE w:val="0"/>
        <w:autoSpaceDN w:val="0"/>
        <w:adjustRightInd w:val="0"/>
        <w:spacing w:after="0" w:line="240" w:lineRule="auto"/>
        <w:rPr>
          <w:ins w:id="5360" w:author="Michael Bell" w:date="2013-05-06T18:06:00Z"/>
          <w:rFonts w:ascii="Courier New" w:hAnsi="Courier New" w:cs="Courier New"/>
          <w:color w:val="000000"/>
          <w:sz w:val="20"/>
          <w:szCs w:val="20"/>
          <w:highlight w:val="white"/>
        </w:rPr>
      </w:pPr>
    </w:p>
    <w:p w14:paraId="2770D0F2" w14:textId="77777777" w:rsidR="003A2FEE" w:rsidRDefault="003A2FEE" w:rsidP="003A2FEE">
      <w:pPr>
        <w:autoSpaceDE w:val="0"/>
        <w:autoSpaceDN w:val="0"/>
        <w:adjustRightInd w:val="0"/>
        <w:spacing w:after="0" w:line="240" w:lineRule="auto"/>
        <w:rPr>
          <w:ins w:id="5361" w:author="Michael Bell" w:date="2013-05-06T18:06:00Z"/>
          <w:rFonts w:ascii="Courier New" w:hAnsi="Courier New" w:cs="Courier New"/>
          <w:color w:val="000000"/>
          <w:sz w:val="20"/>
          <w:szCs w:val="20"/>
          <w:highlight w:val="white"/>
        </w:rPr>
      </w:pPr>
      <w:ins w:id="5362"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w:t>
        </w:r>
        <w:r>
          <w:rPr>
            <w:rFonts w:ascii="Courier New" w:hAnsi="Courier New" w:cs="Courier New"/>
            <w:b/>
            <w:bCs/>
            <w:color w:val="000080"/>
            <w:sz w:val="20"/>
            <w:szCs w:val="20"/>
            <w:highlight w:val="white"/>
          </w:rPr>
          <w:t>:</w:t>
        </w:r>
      </w:ins>
    </w:p>
    <w:p w14:paraId="2E0C91A8" w14:textId="77777777" w:rsidR="003A2FEE" w:rsidRDefault="003A2FEE" w:rsidP="003A2FEE">
      <w:pPr>
        <w:autoSpaceDE w:val="0"/>
        <w:autoSpaceDN w:val="0"/>
        <w:adjustRightInd w:val="0"/>
        <w:spacing w:after="0" w:line="240" w:lineRule="auto"/>
        <w:rPr>
          <w:ins w:id="5363" w:author="Michael Bell" w:date="2013-05-06T18:06:00Z"/>
          <w:rFonts w:ascii="Courier New" w:hAnsi="Courier New" w:cs="Courier New"/>
          <w:color w:val="000000"/>
          <w:sz w:val="20"/>
          <w:szCs w:val="20"/>
          <w:highlight w:val="white"/>
        </w:rPr>
      </w:pPr>
      <w:ins w:id="5364"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33CA749" w14:textId="77777777" w:rsidR="003A2FEE" w:rsidRDefault="003A2FEE" w:rsidP="003A2FEE">
      <w:pPr>
        <w:autoSpaceDE w:val="0"/>
        <w:autoSpaceDN w:val="0"/>
        <w:adjustRightInd w:val="0"/>
        <w:spacing w:after="0" w:line="240" w:lineRule="auto"/>
        <w:rPr>
          <w:ins w:id="5365" w:author="Michael Bell" w:date="2013-05-06T18:06:00Z"/>
          <w:rFonts w:ascii="Courier New" w:hAnsi="Courier New" w:cs="Courier New"/>
          <w:color w:val="008000"/>
          <w:sz w:val="20"/>
          <w:szCs w:val="20"/>
          <w:highlight w:val="white"/>
        </w:rPr>
      </w:pPr>
      <w:ins w:id="5366"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38EA5969" w14:textId="77777777" w:rsidR="003A2FEE" w:rsidRDefault="003A2FEE" w:rsidP="003A2FEE">
      <w:pPr>
        <w:autoSpaceDE w:val="0"/>
        <w:autoSpaceDN w:val="0"/>
        <w:adjustRightInd w:val="0"/>
        <w:spacing w:after="0" w:line="240" w:lineRule="auto"/>
        <w:rPr>
          <w:ins w:id="5367" w:author="Michael Bell" w:date="2013-05-06T18:06:00Z"/>
          <w:rFonts w:ascii="Courier New" w:hAnsi="Courier New" w:cs="Courier New"/>
          <w:color w:val="008000"/>
          <w:sz w:val="20"/>
          <w:szCs w:val="20"/>
          <w:highlight w:val="white"/>
        </w:rPr>
      </w:pPr>
      <w:ins w:id="5368"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forward</w:t>
        </w:r>
      </w:ins>
    </w:p>
    <w:p w14:paraId="1174EC56" w14:textId="77777777" w:rsidR="003A2FEE" w:rsidRDefault="003A2FEE" w:rsidP="003A2FEE">
      <w:pPr>
        <w:autoSpaceDE w:val="0"/>
        <w:autoSpaceDN w:val="0"/>
        <w:adjustRightInd w:val="0"/>
        <w:spacing w:after="0" w:line="240" w:lineRule="auto"/>
        <w:rPr>
          <w:ins w:id="5369" w:author="Michael Bell" w:date="2013-05-06T18:06:00Z"/>
          <w:rFonts w:ascii="Courier New" w:hAnsi="Courier New" w:cs="Courier New"/>
          <w:color w:val="000000"/>
          <w:sz w:val="20"/>
          <w:szCs w:val="20"/>
          <w:highlight w:val="white"/>
        </w:rPr>
      </w:pPr>
      <w:ins w:id="5370"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4D9B54E4" w14:textId="77777777" w:rsidR="003A2FEE" w:rsidRDefault="003A2FEE" w:rsidP="003A2FEE">
      <w:pPr>
        <w:autoSpaceDE w:val="0"/>
        <w:autoSpaceDN w:val="0"/>
        <w:adjustRightInd w:val="0"/>
        <w:spacing w:after="0" w:line="240" w:lineRule="auto"/>
        <w:rPr>
          <w:ins w:id="5371" w:author="Michael Bell" w:date="2013-05-06T18:06:00Z"/>
          <w:rFonts w:ascii="Courier New" w:hAnsi="Courier New" w:cs="Courier New"/>
          <w:color w:val="000000"/>
          <w:sz w:val="20"/>
          <w:szCs w:val="20"/>
          <w:highlight w:val="white"/>
        </w:rPr>
      </w:pPr>
      <w:ins w:id="537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B148AC4" w14:textId="77777777" w:rsidR="003A2FEE" w:rsidRDefault="003A2FEE" w:rsidP="003A2FEE">
      <w:pPr>
        <w:autoSpaceDE w:val="0"/>
        <w:autoSpaceDN w:val="0"/>
        <w:adjustRightInd w:val="0"/>
        <w:spacing w:after="0" w:line="240" w:lineRule="auto"/>
        <w:rPr>
          <w:ins w:id="5373" w:author="Michael Bell" w:date="2013-05-06T18:06:00Z"/>
          <w:rFonts w:ascii="Courier New" w:hAnsi="Courier New" w:cs="Courier New"/>
          <w:color w:val="000000"/>
          <w:sz w:val="20"/>
          <w:szCs w:val="20"/>
          <w:highlight w:val="white"/>
        </w:rPr>
      </w:pPr>
    </w:p>
    <w:p w14:paraId="3E1C562C" w14:textId="77777777" w:rsidR="003A2FEE" w:rsidRDefault="003A2FEE" w:rsidP="003A2FEE">
      <w:pPr>
        <w:autoSpaceDE w:val="0"/>
        <w:autoSpaceDN w:val="0"/>
        <w:adjustRightInd w:val="0"/>
        <w:spacing w:after="0" w:line="240" w:lineRule="auto"/>
        <w:rPr>
          <w:ins w:id="5374" w:author="Michael Bell" w:date="2013-05-06T18:06:00Z"/>
          <w:rFonts w:ascii="Courier New" w:hAnsi="Courier New" w:cs="Courier New"/>
          <w:color w:val="000000"/>
          <w:sz w:val="20"/>
          <w:szCs w:val="20"/>
          <w:highlight w:val="white"/>
        </w:rPr>
      </w:pPr>
      <w:ins w:id="5375"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'3'</w:t>
        </w:r>
        <w:r>
          <w:rPr>
            <w:rFonts w:ascii="Courier New" w:hAnsi="Courier New" w:cs="Courier New"/>
            <w:b/>
            <w:bCs/>
            <w:color w:val="000080"/>
            <w:sz w:val="20"/>
            <w:szCs w:val="20"/>
            <w:highlight w:val="white"/>
          </w:rPr>
          <w:t>:</w:t>
        </w:r>
      </w:ins>
    </w:p>
    <w:p w14:paraId="6022AF13" w14:textId="77777777" w:rsidR="003A2FEE" w:rsidRDefault="003A2FEE" w:rsidP="003A2FEE">
      <w:pPr>
        <w:autoSpaceDE w:val="0"/>
        <w:autoSpaceDN w:val="0"/>
        <w:adjustRightInd w:val="0"/>
        <w:spacing w:after="0" w:line="240" w:lineRule="auto"/>
        <w:rPr>
          <w:ins w:id="5376" w:author="Michael Bell" w:date="2013-05-06T18:06:00Z"/>
          <w:rFonts w:ascii="Courier New" w:hAnsi="Courier New" w:cs="Courier New"/>
          <w:color w:val="000000"/>
          <w:sz w:val="20"/>
          <w:szCs w:val="20"/>
          <w:highlight w:val="white"/>
        </w:rPr>
      </w:pPr>
      <w:ins w:id="537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A3449E" w14:textId="77777777" w:rsidR="003A2FEE" w:rsidRDefault="003A2FEE" w:rsidP="003A2FEE">
      <w:pPr>
        <w:autoSpaceDE w:val="0"/>
        <w:autoSpaceDN w:val="0"/>
        <w:adjustRightInd w:val="0"/>
        <w:spacing w:after="0" w:line="240" w:lineRule="auto"/>
        <w:rPr>
          <w:ins w:id="5378" w:author="Michael Bell" w:date="2013-05-06T18:06:00Z"/>
          <w:rFonts w:ascii="Courier New" w:hAnsi="Courier New" w:cs="Courier New"/>
          <w:color w:val="008000"/>
          <w:sz w:val="20"/>
          <w:szCs w:val="20"/>
          <w:highlight w:val="white"/>
        </w:rPr>
      </w:pPr>
      <w:ins w:id="5379"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50%</w:t>
        </w:r>
      </w:ins>
    </w:p>
    <w:p w14:paraId="6B8C3DA2" w14:textId="77777777" w:rsidR="003A2FEE" w:rsidRDefault="003A2FEE" w:rsidP="003A2FEE">
      <w:pPr>
        <w:autoSpaceDE w:val="0"/>
        <w:autoSpaceDN w:val="0"/>
        <w:adjustRightInd w:val="0"/>
        <w:spacing w:after="0" w:line="240" w:lineRule="auto"/>
        <w:rPr>
          <w:ins w:id="5380" w:author="Michael Bell" w:date="2013-05-06T18:06:00Z"/>
          <w:rFonts w:ascii="Courier New" w:hAnsi="Courier New" w:cs="Courier New"/>
          <w:color w:val="008000"/>
          <w:sz w:val="20"/>
          <w:szCs w:val="20"/>
          <w:highlight w:val="white"/>
        </w:rPr>
      </w:pPr>
      <w:ins w:id="5381"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7E2560B1" w14:textId="77777777" w:rsidR="003A2FEE" w:rsidRDefault="003A2FEE" w:rsidP="003A2FEE">
      <w:pPr>
        <w:autoSpaceDE w:val="0"/>
        <w:autoSpaceDN w:val="0"/>
        <w:adjustRightInd w:val="0"/>
        <w:spacing w:after="0" w:line="240" w:lineRule="auto"/>
        <w:rPr>
          <w:ins w:id="5382" w:author="Michael Bell" w:date="2013-05-06T18:06:00Z"/>
          <w:rFonts w:ascii="Courier New" w:hAnsi="Courier New" w:cs="Courier New"/>
          <w:color w:val="000000"/>
          <w:sz w:val="20"/>
          <w:szCs w:val="20"/>
          <w:highlight w:val="white"/>
        </w:rPr>
      </w:pPr>
      <w:ins w:id="5383"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7AFB556B" w14:textId="77777777" w:rsidR="003A2FEE" w:rsidRDefault="003A2FEE" w:rsidP="003A2FEE">
      <w:pPr>
        <w:autoSpaceDE w:val="0"/>
        <w:autoSpaceDN w:val="0"/>
        <w:adjustRightInd w:val="0"/>
        <w:spacing w:after="0" w:line="240" w:lineRule="auto"/>
        <w:rPr>
          <w:ins w:id="5384" w:author="Michael Bell" w:date="2013-05-06T18:06:00Z"/>
          <w:rFonts w:ascii="Courier New" w:hAnsi="Courier New" w:cs="Courier New"/>
          <w:color w:val="000000"/>
          <w:sz w:val="20"/>
          <w:szCs w:val="20"/>
          <w:highlight w:val="white"/>
        </w:rPr>
      </w:pPr>
      <w:ins w:id="538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708D219" w14:textId="77777777" w:rsidR="003A2FEE" w:rsidRDefault="003A2FEE" w:rsidP="003A2FEE">
      <w:pPr>
        <w:autoSpaceDE w:val="0"/>
        <w:autoSpaceDN w:val="0"/>
        <w:adjustRightInd w:val="0"/>
        <w:spacing w:after="0" w:line="240" w:lineRule="auto"/>
        <w:rPr>
          <w:ins w:id="5386" w:author="Michael Bell" w:date="2013-05-06T18:06:00Z"/>
          <w:rFonts w:ascii="Courier New" w:hAnsi="Courier New" w:cs="Courier New"/>
          <w:color w:val="000000"/>
          <w:sz w:val="20"/>
          <w:szCs w:val="20"/>
          <w:highlight w:val="white"/>
        </w:rPr>
      </w:pPr>
    </w:p>
    <w:p w14:paraId="4870D608" w14:textId="77777777" w:rsidR="003A2FEE" w:rsidRDefault="003A2FEE" w:rsidP="003A2FEE">
      <w:pPr>
        <w:autoSpaceDE w:val="0"/>
        <w:autoSpaceDN w:val="0"/>
        <w:adjustRightInd w:val="0"/>
        <w:spacing w:after="0" w:line="240" w:lineRule="auto"/>
        <w:rPr>
          <w:ins w:id="5387" w:author="Michael Bell" w:date="2013-05-06T18:06:00Z"/>
          <w:rFonts w:ascii="Courier New" w:hAnsi="Courier New" w:cs="Courier New"/>
          <w:color w:val="000000"/>
          <w:sz w:val="20"/>
          <w:szCs w:val="20"/>
          <w:highlight w:val="white"/>
        </w:rPr>
      </w:pPr>
      <w:ins w:id="5388"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w:t>
        </w:r>
        <w:r>
          <w:rPr>
            <w:rFonts w:ascii="Courier New" w:hAnsi="Courier New" w:cs="Courier New"/>
            <w:b/>
            <w:bCs/>
            <w:color w:val="000080"/>
            <w:sz w:val="20"/>
            <w:szCs w:val="20"/>
            <w:highlight w:val="white"/>
          </w:rPr>
          <w:t>:</w:t>
        </w:r>
      </w:ins>
    </w:p>
    <w:p w14:paraId="2BCFDFA7" w14:textId="77777777" w:rsidR="003A2FEE" w:rsidRDefault="003A2FEE" w:rsidP="003A2FEE">
      <w:pPr>
        <w:autoSpaceDE w:val="0"/>
        <w:autoSpaceDN w:val="0"/>
        <w:adjustRightInd w:val="0"/>
        <w:spacing w:after="0" w:line="240" w:lineRule="auto"/>
        <w:rPr>
          <w:ins w:id="5389" w:author="Michael Bell" w:date="2013-05-06T18:06:00Z"/>
          <w:rFonts w:ascii="Courier New" w:hAnsi="Courier New" w:cs="Courier New"/>
          <w:color w:val="000000"/>
          <w:sz w:val="20"/>
          <w:szCs w:val="20"/>
          <w:highlight w:val="white"/>
        </w:rPr>
      </w:pPr>
      <w:ins w:id="539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0C3CEFA" w14:textId="77777777" w:rsidR="003A2FEE" w:rsidRDefault="003A2FEE" w:rsidP="003A2FEE">
      <w:pPr>
        <w:autoSpaceDE w:val="0"/>
        <w:autoSpaceDN w:val="0"/>
        <w:adjustRightInd w:val="0"/>
        <w:spacing w:after="0" w:line="240" w:lineRule="auto"/>
        <w:rPr>
          <w:ins w:id="5391" w:author="Michael Bell" w:date="2013-05-06T18:06:00Z"/>
          <w:rFonts w:ascii="Courier New" w:hAnsi="Courier New" w:cs="Courier New"/>
          <w:color w:val="008000"/>
          <w:sz w:val="20"/>
          <w:szCs w:val="20"/>
          <w:highlight w:val="white"/>
        </w:rPr>
      </w:pPr>
      <w:ins w:id="5392" w:author="Michael Bell" w:date="2013-05-06T18:06:00Z">
        <w:r>
          <w:rPr>
            <w:rFonts w:ascii="Courier New" w:hAnsi="Courier New" w:cs="Courier New"/>
            <w:color w:val="000000"/>
            <w:sz w:val="20"/>
            <w:szCs w:val="20"/>
            <w:highlight w:val="white"/>
          </w:rPr>
          <w:lastRenderedPageBreak/>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//sets the PPD to 100%</w:t>
        </w:r>
      </w:ins>
    </w:p>
    <w:p w14:paraId="52E82755" w14:textId="77777777" w:rsidR="003A2FEE" w:rsidRDefault="003A2FEE" w:rsidP="003A2FEE">
      <w:pPr>
        <w:autoSpaceDE w:val="0"/>
        <w:autoSpaceDN w:val="0"/>
        <w:adjustRightInd w:val="0"/>
        <w:spacing w:after="0" w:line="240" w:lineRule="auto"/>
        <w:rPr>
          <w:ins w:id="5393" w:author="Michael Bell" w:date="2013-05-06T18:06:00Z"/>
          <w:rFonts w:ascii="Courier New" w:hAnsi="Courier New" w:cs="Courier New"/>
          <w:color w:val="008000"/>
          <w:sz w:val="20"/>
          <w:szCs w:val="20"/>
          <w:highlight w:val="white"/>
        </w:rPr>
      </w:pPr>
      <w:ins w:id="5394"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reverser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sets the direction backwards</w:t>
        </w:r>
      </w:ins>
    </w:p>
    <w:p w14:paraId="2F39D1E7" w14:textId="77777777" w:rsidR="003A2FEE" w:rsidRDefault="003A2FEE" w:rsidP="003A2FEE">
      <w:pPr>
        <w:autoSpaceDE w:val="0"/>
        <w:autoSpaceDN w:val="0"/>
        <w:adjustRightInd w:val="0"/>
        <w:spacing w:after="0" w:line="240" w:lineRule="auto"/>
        <w:rPr>
          <w:ins w:id="5395" w:author="Michael Bell" w:date="2013-05-06T18:06:00Z"/>
          <w:rFonts w:ascii="Courier New" w:hAnsi="Courier New" w:cs="Courier New"/>
          <w:color w:val="000000"/>
          <w:sz w:val="20"/>
          <w:szCs w:val="20"/>
          <w:highlight w:val="white"/>
        </w:rPr>
      </w:pPr>
      <w:ins w:id="5396"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58366594" w14:textId="77777777" w:rsidR="003A2FEE" w:rsidRDefault="003A2FEE" w:rsidP="003A2FEE">
      <w:pPr>
        <w:autoSpaceDE w:val="0"/>
        <w:autoSpaceDN w:val="0"/>
        <w:adjustRightInd w:val="0"/>
        <w:spacing w:after="0" w:line="240" w:lineRule="auto"/>
        <w:rPr>
          <w:ins w:id="5397" w:author="Michael Bell" w:date="2013-05-06T18:06:00Z"/>
          <w:rFonts w:ascii="Courier New" w:hAnsi="Courier New" w:cs="Courier New"/>
          <w:color w:val="000000"/>
          <w:sz w:val="20"/>
          <w:szCs w:val="20"/>
          <w:highlight w:val="white"/>
        </w:rPr>
      </w:pPr>
      <w:ins w:id="5398"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9E3D6BA" w14:textId="77777777" w:rsidR="003A2FEE" w:rsidRDefault="003A2FEE" w:rsidP="003A2FEE">
      <w:pPr>
        <w:autoSpaceDE w:val="0"/>
        <w:autoSpaceDN w:val="0"/>
        <w:adjustRightInd w:val="0"/>
        <w:spacing w:after="0" w:line="240" w:lineRule="auto"/>
        <w:rPr>
          <w:ins w:id="5399" w:author="Michael Bell" w:date="2013-05-06T18:06:00Z"/>
          <w:rFonts w:ascii="Courier New" w:hAnsi="Courier New" w:cs="Courier New"/>
          <w:color w:val="000000"/>
          <w:sz w:val="20"/>
          <w:szCs w:val="20"/>
          <w:highlight w:val="white"/>
        </w:rPr>
      </w:pPr>
      <w:ins w:id="540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16FFD" w14:textId="77777777" w:rsidR="003A2FEE" w:rsidRDefault="003A2FEE" w:rsidP="003A2FEE">
      <w:pPr>
        <w:autoSpaceDE w:val="0"/>
        <w:autoSpaceDN w:val="0"/>
        <w:adjustRightInd w:val="0"/>
        <w:spacing w:after="0" w:line="240" w:lineRule="auto"/>
        <w:rPr>
          <w:ins w:id="5401" w:author="Michael Bell" w:date="2013-05-06T18:06:00Z"/>
          <w:rFonts w:ascii="Courier New" w:hAnsi="Courier New" w:cs="Courier New"/>
          <w:color w:val="000000"/>
          <w:sz w:val="20"/>
          <w:szCs w:val="20"/>
          <w:highlight w:val="white"/>
        </w:rPr>
      </w:pPr>
      <w:ins w:id="5402"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ins>
    </w:p>
    <w:p w14:paraId="5622359E" w14:textId="77777777" w:rsidR="003A2FEE" w:rsidRDefault="003A2FEE" w:rsidP="003A2FEE">
      <w:pPr>
        <w:autoSpaceDE w:val="0"/>
        <w:autoSpaceDN w:val="0"/>
        <w:adjustRightInd w:val="0"/>
        <w:spacing w:after="0" w:line="240" w:lineRule="auto"/>
        <w:rPr>
          <w:ins w:id="5403" w:author="Michael Bell" w:date="2013-05-06T18:06:00Z"/>
          <w:rFonts w:ascii="Courier New" w:hAnsi="Courier New" w:cs="Courier New"/>
          <w:color w:val="000000"/>
          <w:sz w:val="20"/>
          <w:szCs w:val="20"/>
          <w:highlight w:val="white"/>
        </w:rPr>
      </w:pPr>
      <w:ins w:id="5404"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796FE036" w14:textId="77777777" w:rsidR="003A2FEE" w:rsidRDefault="003A2FEE" w:rsidP="003A2FEE">
      <w:pPr>
        <w:autoSpaceDE w:val="0"/>
        <w:autoSpaceDN w:val="0"/>
        <w:adjustRightInd w:val="0"/>
        <w:spacing w:after="0" w:line="240" w:lineRule="auto"/>
        <w:rPr>
          <w:ins w:id="5405" w:author="Michael Bell" w:date="2013-05-06T18:06:00Z"/>
          <w:rFonts w:ascii="Courier New" w:hAnsi="Courier New" w:cs="Courier New"/>
          <w:color w:val="000000"/>
          <w:sz w:val="20"/>
          <w:szCs w:val="20"/>
          <w:highlight w:val="white"/>
        </w:rPr>
      </w:pPr>
      <w:ins w:id="5406"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3F97472" w14:textId="77777777" w:rsidR="003A2FEE" w:rsidRDefault="003A2FEE" w:rsidP="003A2FEE">
      <w:pPr>
        <w:autoSpaceDE w:val="0"/>
        <w:autoSpaceDN w:val="0"/>
        <w:adjustRightInd w:val="0"/>
        <w:spacing w:after="0" w:line="240" w:lineRule="auto"/>
        <w:rPr>
          <w:ins w:id="5407" w:author="Michael Bell" w:date="2013-05-06T18:06:00Z"/>
          <w:rFonts w:ascii="Courier New" w:hAnsi="Courier New" w:cs="Courier New"/>
          <w:color w:val="000000"/>
          <w:sz w:val="20"/>
          <w:szCs w:val="20"/>
          <w:highlight w:val="white"/>
        </w:rPr>
      </w:pPr>
    </w:p>
    <w:p w14:paraId="23F52AEF" w14:textId="77777777" w:rsidR="003A2FEE" w:rsidRDefault="003A2FEE" w:rsidP="003A2FEE">
      <w:pPr>
        <w:autoSpaceDE w:val="0"/>
        <w:autoSpaceDN w:val="0"/>
        <w:adjustRightInd w:val="0"/>
        <w:spacing w:after="0" w:line="240" w:lineRule="auto"/>
        <w:rPr>
          <w:ins w:id="5408" w:author="Michael Bell" w:date="2013-05-06T18:06:00Z"/>
          <w:rFonts w:ascii="Courier New" w:hAnsi="Courier New" w:cs="Courier New"/>
          <w:color w:val="000000"/>
          <w:sz w:val="20"/>
          <w:szCs w:val="20"/>
          <w:highlight w:val="white"/>
        </w:rPr>
      </w:pPr>
      <w:ins w:id="5409"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'C'</w:t>
        </w:r>
        <w:r>
          <w:rPr>
            <w:rFonts w:ascii="Courier New" w:hAnsi="Courier New" w:cs="Courier New"/>
            <w:b/>
            <w:bCs/>
            <w:color w:val="000080"/>
            <w:sz w:val="20"/>
            <w:szCs w:val="20"/>
            <w:highlight w:val="white"/>
          </w:rPr>
          <w:t>:</w:t>
        </w:r>
      </w:ins>
    </w:p>
    <w:p w14:paraId="0F7CCD6C" w14:textId="77777777" w:rsidR="003A2FEE" w:rsidRDefault="003A2FEE" w:rsidP="003A2FEE">
      <w:pPr>
        <w:autoSpaceDE w:val="0"/>
        <w:autoSpaceDN w:val="0"/>
        <w:adjustRightInd w:val="0"/>
        <w:spacing w:after="0" w:line="240" w:lineRule="auto"/>
        <w:rPr>
          <w:ins w:id="5410" w:author="Michael Bell" w:date="2013-05-06T18:06:00Z"/>
          <w:rFonts w:ascii="Courier New" w:hAnsi="Courier New" w:cs="Courier New"/>
          <w:color w:val="000000"/>
          <w:sz w:val="20"/>
          <w:szCs w:val="20"/>
          <w:highlight w:val="white"/>
        </w:rPr>
      </w:pPr>
      <w:ins w:id="5411"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1E15D5C" w14:textId="77777777" w:rsidR="003A2FEE" w:rsidRDefault="003A2FEE" w:rsidP="003A2FEE">
      <w:pPr>
        <w:autoSpaceDE w:val="0"/>
        <w:autoSpaceDN w:val="0"/>
        <w:adjustRightInd w:val="0"/>
        <w:spacing w:after="0" w:line="240" w:lineRule="auto"/>
        <w:rPr>
          <w:ins w:id="5412" w:author="Michael Bell" w:date="2013-05-06T18:06:00Z"/>
          <w:rFonts w:ascii="Courier New" w:hAnsi="Courier New" w:cs="Courier New"/>
          <w:color w:val="008000"/>
          <w:sz w:val="20"/>
          <w:szCs w:val="20"/>
          <w:highlight w:val="white"/>
        </w:rPr>
      </w:pPr>
      <w:ins w:id="5413"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setPoint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converge the given points</w:t>
        </w:r>
      </w:ins>
    </w:p>
    <w:p w14:paraId="7DC763F1" w14:textId="77777777" w:rsidR="003A2FEE" w:rsidRDefault="003A2FEE" w:rsidP="003A2FEE">
      <w:pPr>
        <w:autoSpaceDE w:val="0"/>
        <w:autoSpaceDN w:val="0"/>
        <w:adjustRightInd w:val="0"/>
        <w:spacing w:after="0" w:line="240" w:lineRule="auto"/>
        <w:rPr>
          <w:ins w:id="5414" w:author="Michael Bell" w:date="2013-05-06T18:06:00Z"/>
          <w:rFonts w:ascii="Courier New" w:hAnsi="Courier New" w:cs="Courier New"/>
          <w:color w:val="000000"/>
          <w:sz w:val="20"/>
          <w:szCs w:val="20"/>
          <w:highlight w:val="white"/>
        </w:rPr>
      </w:pPr>
      <w:ins w:id="5415"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"converge"</w:t>
        </w:r>
        <w:r>
          <w:rPr>
            <w:rFonts w:ascii="Courier New" w:hAnsi="Courier New" w:cs="Courier New"/>
            <w:b/>
            <w:bCs/>
            <w:color w:val="000080"/>
            <w:sz w:val="20"/>
            <w:szCs w:val="20"/>
            <w:highlight w:val="white"/>
          </w:rPr>
          <w:t>);</w:t>
        </w:r>
      </w:ins>
    </w:p>
    <w:p w14:paraId="6552065D" w14:textId="77777777" w:rsidR="003A2FEE" w:rsidRDefault="003A2FEE" w:rsidP="003A2FEE">
      <w:pPr>
        <w:autoSpaceDE w:val="0"/>
        <w:autoSpaceDN w:val="0"/>
        <w:adjustRightInd w:val="0"/>
        <w:spacing w:after="0" w:line="240" w:lineRule="auto"/>
        <w:rPr>
          <w:ins w:id="5416" w:author="Michael Bell" w:date="2013-05-06T18:06:00Z"/>
          <w:rFonts w:ascii="Courier New" w:hAnsi="Courier New" w:cs="Courier New"/>
          <w:color w:val="008000"/>
          <w:sz w:val="20"/>
          <w:szCs w:val="20"/>
          <w:highlight w:val="white"/>
        </w:rPr>
      </w:pPr>
      <w:ins w:id="5417"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1000);</w:t>
        </w:r>
      </w:ins>
    </w:p>
    <w:p w14:paraId="16CB1AB2" w14:textId="77777777" w:rsidR="003A2FEE" w:rsidRDefault="003A2FEE" w:rsidP="003A2FEE">
      <w:pPr>
        <w:autoSpaceDE w:val="0"/>
        <w:autoSpaceDN w:val="0"/>
        <w:adjustRightInd w:val="0"/>
        <w:spacing w:after="0" w:line="240" w:lineRule="auto"/>
        <w:rPr>
          <w:ins w:id="5418" w:author="Michael Bell" w:date="2013-05-06T18:06:00Z"/>
          <w:rFonts w:ascii="Courier New" w:hAnsi="Courier New" w:cs="Courier New"/>
          <w:color w:val="008000"/>
          <w:sz w:val="20"/>
          <w:szCs w:val="20"/>
          <w:highlight w:val="white"/>
        </w:rPr>
      </w:pPr>
      <w:ins w:id="5419"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08CBCA47" w14:textId="77777777" w:rsidR="003A2FEE" w:rsidRDefault="003A2FEE" w:rsidP="003A2FEE">
      <w:pPr>
        <w:autoSpaceDE w:val="0"/>
        <w:autoSpaceDN w:val="0"/>
        <w:adjustRightInd w:val="0"/>
        <w:spacing w:after="0" w:line="240" w:lineRule="auto"/>
        <w:rPr>
          <w:ins w:id="5420" w:author="Michael Bell" w:date="2013-05-06T18:06:00Z"/>
          <w:rFonts w:ascii="Courier New" w:hAnsi="Courier New" w:cs="Courier New"/>
          <w:color w:val="000000"/>
          <w:sz w:val="20"/>
          <w:szCs w:val="20"/>
          <w:highlight w:val="white"/>
        </w:rPr>
      </w:pPr>
      <w:ins w:id="5421"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0D1BAE55" w14:textId="77777777" w:rsidR="003A2FEE" w:rsidRDefault="003A2FEE" w:rsidP="003A2FEE">
      <w:pPr>
        <w:autoSpaceDE w:val="0"/>
        <w:autoSpaceDN w:val="0"/>
        <w:adjustRightInd w:val="0"/>
        <w:spacing w:after="0" w:line="240" w:lineRule="auto"/>
        <w:rPr>
          <w:ins w:id="5422" w:author="Michael Bell" w:date="2013-05-06T18:06:00Z"/>
          <w:rFonts w:ascii="Courier New" w:hAnsi="Courier New" w:cs="Courier New"/>
          <w:color w:val="000000"/>
          <w:sz w:val="20"/>
          <w:szCs w:val="20"/>
          <w:highlight w:val="white"/>
        </w:rPr>
      </w:pPr>
      <w:ins w:id="5423" w:author="Michael Bell" w:date="2013-05-06T18:06:00Z">
        <w:r>
          <w:rPr>
            <w:rFonts w:ascii="Courier New" w:hAnsi="Courier New" w:cs="Courier New"/>
            <w:color w:val="000000"/>
            <w:sz w:val="20"/>
            <w:szCs w:val="20"/>
            <w:highlight w:val="white"/>
          </w:rPr>
          <w:t xml:space="preserve">          </w:t>
        </w:r>
      </w:ins>
    </w:p>
    <w:p w14:paraId="79FBB09E" w14:textId="77777777" w:rsidR="003A2FEE" w:rsidRDefault="003A2FEE" w:rsidP="003A2FEE">
      <w:pPr>
        <w:autoSpaceDE w:val="0"/>
        <w:autoSpaceDN w:val="0"/>
        <w:adjustRightInd w:val="0"/>
        <w:spacing w:after="0" w:line="240" w:lineRule="auto"/>
        <w:rPr>
          <w:ins w:id="5424" w:author="Michael Bell" w:date="2013-05-06T18:06:00Z"/>
          <w:rFonts w:ascii="Courier New" w:hAnsi="Courier New" w:cs="Courier New"/>
          <w:color w:val="000000"/>
          <w:sz w:val="20"/>
          <w:szCs w:val="20"/>
          <w:highlight w:val="white"/>
        </w:rPr>
      </w:pPr>
      <w:ins w:id="542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B39103" w14:textId="77777777" w:rsidR="003A2FEE" w:rsidRDefault="003A2FEE" w:rsidP="003A2FEE">
      <w:pPr>
        <w:autoSpaceDE w:val="0"/>
        <w:autoSpaceDN w:val="0"/>
        <w:adjustRightInd w:val="0"/>
        <w:spacing w:after="0" w:line="240" w:lineRule="auto"/>
        <w:rPr>
          <w:ins w:id="5426" w:author="Michael Bell" w:date="2013-05-06T18:06:00Z"/>
          <w:rFonts w:ascii="Courier New" w:hAnsi="Courier New" w:cs="Courier New"/>
          <w:color w:val="000000"/>
          <w:sz w:val="20"/>
          <w:szCs w:val="20"/>
          <w:highlight w:val="white"/>
        </w:rPr>
      </w:pPr>
    </w:p>
    <w:p w14:paraId="4ECF046B" w14:textId="77777777" w:rsidR="003A2FEE" w:rsidRDefault="003A2FEE" w:rsidP="003A2FEE">
      <w:pPr>
        <w:autoSpaceDE w:val="0"/>
        <w:autoSpaceDN w:val="0"/>
        <w:adjustRightInd w:val="0"/>
        <w:spacing w:after="0" w:line="240" w:lineRule="auto"/>
        <w:rPr>
          <w:ins w:id="5427" w:author="Michael Bell" w:date="2013-05-06T18:06:00Z"/>
          <w:rFonts w:ascii="Courier New" w:hAnsi="Courier New" w:cs="Courier New"/>
          <w:color w:val="000000"/>
          <w:sz w:val="20"/>
          <w:szCs w:val="20"/>
          <w:highlight w:val="white"/>
        </w:rPr>
      </w:pPr>
      <w:ins w:id="5428"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w:t>
        </w:r>
        <w:r>
          <w:rPr>
            <w:rFonts w:ascii="Courier New" w:hAnsi="Courier New" w:cs="Courier New"/>
            <w:b/>
            <w:bCs/>
            <w:color w:val="000080"/>
            <w:sz w:val="20"/>
            <w:szCs w:val="20"/>
            <w:highlight w:val="white"/>
          </w:rPr>
          <w:t>:</w:t>
        </w:r>
      </w:ins>
    </w:p>
    <w:p w14:paraId="76E95F06" w14:textId="77777777" w:rsidR="003A2FEE" w:rsidRDefault="003A2FEE" w:rsidP="003A2FEE">
      <w:pPr>
        <w:autoSpaceDE w:val="0"/>
        <w:autoSpaceDN w:val="0"/>
        <w:adjustRightInd w:val="0"/>
        <w:spacing w:after="0" w:line="240" w:lineRule="auto"/>
        <w:rPr>
          <w:ins w:id="5429" w:author="Michael Bell" w:date="2013-05-06T18:06:00Z"/>
          <w:rFonts w:ascii="Courier New" w:hAnsi="Courier New" w:cs="Courier New"/>
          <w:color w:val="000000"/>
          <w:sz w:val="20"/>
          <w:szCs w:val="20"/>
          <w:highlight w:val="white"/>
        </w:rPr>
      </w:pPr>
      <w:ins w:id="5430"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1EF676E" w14:textId="77777777" w:rsidR="003A2FEE" w:rsidRDefault="003A2FEE" w:rsidP="003A2FEE">
      <w:pPr>
        <w:autoSpaceDE w:val="0"/>
        <w:autoSpaceDN w:val="0"/>
        <w:adjustRightInd w:val="0"/>
        <w:spacing w:after="0" w:line="240" w:lineRule="auto"/>
        <w:rPr>
          <w:ins w:id="5431" w:author="Michael Bell" w:date="2013-05-06T18:06:00Z"/>
          <w:rFonts w:ascii="Courier New" w:hAnsi="Courier New" w:cs="Courier New"/>
          <w:color w:val="008000"/>
          <w:sz w:val="20"/>
          <w:szCs w:val="20"/>
          <w:highlight w:val="white"/>
        </w:rPr>
      </w:pPr>
      <w:ins w:id="5432"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setPoint</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instSet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instPos</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3</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48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//instructs the board to diverge the given points</w:t>
        </w:r>
      </w:ins>
    </w:p>
    <w:p w14:paraId="085FE9B7" w14:textId="77777777" w:rsidR="003A2FEE" w:rsidRDefault="003A2FEE" w:rsidP="003A2FEE">
      <w:pPr>
        <w:autoSpaceDE w:val="0"/>
        <w:autoSpaceDN w:val="0"/>
        <w:adjustRightInd w:val="0"/>
        <w:spacing w:after="0" w:line="240" w:lineRule="auto"/>
        <w:rPr>
          <w:ins w:id="5433" w:author="Michael Bell" w:date="2013-05-06T18:06:00Z"/>
          <w:rFonts w:ascii="Courier New" w:hAnsi="Courier New" w:cs="Courier New"/>
          <w:color w:val="000000"/>
          <w:sz w:val="20"/>
          <w:szCs w:val="20"/>
          <w:highlight w:val="white"/>
        </w:rPr>
      </w:pPr>
      <w:ins w:id="5434"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"diverge"</w:t>
        </w:r>
        <w:r>
          <w:rPr>
            <w:rFonts w:ascii="Courier New" w:hAnsi="Courier New" w:cs="Courier New"/>
            <w:b/>
            <w:bCs/>
            <w:color w:val="000080"/>
            <w:sz w:val="20"/>
            <w:szCs w:val="20"/>
            <w:highlight w:val="white"/>
          </w:rPr>
          <w:t>);</w:t>
        </w:r>
      </w:ins>
    </w:p>
    <w:p w14:paraId="6295C39B" w14:textId="77777777" w:rsidR="003A2FEE" w:rsidRDefault="003A2FEE" w:rsidP="003A2FEE">
      <w:pPr>
        <w:autoSpaceDE w:val="0"/>
        <w:autoSpaceDN w:val="0"/>
        <w:adjustRightInd w:val="0"/>
        <w:spacing w:after="0" w:line="240" w:lineRule="auto"/>
        <w:rPr>
          <w:ins w:id="5435" w:author="Michael Bell" w:date="2013-05-06T18:06:00Z"/>
          <w:rFonts w:ascii="Courier New" w:hAnsi="Courier New" w:cs="Courier New"/>
          <w:color w:val="008000"/>
          <w:sz w:val="20"/>
          <w:szCs w:val="20"/>
          <w:highlight w:val="white"/>
        </w:rPr>
      </w:pPr>
      <w:ins w:id="5436"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1000);</w:t>
        </w:r>
      </w:ins>
    </w:p>
    <w:p w14:paraId="267DFF01" w14:textId="77777777" w:rsidR="003A2FEE" w:rsidRDefault="003A2FEE" w:rsidP="003A2FEE">
      <w:pPr>
        <w:autoSpaceDE w:val="0"/>
        <w:autoSpaceDN w:val="0"/>
        <w:adjustRightInd w:val="0"/>
        <w:spacing w:after="0" w:line="240" w:lineRule="auto"/>
        <w:rPr>
          <w:ins w:id="5437" w:author="Michael Bell" w:date="2013-05-06T18:06:00Z"/>
          <w:rFonts w:ascii="Courier New" w:hAnsi="Courier New" w:cs="Courier New"/>
          <w:color w:val="008000"/>
          <w:sz w:val="20"/>
          <w:szCs w:val="20"/>
          <w:highlight w:val="white"/>
        </w:rPr>
      </w:pPr>
      <w:ins w:id="5438"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//moves us to the next instruction</w:t>
        </w:r>
      </w:ins>
    </w:p>
    <w:p w14:paraId="4AACA034" w14:textId="77777777" w:rsidR="003A2FEE" w:rsidRDefault="003A2FEE" w:rsidP="003A2FEE">
      <w:pPr>
        <w:autoSpaceDE w:val="0"/>
        <w:autoSpaceDN w:val="0"/>
        <w:adjustRightInd w:val="0"/>
        <w:spacing w:after="0" w:line="240" w:lineRule="auto"/>
        <w:rPr>
          <w:ins w:id="5439" w:author="Michael Bell" w:date="2013-05-06T18:06:00Z"/>
          <w:rFonts w:ascii="Courier New" w:hAnsi="Courier New" w:cs="Courier New"/>
          <w:color w:val="000000"/>
          <w:sz w:val="20"/>
          <w:szCs w:val="20"/>
          <w:highlight w:val="white"/>
        </w:rPr>
      </w:pPr>
      <w:ins w:id="5440"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5B8AD8BC" w14:textId="77777777" w:rsidR="003A2FEE" w:rsidRDefault="003A2FEE" w:rsidP="003A2FEE">
      <w:pPr>
        <w:autoSpaceDE w:val="0"/>
        <w:autoSpaceDN w:val="0"/>
        <w:adjustRightInd w:val="0"/>
        <w:spacing w:after="0" w:line="240" w:lineRule="auto"/>
        <w:rPr>
          <w:ins w:id="5441" w:author="Michael Bell" w:date="2013-05-06T18:06:00Z"/>
          <w:rFonts w:ascii="Courier New" w:hAnsi="Courier New" w:cs="Courier New"/>
          <w:color w:val="000000"/>
          <w:sz w:val="20"/>
          <w:szCs w:val="20"/>
          <w:highlight w:val="white"/>
        </w:rPr>
      </w:pPr>
      <w:ins w:id="5442"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8A98913" w14:textId="77777777" w:rsidR="003A2FEE" w:rsidRDefault="003A2FEE" w:rsidP="003A2FEE">
      <w:pPr>
        <w:autoSpaceDE w:val="0"/>
        <w:autoSpaceDN w:val="0"/>
        <w:adjustRightInd w:val="0"/>
        <w:spacing w:after="0" w:line="240" w:lineRule="auto"/>
        <w:rPr>
          <w:ins w:id="5443" w:author="Michael Bell" w:date="2013-05-06T18:06:00Z"/>
          <w:rFonts w:ascii="Courier New" w:hAnsi="Courier New" w:cs="Courier New"/>
          <w:color w:val="000000"/>
          <w:sz w:val="20"/>
          <w:szCs w:val="20"/>
          <w:highlight w:val="white"/>
        </w:rPr>
      </w:pPr>
    </w:p>
    <w:p w14:paraId="1AFC8382" w14:textId="77777777" w:rsidR="003A2FEE" w:rsidRDefault="003A2FEE" w:rsidP="003A2FEE">
      <w:pPr>
        <w:autoSpaceDE w:val="0"/>
        <w:autoSpaceDN w:val="0"/>
        <w:adjustRightInd w:val="0"/>
        <w:spacing w:after="0" w:line="240" w:lineRule="auto"/>
        <w:rPr>
          <w:ins w:id="5444" w:author="Michael Bell" w:date="2013-05-06T18:06:00Z"/>
          <w:rFonts w:ascii="Courier New" w:hAnsi="Courier New" w:cs="Courier New"/>
          <w:color w:val="000000"/>
          <w:sz w:val="20"/>
          <w:szCs w:val="20"/>
          <w:highlight w:val="white"/>
        </w:rPr>
      </w:pPr>
      <w:ins w:id="5445"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case</w:t>
        </w:r>
        <w:proofErr w:type="gramEnd"/>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'X'</w:t>
        </w:r>
        <w:r>
          <w:rPr>
            <w:rFonts w:ascii="Courier New" w:hAnsi="Courier New" w:cs="Courier New"/>
            <w:b/>
            <w:bCs/>
            <w:color w:val="000080"/>
            <w:sz w:val="20"/>
            <w:szCs w:val="20"/>
            <w:highlight w:val="white"/>
          </w:rPr>
          <w:t>:</w:t>
        </w:r>
      </w:ins>
    </w:p>
    <w:p w14:paraId="644DD164" w14:textId="77777777" w:rsidR="003A2FEE" w:rsidRDefault="003A2FEE" w:rsidP="003A2FEE">
      <w:pPr>
        <w:autoSpaceDE w:val="0"/>
        <w:autoSpaceDN w:val="0"/>
        <w:adjustRightInd w:val="0"/>
        <w:spacing w:after="0" w:line="240" w:lineRule="auto"/>
        <w:rPr>
          <w:ins w:id="5446" w:author="Michael Bell" w:date="2013-05-06T18:06:00Z"/>
          <w:rFonts w:ascii="Courier New" w:hAnsi="Courier New" w:cs="Courier New"/>
          <w:color w:val="000000"/>
          <w:sz w:val="20"/>
          <w:szCs w:val="20"/>
          <w:highlight w:val="white"/>
        </w:rPr>
      </w:pPr>
      <w:ins w:id="544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866C7E4" w14:textId="77777777" w:rsidR="003A2FEE" w:rsidRDefault="003A2FEE" w:rsidP="003A2FEE">
      <w:pPr>
        <w:autoSpaceDE w:val="0"/>
        <w:autoSpaceDN w:val="0"/>
        <w:adjustRightInd w:val="0"/>
        <w:spacing w:after="0" w:line="240" w:lineRule="auto"/>
        <w:rPr>
          <w:ins w:id="5448" w:author="Michael Bell" w:date="2013-05-06T18:06:00Z"/>
          <w:rFonts w:ascii="Courier New" w:hAnsi="Courier New" w:cs="Courier New"/>
          <w:color w:val="008000"/>
          <w:sz w:val="20"/>
          <w:szCs w:val="20"/>
          <w:highlight w:val="white"/>
        </w:rPr>
      </w:pPr>
      <w:ins w:id="5449" w:author="Michael Bell" w:date="2013-05-06T18:06:00Z">
        <w:r>
          <w:rPr>
            <w:rFonts w:ascii="Courier New" w:hAnsi="Courier New" w:cs="Courier New"/>
            <w:color w:val="000000"/>
            <w:sz w:val="20"/>
            <w:szCs w:val="20"/>
            <w:highlight w:val="white"/>
          </w:rPr>
          <w:t xml:space="preserve">          PPD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the train</w:t>
        </w:r>
      </w:ins>
    </w:p>
    <w:p w14:paraId="3A0F3225" w14:textId="77777777" w:rsidR="003A2FEE" w:rsidRDefault="003A2FEE" w:rsidP="003A2FEE">
      <w:pPr>
        <w:autoSpaceDE w:val="0"/>
        <w:autoSpaceDN w:val="0"/>
        <w:adjustRightInd w:val="0"/>
        <w:spacing w:after="0" w:line="240" w:lineRule="auto"/>
        <w:rPr>
          <w:ins w:id="5450" w:author="Michael Bell" w:date="2013-05-06T18:06:00Z"/>
          <w:rFonts w:ascii="Courier New" w:hAnsi="Courier New" w:cs="Courier New"/>
          <w:color w:val="008000"/>
          <w:sz w:val="20"/>
          <w:szCs w:val="20"/>
          <w:highlight w:val="white"/>
        </w:rPr>
      </w:pPr>
      <w:ins w:id="5451" w:author="Michael Bell" w:date="2013-05-06T18:06: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//stop following instructions</w:t>
        </w:r>
      </w:ins>
    </w:p>
    <w:p w14:paraId="740397BF" w14:textId="77777777" w:rsidR="003A2FEE" w:rsidRDefault="003A2FEE" w:rsidP="003A2FEE">
      <w:pPr>
        <w:autoSpaceDE w:val="0"/>
        <w:autoSpaceDN w:val="0"/>
        <w:adjustRightInd w:val="0"/>
        <w:spacing w:after="0" w:line="240" w:lineRule="auto"/>
        <w:rPr>
          <w:ins w:id="5452" w:author="Michael Bell" w:date="2013-05-06T18:06:00Z"/>
          <w:rFonts w:ascii="Courier New" w:hAnsi="Courier New" w:cs="Courier New"/>
          <w:color w:val="000000"/>
          <w:sz w:val="20"/>
          <w:szCs w:val="20"/>
          <w:highlight w:val="white"/>
        </w:rPr>
      </w:pPr>
      <w:ins w:id="5453"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break</w:t>
        </w:r>
        <w:proofErr w:type="gramEnd"/>
        <w:r>
          <w:rPr>
            <w:rFonts w:ascii="Courier New" w:hAnsi="Courier New" w:cs="Courier New"/>
            <w:b/>
            <w:bCs/>
            <w:color w:val="000080"/>
            <w:sz w:val="20"/>
            <w:szCs w:val="20"/>
            <w:highlight w:val="white"/>
          </w:rPr>
          <w:t>;</w:t>
        </w:r>
      </w:ins>
    </w:p>
    <w:p w14:paraId="48E16037" w14:textId="77777777" w:rsidR="003A2FEE" w:rsidRDefault="003A2FEE" w:rsidP="003A2FEE">
      <w:pPr>
        <w:autoSpaceDE w:val="0"/>
        <w:autoSpaceDN w:val="0"/>
        <w:adjustRightInd w:val="0"/>
        <w:spacing w:after="0" w:line="240" w:lineRule="auto"/>
        <w:rPr>
          <w:ins w:id="5454" w:author="Michael Bell" w:date="2013-05-06T18:06:00Z"/>
          <w:rFonts w:ascii="Courier New" w:hAnsi="Courier New" w:cs="Courier New"/>
          <w:color w:val="000000"/>
          <w:sz w:val="20"/>
          <w:szCs w:val="20"/>
          <w:highlight w:val="white"/>
        </w:rPr>
      </w:pPr>
      <w:ins w:id="5455"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934F221" w14:textId="77777777" w:rsidR="003A2FEE" w:rsidRDefault="003A2FEE" w:rsidP="003A2FEE">
      <w:pPr>
        <w:autoSpaceDE w:val="0"/>
        <w:autoSpaceDN w:val="0"/>
        <w:adjustRightInd w:val="0"/>
        <w:spacing w:after="0" w:line="240" w:lineRule="auto"/>
        <w:rPr>
          <w:ins w:id="5456" w:author="Michael Bell" w:date="2013-05-06T18:06:00Z"/>
          <w:rFonts w:ascii="Courier New" w:hAnsi="Courier New" w:cs="Courier New"/>
          <w:color w:val="000000"/>
          <w:sz w:val="20"/>
          <w:szCs w:val="20"/>
          <w:highlight w:val="white"/>
        </w:rPr>
      </w:pPr>
      <w:ins w:id="5457"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F398ECA" w14:textId="77777777" w:rsidR="003A2FEE" w:rsidRDefault="003A2FEE" w:rsidP="003A2FEE">
      <w:pPr>
        <w:autoSpaceDE w:val="0"/>
        <w:autoSpaceDN w:val="0"/>
        <w:adjustRightInd w:val="0"/>
        <w:spacing w:after="0" w:line="240" w:lineRule="auto"/>
        <w:rPr>
          <w:ins w:id="5458" w:author="Michael Bell" w:date="2013-05-06T18:06:00Z"/>
          <w:rFonts w:ascii="Courier New" w:hAnsi="Courier New" w:cs="Courier New"/>
          <w:color w:val="008000"/>
          <w:sz w:val="20"/>
          <w:szCs w:val="20"/>
          <w:highlight w:val="white"/>
        </w:rPr>
      </w:pPr>
      <w:ins w:id="5459" w:author="Michael Bell" w:date="2013-05-06T18:06: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timer</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//resets the timer to be used by a </w:t>
        </w:r>
        <w:proofErr w:type="spellStart"/>
        <w:r>
          <w:rPr>
            <w:rFonts w:ascii="Courier New" w:hAnsi="Courier New" w:cs="Courier New"/>
            <w:color w:val="008000"/>
            <w:sz w:val="20"/>
            <w:szCs w:val="20"/>
            <w:highlight w:val="white"/>
          </w:rPr>
          <w:t>diferent</w:t>
        </w:r>
        <w:proofErr w:type="spellEnd"/>
        <w:r>
          <w:rPr>
            <w:rFonts w:ascii="Courier New" w:hAnsi="Courier New" w:cs="Courier New"/>
            <w:color w:val="008000"/>
            <w:sz w:val="20"/>
            <w:szCs w:val="20"/>
            <w:highlight w:val="white"/>
          </w:rPr>
          <w:t xml:space="preserve"> call of W</w:t>
        </w:r>
      </w:ins>
    </w:p>
    <w:p w14:paraId="6E27BB10" w14:textId="77777777" w:rsidR="003A2FEE" w:rsidRDefault="003A2FEE" w:rsidP="003A2FEE">
      <w:pPr>
        <w:autoSpaceDE w:val="0"/>
        <w:autoSpaceDN w:val="0"/>
        <w:adjustRightInd w:val="0"/>
        <w:spacing w:after="0" w:line="240" w:lineRule="auto"/>
        <w:rPr>
          <w:ins w:id="5460" w:author="Michael Bell" w:date="2013-05-06T18:06:00Z"/>
          <w:rFonts w:ascii="Courier New" w:hAnsi="Courier New" w:cs="Courier New"/>
          <w:color w:val="008000"/>
          <w:sz w:val="20"/>
          <w:szCs w:val="20"/>
          <w:highlight w:val="white"/>
        </w:rPr>
      </w:pPr>
      <w:ins w:id="5461"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moves to the next instruction set</w:t>
        </w:r>
      </w:ins>
    </w:p>
    <w:p w14:paraId="0540534C" w14:textId="77777777" w:rsidR="003A2FEE" w:rsidRDefault="003A2FEE" w:rsidP="003A2FEE">
      <w:pPr>
        <w:autoSpaceDE w:val="0"/>
        <w:autoSpaceDN w:val="0"/>
        <w:adjustRightInd w:val="0"/>
        <w:spacing w:after="0" w:line="240" w:lineRule="auto"/>
        <w:rPr>
          <w:ins w:id="5462" w:author="Michael Bell" w:date="2013-05-06T18:06:00Z"/>
          <w:rFonts w:ascii="Courier New" w:hAnsi="Courier New" w:cs="Courier New"/>
          <w:color w:val="008000"/>
          <w:sz w:val="20"/>
          <w:szCs w:val="20"/>
          <w:highlight w:val="white"/>
        </w:rPr>
      </w:pPr>
      <w:ins w:id="5463"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for(</w:t>
        </w:r>
        <w:proofErr w:type="spellStart"/>
        <w:proofErr w:type="gramEnd"/>
        <w:r>
          <w:rPr>
            <w:rFonts w:ascii="Courier New" w:hAnsi="Courier New" w:cs="Courier New"/>
            <w:color w:val="008000"/>
            <w:sz w:val="20"/>
            <w:szCs w:val="20"/>
            <w:highlight w:val="white"/>
          </w:rPr>
          <w:t>int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 0;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&lt; 10;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ins>
    </w:p>
    <w:p w14:paraId="0FC82F1A" w14:textId="77777777" w:rsidR="003A2FEE" w:rsidRDefault="003A2FEE" w:rsidP="003A2FEE">
      <w:pPr>
        <w:autoSpaceDE w:val="0"/>
        <w:autoSpaceDN w:val="0"/>
        <w:adjustRightInd w:val="0"/>
        <w:spacing w:after="0" w:line="240" w:lineRule="auto"/>
        <w:rPr>
          <w:ins w:id="5464" w:author="Michael Bell" w:date="2013-05-06T18:06:00Z"/>
          <w:rFonts w:ascii="Courier New" w:hAnsi="Courier New" w:cs="Courier New"/>
          <w:color w:val="008000"/>
          <w:sz w:val="20"/>
          <w:szCs w:val="20"/>
          <w:highlight w:val="white"/>
        </w:rPr>
      </w:pPr>
      <w:ins w:id="5465"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0DC3BD88" w14:textId="77777777" w:rsidR="003A2FEE" w:rsidRDefault="003A2FEE" w:rsidP="003A2FEE">
      <w:pPr>
        <w:autoSpaceDE w:val="0"/>
        <w:autoSpaceDN w:val="0"/>
        <w:adjustRightInd w:val="0"/>
        <w:spacing w:after="0" w:line="240" w:lineRule="auto"/>
        <w:rPr>
          <w:ins w:id="5466" w:author="Michael Bell" w:date="2013-05-06T18:06:00Z"/>
          <w:rFonts w:ascii="Courier New" w:hAnsi="Courier New" w:cs="Courier New"/>
          <w:color w:val="008000"/>
          <w:sz w:val="20"/>
          <w:szCs w:val="20"/>
          <w:highlight w:val="white"/>
        </w:rPr>
      </w:pPr>
      <w:ins w:id="5467"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Serial.print</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ins>
    </w:p>
    <w:p w14:paraId="294AD004" w14:textId="77777777" w:rsidR="003A2FEE" w:rsidRDefault="003A2FEE" w:rsidP="003A2FEE">
      <w:pPr>
        <w:autoSpaceDE w:val="0"/>
        <w:autoSpaceDN w:val="0"/>
        <w:adjustRightInd w:val="0"/>
        <w:spacing w:after="0" w:line="240" w:lineRule="auto"/>
        <w:rPr>
          <w:ins w:id="5468" w:author="Michael Bell" w:date="2013-05-06T18:06:00Z"/>
          <w:rFonts w:ascii="Courier New" w:hAnsi="Courier New" w:cs="Courier New"/>
          <w:color w:val="008000"/>
          <w:sz w:val="20"/>
          <w:szCs w:val="20"/>
          <w:highlight w:val="white"/>
        </w:rPr>
      </w:pPr>
      <w:ins w:id="5469"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Serial.print</w:t>
        </w:r>
        <w:proofErr w:type="spellEnd"/>
        <w:r>
          <w:rPr>
            <w:rFonts w:ascii="Courier New" w:hAnsi="Courier New" w:cs="Courier New"/>
            <w:color w:val="008000"/>
            <w:sz w:val="20"/>
            <w:szCs w:val="20"/>
            <w:highlight w:val="white"/>
          </w:rPr>
          <w:t>(</w:t>
        </w:r>
        <w:proofErr w:type="gramEnd"/>
        <w:r>
          <w:rPr>
            <w:rFonts w:ascii="Courier New" w:hAnsi="Courier New" w:cs="Courier New"/>
            <w:color w:val="008000"/>
            <w:sz w:val="20"/>
            <w:szCs w:val="20"/>
            <w:highlight w:val="white"/>
          </w:rPr>
          <w:t>":");</w:t>
        </w:r>
      </w:ins>
    </w:p>
    <w:p w14:paraId="361AF97A" w14:textId="77777777" w:rsidR="003A2FEE" w:rsidRDefault="003A2FEE" w:rsidP="003A2FEE">
      <w:pPr>
        <w:autoSpaceDE w:val="0"/>
        <w:autoSpaceDN w:val="0"/>
        <w:adjustRightInd w:val="0"/>
        <w:spacing w:after="0" w:line="240" w:lineRule="auto"/>
        <w:rPr>
          <w:ins w:id="5470" w:author="Michael Bell" w:date="2013-05-06T18:06:00Z"/>
          <w:rFonts w:ascii="Courier New" w:hAnsi="Courier New" w:cs="Courier New"/>
          <w:color w:val="008000"/>
          <w:sz w:val="20"/>
          <w:szCs w:val="20"/>
          <w:highlight w:val="white"/>
        </w:rPr>
      </w:pPr>
      <w:ins w:id="5471"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Serial.println</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w:t>
        </w:r>
      </w:ins>
    </w:p>
    <w:p w14:paraId="43E196DC" w14:textId="77777777" w:rsidR="003A2FEE" w:rsidRDefault="003A2FEE" w:rsidP="003A2FEE">
      <w:pPr>
        <w:autoSpaceDE w:val="0"/>
        <w:autoSpaceDN w:val="0"/>
        <w:adjustRightInd w:val="0"/>
        <w:spacing w:after="0" w:line="240" w:lineRule="auto"/>
        <w:rPr>
          <w:ins w:id="5472" w:author="Michael Bell" w:date="2013-05-06T18:06:00Z"/>
          <w:rFonts w:ascii="Courier New" w:hAnsi="Courier New" w:cs="Courier New"/>
          <w:color w:val="008000"/>
          <w:sz w:val="20"/>
          <w:szCs w:val="20"/>
          <w:highlight w:val="white"/>
        </w:rPr>
      </w:pPr>
      <w:ins w:id="5473"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w:t>
        </w:r>
      </w:ins>
    </w:p>
    <w:p w14:paraId="40655215" w14:textId="77777777" w:rsidR="003A2FEE" w:rsidRDefault="003A2FEE" w:rsidP="003A2FEE">
      <w:pPr>
        <w:autoSpaceDE w:val="0"/>
        <w:autoSpaceDN w:val="0"/>
        <w:adjustRightInd w:val="0"/>
        <w:spacing w:after="0" w:line="240" w:lineRule="auto"/>
        <w:rPr>
          <w:ins w:id="5474" w:author="Michael Bell" w:date="2013-05-06T18:06:00Z"/>
          <w:rFonts w:ascii="Courier New" w:hAnsi="Courier New" w:cs="Courier New"/>
          <w:color w:val="008000"/>
          <w:sz w:val="20"/>
          <w:szCs w:val="20"/>
          <w:highlight w:val="white"/>
        </w:rPr>
      </w:pPr>
      <w:ins w:id="5475"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ins>
    </w:p>
    <w:p w14:paraId="0A0AD982" w14:textId="77777777" w:rsidR="003A2FEE" w:rsidRDefault="003A2FEE" w:rsidP="003A2FEE">
      <w:pPr>
        <w:autoSpaceDE w:val="0"/>
        <w:autoSpaceDN w:val="0"/>
        <w:adjustRightInd w:val="0"/>
        <w:spacing w:after="0" w:line="240" w:lineRule="auto"/>
        <w:rPr>
          <w:ins w:id="5476" w:author="Michael Bell" w:date="2013-05-06T18:06:00Z"/>
          <w:rFonts w:ascii="Courier New" w:hAnsi="Courier New" w:cs="Courier New"/>
          <w:color w:val="008000"/>
          <w:sz w:val="20"/>
          <w:szCs w:val="20"/>
          <w:highlight w:val="white"/>
        </w:rPr>
      </w:pPr>
      <w:ins w:id="5477" w:author="Michael Bell" w:date="2013-05-06T18:06: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10000);</w:t>
        </w:r>
      </w:ins>
    </w:p>
    <w:p w14:paraId="5D46F697" w14:textId="77777777" w:rsidR="003A2FEE" w:rsidRDefault="003A2FEE" w:rsidP="003A2FEE">
      <w:pPr>
        <w:autoSpaceDE w:val="0"/>
        <w:autoSpaceDN w:val="0"/>
        <w:adjustRightInd w:val="0"/>
        <w:spacing w:after="0" w:line="240" w:lineRule="auto"/>
        <w:rPr>
          <w:ins w:id="5478" w:author="Michael Bell" w:date="2013-05-06T18:06:00Z"/>
          <w:rFonts w:ascii="Courier New" w:hAnsi="Courier New" w:cs="Courier New"/>
          <w:color w:val="000000"/>
          <w:sz w:val="20"/>
          <w:szCs w:val="20"/>
          <w:highlight w:val="white"/>
        </w:rPr>
      </w:pPr>
      <w:ins w:id="5479" w:author="Michael Bell" w:date="2013-05-06T18:06: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66ED8B3" w14:textId="77777777" w:rsidR="003A2FEE" w:rsidRDefault="003A2FEE" w:rsidP="003A2FEE">
      <w:pPr>
        <w:autoSpaceDE w:val="0"/>
        <w:autoSpaceDN w:val="0"/>
        <w:adjustRightInd w:val="0"/>
        <w:spacing w:after="0" w:line="240" w:lineRule="auto"/>
        <w:rPr>
          <w:ins w:id="5480" w:author="Michael Bell" w:date="2013-05-06T18:06:00Z"/>
          <w:rFonts w:ascii="Courier New" w:hAnsi="Courier New" w:cs="Courier New"/>
          <w:color w:val="000000"/>
          <w:sz w:val="20"/>
          <w:szCs w:val="20"/>
          <w:highlight w:val="white"/>
        </w:rPr>
      </w:pPr>
      <w:ins w:id="5481" w:author="Michael Bell" w:date="2013-05-06T18:06:00Z">
        <w:r>
          <w:rPr>
            <w:rFonts w:ascii="Courier New" w:hAnsi="Courier New" w:cs="Courier New"/>
            <w:color w:val="000000"/>
            <w:sz w:val="20"/>
            <w:szCs w:val="20"/>
            <w:highlight w:val="white"/>
          </w:rPr>
          <w:t xml:space="preserve">  </w:t>
        </w:r>
      </w:ins>
    </w:p>
    <w:p w14:paraId="58B38AA4" w14:textId="657BF655" w:rsidR="002F1085" w:rsidDel="00116173" w:rsidRDefault="003A2FEE" w:rsidP="003A2FEE">
      <w:pPr>
        <w:autoSpaceDE w:val="0"/>
        <w:autoSpaceDN w:val="0"/>
        <w:adjustRightInd w:val="0"/>
        <w:spacing w:after="0" w:line="240" w:lineRule="auto"/>
        <w:rPr>
          <w:del w:id="5482" w:author="Michael Bell" w:date="2013-05-06T17:54:00Z"/>
          <w:rFonts w:ascii="Courier New" w:hAnsi="Courier New" w:cs="Courier New"/>
          <w:color w:val="008000"/>
          <w:sz w:val="20"/>
          <w:szCs w:val="20"/>
          <w:highlight w:val="white"/>
        </w:rPr>
      </w:pPr>
      <w:ins w:id="5483" w:author="Michael Bell" w:date="2013-05-06T18:06:00Z">
        <w:r>
          <w:rPr>
            <w:rFonts w:ascii="Courier New" w:hAnsi="Courier New" w:cs="Courier New"/>
            <w:b/>
            <w:bCs/>
            <w:color w:val="000080"/>
            <w:sz w:val="20"/>
            <w:szCs w:val="20"/>
            <w:highlight w:val="white"/>
          </w:rPr>
          <w:t>}</w:t>
        </w:r>
      </w:ins>
      <w:del w:id="5484" w:author="Michael Bell" w:date="2013-05-06T17:54:00Z">
        <w:r w:rsidR="002F1085" w:rsidDel="00116173">
          <w:rPr>
            <w:rFonts w:ascii="Courier New" w:hAnsi="Courier New" w:cs="Courier New"/>
            <w:color w:val="008000"/>
            <w:sz w:val="20"/>
            <w:szCs w:val="20"/>
            <w:highlight w:val="white"/>
          </w:rPr>
          <w:delText>/*</w:delText>
        </w:r>
      </w:del>
    </w:p>
    <w:p w14:paraId="7ADAA61E" w14:textId="2BA61205" w:rsidR="002F1085" w:rsidDel="00116173" w:rsidRDefault="002F1085" w:rsidP="002F1085">
      <w:pPr>
        <w:autoSpaceDE w:val="0"/>
        <w:autoSpaceDN w:val="0"/>
        <w:adjustRightInd w:val="0"/>
        <w:spacing w:after="0" w:line="240" w:lineRule="auto"/>
        <w:rPr>
          <w:del w:id="5485" w:author="Michael Bell" w:date="2013-05-06T17:54:00Z"/>
          <w:rFonts w:ascii="Courier New" w:hAnsi="Courier New" w:cs="Courier New"/>
          <w:color w:val="008000"/>
          <w:sz w:val="20"/>
          <w:szCs w:val="20"/>
          <w:highlight w:val="white"/>
        </w:rPr>
      </w:pPr>
    </w:p>
    <w:p w14:paraId="3123C65C" w14:textId="1D0E1678" w:rsidR="002F1085" w:rsidDel="00116173" w:rsidRDefault="002F1085" w:rsidP="002F1085">
      <w:pPr>
        <w:autoSpaceDE w:val="0"/>
        <w:autoSpaceDN w:val="0"/>
        <w:adjustRightInd w:val="0"/>
        <w:spacing w:after="0" w:line="240" w:lineRule="auto"/>
        <w:rPr>
          <w:del w:id="5486" w:author="Michael Bell" w:date="2013-05-06T17:54:00Z"/>
          <w:rFonts w:ascii="Courier New" w:hAnsi="Courier New" w:cs="Courier New"/>
          <w:color w:val="008000"/>
          <w:sz w:val="20"/>
          <w:szCs w:val="20"/>
          <w:highlight w:val="white"/>
        </w:rPr>
      </w:pPr>
      <w:del w:id="5487" w:author="Michael Bell" w:date="2013-05-06T17:54:00Z">
        <w:r w:rsidDel="00116173">
          <w:rPr>
            <w:rFonts w:ascii="Courier New" w:hAnsi="Courier New" w:cs="Courier New"/>
            <w:color w:val="008000"/>
            <w:sz w:val="20"/>
            <w:szCs w:val="20"/>
            <w:highlight w:val="white"/>
          </w:rPr>
          <w:delText xml:space="preserve"> BELTRAK</w:delText>
        </w:r>
      </w:del>
    </w:p>
    <w:p w14:paraId="447D7BD5" w14:textId="4080CC77" w:rsidR="002F1085" w:rsidDel="00116173" w:rsidRDefault="002F1085" w:rsidP="002F1085">
      <w:pPr>
        <w:autoSpaceDE w:val="0"/>
        <w:autoSpaceDN w:val="0"/>
        <w:adjustRightInd w:val="0"/>
        <w:spacing w:after="0" w:line="240" w:lineRule="auto"/>
        <w:rPr>
          <w:del w:id="5488" w:author="Michael Bell" w:date="2013-05-06T17:54:00Z"/>
          <w:rFonts w:ascii="Courier New" w:hAnsi="Courier New" w:cs="Courier New"/>
          <w:color w:val="008000"/>
          <w:sz w:val="20"/>
          <w:szCs w:val="20"/>
          <w:highlight w:val="white"/>
        </w:rPr>
      </w:pPr>
      <w:del w:id="5489" w:author="Michael Bell" w:date="2013-05-06T17:54:00Z">
        <w:r w:rsidDel="00116173">
          <w:rPr>
            <w:rFonts w:ascii="Courier New" w:hAnsi="Courier New" w:cs="Courier New"/>
            <w:color w:val="008000"/>
            <w:sz w:val="20"/>
            <w:szCs w:val="20"/>
            <w:highlight w:val="white"/>
          </w:rPr>
          <w:delText xml:space="preserve"> </w:delText>
        </w:r>
      </w:del>
    </w:p>
    <w:p w14:paraId="1D046E00" w14:textId="2830C706" w:rsidR="002F1085" w:rsidDel="00116173" w:rsidRDefault="002F1085" w:rsidP="002F1085">
      <w:pPr>
        <w:autoSpaceDE w:val="0"/>
        <w:autoSpaceDN w:val="0"/>
        <w:adjustRightInd w:val="0"/>
        <w:spacing w:after="0" w:line="240" w:lineRule="auto"/>
        <w:rPr>
          <w:del w:id="5490" w:author="Michael Bell" w:date="2013-05-06T17:54:00Z"/>
          <w:rFonts w:ascii="Courier New" w:hAnsi="Courier New" w:cs="Courier New"/>
          <w:color w:val="008000"/>
          <w:sz w:val="20"/>
          <w:szCs w:val="20"/>
          <w:highlight w:val="white"/>
        </w:rPr>
      </w:pPr>
      <w:del w:id="5491" w:author="Michael Bell" w:date="2013-05-06T17:54:00Z">
        <w:r w:rsidDel="00116173">
          <w:rPr>
            <w:rFonts w:ascii="Courier New" w:hAnsi="Courier New" w:cs="Courier New"/>
            <w:color w:val="008000"/>
            <w:sz w:val="20"/>
            <w:szCs w:val="20"/>
            <w:highlight w:val="white"/>
          </w:rPr>
          <w:delText xml:space="preserve"> V1.0</w:delText>
        </w:r>
      </w:del>
    </w:p>
    <w:p w14:paraId="4DFCC4C0" w14:textId="72500A31" w:rsidR="002F1085" w:rsidDel="00116173" w:rsidRDefault="002F1085" w:rsidP="002F1085">
      <w:pPr>
        <w:autoSpaceDE w:val="0"/>
        <w:autoSpaceDN w:val="0"/>
        <w:adjustRightInd w:val="0"/>
        <w:spacing w:after="0" w:line="240" w:lineRule="auto"/>
        <w:rPr>
          <w:del w:id="5492" w:author="Michael Bell" w:date="2013-05-06T17:54:00Z"/>
          <w:rFonts w:ascii="Courier New" w:hAnsi="Courier New" w:cs="Courier New"/>
          <w:color w:val="008000"/>
          <w:sz w:val="20"/>
          <w:szCs w:val="20"/>
          <w:highlight w:val="white"/>
        </w:rPr>
      </w:pPr>
      <w:del w:id="5493" w:author="Michael Bell" w:date="2013-05-06T17:54:00Z">
        <w:r w:rsidDel="00116173">
          <w:rPr>
            <w:rFonts w:ascii="Courier New" w:hAnsi="Courier New" w:cs="Courier New"/>
            <w:color w:val="008000"/>
            <w:sz w:val="20"/>
            <w:szCs w:val="20"/>
            <w:highlight w:val="white"/>
          </w:rPr>
          <w:delText xml:space="preserve"> </w:delText>
        </w:r>
      </w:del>
    </w:p>
    <w:p w14:paraId="7514CFEA" w14:textId="03A3F1EA" w:rsidR="002F1085" w:rsidDel="00116173" w:rsidRDefault="002F1085" w:rsidP="002F1085">
      <w:pPr>
        <w:autoSpaceDE w:val="0"/>
        <w:autoSpaceDN w:val="0"/>
        <w:adjustRightInd w:val="0"/>
        <w:spacing w:after="0" w:line="240" w:lineRule="auto"/>
        <w:rPr>
          <w:del w:id="5494" w:author="Michael Bell" w:date="2013-05-06T17:54:00Z"/>
          <w:rFonts w:ascii="Courier New" w:hAnsi="Courier New" w:cs="Courier New"/>
          <w:color w:val="008000"/>
          <w:sz w:val="20"/>
          <w:szCs w:val="20"/>
          <w:highlight w:val="white"/>
        </w:rPr>
      </w:pPr>
      <w:del w:id="5495"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A793FDD" w14:textId="43845814" w:rsidR="002F1085" w:rsidDel="00116173" w:rsidRDefault="002F1085" w:rsidP="002F1085">
      <w:pPr>
        <w:autoSpaceDE w:val="0"/>
        <w:autoSpaceDN w:val="0"/>
        <w:adjustRightInd w:val="0"/>
        <w:spacing w:after="0" w:line="240" w:lineRule="auto"/>
        <w:rPr>
          <w:del w:id="5496" w:author="Michael Bell" w:date="2013-05-06T17:54:00Z"/>
          <w:rFonts w:ascii="Courier New" w:hAnsi="Courier New" w:cs="Courier New"/>
          <w:color w:val="008000"/>
          <w:sz w:val="20"/>
          <w:szCs w:val="20"/>
          <w:highlight w:val="white"/>
        </w:rPr>
      </w:pPr>
      <w:del w:id="5497" w:author="Michael Bell" w:date="2013-05-06T17:54:00Z">
        <w:r w:rsidDel="00116173">
          <w:rPr>
            <w:rFonts w:ascii="Courier New" w:hAnsi="Courier New" w:cs="Courier New"/>
            <w:color w:val="008000"/>
            <w:sz w:val="20"/>
            <w:szCs w:val="20"/>
            <w:highlight w:val="white"/>
          </w:rPr>
          <w:delText xml:space="preserve"> </w:delText>
        </w:r>
      </w:del>
    </w:p>
    <w:p w14:paraId="5893E4DD" w14:textId="4733C857" w:rsidR="002F1085" w:rsidDel="00116173" w:rsidRDefault="002F1085" w:rsidP="002F1085">
      <w:pPr>
        <w:autoSpaceDE w:val="0"/>
        <w:autoSpaceDN w:val="0"/>
        <w:adjustRightInd w:val="0"/>
        <w:spacing w:after="0" w:line="240" w:lineRule="auto"/>
        <w:rPr>
          <w:del w:id="5498" w:author="Michael Bell" w:date="2013-05-06T17:54:00Z"/>
          <w:rFonts w:ascii="Courier New" w:hAnsi="Courier New" w:cs="Courier New"/>
          <w:color w:val="008000"/>
          <w:sz w:val="20"/>
          <w:szCs w:val="20"/>
          <w:highlight w:val="white"/>
        </w:rPr>
      </w:pPr>
      <w:del w:id="5499" w:author="Michael Bell" w:date="2013-05-06T17:54:00Z">
        <w:r w:rsidDel="00116173">
          <w:rPr>
            <w:rFonts w:ascii="Courier New" w:hAnsi="Courier New" w:cs="Courier New"/>
            <w:color w:val="008000"/>
            <w:sz w:val="20"/>
            <w:szCs w:val="20"/>
            <w:highlight w:val="white"/>
          </w:rPr>
          <w:delText xml:space="preserve"> By Michael Bell</w:delText>
        </w:r>
      </w:del>
    </w:p>
    <w:p w14:paraId="3CBFDB7C" w14:textId="2899799D" w:rsidR="002F1085" w:rsidDel="00116173" w:rsidRDefault="002F1085" w:rsidP="002F1085">
      <w:pPr>
        <w:autoSpaceDE w:val="0"/>
        <w:autoSpaceDN w:val="0"/>
        <w:adjustRightInd w:val="0"/>
        <w:spacing w:after="0" w:line="240" w:lineRule="auto"/>
        <w:rPr>
          <w:del w:id="5500" w:author="Michael Bell" w:date="2013-05-06T17:54:00Z"/>
          <w:rFonts w:ascii="Courier New" w:hAnsi="Courier New" w:cs="Courier New"/>
          <w:color w:val="008000"/>
          <w:sz w:val="20"/>
          <w:szCs w:val="20"/>
          <w:highlight w:val="white"/>
        </w:rPr>
      </w:pPr>
      <w:del w:id="5501" w:author="Michael Bell" w:date="2013-05-06T17:54:00Z">
        <w:r w:rsidDel="00116173">
          <w:rPr>
            <w:rFonts w:ascii="Courier New" w:hAnsi="Courier New" w:cs="Courier New"/>
            <w:color w:val="008000"/>
            <w:sz w:val="20"/>
            <w:szCs w:val="20"/>
            <w:highlight w:val="white"/>
          </w:rPr>
          <w:delText xml:space="preserve"> </w:delText>
        </w:r>
      </w:del>
    </w:p>
    <w:p w14:paraId="2753FEC9" w14:textId="22DB44DE" w:rsidR="002F1085" w:rsidDel="00116173" w:rsidRDefault="002F1085" w:rsidP="002F1085">
      <w:pPr>
        <w:autoSpaceDE w:val="0"/>
        <w:autoSpaceDN w:val="0"/>
        <w:adjustRightInd w:val="0"/>
        <w:spacing w:after="0" w:line="240" w:lineRule="auto"/>
        <w:rPr>
          <w:del w:id="5502" w:author="Michael Bell" w:date="2013-05-06T17:54:00Z"/>
          <w:rFonts w:ascii="Courier New" w:hAnsi="Courier New" w:cs="Courier New"/>
          <w:color w:val="008000"/>
          <w:sz w:val="20"/>
          <w:szCs w:val="20"/>
          <w:highlight w:val="white"/>
        </w:rPr>
      </w:pPr>
      <w:del w:id="5503"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5C623D95" w14:textId="50EDC167" w:rsidR="002F1085" w:rsidDel="00116173" w:rsidRDefault="002F1085" w:rsidP="002F1085">
      <w:pPr>
        <w:autoSpaceDE w:val="0"/>
        <w:autoSpaceDN w:val="0"/>
        <w:adjustRightInd w:val="0"/>
        <w:spacing w:after="0" w:line="240" w:lineRule="auto"/>
        <w:rPr>
          <w:del w:id="5504" w:author="Michael Bell" w:date="2013-05-06T17:54:00Z"/>
          <w:rFonts w:ascii="Courier New" w:hAnsi="Courier New" w:cs="Courier New"/>
          <w:color w:val="008000"/>
          <w:sz w:val="20"/>
          <w:szCs w:val="20"/>
          <w:highlight w:val="white"/>
        </w:rPr>
      </w:pPr>
      <w:del w:id="5505" w:author="Michael Bell" w:date="2013-05-06T17:54:00Z">
        <w:r w:rsidDel="00116173">
          <w:rPr>
            <w:rFonts w:ascii="Courier New" w:hAnsi="Courier New" w:cs="Courier New"/>
            <w:color w:val="008000"/>
            <w:sz w:val="20"/>
            <w:szCs w:val="20"/>
            <w:highlight w:val="white"/>
          </w:rPr>
          <w:delText xml:space="preserve"> </w:delText>
        </w:r>
      </w:del>
    </w:p>
    <w:p w14:paraId="3FE171CB" w14:textId="205391D0" w:rsidR="002F1085" w:rsidDel="00116173" w:rsidRDefault="002F1085" w:rsidP="002F1085">
      <w:pPr>
        <w:autoSpaceDE w:val="0"/>
        <w:autoSpaceDN w:val="0"/>
        <w:adjustRightInd w:val="0"/>
        <w:spacing w:after="0" w:line="240" w:lineRule="auto"/>
        <w:rPr>
          <w:del w:id="5506" w:author="Michael Bell" w:date="2013-05-06T17:54:00Z"/>
          <w:rFonts w:ascii="Courier New" w:hAnsi="Courier New" w:cs="Courier New"/>
          <w:color w:val="000000"/>
          <w:sz w:val="20"/>
          <w:szCs w:val="20"/>
          <w:highlight w:val="white"/>
        </w:rPr>
      </w:pPr>
      <w:del w:id="5507" w:author="Michael Bell" w:date="2013-05-06T17:54:00Z">
        <w:r w:rsidDel="00116173">
          <w:rPr>
            <w:rFonts w:ascii="Courier New" w:hAnsi="Courier New" w:cs="Courier New"/>
            <w:color w:val="008000"/>
            <w:sz w:val="20"/>
            <w:szCs w:val="20"/>
            <w:highlight w:val="white"/>
          </w:rPr>
          <w:delText xml:space="preserve"> */</w:delText>
        </w:r>
      </w:del>
    </w:p>
    <w:p w14:paraId="46D74B78" w14:textId="410DA19E" w:rsidR="002F1085" w:rsidDel="00116173" w:rsidRDefault="002F1085" w:rsidP="002F1085">
      <w:pPr>
        <w:autoSpaceDE w:val="0"/>
        <w:autoSpaceDN w:val="0"/>
        <w:adjustRightInd w:val="0"/>
        <w:spacing w:after="0" w:line="240" w:lineRule="auto"/>
        <w:rPr>
          <w:del w:id="5508" w:author="Michael Bell" w:date="2013-05-06T17:54:00Z"/>
          <w:rFonts w:ascii="Courier New" w:hAnsi="Courier New" w:cs="Courier New"/>
          <w:color w:val="000000"/>
          <w:sz w:val="20"/>
          <w:szCs w:val="20"/>
          <w:highlight w:val="white"/>
        </w:rPr>
      </w:pPr>
    </w:p>
    <w:p w14:paraId="4C770273" w14:textId="1AEDF323" w:rsidR="002F1085" w:rsidDel="00116173" w:rsidRDefault="002F1085" w:rsidP="002F1085">
      <w:pPr>
        <w:autoSpaceDE w:val="0"/>
        <w:autoSpaceDN w:val="0"/>
        <w:adjustRightInd w:val="0"/>
        <w:spacing w:after="0" w:line="240" w:lineRule="auto"/>
        <w:rPr>
          <w:del w:id="5509" w:author="Michael Bell" w:date="2013-05-06T17:54:00Z"/>
          <w:rFonts w:ascii="Courier New" w:hAnsi="Courier New" w:cs="Courier New"/>
          <w:color w:val="000000"/>
          <w:sz w:val="20"/>
          <w:szCs w:val="20"/>
          <w:highlight w:val="white"/>
        </w:rPr>
      </w:pPr>
      <w:del w:id="5510"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respondConditions</w:delText>
        </w:r>
        <w:r w:rsidDel="00116173">
          <w:rPr>
            <w:rFonts w:ascii="Courier New" w:hAnsi="Courier New" w:cs="Courier New"/>
            <w:b/>
            <w:bCs/>
            <w:color w:val="000080"/>
            <w:sz w:val="20"/>
            <w:szCs w:val="20"/>
            <w:highlight w:val="white"/>
          </w:rPr>
          <w:delText>()</w:delText>
        </w:r>
      </w:del>
    </w:p>
    <w:p w14:paraId="0CA5D70A" w14:textId="387801B5" w:rsidR="002F1085" w:rsidDel="00116173" w:rsidRDefault="002F1085" w:rsidP="002F1085">
      <w:pPr>
        <w:autoSpaceDE w:val="0"/>
        <w:autoSpaceDN w:val="0"/>
        <w:adjustRightInd w:val="0"/>
        <w:spacing w:after="0" w:line="240" w:lineRule="auto"/>
        <w:rPr>
          <w:del w:id="5511" w:author="Michael Bell" w:date="2013-05-06T17:54:00Z"/>
          <w:rFonts w:ascii="Courier New" w:hAnsi="Courier New" w:cs="Courier New"/>
          <w:color w:val="000000"/>
          <w:sz w:val="20"/>
          <w:szCs w:val="20"/>
          <w:highlight w:val="white"/>
        </w:rPr>
      </w:pPr>
      <w:del w:id="5512" w:author="Michael Bell" w:date="2013-05-06T17:54:00Z">
        <w:r w:rsidDel="00116173">
          <w:rPr>
            <w:rFonts w:ascii="Courier New" w:hAnsi="Courier New" w:cs="Courier New"/>
            <w:b/>
            <w:bCs/>
            <w:color w:val="000080"/>
            <w:sz w:val="20"/>
            <w:szCs w:val="20"/>
            <w:highlight w:val="white"/>
          </w:rPr>
          <w:delText>{</w:delText>
        </w:r>
      </w:del>
    </w:p>
    <w:p w14:paraId="51374544" w14:textId="6C186A8C" w:rsidR="002F1085" w:rsidDel="00116173" w:rsidRDefault="002F1085" w:rsidP="002F1085">
      <w:pPr>
        <w:autoSpaceDE w:val="0"/>
        <w:autoSpaceDN w:val="0"/>
        <w:adjustRightInd w:val="0"/>
        <w:spacing w:after="0" w:line="240" w:lineRule="auto"/>
        <w:rPr>
          <w:del w:id="5513" w:author="Michael Bell" w:date="2013-05-06T17:54:00Z"/>
          <w:rFonts w:ascii="Courier New" w:hAnsi="Courier New" w:cs="Courier New"/>
          <w:color w:val="000000"/>
          <w:sz w:val="20"/>
          <w:szCs w:val="20"/>
          <w:highlight w:val="white"/>
        </w:rPr>
      </w:pPr>
      <w:del w:id="551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checkConditions</w:delText>
        </w:r>
        <w:r w:rsidDel="00116173">
          <w:rPr>
            <w:rFonts w:ascii="Courier New" w:hAnsi="Courier New" w:cs="Courier New"/>
            <w:b/>
            <w:bCs/>
            <w:color w:val="000080"/>
            <w:sz w:val="20"/>
            <w:szCs w:val="20"/>
            <w:highlight w:val="white"/>
          </w:rPr>
          <w:delText>())</w:delText>
        </w:r>
      </w:del>
    </w:p>
    <w:p w14:paraId="5069291A" w14:textId="1F4D31E2" w:rsidR="002F1085" w:rsidDel="00116173" w:rsidRDefault="002F1085" w:rsidP="002F1085">
      <w:pPr>
        <w:autoSpaceDE w:val="0"/>
        <w:autoSpaceDN w:val="0"/>
        <w:adjustRightInd w:val="0"/>
        <w:spacing w:after="0" w:line="240" w:lineRule="auto"/>
        <w:rPr>
          <w:del w:id="5515" w:author="Michael Bell" w:date="2013-05-06T17:54:00Z"/>
          <w:rFonts w:ascii="Courier New" w:hAnsi="Courier New" w:cs="Courier New"/>
          <w:color w:val="000000"/>
          <w:sz w:val="20"/>
          <w:szCs w:val="20"/>
          <w:highlight w:val="white"/>
        </w:rPr>
      </w:pPr>
      <w:del w:id="551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5ABDC2" w14:textId="51704E2F" w:rsidR="002F1085" w:rsidDel="00116173" w:rsidRDefault="002F1085" w:rsidP="002F1085">
      <w:pPr>
        <w:autoSpaceDE w:val="0"/>
        <w:autoSpaceDN w:val="0"/>
        <w:adjustRightInd w:val="0"/>
        <w:spacing w:after="0" w:line="240" w:lineRule="auto"/>
        <w:rPr>
          <w:del w:id="5517" w:author="Michael Bell" w:date="2013-05-06T17:54:00Z"/>
          <w:rFonts w:ascii="Courier New" w:hAnsi="Courier New" w:cs="Courier New"/>
          <w:color w:val="008000"/>
          <w:sz w:val="20"/>
          <w:szCs w:val="20"/>
          <w:highlight w:val="white"/>
        </w:rPr>
      </w:pPr>
      <w:del w:id="551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2 in the instruction set</w:delText>
        </w:r>
      </w:del>
    </w:p>
    <w:p w14:paraId="4D2EAA38" w14:textId="50F84179" w:rsidR="002F1085" w:rsidDel="00116173" w:rsidRDefault="002F1085" w:rsidP="002F1085">
      <w:pPr>
        <w:autoSpaceDE w:val="0"/>
        <w:autoSpaceDN w:val="0"/>
        <w:adjustRightInd w:val="0"/>
        <w:spacing w:after="0" w:line="240" w:lineRule="auto"/>
        <w:rPr>
          <w:del w:id="5519" w:author="Michael Bell" w:date="2013-05-06T17:54:00Z"/>
          <w:rFonts w:ascii="Courier New" w:hAnsi="Courier New" w:cs="Courier New"/>
          <w:color w:val="000000"/>
          <w:sz w:val="20"/>
          <w:szCs w:val="20"/>
          <w:highlight w:val="white"/>
        </w:rPr>
      </w:pPr>
      <w:del w:id="55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245122B" w14:textId="75311F86" w:rsidR="002F1085" w:rsidDel="00116173" w:rsidRDefault="002F1085" w:rsidP="002F1085">
      <w:pPr>
        <w:autoSpaceDE w:val="0"/>
        <w:autoSpaceDN w:val="0"/>
        <w:adjustRightInd w:val="0"/>
        <w:spacing w:after="0" w:line="240" w:lineRule="auto"/>
        <w:rPr>
          <w:del w:id="5521" w:author="Michael Bell" w:date="2013-05-06T17:54:00Z"/>
          <w:rFonts w:ascii="Courier New" w:hAnsi="Courier New" w:cs="Courier New"/>
          <w:color w:val="008000"/>
          <w:sz w:val="20"/>
          <w:szCs w:val="20"/>
          <w:highlight w:val="white"/>
        </w:rPr>
      </w:pPr>
      <w:del w:id="55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 the PPD to a set value</w:delText>
        </w:r>
      </w:del>
    </w:p>
    <w:p w14:paraId="7ED6BDB4" w14:textId="312B72C0" w:rsidR="002F1085" w:rsidDel="00116173" w:rsidRDefault="002F1085" w:rsidP="002F1085">
      <w:pPr>
        <w:autoSpaceDE w:val="0"/>
        <w:autoSpaceDN w:val="0"/>
        <w:adjustRightInd w:val="0"/>
        <w:spacing w:after="0" w:line="240" w:lineRule="auto"/>
        <w:rPr>
          <w:del w:id="5523" w:author="Michael Bell" w:date="2013-05-06T17:54:00Z"/>
          <w:rFonts w:ascii="Courier New" w:hAnsi="Courier New" w:cs="Courier New"/>
          <w:color w:val="000000"/>
          <w:sz w:val="20"/>
          <w:szCs w:val="20"/>
          <w:highlight w:val="white"/>
        </w:rPr>
      </w:pPr>
      <w:del w:id="552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F38AA8A" w14:textId="0FC074B4" w:rsidR="002F1085" w:rsidDel="00116173" w:rsidRDefault="002F1085" w:rsidP="002F1085">
      <w:pPr>
        <w:autoSpaceDE w:val="0"/>
        <w:autoSpaceDN w:val="0"/>
        <w:adjustRightInd w:val="0"/>
        <w:spacing w:after="0" w:line="240" w:lineRule="auto"/>
        <w:rPr>
          <w:del w:id="5525" w:author="Michael Bell" w:date="2013-05-06T17:54:00Z"/>
          <w:rFonts w:ascii="Courier New" w:hAnsi="Courier New" w:cs="Courier New"/>
          <w:color w:val="008000"/>
          <w:sz w:val="20"/>
          <w:szCs w:val="20"/>
          <w:highlight w:val="white"/>
        </w:rPr>
      </w:pPr>
      <w:del w:id="552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//reads position 3 which contains the PPD setting</w:delText>
        </w:r>
      </w:del>
    </w:p>
    <w:p w14:paraId="0BF32543" w14:textId="0209E219" w:rsidR="002F1085" w:rsidDel="00116173" w:rsidRDefault="002F1085" w:rsidP="002F1085">
      <w:pPr>
        <w:autoSpaceDE w:val="0"/>
        <w:autoSpaceDN w:val="0"/>
        <w:adjustRightInd w:val="0"/>
        <w:spacing w:after="0" w:line="240" w:lineRule="auto"/>
        <w:rPr>
          <w:del w:id="5527" w:author="Michael Bell" w:date="2013-05-06T17:54:00Z"/>
          <w:rFonts w:ascii="Courier New" w:hAnsi="Courier New" w:cs="Courier New"/>
          <w:color w:val="000000"/>
          <w:sz w:val="20"/>
          <w:szCs w:val="20"/>
          <w:highlight w:val="white"/>
        </w:rPr>
      </w:pPr>
      <w:del w:id="55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E92681" w14:textId="669D5344" w:rsidR="002F1085" w:rsidDel="00116173" w:rsidRDefault="002F1085" w:rsidP="002F1085">
      <w:pPr>
        <w:autoSpaceDE w:val="0"/>
        <w:autoSpaceDN w:val="0"/>
        <w:adjustRightInd w:val="0"/>
        <w:spacing w:after="0" w:line="240" w:lineRule="auto"/>
        <w:rPr>
          <w:del w:id="5529" w:author="Michael Bell" w:date="2013-05-06T17:54:00Z"/>
          <w:rFonts w:ascii="Courier New" w:hAnsi="Courier New" w:cs="Courier New"/>
          <w:color w:val="000000"/>
          <w:sz w:val="20"/>
          <w:szCs w:val="20"/>
          <w:highlight w:val="white"/>
        </w:rPr>
      </w:pPr>
      <w:del w:id="553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'0'</w:delText>
        </w:r>
        <w:r w:rsidDel="00116173">
          <w:rPr>
            <w:rFonts w:ascii="Courier New" w:hAnsi="Courier New" w:cs="Courier New"/>
            <w:b/>
            <w:bCs/>
            <w:color w:val="000080"/>
            <w:sz w:val="20"/>
            <w:szCs w:val="20"/>
            <w:highlight w:val="white"/>
          </w:rPr>
          <w:delText>:</w:delText>
        </w:r>
      </w:del>
    </w:p>
    <w:p w14:paraId="5076C7F4" w14:textId="756242DB" w:rsidR="002F1085" w:rsidDel="00116173" w:rsidRDefault="002F1085" w:rsidP="002F1085">
      <w:pPr>
        <w:autoSpaceDE w:val="0"/>
        <w:autoSpaceDN w:val="0"/>
        <w:adjustRightInd w:val="0"/>
        <w:spacing w:after="0" w:line="240" w:lineRule="auto"/>
        <w:rPr>
          <w:del w:id="5531" w:author="Michael Bell" w:date="2013-05-06T17:54:00Z"/>
          <w:rFonts w:ascii="Courier New" w:hAnsi="Courier New" w:cs="Courier New"/>
          <w:color w:val="000000"/>
          <w:sz w:val="20"/>
          <w:szCs w:val="20"/>
          <w:highlight w:val="white"/>
        </w:rPr>
      </w:pPr>
      <w:del w:id="55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7E1B21B" w14:textId="748A0BD9" w:rsidR="002F1085" w:rsidDel="00116173" w:rsidRDefault="002F1085" w:rsidP="002F1085">
      <w:pPr>
        <w:autoSpaceDE w:val="0"/>
        <w:autoSpaceDN w:val="0"/>
        <w:adjustRightInd w:val="0"/>
        <w:spacing w:after="0" w:line="240" w:lineRule="auto"/>
        <w:rPr>
          <w:del w:id="5533" w:author="Michael Bell" w:date="2013-05-06T17:54:00Z"/>
          <w:rFonts w:ascii="Courier New" w:hAnsi="Courier New" w:cs="Courier New"/>
          <w:color w:val="008000"/>
          <w:sz w:val="20"/>
          <w:szCs w:val="20"/>
          <w:highlight w:val="white"/>
        </w:rPr>
      </w:pPr>
      <w:del w:id="5534"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0%</w:delText>
        </w:r>
      </w:del>
    </w:p>
    <w:p w14:paraId="287AA72D" w14:textId="2567E3F9" w:rsidR="002F1085" w:rsidDel="00116173" w:rsidRDefault="002F1085" w:rsidP="002F1085">
      <w:pPr>
        <w:autoSpaceDE w:val="0"/>
        <w:autoSpaceDN w:val="0"/>
        <w:adjustRightInd w:val="0"/>
        <w:spacing w:after="0" w:line="240" w:lineRule="auto"/>
        <w:rPr>
          <w:del w:id="5535" w:author="Michael Bell" w:date="2013-05-06T17:54:00Z"/>
          <w:rFonts w:ascii="Courier New" w:hAnsi="Courier New" w:cs="Courier New"/>
          <w:color w:val="000000"/>
          <w:sz w:val="20"/>
          <w:szCs w:val="20"/>
          <w:highlight w:val="white"/>
        </w:rPr>
      </w:pPr>
      <w:del w:id="553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6C3C72" w14:textId="55C15941" w:rsidR="002F1085" w:rsidDel="00116173" w:rsidRDefault="002F1085" w:rsidP="002F1085">
      <w:pPr>
        <w:autoSpaceDE w:val="0"/>
        <w:autoSpaceDN w:val="0"/>
        <w:adjustRightInd w:val="0"/>
        <w:spacing w:after="0" w:line="240" w:lineRule="auto"/>
        <w:rPr>
          <w:del w:id="5537" w:author="Michael Bell" w:date="2013-05-06T17:54:00Z"/>
          <w:rFonts w:ascii="Courier New" w:hAnsi="Courier New" w:cs="Courier New"/>
          <w:color w:val="000000"/>
          <w:sz w:val="20"/>
          <w:szCs w:val="20"/>
          <w:highlight w:val="white"/>
        </w:rPr>
      </w:pPr>
      <w:del w:id="553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757A5C0" w14:textId="7589E748" w:rsidR="002F1085" w:rsidDel="00116173" w:rsidRDefault="002F1085" w:rsidP="002F1085">
      <w:pPr>
        <w:autoSpaceDE w:val="0"/>
        <w:autoSpaceDN w:val="0"/>
        <w:adjustRightInd w:val="0"/>
        <w:spacing w:after="0" w:line="240" w:lineRule="auto"/>
        <w:rPr>
          <w:del w:id="5539" w:author="Michael Bell" w:date="2013-05-06T17:54:00Z"/>
          <w:rFonts w:ascii="Courier New" w:hAnsi="Courier New" w:cs="Courier New"/>
          <w:color w:val="000000"/>
          <w:sz w:val="20"/>
          <w:szCs w:val="20"/>
          <w:highlight w:val="white"/>
        </w:rPr>
      </w:pPr>
    </w:p>
    <w:p w14:paraId="087E8368" w14:textId="58B66C49" w:rsidR="002F1085" w:rsidDel="00116173" w:rsidRDefault="002F1085" w:rsidP="002F1085">
      <w:pPr>
        <w:autoSpaceDE w:val="0"/>
        <w:autoSpaceDN w:val="0"/>
        <w:adjustRightInd w:val="0"/>
        <w:spacing w:after="0" w:line="240" w:lineRule="auto"/>
        <w:rPr>
          <w:del w:id="5540" w:author="Michael Bell" w:date="2013-05-06T17:54:00Z"/>
          <w:rFonts w:ascii="Courier New" w:hAnsi="Courier New" w:cs="Courier New"/>
          <w:color w:val="000000"/>
          <w:sz w:val="20"/>
          <w:szCs w:val="20"/>
          <w:highlight w:val="white"/>
        </w:rPr>
      </w:pPr>
      <w:del w:id="554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'1'</w:delText>
        </w:r>
        <w:r w:rsidDel="00116173">
          <w:rPr>
            <w:rFonts w:ascii="Courier New" w:hAnsi="Courier New" w:cs="Courier New"/>
            <w:b/>
            <w:bCs/>
            <w:color w:val="000080"/>
            <w:sz w:val="20"/>
            <w:szCs w:val="20"/>
            <w:highlight w:val="white"/>
          </w:rPr>
          <w:delText>:</w:delText>
        </w:r>
      </w:del>
    </w:p>
    <w:p w14:paraId="7883D949" w14:textId="6BA9396F" w:rsidR="002F1085" w:rsidDel="00116173" w:rsidRDefault="002F1085" w:rsidP="002F1085">
      <w:pPr>
        <w:autoSpaceDE w:val="0"/>
        <w:autoSpaceDN w:val="0"/>
        <w:adjustRightInd w:val="0"/>
        <w:spacing w:after="0" w:line="240" w:lineRule="auto"/>
        <w:rPr>
          <w:del w:id="5542" w:author="Michael Bell" w:date="2013-05-06T17:54:00Z"/>
          <w:rFonts w:ascii="Courier New" w:hAnsi="Courier New" w:cs="Courier New"/>
          <w:color w:val="000000"/>
          <w:sz w:val="20"/>
          <w:szCs w:val="20"/>
          <w:highlight w:val="white"/>
        </w:rPr>
      </w:pPr>
      <w:del w:id="554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533C1AC" w14:textId="724656F7" w:rsidR="002F1085" w:rsidDel="00116173" w:rsidRDefault="002F1085" w:rsidP="002F1085">
      <w:pPr>
        <w:autoSpaceDE w:val="0"/>
        <w:autoSpaceDN w:val="0"/>
        <w:adjustRightInd w:val="0"/>
        <w:spacing w:after="0" w:line="240" w:lineRule="auto"/>
        <w:rPr>
          <w:del w:id="5544" w:author="Michael Bell" w:date="2013-05-06T17:54:00Z"/>
          <w:rFonts w:ascii="Courier New" w:hAnsi="Courier New" w:cs="Courier New"/>
          <w:color w:val="008000"/>
          <w:sz w:val="20"/>
          <w:szCs w:val="20"/>
          <w:highlight w:val="white"/>
        </w:rPr>
      </w:pPr>
      <w:del w:id="5545"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5D99E2F0" w14:textId="0F31646B" w:rsidR="002F1085" w:rsidDel="00116173" w:rsidRDefault="002F1085" w:rsidP="002F1085">
      <w:pPr>
        <w:autoSpaceDE w:val="0"/>
        <w:autoSpaceDN w:val="0"/>
        <w:adjustRightInd w:val="0"/>
        <w:spacing w:after="0" w:line="240" w:lineRule="auto"/>
        <w:rPr>
          <w:del w:id="5546" w:author="Michael Bell" w:date="2013-05-06T17:54:00Z"/>
          <w:rFonts w:ascii="Courier New" w:hAnsi="Courier New" w:cs="Courier New"/>
          <w:color w:val="008000"/>
          <w:sz w:val="20"/>
          <w:szCs w:val="20"/>
          <w:highlight w:val="white"/>
        </w:rPr>
      </w:pPr>
      <w:del w:id="5547"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3A3E9FA" w14:textId="342B2FD9" w:rsidR="002F1085" w:rsidDel="00116173" w:rsidRDefault="002F1085" w:rsidP="002F1085">
      <w:pPr>
        <w:autoSpaceDE w:val="0"/>
        <w:autoSpaceDN w:val="0"/>
        <w:adjustRightInd w:val="0"/>
        <w:spacing w:after="0" w:line="240" w:lineRule="auto"/>
        <w:rPr>
          <w:del w:id="5548" w:author="Michael Bell" w:date="2013-05-06T17:54:00Z"/>
          <w:rFonts w:ascii="Courier New" w:hAnsi="Courier New" w:cs="Courier New"/>
          <w:color w:val="000000"/>
          <w:sz w:val="20"/>
          <w:szCs w:val="20"/>
          <w:highlight w:val="white"/>
        </w:rPr>
      </w:pPr>
      <w:del w:id="55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253FF06" w14:textId="71C4B410" w:rsidR="002F1085" w:rsidDel="00116173" w:rsidRDefault="002F1085" w:rsidP="002F1085">
      <w:pPr>
        <w:autoSpaceDE w:val="0"/>
        <w:autoSpaceDN w:val="0"/>
        <w:adjustRightInd w:val="0"/>
        <w:spacing w:after="0" w:line="240" w:lineRule="auto"/>
        <w:rPr>
          <w:del w:id="5550" w:author="Michael Bell" w:date="2013-05-06T17:54:00Z"/>
          <w:rFonts w:ascii="Courier New" w:hAnsi="Courier New" w:cs="Courier New"/>
          <w:color w:val="000000"/>
          <w:sz w:val="20"/>
          <w:szCs w:val="20"/>
          <w:highlight w:val="white"/>
        </w:rPr>
      </w:pPr>
      <w:del w:id="555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B6B75E7" w14:textId="223CAB5F" w:rsidR="002F1085" w:rsidDel="00116173" w:rsidRDefault="002F1085" w:rsidP="002F1085">
      <w:pPr>
        <w:autoSpaceDE w:val="0"/>
        <w:autoSpaceDN w:val="0"/>
        <w:adjustRightInd w:val="0"/>
        <w:spacing w:after="0" w:line="240" w:lineRule="auto"/>
        <w:rPr>
          <w:del w:id="5552" w:author="Michael Bell" w:date="2013-05-06T17:54:00Z"/>
          <w:rFonts w:ascii="Courier New" w:hAnsi="Courier New" w:cs="Courier New"/>
          <w:color w:val="000000"/>
          <w:sz w:val="20"/>
          <w:szCs w:val="20"/>
          <w:highlight w:val="white"/>
        </w:rPr>
      </w:pPr>
    </w:p>
    <w:p w14:paraId="0496E7FA" w14:textId="789F8946" w:rsidR="002F1085" w:rsidDel="00116173" w:rsidRDefault="002F1085" w:rsidP="002F1085">
      <w:pPr>
        <w:autoSpaceDE w:val="0"/>
        <w:autoSpaceDN w:val="0"/>
        <w:adjustRightInd w:val="0"/>
        <w:spacing w:after="0" w:line="240" w:lineRule="auto"/>
        <w:rPr>
          <w:del w:id="5553" w:author="Michael Bell" w:date="2013-05-06T17:54:00Z"/>
          <w:rFonts w:ascii="Courier New" w:hAnsi="Courier New" w:cs="Courier New"/>
          <w:color w:val="000000"/>
          <w:sz w:val="20"/>
          <w:szCs w:val="20"/>
          <w:highlight w:val="white"/>
        </w:rPr>
      </w:pPr>
      <w:del w:id="555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'2'</w:delText>
        </w:r>
        <w:r w:rsidDel="00116173">
          <w:rPr>
            <w:rFonts w:ascii="Courier New" w:hAnsi="Courier New" w:cs="Courier New"/>
            <w:b/>
            <w:bCs/>
            <w:color w:val="000080"/>
            <w:sz w:val="20"/>
            <w:szCs w:val="20"/>
            <w:highlight w:val="white"/>
          </w:rPr>
          <w:delText>:</w:delText>
        </w:r>
      </w:del>
    </w:p>
    <w:p w14:paraId="2C4E191E" w14:textId="797E55A6" w:rsidR="002F1085" w:rsidDel="00116173" w:rsidRDefault="002F1085" w:rsidP="002F1085">
      <w:pPr>
        <w:autoSpaceDE w:val="0"/>
        <w:autoSpaceDN w:val="0"/>
        <w:adjustRightInd w:val="0"/>
        <w:spacing w:after="0" w:line="240" w:lineRule="auto"/>
        <w:rPr>
          <w:del w:id="5555" w:author="Michael Bell" w:date="2013-05-06T17:54:00Z"/>
          <w:rFonts w:ascii="Courier New" w:hAnsi="Courier New" w:cs="Courier New"/>
          <w:color w:val="000000"/>
          <w:sz w:val="20"/>
          <w:szCs w:val="20"/>
          <w:highlight w:val="white"/>
        </w:rPr>
      </w:pPr>
      <w:del w:id="555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B266FAF" w14:textId="06DE2123" w:rsidR="002F1085" w:rsidDel="00116173" w:rsidRDefault="002F1085" w:rsidP="002F1085">
      <w:pPr>
        <w:autoSpaceDE w:val="0"/>
        <w:autoSpaceDN w:val="0"/>
        <w:adjustRightInd w:val="0"/>
        <w:spacing w:after="0" w:line="240" w:lineRule="auto"/>
        <w:rPr>
          <w:del w:id="5557" w:author="Michael Bell" w:date="2013-05-06T17:54:00Z"/>
          <w:rFonts w:ascii="Courier New" w:hAnsi="Courier New" w:cs="Courier New"/>
          <w:color w:val="008000"/>
          <w:sz w:val="20"/>
          <w:szCs w:val="20"/>
          <w:highlight w:val="white"/>
        </w:rPr>
      </w:pPr>
      <w:del w:id="5558"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1C9779F9" w14:textId="0A5D6785" w:rsidR="002F1085" w:rsidDel="00116173" w:rsidRDefault="002F1085" w:rsidP="002F1085">
      <w:pPr>
        <w:autoSpaceDE w:val="0"/>
        <w:autoSpaceDN w:val="0"/>
        <w:adjustRightInd w:val="0"/>
        <w:spacing w:after="0" w:line="240" w:lineRule="auto"/>
        <w:rPr>
          <w:del w:id="5559" w:author="Michael Bell" w:date="2013-05-06T17:54:00Z"/>
          <w:rFonts w:ascii="Courier New" w:hAnsi="Courier New" w:cs="Courier New"/>
          <w:color w:val="008000"/>
          <w:sz w:val="20"/>
          <w:szCs w:val="20"/>
          <w:highlight w:val="white"/>
        </w:rPr>
      </w:pPr>
      <w:del w:id="5560"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forward</w:delText>
        </w:r>
      </w:del>
    </w:p>
    <w:p w14:paraId="7A2F006C" w14:textId="141C4AA5" w:rsidR="002F1085" w:rsidDel="00116173" w:rsidRDefault="002F1085" w:rsidP="002F1085">
      <w:pPr>
        <w:autoSpaceDE w:val="0"/>
        <w:autoSpaceDN w:val="0"/>
        <w:adjustRightInd w:val="0"/>
        <w:spacing w:after="0" w:line="240" w:lineRule="auto"/>
        <w:rPr>
          <w:del w:id="5561" w:author="Michael Bell" w:date="2013-05-06T17:54:00Z"/>
          <w:rFonts w:ascii="Courier New" w:hAnsi="Courier New" w:cs="Courier New"/>
          <w:color w:val="000000"/>
          <w:sz w:val="20"/>
          <w:szCs w:val="20"/>
          <w:highlight w:val="white"/>
        </w:rPr>
      </w:pPr>
      <w:del w:id="556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78302D8F" w14:textId="2CD03146" w:rsidR="002F1085" w:rsidDel="00116173" w:rsidRDefault="002F1085" w:rsidP="002F1085">
      <w:pPr>
        <w:autoSpaceDE w:val="0"/>
        <w:autoSpaceDN w:val="0"/>
        <w:adjustRightInd w:val="0"/>
        <w:spacing w:after="0" w:line="240" w:lineRule="auto"/>
        <w:rPr>
          <w:del w:id="5563" w:author="Michael Bell" w:date="2013-05-06T17:54:00Z"/>
          <w:rFonts w:ascii="Courier New" w:hAnsi="Courier New" w:cs="Courier New"/>
          <w:color w:val="000000"/>
          <w:sz w:val="20"/>
          <w:szCs w:val="20"/>
          <w:highlight w:val="white"/>
        </w:rPr>
      </w:pPr>
      <w:del w:id="556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B50D0BD" w14:textId="49FF2684" w:rsidR="002F1085" w:rsidDel="00116173" w:rsidRDefault="002F1085" w:rsidP="002F1085">
      <w:pPr>
        <w:autoSpaceDE w:val="0"/>
        <w:autoSpaceDN w:val="0"/>
        <w:adjustRightInd w:val="0"/>
        <w:spacing w:after="0" w:line="240" w:lineRule="auto"/>
        <w:rPr>
          <w:del w:id="5565" w:author="Michael Bell" w:date="2013-05-06T17:54:00Z"/>
          <w:rFonts w:ascii="Courier New" w:hAnsi="Courier New" w:cs="Courier New"/>
          <w:color w:val="000000"/>
          <w:sz w:val="20"/>
          <w:szCs w:val="20"/>
          <w:highlight w:val="white"/>
        </w:rPr>
      </w:pPr>
    </w:p>
    <w:p w14:paraId="1664E45D" w14:textId="737D279D" w:rsidR="002F1085" w:rsidDel="00116173" w:rsidRDefault="002F1085" w:rsidP="002F1085">
      <w:pPr>
        <w:autoSpaceDE w:val="0"/>
        <w:autoSpaceDN w:val="0"/>
        <w:adjustRightInd w:val="0"/>
        <w:spacing w:after="0" w:line="240" w:lineRule="auto"/>
        <w:rPr>
          <w:del w:id="5566" w:author="Michael Bell" w:date="2013-05-06T17:54:00Z"/>
          <w:rFonts w:ascii="Courier New" w:hAnsi="Courier New" w:cs="Courier New"/>
          <w:color w:val="000000"/>
          <w:sz w:val="20"/>
          <w:szCs w:val="20"/>
          <w:highlight w:val="white"/>
        </w:rPr>
      </w:pPr>
      <w:del w:id="55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'3'</w:delText>
        </w:r>
        <w:r w:rsidDel="00116173">
          <w:rPr>
            <w:rFonts w:ascii="Courier New" w:hAnsi="Courier New" w:cs="Courier New"/>
            <w:b/>
            <w:bCs/>
            <w:color w:val="000080"/>
            <w:sz w:val="20"/>
            <w:szCs w:val="20"/>
            <w:highlight w:val="white"/>
          </w:rPr>
          <w:delText>:</w:delText>
        </w:r>
      </w:del>
    </w:p>
    <w:p w14:paraId="37998772" w14:textId="20BAB860" w:rsidR="002F1085" w:rsidDel="00116173" w:rsidRDefault="002F1085" w:rsidP="002F1085">
      <w:pPr>
        <w:autoSpaceDE w:val="0"/>
        <w:autoSpaceDN w:val="0"/>
        <w:adjustRightInd w:val="0"/>
        <w:spacing w:after="0" w:line="240" w:lineRule="auto"/>
        <w:rPr>
          <w:del w:id="5568" w:author="Michael Bell" w:date="2013-05-06T17:54:00Z"/>
          <w:rFonts w:ascii="Courier New" w:hAnsi="Courier New" w:cs="Courier New"/>
          <w:color w:val="000000"/>
          <w:sz w:val="20"/>
          <w:szCs w:val="20"/>
          <w:highlight w:val="white"/>
        </w:rPr>
      </w:pPr>
      <w:del w:id="556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EDFB14" w14:textId="0A0DEA68" w:rsidR="002F1085" w:rsidDel="00116173" w:rsidRDefault="002F1085" w:rsidP="002F1085">
      <w:pPr>
        <w:autoSpaceDE w:val="0"/>
        <w:autoSpaceDN w:val="0"/>
        <w:adjustRightInd w:val="0"/>
        <w:spacing w:after="0" w:line="240" w:lineRule="auto"/>
        <w:rPr>
          <w:del w:id="5570" w:author="Michael Bell" w:date="2013-05-06T17:54:00Z"/>
          <w:rFonts w:ascii="Courier New" w:hAnsi="Courier New" w:cs="Courier New"/>
          <w:color w:val="008000"/>
          <w:sz w:val="20"/>
          <w:szCs w:val="20"/>
          <w:highlight w:val="white"/>
        </w:rPr>
      </w:pPr>
      <w:del w:id="5571"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75</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50%</w:delText>
        </w:r>
      </w:del>
    </w:p>
    <w:p w14:paraId="1FC5FFDD" w14:textId="313393A9" w:rsidR="002F1085" w:rsidDel="00116173" w:rsidRDefault="002F1085" w:rsidP="002F1085">
      <w:pPr>
        <w:autoSpaceDE w:val="0"/>
        <w:autoSpaceDN w:val="0"/>
        <w:adjustRightInd w:val="0"/>
        <w:spacing w:after="0" w:line="240" w:lineRule="auto"/>
        <w:rPr>
          <w:del w:id="5572" w:author="Michael Bell" w:date="2013-05-06T17:54:00Z"/>
          <w:rFonts w:ascii="Courier New" w:hAnsi="Courier New" w:cs="Courier New"/>
          <w:color w:val="008000"/>
          <w:sz w:val="20"/>
          <w:szCs w:val="20"/>
          <w:highlight w:val="white"/>
        </w:rPr>
      </w:pPr>
      <w:del w:id="5573"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09F593B6" w14:textId="13B690F6" w:rsidR="002F1085" w:rsidDel="00116173" w:rsidRDefault="002F1085" w:rsidP="002F1085">
      <w:pPr>
        <w:autoSpaceDE w:val="0"/>
        <w:autoSpaceDN w:val="0"/>
        <w:adjustRightInd w:val="0"/>
        <w:spacing w:after="0" w:line="240" w:lineRule="auto"/>
        <w:rPr>
          <w:del w:id="5574" w:author="Michael Bell" w:date="2013-05-06T17:54:00Z"/>
          <w:rFonts w:ascii="Courier New" w:hAnsi="Courier New" w:cs="Courier New"/>
          <w:color w:val="000000"/>
          <w:sz w:val="20"/>
          <w:szCs w:val="20"/>
          <w:highlight w:val="white"/>
        </w:rPr>
      </w:pPr>
      <w:del w:id="557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2D30591A" w14:textId="1ABFB60F" w:rsidR="002F1085" w:rsidDel="00116173" w:rsidRDefault="002F1085" w:rsidP="002F1085">
      <w:pPr>
        <w:autoSpaceDE w:val="0"/>
        <w:autoSpaceDN w:val="0"/>
        <w:adjustRightInd w:val="0"/>
        <w:spacing w:after="0" w:line="240" w:lineRule="auto"/>
        <w:rPr>
          <w:del w:id="5576" w:author="Michael Bell" w:date="2013-05-06T17:54:00Z"/>
          <w:rFonts w:ascii="Courier New" w:hAnsi="Courier New" w:cs="Courier New"/>
          <w:color w:val="000000"/>
          <w:sz w:val="20"/>
          <w:szCs w:val="20"/>
          <w:highlight w:val="white"/>
        </w:rPr>
      </w:pPr>
      <w:del w:id="557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2D705D3" w14:textId="47B82A53" w:rsidR="002F1085" w:rsidDel="00116173" w:rsidRDefault="002F1085" w:rsidP="002F1085">
      <w:pPr>
        <w:autoSpaceDE w:val="0"/>
        <w:autoSpaceDN w:val="0"/>
        <w:adjustRightInd w:val="0"/>
        <w:spacing w:after="0" w:line="240" w:lineRule="auto"/>
        <w:rPr>
          <w:del w:id="5578" w:author="Michael Bell" w:date="2013-05-06T17:54:00Z"/>
          <w:rFonts w:ascii="Courier New" w:hAnsi="Courier New" w:cs="Courier New"/>
          <w:color w:val="000000"/>
          <w:sz w:val="20"/>
          <w:szCs w:val="20"/>
          <w:highlight w:val="white"/>
        </w:rPr>
      </w:pPr>
    </w:p>
    <w:p w14:paraId="7E073F26" w14:textId="5E2E737E" w:rsidR="002F1085" w:rsidDel="00116173" w:rsidRDefault="002F1085" w:rsidP="002F1085">
      <w:pPr>
        <w:autoSpaceDE w:val="0"/>
        <w:autoSpaceDN w:val="0"/>
        <w:adjustRightInd w:val="0"/>
        <w:spacing w:after="0" w:line="240" w:lineRule="auto"/>
        <w:rPr>
          <w:del w:id="5579" w:author="Michael Bell" w:date="2013-05-06T17:54:00Z"/>
          <w:rFonts w:ascii="Courier New" w:hAnsi="Courier New" w:cs="Courier New"/>
          <w:color w:val="000000"/>
          <w:sz w:val="20"/>
          <w:szCs w:val="20"/>
          <w:highlight w:val="white"/>
        </w:rPr>
      </w:pPr>
      <w:del w:id="558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'4'</w:delText>
        </w:r>
        <w:r w:rsidDel="00116173">
          <w:rPr>
            <w:rFonts w:ascii="Courier New" w:hAnsi="Courier New" w:cs="Courier New"/>
            <w:b/>
            <w:bCs/>
            <w:color w:val="000080"/>
            <w:sz w:val="20"/>
            <w:szCs w:val="20"/>
            <w:highlight w:val="white"/>
          </w:rPr>
          <w:delText>:</w:delText>
        </w:r>
      </w:del>
    </w:p>
    <w:p w14:paraId="770E8A4A" w14:textId="13D89816" w:rsidR="002F1085" w:rsidDel="00116173" w:rsidRDefault="002F1085" w:rsidP="002F1085">
      <w:pPr>
        <w:autoSpaceDE w:val="0"/>
        <w:autoSpaceDN w:val="0"/>
        <w:adjustRightInd w:val="0"/>
        <w:spacing w:after="0" w:line="240" w:lineRule="auto"/>
        <w:rPr>
          <w:del w:id="5581" w:author="Michael Bell" w:date="2013-05-06T17:54:00Z"/>
          <w:rFonts w:ascii="Courier New" w:hAnsi="Courier New" w:cs="Courier New"/>
          <w:color w:val="000000"/>
          <w:sz w:val="20"/>
          <w:szCs w:val="20"/>
          <w:highlight w:val="white"/>
        </w:rPr>
      </w:pPr>
      <w:del w:id="558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3DC31E5" w14:textId="6C08E362" w:rsidR="002F1085" w:rsidDel="00116173" w:rsidRDefault="002F1085" w:rsidP="002F1085">
      <w:pPr>
        <w:autoSpaceDE w:val="0"/>
        <w:autoSpaceDN w:val="0"/>
        <w:adjustRightInd w:val="0"/>
        <w:spacing w:after="0" w:line="240" w:lineRule="auto"/>
        <w:rPr>
          <w:del w:id="5583" w:author="Michael Bell" w:date="2013-05-06T17:54:00Z"/>
          <w:rFonts w:ascii="Courier New" w:hAnsi="Courier New" w:cs="Courier New"/>
          <w:color w:val="008000"/>
          <w:sz w:val="20"/>
          <w:szCs w:val="20"/>
          <w:highlight w:val="white"/>
        </w:rPr>
      </w:pPr>
      <w:del w:id="5584"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100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//sets the PPD to 100%</w:delText>
        </w:r>
      </w:del>
    </w:p>
    <w:p w14:paraId="3172DF28" w14:textId="589F6D65" w:rsidR="002F1085" w:rsidDel="00116173" w:rsidRDefault="002F1085" w:rsidP="002F1085">
      <w:pPr>
        <w:autoSpaceDE w:val="0"/>
        <w:autoSpaceDN w:val="0"/>
        <w:adjustRightInd w:val="0"/>
        <w:spacing w:after="0" w:line="240" w:lineRule="auto"/>
        <w:rPr>
          <w:del w:id="5585" w:author="Michael Bell" w:date="2013-05-06T17:54:00Z"/>
          <w:rFonts w:ascii="Courier New" w:hAnsi="Courier New" w:cs="Courier New"/>
          <w:color w:val="008000"/>
          <w:sz w:val="20"/>
          <w:szCs w:val="20"/>
          <w:highlight w:val="white"/>
        </w:rPr>
      </w:pPr>
      <w:del w:id="5586" w:author="Michael Bell" w:date="2013-05-06T17:54:00Z">
        <w:r w:rsidDel="00116173">
          <w:rPr>
            <w:rFonts w:ascii="Courier New" w:hAnsi="Courier New" w:cs="Courier New"/>
            <w:color w:val="000000"/>
            <w:sz w:val="20"/>
            <w:szCs w:val="20"/>
            <w:highlight w:val="white"/>
          </w:rPr>
          <w:delText xml:space="preserve">              reverser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sets the direction backwards</w:delText>
        </w:r>
      </w:del>
    </w:p>
    <w:p w14:paraId="1EE7C784" w14:textId="7443AF2E" w:rsidR="002F1085" w:rsidDel="00116173" w:rsidRDefault="002F1085" w:rsidP="002F1085">
      <w:pPr>
        <w:autoSpaceDE w:val="0"/>
        <w:autoSpaceDN w:val="0"/>
        <w:adjustRightInd w:val="0"/>
        <w:spacing w:after="0" w:line="240" w:lineRule="auto"/>
        <w:rPr>
          <w:del w:id="5587" w:author="Michael Bell" w:date="2013-05-06T17:54:00Z"/>
          <w:rFonts w:ascii="Courier New" w:hAnsi="Courier New" w:cs="Courier New"/>
          <w:color w:val="000000"/>
          <w:sz w:val="20"/>
          <w:szCs w:val="20"/>
          <w:highlight w:val="white"/>
        </w:rPr>
      </w:pPr>
      <w:del w:id="558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3CDDDF75" w14:textId="4F3BE81F" w:rsidR="002F1085" w:rsidDel="00116173" w:rsidRDefault="002F1085" w:rsidP="002F1085">
      <w:pPr>
        <w:autoSpaceDE w:val="0"/>
        <w:autoSpaceDN w:val="0"/>
        <w:adjustRightInd w:val="0"/>
        <w:spacing w:after="0" w:line="240" w:lineRule="auto"/>
        <w:rPr>
          <w:del w:id="5589" w:author="Michael Bell" w:date="2013-05-06T17:54:00Z"/>
          <w:rFonts w:ascii="Courier New" w:hAnsi="Courier New" w:cs="Courier New"/>
          <w:color w:val="000000"/>
          <w:sz w:val="20"/>
          <w:szCs w:val="20"/>
          <w:highlight w:val="white"/>
        </w:rPr>
      </w:pPr>
      <w:del w:id="559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6D25071" w14:textId="70D4A28A" w:rsidR="002F1085" w:rsidDel="00116173" w:rsidRDefault="002F1085" w:rsidP="002F1085">
      <w:pPr>
        <w:autoSpaceDE w:val="0"/>
        <w:autoSpaceDN w:val="0"/>
        <w:adjustRightInd w:val="0"/>
        <w:spacing w:after="0" w:line="240" w:lineRule="auto"/>
        <w:rPr>
          <w:del w:id="5591" w:author="Michael Bell" w:date="2013-05-06T17:54:00Z"/>
          <w:rFonts w:ascii="Courier New" w:hAnsi="Courier New" w:cs="Courier New"/>
          <w:color w:val="000000"/>
          <w:sz w:val="20"/>
          <w:szCs w:val="20"/>
          <w:highlight w:val="white"/>
        </w:rPr>
      </w:pPr>
      <w:del w:id="559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6D64B6B8" w14:textId="6E71029A" w:rsidR="002F1085" w:rsidDel="00116173" w:rsidRDefault="002F1085" w:rsidP="002F1085">
      <w:pPr>
        <w:autoSpaceDE w:val="0"/>
        <w:autoSpaceDN w:val="0"/>
        <w:adjustRightInd w:val="0"/>
        <w:spacing w:after="0" w:line="240" w:lineRule="auto"/>
        <w:rPr>
          <w:del w:id="5593" w:author="Michael Bell" w:date="2013-05-06T17:54:00Z"/>
          <w:rFonts w:ascii="Courier New" w:hAnsi="Courier New" w:cs="Courier New"/>
          <w:color w:val="000000"/>
          <w:sz w:val="20"/>
          <w:szCs w:val="20"/>
          <w:highlight w:val="white"/>
        </w:rPr>
      </w:pPr>
      <w:del w:id="5594"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4BC2AF79" w14:textId="13727643" w:rsidR="002F1085" w:rsidDel="00116173" w:rsidRDefault="002F1085" w:rsidP="002F1085">
      <w:pPr>
        <w:autoSpaceDE w:val="0"/>
        <w:autoSpaceDN w:val="0"/>
        <w:adjustRightInd w:val="0"/>
        <w:spacing w:after="0" w:line="240" w:lineRule="auto"/>
        <w:rPr>
          <w:del w:id="5595" w:author="Michael Bell" w:date="2013-05-06T17:54:00Z"/>
          <w:rFonts w:ascii="Courier New" w:hAnsi="Courier New" w:cs="Courier New"/>
          <w:color w:val="000000"/>
          <w:sz w:val="20"/>
          <w:szCs w:val="20"/>
          <w:highlight w:val="white"/>
        </w:rPr>
      </w:pPr>
      <w:del w:id="5596"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6D28DE7" w14:textId="3D5837E3" w:rsidR="002F1085" w:rsidDel="00116173" w:rsidRDefault="002F1085" w:rsidP="002F1085">
      <w:pPr>
        <w:autoSpaceDE w:val="0"/>
        <w:autoSpaceDN w:val="0"/>
        <w:adjustRightInd w:val="0"/>
        <w:spacing w:after="0" w:line="240" w:lineRule="auto"/>
        <w:rPr>
          <w:del w:id="5597" w:author="Michael Bell" w:date="2013-05-06T17:54:00Z"/>
          <w:rFonts w:ascii="Courier New" w:hAnsi="Courier New" w:cs="Courier New"/>
          <w:color w:val="000000"/>
          <w:sz w:val="20"/>
          <w:szCs w:val="20"/>
          <w:highlight w:val="white"/>
        </w:rPr>
      </w:pPr>
      <w:del w:id="559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9A7B55" w14:textId="7C64E49D" w:rsidR="002F1085" w:rsidDel="00116173" w:rsidRDefault="002F1085" w:rsidP="002F1085">
      <w:pPr>
        <w:autoSpaceDE w:val="0"/>
        <w:autoSpaceDN w:val="0"/>
        <w:adjustRightInd w:val="0"/>
        <w:spacing w:after="0" w:line="240" w:lineRule="auto"/>
        <w:rPr>
          <w:del w:id="5599" w:author="Michael Bell" w:date="2013-05-06T17:54:00Z"/>
          <w:rFonts w:ascii="Courier New" w:hAnsi="Courier New" w:cs="Courier New"/>
          <w:color w:val="000000"/>
          <w:sz w:val="20"/>
          <w:szCs w:val="20"/>
          <w:highlight w:val="white"/>
        </w:rPr>
      </w:pPr>
    </w:p>
    <w:p w14:paraId="7F7A505B" w14:textId="6F9FCF8D" w:rsidR="002F1085" w:rsidDel="00116173" w:rsidRDefault="002F1085" w:rsidP="002F1085">
      <w:pPr>
        <w:autoSpaceDE w:val="0"/>
        <w:autoSpaceDN w:val="0"/>
        <w:adjustRightInd w:val="0"/>
        <w:spacing w:after="0" w:line="240" w:lineRule="auto"/>
        <w:rPr>
          <w:del w:id="5600" w:author="Michael Bell" w:date="2013-05-06T17:54:00Z"/>
          <w:rFonts w:ascii="Courier New" w:hAnsi="Courier New" w:cs="Courier New"/>
          <w:color w:val="000000"/>
          <w:sz w:val="20"/>
          <w:szCs w:val="20"/>
          <w:highlight w:val="white"/>
        </w:rPr>
      </w:pPr>
      <w:del w:id="560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'C'</w:delText>
        </w:r>
        <w:r w:rsidDel="00116173">
          <w:rPr>
            <w:rFonts w:ascii="Courier New" w:hAnsi="Courier New" w:cs="Courier New"/>
            <w:b/>
            <w:bCs/>
            <w:color w:val="000080"/>
            <w:sz w:val="20"/>
            <w:szCs w:val="20"/>
            <w:highlight w:val="white"/>
          </w:rPr>
          <w:delText>:</w:delText>
        </w:r>
      </w:del>
    </w:p>
    <w:p w14:paraId="1269A328" w14:textId="6CF20878" w:rsidR="002F1085" w:rsidDel="00116173" w:rsidRDefault="002F1085" w:rsidP="002F1085">
      <w:pPr>
        <w:autoSpaceDE w:val="0"/>
        <w:autoSpaceDN w:val="0"/>
        <w:adjustRightInd w:val="0"/>
        <w:spacing w:after="0" w:line="240" w:lineRule="auto"/>
        <w:rPr>
          <w:del w:id="5602" w:author="Michael Bell" w:date="2013-05-06T17:54:00Z"/>
          <w:rFonts w:ascii="Courier New" w:hAnsi="Courier New" w:cs="Courier New"/>
          <w:color w:val="000000"/>
          <w:sz w:val="20"/>
          <w:szCs w:val="20"/>
          <w:highlight w:val="white"/>
        </w:rPr>
      </w:pPr>
      <w:del w:id="560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9A4DED0" w14:textId="2E4BC67B" w:rsidR="002F1085" w:rsidDel="00116173" w:rsidRDefault="002F1085" w:rsidP="002F1085">
      <w:pPr>
        <w:autoSpaceDE w:val="0"/>
        <w:autoSpaceDN w:val="0"/>
        <w:adjustRightInd w:val="0"/>
        <w:spacing w:after="0" w:line="240" w:lineRule="auto"/>
        <w:rPr>
          <w:del w:id="5604" w:author="Michael Bell" w:date="2013-05-06T17:54:00Z"/>
          <w:rFonts w:ascii="Courier New" w:hAnsi="Courier New" w:cs="Courier New"/>
          <w:color w:val="008000"/>
          <w:sz w:val="20"/>
          <w:szCs w:val="20"/>
          <w:highlight w:val="white"/>
        </w:rPr>
      </w:pPr>
      <w:del w:id="5605"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converge the given points</w:delText>
        </w:r>
      </w:del>
    </w:p>
    <w:p w14:paraId="4504D4FD" w14:textId="6F9A7EF5" w:rsidR="002F1085" w:rsidDel="00116173" w:rsidRDefault="002F1085" w:rsidP="002F1085">
      <w:pPr>
        <w:autoSpaceDE w:val="0"/>
        <w:autoSpaceDN w:val="0"/>
        <w:adjustRightInd w:val="0"/>
        <w:spacing w:after="0" w:line="240" w:lineRule="auto"/>
        <w:rPr>
          <w:del w:id="5606" w:author="Michael Bell" w:date="2013-05-06T17:54:00Z"/>
          <w:rFonts w:ascii="Courier New" w:hAnsi="Courier New" w:cs="Courier New"/>
          <w:color w:val="000000"/>
          <w:sz w:val="20"/>
          <w:szCs w:val="20"/>
          <w:highlight w:val="white"/>
        </w:rPr>
      </w:pPr>
      <w:del w:id="5607"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"converge"</w:delText>
        </w:r>
        <w:r w:rsidDel="00116173">
          <w:rPr>
            <w:rFonts w:ascii="Courier New" w:hAnsi="Courier New" w:cs="Courier New"/>
            <w:b/>
            <w:bCs/>
            <w:color w:val="000080"/>
            <w:sz w:val="20"/>
            <w:szCs w:val="20"/>
            <w:highlight w:val="white"/>
          </w:rPr>
          <w:delText>);</w:delText>
        </w:r>
      </w:del>
    </w:p>
    <w:p w14:paraId="656BB876" w14:textId="0BAD2DF1" w:rsidR="002F1085" w:rsidDel="00116173" w:rsidRDefault="002F1085" w:rsidP="002F1085">
      <w:pPr>
        <w:autoSpaceDE w:val="0"/>
        <w:autoSpaceDN w:val="0"/>
        <w:adjustRightInd w:val="0"/>
        <w:spacing w:after="0" w:line="240" w:lineRule="auto"/>
        <w:rPr>
          <w:del w:id="5608" w:author="Michael Bell" w:date="2013-05-06T17:54:00Z"/>
          <w:rFonts w:ascii="Courier New" w:hAnsi="Courier New" w:cs="Courier New"/>
          <w:color w:val="008000"/>
          <w:sz w:val="20"/>
          <w:szCs w:val="20"/>
          <w:highlight w:val="white"/>
        </w:rPr>
      </w:pPr>
      <w:del w:id="560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70907CCD" w14:textId="691297EB" w:rsidR="002F1085" w:rsidDel="00116173" w:rsidRDefault="002F1085" w:rsidP="002F1085">
      <w:pPr>
        <w:autoSpaceDE w:val="0"/>
        <w:autoSpaceDN w:val="0"/>
        <w:adjustRightInd w:val="0"/>
        <w:spacing w:after="0" w:line="240" w:lineRule="auto"/>
        <w:rPr>
          <w:del w:id="5610" w:author="Michael Bell" w:date="2013-05-06T17:54:00Z"/>
          <w:rFonts w:ascii="Courier New" w:hAnsi="Courier New" w:cs="Courier New"/>
          <w:color w:val="000000"/>
          <w:sz w:val="20"/>
          <w:szCs w:val="20"/>
          <w:highlight w:val="white"/>
        </w:rPr>
      </w:pPr>
      <w:del w:id="5611"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7210C0ED" w14:textId="332025EE" w:rsidR="002F1085" w:rsidDel="00116173" w:rsidRDefault="002F1085" w:rsidP="002F1085">
      <w:pPr>
        <w:autoSpaceDE w:val="0"/>
        <w:autoSpaceDN w:val="0"/>
        <w:adjustRightInd w:val="0"/>
        <w:spacing w:after="0" w:line="240" w:lineRule="auto"/>
        <w:rPr>
          <w:del w:id="5612" w:author="Michael Bell" w:date="2013-05-06T17:54:00Z"/>
          <w:rFonts w:ascii="Courier New" w:hAnsi="Courier New" w:cs="Courier New"/>
          <w:color w:val="000000"/>
          <w:sz w:val="20"/>
          <w:szCs w:val="20"/>
          <w:highlight w:val="white"/>
        </w:rPr>
      </w:pPr>
      <w:del w:id="561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7C63911" w14:textId="735BDE85" w:rsidR="002F1085" w:rsidDel="00116173" w:rsidRDefault="002F1085" w:rsidP="002F1085">
      <w:pPr>
        <w:autoSpaceDE w:val="0"/>
        <w:autoSpaceDN w:val="0"/>
        <w:adjustRightInd w:val="0"/>
        <w:spacing w:after="0" w:line="240" w:lineRule="auto"/>
        <w:rPr>
          <w:del w:id="5614" w:author="Michael Bell" w:date="2013-05-06T17:54:00Z"/>
          <w:rFonts w:ascii="Courier New" w:hAnsi="Courier New" w:cs="Courier New"/>
          <w:color w:val="000000"/>
          <w:sz w:val="20"/>
          <w:szCs w:val="20"/>
          <w:highlight w:val="white"/>
        </w:rPr>
      </w:pPr>
      <w:del w:id="5615" w:author="Michael Bell" w:date="2013-05-06T17:54:00Z">
        <w:r w:rsidDel="00116173">
          <w:rPr>
            <w:rFonts w:ascii="Courier New" w:hAnsi="Courier New" w:cs="Courier New"/>
            <w:color w:val="000000"/>
            <w:sz w:val="20"/>
            <w:szCs w:val="20"/>
            <w:highlight w:val="white"/>
          </w:rPr>
          <w:delText xml:space="preserve">          </w:delText>
        </w:r>
      </w:del>
    </w:p>
    <w:p w14:paraId="5A87E31E" w14:textId="4E7AB034" w:rsidR="002F1085" w:rsidDel="00116173" w:rsidRDefault="002F1085" w:rsidP="002F1085">
      <w:pPr>
        <w:autoSpaceDE w:val="0"/>
        <w:autoSpaceDN w:val="0"/>
        <w:adjustRightInd w:val="0"/>
        <w:spacing w:after="0" w:line="240" w:lineRule="auto"/>
        <w:rPr>
          <w:del w:id="5616" w:author="Michael Bell" w:date="2013-05-06T17:54:00Z"/>
          <w:rFonts w:ascii="Courier New" w:hAnsi="Courier New" w:cs="Courier New"/>
          <w:color w:val="000000"/>
          <w:sz w:val="20"/>
          <w:szCs w:val="20"/>
          <w:highlight w:val="white"/>
        </w:rPr>
      </w:pPr>
      <w:del w:id="561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A20DA9B" w14:textId="53C6A12B" w:rsidR="002F1085" w:rsidDel="00116173" w:rsidRDefault="002F1085" w:rsidP="002F1085">
      <w:pPr>
        <w:autoSpaceDE w:val="0"/>
        <w:autoSpaceDN w:val="0"/>
        <w:adjustRightInd w:val="0"/>
        <w:spacing w:after="0" w:line="240" w:lineRule="auto"/>
        <w:rPr>
          <w:del w:id="5618" w:author="Michael Bell" w:date="2013-05-06T17:54:00Z"/>
          <w:rFonts w:ascii="Courier New" w:hAnsi="Courier New" w:cs="Courier New"/>
          <w:color w:val="000000"/>
          <w:sz w:val="20"/>
          <w:szCs w:val="20"/>
          <w:highlight w:val="white"/>
        </w:rPr>
      </w:pPr>
    </w:p>
    <w:p w14:paraId="496F2494" w14:textId="4BAB1826" w:rsidR="002F1085" w:rsidDel="00116173" w:rsidRDefault="002F1085" w:rsidP="002F1085">
      <w:pPr>
        <w:autoSpaceDE w:val="0"/>
        <w:autoSpaceDN w:val="0"/>
        <w:adjustRightInd w:val="0"/>
        <w:spacing w:after="0" w:line="240" w:lineRule="auto"/>
        <w:rPr>
          <w:del w:id="5619" w:author="Michael Bell" w:date="2013-05-06T17:54:00Z"/>
          <w:rFonts w:ascii="Courier New" w:hAnsi="Courier New" w:cs="Courier New"/>
          <w:color w:val="000000"/>
          <w:sz w:val="20"/>
          <w:szCs w:val="20"/>
          <w:highlight w:val="white"/>
        </w:rPr>
      </w:pPr>
      <w:del w:id="5620"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'D'</w:delText>
        </w:r>
        <w:r w:rsidDel="00116173">
          <w:rPr>
            <w:rFonts w:ascii="Courier New" w:hAnsi="Courier New" w:cs="Courier New"/>
            <w:b/>
            <w:bCs/>
            <w:color w:val="000080"/>
            <w:sz w:val="20"/>
            <w:szCs w:val="20"/>
            <w:highlight w:val="white"/>
          </w:rPr>
          <w:delText>:</w:delText>
        </w:r>
      </w:del>
    </w:p>
    <w:p w14:paraId="47DB2B6A" w14:textId="523392FA" w:rsidR="002F1085" w:rsidDel="00116173" w:rsidRDefault="002F1085" w:rsidP="002F1085">
      <w:pPr>
        <w:autoSpaceDE w:val="0"/>
        <w:autoSpaceDN w:val="0"/>
        <w:adjustRightInd w:val="0"/>
        <w:spacing w:after="0" w:line="240" w:lineRule="auto"/>
        <w:rPr>
          <w:del w:id="5621" w:author="Michael Bell" w:date="2013-05-06T17:54:00Z"/>
          <w:rFonts w:ascii="Courier New" w:hAnsi="Courier New" w:cs="Courier New"/>
          <w:color w:val="000000"/>
          <w:sz w:val="20"/>
          <w:szCs w:val="20"/>
          <w:highlight w:val="white"/>
        </w:rPr>
      </w:pPr>
      <w:del w:id="562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E1D5FB1" w14:textId="609402E8" w:rsidR="002F1085" w:rsidDel="00116173" w:rsidRDefault="002F1085" w:rsidP="002F1085">
      <w:pPr>
        <w:autoSpaceDE w:val="0"/>
        <w:autoSpaceDN w:val="0"/>
        <w:adjustRightInd w:val="0"/>
        <w:spacing w:after="0" w:line="240" w:lineRule="auto"/>
        <w:rPr>
          <w:del w:id="5623" w:author="Michael Bell" w:date="2013-05-06T17:54:00Z"/>
          <w:rFonts w:ascii="Courier New" w:hAnsi="Courier New" w:cs="Courier New"/>
          <w:color w:val="008000"/>
          <w:sz w:val="20"/>
          <w:szCs w:val="20"/>
          <w:highlight w:val="white"/>
        </w:rPr>
      </w:pPr>
      <w:del w:id="5624" w:author="Michael Bell" w:date="2013-05-06T17:54:00Z">
        <w:r w:rsidDel="00116173">
          <w:rPr>
            <w:rFonts w:ascii="Courier New" w:hAnsi="Courier New" w:cs="Courier New"/>
            <w:color w:val="000000"/>
            <w:sz w:val="20"/>
            <w:szCs w:val="20"/>
            <w:highlight w:val="white"/>
          </w:rPr>
          <w:delText xml:space="preserve">          pointSwitch</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instSet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instPos</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48</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true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//instructs the board to diverge the given points</w:delText>
        </w:r>
      </w:del>
    </w:p>
    <w:p w14:paraId="07ECEF82" w14:textId="5967D837" w:rsidR="002F1085" w:rsidDel="00116173" w:rsidRDefault="002F1085" w:rsidP="002F1085">
      <w:pPr>
        <w:autoSpaceDE w:val="0"/>
        <w:autoSpaceDN w:val="0"/>
        <w:adjustRightInd w:val="0"/>
        <w:spacing w:after="0" w:line="240" w:lineRule="auto"/>
        <w:rPr>
          <w:del w:id="5625" w:author="Michael Bell" w:date="2013-05-06T17:54:00Z"/>
          <w:rFonts w:ascii="Courier New" w:hAnsi="Courier New" w:cs="Courier New"/>
          <w:color w:val="000000"/>
          <w:sz w:val="20"/>
          <w:szCs w:val="20"/>
          <w:highlight w:val="white"/>
        </w:rPr>
      </w:pPr>
      <w:del w:id="5626" w:author="Michael Bell" w:date="2013-05-06T17:54:00Z">
        <w:r w:rsidDel="00116173">
          <w:rPr>
            <w:rFonts w:ascii="Courier New" w:hAnsi="Courier New" w:cs="Courier New"/>
            <w:color w:val="000000"/>
            <w:sz w:val="20"/>
            <w:szCs w:val="20"/>
            <w:highlight w:val="white"/>
          </w:rPr>
          <w:delText xml:space="preserve">          Serial</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println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808080"/>
            <w:sz w:val="20"/>
            <w:szCs w:val="20"/>
            <w:highlight w:val="white"/>
          </w:rPr>
          <w:delText>"diverge"</w:delText>
        </w:r>
        <w:r w:rsidDel="00116173">
          <w:rPr>
            <w:rFonts w:ascii="Courier New" w:hAnsi="Courier New" w:cs="Courier New"/>
            <w:b/>
            <w:bCs/>
            <w:color w:val="000080"/>
            <w:sz w:val="20"/>
            <w:szCs w:val="20"/>
            <w:highlight w:val="white"/>
          </w:rPr>
          <w:delText>);</w:delText>
        </w:r>
      </w:del>
    </w:p>
    <w:p w14:paraId="27ACF86A" w14:textId="1AF94D91" w:rsidR="002F1085" w:rsidDel="00116173" w:rsidRDefault="002F1085" w:rsidP="002F1085">
      <w:pPr>
        <w:autoSpaceDE w:val="0"/>
        <w:autoSpaceDN w:val="0"/>
        <w:adjustRightInd w:val="0"/>
        <w:spacing w:after="0" w:line="240" w:lineRule="auto"/>
        <w:rPr>
          <w:del w:id="5627" w:author="Michael Bell" w:date="2013-05-06T17:54:00Z"/>
          <w:rFonts w:ascii="Courier New" w:hAnsi="Courier New" w:cs="Courier New"/>
          <w:color w:val="008000"/>
          <w:sz w:val="20"/>
          <w:szCs w:val="20"/>
          <w:highlight w:val="white"/>
        </w:rPr>
      </w:pPr>
      <w:del w:id="5628"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//delay(1000);</w:delText>
        </w:r>
      </w:del>
    </w:p>
    <w:p w14:paraId="31C2B81A" w14:textId="0667E5CF" w:rsidR="002F1085" w:rsidDel="00116173" w:rsidRDefault="002F1085" w:rsidP="002F1085">
      <w:pPr>
        <w:autoSpaceDE w:val="0"/>
        <w:autoSpaceDN w:val="0"/>
        <w:adjustRightInd w:val="0"/>
        <w:spacing w:after="0" w:line="240" w:lineRule="auto"/>
        <w:rPr>
          <w:del w:id="5629" w:author="Michael Bell" w:date="2013-05-06T17:54:00Z"/>
          <w:rFonts w:ascii="Courier New" w:hAnsi="Courier New" w:cs="Courier New"/>
          <w:color w:val="000000"/>
          <w:sz w:val="20"/>
          <w:szCs w:val="20"/>
          <w:highlight w:val="white"/>
        </w:rPr>
      </w:pPr>
      <w:del w:id="5630" w:author="Michael Bell" w:date="2013-05-06T17:54:00Z">
        <w:r w:rsidDel="00116173">
          <w:rPr>
            <w:rFonts w:ascii="Courier New" w:hAnsi="Courier New" w:cs="Courier New"/>
            <w:color w:val="000000"/>
            <w:sz w:val="20"/>
            <w:szCs w:val="20"/>
            <w:highlight w:val="white"/>
          </w:rPr>
          <w:delText xml:space="preserve">          instPos</w:delText>
        </w:r>
        <w:r w:rsidDel="00116173">
          <w:rPr>
            <w:rFonts w:ascii="Courier New" w:hAnsi="Courier New" w:cs="Courier New"/>
            <w:b/>
            <w:bCs/>
            <w:color w:val="000080"/>
            <w:sz w:val="20"/>
            <w:szCs w:val="20"/>
            <w:highlight w:val="white"/>
          </w:rPr>
          <w:delText>++;</w:delText>
        </w:r>
      </w:del>
    </w:p>
    <w:p w14:paraId="161D7CC3" w14:textId="34FFBF51" w:rsidR="002F1085" w:rsidDel="00116173" w:rsidRDefault="002F1085" w:rsidP="002F1085">
      <w:pPr>
        <w:autoSpaceDE w:val="0"/>
        <w:autoSpaceDN w:val="0"/>
        <w:adjustRightInd w:val="0"/>
        <w:spacing w:after="0" w:line="240" w:lineRule="auto"/>
        <w:rPr>
          <w:del w:id="5631" w:author="Michael Bell" w:date="2013-05-06T17:54:00Z"/>
          <w:rFonts w:ascii="Courier New" w:hAnsi="Courier New" w:cs="Courier New"/>
          <w:color w:val="000000"/>
          <w:sz w:val="20"/>
          <w:szCs w:val="20"/>
          <w:highlight w:val="white"/>
        </w:rPr>
      </w:pPr>
      <w:del w:id="5632"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04480AFA" w14:textId="2E592697" w:rsidR="002F1085" w:rsidDel="00116173" w:rsidRDefault="002F1085" w:rsidP="002F1085">
      <w:pPr>
        <w:autoSpaceDE w:val="0"/>
        <w:autoSpaceDN w:val="0"/>
        <w:adjustRightInd w:val="0"/>
        <w:spacing w:after="0" w:line="240" w:lineRule="auto"/>
        <w:rPr>
          <w:del w:id="5633" w:author="Michael Bell" w:date="2013-05-06T17:54:00Z"/>
          <w:rFonts w:ascii="Courier New" w:hAnsi="Courier New" w:cs="Courier New"/>
          <w:color w:val="000000"/>
          <w:sz w:val="20"/>
          <w:szCs w:val="20"/>
          <w:highlight w:val="white"/>
        </w:rPr>
      </w:pPr>
      <w:del w:id="5634"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AD9CCE5" w14:textId="2D2A325E" w:rsidR="002F1085" w:rsidDel="00116173" w:rsidRDefault="002F1085" w:rsidP="002F1085">
      <w:pPr>
        <w:autoSpaceDE w:val="0"/>
        <w:autoSpaceDN w:val="0"/>
        <w:adjustRightInd w:val="0"/>
        <w:spacing w:after="0" w:line="240" w:lineRule="auto"/>
        <w:rPr>
          <w:del w:id="5635" w:author="Michael Bell" w:date="2013-05-06T17:54:00Z"/>
          <w:rFonts w:ascii="Courier New" w:hAnsi="Courier New" w:cs="Courier New"/>
          <w:color w:val="000000"/>
          <w:sz w:val="20"/>
          <w:szCs w:val="20"/>
          <w:highlight w:val="white"/>
        </w:rPr>
      </w:pPr>
    </w:p>
    <w:p w14:paraId="7096503E" w14:textId="4657139A" w:rsidR="002F1085" w:rsidDel="00116173" w:rsidRDefault="002F1085" w:rsidP="002F1085">
      <w:pPr>
        <w:autoSpaceDE w:val="0"/>
        <w:autoSpaceDN w:val="0"/>
        <w:adjustRightInd w:val="0"/>
        <w:spacing w:after="0" w:line="240" w:lineRule="auto"/>
        <w:rPr>
          <w:del w:id="5636" w:author="Michael Bell" w:date="2013-05-06T17:54:00Z"/>
          <w:rFonts w:ascii="Courier New" w:hAnsi="Courier New" w:cs="Courier New"/>
          <w:color w:val="000000"/>
          <w:sz w:val="20"/>
          <w:szCs w:val="20"/>
          <w:highlight w:val="white"/>
        </w:rPr>
      </w:pPr>
      <w:del w:id="563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case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'X'</w:delText>
        </w:r>
        <w:r w:rsidDel="00116173">
          <w:rPr>
            <w:rFonts w:ascii="Courier New" w:hAnsi="Courier New" w:cs="Courier New"/>
            <w:b/>
            <w:bCs/>
            <w:color w:val="000080"/>
            <w:sz w:val="20"/>
            <w:szCs w:val="20"/>
            <w:highlight w:val="white"/>
          </w:rPr>
          <w:delText>:</w:delText>
        </w:r>
      </w:del>
    </w:p>
    <w:p w14:paraId="51915FAC" w14:textId="60377DEA" w:rsidR="002F1085" w:rsidDel="00116173" w:rsidRDefault="002F1085" w:rsidP="002F1085">
      <w:pPr>
        <w:autoSpaceDE w:val="0"/>
        <w:autoSpaceDN w:val="0"/>
        <w:adjustRightInd w:val="0"/>
        <w:spacing w:after="0" w:line="240" w:lineRule="auto"/>
        <w:rPr>
          <w:del w:id="5638" w:author="Michael Bell" w:date="2013-05-06T17:54:00Z"/>
          <w:rFonts w:ascii="Courier New" w:hAnsi="Courier New" w:cs="Courier New"/>
          <w:color w:val="000000"/>
          <w:sz w:val="20"/>
          <w:szCs w:val="20"/>
          <w:highlight w:val="white"/>
        </w:rPr>
      </w:pPr>
      <w:del w:id="563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1101AC8" w14:textId="7227AEBD" w:rsidR="002F1085" w:rsidDel="00116173" w:rsidRDefault="002F1085" w:rsidP="002F1085">
      <w:pPr>
        <w:autoSpaceDE w:val="0"/>
        <w:autoSpaceDN w:val="0"/>
        <w:adjustRightInd w:val="0"/>
        <w:spacing w:after="0" w:line="240" w:lineRule="auto"/>
        <w:rPr>
          <w:del w:id="5640" w:author="Michael Bell" w:date="2013-05-06T17:54:00Z"/>
          <w:rFonts w:ascii="Courier New" w:hAnsi="Courier New" w:cs="Courier New"/>
          <w:color w:val="008000"/>
          <w:sz w:val="20"/>
          <w:szCs w:val="20"/>
          <w:highlight w:val="white"/>
        </w:rPr>
      </w:pPr>
      <w:del w:id="5641" w:author="Michael Bell" w:date="2013-05-06T17:54:00Z">
        <w:r w:rsidDel="00116173">
          <w:rPr>
            <w:rFonts w:ascii="Courier New" w:hAnsi="Courier New" w:cs="Courier New"/>
            <w:color w:val="000000"/>
            <w:sz w:val="20"/>
            <w:szCs w:val="20"/>
            <w:highlight w:val="white"/>
          </w:rPr>
          <w:delText xml:space="preserve">          PPD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the train</w:delText>
        </w:r>
      </w:del>
    </w:p>
    <w:p w14:paraId="71E04791" w14:textId="5172652A" w:rsidR="002F1085" w:rsidDel="00116173" w:rsidRDefault="002F1085" w:rsidP="002F1085">
      <w:pPr>
        <w:autoSpaceDE w:val="0"/>
        <w:autoSpaceDN w:val="0"/>
        <w:adjustRightInd w:val="0"/>
        <w:spacing w:after="0" w:line="240" w:lineRule="auto"/>
        <w:rPr>
          <w:del w:id="5642" w:author="Michael Bell" w:date="2013-05-06T17:54:00Z"/>
          <w:rFonts w:ascii="Courier New" w:hAnsi="Courier New" w:cs="Courier New"/>
          <w:color w:val="008000"/>
          <w:sz w:val="20"/>
          <w:szCs w:val="20"/>
          <w:highlight w:val="white"/>
        </w:rPr>
      </w:pPr>
      <w:del w:id="5643" w:author="Michael Bell" w:date="2013-05-06T17:54:00Z">
        <w:r w:rsidDel="00116173">
          <w:rPr>
            <w:rFonts w:ascii="Courier New" w:hAnsi="Courier New" w:cs="Courier New"/>
            <w:color w:val="000000"/>
            <w:sz w:val="20"/>
            <w:szCs w:val="20"/>
            <w:highlight w:val="white"/>
          </w:rPr>
          <w:delText xml:space="preserve">          inTransit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false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//stop following instructions</w:delText>
        </w:r>
      </w:del>
    </w:p>
    <w:p w14:paraId="44266882" w14:textId="08FE8F41" w:rsidR="002F1085" w:rsidDel="00116173" w:rsidRDefault="002F1085" w:rsidP="002F1085">
      <w:pPr>
        <w:autoSpaceDE w:val="0"/>
        <w:autoSpaceDN w:val="0"/>
        <w:adjustRightInd w:val="0"/>
        <w:spacing w:after="0" w:line="240" w:lineRule="auto"/>
        <w:rPr>
          <w:del w:id="5644" w:author="Michael Bell" w:date="2013-05-06T17:54:00Z"/>
          <w:rFonts w:ascii="Courier New" w:hAnsi="Courier New" w:cs="Courier New"/>
          <w:color w:val="000000"/>
          <w:sz w:val="20"/>
          <w:szCs w:val="20"/>
          <w:highlight w:val="white"/>
        </w:rPr>
      </w:pPr>
      <w:del w:id="56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break</w:delText>
        </w:r>
        <w:r w:rsidDel="00116173">
          <w:rPr>
            <w:rFonts w:ascii="Courier New" w:hAnsi="Courier New" w:cs="Courier New"/>
            <w:b/>
            <w:bCs/>
            <w:color w:val="000080"/>
            <w:sz w:val="20"/>
            <w:szCs w:val="20"/>
            <w:highlight w:val="white"/>
          </w:rPr>
          <w:delText>;</w:delText>
        </w:r>
      </w:del>
    </w:p>
    <w:p w14:paraId="10840D2F" w14:textId="513DBE86" w:rsidR="002F1085" w:rsidDel="00116173" w:rsidRDefault="002F1085" w:rsidP="002F1085">
      <w:pPr>
        <w:autoSpaceDE w:val="0"/>
        <w:autoSpaceDN w:val="0"/>
        <w:adjustRightInd w:val="0"/>
        <w:spacing w:after="0" w:line="240" w:lineRule="auto"/>
        <w:rPr>
          <w:del w:id="5646" w:author="Michael Bell" w:date="2013-05-06T17:54:00Z"/>
          <w:rFonts w:ascii="Courier New" w:hAnsi="Courier New" w:cs="Courier New"/>
          <w:color w:val="000000"/>
          <w:sz w:val="20"/>
          <w:szCs w:val="20"/>
          <w:highlight w:val="white"/>
        </w:rPr>
      </w:pPr>
      <w:del w:id="56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4FA8244" w14:textId="2E5CF21F" w:rsidR="002F1085" w:rsidDel="00116173" w:rsidRDefault="002F1085" w:rsidP="002F1085">
      <w:pPr>
        <w:autoSpaceDE w:val="0"/>
        <w:autoSpaceDN w:val="0"/>
        <w:adjustRightInd w:val="0"/>
        <w:spacing w:after="0" w:line="240" w:lineRule="auto"/>
        <w:rPr>
          <w:del w:id="5648" w:author="Michael Bell" w:date="2013-05-06T17:54:00Z"/>
          <w:rFonts w:ascii="Courier New" w:hAnsi="Courier New" w:cs="Courier New"/>
          <w:color w:val="000000"/>
          <w:sz w:val="20"/>
          <w:szCs w:val="20"/>
          <w:highlight w:val="white"/>
        </w:rPr>
      </w:pPr>
      <w:del w:id="56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09643B68" w14:textId="2F1CA822" w:rsidR="002F1085" w:rsidDel="00116173" w:rsidRDefault="002F1085" w:rsidP="002F1085">
      <w:pPr>
        <w:autoSpaceDE w:val="0"/>
        <w:autoSpaceDN w:val="0"/>
        <w:adjustRightInd w:val="0"/>
        <w:spacing w:after="0" w:line="240" w:lineRule="auto"/>
        <w:rPr>
          <w:del w:id="5650" w:author="Michael Bell" w:date="2013-05-06T17:54:00Z"/>
          <w:rFonts w:ascii="Courier New" w:hAnsi="Courier New" w:cs="Courier New"/>
          <w:color w:val="008000"/>
          <w:sz w:val="20"/>
          <w:szCs w:val="20"/>
          <w:highlight w:val="white"/>
        </w:rPr>
      </w:pPr>
      <w:del w:id="5651" w:author="Michael Bell" w:date="2013-05-06T17:54:00Z">
        <w:r w:rsidDel="00116173">
          <w:rPr>
            <w:rFonts w:ascii="Courier New" w:hAnsi="Courier New" w:cs="Courier New"/>
            <w:color w:val="000000"/>
            <w:sz w:val="20"/>
            <w:szCs w:val="20"/>
            <w:highlight w:val="white"/>
          </w:rPr>
          <w:delText xml:space="preserve">      timer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//resets the timer to be used by a diferent call of W</w:delText>
        </w:r>
      </w:del>
    </w:p>
    <w:p w14:paraId="6547A9F2" w14:textId="1774A254" w:rsidR="002F1085" w:rsidDel="00116173" w:rsidRDefault="002F1085" w:rsidP="002F1085">
      <w:pPr>
        <w:autoSpaceDE w:val="0"/>
        <w:autoSpaceDN w:val="0"/>
        <w:adjustRightInd w:val="0"/>
        <w:spacing w:after="0" w:line="240" w:lineRule="auto"/>
        <w:rPr>
          <w:del w:id="5652" w:author="Michael Bell" w:date="2013-05-06T17:54:00Z"/>
          <w:rFonts w:ascii="Courier New" w:hAnsi="Courier New" w:cs="Courier New"/>
          <w:color w:val="008000"/>
          <w:sz w:val="20"/>
          <w:szCs w:val="20"/>
          <w:highlight w:val="white"/>
        </w:rPr>
      </w:pPr>
      <w:del w:id="565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moves to the next instruction set</w:delText>
        </w:r>
      </w:del>
    </w:p>
    <w:p w14:paraId="094F865A" w14:textId="1C53ABAF" w:rsidR="002F1085" w:rsidDel="00116173" w:rsidRDefault="002F1085" w:rsidP="002F1085">
      <w:pPr>
        <w:autoSpaceDE w:val="0"/>
        <w:autoSpaceDN w:val="0"/>
        <w:adjustRightInd w:val="0"/>
        <w:spacing w:after="0" w:line="240" w:lineRule="auto"/>
        <w:rPr>
          <w:del w:id="5654" w:author="Michael Bell" w:date="2013-05-06T17:54:00Z"/>
          <w:rFonts w:ascii="Courier New" w:hAnsi="Courier New" w:cs="Courier New"/>
          <w:color w:val="008000"/>
          <w:sz w:val="20"/>
          <w:szCs w:val="20"/>
          <w:highlight w:val="white"/>
        </w:rPr>
      </w:pPr>
      <w:del w:id="56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for(int i = 0; i &lt; 10; i++)</w:delText>
        </w:r>
      </w:del>
    </w:p>
    <w:p w14:paraId="4AE1F194" w14:textId="05575638" w:rsidR="002F1085" w:rsidDel="00116173" w:rsidRDefault="002F1085" w:rsidP="002F1085">
      <w:pPr>
        <w:autoSpaceDE w:val="0"/>
        <w:autoSpaceDN w:val="0"/>
        <w:adjustRightInd w:val="0"/>
        <w:spacing w:after="0" w:line="240" w:lineRule="auto"/>
        <w:rPr>
          <w:del w:id="5656" w:author="Michael Bell" w:date="2013-05-06T17:54:00Z"/>
          <w:rFonts w:ascii="Courier New" w:hAnsi="Courier New" w:cs="Courier New"/>
          <w:color w:val="008000"/>
          <w:sz w:val="20"/>
          <w:szCs w:val="20"/>
          <w:highlight w:val="white"/>
        </w:rPr>
      </w:pPr>
      <w:del w:id="565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58FD8E29" w14:textId="674DA21C" w:rsidR="002F1085" w:rsidDel="00116173" w:rsidRDefault="002F1085" w:rsidP="002F1085">
      <w:pPr>
        <w:autoSpaceDE w:val="0"/>
        <w:autoSpaceDN w:val="0"/>
        <w:adjustRightInd w:val="0"/>
        <w:spacing w:after="0" w:line="240" w:lineRule="auto"/>
        <w:rPr>
          <w:del w:id="5658" w:author="Michael Bell" w:date="2013-05-06T17:54:00Z"/>
          <w:rFonts w:ascii="Courier New" w:hAnsi="Courier New" w:cs="Courier New"/>
          <w:color w:val="008000"/>
          <w:sz w:val="20"/>
          <w:szCs w:val="20"/>
          <w:highlight w:val="white"/>
        </w:rPr>
      </w:pPr>
      <w:del w:id="565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Serial.print(i);</w:delText>
        </w:r>
      </w:del>
    </w:p>
    <w:p w14:paraId="12439B1B" w14:textId="43D3FB69" w:rsidR="002F1085" w:rsidDel="00116173" w:rsidRDefault="002F1085" w:rsidP="002F1085">
      <w:pPr>
        <w:autoSpaceDE w:val="0"/>
        <w:autoSpaceDN w:val="0"/>
        <w:adjustRightInd w:val="0"/>
        <w:spacing w:after="0" w:line="240" w:lineRule="auto"/>
        <w:rPr>
          <w:del w:id="5660" w:author="Michael Bell" w:date="2013-05-06T17:54:00Z"/>
          <w:rFonts w:ascii="Courier New" w:hAnsi="Courier New" w:cs="Courier New"/>
          <w:color w:val="008000"/>
          <w:sz w:val="20"/>
          <w:szCs w:val="20"/>
          <w:highlight w:val="white"/>
        </w:rPr>
      </w:pPr>
      <w:del w:id="566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w:delText>
        </w:r>
      </w:del>
    </w:p>
    <w:p w14:paraId="46A216FA" w14:textId="3874D49A" w:rsidR="002F1085" w:rsidDel="00116173" w:rsidRDefault="002F1085" w:rsidP="002F1085">
      <w:pPr>
        <w:autoSpaceDE w:val="0"/>
        <w:autoSpaceDN w:val="0"/>
        <w:adjustRightInd w:val="0"/>
        <w:spacing w:after="0" w:line="240" w:lineRule="auto"/>
        <w:rPr>
          <w:del w:id="5662" w:author="Michael Bell" w:date="2013-05-06T17:54:00Z"/>
          <w:rFonts w:ascii="Courier New" w:hAnsi="Courier New" w:cs="Courier New"/>
          <w:color w:val="008000"/>
          <w:sz w:val="20"/>
          <w:szCs w:val="20"/>
          <w:highlight w:val="white"/>
        </w:rPr>
      </w:pPr>
      <w:del w:id="566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Serial.println(pointSwitch[i]);</w:delText>
        </w:r>
      </w:del>
    </w:p>
    <w:p w14:paraId="53584930" w14:textId="096E62AF" w:rsidR="002F1085" w:rsidDel="00116173" w:rsidRDefault="002F1085" w:rsidP="002F1085">
      <w:pPr>
        <w:autoSpaceDE w:val="0"/>
        <w:autoSpaceDN w:val="0"/>
        <w:adjustRightInd w:val="0"/>
        <w:spacing w:after="0" w:line="240" w:lineRule="auto"/>
        <w:rPr>
          <w:del w:id="5664" w:author="Michael Bell" w:date="2013-05-06T17:54:00Z"/>
          <w:rFonts w:ascii="Courier New" w:hAnsi="Courier New" w:cs="Courier New"/>
          <w:color w:val="008000"/>
          <w:sz w:val="20"/>
          <w:szCs w:val="20"/>
          <w:highlight w:val="white"/>
        </w:rPr>
      </w:pPr>
      <w:del w:id="566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w:delText>
        </w:r>
      </w:del>
    </w:p>
    <w:p w14:paraId="7CFCA481" w14:textId="41BC6289" w:rsidR="002F1085" w:rsidDel="00116173" w:rsidRDefault="002F1085" w:rsidP="002F1085">
      <w:pPr>
        <w:autoSpaceDE w:val="0"/>
        <w:autoSpaceDN w:val="0"/>
        <w:adjustRightInd w:val="0"/>
        <w:spacing w:after="0" w:line="240" w:lineRule="auto"/>
        <w:rPr>
          <w:del w:id="5666" w:author="Michael Bell" w:date="2013-05-06T17:54:00Z"/>
          <w:rFonts w:ascii="Courier New" w:hAnsi="Courier New" w:cs="Courier New"/>
          <w:color w:val="008000"/>
          <w:sz w:val="20"/>
          <w:szCs w:val="20"/>
          <w:highlight w:val="white"/>
        </w:rPr>
      </w:pPr>
      <w:del w:id="56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xml:space="preserve">//          </w:delText>
        </w:r>
      </w:del>
    </w:p>
    <w:p w14:paraId="033FE28D" w14:textId="394C6896" w:rsidR="002F1085" w:rsidDel="00116173" w:rsidRDefault="002F1085" w:rsidP="002F1085">
      <w:pPr>
        <w:autoSpaceDE w:val="0"/>
        <w:autoSpaceDN w:val="0"/>
        <w:adjustRightInd w:val="0"/>
        <w:spacing w:after="0" w:line="240" w:lineRule="auto"/>
        <w:rPr>
          <w:del w:id="5668" w:author="Michael Bell" w:date="2013-05-06T17:54:00Z"/>
          <w:rFonts w:ascii="Courier New" w:hAnsi="Courier New" w:cs="Courier New"/>
          <w:color w:val="008000"/>
          <w:sz w:val="20"/>
          <w:szCs w:val="20"/>
          <w:highlight w:val="white"/>
        </w:rPr>
      </w:pPr>
      <w:del w:id="566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           delay(10000);</w:delText>
        </w:r>
      </w:del>
    </w:p>
    <w:p w14:paraId="44E2EE19" w14:textId="0F17342E" w:rsidR="002F1085" w:rsidDel="00116173" w:rsidRDefault="002F1085" w:rsidP="002F1085">
      <w:pPr>
        <w:autoSpaceDE w:val="0"/>
        <w:autoSpaceDN w:val="0"/>
        <w:adjustRightInd w:val="0"/>
        <w:spacing w:after="0" w:line="240" w:lineRule="auto"/>
        <w:rPr>
          <w:del w:id="5670" w:author="Michael Bell" w:date="2013-05-06T17:54:00Z"/>
          <w:rFonts w:ascii="Courier New" w:hAnsi="Courier New" w:cs="Courier New"/>
          <w:color w:val="000000"/>
          <w:sz w:val="20"/>
          <w:szCs w:val="20"/>
          <w:highlight w:val="white"/>
        </w:rPr>
      </w:pPr>
      <w:del w:id="567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0D51BBC" w14:textId="08397213" w:rsidR="002F1085" w:rsidDel="00116173" w:rsidRDefault="002F1085" w:rsidP="002F1085">
      <w:pPr>
        <w:autoSpaceDE w:val="0"/>
        <w:autoSpaceDN w:val="0"/>
        <w:adjustRightInd w:val="0"/>
        <w:spacing w:after="0" w:line="240" w:lineRule="auto"/>
        <w:rPr>
          <w:del w:id="5672" w:author="Michael Bell" w:date="2013-05-06T17:54:00Z"/>
          <w:rFonts w:ascii="Courier New" w:hAnsi="Courier New" w:cs="Courier New"/>
          <w:color w:val="000000"/>
          <w:sz w:val="20"/>
          <w:szCs w:val="20"/>
          <w:highlight w:val="white"/>
        </w:rPr>
      </w:pPr>
      <w:del w:id="5673" w:author="Michael Bell" w:date="2013-05-06T17:54:00Z">
        <w:r w:rsidDel="00116173">
          <w:rPr>
            <w:rFonts w:ascii="Courier New" w:hAnsi="Courier New" w:cs="Courier New"/>
            <w:color w:val="000000"/>
            <w:sz w:val="20"/>
            <w:szCs w:val="20"/>
            <w:highlight w:val="white"/>
          </w:rPr>
          <w:delText xml:space="preserve">  </w:delText>
        </w:r>
      </w:del>
    </w:p>
    <w:p w14:paraId="1A95E64C" w14:textId="2C54A753" w:rsidR="002F1085" w:rsidDel="00116173" w:rsidRDefault="002F1085" w:rsidP="002F1085">
      <w:pPr>
        <w:autoSpaceDE w:val="0"/>
        <w:autoSpaceDN w:val="0"/>
        <w:adjustRightInd w:val="0"/>
        <w:spacing w:after="0" w:line="240" w:lineRule="auto"/>
        <w:rPr>
          <w:del w:id="5674" w:author="Michael Bell" w:date="2013-05-06T17:54:00Z"/>
          <w:rFonts w:ascii="Courier New" w:hAnsi="Courier New" w:cs="Courier New"/>
          <w:color w:val="000000"/>
          <w:sz w:val="20"/>
          <w:szCs w:val="20"/>
          <w:highlight w:val="white"/>
        </w:rPr>
      </w:pPr>
      <w:del w:id="5675" w:author="Michael Bell" w:date="2013-05-06T17:54:00Z">
        <w:r w:rsidDel="00116173">
          <w:rPr>
            <w:rFonts w:ascii="Courier New" w:hAnsi="Courier New" w:cs="Courier New"/>
            <w:b/>
            <w:bCs/>
            <w:color w:val="000080"/>
            <w:sz w:val="20"/>
            <w:szCs w:val="20"/>
            <w:highlight w:val="white"/>
          </w:rPr>
          <w:delText>}</w:delText>
        </w:r>
      </w:del>
    </w:p>
    <w:p w14:paraId="2CED7551" w14:textId="77777777" w:rsidR="002F1085" w:rsidRDefault="002F1085">
      <w:r>
        <w:br w:type="page"/>
      </w:r>
    </w:p>
    <w:p w14:paraId="40E13F37" w14:textId="77777777" w:rsidR="002F1085" w:rsidRDefault="002F1085" w:rsidP="002F1085">
      <w:pPr>
        <w:pStyle w:val="Heading2"/>
      </w:pPr>
      <w:bookmarkStart w:id="5676" w:name="_Toc355693072"/>
      <w:r>
        <w:lastRenderedPageBreak/>
        <w:t>respondHash.ino</w:t>
      </w:r>
      <w:bookmarkEnd w:id="5676"/>
    </w:p>
    <w:p w14:paraId="2CD397F5" w14:textId="77777777" w:rsidR="003A2FEE" w:rsidRDefault="003A2FEE" w:rsidP="003A2FEE">
      <w:pPr>
        <w:autoSpaceDE w:val="0"/>
        <w:autoSpaceDN w:val="0"/>
        <w:adjustRightInd w:val="0"/>
        <w:spacing w:after="0" w:line="240" w:lineRule="auto"/>
        <w:rPr>
          <w:ins w:id="5677" w:author="Michael Bell" w:date="2013-05-06T18:08:00Z"/>
          <w:rFonts w:ascii="Courier New" w:hAnsi="Courier New" w:cs="Courier New"/>
          <w:color w:val="008000"/>
          <w:sz w:val="20"/>
          <w:szCs w:val="20"/>
          <w:highlight w:val="white"/>
        </w:rPr>
      </w:pPr>
      <w:ins w:id="5678" w:author="Michael Bell" w:date="2013-05-06T18:08:00Z">
        <w:r>
          <w:rPr>
            <w:rFonts w:ascii="Courier New" w:hAnsi="Courier New" w:cs="Courier New"/>
            <w:color w:val="008000"/>
            <w:sz w:val="20"/>
            <w:szCs w:val="20"/>
            <w:highlight w:val="white"/>
          </w:rPr>
          <w:t>/*</w:t>
        </w:r>
      </w:ins>
    </w:p>
    <w:p w14:paraId="4C795E21" w14:textId="77777777" w:rsidR="003A2FEE" w:rsidRDefault="003A2FEE" w:rsidP="003A2FEE">
      <w:pPr>
        <w:autoSpaceDE w:val="0"/>
        <w:autoSpaceDN w:val="0"/>
        <w:adjustRightInd w:val="0"/>
        <w:spacing w:after="0" w:line="240" w:lineRule="auto"/>
        <w:rPr>
          <w:ins w:id="5679" w:author="Michael Bell" w:date="2013-05-06T18:08:00Z"/>
          <w:rFonts w:ascii="Courier New" w:hAnsi="Courier New" w:cs="Courier New"/>
          <w:color w:val="008000"/>
          <w:sz w:val="20"/>
          <w:szCs w:val="20"/>
          <w:highlight w:val="white"/>
        </w:rPr>
      </w:pPr>
    </w:p>
    <w:p w14:paraId="671D06CE" w14:textId="77777777" w:rsidR="003A2FEE" w:rsidRDefault="003A2FEE" w:rsidP="003A2FEE">
      <w:pPr>
        <w:autoSpaceDE w:val="0"/>
        <w:autoSpaceDN w:val="0"/>
        <w:adjustRightInd w:val="0"/>
        <w:spacing w:after="0" w:line="240" w:lineRule="auto"/>
        <w:rPr>
          <w:ins w:id="5680" w:author="Michael Bell" w:date="2013-05-06T18:08:00Z"/>
          <w:rFonts w:ascii="Courier New" w:hAnsi="Courier New" w:cs="Courier New"/>
          <w:color w:val="008000"/>
          <w:sz w:val="20"/>
          <w:szCs w:val="20"/>
          <w:highlight w:val="white"/>
        </w:rPr>
      </w:pPr>
      <w:ins w:id="5681" w:author="Michael Bell" w:date="2013-05-06T18:08:00Z">
        <w:r>
          <w:rPr>
            <w:rFonts w:ascii="Courier New" w:hAnsi="Courier New" w:cs="Courier New"/>
            <w:color w:val="008000"/>
            <w:sz w:val="20"/>
            <w:szCs w:val="20"/>
            <w:highlight w:val="white"/>
          </w:rPr>
          <w:t xml:space="preserve"> BELTRAK</w:t>
        </w:r>
      </w:ins>
    </w:p>
    <w:p w14:paraId="5F9AFF7A" w14:textId="77777777" w:rsidR="003A2FEE" w:rsidRDefault="003A2FEE" w:rsidP="003A2FEE">
      <w:pPr>
        <w:autoSpaceDE w:val="0"/>
        <w:autoSpaceDN w:val="0"/>
        <w:adjustRightInd w:val="0"/>
        <w:spacing w:after="0" w:line="240" w:lineRule="auto"/>
        <w:rPr>
          <w:ins w:id="5682" w:author="Michael Bell" w:date="2013-05-06T18:08:00Z"/>
          <w:rFonts w:ascii="Courier New" w:hAnsi="Courier New" w:cs="Courier New"/>
          <w:color w:val="008000"/>
          <w:sz w:val="20"/>
          <w:szCs w:val="20"/>
          <w:highlight w:val="white"/>
        </w:rPr>
      </w:pPr>
      <w:ins w:id="5683" w:author="Michael Bell" w:date="2013-05-06T18:08:00Z">
        <w:r>
          <w:rPr>
            <w:rFonts w:ascii="Courier New" w:hAnsi="Courier New" w:cs="Courier New"/>
            <w:color w:val="008000"/>
            <w:sz w:val="20"/>
            <w:szCs w:val="20"/>
            <w:highlight w:val="white"/>
          </w:rPr>
          <w:t xml:space="preserve"> </w:t>
        </w:r>
      </w:ins>
    </w:p>
    <w:p w14:paraId="5847C1B6" w14:textId="77777777" w:rsidR="003A2FEE" w:rsidRDefault="003A2FEE" w:rsidP="003A2FEE">
      <w:pPr>
        <w:autoSpaceDE w:val="0"/>
        <w:autoSpaceDN w:val="0"/>
        <w:adjustRightInd w:val="0"/>
        <w:spacing w:after="0" w:line="240" w:lineRule="auto"/>
        <w:rPr>
          <w:ins w:id="5684" w:author="Michael Bell" w:date="2013-05-06T18:08:00Z"/>
          <w:rFonts w:ascii="Courier New" w:hAnsi="Courier New" w:cs="Courier New"/>
          <w:color w:val="008000"/>
          <w:sz w:val="20"/>
          <w:szCs w:val="20"/>
          <w:highlight w:val="white"/>
        </w:rPr>
      </w:pPr>
      <w:ins w:id="5685" w:author="Michael Bell" w:date="2013-05-06T18:08:00Z">
        <w:r>
          <w:rPr>
            <w:rFonts w:ascii="Courier New" w:hAnsi="Courier New" w:cs="Courier New"/>
            <w:color w:val="008000"/>
            <w:sz w:val="20"/>
            <w:szCs w:val="20"/>
            <w:highlight w:val="white"/>
          </w:rPr>
          <w:t xml:space="preserve"> V1.0</w:t>
        </w:r>
      </w:ins>
    </w:p>
    <w:p w14:paraId="53DF4D84" w14:textId="77777777" w:rsidR="003A2FEE" w:rsidRDefault="003A2FEE" w:rsidP="003A2FEE">
      <w:pPr>
        <w:autoSpaceDE w:val="0"/>
        <w:autoSpaceDN w:val="0"/>
        <w:adjustRightInd w:val="0"/>
        <w:spacing w:after="0" w:line="240" w:lineRule="auto"/>
        <w:rPr>
          <w:ins w:id="5686" w:author="Michael Bell" w:date="2013-05-06T18:08:00Z"/>
          <w:rFonts w:ascii="Courier New" w:hAnsi="Courier New" w:cs="Courier New"/>
          <w:color w:val="008000"/>
          <w:sz w:val="20"/>
          <w:szCs w:val="20"/>
          <w:highlight w:val="white"/>
        </w:rPr>
      </w:pPr>
      <w:ins w:id="5687" w:author="Michael Bell" w:date="2013-05-06T18:08:00Z">
        <w:r>
          <w:rPr>
            <w:rFonts w:ascii="Courier New" w:hAnsi="Courier New" w:cs="Courier New"/>
            <w:color w:val="008000"/>
            <w:sz w:val="20"/>
            <w:szCs w:val="20"/>
            <w:highlight w:val="white"/>
          </w:rPr>
          <w:t xml:space="preserve"> </w:t>
        </w:r>
      </w:ins>
    </w:p>
    <w:p w14:paraId="38AD9818" w14:textId="77777777" w:rsidR="003A2FEE" w:rsidRDefault="003A2FEE" w:rsidP="003A2FEE">
      <w:pPr>
        <w:autoSpaceDE w:val="0"/>
        <w:autoSpaceDN w:val="0"/>
        <w:adjustRightInd w:val="0"/>
        <w:spacing w:after="0" w:line="240" w:lineRule="auto"/>
        <w:rPr>
          <w:ins w:id="5688" w:author="Michael Bell" w:date="2013-05-06T18:08:00Z"/>
          <w:rFonts w:ascii="Courier New" w:hAnsi="Courier New" w:cs="Courier New"/>
          <w:color w:val="008000"/>
          <w:sz w:val="20"/>
          <w:szCs w:val="20"/>
          <w:highlight w:val="white"/>
        </w:rPr>
      </w:pPr>
      <w:ins w:id="5689" w:author="Michael Bell" w:date="2013-05-06T18:08: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76B0B412" w14:textId="77777777" w:rsidR="003A2FEE" w:rsidRDefault="003A2FEE" w:rsidP="003A2FEE">
      <w:pPr>
        <w:autoSpaceDE w:val="0"/>
        <w:autoSpaceDN w:val="0"/>
        <w:adjustRightInd w:val="0"/>
        <w:spacing w:after="0" w:line="240" w:lineRule="auto"/>
        <w:rPr>
          <w:ins w:id="5690" w:author="Michael Bell" w:date="2013-05-06T18:08:00Z"/>
          <w:rFonts w:ascii="Courier New" w:hAnsi="Courier New" w:cs="Courier New"/>
          <w:color w:val="008000"/>
          <w:sz w:val="20"/>
          <w:szCs w:val="20"/>
          <w:highlight w:val="white"/>
        </w:rPr>
      </w:pPr>
      <w:ins w:id="5691" w:author="Michael Bell" w:date="2013-05-06T18:08:00Z">
        <w:r>
          <w:rPr>
            <w:rFonts w:ascii="Courier New" w:hAnsi="Courier New" w:cs="Courier New"/>
            <w:color w:val="008000"/>
            <w:sz w:val="20"/>
            <w:szCs w:val="20"/>
            <w:highlight w:val="white"/>
          </w:rPr>
          <w:t xml:space="preserve"> </w:t>
        </w:r>
      </w:ins>
    </w:p>
    <w:p w14:paraId="73F91132" w14:textId="77777777" w:rsidR="003A2FEE" w:rsidRDefault="003A2FEE" w:rsidP="003A2FEE">
      <w:pPr>
        <w:autoSpaceDE w:val="0"/>
        <w:autoSpaceDN w:val="0"/>
        <w:adjustRightInd w:val="0"/>
        <w:spacing w:after="0" w:line="240" w:lineRule="auto"/>
        <w:rPr>
          <w:ins w:id="5692" w:author="Michael Bell" w:date="2013-05-06T18:08:00Z"/>
          <w:rFonts w:ascii="Courier New" w:hAnsi="Courier New" w:cs="Courier New"/>
          <w:color w:val="008000"/>
          <w:sz w:val="20"/>
          <w:szCs w:val="20"/>
          <w:highlight w:val="white"/>
        </w:rPr>
      </w:pPr>
      <w:ins w:id="5693" w:author="Michael Bell" w:date="2013-05-06T18:08:00Z">
        <w:r>
          <w:rPr>
            <w:rFonts w:ascii="Courier New" w:hAnsi="Courier New" w:cs="Courier New"/>
            <w:color w:val="008000"/>
            <w:sz w:val="20"/>
            <w:szCs w:val="20"/>
            <w:highlight w:val="white"/>
          </w:rPr>
          <w:t xml:space="preserve"> By Michael Bell</w:t>
        </w:r>
      </w:ins>
    </w:p>
    <w:p w14:paraId="35159257" w14:textId="77777777" w:rsidR="003A2FEE" w:rsidRDefault="003A2FEE" w:rsidP="003A2FEE">
      <w:pPr>
        <w:autoSpaceDE w:val="0"/>
        <w:autoSpaceDN w:val="0"/>
        <w:adjustRightInd w:val="0"/>
        <w:spacing w:after="0" w:line="240" w:lineRule="auto"/>
        <w:rPr>
          <w:ins w:id="5694" w:author="Michael Bell" w:date="2013-05-06T18:08:00Z"/>
          <w:rFonts w:ascii="Courier New" w:hAnsi="Courier New" w:cs="Courier New"/>
          <w:color w:val="008000"/>
          <w:sz w:val="20"/>
          <w:szCs w:val="20"/>
          <w:highlight w:val="white"/>
        </w:rPr>
      </w:pPr>
      <w:ins w:id="5695" w:author="Michael Bell" w:date="2013-05-06T18:08:00Z">
        <w:r>
          <w:rPr>
            <w:rFonts w:ascii="Courier New" w:hAnsi="Courier New" w:cs="Courier New"/>
            <w:color w:val="008000"/>
            <w:sz w:val="20"/>
            <w:szCs w:val="20"/>
            <w:highlight w:val="white"/>
          </w:rPr>
          <w:t xml:space="preserve"> </w:t>
        </w:r>
      </w:ins>
    </w:p>
    <w:p w14:paraId="179BF218" w14:textId="77777777" w:rsidR="003A2FEE" w:rsidRDefault="003A2FEE" w:rsidP="003A2FEE">
      <w:pPr>
        <w:autoSpaceDE w:val="0"/>
        <w:autoSpaceDN w:val="0"/>
        <w:adjustRightInd w:val="0"/>
        <w:spacing w:after="0" w:line="240" w:lineRule="auto"/>
        <w:rPr>
          <w:ins w:id="5696" w:author="Michael Bell" w:date="2013-05-06T18:08:00Z"/>
          <w:rFonts w:ascii="Courier New" w:hAnsi="Courier New" w:cs="Courier New"/>
          <w:color w:val="008000"/>
          <w:sz w:val="20"/>
          <w:szCs w:val="20"/>
          <w:highlight w:val="white"/>
        </w:rPr>
      </w:pPr>
      <w:ins w:id="5697" w:author="Michael Bell" w:date="2013-05-06T18:08:00Z">
        <w:r>
          <w:rPr>
            <w:rFonts w:ascii="Courier New" w:hAnsi="Courier New" w:cs="Courier New"/>
            <w:color w:val="008000"/>
            <w:sz w:val="20"/>
            <w:szCs w:val="20"/>
            <w:highlight w:val="white"/>
          </w:rPr>
          <w:t xml:space="preserve"> Programing started: 02/02/2013 at 14:08</w:t>
        </w:r>
      </w:ins>
    </w:p>
    <w:p w14:paraId="54A33811" w14:textId="77777777" w:rsidR="003A2FEE" w:rsidRDefault="003A2FEE" w:rsidP="003A2FEE">
      <w:pPr>
        <w:autoSpaceDE w:val="0"/>
        <w:autoSpaceDN w:val="0"/>
        <w:adjustRightInd w:val="0"/>
        <w:spacing w:after="0" w:line="240" w:lineRule="auto"/>
        <w:rPr>
          <w:ins w:id="5698" w:author="Michael Bell" w:date="2013-05-06T18:08:00Z"/>
          <w:rFonts w:ascii="Courier New" w:hAnsi="Courier New" w:cs="Courier New"/>
          <w:color w:val="008000"/>
          <w:sz w:val="20"/>
          <w:szCs w:val="20"/>
          <w:highlight w:val="white"/>
        </w:rPr>
      </w:pPr>
      <w:ins w:id="5699" w:author="Michael Bell" w:date="2013-05-06T18:08:00Z">
        <w:r>
          <w:rPr>
            <w:rFonts w:ascii="Courier New" w:hAnsi="Courier New" w:cs="Courier New"/>
            <w:color w:val="008000"/>
            <w:sz w:val="20"/>
            <w:szCs w:val="20"/>
            <w:highlight w:val="white"/>
          </w:rPr>
          <w:t xml:space="preserve"> </w:t>
        </w:r>
      </w:ins>
    </w:p>
    <w:p w14:paraId="14AACA9B" w14:textId="77777777" w:rsidR="003A2FEE" w:rsidRDefault="003A2FEE" w:rsidP="003A2FEE">
      <w:pPr>
        <w:autoSpaceDE w:val="0"/>
        <w:autoSpaceDN w:val="0"/>
        <w:adjustRightInd w:val="0"/>
        <w:spacing w:after="0" w:line="240" w:lineRule="auto"/>
        <w:rPr>
          <w:ins w:id="5700" w:author="Michael Bell" w:date="2013-05-06T18:08:00Z"/>
          <w:rFonts w:ascii="Courier New" w:hAnsi="Courier New" w:cs="Courier New"/>
          <w:color w:val="008000"/>
          <w:sz w:val="20"/>
          <w:szCs w:val="20"/>
          <w:highlight w:val="white"/>
        </w:rPr>
      </w:pPr>
      <w:ins w:id="5701" w:author="Michael Bell" w:date="2013-05-06T18:08:00Z">
        <w:r>
          <w:rPr>
            <w:rFonts w:ascii="Courier New" w:hAnsi="Courier New" w:cs="Courier New"/>
            <w:color w:val="008000"/>
            <w:sz w:val="20"/>
            <w:szCs w:val="20"/>
            <w:highlight w:val="white"/>
          </w:rPr>
          <w:t xml:space="preserve"> Programing completed: 06/05/2013 at 17:45</w:t>
        </w:r>
      </w:ins>
    </w:p>
    <w:p w14:paraId="772B5B65" w14:textId="77777777" w:rsidR="003A2FEE" w:rsidRDefault="003A2FEE" w:rsidP="003A2FEE">
      <w:pPr>
        <w:autoSpaceDE w:val="0"/>
        <w:autoSpaceDN w:val="0"/>
        <w:adjustRightInd w:val="0"/>
        <w:spacing w:after="0" w:line="240" w:lineRule="auto"/>
        <w:rPr>
          <w:ins w:id="5702" w:author="Michael Bell" w:date="2013-05-06T18:08:00Z"/>
          <w:rFonts w:ascii="Courier New" w:hAnsi="Courier New" w:cs="Courier New"/>
          <w:color w:val="008000"/>
          <w:sz w:val="20"/>
          <w:szCs w:val="20"/>
          <w:highlight w:val="white"/>
        </w:rPr>
      </w:pPr>
      <w:ins w:id="5703" w:author="Michael Bell" w:date="2013-05-06T18:08:00Z">
        <w:r>
          <w:rPr>
            <w:rFonts w:ascii="Courier New" w:hAnsi="Courier New" w:cs="Courier New"/>
            <w:color w:val="008000"/>
            <w:sz w:val="20"/>
            <w:szCs w:val="20"/>
            <w:highlight w:val="white"/>
          </w:rPr>
          <w:t xml:space="preserve"> </w:t>
        </w:r>
      </w:ins>
    </w:p>
    <w:p w14:paraId="555E2FA5" w14:textId="77777777" w:rsidR="003A2FEE" w:rsidRDefault="003A2FEE" w:rsidP="003A2FEE">
      <w:pPr>
        <w:autoSpaceDE w:val="0"/>
        <w:autoSpaceDN w:val="0"/>
        <w:adjustRightInd w:val="0"/>
        <w:spacing w:after="0" w:line="240" w:lineRule="auto"/>
        <w:rPr>
          <w:ins w:id="5704" w:author="Michael Bell" w:date="2013-05-06T18:08:00Z"/>
          <w:rFonts w:ascii="Courier New" w:hAnsi="Courier New" w:cs="Courier New"/>
          <w:color w:val="000000"/>
          <w:sz w:val="20"/>
          <w:szCs w:val="20"/>
          <w:highlight w:val="white"/>
        </w:rPr>
      </w:pPr>
      <w:ins w:id="5705" w:author="Michael Bell" w:date="2013-05-06T18:08:00Z">
        <w:r>
          <w:rPr>
            <w:rFonts w:ascii="Courier New" w:hAnsi="Courier New" w:cs="Courier New"/>
            <w:color w:val="008000"/>
            <w:sz w:val="20"/>
            <w:szCs w:val="20"/>
            <w:highlight w:val="white"/>
          </w:rPr>
          <w:t xml:space="preserve"> */</w:t>
        </w:r>
      </w:ins>
    </w:p>
    <w:p w14:paraId="1956B3D2" w14:textId="77777777" w:rsidR="003A2FEE" w:rsidRDefault="003A2FEE" w:rsidP="003A2FEE">
      <w:pPr>
        <w:autoSpaceDE w:val="0"/>
        <w:autoSpaceDN w:val="0"/>
        <w:adjustRightInd w:val="0"/>
        <w:spacing w:after="0" w:line="240" w:lineRule="auto"/>
        <w:rPr>
          <w:ins w:id="5706" w:author="Michael Bell" w:date="2013-05-06T18:08:00Z"/>
          <w:rFonts w:ascii="Courier New" w:hAnsi="Courier New" w:cs="Courier New"/>
          <w:color w:val="000000"/>
          <w:sz w:val="20"/>
          <w:szCs w:val="20"/>
          <w:highlight w:val="white"/>
        </w:rPr>
      </w:pPr>
      <w:ins w:id="5707" w:author="Michael Bell" w:date="2013-05-06T18:08:00Z">
        <w:r>
          <w:rPr>
            <w:rFonts w:ascii="Courier New" w:hAnsi="Courier New" w:cs="Courier New"/>
            <w:color w:val="000000"/>
            <w:sz w:val="20"/>
            <w:szCs w:val="20"/>
            <w:highlight w:val="white"/>
          </w:rPr>
          <w:t xml:space="preserve"> </w:t>
        </w:r>
      </w:ins>
    </w:p>
    <w:p w14:paraId="2E3D41D4" w14:textId="77777777" w:rsidR="003A2FEE" w:rsidRDefault="003A2FEE" w:rsidP="003A2FEE">
      <w:pPr>
        <w:autoSpaceDE w:val="0"/>
        <w:autoSpaceDN w:val="0"/>
        <w:adjustRightInd w:val="0"/>
        <w:spacing w:after="0" w:line="240" w:lineRule="auto"/>
        <w:rPr>
          <w:ins w:id="5708" w:author="Michael Bell" w:date="2013-05-06T18:08:00Z"/>
          <w:rFonts w:ascii="Courier New" w:hAnsi="Courier New" w:cs="Courier New"/>
          <w:color w:val="008000"/>
          <w:sz w:val="20"/>
          <w:szCs w:val="20"/>
          <w:highlight w:val="white"/>
        </w:rPr>
      </w:pPr>
      <w:ins w:id="5709" w:author="Michael Bell" w:date="2013-05-06T18:08: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/*if the program moves onto a hash it moves forward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 menu option except when it moves left onto the hash</w:t>
        </w:r>
      </w:ins>
    </w:p>
    <w:p w14:paraId="7F1320E0" w14:textId="77777777" w:rsidR="003A2FEE" w:rsidRDefault="003A2FEE" w:rsidP="003A2FEE">
      <w:pPr>
        <w:autoSpaceDE w:val="0"/>
        <w:autoSpaceDN w:val="0"/>
        <w:adjustRightInd w:val="0"/>
        <w:spacing w:after="0" w:line="240" w:lineRule="auto"/>
        <w:rPr>
          <w:ins w:id="5710" w:author="Michael Bell" w:date="2013-05-06T18:08:00Z"/>
          <w:rFonts w:ascii="Courier New" w:hAnsi="Courier New" w:cs="Courier New"/>
          <w:color w:val="000000"/>
          <w:sz w:val="20"/>
          <w:szCs w:val="20"/>
          <w:highlight w:val="white"/>
        </w:rPr>
      </w:pPr>
      <w:ins w:id="5711" w:author="Michael Bell" w:date="2013-05-06T18:08: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in</w:t>
        </w:r>
        <w:proofErr w:type="gramEnd"/>
        <w:r>
          <w:rPr>
            <w:rFonts w:ascii="Courier New" w:hAnsi="Courier New" w:cs="Courier New"/>
            <w:color w:val="008000"/>
            <w:sz w:val="20"/>
            <w:szCs w:val="20"/>
            <w:highlight w:val="white"/>
          </w:rPr>
          <w:t xml:space="preserve"> which case it goes up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an option*/</w:t>
        </w:r>
      </w:ins>
    </w:p>
    <w:p w14:paraId="1BE140CA" w14:textId="77777777" w:rsidR="003A2FEE" w:rsidRDefault="003A2FEE" w:rsidP="003A2FEE">
      <w:pPr>
        <w:autoSpaceDE w:val="0"/>
        <w:autoSpaceDN w:val="0"/>
        <w:adjustRightInd w:val="0"/>
        <w:spacing w:after="0" w:line="240" w:lineRule="auto"/>
        <w:rPr>
          <w:ins w:id="5712" w:author="Michael Bell" w:date="2013-05-06T18:08:00Z"/>
          <w:rFonts w:ascii="Courier New" w:hAnsi="Courier New" w:cs="Courier New"/>
          <w:color w:val="000000"/>
          <w:sz w:val="20"/>
          <w:szCs w:val="20"/>
          <w:highlight w:val="white"/>
        </w:rPr>
      </w:pPr>
      <w:ins w:id="5713" w:author="Michael Bell" w:date="2013-05-06T18:08:00Z">
        <w:r>
          <w:rPr>
            <w:rFonts w:ascii="Courier New" w:hAnsi="Courier New" w:cs="Courier New"/>
            <w:color w:val="000000"/>
            <w:sz w:val="20"/>
            <w:szCs w:val="20"/>
            <w:highlight w:val="white"/>
          </w:rPr>
          <w:t xml:space="preserve"> </w:t>
        </w:r>
      </w:ins>
    </w:p>
    <w:p w14:paraId="2B7F5256" w14:textId="77777777" w:rsidR="003A2FEE" w:rsidRDefault="003A2FEE" w:rsidP="003A2FEE">
      <w:pPr>
        <w:autoSpaceDE w:val="0"/>
        <w:autoSpaceDN w:val="0"/>
        <w:adjustRightInd w:val="0"/>
        <w:spacing w:after="0" w:line="240" w:lineRule="auto"/>
        <w:rPr>
          <w:ins w:id="5714" w:author="Michael Bell" w:date="2013-05-06T18:08:00Z"/>
          <w:rFonts w:ascii="Courier New" w:hAnsi="Courier New" w:cs="Courier New"/>
          <w:color w:val="000000"/>
          <w:sz w:val="20"/>
          <w:szCs w:val="20"/>
          <w:highlight w:val="white"/>
        </w:rPr>
      </w:pPr>
      <w:proofErr w:type="gramStart"/>
      <w:ins w:id="5715" w:author="Michael Bell" w:date="2013-05-06T18:08: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respondHashes</w:t>
        </w:r>
        <w:proofErr w:type="spellEnd"/>
        <w:r>
          <w:rPr>
            <w:rFonts w:ascii="Courier New" w:hAnsi="Courier New" w:cs="Courier New"/>
            <w:b/>
            <w:bCs/>
            <w:color w:val="000080"/>
            <w:sz w:val="20"/>
            <w:szCs w:val="20"/>
            <w:highlight w:val="white"/>
          </w:rPr>
          <w:t>()</w:t>
        </w:r>
      </w:ins>
    </w:p>
    <w:p w14:paraId="4E86759F" w14:textId="77777777" w:rsidR="003A2FEE" w:rsidRDefault="003A2FEE" w:rsidP="003A2FEE">
      <w:pPr>
        <w:autoSpaceDE w:val="0"/>
        <w:autoSpaceDN w:val="0"/>
        <w:adjustRightInd w:val="0"/>
        <w:spacing w:after="0" w:line="240" w:lineRule="auto"/>
        <w:rPr>
          <w:ins w:id="5716" w:author="Michael Bell" w:date="2013-05-06T18:08:00Z"/>
          <w:rFonts w:ascii="Courier New" w:hAnsi="Courier New" w:cs="Courier New"/>
          <w:color w:val="000000"/>
          <w:sz w:val="20"/>
          <w:szCs w:val="20"/>
          <w:highlight w:val="white"/>
        </w:rPr>
      </w:pPr>
      <w:ins w:id="5717" w:author="Michael Bell" w:date="2013-05-06T18:08:00Z">
        <w:r>
          <w:rPr>
            <w:rFonts w:ascii="Courier New" w:hAnsi="Courier New" w:cs="Courier New"/>
            <w:b/>
            <w:bCs/>
            <w:color w:val="000080"/>
            <w:sz w:val="20"/>
            <w:szCs w:val="20"/>
            <w:highlight w:val="white"/>
          </w:rPr>
          <w:t>{</w:t>
        </w:r>
      </w:ins>
    </w:p>
    <w:p w14:paraId="175B4070" w14:textId="77777777" w:rsidR="003A2FEE" w:rsidRDefault="003A2FEE" w:rsidP="003A2FEE">
      <w:pPr>
        <w:autoSpaceDE w:val="0"/>
        <w:autoSpaceDN w:val="0"/>
        <w:adjustRightInd w:val="0"/>
        <w:spacing w:after="0" w:line="240" w:lineRule="auto"/>
        <w:rPr>
          <w:ins w:id="5718" w:author="Michael Bell" w:date="2013-05-06T18:08:00Z"/>
          <w:rFonts w:ascii="Courier New" w:hAnsi="Courier New" w:cs="Courier New"/>
          <w:color w:val="000000"/>
          <w:sz w:val="20"/>
          <w:szCs w:val="20"/>
          <w:highlight w:val="white"/>
        </w:rPr>
      </w:pPr>
      <w:ins w:id="5719" w:author="Michael Bell" w:date="2013-05-06T18:0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while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22C3BCD7" w14:textId="77777777" w:rsidR="003A2FEE" w:rsidRDefault="003A2FEE" w:rsidP="003A2FEE">
      <w:pPr>
        <w:autoSpaceDE w:val="0"/>
        <w:autoSpaceDN w:val="0"/>
        <w:adjustRightInd w:val="0"/>
        <w:spacing w:after="0" w:line="240" w:lineRule="auto"/>
        <w:rPr>
          <w:ins w:id="5720" w:author="Michael Bell" w:date="2013-05-06T18:08:00Z"/>
          <w:rFonts w:ascii="Courier New" w:hAnsi="Courier New" w:cs="Courier New"/>
          <w:color w:val="000000"/>
          <w:sz w:val="20"/>
          <w:szCs w:val="20"/>
          <w:highlight w:val="white"/>
        </w:rPr>
      </w:pPr>
      <w:ins w:id="5721"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A3047C4" w14:textId="77777777" w:rsidR="003A2FEE" w:rsidRDefault="003A2FEE" w:rsidP="003A2FEE">
      <w:pPr>
        <w:autoSpaceDE w:val="0"/>
        <w:autoSpaceDN w:val="0"/>
        <w:adjustRightInd w:val="0"/>
        <w:spacing w:after="0" w:line="240" w:lineRule="auto"/>
        <w:rPr>
          <w:ins w:id="5722" w:author="Michael Bell" w:date="2013-05-06T18:08:00Z"/>
          <w:rFonts w:ascii="Courier New" w:hAnsi="Courier New" w:cs="Courier New"/>
          <w:color w:val="000000"/>
          <w:sz w:val="20"/>
          <w:szCs w:val="20"/>
          <w:highlight w:val="white"/>
        </w:rPr>
      </w:pPr>
      <w:ins w:id="5723" w:author="Michael Bell" w:date="2013-05-06T18:0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ins>
    </w:p>
    <w:p w14:paraId="393E04DE" w14:textId="77777777" w:rsidR="003A2FEE" w:rsidRDefault="003A2FEE" w:rsidP="003A2FEE">
      <w:pPr>
        <w:autoSpaceDE w:val="0"/>
        <w:autoSpaceDN w:val="0"/>
        <w:adjustRightInd w:val="0"/>
        <w:spacing w:after="0" w:line="240" w:lineRule="auto"/>
        <w:rPr>
          <w:ins w:id="5724" w:author="Michael Bell" w:date="2013-05-06T18:08:00Z"/>
          <w:rFonts w:ascii="Courier New" w:hAnsi="Courier New" w:cs="Courier New"/>
          <w:color w:val="000000"/>
          <w:sz w:val="20"/>
          <w:szCs w:val="20"/>
          <w:highlight w:val="white"/>
        </w:rPr>
      </w:pPr>
      <w:ins w:id="5725" w:author="Michael Bell" w:date="2013-05-06T18:0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ins>
    </w:p>
    <w:p w14:paraId="1B4D8A3F" w14:textId="77777777" w:rsidR="003A2FEE" w:rsidRDefault="003A2FEE" w:rsidP="003A2FEE">
      <w:pPr>
        <w:autoSpaceDE w:val="0"/>
        <w:autoSpaceDN w:val="0"/>
        <w:adjustRightInd w:val="0"/>
        <w:spacing w:after="0" w:line="240" w:lineRule="auto"/>
        <w:rPr>
          <w:ins w:id="5726" w:author="Michael Bell" w:date="2013-05-06T18:08:00Z"/>
          <w:rFonts w:ascii="Courier New" w:hAnsi="Courier New" w:cs="Courier New"/>
          <w:color w:val="000000"/>
          <w:sz w:val="20"/>
          <w:szCs w:val="20"/>
          <w:highlight w:val="white"/>
        </w:rPr>
      </w:pPr>
      <w:ins w:id="5727" w:author="Michael Bell" w:date="2013-05-06T18:08:00Z">
        <w:r>
          <w:rPr>
            <w:rFonts w:ascii="Courier New" w:hAnsi="Courier New" w:cs="Courier New"/>
            <w:color w:val="000000"/>
            <w:sz w:val="20"/>
            <w:szCs w:val="20"/>
            <w:highlight w:val="white"/>
          </w:rPr>
          <w:t xml:space="preserve">      </w:t>
        </w:r>
      </w:ins>
    </w:p>
    <w:p w14:paraId="08BD6550" w14:textId="77777777" w:rsidR="003A2FEE" w:rsidRDefault="003A2FEE" w:rsidP="003A2FEE">
      <w:pPr>
        <w:autoSpaceDE w:val="0"/>
        <w:autoSpaceDN w:val="0"/>
        <w:adjustRightInd w:val="0"/>
        <w:spacing w:after="0" w:line="240" w:lineRule="auto"/>
        <w:rPr>
          <w:ins w:id="5728" w:author="Michael Bell" w:date="2013-05-06T18:08:00Z"/>
          <w:rFonts w:ascii="Courier New" w:hAnsi="Courier New" w:cs="Courier New"/>
          <w:color w:val="000000"/>
          <w:sz w:val="20"/>
          <w:szCs w:val="20"/>
          <w:highlight w:val="white"/>
        </w:rPr>
      </w:pPr>
      <w:ins w:id="5729" w:author="Michael Bell" w:date="2013-05-06T18:0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ins>
    </w:p>
    <w:p w14:paraId="64E45A0B" w14:textId="77777777" w:rsidR="003A2FEE" w:rsidRDefault="003A2FEE" w:rsidP="003A2FEE">
      <w:pPr>
        <w:autoSpaceDE w:val="0"/>
        <w:autoSpaceDN w:val="0"/>
        <w:adjustRightInd w:val="0"/>
        <w:spacing w:after="0" w:line="240" w:lineRule="auto"/>
        <w:rPr>
          <w:ins w:id="5730" w:author="Michael Bell" w:date="2013-05-06T18:08:00Z"/>
          <w:rFonts w:ascii="Courier New" w:hAnsi="Courier New" w:cs="Courier New"/>
          <w:color w:val="000000"/>
          <w:sz w:val="20"/>
          <w:szCs w:val="20"/>
          <w:highlight w:val="white"/>
        </w:rPr>
      </w:pPr>
      <w:ins w:id="5731" w:author="Michael Bell" w:date="2013-05-06T18:0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275F49BD" w14:textId="77777777" w:rsidR="003A2FEE" w:rsidRDefault="003A2FEE" w:rsidP="003A2FEE">
      <w:pPr>
        <w:autoSpaceDE w:val="0"/>
        <w:autoSpaceDN w:val="0"/>
        <w:adjustRightInd w:val="0"/>
        <w:spacing w:after="0" w:line="240" w:lineRule="auto"/>
        <w:rPr>
          <w:ins w:id="5732" w:author="Michael Bell" w:date="2013-05-06T18:08:00Z"/>
          <w:rFonts w:ascii="Courier New" w:hAnsi="Courier New" w:cs="Courier New"/>
          <w:color w:val="000000"/>
          <w:sz w:val="20"/>
          <w:szCs w:val="20"/>
          <w:highlight w:val="white"/>
        </w:rPr>
      </w:pPr>
      <w:ins w:id="5733" w:author="Michael Bell" w:date="2013-05-06T18:08:00Z">
        <w:r>
          <w:rPr>
            <w:rFonts w:ascii="Courier New" w:hAnsi="Courier New" w:cs="Courier New"/>
            <w:color w:val="000000"/>
            <w:sz w:val="20"/>
            <w:szCs w:val="20"/>
            <w:highlight w:val="white"/>
          </w:rPr>
          <w:t xml:space="preserve">      </w:t>
        </w:r>
      </w:ins>
    </w:p>
    <w:p w14:paraId="0D9CA72A" w14:textId="77777777" w:rsidR="003A2FEE" w:rsidRDefault="003A2FEE" w:rsidP="003A2FEE">
      <w:pPr>
        <w:autoSpaceDE w:val="0"/>
        <w:autoSpaceDN w:val="0"/>
        <w:adjustRightInd w:val="0"/>
        <w:spacing w:after="0" w:line="240" w:lineRule="auto"/>
        <w:rPr>
          <w:ins w:id="5734" w:author="Michael Bell" w:date="2013-05-06T18:08:00Z"/>
          <w:rFonts w:ascii="Courier New" w:hAnsi="Courier New" w:cs="Courier New"/>
          <w:color w:val="000000"/>
          <w:sz w:val="20"/>
          <w:szCs w:val="20"/>
          <w:highlight w:val="white"/>
        </w:rPr>
      </w:pPr>
      <w:ins w:id="5735" w:author="Michael Bell" w:date="2013-05-06T18:0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ins>
    </w:p>
    <w:p w14:paraId="4DC59F05" w14:textId="77777777" w:rsidR="003A2FEE" w:rsidRDefault="003A2FEE" w:rsidP="003A2FEE">
      <w:pPr>
        <w:autoSpaceDE w:val="0"/>
        <w:autoSpaceDN w:val="0"/>
        <w:adjustRightInd w:val="0"/>
        <w:spacing w:after="0" w:line="240" w:lineRule="auto"/>
        <w:rPr>
          <w:ins w:id="5736" w:author="Michael Bell" w:date="2013-05-06T18:08:00Z"/>
          <w:rFonts w:ascii="Courier New" w:hAnsi="Courier New" w:cs="Courier New"/>
          <w:color w:val="000000"/>
          <w:sz w:val="20"/>
          <w:szCs w:val="20"/>
          <w:highlight w:val="white"/>
        </w:rPr>
      </w:pPr>
      <w:ins w:id="5737" w:author="Michael Bell" w:date="2013-05-06T18:0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31725577" w14:textId="77777777" w:rsidR="003A2FEE" w:rsidRDefault="003A2FEE" w:rsidP="003A2FEE">
      <w:pPr>
        <w:autoSpaceDE w:val="0"/>
        <w:autoSpaceDN w:val="0"/>
        <w:adjustRightInd w:val="0"/>
        <w:spacing w:after="0" w:line="240" w:lineRule="auto"/>
        <w:rPr>
          <w:ins w:id="5738" w:author="Michael Bell" w:date="2013-05-06T18:08:00Z"/>
          <w:rFonts w:ascii="Courier New" w:hAnsi="Courier New" w:cs="Courier New"/>
          <w:color w:val="000000"/>
          <w:sz w:val="20"/>
          <w:szCs w:val="20"/>
          <w:highlight w:val="white"/>
        </w:rPr>
      </w:pPr>
      <w:ins w:id="5739" w:author="Michael Bell" w:date="2013-05-06T18:08:00Z">
        <w:r>
          <w:rPr>
            <w:rFonts w:ascii="Courier New" w:hAnsi="Courier New" w:cs="Courier New"/>
            <w:color w:val="000000"/>
            <w:sz w:val="20"/>
            <w:szCs w:val="20"/>
            <w:highlight w:val="white"/>
          </w:rPr>
          <w:t xml:space="preserve">    </w:t>
        </w:r>
      </w:ins>
    </w:p>
    <w:p w14:paraId="0A45771F" w14:textId="77777777" w:rsidR="003A2FEE" w:rsidRDefault="003A2FEE" w:rsidP="003A2FEE">
      <w:pPr>
        <w:autoSpaceDE w:val="0"/>
        <w:autoSpaceDN w:val="0"/>
        <w:adjustRightInd w:val="0"/>
        <w:spacing w:after="0" w:line="240" w:lineRule="auto"/>
        <w:rPr>
          <w:ins w:id="5740" w:author="Michael Bell" w:date="2013-05-06T18:08:00Z"/>
          <w:rFonts w:ascii="Courier New" w:hAnsi="Courier New" w:cs="Courier New"/>
          <w:color w:val="000000"/>
          <w:sz w:val="20"/>
          <w:szCs w:val="20"/>
          <w:highlight w:val="white"/>
        </w:rPr>
      </w:pPr>
      <w:ins w:id="5741" w:author="Michael Bell" w:date="2013-05-06T18:08: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25F79F47" w14:textId="77777777" w:rsidR="003A2FEE" w:rsidRDefault="003A2FEE" w:rsidP="003A2FEE">
      <w:pPr>
        <w:autoSpaceDE w:val="0"/>
        <w:autoSpaceDN w:val="0"/>
        <w:adjustRightInd w:val="0"/>
        <w:spacing w:after="0" w:line="240" w:lineRule="auto"/>
        <w:rPr>
          <w:ins w:id="5742" w:author="Michael Bell" w:date="2013-05-06T18:08:00Z"/>
          <w:rFonts w:ascii="Courier New" w:hAnsi="Courier New" w:cs="Courier New"/>
          <w:color w:val="000000"/>
          <w:sz w:val="20"/>
          <w:szCs w:val="20"/>
          <w:highlight w:val="white"/>
        </w:rPr>
      </w:pPr>
      <w:ins w:id="5743"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7A6376B" w14:textId="77777777" w:rsidR="003A2FEE" w:rsidRDefault="003A2FEE" w:rsidP="003A2FEE">
      <w:pPr>
        <w:autoSpaceDE w:val="0"/>
        <w:autoSpaceDN w:val="0"/>
        <w:adjustRightInd w:val="0"/>
        <w:spacing w:after="0" w:line="240" w:lineRule="auto"/>
        <w:rPr>
          <w:ins w:id="5744" w:author="Michael Bell" w:date="2013-05-06T18:08:00Z"/>
          <w:rFonts w:ascii="Courier New" w:hAnsi="Courier New" w:cs="Courier New"/>
          <w:color w:val="008000"/>
          <w:sz w:val="20"/>
          <w:szCs w:val="20"/>
          <w:highlight w:val="white"/>
        </w:rPr>
      </w:pPr>
      <w:ins w:id="5745" w:author="Michael Bell" w:date="2013-05-06T18:0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2EA8C86F" w14:textId="77777777" w:rsidR="003A2FEE" w:rsidRDefault="003A2FEE" w:rsidP="003A2FEE">
      <w:pPr>
        <w:autoSpaceDE w:val="0"/>
        <w:autoSpaceDN w:val="0"/>
        <w:adjustRightInd w:val="0"/>
        <w:spacing w:after="0" w:line="240" w:lineRule="auto"/>
        <w:rPr>
          <w:ins w:id="5746" w:author="Michael Bell" w:date="2013-05-06T18:08:00Z"/>
          <w:rFonts w:ascii="Courier New" w:hAnsi="Courier New" w:cs="Courier New"/>
          <w:color w:val="000000"/>
          <w:sz w:val="20"/>
          <w:szCs w:val="20"/>
          <w:highlight w:val="white"/>
        </w:rPr>
      </w:pPr>
      <w:ins w:id="5747" w:author="Michael Bell" w:date="2013-05-06T18:08: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1C1E0585" w14:textId="77777777" w:rsidR="003A2FEE" w:rsidRDefault="003A2FEE" w:rsidP="003A2FEE">
      <w:pPr>
        <w:autoSpaceDE w:val="0"/>
        <w:autoSpaceDN w:val="0"/>
        <w:adjustRightInd w:val="0"/>
        <w:spacing w:after="0" w:line="240" w:lineRule="auto"/>
        <w:rPr>
          <w:ins w:id="5748" w:author="Michael Bell" w:date="2013-05-06T18:08:00Z"/>
          <w:rFonts w:ascii="Courier New" w:hAnsi="Courier New" w:cs="Courier New"/>
          <w:color w:val="000000"/>
          <w:sz w:val="20"/>
          <w:szCs w:val="20"/>
          <w:highlight w:val="white"/>
        </w:rPr>
      </w:pPr>
      <w:ins w:id="5749"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46C685D3" w14:textId="77777777" w:rsidR="003A2FEE" w:rsidRDefault="003A2FEE" w:rsidP="003A2FEE">
      <w:pPr>
        <w:autoSpaceDE w:val="0"/>
        <w:autoSpaceDN w:val="0"/>
        <w:adjustRightInd w:val="0"/>
        <w:spacing w:after="0" w:line="240" w:lineRule="auto"/>
        <w:rPr>
          <w:ins w:id="5750" w:author="Michael Bell" w:date="2013-05-06T18:08:00Z"/>
          <w:rFonts w:ascii="Courier New" w:hAnsi="Courier New" w:cs="Courier New"/>
          <w:color w:val="000000"/>
          <w:sz w:val="20"/>
          <w:szCs w:val="20"/>
          <w:highlight w:val="white"/>
        </w:rPr>
      </w:pPr>
      <w:ins w:id="5751" w:author="Michael Bell" w:date="2013-05-06T18:08: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F0CA2CE" w14:textId="4908C692" w:rsidR="002F1085" w:rsidDel="00116173" w:rsidRDefault="003A2FEE" w:rsidP="003A2FEE">
      <w:pPr>
        <w:autoSpaceDE w:val="0"/>
        <w:autoSpaceDN w:val="0"/>
        <w:adjustRightInd w:val="0"/>
        <w:spacing w:after="0" w:line="240" w:lineRule="auto"/>
        <w:rPr>
          <w:del w:id="5752" w:author="Michael Bell" w:date="2013-05-06T17:54:00Z"/>
          <w:rFonts w:ascii="Courier New" w:hAnsi="Courier New" w:cs="Courier New"/>
          <w:color w:val="008000"/>
          <w:sz w:val="20"/>
          <w:szCs w:val="20"/>
          <w:highlight w:val="white"/>
        </w:rPr>
      </w:pPr>
      <w:ins w:id="5753" w:author="Michael Bell" w:date="2013-05-06T18:08:00Z">
        <w:r>
          <w:rPr>
            <w:rFonts w:ascii="Courier New" w:hAnsi="Courier New" w:cs="Courier New"/>
            <w:b/>
            <w:bCs/>
            <w:color w:val="000080"/>
            <w:sz w:val="20"/>
            <w:szCs w:val="20"/>
            <w:highlight w:val="white"/>
          </w:rPr>
          <w:t>}</w:t>
        </w:r>
      </w:ins>
      <w:del w:id="5754" w:author="Michael Bell" w:date="2013-05-06T17:54:00Z">
        <w:r w:rsidR="002F1085" w:rsidDel="00116173">
          <w:rPr>
            <w:rFonts w:ascii="Courier New" w:hAnsi="Courier New" w:cs="Courier New"/>
            <w:color w:val="008000"/>
            <w:sz w:val="20"/>
            <w:szCs w:val="20"/>
            <w:highlight w:val="white"/>
          </w:rPr>
          <w:delText>/*</w:delText>
        </w:r>
      </w:del>
    </w:p>
    <w:p w14:paraId="22CEB7FE" w14:textId="17686F13" w:rsidR="002F1085" w:rsidDel="00116173" w:rsidRDefault="002F1085" w:rsidP="002F1085">
      <w:pPr>
        <w:autoSpaceDE w:val="0"/>
        <w:autoSpaceDN w:val="0"/>
        <w:adjustRightInd w:val="0"/>
        <w:spacing w:after="0" w:line="240" w:lineRule="auto"/>
        <w:rPr>
          <w:del w:id="5755" w:author="Michael Bell" w:date="2013-05-06T17:54:00Z"/>
          <w:rFonts w:ascii="Courier New" w:hAnsi="Courier New" w:cs="Courier New"/>
          <w:color w:val="008000"/>
          <w:sz w:val="20"/>
          <w:szCs w:val="20"/>
          <w:highlight w:val="white"/>
        </w:rPr>
      </w:pPr>
    </w:p>
    <w:p w14:paraId="6F754830" w14:textId="1C79E513" w:rsidR="002F1085" w:rsidDel="00116173" w:rsidRDefault="002F1085" w:rsidP="002F1085">
      <w:pPr>
        <w:autoSpaceDE w:val="0"/>
        <w:autoSpaceDN w:val="0"/>
        <w:adjustRightInd w:val="0"/>
        <w:spacing w:after="0" w:line="240" w:lineRule="auto"/>
        <w:rPr>
          <w:del w:id="5756" w:author="Michael Bell" w:date="2013-05-06T17:54:00Z"/>
          <w:rFonts w:ascii="Courier New" w:hAnsi="Courier New" w:cs="Courier New"/>
          <w:color w:val="008000"/>
          <w:sz w:val="20"/>
          <w:szCs w:val="20"/>
          <w:highlight w:val="white"/>
        </w:rPr>
      </w:pPr>
      <w:del w:id="5757" w:author="Michael Bell" w:date="2013-05-06T17:54:00Z">
        <w:r w:rsidDel="00116173">
          <w:rPr>
            <w:rFonts w:ascii="Courier New" w:hAnsi="Courier New" w:cs="Courier New"/>
            <w:color w:val="008000"/>
            <w:sz w:val="20"/>
            <w:szCs w:val="20"/>
            <w:highlight w:val="white"/>
          </w:rPr>
          <w:delText xml:space="preserve"> BELTRAK</w:delText>
        </w:r>
      </w:del>
    </w:p>
    <w:p w14:paraId="015F4D22" w14:textId="0B55D416" w:rsidR="002F1085" w:rsidDel="00116173" w:rsidRDefault="002F1085" w:rsidP="002F1085">
      <w:pPr>
        <w:autoSpaceDE w:val="0"/>
        <w:autoSpaceDN w:val="0"/>
        <w:adjustRightInd w:val="0"/>
        <w:spacing w:after="0" w:line="240" w:lineRule="auto"/>
        <w:rPr>
          <w:del w:id="5758" w:author="Michael Bell" w:date="2013-05-06T17:54:00Z"/>
          <w:rFonts w:ascii="Courier New" w:hAnsi="Courier New" w:cs="Courier New"/>
          <w:color w:val="008000"/>
          <w:sz w:val="20"/>
          <w:szCs w:val="20"/>
          <w:highlight w:val="white"/>
        </w:rPr>
      </w:pPr>
      <w:del w:id="5759" w:author="Michael Bell" w:date="2013-05-06T17:54:00Z">
        <w:r w:rsidDel="00116173">
          <w:rPr>
            <w:rFonts w:ascii="Courier New" w:hAnsi="Courier New" w:cs="Courier New"/>
            <w:color w:val="008000"/>
            <w:sz w:val="20"/>
            <w:szCs w:val="20"/>
            <w:highlight w:val="white"/>
          </w:rPr>
          <w:delText xml:space="preserve"> </w:delText>
        </w:r>
      </w:del>
    </w:p>
    <w:p w14:paraId="401EAFD9" w14:textId="76B5FCB9" w:rsidR="002F1085" w:rsidDel="00116173" w:rsidRDefault="002F1085" w:rsidP="002F1085">
      <w:pPr>
        <w:autoSpaceDE w:val="0"/>
        <w:autoSpaceDN w:val="0"/>
        <w:adjustRightInd w:val="0"/>
        <w:spacing w:after="0" w:line="240" w:lineRule="auto"/>
        <w:rPr>
          <w:del w:id="5760" w:author="Michael Bell" w:date="2013-05-06T17:54:00Z"/>
          <w:rFonts w:ascii="Courier New" w:hAnsi="Courier New" w:cs="Courier New"/>
          <w:color w:val="008000"/>
          <w:sz w:val="20"/>
          <w:szCs w:val="20"/>
          <w:highlight w:val="white"/>
        </w:rPr>
      </w:pPr>
      <w:del w:id="5761" w:author="Michael Bell" w:date="2013-05-06T17:54:00Z">
        <w:r w:rsidDel="00116173">
          <w:rPr>
            <w:rFonts w:ascii="Courier New" w:hAnsi="Courier New" w:cs="Courier New"/>
            <w:color w:val="008000"/>
            <w:sz w:val="20"/>
            <w:szCs w:val="20"/>
            <w:highlight w:val="white"/>
          </w:rPr>
          <w:delText xml:space="preserve"> V1.0</w:delText>
        </w:r>
      </w:del>
    </w:p>
    <w:p w14:paraId="744CEEE6" w14:textId="3EAD2FE8" w:rsidR="002F1085" w:rsidDel="00116173" w:rsidRDefault="002F1085" w:rsidP="002F1085">
      <w:pPr>
        <w:autoSpaceDE w:val="0"/>
        <w:autoSpaceDN w:val="0"/>
        <w:adjustRightInd w:val="0"/>
        <w:spacing w:after="0" w:line="240" w:lineRule="auto"/>
        <w:rPr>
          <w:del w:id="5762" w:author="Michael Bell" w:date="2013-05-06T17:54:00Z"/>
          <w:rFonts w:ascii="Courier New" w:hAnsi="Courier New" w:cs="Courier New"/>
          <w:color w:val="008000"/>
          <w:sz w:val="20"/>
          <w:szCs w:val="20"/>
          <w:highlight w:val="white"/>
        </w:rPr>
      </w:pPr>
      <w:del w:id="5763" w:author="Michael Bell" w:date="2013-05-06T17:54:00Z">
        <w:r w:rsidDel="00116173">
          <w:rPr>
            <w:rFonts w:ascii="Courier New" w:hAnsi="Courier New" w:cs="Courier New"/>
            <w:color w:val="008000"/>
            <w:sz w:val="20"/>
            <w:szCs w:val="20"/>
            <w:highlight w:val="white"/>
          </w:rPr>
          <w:delText xml:space="preserve"> </w:delText>
        </w:r>
      </w:del>
    </w:p>
    <w:p w14:paraId="4675D568" w14:textId="1513A3F0" w:rsidR="002F1085" w:rsidDel="00116173" w:rsidRDefault="002F1085" w:rsidP="002F1085">
      <w:pPr>
        <w:autoSpaceDE w:val="0"/>
        <w:autoSpaceDN w:val="0"/>
        <w:adjustRightInd w:val="0"/>
        <w:spacing w:after="0" w:line="240" w:lineRule="auto"/>
        <w:rPr>
          <w:del w:id="5764" w:author="Michael Bell" w:date="2013-05-06T17:54:00Z"/>
          <w:rFonts w:ascii="Courier New" w:hAnsi="Courier New" w:cs="Courier New"/>
          <w:color w:val="008000"/>
          <w:sz w:val="20"/>
          <w:szCs w:val="20"/>
          <w:highlight w:val="white"/>
        </w:rPr>
      </w:pPr>
      <w:del w:id="5765" w:author="Michael Bell" w:date="2013-05-06T17:54:00Z">
        <w:r w:rsidDel="00116173">
          <w:rPr>
            <w:rFonts w:ascii="Courier New" w:hAnsi="Courier New" w:cs="Courier New"/>
            <w:color w:val="008000"/>
            <w:sz w:val="20"/>
            <w:szCs w:val="20"/>
            <w:highlight w:val="white"/>
          </w:rPr>
          <w:delText xml:space="preserve"> Hornby trainset automation</w:delText>
        </w:r>
      </w:del>
    </w:p>
    <w:p w14:paraId="3188C755" w14:textId="2D84DAB2" w:rsidR="002F1085" w:rsidDel="00116173" w:rsidRDefault="002F1085" w:rsidP="002F1085">
      <w:pPr>
        <w:autoSpaceDE w:val="0"/>
        <w:autoSpaceDN w:val="0"/>
        <w:adjustRightInd w:val="0"/>
        <w:spacing w:after="0" w:line="240" w:lineRule="auto"/>
        <w:rPr>
          <w:del w:id="5766" w:author="Michael Bell" w:date="2013-05-06T17:54:00Z"/>
          <w:rFonts w:ascii="Courier New" w:hAnsi="Courier New" w:cs="Courier New"/>
          <w:color w:val="008000"/>
          <w:sz w:val="20"/>
          <w:szCs w:val="20"/>
          <w:highlight w:val="white"/>
        </w:rPr>
      </w:pPr>
      <w:del w:id="5767" w:author="Michael Bell" w:date="2013-05-06T17:54:00Z">
        <w:r w:rsidDel="00116173">
          <w:rPr>
            <w:rFonts w:ascii="Courier New" w:hAnsi="Courier New" w:cs="Courier New"/>
            <w:color w:val="008000"/>
            <w:sz w:val="20"/>
            <w:szCs w:val="20"/>
            <w:highlight w:val="white"/>
          </w:rPr>
          <w:delText xml:space="preserve"> </w:delText>
        </w:r>
      </w:del>
    </w:p>
    <w:p w14:paraId="6753C578" w14:textId="5CC6B475" w:rsidR="002F1085" w:rsidDel="00116173" w:rsidRDefault="002F1085" w:rsidP="002F1085">
      <w:pPr>
        <w:autoSpaceDE w:val="0"/>
        <w:autoSpaceDN w:val="0"/>
        <w:adjustRightInd w:val="0"/>
        <w:spacing w:after="0" w:line="240" w:lineRule="auto"/>
        <w:rPr>
          <w:del w:id="5768" w:author="Michael Bell" w:date="2013-05-06T17:54:00Z"/>
          <w:rFonts w:ascii="Courier New" w:hAnsi="Courier New" w:cs="Courier New"/>
          <w:color w:val="008000"/>
          <w:sz w:val="20"/>
          <w:szCs w:val="20"/>
          <w:highlight w:val="white"/>
        </w:rPr>
      </w:pPr>
      <w:del w:id="5769" w:author="Michael Bell" w:date="2013-05-06T17:54:00Z">
        <w:r w:rsidDel="00116173">
          <w:rPr>
            <w:rFonts w:ascii="Courier New" w:hAnsi="Courier New" w:cs="Courier New"/>
            <w:color w:val="008000"/>
            <w:sz w:val="20"/>
            <w:szCs w:val="20"/>
            <w:highlight w:val="white"/>
          </w:rPr>
          <w:delText xml:space="preserve"> By Michael Bell</w:delText>
        </w:r>
      </w:del>
    </w:p>
    <w:p w14:paraId="13CB7246" w14:textId="4E05C585" w:rsidR="002F1085" w:rsidDel="00116173" w:rsidRDefault="002F1085" w:rsidP="002F1085">
      <w:pPr>
        <w:autoSpaceDE w:val="0"/>
        <w:autoSpaceDN w:val="0"/>
        <w:adjustRightInd w:val="0"/>
        <w:spacing w:after="0" w:line="240" w:lineRule="auto"/>
        <w:rPr>
          <w:del w:id="5770" w:author="Michael Bell" w:date="2013-05-06T17:54:00Z"/>
          <w:rFonts w:ascii="Courier New" w:hAnsi="Courier New" w:cs="Courier New"/>
          <w:color w:val="008000"/>
          <w:sz w:val="20"/>
          <w:szCs w:val="20"/>
          <w:highlight w:val="white"/>
        </w:rPr>
      </w:pPr>
      <w:del w:id="5771" w:author="Michael Bell" w:date="2013-05-06T17:54:00Z">
        <w:r w:rsidDel="00116173">
          <w:rPr>
            <w:rFonts w:ascii="Courier New" w:hAnsi="Courier New" w:cs="Courier New"/>
            <w:color w:val="008000"/>
            <w:sz w:val="20"/>
            <w:szCs w:val="20"/>
            <w:highlight w:val="white"/>
          </w:rPr>
          <w:delText xml:space="preserve"> </w:delText>
        </w:r>
      </w:del>
    </w:p>
    <w:p w14:paraId="7EEBAD8F" w14:textId="4E775110" w:rsidR="002F1085" w:rsidDel="00116173" w:rsidRDefault="002F1085" w:rsidP="002F1085">
      <w:pPr>
        <w:autoSpaceDE w:val="0"/>
        <w:autoSpaceDN w:val="0"/>
        <w:adjustRightInd w:val="0"/>
        <w:spacing w:after="0" w:line="240" w:lineRule="auto"/>
        <w:rPr>
          <w:del w:id="5772" w:author="Michael Bell" w:date="2013-05-06T17:54:00Z"/>
          <w:rFonts w:ascii="Courier New" w:hAnsi="Courier New" w:cs="Courier New"/>
          <w:color w:val="008000"/>
          <w:sz w:val="20"/>
          <w:szCs w:val="20"/>
          <w:highlight w:val="white"/>
        </w:rPr>
      </w:pPr>
      <w:del w:id="5773"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26E47C1" w14:textId="526DB32B" w:rsidR="002F1085" w:rsidDel="00116173" w:rsidRDefault="002F1085" w:rsidP="002F1085">
      <w:pPr>
        <w:autoSpaceDE w:val="0"/>
        <w:autoSpaceDN w:val="0"/>
        <w:adjustRightInd w:val="0"/>
        <w:spacing w:after="0" w:line="240" w:lineRule="auto"/>
        <w:rPr>
          <w:del w:id="5774" w:author="Michael Bell" w:date="2013-05-06T17:54:00Z"/>
          <w:rFonts w:ascii="Courier New" w:hAnsi="Courier New" w:cs="Courier New"/>
          <w:color w:val="008000"/>
          <w:sz w:val="20"/>
          <w:szCs w:val="20"/>
          <w:highlight w:val="white"/>
        </w:rPr>
      </w:pPr>
      <w:del w:id="5775" w:author="Michael Bell" w:date="2013-05-06T17:54:00Z">
        <w:r w:rsidDel="00116173">
          <w:rPr>
            <w:rFonts w:ascii="Courier New" w:hAnsi="Courier New" w:cs="Courier New"/>
            <w:color w:val="008000"/>
            <w:sz w:val="20"/>
            <w:szCs w:val="20"/>
            <w:highlight w:val="white"/>
          </w:rPr>
          <w:delText xml:space="preserve"> </w:delText>
        </w:r>
      </w:del>
    </w:p>
    <w:p w14:paraId="4BC373E1" w14:textId="13EF637C" w:rsidR="002F1085" w:rsidDel="00116173" w:rsidRDefault="002F1085" w:rsidP="002F1085">
      <w:pPr>
        <w:autoSpaceDE w:val="0"/>
        <w:autoSpaceDN w:val="0"/>
        <w:adjustRightInd w:val="0"/>
        <w:spacing w:after="0" w:line="240" w:lineRule="auto"/>
        <w:rPr>
          <w:del w:id="5776" w:author="Michael Bell" w:date="2013-05-06T17:54:00Z"/>
          <w:rFonts w:ascii="Courier New" w:hAnsi="Courier New" w:cs="Courier New"/>
          <w:color w:val="000000"/>
          <w:sz w:val="20"/>
          <w:szCs w:val="20"/>
          <w:highlight w:val="white"/>
        </w:rPr>
      </w:pPr>
      <w:del w:id="5777" w:author="Michael Bell" w:date="2013-05-06T17:54:00Z">
        <w:r w:rsidDel="00116173">
          <w:rPr>
            <w:rFonts w:ascii="Courier New" w:hAnsi="Courier New" w:cs="Courier New"/>
            <w:color w:val="008000"/>
            <w:sz w:val="20"/>
            <w:szCs w:val="20"/>
            <w:highlight w:val="white"/>
          </w:rPr>
          <w:delText xml:space="preserve"> */</w:delText>
        </w:r>
      </w:del>
    </w:p>
    <w:p w14:paraId="2441647E" w14:textId="61C85480" w:rsidR="002F1085" w:rsidDel="00116173" w:rsidRDefault="002F1085" w:rsidP="002F1085">
      <w:pPr>
        <w:autoSpaceDE w:val="0"/>
        <w:autoSpaceDN w:val="0"/>
        <w:adjustRightInd w:val="0"/>
        <w:spacing w:after="0" w:line="240" w:lineRule="auto"/>
        <w:rPr>
          <w:del w:id="5778" w:author="Michael Bell" w:date="2013-05-06T17:54:00Z"/>
          <w:rFonts w:ascii="Courier New" w:hAnsi="Courier New" w:cs="Courier New"/>
          <w:color w:val="000000"/>
          <w:sz w:val="20"/>
          <w:szCs w:val="20"/>
          <w:highlight w:val="white"/>
        </w:rPr>
      </w:pPr>
      <w:del w:id="5779" w:author="Michael Bell" w:date="2013-05-06T17:54:00Z">
        <w:r w:rsidDel="00116173">
          <w:rPr>
            <w:rFonts w:ascii="Courier New" w:hAnsi="Courier New" w:cs="Courier New"/>
            <w:color w:val="000000"/>
            <w:sz w:val="20"/>
            <w:szCs w:val="20"/>
            <w:highlight w:val="white"/>
          </w:rPr>
          <w:delText xml:space="preserve"> </w:delText>
        </w:r>
      </w:del>
    </w:p>
    <w:p w14:paraId="7BB902DF" w14:textId="12F22C79" w:rsidR="002F1085" w:rsidDel="00116173" w:rsidRDefault="002F1085" w:rsidP="002F1085">
      <w:pPr>
        <w:autoSpaceDE w:val="0"/>
        <w:autoSpaceDN w:val="0"/>
        <w:adjustRightInd w:val="0"/>
        <w:spacing w:after="0" w:line="240" w:lineRule="auto"/>
        <w:rPr>
          <w:del w:id="5780" w:author="Michael Bell" w:date="2013-05-06T17:54:00Z"/>
          <w:rFonts w:ascii="Courier New" w:hAnsi="Courier New" w:cs="Courier New"/>
          <w:color w:val="008000"/>
          <w:sz w:val="20"/>
          <w:szCs w:val="20"/>
          <w:highlight w:val="white"/>
        </w:rPr>
      </w:pPr>
      <w:del w:id="578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/*if the program moves onto a hash it moves forward untill it reaches a menu option except when it moves left onto the hash</w:delText>
        </w:r>
      </w:del>
    </w:p>
    <w:p w14:paraId="03B021B2" w14:textId="555259F0" w:rsidR="002F1085" w:rsidDel="00116173" w:rsidRDefault="002F1085" w:rsidP="002F1085">
      <w:pPr>
        <w:autoSpaceDE w:val="0"/>
        <w:autoSpaceDN w:val="0"/>
        <w:adjustRightInd w:val="0"/>
        <w:spacing w:after="0" w:line="240" w:lineRule="auto"/>
        <w:rPr>
          <w:del w:id="5782" w:author="Michael Bell" w:date="2013-05-06T17:54:00Z"/>
          <w:rFonts w:ascii="Courier New" w:hAnsi="Courier New" w:cs="Courier New"/>
          <w:color w:val="000000"/>
          <w:sz w:val="20"/>
          <w:szCs w:val="20"/>
          <w:highlight w:val="white"/>
        </w:rPr>
      </w:pPr>
      <w:del w:id="5783" w:author="Michael Bell" w:date="2013-05-06T17:54:00Z">
        <w:r w:rsidDel="00116173">
          <w:rPr>
            <w:rFonts w:ascii="Courier New" w:hAnsi="Courier New" w:cs="Courier New"/>
            <w:color w:val="008000"/>
            <w:sz w:val="20"/>
            <w:szCs w:val="20"/>
            <w:highlight w:val="white"/>
          </w:rPr>
          <w:delText xml:space="preserve"> in which case it goes up untill it reaches an option*/</w:delText>
        </w:r>
      </w:del>
    </w:p>
    <w:p w14:paraId="170966BC" w14:textId="53512773" w:rsidR="002F1085" w:rsidDel="00116173" w:rsidRDefault="002F1085" w:rsidP="002F1085">
      <w:pPr>
        <w:autoSpaceDE w:val="0"/>
        <w:autoSpaceDN w:val="0"/>
        <w:adjustRightInd w:val="0"/>
        <w:spacing w:after="0" w:line="240" w:lineRule="auto"/>
        <w:rPr>
          <w:del w:id="5784" w:author="Michael Bell" w:date="2013-05-06T17:54:00Z"/>
          <w:rFonts w:ascii="Courier New" w:hAnsi="Courier New" w:cs="Courier New"/>
          <w:color w:val="000000"/>
          <w:sz w:val="20"/>
          <w:szCs w:val="20"/>
          <w:highlight w:val="white"/>
        </w:rPr>
      </w:pPr>
      <w:del w:id="5785" w:author="Michael Bell" w:date="2013-05-06T17:54:00Z">
        <w:r w:rsidDel="00116173">
          <w:rPr>
            <w:rFonts w:ascii="Courier New" w:hAnsi="Courier New" w:cs="Courier New"/>
            <w:color w:val="000000"/>
            <w:sz w:val="20"/>
            <w:szCs w:val="20"/>
            <w:highlight w:val="white"/>
          </w:rPr>
          <w:delText xml:space="preserve"> </w:delText>
        </w:r>
      </w:del>
    </w:p>
    <w:p w14:paraId="5EB6EF32" w14:textId="3631276D" w:rsidR="002F1085" w:rsidDel="00116173" w:rsidRDefault="002F1085" w:rsidP="002F1085">
      <w:pPr>
        <w:autoSpaceDE w:val="0"/>
        <w:autoSpaceDN w:val="0"/>
        <w:adjustRightInd w:val="0"/>
        <w:spacing w:after="0" w:line="240" w:lineRule="auto"/>
        <w:rPr>
          <w:del w:id="5786" w:author="Michael Bell" w:date="2013-05-06T17:54:00Z"/>
          <w:rFonts w:ascii="Courier New" w:hAnsi="Courier New" w:cs="Courier New"/>
          <w:color w:val="000000"/>
          <w:sz w:val="20"/>
          <w:szCs w:val="20"/>
          <w:highlight w:val="white"/>
        </w:rPr>
      </w:pPr>
      <w:del w:id="5787"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respondHashes</w:delText>
        </w:r>
        <w:r w:rsidDel="00116173">
          <w:rPr>
            <w:rFonts w:ascii="Courier New" w:hAnsi="Courier New" w:cs="Courier New"/>
            <w:b/>
            <w:bCs/>
            <w:color w:val="000080"/>
            <w:sz w:val="20"/>
            <w:szCs w:val="20"/>
            <w:highlight w:val="white"/>
          </w:rPr>
          <w:delText>()</w:delText>
        </w:r>
      </w:del>
    </w:p>
    <w:p w14:paraId="2B033425" w14:textId="35D2B1DD" w:rsidR="002F1085" w:rsidDel="00116173" w:rsidRDefault="002F1085" w:rsidP="002F1085">
      <w:pPr>
        <w:autoSpaceDE w:val="0"/>
        <w:autoSpaceDN w:val="0"/>
        <w:adjustRightInd w:val="0"/>
        <w:spacing w:after="0" w:line="240" w:lineRule="auto"/>
        <w:rPr>
          <w:del w:id="5788" w:author="Michael Bell" w:date="2013-05-06T17:54:00Z"/>
          <w:rFonts w:ascii="Courier New" w:hAnsi="Courier New" w:cs="Courier New"/>
          <w:color w:val="000000"/>
          <w:sz w:val="20"/>
          <w:szCs w:val="20"/>
          <w:highlight w:val="white"/>
        </w:rPr>
      </w:pPr>
      <w:del w:id="5789" w:author="Michael Bell" w:date="2013-05-06T17:54:00Z">
        <w:r w:rsidDel="00116173">
          <w:rPr>
            <w:rFonts w:ascii="Courier New" w:hAnsi="Courier New" w:cs="Courier New"/>
            <w:b/>
            <w:bCs/>
            <w:color w:val="000080"/>
            <w:sz w:val="20"/>
            <w:szCs w:val="20"/>
            <w:highlight w:val="white"/>
          </w:rPr>
          <w:delText>{</w:delText>
        </w:r>
      </w:del>
    </w:p>
    <w:p w14:paraId="34F44742" w14:textId="16B98F56" w:rsidR="002F1085" w:rsidDel="00116173" w:rsidRDefault="002F1085" w:rsidP="002F1085">
      <w:pPr>
        <w:autoSpaceDE w:val="0"/>
        <w:autoSpaceDN w:val="0"/>
        <w:adjustRightInd w:val="0"/>
        <w:spacing w:after="0" w:line="240" w:lineRule="auto"/>
        <w:rPr>
          <w:del w:id="5790" w:author="Michael Bell" w:date="2013-05-06T17:54:00Z"/>
          <w:rFonts w:ascii="Courier New" w:hAnsi="Courier New" w:cs="Courier New"/>
          <w:color w:val="000000"/>
          <w:sz w:val="20"/>
          <w:szCs w:val="20"/>
          <w:highlight w:val="white"/>
        </w:rPr>
      </w:pPr>
      <w:del w:id="579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1A5E8453" w14:textId="1F6C8AF9" w:rsidR="002F1085" w:rsidDel="00116173" w:rsidRDefault="002F1085" w:rsidP="002F1085">
      <w:pPr>
        <w:autoSpaceDE w:val="0"/>
        <w:autoSpaceDN w:val="0"/>
        <w:adjustRightInd w:val="0"/>
        <w:spacing w:after="0" w:line="240" w:lineRule="auto"/>
        <w:rPr>
          <w:del w:id="5792" w:author="Michael Bell" w:date="2013-05-06T17:54:00Z"/>
          <w:rFonts w:ascii="Courier New" w:hAnsi="Courier New" w:cs="Courier New"/>
          <w:color w:val="000000"/>
          <w:sz w:val="20"/>
          <w:szCs w:val="20"/>
          <w:highlight w:val="white"/>
        </w:rPr>
      </w:pPr>
      <w:del w:id="579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707135C" w14:textId="7F4AEBF0" w:rsidR="002F1085" w:rsidDel="00116173" w:rsidRDefault="002F1085" w:rsidP="002F1085">
      <w:pPr>
        <w:autoSpaceDE w:val="0"/>
        <w:autoSpaceDN w:val="0"/>
        <w:adjustRightInd w:val="0"/>
        <w:spacing w:after="0" w:line="240" w:lineRule="auto"/>
        <w:rPr>
          <w:del w:id="5794" w:author="Michael Bell" w:date="2013-05-06T17:54:00Z"/>
          <w:rFonts w:ascii="Courier New" w:hAnsi="Courier New" w:cs="Courier New"/>
          <w:color w:val="000000"/>
          <w:sz w:val="20"/>
          <w:szCs w:val="20"/>
          <w:highlight w:val="white"/>
        </w:rPr>
      </w:pPr>
      <w:del w:id="579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257E7489" w14:textId="44172CA4" w:rsidR="002F1085" w:rsidDel="00116173" w:rsidRDefault="002F1085" w:rsidP="002F1085">
      <w:pPr>
        <w:autoSpaceDE w:val="0"/>
        <w:autoSpaceDN w:val="0"/>
        <w:adjustRightInd w:val="0"/>
        <w:spacing w:after="0" w:line="240" w:lineRule="auto"/>
        <w:rPr>
          <w:del w:id="5796" w:author="Michael Bell" w:date="2013-05-06T17:54:00Z"/>
          <w:rFonts w:ascii="Courier New" w:hAnsi="Courier New" w:cs="Courier New"/>
          <w:color w:val="000000"/>
          <w:sz w:val="20"/>
          <w:szCs w:val="20"/>
          <w:highlight w:val="white"/>
        </w:rPr>
      </w:pPr>
      <w:del w:id="5797"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F496383" w14:textId="481878ED" w:rsidR="002F1085" w:rsidDel="00116173" w:rsidRDefault="002F1085" w:rsidP="002F1085">
      <w:pPr>
        <w:autoSpaceDE w:val="0"/>
        <w:autoSpaceDN w:val="0"/>
        <w:adjustRightInd w:val="0"/>
        <w:spacing w:after="0" w:line="240" w:lineRule="auto"/>
        <w:rPr>
          <w:del w:id="5798" w:author="Michael Bell" w:date="2013-05-06T17:54:00Z"/>
          <w:rFonts w:ascii="Courier New" w:hAnsi="Courier New" w:cs="Courier New"/>
          <w:color w:val="000000"/>
          <w:sz w:val="20"/>
          <w:szCs w:val="20"/>
          <w:highlight w:val="white"/>
        </w:rPr>
      </w:pPr>
      <w:del w:id="5799" w:author="Michael Bell" w:date="2013-05-06T17:54:00Z">
        <w:r w:rsidDel="00116173">
          <w:rPr>
            <w:rFonts w:ascii="Courier New" w:hAnsi="Courier New" w:cs="Courier New"/>
            <w:color w:val="000000"/>
            <w:sz w:val="20"/>
            <w:szCs w:val="20"/>
            <w:highlight w:val="white"/>
          </w:rPr>
          <w:delText xml:space="preserve">      </w:delText>
        </w:r>
      </w:del>
    </w:p>
    <w:p w14:paraId="3D7B9E30" w14:textId="39CCD17E" w:rsidR="002F1085" w:rsidDel="00116173" w:rsidRDefault="002F1085" w:rsidP="002F1085">
      <w:pPr>
        <w:autoSpaceDE w:val="0"/>
        <w:autoSpaceDN w:val="0"/>
        <w:adjustRightInd w:val="0"/>
        <w:spacing w:after="0" w:line="240" w:lineRule="auto"/>
        <w:rPr>
          <w:del w:id="5800" w:author="Michael Bell" w:date="2013-05-06T17:54:00Z"/>
          <w:rFonts w:ascii="Courier New" w:hAnsi="Courier New" w:cs="Courier New"/>
          <w:color w:val="000000"/>
          <w:sz w:val="20"/>
          <w:szCs w:val="20"/>
          <w:highlight w:val="white"/>
        </w:rPr>
      </w:pPr>
      <w:del w:id="580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4A706C2E" w14:textId="2F7C456F" w:rsidR="002F1085" w:rsidDel="00116173" w:rsidRDefault="002F1085" w:rsidP="002F1085">
      <w:pPr>
        <w:autoSpaceDE w:val="0"/>
        <w:autoSpaceDN w:val="0"/>
        <w:adjustRightInd w:val="0"/>
        <w:spacing w:after="0" w:line="240" w:lineRule="auto"/>
        <w:rPr>
          <w:del w:id="5802" w:author="Michael Bell" w:date="2013-05-06T17:54:00Z"/>
          <w:rFonts w:ascii="Courier New" w:hAnsi="Courier New" w:cs="Courier New"/>
          <w:color w:val="000000"/>
          <w:sz w:val="20"/>
          <w:szCs w:val="20"/>
          <w:highlight w:val="white"/>
        </w:rPr>
      </w:pPr>
      <w:del w:id="5803"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F30B42" w14:textId="4D807200" w:rsidR="002F1085" w:rsidDel="00116173" w:rsidRDefault="002F1085" w:rsidP="002F1085">
      <w:pPr>
        <w:autoSpaceDE w:val="0"/>
        <w:autoSpaceDN w:val="0"/>
        <w:adjustRightInd w:val="0"/>
        <w:spacing w:after="0" w:line="240" w:lineRule="auto"/>
        <w:rPr>
          <w:del w:id="5804" w:author="Michael Bell" w:date="2013-05-06T17:54:00Z"/>
          <w:rFonts w:ascii="Courier New" w:hAnsi="Courier New" w:cs="Courier New"/>
          <w:color w:val="000000"/>
          <w:sz w:val="20"/>
          <w:szCs w:val="20"/>
          <w:highlight w:val="white"/>
        </w:rPr>
      </w:pPr>
      <w:del w:id="5805" w:author="Michael Bell" w:date="2013-05-06T17:54:00Z">
        <w:r w:rsidDel="00116173">
          <w:rPr>
            <w:rFonts w:ascii="Courier New" w:hAnsi="Courier New" w:cs="Courier New"/>
            <w:color w:val="000000"/>
            <w:sz w:val="20"/>
            <w:szCs w:val="20"/>
            <w:highlight w:val="white"/>
          </w:rPr>
          <w:delText xml:space="preserve">      </w:delText>
        </w:r>
      </w:del>
    </w:p>
    <w:p w14:paraId="6803C80D" w14:textId="671888B7" w:rsidR="002F1085" w:rsidDel="00116173" w:rsidRDefault="002F1085" w:rsidP="002F1085">
      <w:pPr>
        <w:autoSpaceDE w:val="0"/>
        <w:autoSpaceDN w:val="0"/>
        <w:adjustRightInd w:val="0"/>
        <w:spacing w:after="0" w:line="240" w:lineRule="auto"/>
        <w:rPr>
          <w:del w:id="5806" w:author="Michael Bell" w:date="2013-05-06T17:54:00Z"/>
          <w:rFonts w:ascii="Courier New" w:hAnsi="Courier New" w:cs="Courier New"/>
          <w:color w:val="000000"/>
          <w:sz w:val="20"/>
          <w:szCs w:val="20"/>
          <w:highlight w:val="white"/>
        </w:rPr>
      </w:pPr>
      <w:del w:id="580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741E9C32" w14:textId="681D78B0" w:rsidR="002F1085" w:rsidDel="00116173" w:rsidRDefault="002F1085" w:rsidP="002F1085">
      <w:pPr>
        <w:autoSpaceDE w:val="0"/>
        <w:autoSpaceDN w:val="0"/>
        <w:adjustRightInd w:val="0"/>
        <w:spacing w:after="0" w:line="240" w:lineRule="auto"/>
        <w:rPr>
          <w:del w:id="5808" w:author="Michael Bell" w:date="2013-05-06T17:54:00Z"/>
          <w:rFonts w:ascii="Courier New" w:hAnsi="Courier New" w:cs="Courier New"/>
          <w:color w:val="000000"/>
          <w:sz w:val="20"/>
          <w:szCs w:val="20"/>
          <w:highlight w:val="white"/>
        </w:rPr>
      </w:pPr>
      <w:del w:id="5809"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555B2592" w14:textId="4DABD479" w:rsidR="002F1085" w:rsidDel="00116173" w:rsidRDefault="002F1085" w:rsidP="002F1085">
      <w:pPr>
        <w:autoSpaceDE w:val="0"/>
        <w:autoSpaceDN w:val="0"/>
        <w:adjustRightInd w:val="0"/>
        <w:spacing w:after="0" w:line="240" w:lineRule="auto"/>
        <w:rPr>
          <w:del w:id="5810" w:author="Michael Bell" w:date="2013-05-06T17:54:00Z"/>
          <w:rFonts w:ascii="Courier New" w:hAnsi="Courier New" w:cs="Courier New"/>
          <w:color w:val="000000"/>
          <w:sz w:val="20"/>
          <w:szCs w:val="20"/>
          <w:highlight w:val="white"/>
        </w:rPr>
      </w:pPr>
      <w:del w:id="5811" w:author="Michael Bell" w:date="2013-05-06T17:54:00Z">
        <w:r w:rsidDel="00116173">
          <w:rPr>
            <w:rFonts w:ascii="Courier New" w:hAnsi="Courier New" w:cs="Courier New"/>
            <w:color w:val="000000"/>
            <w:sz w:val="20"/>
            <w:szCs w:val="20"/>
            <w:highlight w:val="white"/>
          </w:rPr>
          <w:delText xml:space="preserve">    </w:delText>
        </w:r>
      </w:del>
    </w:p>
    <w:p w14:paraId="24BD322D" w14:textId="482C13C9" w:rsidR="002F1085" w:rsidDel="00116173" w:rsidRDefault="002F1085" w:rsidP="002F1085">
      <w:pPr>
        <w:autoSpaceDE w:val="0"/>
        <w:autoSpaceDN w:val="0"/>
        <w:adjustRightInd w:val="0"/>
        <w:spacing w:after="0" w:line="240" w:lineRule="auto"/>
        <w:rPr>
          <w:del w:id="5812" w:author="Michael Bell" w:date="2013-05-06T17:54:00Z"/>
          <w:rFonts w:ascii="Courier New" w:hAnsi="Courier New" w:cs="Courier New"/>
          <w:color w:val="000000"/>
          <w:sz w:val="20"/>
          <w:szCs w:val="20"/>
          <w:highlight w:val="white"/>
        </w:rPr>
      </w:pPr>
      <w:del w:id="581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093A9D8D" w14:textId="3B5A3A3D" w:rsidR="002F1085" w:rsidDel="00116173" w:rsidRDefault="002F1085" w:rsidP="002F1085">
      <w:pPr>
        <w:autoSpaceDE w:val="0"/>
        <w:autoSpaceDN w:val="0"/>
        <w:adjustRightInd w:val="0"/>
        <w:spacing w:after="0" w:line="240" w:lineRule="auto"/>
        <w:rPr>
          <w:del w:id="5814" w:author="Michael Bell" w:date="2013-05-06T17:54:00Z"/>
          <w:rFonts w:ascii="Courier New" w:hAnsi="Courier New" w:cs="Courier New"/>
          <w:color w:val="000000"/>
          <w:sz w:val="20"/>
          <w:szCs w:val="20"/>
          <w:highlight w:val="white"/>
        </w:rPr>
      </w:pPr>
      <w:del w:id="581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8BADC5A" w14:textId="08AB730C" w:rsidR="002F1085" w:rsidDel="00116173" w:rsidRDefault="002F1085" w:rsidP="002F1085">
      <w:pPr>
        <w:autoSpaceDE w:val="0"/>
        <w:autoSpaceDN w:val="0"/>
        <w:adjustRightInd w:val="0"/>
        <w:spacing w:after="0" w:line="240" w:lineRule="auto"/>
        <w:rPr>
          <w:del w:id="5816" w:author="Michael Bell" w:date="2013-05-06T17:54:00Z"/>
          <w:rFonts w:ascii="Courier New" w:hAnsi="Courier New" w:cs="Courier New"/>
          <w:color w:val="008000"/>
          <w:sz w:val="20"/>
          <w:szCs w:val="20"/>
          <w:highlight w:val="white"/>
        </w:rPr>
      </w:pPr>
      <w:del w:id="5817"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23A43007" w14:textId="5C65576E" w:rsidR="002F1085" w:rsidDel="00116173" w:rsidRDefault="002F1085" w:rsidP="002F1085">
      <w:pPr>
        <w:autoSpaceDE w:val="0"/>
        <w:autoSpaceDN w:val="0"/>
        <w:adjustRightInd w:val="0"/>
        <w:spacing w:after="0" w:line="240" w:lineRule="auto"/>
        <w:rPr>
          <w:del w:id="5818" w:author="Michael Bell" w:date="2013-05-06T17:54:00Z"/>
          <w:rFonts w:ascii="Courier New" w:hAnsi="Courier New" w:cs="Courier New"/>
          <w:color w:val="000000"/>
          <w:sz w:val="20"/>
          <w:szCs w:val="20"/>
          <w:highlight w:val="white"/>
        </w:rPr>
      </w:pPr>
      <w:del w:id="5819"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6CD35362" w14:textId="2748D06A" w:rsidR="002F1085" w:rsidDel="00116173" w:rsidRDefault="002F1085" w:rsidP="002F1085">
      <w:pPr>
        <w:autoSpaceDE w:val="0"/>
        <w:autoSpaceDN w:val="0"/>
        <w:adjustRightInd w:val="0"/>
        <w:spacing w:after="0" w:line="240" w:lineRule="auto"/>
        <w:rPr>
          <w:del w:id="5820" w:author="Michael Bell" w:date="2013-05-06T17:54:00Z"/>
          <w:rFonts w:ascii="Courier New" w:hAnsi="Courier New" w:cs="Courier New"/>
          <w:color w:val="000000"/>
          <w:sz w:val="20"/>
          <w:szCs w:val="20"/>
          <w:highlight w:val="white"/>
        </w:rPr>
      </w:pPr>
      <w:del w:id="582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0232C473" w14:textId="37348E96" w:rsidR="002F1085" w:rsidDel="00116173" w:rsidRDefault="002F1085" w:rsidP="002F1085">
      <w:pPr>
        <w:autoSpaceDE w:val="0"/>
        <w:autoSpaceDN w:val="0"/>
        <w:adjustRightInd w:val="0"/>
        <w:spacing w:after="0" w:line="240" w:lineRule="auto"/>
        <w:rPr>
          <w:del w:id="5822" w:author="Michael Bell" w:date="2013-05-06T17:54:00Z"/>
          <w:rFonts w:ascii="Courier New" w:hAnsi="Courier New" w:cs="Courier New"/>
          <w:color w:val="000000"/>
          <w:sz w:val="20"/>
          <w:szCs w:val="20"/>
          <w:highlight w:val="white"/>
        </w:rPr>
      </w:pPr>
      <w:del w:id="582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70A72E57" w14:textId="4C30142C" w:rsidR="002F1085" w:rsidDel="00116173" w:rsidRDefault="002F1085" w:rsidP="002F1085">
      <w:pPr>
        <w:autoSpaceDE w:val="0"/>
        <w:autoSpaceDN w:val="0"/>
        <w:adjustRightInd w:val="0"/>
        <w:spacing w:after="0" w:line="240" w:lineRule="auto"/>
        <w:rPr>
          <w:del w:id="5824" w:author="Michael Bell" w:date="2013-05-06T17:54:00Z"/>
          <w:rFonts w:ascii="Courier New" w:hAnsi="Courier New" w:cs="Courier New"/>
          <w:color w:val="000000"/>
          <w:sz w:val="20"/>
          <w:szCs w:val="20"/>
          <w:highlight w:val="white"/>
        </w:rPr>
      </w:pPr>
      <w:del w:id="5825" w:author="Michael Bell" w:date="2013-05-06T17:54:00Z">
        <w:r w:rsidDel="00116173">
          <w:rPr>
            <w:rFonts w:ascii="Courier New" w:hAnsi="Courier New" w:cs="Courier New"/>
            <w:b/>
            <w:bCs/>
            <w:color w:val="000080"/>
            <w:sz w:val="20"/>
            <w:szCs w:val="20"/>
            <w:highlight w:val="white"/>
          </w:rPr>
          <w:delText>}</w:delText>
        </w:r>
      </w:del>
    </w:p>
    <w:p w14:paraId="014A86CF" w14:textId="77777777" w:rsidR="002F1085" w:rsidRDefault="002F1085">
      <w:r>
        <w:br w:type="page"/>
      </w:r>
    </w:p>
    <w:p w14:paraId="38CABA4A" w14:textId="77777777" w:rsidR="002F1085" w:rsidRDefault="002F1085" w:rsidP="002F1085">
      <w:pPr>
        <w:pStyle w:val="Heading2"/>
      </w:pPr>
      <w:bookmarkStart w:id="5826" w:name="_Toc355693073"/>
      <w:r>
        <w:lastRenderedPageBreak/>
        <w:t>respondTildie.ino</w:t>
      </w:r>
      <w:bookmarkEnd w:id="5826"/>
    </w:p>
    <w:p w14:paraId="2EBE8923" w14:textId="77777777" w:rsidR="00973ACE" w:rsidRDefault="00973ACE" w:rsidP="00973ACE">
      <w:pPr>
        <w:autoSpaceDE w:val="0"/>
        <w:autoSpaceDN w:val="0"/>
        <w:adjustRightInd w:val="0"/>
        <w:spacing w:after="0" w:line="240" w:lineRule="auto"/>
        <w:rPr>
          <w:ins w:id="5827" w:author="Michael Bell" w:date="2013-05-06T18:09:00Z"/>
          <w:rFonts w:ascii="Courier New" w:hAnsi="Courier New" w:cs="Courier New"/>
          <w:color w:val="008000"/>
          <w:sz w:val="20"/>
          <w:szCs w:val="20"/>
          <w:highlight w:val="white"/>
        </w:rPr>
      </w:pPr>
      <w:ins w:id="5828" w:author="Michael Bell" w:date="2013-05-06T18:09:00Z">
        <w:r>
          <w:rPr>
            <w:rFonts w:ascii="Courier New" w:hAnsi="Courier New" w:cs="Courier New"/>
            <w:color w:val="008000"/>
            <w:sz w:val="20"/>
            <w:szCs w:val="20"/>
            <w:highlight w:val="white"/>
          </w:rPr>
          <w:t>/*</w:t>
        </w:r>
      </w:ins>
    </w:p>
    <w:p w14:paraId="5E9FE126" w14:textId="77777777" w:rsidR="00973ACE" w:rsidRDefault="00973ACE" w:rsidP="00973ACE">
      <w:pPr>
        <w:autoSpaceDE w:val="0"/>
        <w:autoSpaceDN w:val="0"/>
        <w:adjustRightInd w:val="0"/>
        <w:spacing w:after="0" w:line="240" w:lineRule="auto"/>
        <w:rPr>
          <w:ins w:id="5829" w:author="Michael Bell" w:date="2013-05-06T18:09:00Z"/>
          <w:rFonts w:ascii="Courier New" w:hAnsi="Courier New" w:cs="Courier New"/>
          <w:color w:val="008000"/>
          <w:sz w:val="20"/>
          <w:szCs w:val="20"/>
          <w:highlight w:val="white"/>
        </w:rPr>
      </w:pPr>
    </w:p>
    <w:p w14:paraId="368D5C0D" w14:textId="77777777" w:rsidR="00973ACE" w:rsidRDefault="00973ACE" w:rsidP="00973ACE">
      <w:pPr>
        <w:autoSpaceDE w:val="0"/>
        <w:autoSpaceDN w:val="0"/>
        <w:adjustRightInd w:val="0"/>
        <w:spacing w:after="0" w:line="240" w:lineRule="auto"/>
        <w:rPr>
          <w:ins w:id="5830" w:author="Michael Bell" w:date="2013-05-06T18:09:00Z"/>
          <w:rFonts w:ascii="Courier New" w:hAnsi="Courier New" w:cs="Courier New"/>
          <w:color w:val="008000"/>
          <w:sz w:val="20"/>
          <w:szCs w:val="20"/>
          <w:highlight w:val="white"/>
        </w:rPr>
      </w:pPr>
      <w:ins w:id="5831" w:author="Michael Bell" w:date="2013-05-06T18:09:00Z">
        <w:r>
          <w:rPr>
            <w:rFonts w:ascii="Courier New" w:hAnsi="Courier New" w:cs="Courier New"/>
            <w:color w:val="008000"/>
            <w:sz w:val="20"/>
            <w:szCs w:val="20"/>
            <w:highlight w:val="white"/>
          </w:rPr>
          <w:t xml:space="preserve"> BELTRAK</w:t>
        </w:r>
      </w:ins>
    </w:p>
    <w:p w14:paraId="6811321E" w14:textId="77777777" w:rsidR="00973ACE" w:rsidRDefault="00973ACE" w:rsidP="00973ACE">
      <w:pPr>
        <w:autoSpaceDE w:val="0"/>
        <w:autoSpaceDN w:val="0"/>
        <w:adjustRightInd w:val="0"/>
        <w:spacing w:after="0" w:line="240" w:lineRule="auto"/>
        <w:rPr>
          <w:ins w:id="5832" w:author="Michael Bell" w:date="2013-05-06T18:09:00Z"/>
          <w:rFonts w:ascii="Courier New" w:hAnsi="Courier New" w:cs="Courier New"/>
          <w:color w:val="008000"/>
          <w:sz w:val="20"/>
          <w:szCs w:val="20"/>
          <w:highlight w:val="white"/>
        </w:rPr>
      </w:pPr>
      <w:ins w:id="5833" w:author="Michael Bell" w:date="2013-05-06T18:09:00Z">
        <w:r>
          <w:rPr>
            <w:rFonts w:ascii="Courier New" w:hAnsi="Courier New" w:cs="Courier New"/>
            <w:color w:val="008000"/>
            <w:sz w:val="20"/>
            <w:szCs w:val="20"/>
            <w:highlight w:val="white"/>
          </w:rPr>
          <w:t xml:space="preserve"> </w:t>
        </w:r>
      </w:ins>
    </w:p>
    <w:p w14:paraId="76BC891A" w14:textId="77777777" w:rsidR="00973ACE" w:rsidRDefault="00973ACE" w:rsidP="00973ACE">
      <w:pPr>
        <w:autoSpaceDE w:val="0"/>
        <w:autoSpaceDN w:val="0"/>
        <w:adjustRightInd w:val="0"/>
        <w:spacing w:after="0" w:line="240" w:lineRule="auto"/>
        <w:rPr>
          <w:ins w:id="5834" w:author="Michael Bell" w:date="2013-05-06T18:09:00Z"/>
          <w:rFonts w:ascii="Courier New" w:hAnsi="Courier New" w:cs="Courier New"/>
          <w:color w:val="008000"/>
          <w:sz w:val="20"/>
          <w:szCs w:val="20"/>
          <w:highlight w:val="white"/>
        </w:rPr>
      </w:pPr>
      <w:ins w:id="5835" w:author="Michael Bell" w:date="2013-05-06T18:09:00Z">
        <w:r>
          <w:rPr>
            <w:rFonts w:ascii="Courier New" w:hAnsi="Courier New" w:cs="Courier New"/>
            <w:color w:val="008000"/>
            <w:sz w:val="20"/>
            <w:szCs w:val="20"/>
            <w:highlight w:val="white"/>
          </w:rPr>
          <w:t xml:space="preserve"> V1.0</w:t>
        </w:r>
      </w:ins>
    </w:p>
    <w:p w14:paraId="39E4B357" w14:textId="77777777" w:rsidR="00973ACE" w:rsidRDefault="00973ACE" w:rsidP="00973ACE">
      <w:pPr>
        <w:autoSpaceDE w:val="0"/>
        <w:autoSpaceDN w:val="0"/>
        <w:adjustRightInd w:val="0"/>
        <w:spacing w:after="0" w:line="240" w:lineRule="auto"/>
        <w:rPr>
          <w:ins w:id="5836" w:author="Michael Bell" w:date="2013-05-06T18:09:00Z"/>
          <w:rFonts w:ascii="Courier New" w:hAnsi="Courier New" w:cs="Courier New"/>
          <w:color w:val="008000"/>
          <w:sz w:val="20"/>
          <w:szCs w:val="20"/>
          <w:highlight w:val="white"/>
        </w:rPr>
      </w:pPr>
      <w:ins w:id="5837" w:author="Michael Bell" w:date="2013-05-06T18:09:00Z">
        <w:r>
          <w:rPr>
            <w:rFonts w:ascii="Courier New" w:hAnsi="Courier New" w:cs="Courier New"/>
            <w:color w:val="008000"/>
            <w:sz w:val="20"/>
            <w:szCs w:val="20"/>
            <w:highlight w:val="white"/>
          </w:rPr>
          <w:t xml:space="preserve"> </w:t>
        </w:r>
      </w:ins>
    </w:p>
    <w:p w14:paraId="15C0E50D" w14:textId="77777777" w:rsidR="00973ACE" w:rsidRDefault="00973ACE" w:rsidP="00973ACE">
      <w:pPr>
        <w:autoSpaceDE w:val="0"/>
        <w:autoSpaceDN w:val="0"/>
        <w:adjustRightInd w:val="0"/>
        <w:spacing w:after="0" w:line="240" w:lineRule="auto"/>
        <w:rPr>
          <w:ins w:id="5838" w:author="Michael Bell" w:date="2013-05-06T18:09:00Z"/>
          <w:rFonts w:ascii="Courier New" w:hAnsi="Courier New" w:cs="Courier New"/>
          <w:color w:val="008000"/>
          <w:sz w:val="20"/>
          <w:szCs w:val="20"/>
          <w:highlight w:val="white"/>
        </w:rPr>
      </w:pPr>
      <w:ins w:id="5839" w:author="Michael Bell" w:date="2013-05-06T18:09: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241FF266" w14:textId="77777777" w:rsidR="00973ACE" w:rsidRDefault="00973ACE" w:rsidP="00973ACE">
      <w:pPr>
        <w:autoSpaceDE w:val="0"/>
        <w:autoSpaceDN w:val="0"/>
        <w:adjustRightInd w:val="0"/>
        <w:spacing w:after="0" w:line="240" w:lineRule="auto"/>
        <w:rPr>
          <w:ins w:id="5840" w:author="Michael Bell" w:date="2013-05-06T18:09:00Z"/>
          <w:rFonts w:ascii="Courier New" w:hAnsi="Courier New" w:cs="Courier New"/>
          <w:color w:val="008000"/>
          <w:sz w:val="20"/>
          <w:szCs w:val="20"/>
          <w:highlight w:val="white"/>
        </w:rPr>
      </w:pPr>
      <w:ins w:id="5841" w:author="Michael Bell" w:date="2013-05-06T18:09:00Z">
        <w:r>
          <w:rPr>
            <w:rFonts w:ascii="Courier New" w:hAnsi="Courier New" w:cs="Courier New"/>
            <w:color w:val="008000"/>
            <w:sz w:val="20"/>
            <w:szCs w:val="20"/>
            <w:highlight w:val="white"/>
          </w:rPr>
          <w:t xml:space="preserve"> </w:t>
        </w:r>
      </w:ins>
    </w:p>
    <w:p w14:paraId="78A30240" w14:textId="77777777" w:rsidR="00973ACE" w:rsidRDefault="00973ACE" w:rsidP="00973ACE">
      <w:pPr>
        <w:autoSpaceDE w:val="0"/>
        <w:autoSpaceDN w:val="0"/>
        <w:adjustRightInd w:val="0"/>
        <w:spacing w:after="0" w:line="240" w:lineRule="auto"/>
        <w:rPr>
          <w:ins w:id="5842" w:author="Michael Bell" w:date="2013-05-06T18:09:00Z"/>
          <w:rFonts w:ascii="Courier New" w:hAnsi="Courier New" w:cs="Courier New"/>
          <w:color w:val="008000"/>
          <w:sz w:val="20"/>
          <w:szCs w:val="20"/>
          <w:highlight w:val="white"/>
        </w:rPr>
      </w:pPr>
      <w:ins w:id="5843" w:author="Michael Bell" w:date="2013-05-06T18:09:00Z">
        <w:r>
          <w:rPr>
            <w:rFonts w:ascii="Courier New" w:hAnsi="Courier New" w:cs="Courier New"/>
            <w:color w:val="008000"/>
            <w:sz w:val="20"/>
            <w:szCs w:val="20"/>
            <w:highlight w:val="white"/>
          </w:rPr>
          <w:t xml:space="preserve"> By Michael Bell</w:t>
        </w:r>
      </w:ins>
    </w:p>
    <w:p w14:paraId="209A513B" w14:textId="77777777" w:rsidR="00973ACE" w:rsidRDefault="00973ACE" w:rsidP="00973ACE">
      <w:pPr>
        <w:autoSpaceDE w:val="0"/>
        <w:autoSpaceDN w:val="0"/>
        <w:adjustRightInd w:val="0"/>
        <w:spacing w:after="0" w:line="240" w:lineRule="auto"/>
        <w:rPr>
          <w:ins w:id="5844" w:author="Michael Bell" w:date="2013-05-06T18:09:00Z"/>
          <w:rFonts w:ascii="Courier New" w:hAnsi="Courier New" w:cs="Courier New"/>
          <w:color w:val="008000"/>
          <w:sz w:val="20"/>
          <w:szCs w:val="20"/>
          <w:highlight w:val="white"/>
        </w:rPr>
      </w:pPr>
      <w:ins w:id="5845" w:author="Michael Bell" w:date="2013-05-06T18:09:00Z">
        <w:r>
          <w:rPr>
            <w:rFonts w:ascii="Courier New" w:hAnsi="Courier New" w:cs="Courier New"/>
            <w:color w:val="008000"/>
            <w:sz w:val="20"/>
            <w:szCs w:val="20"/>
            <w:highlight w:val="white"/>
          </w:rPr>
          <w:t xml:space="preserve"> </w:t>
        </w:r>
      </w:ins>
    </w:p>
    <w:p w14:paraId="5B2B0133" w14:textId="77777777" w:rsidR="00973ACE" w:rsidRDefault="00973ACE" w:rsidP="00973ACE">
      <w:pPr>
        <w:autoSpaceDE w:val="0"/>
        <w:autoSpaceDN w:val="0"/>
        <w:adjustRightInd w:val="0"/>
        <w:spacing w:after="0" w:line="240" w:lineRule="auto"/>
        <w:rPr>
          <w:ins w:id="5846" w:author="Michael Bell" w:date="2013-05-06T18:09:00Z"/>
          <w:rFonts w:ascii="Courier New" w:hAnsi="Courier New" w:cs="Courier New"/>
          <w:color w:val="008000"/>
          <w:sz w:val="20"/>
          <w:szCs w:val="20"/>
          <w:highlight w:val="white"/>
        </w:rPr>
      </w:pPr>
      <w:ins w:id="5847" w:author="Michael Bell" w:date="2013-05-06T18:09:00Z">
        <w:r>
          <w:rPr>
            <w:rFonts w:ascii="Courier New" w:hAnsi="Courier New" w:cs="Courier New"/>
            <w:color w:val="008000"/>
            <w:sz w:val="20"/>
            <w:szCs w:val="20"/>
            <w:highlight w:val="white"/>
          </w:rPr>
          <w:t xml:space="preserve"> Programing started: 02/02/2013 at 14:08</w:t>
        </w:r>
      </w:ins>
    </w:p>
    <w:p w14:paraId="1BD9E748" w14:textId="77777777" w:rsidR="00973ACE" w:rsidRDefault="00973ACE" w:rsidP="00973ACE">
      <w:pPr>
        <w:autoSpaceDE w:val="0"/>
        <w:autoSpaceDN w:val="0"/>
        <w:adjustRightInd w:val="0"/>
        <w:spacing w:after="0" w:line="240" w:lineRule="auto"/>
        <w:rPr>
          <w:ins w:id="5848" w:author="Michael Bell" w:date="2013-05-06T18:09:00Z"/>
          <w:rFonts w:ascii="Courier New" w:hAnsi="Courier New" w:cs="Courier New"/>
          <w:color w:val="008000"/>
          <w:sz w:val="20"/>
          <w:szCs w:val="20"/>
          <w:highlight w:val="white"/>
        </w:rPr>
      </w:pPr>
      <w:ins w:id="5849" w:author="Michael Bell" w:date="2013-05-06T18:09:00Z">
        <w:r>
          <w:rPr>
            <w:rFonts w:ascii="Courier New" w:hAnsi="Courier New" w:cs="Courier New"/>
            <w:color w:val="008000"/>
            <w:sz w:val="20"/>
            <w:szCs w:val="20"/>
            <w:highlight w:val="white"/>
          </w:rPr>
          <w:t xml:space="preserve"> </w:t>
        </w:r>
      </w:ins>
    </w:p>
    <w:p w14:paraId="118A8243" w14:textId="77777777" w:rsidR="00973ACE" w:rsidRDefault="00973ACE" w:rsidP="00973ACE">
      <w:pPr>
        <w:autoSpaceDE w:val="0"/>
        <w:autoSpaceDN w:val="0"/>
        <w:adjustRightInd w:val="0"/>
        <w:spacing w:after="0" w:line="240" w:lineRule="auto"/>
        <w:rPr>
          <w:ins w:id="5850" w:author="Michael Bell" w:date="2013-05-06T18:09:00Z"/>
          <w:rFonts w:ascii="Courier New" w:hAnsi="Courier New" w:cs="Courier New"/>
          <w:color w:val="008000"/>
          <w:sz w:val="20"/>
          <w:szCs w:val="20"/>
          <w:highlight w:val="white"/>
        </w:rPr>
      </w:pPr>
      <w:ins w:id="5851" w:author="Michael Bell" w:date="2013-05-06T18:09:00Z">
        <w:r>
          <w:rPr>
            <w:rFonts w:ascii="Courier New" w:hAnsi="Courier New" w:cs="Courier New"/>
            <w:color w:val="008000"/>
            <w:sz w:val="20"/>
            <w:szCs w:val="20"/>
            <w:highlight w:val="white"/>
          </w:rPr>
          <w:t xml:space="preserve"> Programing completed: 06/05/2013 at 17:45</w:t>
        </w:r>
      </w:ins>
    </w:p>
    <w:p w14:paraId="09B3F44C" w14:textId="77777777" w:rsidR="00973ACE" w:rsidRDefault="00973ACE" w:rsidP="00973ACE">
      <w:pPr>
        <w:autoSpaceDE w:val="0"/>
        <w:autoSpaceDN w:val="0"/>
        <w:adjustRightInd w:val="0"/>
        <w:spacing w:after="0" w:line="240" w:lineRule="auto"/>
        <w:rPr>
          <w:ins w:id="5852" w:author="Michael Bell" w:date="2013-05-06T18:09:00Z"/>
          <w:rFonts w:ascii="Courier New" w:hAnsi="Courier New" w:cs="Courier New"/>
          <w:color w:val="008000"/>
          <w:sz w:val="20"/>
          <w:szCs w:val="20"/>
          <w:highlight w:val="white"/>
        </w:rPr>
      </w:pPr>
      <w:ins w:id="5853" w:author="Michael Bell" w:date="2013-05-06T18:09:00Z">
        <w:r>
          <w:rPr>
            <w:rFonts w:ascii="Courier New" w:hAnsi="Courier New" w:cs="Courier New"/>
            <w:color w:val="008000"/>
            <w:sz w:val="20"/>
            <w:szCs w:val="20"/>
            <w:highlight w:val="white"/>
          </w:rPr>
          <w:t xml:space="preserve"> </w:t>
        </w:r>
      </w:ins>
    </w:p>
    <w:p w14:paraId="57AFC4AD" w14:textId="77777777" w:rsidR="00973ACE" w:rsidRDefault="00973ACE" w:rsidP="00973ACE">
      <w:pPr>
        <w:autoSpaceDE w:val="0"/>
        <w:autoSpaceDN w:val="0"/>
        <w:adjustRightInd w:val="0"/>
        <w:spacing w:after="0" w:line="240" w:lineRule="auto"/>
        <w:rPr>
          <w:ins w:id="5854" w:author="Michael Bell" w:date="2013-05-06T18:09:00Z"/>
          <w:rFonts w:ascii="Courier New" w:hAnsi="Courier New" w:cs="Courier New"/>
          <w:color w:val="000000"/>
          <w:sz w:val="20"/>
          <w:szCs w:val="20"/>
          <w:highlight w:val="white"/>
        </w:rPr>
      </w:pPr>
      <w:ins w:id="5855" w:author="Michael Bell" w:date="2013-05-06T18:09:00Z">
        <w:r>
          <w:rPr>
            <w:rFonts w:ascii="Courier New" w:hAnsi="Courier New" w:cs="Courier New"/>
            <w:color w:val="008000"/>
            <w:sz w:val="20"/>
            <w:szCs w:val="20"/>
            <w:highlight w:val="white"/>
          </w:rPr>
          <w:t xml:space="preserve"> */</w:t>
        </w:r>
      </w:ins>
    </w:p>
    <w:p w14:paraId="0D18FC1D" w14:textId="77777777" w:rsidR="00973ACE" w:rsidRDefault="00973ACE" w:rsidP="00973ACE">
      <w:pPr>
        <w:autoSpaceDE w:val="0"/>
        <w:autoSpaceDN w:val="0"/>
        <w:adjustRightInd w:val="0"/>
        <w:spacing w:after="0" w:line="240" w:lineRule="auto"/>
        <w:rPr>
          <w:ins w:id="5856" w:author="Michael Bell" w:date="2013-05-06T18:09:00Z"/>
          <w:rFonts w:ascii="Courier New" w:hAnsi="Courier New" w:cs="Courier New"/>
          <w:color w:val="000000"/>
          <w:sz w:val="20"/>
          <w:szCs w:val="20"/>
          <w:highlight w:val="white"/>
        </w:rPr>
      </w:pPr>
    </w:p>
    <w:p w14:paraId="128CA128" w14:textId="77777777" w:rsidR="00973ACE" w:rsidRDefault="00973ACE" w:rsidP="00973ACE">
      <w:pPr>
        <w:autoSpaceDE w:val="0"/>
        <w:autoSpaceDN w:val="0"/>
        <w:adjustRightInd w:val="0"/>
        <w:spacing w:after="0" w:line="240" w:lineRule="auto"/>
        <w:rPr>
          <w:ins w:id="5857" w:author="Michael Bell" w:date="2013-05-06T18:09:00Z"/>
          <w:rFonts w:ascii="Courier New" w:hAnsi="Courier New" w:cs="Courier New"/>
          <w:color w:val="008000"/>
          <w:sz w:val="20"/>
          <w:szCs w:val="20"/>
          <w:highlight w:val="white"/>
        </w:rPr>
      </w:pPr>
      <w:ins w:id="5858" w:author="Michael Bell" w:date="2013-05-06T18:09:00Z">
        <w:r>
          <w:rPr>
            <w:rFonts w:ascii="Courier New" w:hAnsi="Courier New" w:cs="Courier New"/>
            <w:color w:val="008000"/>
            <w:sz w:val="20"/>
            <w:szCs w:val="20"/>
            <w:highlight w:val="white"/>
          </w:rPr>
          <w:t xml:space="preserve">/*if the program reaches a </w:t>
        </w:r>
        <w:proofErr w:type="spellStart"/>
        <w:r>
          <w:rPr>
            <w:rFonts w:ascii="Courier New" w:hAnsi="Courier New" w:cs="Courier New"/>
            <w:color w:val="008000"/>
            <w:sz w:val="20"/>
            <w:szCs w:val="20"/>
            <w:highlight w:val="white"/>
          </w:rPr>
          <w:t>tildie</w:t>
        </w:r>
        <w:proofErr w:type="spellEnd"/>
        <w:r>
          <w:rPr>
            <w:rFonts w:ascii="Courier New" w:hAnsi="Courier New" w:cs="Courier New"/>
            <w:color w:val="008000"/>
            <w:sz w:val="20"/>
            <w:szCs w:val="20"/>
            <w:highlight w:val="white"/>
          </w:rPr>
          <w:t xml:space="preserve"> this is run, when the program moves onto a ~ it moves back one step except when it moved left</w:t>
        </w:r>
      </w:ins>
    </w:p>
    <w:p w14:paraId="380F2CFC" w14:textId="77777777" w:rsidR="00973ACE" w:rsidRDefault="00973ACE" w:rsidP="00973ACE">
      <w:pPr>
        <w:autoSpaceDE w:val="0"/>
        <w:autoSpaceDN w:val="0"/>
        <w:adjustRightInd w:val="0"/>
        <w:spacing w:after="0" w:line="240" w:lineRule="auto"/>
        <w:rPr>
          <w:ins w:id="5859" w:author="Michael Bell" w:date="2013-05-06T18:09:00Z"/>
          <w:rFonts w:ascii="Courier New" w:hAnsi="Courier New" w:cs="Courier New"/>
          <w:color w:val="000000"/>
          <w:sz w:val="20"/>
          <w:szCs w:val="20"/>
          <w:highlight w:val="white"/>
        </w:rPr>
      </w:pPr>
      <w:proofErr w:type="gramStart"/>
      <w:ins w:id="5860" w:author="Michael Bell" w:date="2013-05-06T18:09:00Z">
        <w:r>
          <w:rPr>
            <w:rFonts w:ascii="Courier New" w:hAnsi="Courier New" w:cs="Courier New"/>
            <w:color w:val="008000"/>
            <w:sz w:val="20"/>
            <w:szCs w:val="20"/>
            <w:highlight w:val="white"/>
          </w:rPr>
          <w:t>onto</w:t>
        </w:r>
        <w:proofErr w:type="gramEnd"/>
        <w:r>
          <w:rPr>
            <w:rFonts w:ascii="Courier New" w:hAnsi="Courier New" w:cs="Courier New"/>
            <w:color w:val="008000"/>
            <w:sz w:val="20"/>
            <w:szCs w:val="20"/>
            <w:highlight w:val="white"/>
          </w:rPr>
          <w:t xml:space="preserve"> a </w:t>
        </w:r>
        <w:proofErr w:type="spellStart"/>
        <w:r>
          <w:rPr>
            <w:rFonts w:ascii="Courier New" w:hAnsi="Courier New" w:cs="Courier New"/>
            <w:color w:val="008000"/>
            <w:sz w:val="20"/>
            <w:szCs w:val="20"/>
            <w:highlight w:val="white"/>
          </w:rPr>
          <w:t>tildie</w:t>
        </w:r>
        <w:proofErr w:type="spellEnd"/>
        <w:r>
          <w:rPr>
            <w:rFonts w:ascii="Courier New" w:hAnsi="Courier New" w:cs="Courier New"/>
            <w:color w:val="008000"/>
            <w:sz w:val="20"/>
            <w:szCs w:val="20"/>
            <w:highlight w:val="white"/>
          </w:rPr>
          <w:t xml:space="preserve"> in which case it goes up </w:t>
        </w:r>
        <w:proofErr w:type="spellStart"/>
        <w:r>
          <w:rPr>
            <w:rFonts w:ascii="Courier New" w:hAnsi="Courier New" w:cs="Courier New"/>
            <w:color w:val="008000"/>
            <w:sz w:val="20"/>
            <w:szCs w:val="20"/>
            <w:highlight w:val="white"/>
          </w:rPr>
          <w:t>untill</w:t>
        </w:r>
        <w:proofErr w:type="spellEnd"/>
        <w:r>
          <w:rPr>
            <w:rFonts w:ascii="Courier New" w:hAnsi="Courier New" w:cs="Courier New"/>
            <w:color w:val="008000"/>
            <w:sz w:val="20"/>
            <w:szCs w:val="20"/>
            <w:highlight w:val="white"/>
          </w:rPr>
          <w:t xml:space="preserve"> it reaches a menu option*/</w:t>
        </w:r>
      </w:ins>
    </w:p>
    <w:p w14:paraId="393D94E4" w14:textId="77777777" w:rsidR="00973ACE" w:rsidRDefault="00973ACE" w:rsidP="00973ACE">
      <w:pPr>
        <w:autoSpaceDE w:val="0"/>
        <w:autoSpaceDN w:val="0"/>
        <w:adjustRightInd w:val="0"/>
        <w:spacing w:after="0" w:line="240" w:lineRule="auto"/>
        <w:rPr>
          <w:ins w:id="5861" w:author="Michael Bell" w:date="2013-05-06T18:09:00Z"/>
          <w:rFonts w:ascii="Courier New" w:hAnsi="Courier New" w:cs="Courier New"/>
          <w:color w:val="000000"/>
          <w:sz w:val="20"/>
          <w:szCs w:val="20"/>
          <w:highlight w:val="white"/>
        </w:rPr>
      </w:pPr>
      <w:ins w:id="5862" w:author="Michael Bell" w:date="2013-05-06T18:09:00Z">
        <w:r>
          <w:rPr>
            <w:rFonts w:ascii="Courier New" w:hAnsi="Courier New" w:cs="Courier New"/>
            <w:color w:val="000000"/>
            <w:sz w:val="20"/>
            <w:szCs w:val="20"/>
            <w:highlight w:val="white"/>
          </w:rPr>
          <w:t xml:space="preserve"> </w:t>
        </w:r>
      </w:ins>
    </w:p>
    <w:p w14:paraId="0A85C466" w14:textId="77777777" w:rsidR="00973ACE" w:rsidRDefault="00973ACE" w:rsidP="00973ACE">
      <w:pPr>
        <w:autoSpaceDE w:val="0"/>
        <w:autoSpaceDN w:val="0"/>
        <w:adjustRightInd w:val="0"/>
        <w:spacing w:after="0" w:line="240" w:lineRule="auto"/>
        <w:rPr>
          <w:ins w:id="5863" w:author="Michael Bell" w:date="2013-05-06T18:09:00Z"/>
          <w:rFonts w:ascii="Courier New" w:hAnsi="Courier New" w:cs="Courier New"/>
          <w:color w:val="000000"/>
          <w:sz w:val="20"/>
          <w:szCs w:val="20"/>
          <w:highlight w:val="white"/>
        </w:rPr>
      </w:pPr>
      <w:proofErr w:type="gramStart"/>
      <w:ins w:id="5864" w:author="Michael Bell" w:date="2013-05-06T18:09: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respondTildie</w:t>
        </w:r>
        <w:proofErr w:type="spellEnd"/>
        <w:r>
          <w:rPr>
            <w:rFonts w:ascii="Courier New" w:hAnsi="Courier New" w:cs="Courier New"/>
            <w:b/>
            <w:bCs/>
            <w:color w:val="000080"/>
            <w:sz w:val="20"/>
            <w:szCs w:val="20"/>
            <w:highlight w:val="white"/>
          </w:rPr>
          <w:t>()</w:t>
        </w:r>
      </w:ins>
    </w:p>
    <w:p w14:paraId="48CC412A" w14:textId="77777777" w:rsidR="00973ACE" w:rsidRDefault="00973ACE" w:rsidP="00973ACE">
      <w:pPr>
        <w:autoSpaceDE w:val="0"/>
        <w:autoSpaceDN w:val="0"/>
        <w:adjustRightInd w:val="0"/>
        <w:spacing w:after="0" w:line="240" w:lineRule="auto"/>
        <w:rPr>
          <w:ins w:id="5865" w:author="Michael Bell" w:date="2013-05-06T18:09:00Z"/>
          <w:rFonts w:ascii="Courier New" w:hAnsi="Courier New" w:cs="Courier New"/>
          <w:color w:val="000000"/>
          <w:sz w:val="20"/>
          <w:szCs w:val="20"/>
          <w:highlight w:val="white"/>
        </w:rPr>
      </w:pPr>
      <w:ins w:id="5866" w:author="Michael Bell" w:date="2013-05-06T18:09:00Z">
        <w:r>
          <w:rPr>
            <w:rFonts w:ascii="Courier New" w:hAnsi="Courier New" w:cs="Courier New"/>
            <w:b/>
            <w:bCs/>
            <w:color w:val="000080"/>
            <w:sz w:val="20"/>
            <w:szCs w:val="20"/>
            <w:highlight w:val="white"/>
          </w:rPr>
          <w:t>{</w:t>
        </w:r>
      </w:ins>
    </w:p>
    <w:p w14:paraId="5EECC65E" w14:textId="77777777" w:rsidR="00973ACE" w:rsidRDefault="00973ACE" w:rsidP="00973ACE">
      <w:pPr>
        <w:autoSpaceDE w:val="0"/>
        <w:autoSpaceDN w:val="0"/>
        <w:adjustRightInd w:val="0"/>
        <w:spacing w:after="0" w:line="240" w:lineRule="auto"/>
        <w:rPr>
          <w:ins w:id="5867" w:author="Michael Bell" w:date="2013-05-06T18:09:00Z"/>
          <w:rFonts w:ascii="Courier New" w:hAnsi="Courier New" w:cs="Courier New"/>
          <w:color w:val="000000"/>
          <w:sz w:val="20"/>
          <w:szCs w:val="20"/>
          <w:highlight w:val="white"/>
        </w:rPr>
      </w:pPr>
      <w:ins w:id="5868"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while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menu</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               "</w:t>
        </w:r>
        <w:r>
          <w:rPr>
            <w:rFonts w:ascii="Courier New" w:hAnsi="Courier New" w:cs="Courier New"/>
            <w:b/>
            <w:bCs/>
            <w:color w:val="000080"/>
            <w:sz w:val="20"/>
            <w:szCs w:val="20"/>
            <w:highlight w:val="white"/>
          </w:rPr>
          <w:t>)</w:t>
        </w:r>
      </w:ins>
    </w:p>
    <w:p w14:paraId="3C82E362" w14:textId="77777777" w:rsidR="00973ACE" w:rsidRDefault="00973ACE" w:rsidP="00973ACE">
      <w:pPr>
        <w:autoSpaceDE w:val="0"/>
        <w:autoSpaceDN w:val="0"/>
        <w:adjustRightInd w:val="0"/>
        <w:spacing w:after="0" w:line="240" w:lineRule="auto"/>
        <w:rPr>
          <w:ins w:id="5869" w:author="Michael Bell" w:date="2013-05-06T18:09:00Z"/>
          <w:rFonts w:ascii="Courier New" w:hAnsi="Courier New" w:cs="Courier New"/>
          <w:color w:val="000000"/>
          <w:sz w:val="20"/>
          <w:szCs w:val="20"/>
          <w:highlight w:val="white"/>
        </w:rPr>
      </w:pPr>
      <w:ins w:id="5870"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459FB46" w14:textId="77777777" w:rsidR="00973ACE" w:rsidRDefault="00973ACE" w:rsidP="00973ACE">
      <w:pPr>
        <w:autoSpaceDE w:val="0"/>
        <w:autoSpaceDN w:val="0"/>
        <w:adjustRightInd w:val="0"/>
        <w:spacing w:after="0" w:line="240" w:lineRule="auto"/>
        <w:rPr>
          <w:ins w:id="5871" w:author="Michael Bell" w:date="2013-05-06T18:09:00Z"/>
          <w:rFonts w:ascii="Courier New" w:hAnsi="Courier New" w:cs="Courier New"/>
          <w:color w:val="000000"/>
          <w:sz w:val="20"/>
          <w:szCs w:val="20"/>
          <w:highlight w:val="white"/>
        </w:rPr>
      </w:pPr>
      <w:ins w:id="5872"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downOut</w:t>
        </w:r>
        <w:proofErr w:type="spellEnd"/>
        <w:r>
          <w:rPr>
            <w:rFonts w:ascii="Courier New" w:hAnsi="Courier New" w:cs="Courier New"/>
            <w:b/>
            <w:bCs/>
            <w:color w:val="000080"/>
            <w:sz w:val="20"/>
            <w:szCs w:val="20"/>
            <w:highlight w:val="white"/>
          </w:rPr>
          <w:t>)</w:t>
        </w:r>
      </w:ins>
    </w:p>
    <w:p w14:paraId="0B0969A6" w14:textId="77777777" w:rsidR="00973ACE" w:rsidRDefault="00973ACE" w:rsidP="00973ACE">
      <w:pPr>
        <w:autoSpaceDE w:val="0"/>
        <w:autoSpaceDN w:val="0"/>
        <w:adjustRightInd w:val="0"/>
        <w:spacing w:after="0" w:line="240" w:lineRule="auto"/>
        <w:rPr>
          <w:ins w:id="5873" w:author="Michael Bell" w:date="2013-05-06T18:09:00Z"/>
          <w:rFonts w:ascii="Courier New" w:hAnsi="Courier New" w:cs="Courier New"/>
          <w:color w:val="000000"/>
          <w:sz w:val="20"/>
          <w:szCs w:val="20"/>
          <w:highlight w:val="white"/>
        </w:rPr>
      </w:pPr>
      <w:ins w:id="5874"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0326C825" w14:textId="77777777" w:rsidR="00973ACE" w:rsidRDefault="00973ACE" w:rsidP="00973ACE">
      <w:pPr>
        <w:autoSpaceDE w:val="0"/>
        <w:autoSpaceDN w:val="0"/>
        <w:adjustRightInd w:val="0"/>
        <w:spacing w:after="0" w:line="240" w:lineRule="auto"/>
        <w:rPr>
          <w:ins w:id="5875" w:author="Michael Bell" w:date="2013-05-06T18:09:00Z"/>
          <w:rFonts w:ascii="Courier New" w:hAnsi="Courier New" w:cs="Courier New"/>
          <w:color w:val="000000"/>
          <w:sz w:val="20"/>
          <w:szCs w:val="20"/>
          <w:highlight w:val="white"/>
        </w:rPr>
      </w:pPr>
      <w:ins w:id="5876" w:author="Michael Bell" w:date="2013-05-06T18:09:00Z">
        <w:r>
          <w:rPr>
            <w:rFonts w:ascii="Courier New" w:hAnsi="Courier New" w:cs="Courier New"/>
            <w:color w:val="000000"/>
            <w:sz w:val="20"/>
            <w:szCs w:val="20"/>
            <w:highlight w:val="white"/>
          </w:rPr>
          <w:t xml:space="preserve">      </w:t>
        </w:r>
      </w:ins>
    </w:p>
    <w:p w14:paraId="01D8E7D2" w14:textId="77777777" w:rsidR="00973ACE" w:rsidRDefault="00973ACE" w:rsidP="00973ACE">
      <w:pPr>
        <w:autoSpaceDE w:val="0"/>
        <w:autoSpaceDN w:val="0"/>
        <w:adjustRightInd w:val="0"/>
        <w:spacing w:after="0" w:line="240" w:lineRule="auto"/>
        <w:rPr>
          <w:ins w:id="5877" w:author="Michael Bell" w:date="2013-05-06T18:09:00Z"/>
          <w:rFonts w:ascii="Courier New" w:hAnsi="Courier New" w:cs="Courier New"/>
          <w:color w:val="000000"/>
          <w:sz w:val="20"/>
          <w:szCs w:val="20"/>
          <w:highlight w:val="white"/>
        </w:rPr>
      </w:pPr>
      <w:ins w:id="5878"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upOut</w:t>
        </w:r>
        <w:proofErr w:type="spellEnd"/>
        <w:r>
          <w:rPr>
            <w:rFonts w:ascii="Courier New" w:hAnsi="Courier New" w:cs="Courier New"/>
            <w:b/>
            <w:bCs/>
            <w:color w:val="000080"/>
            <w:sz w:val="20"/>
            <w:szCs w:val="20"/>
            <w:highlight w:val="white"/>
          </w:rPr>
          <w:t>)</w:t>
        </w:r>
      </w:ins>
    </w:p>
    <w:p w14:paraId="7942157D" w14:textId="77777777" w:rsidR="00973ACE" w:rsidRDefault="00973ACE" w:rsidP="00973ACE">
      <w:pPr>
        <w:autoSpaceDE w:val="0"/>
        <w:autoSpaceDN w:val="0"/>
        <w:adjustRightInd w:val="0"/>
        <w:spacing w:after="0" w:line="240" w:lineRule="auto"/>
        <w:rPr>
          <w:ins w:id="5879" w:author="Michael Bell" w:date="2013-05-06T18:09:00Z"/>
          <w:rFonts w:ascii="Courier New" w:hAnsi="Courier New" w:cs="Courier New"/>
          <w:color w:val="000000"/>
          <w:sz w:val="20"/>
          <w:szCs w:val="20"/>
          <w:highlight w:val="white"/>
        </w:rPr>
      </w:pPr>
      <w:ins w:id="5880"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b/>
            <w:bCs/>
            <w:color w:val="000080"/>
            <w:sz w:val="20"/>
            <w:szCs w:val="20"/>
            <w:highlight w:val="white"/>
          </w:rPr>
          <w:t>++;</w:t>
        </w:r>
      </w:ins>
    </w:p>
    <w:p w14:paraId="773F6812" w14:textId="77777777" w:rsidR="00973ACE" w:rsidRDefault="00973ACE" w:rsidP="00973ACE">
      <w:pPr>
        <w:autoSpaceDE w:val="0"/>
        <w:autoSpaceDN w:val="0"/>
        <w:adjustRightInd w:val="0"/>
        <w:spacing w:after="0" w:line="240" w:lineRule="auto"/>
        <w:rPr>
          <w:ins w:id="5881" w:author="Michael Bell" w:date="2013-05-06T18:09:00Z"/>
          <w:rFonts w:ascii="Courier New" w:hAnsi="Courier New" w:cs="Courier New"/>
          <w:color w:val="000000"/>
          <w:sz w:val="20"/>
          <w:szCs w:val="20"/>
          <w:highlight w:val="white"/>
        </w:rPr>
      </w:pPr>
      <w:ins w:id="5882" w:author="Michael Bell" w:date="2013-05-06T18:09:00Z">
        <w:r>
          <w:rPr>
            <w:rFonts w:ascii="Courier New" w:hAnsi="Courier New" w:cs="Courier New"/>
            <w:color w:val="000000"/>
            <w:sz w:val="20"/>
            <w:szCs w:val="20"/>
            <w:highlight w:val="white"/>
          </w:rPr>
          <w:t xml:space="preserve">      </w:t>
        </w:r>
      </w:ins>
    </w:p>
    <w:p w14:paraId="56886310" w14:textId="77777777" w:rsidR="00973ACE" w:rsidRDefault="00973ACE" w:rsidP="00973ACE">
      <w:pPr>
        <w:autoSpaceDE w:val="0"/>
        <w:autoSpaceDN w:val="0"/>
        <w:adjustRightInd w:val="0"/>
        <w:spacing w:after="0" w:line="240" w:lineRule="auto"/>
        <w:rPr>
          <w:ins w:id="5883" w:author="Michael Bell" w:date="2013-05-06T18:09:00Z"/>
          <w:rFonts w:ascii="Courier New" w:hAnsi="Courier New" w:cs="Courier New"/>
          <w:color w:val="000000"/>
          <w:sz w:val="20"/>
          <w:szCs w:val="20"/>
          <w:highlight w:val="white"/>
        </w:rPr>
      </w:pPr>
      <w:ins w:id="5884"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leftOut</w:t>
        </w:r>
        <w:proofErr w:type="spellEnd"/>
        <w:r>
          <w:rPr>
            <w:rFonts w:ascii="Courier New" w:hAnsi="Courier New" w:cs="Courier New"/>
            <w:b/>
            <w:bCs/>
            <w:color w:val="000080"/>
            <w:sz w:val="20"/>
            <w:szCs w:val="20"/>
            <w:highlight w:val="white"/>
          </w:rPr>
          <w:t>)</w:t>
        </w:r>
      </w:ins>
    </w:p>
    <w:p w14:paraId="494D45A3" w14:textId="77777777" w:rsidR="00973ACE" w:rsidRDefault="00973ACE" w:rsidP="00973ACE">
      <w:pPr>
        <w:autoSpaceDE w:val="0"/>
        <w:autoSpaceDN w:val="0"/>
        <w:adjustRightInd w:val="0"/>
        <w:spacing w:after="0" w:line="240" w:lineRule="auto"/>
        <w:rPr>
          <w:ins w:id="5885" w:author="Michael Bell" w:date="2013-05-06T18:09:00Z"/>
          <w:rFonts w:ascii="Courier New" w:hAnsi="Courier New" w:cs="Courier New"/>
          <w:color w:val="000000"/>
          <w:sz w:val="20"/>
          <w:szCs w:val="20"/>
          <w:highlight w:val="white"/>
        </w:rPr>
      </w:pPr>
      <w:ins w:id="5886"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34755C7A" w14:textId="77777777" w:rsidR="00973ACE" w:rsidRDefault="00973ACE" w:rsidP="00973ACE">
      <w:pPr>
        <w:autoSpaceDE w:val="0"/>
        <w:autoSpaceDN w:val="0"/>
        <w:adjustRightInd w:val="0"/>
        <w:spacing w:after="0" w:line="240" w:lineRule="auto"/>
        <w:rPr>
          <w:ins w:id="5887" w:author="Michael Bell" w:date="2013-05-06T18:09:00Z"/>
          <w:rFonts w:ascii="Courier New" w:hAnsi="Courier New" w:cs="Courier New"/>
          <w:color w:val="000000"/>
          <w:sz w:val="20"/>
          <w:szCs w:val="20"/>
          <w:highlight w:val="white"/>
        </w:rPr>
      </w:pPr>
      <w:ins w:id="5888" w:author="Michael Bell" w:date="2013-05-06T18:09:00Z">
        <w:r>
          <w:rPr>
            <w:rFonts w:ascii="Courier New" w:hAnsi="Courier New" w:cs="Courier New"/>
            <w:color w:val="000000"/>
            <w:sz w:val="20"/>
            <w:szCs w:val="20"/>
            <w:highlight w:val="white"/>
          </w:rPr>
          <w:t xml:space="preserve">      </w:t>
        </w:r>
      </w:ins>
    </w:p>
    <w:p w14:paraId="15697B21" w14:textId="77777777" w:rsidR="00973ACE" w:rsidRDefault="00973ACE" w:rsidP="00973ACE">
      <w:pPr>
        <w:autoSpaceDE w:val="0"/>
        <w:autoSpaceDN w:val="0"/>
        <w:adjustRightInd w:val="0"/>
        <w:spacing w:after="0" w:line="240" w:lineRule="auto"/>
        <w:rPr>
          <w:ins w:id="5889" w:author="Michael Bell" w:date="2013-05-06T18:09:00Z"/>
          <w:rFonts w:ascii="Courier New" w:hAnsi="Courier New" w:cs="Courier New"/>
          <w:color w:val="000000"/>
          <w:sz w:val="20"/>
          <w:szCs w:val="20"/>
          <w:highlight w:val="white"/>
        </w:rPr>
      </w:pPr>
      <w:ins w:id="5890"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if</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lastMenuMove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ins>
    </w:p>
    <w:p w14:paraId="0AA56D6B" w14:textId="77777777" w:rsidR="00973ACE" w:rsidRDefault="00973ACE" w:rsidP="00973ACE">
      <w:pPr>
        <w:autoSpaceDE w:val="0"/>
        <w:autoSpaceDN w:val="0"/>
        <w:adjustRightInd w:val="0"/>
        <w:spacing w:after="0" w:line="240" w:lineRule="auto"/>
        <w:rPr>
          <w:ins w:id="5891" w:author="Michael Bell" w:date="2013-05-06T18:09:00Z"/>
          <w:rFonts w:ascii="Courier New" w:hAnsi="Courier New" w:cs="Courier New"/>
          <w:color w:val="000000"/>
          <w:sz w:val="20"/>
          <w:szCs w:val="20"/>
          <w:highlight w:val="white"/>
        </w:rPr>
      </w:pPr>
      <w:ins w:id="5892"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r>
          <w:rPr>
            <w:rFonts w:ascii="Courier New" w:hAnsi="Courier New" w:cs="Courier New"/>
            <w:b/>
            <w:bCs/>
            <w:color w:val="000080"/>
            <w:sz w:val="20"/>
            <w:szCs w:val="20"/>
            <w:highlight w:val="white"/>
          </w:rPr>
          <w:t>--</w:t>
        </w:r>
        <w:proofErr w:type="gramEnd"/>
        <w:r>
          <w:rPr>
            <w:rFonts w:ascii="Courier New" w:hAnsi="Courier New" w:cs="Courier New"/>
            <w:b/>
            <w:bCs/>
            <w:color w:val="000080"/>
            <w:sz w:val="20"/>
            <w:szCs w:val="20"/>
            <w:highlight w:val="white"/>
          </w:rPr>
          <w:t>;</w:t>
        </w:r>
      </w:ins>
    </w:p>
    <w:p w14:paraId="07635FD7" w14:textId="77777777" w:rsidR="00973ACE" w:rsidRDefault="00973ACE" w:rsidP="00973ACE">
      <w:pPr>
        <w:autoSpaceDE w:val="0"/>
        <w:autoSpaceDN w:val="0"/>
        <w:adjustRightInd w:val="0"/>
        <w:spacing w:after="0" w:line="240" w:lineRule="auto"/>
        <w:rPr>
          <w:ins w:id="5893" w:author="Michael Bell" w:date="2013-05-06T18:09:00Z"/>
          <w:rFonts w:ascii="Courier New" w:hAnsi="Courier New" w:cs="Courier New"/>
          <w:color w:val="000000"/>
          <w:sz w:val="20"/>
          <w:szCs w:val="20"/>
          <w:highlight w:val="white"/>
        </w:rPr>
      </w:pPr>
      <w:ins w:id="5894" w:author="Michael Bell" w:date="2013-05-06T18:09:00Z">
        <w:r>
          <w:rPr>
            <w:rFonts w:ascii="Courier New" w:hAnsi="Courier New" w:cs="Courier New"/>
            <w:color w:val="000000"/>
            <w:sz w:val="20"/>
            <w:szCs w:val="20"/>
            <w:highlight w:val="white"/>
          </w:rPr>
          <w:t xml:space="preserve">    </w:t>
        </w:r>
      </w:ins>
    </w:p>
    <w:p w14:paraId="0A6076E7" w14:textId="77777777" w:rsidR="00973ACE" w:rsidRDefault="00973ACE" w:rsidP="00973ACE">
      <w:pPr>
        <w:autoSpaceDE w:val="0"/>
        <w:autoSpaceDN w:val="0"/>
        <w:adjustRightInd w:val="0"/>
        <w:spacing w:after="0" w:line="240" w:lineRule="auto"/>
        <w:rPr>
          <w:ins w:id="5895" w:author="Michael Bell" w:date="2013-05-06T18:09:00Z"/>
          <w:rFonts w:ascii="Courier New" w:hAnsi="Courier New" w:cs="Courier New"/>
          <w:color w:val="000000"/>
          <w:sz w:val="20"/>
          <w:szCs w:val="20"/>
          <w:highlight w:val="white"/>
        </w:rPr>
      </w:pPr>
      <w:ins w:id="5896" w:author="Michael Bell" w:date="2013-05-06T18:09: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31BE2D72" w14:textId="77777777" w:rsidR="00973ACE" w:rsidRDefault="00973ACE" w:rsidP="00973ACE">
      <w:pPr>
        <w:autoSpaceDE w:val="0"/>
        <w:autoSpaceDN w:val="0"/>
        <w:adjustRightInd w:val="0"/>
        <w:spacing w:after="0" w:line="240" w:lineRule="auto"/>
        <w:rPr>
          <w:ins w:id="5897" w:author="Michael Bell" w:date="2013-05-06T18:09:00Z"/>
          <w:rFonts w:ascii="Courier New" w:hAnsi="Courier New" w:cs="Courier New"/>
          <w:color w:val="000000"/>
          <w:sz w:val="20"/>
          <w:szCs w:val="20"/>
          <w:highlight w:val="white"/>
        </w:rPr>
      </w:pPr>
      <w:ins w:id="5898"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67E24AB9" w14:textId="77777777" w:rsidR="00973ACE" w:rsidRDefault="00973ACE" w:rsidP="00973ACE">
      <w:pPr>
        <w:autoSpaceDE w:val="0"/>
        <w:autoSpaceDN w:val="0"/>
        <w:adjustRightInd w:val="0"/>
        <w:spacing w:after="0" w:line="240" w:lineRule="auto"/>
        <w:rPr>
          <w:ins w:id="5899" w:author="Michael Bell" w:date="2013-05-06T18:09:00Z"/>
          <w:rFonts w:ascii="Courier New" w:hAnsi="Courier New" w:cs="Courier New"/>
          <w:color w:val="008000"/>
          <w:sz w:val="20"/>
          <w:szCs w:val="20"/>
          <w:highlight w:val="white"/>
        </w:rPr>
      </w:pPr>
      <w:ins w:id="5900"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here in case none of these conditions are met, it resets the menu position to break the loop</w:t>
        </w:r>
      </w:ins>
    </w:p>
    <w:p w14:paraId="6F599304" w14:textId="77777777" w:rsidR="00973ACE" w:rsidRDefault="00973ACE" w:rsidP="00973ACE">
      <w:pPr>
        <w:autoSpaceDE w:val="0"/>
        <w:autoSpaceDN w:val="0"/>
        <w:adjustRightInd w:val="0"/>
        <w:spacing w:after="0" w:line="240" w:lineRule="auto"/>
        <w:rPr>
          <w:ins w:id="5901" w:author="Michael Bell" w:date="2013-05-06T18:09:00Z"/>
          <w:rFonts w:ascii="Courier New" w:hAnsi="Courier New" w:cs="Courier New"/>
          <w:color w:val="000000"/>
          <w:sz w:val="20"/>
          <w:szCs w:val="20"/>
          <w:highlight w:val="white"/>
        </w:rPr>
      </w:pPr>
      <w:ins w:id="5902" w:author="Michael Bell" w:date="2013-05-06T18:09: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5A69EB4D" w14:textId="77777777" w:rsidR="00973ACE" w:rsidRDefault="00973ACE" w:rsidP="00973ACE">
      <w:pPr>
        <w:autoSpaceDE w:val="0"/>
        <w:autoSpaceDN w:val="0"/>
        <w:adjustRightInd w:val="0"/>
        <w:spacing w:after="0" w:line="240" w:lineRule="auto"/>
        <w:rPr>
          <w:ins w:id="5903" w:author="Michael Bell" w:date="2013-05-06T18:09:00Z"/>
          <w:rFonts w:ascii="Courier New" w:hAnsi="Courier New" w:cs="Courier New"/>
          <w:color w:val="000000"/>
          <w:sz w:val="20"/>
          <w:szCs w:val="20"/>
          <w:highlight w:val="white"/>
        </w:rPr>
      </w:pPr>
      <w:ins w:id="5904"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2C74C3B6" w14:textId="77777777" w:rsidR="00973ACE" w:rsidRDefault="00973ACE" w:rsidP="00973ACE">
      <w:pPr>
        <w:autoSpaceDE w:val="0"/>
        <w:autoSpaceDN w:val="0"/>
        <w:adjustRightInd w:val="0"/>
        <w:spacing w:after="0" w:line="240" w:lineRule="auto"/>
        <w:rPr>
          <w:ins w:id="5905" w:author="Michael Bell" w:date="2013-05-06T18:09:00Z"/>
          <w:rFonts w:ascii="Courier New" w:hAnsi="Courier New" w:cs="Courier New"/>
          <w:color w:val="000000"/>
          <w:sz w:val="20"/>
          <w:szCs w:val="20"/>
          <w:highlight w:val="white"/>
        </w:rPr>
      </w:pPr>
      <w:ins w:id="5906" w:author="Michael Bell" w:date="2013-05-06T18:09: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DD74D07" w14:textId="1684F5AF" w:rsidR="002F1085" w:rsidDel="00116173" w:rsidRDefault="00973ACE" w:rsidP="00973ACE">
      <w:pPr>
        <w:autoSpaceDE w:val="0"/>
        <w:autoSpaceDN w:val="0"/>
        <w:adjustRightInd w:val="0"/>
        <w:spacing w:after="0" w:line="240" w:lineRule="auto"/>
        <w:rPr>
          <w:del w:id="5907" w:author="Michael Bell" w:date="2013-05-06T17:54:00Z"/>
          <w:rFonts w:ascii="Courier New" w:hAnsi="Courier New" w:cs="Courier New"/>
          <w:color w:val="008000"/>
          <w:sz w:val="20"/>
          <w:szCs w:val="20"/>
          <w:highlight w:val="white"/>
        </w:rPr>
      </w:pPr>
      <w:ins w:id="5908" w:author="Michael Bell" w:date="2013-05-06T18:09:00Z">
        <w:r>
          <w:rPr>
            <w:rFonts w:ascii="Courier New" w:hAnsi="Courier New" w:cs="Courier New"/>
            <w:b/>
            <w:bCs/>
            <w:color w:val="000080"/>
            <w:sz w:val="20"/>
            <w:szCs w:val="20"/>
            <w:highlight w:val="white"/>
          </w:rPr>
          <w:t>}</w:t>
        </w:r>
      </w:ins>
      <w:del w:id="5909" w:author="Michael Bell" w:date="2013-05-06T17:54:00Z">
        <w:r w:rsidR="002F1085" w:rsidDel="00116173">
          <w:rPr>
            <w:rFonts w:ascii="Courier New" w:hAnsi="Courier New" w:cs="Courier New"/>
            <w:color w:val="008000"/>
            <w:sz w:val="20"/>
            <w:szCs w:val="20"/>
            <w:highlight w:val="white"/>
          </w:rPr>
          <w:delText>/*</w:delText>
        </w:r>
      </w:del>
    </w:p>
    <w:p w14:paraId="37B2CFB9" w14:textId="10863154" w:rsidR="002F1085" w:rsidDel="00116173" w:rsidRDefault="002F1085" w:rsidP="002F1085">
      <w:pPr>
        <w:autoSpaceDE w:val="0"/>
        <w:autoSpaceDN w:val="0"/>
        <w:adjustRightInd w:val="0"/>
        <w:spacing w:after="0" w:line="240" w:lineRule="auto"/>
        <w:rPr>
          <w:del w:id="5910" w:author="Michael Bell" w:date="2013-05-06T17:54:00Z"/>
          <w:rFonts w:ascii="Courier New" w:hAnsi="Courier New" w:cs="Courier New"/>
          <w:color w:val="008000"/>
          <w:sz w:val="20"/>
          <w:szCs w:val="20"/>
          <w:highlight w:val="white"/>
        </w:rPr>
      </w:pPr>
    </w:p>
    <w:p w14:paraId="61D7BF4D" w14:textId="4EB66076" w:rsidR="002F1085" w:rsidDel="00116173" w:rsidRDefault="002F1085" w:rsidP="002F1085">
      <w:pPr>
        <w:autoSpaceDE w:val="0"/>
        <w:autoSpaceDN w:val="0"/>
        <w:adjustRightInd w:val="0"/>
        <w:spacing w:after="0" w:line="240" w:lineRule="auto"/>
        <w:rPr>
          <w:del w:id="5911" w:author="Michael Bell" w:date="2013-05-06T17:54:00Z"/>
          <w:rFonts w:ascii="Courier New" w:hAnsi="Courier New" w:cs="Courier New"/>
          <w:color w:val="008000"/>
          <w:sz w:val="20"/>
          <w:szCs w:val="20"/>
          <w:highlight w:val="white"/>
        </w:rPr>
      </w:pPr>
      <w:del w:id="5912" w:author="Michael Bell" w:date="2013-05-06T17:54:00Z">
        <w:r w:rsidDel="00116173">
          <w:rPr>
            <w:rFonts w:ascii="Courier New" w:hAnsi="Courier New" w:cs="Courier New"/>
            <w:color w:val="008000"/>
            <w:sz w:val="20"/>
            <w:szCs w:val="20"/>
            <w:highlight w:val="white"/>
          </w:rPr>
          <w:delText xml:space="preserve"> BELTRAK</w:delText>
        </w:r>
      </w:del>
    </w:p>
    <w:p w14:paraId="2CD2D7AC" w14:textId="459F78BE" w:rsidR="002F1085" w:rsidDel="00116173" w:rsidRDefault="002F1085" w:rsidP="002F1085">
      <w:pPr>
        <w:autoSpaceDE w:val="0"/>
        <w:autoSpaceDN w:val="0"/>
        <w:adjustRightInd w:val="0"/>
        <w:spacing w:after="0" w:line="240" w:lineRule="auto"/>
        <w:rPr>
          <w:del w:id="5913" w:author="Michael Bell" w:date="2013-05-06T17:54:00Z"/>
          <w:rFonts w:ascii="Courier New" w:hAnsi="Courier New" w:cs="Courier New"/>
          <w:color w:val="008000"/>
          <w:sz w:val="20"/>
          <w:szCs w:val="20"/>
          <w:highlight w:val="white"/>
        </w:rPr>
      </w:pPr>
      <w:del w:id="5914" w:author="Michael Bell" w:date="2013-05-06T17:54:00Z">
        <w:r w:rsidDel="00116173">
          <w:rPr>
            <w:rFonts w:ascii="Courier New" w:hAnsi="Courier New" w:cs="Courier New"/>
            <w:color w:val="008000"/>
            <w:sz w:val="20"/>
            <w:szCs w:val="20"/>
            <w:highlight w:val="white"/>
          </w:rPr>
          <w:delText xml:space="preserve"> </w:delText>
        </w:r>
      </w:del>
    </w:p>
    <w:p w14:paraId="2FA8AE23" w14:textId="11E7DDC1" w:rsidR="002F1085" w:rsidDel="00116173" w:rsidRDefault="002F1085" w:rsidP="002F1085">
      <w:pPr>
        <w:autoSpaceDE w:val="0"/>
        <w:autoSpaceDN w:val="0"/>
        <w:adjustRightInd w:val="0"/>
        <w:spacing w:after="0" w:line="240" w:lineRule="auto"/>
        <w:rPr>
          <w:del w:id="5915" w:author="Michael Bell" w:date="2013-05-06T17:54:00Z"/>
          <w:rFonts w:ascii="Courier New" w:hAnsi="Courier New" w:cs="Courier New"/>
          <w:color w:val="008000"/>
          <w:sz w:val="20"/>
          <w:szCs w:val="20"/>
          <w:highlight w:val="white"/>
        </w:rPr>
      </w:pPr>
      <w:del w:id="5916" w:author="Michael Bell" w:date="2013-05-06T17:54:00Z">
        <w:r w:rsidDel="00116173">
          <w:rPr>
            <w:rFonts w:ascii="Courier New" w:hAnsi="Courier New" w:cs="Courier New"/>
            <w:color w:val="008000"/>
            <w:sz w:val="20"/>
            <w:szCs w:val="20"/>
            <w:highlight w:val="white"/>
          </w:rPr>
          <w:delText xml:space="preserve"> V1.0</w:delText>
        </w:r>
      </w:del>
    </w:p>
    <w:p w14:paraId="752D4795" w14:textId="0732E898" w:rsidR="002F1085" w:rsidDel="00116173" w:rsidRDefault="002F1085" w:rsidP="002F1085">
      <w:pPr>
        <w:autoSpaceDE w:val="0"/>
        <w:autoSpaceDN w:val="0"/>
        <w:adjustRightInd w:val="0"/>
        <w:spacing w:after="0" w:line="240" w:lineRule="auto"/>
        <w:rPr>
          <w:del w:id="5917" w:author="Michael Bell" w:date="2013-05-06T17:54:00Z"/>
          <w:rFonts w:ascii="Courier New" w:hAnsi="Courier New" w:cs="Courier New"/>
          <w:color w:val="008000"/>
          <w:sz w:val="20"/>
          <w:szCs w:val="20"/>
          <w:highlight w:val="white"/>
        </w:rPr>
      </w:pPr>
      <w:del w:id="5918" w:author="Michael Bell" w:date="2013-05-06T17:54:00Z">
        <w:r w:rsidDel="00116173">
          <w:rPr>
            <w:rFonts w:ascii="Courier New" w:hAnsi="Courier New" w:cs="Courier New"/>
            <w:color w:val="008000"/>
            <w:sz w:val="20"/>
            <w:szCs w:val="20"/>
            <w:highlight w:val="white"/>
          </w:rPr>
          <w:delText xml:space="preserve"> </w:delText>
        </w:r>
      </w:del>
    </w:p>
    <w:p w14:paraId="65201B48" w14:textId="4711BA87" w:rsidR="002F1085" w:rsidDel="00116173" w:rsidRDefault="002F1085" w:rsidP="002F1085">
      <w:pPr>
        <w:autoSpaceDE w:val="0"/>
        <w:autoSpaceDN w:val="0"/>
        <w:adjustRightInd w:val="0"/>
        <w:spacing w:after="0" w:line="240" w:lineRule="auto"/>
        <w:rPr>
          <w:del w:id="5919" w:author="Michael Bell" w:date="2013-05-06T17:54:00Z"/>
          <w:rFonts w:ascii="Courier New" w:hAnsi="Courier New" w:cs="Courier New"/>
          <w:color w:val="008000"/>
          <w:sz w:val="20"/>
          <w:szCs w:val="20"/>
          <w:highlight w:val="white"/>
        </w:rPr>
      </w:pPr>
      <w:del w:id="5920" w:author="Michael Bell" w:date="2013-05-06T17:54:00Z">
        <w:r w:rsidDel="00116173">
          <w:rPr>
            <w:rFonts w:ascii="Courier New" w:hAnsi="Courier New" w:cs="Courier New"/>
            <w:color w:val="008000"/>
            <w:sz w:val="20"/>
            <w:szCs w:val="20"/>
            <w:highlight w:val="white"/>
          </w:rPr>
          <w:delText xml:space="preserve"> Hornby trainset automation</w:delText>
        </w:r>
      </w:del>
    </w:p>
    <w:p w14:paraId="1BC3989D" w14:textId="0E2DA670" w:rsidR="002F1085" w:rsidDel="00116173" w:rsidRDefault="002F1085" w:rsidP="002F1085">
      <w:pPr>
        <w:autoSpaceDE w:val="0"/>
        <w:autoSpaceDN w:val="0"/>
        <w:adjustRightInd w:val="0"/>
        <w:spacing w:after="0" w:line="240" w:lineRule="auto"/>
        <w:rPr>
          <w:del w:id="5921" w:author="Michael Bell" w:date="2013-05-06T17:54:00Z"/>
          <w:rFonts w:ascii="Courier New" w:hAnsi="Courier New" w:cs="Courier New"/>
          <w:color w:val="008000"/>
          <w:sz w:val="20"/>
          <w:szCs w:val="20"/>
          <w:highlight w:val="white"/>
        </w:rPr>
      </w:pPr>
      <w:del w:id="5922" w:author="Michael Bell" w:date="2013-05-06T17:54:00Z">
        <w:r w:rsidDel="00116173">
          <w:rPr>
            <w:rFonts w:ascii="Courier New" w:hAnsi="Courier New" w:cs="Courier New"/>
            <w:color w:val="008000"/>
            <w:sz w:val="20"/>
            <w:szCs w:val="20"/>
            <w:highlight w:val="white"/>
          </w:rPr>
          <w:delText xml:space="preserve"> </w:delText>
        </w:r>
      </w:del>
    </w:p>
    <w:p w14:paraId="39C27163" w14:textId="0856BE8E" w:rsidR="002F1085" w:rsidDel="00116173" w:rsidRDefault="002F1085" w:rsidP="002F1085">
      <w:pPr>
        <w:autoSpaceDE w:val="0"/>
        <w:autoSpaceDN w:val="0"/>
        <w:adjustRightInd w:val="0"/>
        <w:spacing w:after="0" w:line="240" w:lineRule="auto"/>
        <w:rPr>
          <w:del w:id="5923" w:author="Michael Bell" w:date="2013-05-06T17:54:00Z"/>
          <w:rFonts w:ascii="Courier New" w:hAnsi="Courier New" w:cs="Courier New"/>
          <w:color w:val="008000"/>
          <w:sz w:val="20"/>
          <w:szCs w:val="20"/>
          <w:highlight w:val="white"/>
        </w:rPr>
      </w:pPr>
      <w:del w:id="5924" w:author="Michael Bell" w:date="2013-05-06T17:54:00Z">
        <w:r w:rsidDel="00116173">
          <w:rPr>
            <w:rFonts w:ascii="Courier New" w:hAnsi="Courier New" w:cs="Courier New"/>
            <w:color w:val="008000"/>
            <w:sz w:val="20"/>
            <w:szCs w:val="20"/>
            <w:highlight w:val="white"/>
          </w:rPr>
          <w:delText xml:space="preserve"> By Michael Bell</w:delText>
        </w:r>
      </w:del>
    </w:p>
    <w:p w14:paraId="7384BF33" w14:textId="02D8F2FB" w:rsidR="002F1085" w:rsidDel="00116173" w:rsidRDefault="002F1085" w:rsidP="002F1085">
      <w:pPr>
        <w:autoSpaceDE w:val="0"/>
        <w:autoSpaceDN w:val="0"/>
        <w:adjustRightInd w:val="0"/>
        <w:spacing w:after="0" w:line="240" w:lineRule="auto"/>
        <w:rPr>
          <w:del w:id="5925" w:author="Michael Bell" w:date="2013-05-06T17:54:00Z"/>
          <w:rFonts w:ascii="Courier New" w:hAnsi="Courier New" w:cs="Courier New"/>
          <w:color w:val="008000"/>
          <w:sz w:val="20"/>
          <w:szCs w:val="20"/>
          <w:highlight w:val="white"/>
        </w:rPr>
      </w:pPr>
      <w:del w:id="5926" w:author="Michael Bell" w:date="2013-05-06T17:54:00Z">
        <w:r w:rsidDel="00116173">
          <w:rPr>
            <w:rFonts w:ascii="Courier New" w:hAnsi="Courier New" w:cs="Courier New"/>
            <w:color w:val="008000"/>
            <w:sz w:val="20"/>
            <w:szCs w:val="20"/>
            <w:highlight w:val="white"/>
          </w:rPr>
          <w:delText xml:space="preserve"> </w:delText>
        </w:r>
      </w:del>
    </w:p>
    <w:p w14:paraId="46A7F85F" w14:textId="57EE2CCC" w:rsidR="002F1085" w:rsidDel="00116173" w:rsidRDefault="002F1085" w:rsidP="002F1085">
      <w:pPr>
        <w:autoSpaceDE w:val="0"/>
        <w:autoSpaceDN w:val="0"/>
        <w:adjustRightInd w:val="0"/>
        <w:spacing w:after="0" w:line="240" w:lineRule="auto"/>
        <w:rPr>
          <w:del w:id="5927" w:author="Michael Bell" w:date="2013-05-06T17:54:00Z"/>
          <w:rFonts w:ascii="Courier New" w:hAnsi="Courier New" w:cs="Courier New"/>
          <w:color w:val="008000"/>
          <w:sz w:val="20"/>
          <w:szCs w:val="20"/>
          <w:highlight w:val="white"/>
        </w:rPr>
      </w:pPr>
      <w:del w:id="5928" w:author="Michael Bell" w:date="2013-05-06T17:54:00Z">
        <w:r w:rsidDel="00116173">
          <w:rPr>
            <w:rFonts w:ascii="Courier New" w:hAnsi="Courier New" w:cs="Courier New"/>
            <w:color w:val="008000"/>
            <w:sz w:val="20"/>
            <w:szCs w:val="20"/>
            <w:highlight w:val="white"/>
          </w:rPr>
          <w:delText xml:space="preserve"> Programing started: 02/02/2013 at 14:08</w:delText>
        </w:r>
      </w:del>
    </w:p>
    <w:p w14:paraId="34F01D45" w14:textId="67396EFE" w:rsidR="002F1085" w:rsidDel="00116173" w:rsidRDefault="002F1085" w:rsidP="002F1085">
      <w:pPr>
        <w:autoSpaceDE w:val="0"/>
        <w:autoSpaceDN w:val="0"/>
        <w:adjustRightInd w:val="0"/>
        <w:spacing w:after="0" w:line="240" w:lineRule="auto"/>
        <w:rPr>
          <w:del w:id="5929" w:author="Michael Bell" w:date="2013-05-06T17:54:00Z"/>
          <w:rFonts w:ascii="Courier New" w:hAnsi="Courier New" w:cs="Courier New"/>
          <w:color w:val="008000"/>
          <w:sz w:val="20"/>
          <w:szCs w:val="20"/>
          <w:highlight w:val="white"/>
        </w:rPr>
      </w:pPr>
      <w:del w:id="5930" w:author="Michael Bell" w:date="2013-05-06T17:54:00Z">
        <w:r w:rsidDel="00116173">
          <w:rPr>
            <w:rFonts w:ascii="Courier New" w:hAnsi="Courier New" w:cs="Courier New"/>
            <w:color w:val="008000"/>
            <w:sz w:val="20"/>
            <w:szCs w:val="20"/>
            <w:highlight w:val="white"/>
          </w:rPr>
          <w:delText xml:space="preserve"> </w:delText>
        </w:r>
      </w:del>
    </w:p>
    <w:p w14:paraId="7A9FA1DA" w14:textId="123FEBB0" w:rsidR="002F1085" w:rsidDel="00116173" w:rsidRDefault="002F1085" w:rsidP="002F1085">
      <w:pPr>
        <w:autoSpaceDE w:val="0"/>
        <w:autoSpaceDN w:val="0"/>
        <w:adjustRightInd w:val="0"/>
        <w:spacing w:after="0" w:line="240" w:lineRule="auto"/>
        <w:rPr>
          <w:del w:id="5931" w:author="Michael Bell" w:date="2013-05-06T17:54:00Z"/>
          <w:rFonts w:ascii="Courier New" w:hAnsi="Courier New" w:cs="Courier New"/>
          <w:color w:val="000000"/>
          <w:sz w:val="20"/>
          <w:szCs w:val="20"/>
          <w:highlight w:val="white"/>
        </w:rPr>
      </w:pPr>
      <w:del w:id="5932" w:author="Michael Bell" w:date="2013-05-06T17:54:00Z">
        <w:r w:rsidDel="00116173">
          <w:rPr>
            <w:rFonts w:ascii="Courier New" w:hAnsi="Courier New" w:cs="Courier New"/>
            <w:color w:val="008000"/>
            <w:sz w:val="20"/>
            <w:szCs w:val="20"/>
            <w:highlight w:val="white"/>
          </w:rPr>
          <w:delText xml:space="preserve"> */</w:delText>
        </w:r>
      </w:del>
    </w:p>
    <w:p w14:paraId="59111477" w14:textId="39418AD7" w:rsidR="002F1085" w:rsidDel="00116173" w:rsidRDefault="002F1085" w:rsidP="002F1085">
      <w:pPr>
        <w:autoSpaceDE w:val="0"/>
        <w:autoSpaceDN w:val="0"/>
        <w:adjustRightInd w:val="0"/>
        <w:spacing w:after="0" w:line="240" w:lineRule="auto"/>
        <w:rPr>
          <w:del w:id="5933" w:author="Michael Bell" w:date="2013-05-06T17:54:00Z"/>
          <w:rFonts w:ascii="Courier New" w:hAnsi="Courier New" w:cs="Courier New"/>
          <w:color w:val="000000"/>
          <w:sz w:val="20"/>
          <w:szCs w:val="20"/>
          <w:highlight w:val="white"/>
        </w:rPr>
      </w:pPr>
    </w:p>
    <w:p w14:paraId="7F4B0533" w14:textId="22783406" w:rsidR="002F1085" w:rsidDel="00116173" w:rsidRDefault="002F1085" w:rsidP="002F1085">
      <w:pPr>
        <w:autoSpaceDE w:val="0"/>
        <w:autoSpaceDN w:val="0"/>
        <w:adjustRightInd w:val="0"/>
        <w:spacing w:after="0" w:line="240" w:lineRule="auto"/>
        <w:rPr>
          <w:del w:id="5934" w:author="Michael Bell" w:date="2013-05-06T17:54:00Z"/>
          <w:rFonts w:ascii="Courier New" w:hAnsi="Courier New" w:cs="Courier New"/>
          <w:color w:val="008000"/>
          <w:sz w:val="20"/>
          <w:szCs w:val="20"/>
          <w:highlight w:val="white"/>
        </w:rPr>
      </w:pPr>
      <w:del w:id="5935" w:author="Michael Bell" w:date="2013-05-06T17:54:00Z">
        <w:r w:rsidDel="00116173">
          <w:rPr>
            <w:rFonts w:ascii="Courier New" w:hAnsi="Courier New" w:cs="Courier New"/>
            <w:color w:val="008000"/>
            <w:sz w:val="20"/>
            <w:szCs w:val="20"/>
            <w:highlight w:val="white"/>
          </w:rPr>
          <w:delText>/*if the program reaches a tildie this is run, when the program moves onto a ~ it moves back one step except when it moved left</w:delText>
        </w:r>
      </w:del>
    </w:p>
    <w:p w14:paraId="7C136BE9" w14:textId="16DD9FAF" w:rsidR="002F1085" w:rsidDel="00116173" w:rsidRDefault="002F1085" w:rsidP="002F1085">
      <w:pPr>
        <w:autoSpaceDE w:val="0"/>
        <w:autoSpaceDN w:val="0"/>
        <w:adjustRightInd w:val="0"/>
        <w:spacing w:after="0" w:line="240" w:lineRule="auto"/>
        <w:rPr>
          <w:del w:id="5936" w:author="Michael Bell" w:date="2013-05-06T17:54:00Z"/>
          <w:rFonts w:ascii="Courier New" w:hAnsi="Courier New" w:cs="Courier New"/>
          <w:color w:val="000000"/>
          <w:sz w:val="20"/>
          <w:szCs w:val="20"/>
          <w:highlight w:val="white"/>
        </w:rPr>
      </w:pPr>
      <w:del w:id="5937" w:author="Michael Bell" w:date="2013-05-06T17:54:00Z">
        <w:r w:rsidDel="00116173">
          <w:rPr>
            <w:rFonts w:ascii="Courier New" w:hAnsi="Courier New" w:cs="Courier New"/>
            <w:color w:val="008000"/>
            <w:sz w:val="20"/>
            <w:szCs w:val="20"/>
            <w:highlight w:val="white"/>
          </w:rPr>
          <w:delText>onto a tildie in which case it goes up untill it reaches a menu option*/</w:delText>
        </w:r>
      </w:del>
    </w:p>
    <w:p w14:paraId="101FC98D" w14:textId="4F43AC61" w:rsidR="002F1085" w:rsidDel="00116173" w:rsidRDefault="002F1085" w:rsidP="002F1085">
      <w:pPr>
        <w:autoSpaceDE w:val="0"/>
        <w:autoSpaceDN w:val="0"/>
        <w:adjustRightInd w:val="0"/>
        <w:spacing w:after="0" w:line="240" w:lineRule="auto"/>
        <w:rPr>
          <w:del w:id="5938" w:author="Michael Bell" w:date="2013-05-06T17:54:00Z"/>
          <w:rFonts w:ascii="Courier New" w:hAnsi="Courier New" w:cs="Courier New"/>
          <w:color w:val="000000"/>
          <w:sz w:val="20"/>
          <w:szCs w:val="20"/>
          <w:highlight w:val="white"/>
        </w:rPr>
      </w:pPr>
      <w:del w:id="5939" w:author="Michael Bell" w:date="2013-05-06T17:54:00Z">
        <w:r w:rsidDel="00116173">
          <w:rPr>
            <w:rFonts w:ascii="Courier New" w:hAnsi="Courier New" w:cs="Courier New"/>
            <w:color w:val="000000"/>
            <w:sz w:val="20"/>
            <w:szCs w:val="20"/>
            <w:highlight w:val="white"/>
          </w:rPr>
          <w:delText xml:space="preserve"> </w:delText>
        </w:r>
      </w:del>
    </w:p>
    <w:p w14:paraId="2E83DC19" w14:textId="0DC30B3C" w:rsidR="002F1085" w:rsidDel="00116173" w:rsidRDefault="002F1085" w:rsidP="002F1085">
      <w:pPr>
        <w:autoSpaceDE w:val="0"/>
        <w:autoSpaceDN w:val="0"/>
        <w:adjustRightInd w:val="0"/>
        <w:spacing w:after="0" w:line="240" w:lineRule="auto"/>
        <w:rPr>
          <w:del w:id="5940" w:author="Michael Bell" w:date="2013-05-06T17:54:00Z"/>
          <w:rFonts w:ascii="Courier New" w:hAnsi="Courier New" w:cs="Courier New"/>
          <w:color w:val="000000"/>
          <w:sz w:val="20"/>
          <w:szCs w:val="20"/>
          <w:highlight w:val="white"/>
        </w:rPr>
      </w:pPr>
      <w:del w:id="5941" w:author="Michael Bell" w:date="2013-05-06T17:54:00Z">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respondTildie</w:delText>
        </w:r>
        <w:r w:rsidDel="00116173">
          <w:rPr>
            <w:rFonts w:ascii="Courier New" w:hAnsi="Courier New" w:cs="Courier New"/>
            <w:b/>
            <w:bCs/>
            <w:color w:val="000080"/>
            <w:sz w:val="20"/>
            <w:szCs w:val="20"/>
            <w:highlight w:val="white"/>
          </w:rPr>
          <w:delText>()</w:delText>
        </w:r>
      </w:del>
    </w:p>
    <w:p w14:paraId="139F7590" w14:textId="2C4201F3" w:rsidR="002F1085" w:rsidDel="00116173" w:rsidRDefault="002F1085" w:rsidP="002F1085">
      <w:pPr>
        <w:autoSpaceDE w:val="0"/>
        <w:autoSpaceDN w:val="0"/>
        <w:adjustRightInd w:val="0"/>
        <w:spacing w:after="0" w:line="240" w:lineRule="auto"/>
        <w:rPr>
          <w:del w:id="5942" w:author="Michael Bell" w:date="2013-05-06T17:54:00Z"/>
          <w:rFonts w:ascii="Courier New" w:hAnsi="Courier New" w:cs="Courier New"/>
          <w:color w:val="000000"/>
          <w:sz w:val="20"/>
          <w:szCs w:val="20"/>
          <w:highlight w:val="white"/>
        </w:rPr>
      </w:pPr>
      <w:del w:id="5943" w:author="Michael Bell" w:date="2013-05-06T17:54:00Z">
        <w:r w:rsidDel="00116173">
          <w:rPr>
            <w:rFonts w:ascii="Courier New" w:hAnsi="Courier New" w:cs="Courier New"/>
            <w:b/>
            <w:bCs/>
            <w:color w:val="000080"/>
            <w:sz w:val="20"/>
            <w:szCs w:val="20"/>
            <w:highlight w:val="white"/>
          </w:rPr>
          <w:delText>{</w:delText>
        </w:r>
      </w:del>
    </w:p>
    <w:p w14:paraId="676DDDEA" w14:textId="3EF0F253" w:rsidR="002F1085" w:rsidDel="00116173" w:rsidRDefault="002F1085" w:rsidP="002F1085">
      <w:pPr>
        <w:autoSpaceDE w:val="0"/>
        <w:autoSpaceDN w:val="0"/>
        <w:adjustRightInd w:val="0"/>
        <w:spacing w:after="0" w:line="240" w:lineRule="auto"/>
        <w:rPr>
          <w:del w:id="5944" w:author="Michael Bell" w:date="2013-05-06T17:54:00Z"/>
          <w:rFonts w:ascii="Courier New" w:hAnsi="Courier New" w:cs="Courier New"/>
          <w:color w:val="000000"/>
          <w:sz w:val="20"/>
          <w:szCs w:val="20"/>
          <w:highlight w:val="white"/>
        </w:rPr>
      </w:pPr>
      <w:del w:id="594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while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menuPosX</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menuPosY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8080"/>
            <w:sz w:val="20"/>
            <w:szCs w:val="20"/>
            <w:highlight w:val="white"/>
          </w:rPr>
          <w:delText>"~               "</w:delText>
        </w:r>
        <w:r w:rsidDel="00116173">
          <w:rPr>
            <w:rFonts w:ascii="Courier New" w:hAnsi="Courier New" w:cs="Courier New"/>
            <w:b/>
            <w:bCs/>
            <w:color w:val="000080"/>
            <w:sz w:val="20"/>
            <w:szCs w:val="20"/>
            <w:highlight w:val="white"/>
          </w:rPr>
          <w:delText>)</w:delText>
        </w:r>
      </w:del>
    </w:p>
    <w:p w14:paraId="7CE75A95" w14:textId="0E47347C" w:rsidR="002F1085" w:rsidDel="00116173" w:rsidRDefault="002F1085" w:rsidP="002F1085">
      <w:pPr>
        <w:autoSpaceDE w:val="0"/>
        <w:autoSpaceDN w:val="0"/>
        <w:adjustRightInd w:val="0"/>
        <w:spacing w:after="0" w:line="240" w:lineRule="auto"/>
        <w:rPr>
          <w:del w:id="5946" w:author="Michael Bell" w:date="2013-05-06T17:54:00Z"/>
          <w:rFonts w:ascii="Courier New" w:hAnsi="Courier New" w:cs="Courier New"/>
          <w:color w:val="000000"/>
          <w:sz w:val="20"/>
          <w:szCs w:val="20"/>
          <w:highlight w:val="white"/>
        </w:rPr>
      </w:pPr>
      <w:del w:id="594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8AFAA4" w14:textId="613FD12B" w:rsidR="002F1085" w:rsidDel="00116173" w:rsidRDefault="002F1085" w:rsidP="002F1085">
      <w:pPr>
        <w:autoSpaceDE w:val="0"/>
        <w:autoSpaceDN w:val="0"/>
        <w:adjustRightInd w:val="0"/>
        <w:spacing w:after="0" w:line="240" w:lineRule="auto"/>
        <w:rPr>
          <w:del w:id="5948" w:author="Michael Bell" w:date="2013-05-06T17:54:00Z"/>
          <w:rFonts w:ascii="Courier New" w:hAnsi="Courier New" w:cs="Courier New"/>
          <w:color w:val="000000"/>
          <w:sz w:val="20"/>
          <w:szCs w:val="20"/>
          <w:highlight w:val="white"/>
        </w:rPr>
      </w:pPr>
      <w:del w:id="5949"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downOut</w:delText>
        </w:r>
        <w:r w:rsidDel="00116173">
          <w:rPr>
            <w:rFonts w:ascii="Courier New" w:hAnsi="Courier New" w:cs="Courier New"/>
            <w:b/>
            <w:bCs/>
            <w:color w:val="000080"/>
            <w:sz w:val="20"/>
            <w:szCs w:val="20"/>
            <w:highlight w:val="white"/>
          </w:rPr>
          <w:delText>)</w:delText>
        </w:r>
      </w:del>
    </w:p>
    <w:p w14:paraId="38BE50CD" w14:textId="1B3EB87D" w:rsidR="002F1085" w:rsidDel="00116173" w:rsidRDefault="002F1085" w:rsidP="002F1085">
      <w:pPr>
        <w:autoSpaceDE w:val="0"/>
        <w:autoSpaceDN w:val="0"/>
        <w:adjustRightInd w:val="0"/>
        <w:spacing w:after="0" w:line="240" w:lineRule="auto"/>
        <w:rPr>
          <w:del w:id="5950" w:author="Michael Bell" w:date="2013-05-06T17:54:00Z"/>
          <w:rFonts w:ascii="Courier New" w:hAnsi="Courier New" w:cs="Courier New"/>
          <w:color w:val="000000"/>
          <w:sz w:val="20"/>
          <w:szCs w:val="20"/>
          <w:highlight w:val="white"/>
        </w:rPr>
      </w:pPr>
      <w:del w:id="5951"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782E9F89" w14:textId="50384456" w:rsidR="002F1085" w:rsidDel="00116173" w:rsidRDefault="002F1085" w:rsidP="002F1085">
      <w:pPr>
        <w:autoSpaceDE w:val="0"/>
        <w:autoSpaceDN w:val="0"/>
        <w:adjustRightInd w:val="0"/>
        <w:spacing w:after="0" w:line="240" w:lineRule="auto"/>
        <w:rPr>
          <w:del w:id="5952" w:author="Michael Bell" w:date="2013-05-06T17:54:00Z"/>
          <w:rFonts w:ascii="Courier New" w:hAnsi="Courier New" w:cs="Courier New"/>
          <w:color w:val="000000"/>
          <w:sz w:val="20"/>
          <w:szCs w:val="20"/>
          <w:highlight w:val="white"/>
        </w:rPr>
      </w:pPr>
      <w:del w:id="5953" w:author="Michael Bell" w:date="2013-05-06T17:54:00Z">
        <w:r w:rsidDel="00116173">
          <w:rPr>
            <w:rFonts w:ascii="Courier New" w:hAnsi="Courier New" w:cs="Courier New"/>
            <w:color w:val="000000"/>
            <w:sz w:val="20"/>
            <w:szCs w:val="20"/>
            <w:highlight w:val="white"/>
          </w:rPr>
          <w:delText xml:space="preserve">      </w:delText>
        </w:r>
      </w:del>
    </w:p>
    <w:p w14:paraId="2FAB4D85" w14:textId="6A55716E" w:rsidR="002F1085" w:rsidDel="00116173" w:rsidRDefault="002F1085" w:rsidP="002F1085">
      <w:pPr>
        <w:autoSpaceDE w:val="0"/>
        <w:autoSpaceDN w:val="0"/>
        <w:adjustRightInd w:val="0"/>
        <w:spacing w:after="0" w:line="240" w:lineRule="auto"/>
        <w:rPr>
          <w:del w:id="5954" w:author="Michael Bell" w:date="2013-05-06T17:54:00Z"/>
          <w:rFonts w:ascii="Courier New" w:hAnsi="Courier New" w:cs="Courier New"/>
          <w:color w:val="000000"/>
          <w:sz w:val="20"/>
          <w:szCs w:val="20"/>
          <w:highlight w:val="white"/>
        </w:rPr>
      </w:pPr>
      <w:del w:id="595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upOut</w:delText>
        </w:r>
        <w:r w:rsidDel="00116173">
          <w:rPr>
            <w:rFonts w:ascii="Courier New" w:hAnsi="Courier New" w:cs="Courier New"/>
            <w:b/>
            <w:bCs/>
            <w:color w:val="000080"/>
            <w:sz w:val="20"/>
            <w:szCs w:val="20"/>
            <w:highlight w:val="white"/>
          </w:rPr>
          <w:delText>)</w:delText>
        </w:r>
      </w:del>
    </w:p>
    <w:p w14:paraId="59C9BFCE" w14:textId="4D2178DF" w:rsidR="002F1085" w:rsidDel="00116173" w:rsidRDefault="002F1085" w:rsidP="002F1085">
      <w:pPr>
        <w:autoSpaceDE w:val="0"/>
        <w:autoSpaceDN w:val="0"/>
        <w:adjustRightInd w:val="0"/>
        <w:spacing w:after="0" w:line="240" w:lineRule="auto"/>
        <w:rPr>
          <w:del w:id="5956" w:author="Michael Bell" w:date="2013-05-06T17:54:00Z"/>
          <w:rFonts w:ascii="Courier New" w:hAnsi="Courier New" w:cs="Courier New"/>
          <w:color w:val="000000"/>
          <w:sz w:val="20"/>
          <w:szCs w:val="20"/>
          <w:highlight w:val="white"/>
        </w:rPr>
      </w:pPr>
      <w:del w:id="5957"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2BD02F88" w14:textId="1826EA91" w:rsidR="002F1085" w:rsidDel="00116173" w:rsidRDefault="002F1085" w:rsidP="002F1085">
      <w:pPr>
        <w:autoSpaceDE w:val="0"/>
        <w:autoSpaceDN w:val="0"/>
        <w:adjustRightInd w:val="0"/>
        <w:spacing w:after="0" w:line="240" w:lineRule="auto"/>
        <w:rPr>
          <w:del w:id="5958" w:author="Michael Bell" w:date="2013-05-06T17:54:00Z"/>
          <w:rFonts w:ascii="Courier New" w:hAnsi="Courier New" w:cs="Courier New"/>
          <w:color w:val="000000"/>
          <w:sz w:val="20"/>
          <w:szCs w:val="20"/>
          <w:highlight w:val="white"/>
        </w:rPr>
      </w:pPr>
      <w:del w:id="5959" w:author="Michael Bell" w:date="2013-05-06T17:54:00Z">
        <w:r w:rsidDel="00116173">
          <w:rPr>
            <w:rFonts w:ascii="Courier New" w:hAnsi="Courier New" w:cs="Courier New"/>
            <w:color w:val="000000"/>
            <w:sz w:val="20"/>
            <w:szCs w:val="20"/>
            <w:highlight w:val="white"/>
          </w:rPr>
          <w:delText xml:space="preserve">      </w:delText>
        </w:r>
      </w:del>
    </w:p>
    <w:p w14:paraId="6CBC4B3F" w14:textId="3FA63962" w:rsidR="002F1085" w:rsidDel="00116173" w:rsidRDefault="002F1085" w:rsidP="002F1085">
      <w:pPr>
        <w:autoSpaceDE w:val="0"/>
        <w:autoSpaceDN w:val="0"/>
        <w:adjustRightInd w:val="0"/>
        <w:spacing w:after="0" w:line="240" w:lineRule="auto"/>
        <w:rPr>
          <w:del w:id="5960" w:author="Michael Bell" w:date="2013-05-06T17:54:00Z"/>
          <w:rFonts w:ascii="Courier New" w:hAnsi="Courier New" w:cs="Courier New"/>
          <w:color w:val="000000"/>
          <w:sz w:val="20"/>
          <w:szCs w:val="20"/>
          <w:highlight w:val="white"/>
        </w:rPr>
      </w:pPr>
      <w:del w:id="596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leftOut</w:delText>
        </w:r>
        <w:r w:rsidDel="00116173">
          <w:rPr>
            <w:rFonts w:ascii="Courier New" w:hAnsi="Courier New" w:cs="Courier New"/>
            <w:b/>
            <w:bCs/>
            <w:color w:val="000080"/>
            <w:sz w:val="20"/>
            <w:szCs w:val="20"/>
            <w:highlight w:val="white"/>
          </w:rPr>
          <w:delText>)</w:delText>
        </w:r>
      </w:del>
    </w:p>
    <w:p w14:paraId="0E9F9DBC" w14:textId="72681338" w:rsidR="002F1085" w:rsidDel="00116173" w:rsidRDefault="002F1085" w:rsidP="002F1085">
      <w:pPr>
        <w:autoSpaceDE w:val="0"/>
        <w:autoSpaceDN w:val="0"/>
        <w:adjustRightInd w:val="0"/>
        <w:spacing w:after="0" w:line="240" w:lineRule="auto"/>
        <w:rPr>
          <w:del w:id="5962" w:author="Michael Bell" w:date="2013-05-06T17:54:00Z"/>
          <w:rFonts w:ascii="Courier New" w:hAnsi="Courier New" w:cs="Courier New"/>
          <w:color w:val="000000"/>
          <w:sz w:val="20"/>
          <w:szCs w:val="20"/>
          <w:highlight w:val="white"/>
        </w:rPr>
      </w:pPr>
      <w:del w:id="5963" w:author="Michael Bell" w:date="2013-05-06T17:54:00Z">
        <w:r w:rsidDel="00116173">
          <w:rPr>
            <w:rFonts w:ascii="Courier New" w:hAnsi="Courier New" w:cs="Courier New"/>
            <w:color w:val="000000"/>
            <w:sz w:val="20"/>
            <w:szCs w:val="20"/>
            <w:highlight w:val="white"/>
          </w:rPr>
          <w:delText xml:space="preserve">      menuPosY</w:delText>
        </w:r>
        <w:r w:rsidDel="00116173">
          <w:rPr>
            <w:rFonts w:ascii="Courier New" w:hAnsi="Courier New" w:cs="Courier New"/>
            <w:b/>
            <w:bCs/>
            <w:color w:val="000080"/>
            <w:sz w:val="20"/>
            <w:szCs w:val="20"/>
            <w:highlight w:val="white"/>
          </w:rPr>
          <w:delText>--;</w:delText>
        </w:r>
      </w:del>
    </w:p>
    <w:p w14:paraId="1C72F3DD" w14:textId="1DB636F1" w:rsidR="002F1085" w:rsidDel="00116173" w:rsidRDefault="002F1085" w:rsidP="002F1085">
      <w:pPr>
        <w:autoSpaceDE w:val="0"/>
        <w:autoSpaceDN w:val="0"/>
        <w:adjustRightInd w:val="0"/>
        <w:spacing w:after="0" w:line="240" w:lineRule="auto"/>
        <w:rPr>
          <w:del w:id="5964" w:author="Michael Bell" w:date="2013-05-06T17:54:00Z"/>
          <w:rFonts w:ascii="Courier New" w:hAnsi="Courier New" w:cs="Courier New"/>
          <w:color w:val="000000"/>
          <w:sz w:val="20"/>
          <w:szCs w:val="20"/>
          <w:highlight w:val="white"/>
        </w:rPr>
      </w:pPr>
      <w:del w:id="5965" w:author="Michael Bell" w:date="2013-05-06T17:54:00Z">
        <w:r w:rsidDel="00116173">
          <w:rPr>
            <w:rFonts w:ascii="Courier New" w:hAnsi="Courier New" w:cs="Courier New"/>
            <w:color w:val="000000"/>
            <w:sz w:val="20"/>
            <w:szCs w:val="20"/>
            <w:highlight w:val="white"/>
          </w:rPr>
          <w:delText xml:space="preserve">      </w:delText>
        </w:r>
      </w:del>
    </w:p>
    <w:p w14:paraId="01023277" w14:textId="743116A7" w:rsidR="002F1085" w:rsidDel="00116173" w:rsidRDefault="002F1085" w:rsidP="002F1085">
      <w:pPr>
        <w:autoSpaceDE w:val="0"/>
        <w:autoSpaceDN w:val="0"/>
        <w:adjustRightInd w:val="0"/>
        <w:spacing w:after="0" w:line="240" w:lineRule="auto"/>
        <w:rPr>
          <w:del w:id="5966" w:author="Michael Bell" w:date="2013-05-06T17:54:00Z"/>
          <w:rFonts w:ascii="Courier New" w:hAnsi="Courier New" w:cs="Courier New"/>
          <w:color w:val="000000"/>
          <w:sz w:val="20"/>
          <w:szCs w:val="20"/>
          <w:highlight w:val="white"/>
        </w:rPr>
      </w:pPr>
      <w:del w:id="5967"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lastMenuMove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rightOut</w:delText>
        </w:r>
        <w:r w:rsidDel="00116173">
          <w:rPr>
            <w:rFonts w:ascii="Courier New" w:hAnsi="Courier New" w:cs="Courier New"/>
            <w:b/>
            <w:bCs/>
            <w:color w:val="000080"/>
            <w:sz w:val="20"/>
            <w:szCs w:val="20"/>
            <w:highlight w:val="white"/>
          </w:rPr>
          <w:delText>)</w:delText>
        </w:r>
      </w:del>
    </w:p>
    <w:p w14:paraId="4C56B627" w14:textId="34B8A7FF" w:rsidR="002F1085" w:rsidDel="00116173" w:rsidRDefault="002F1085" w:rsidP="002F1085">
      <w:pPr>
        <w:autoSpaceDE w:val="0"/>
        <w:autoSpaceDN w:val="0"/>
        <w:adjustRightInd w:val="0"/>
        <w:spacing w:after="0" w:line="240" w:lineRule="auto"/>
        <w:rPr>
          <w:del w:id="5968" w:author="Michael Bell" w:date="2013-05-06T17:54:00Z"/>
          <w:rFonts w:ascii="Courier New" w:hAnsi="Courier New" w:cs="Courier New"/>
          <w:color w:val="000000"/>
          <w:sz w:val="20"/>
          <w:szCs w:val="20"/>
          <w:highlight w:val="white"/>
        </w:rPr>
      </w:pPr>
      <w:del w:id="5969" w:author="Michael Bell" w:date="2013-05-06T17:54:00Z">
        <w:r w:rsidDel="00116173">
          <w:rPr>
            <w:rFonts w:ascii="Courier New" w:hAnsi="Courier New" w:cs="Courier New"/>
            <w:color w:val="000000"/>
            <w:sz w:val="20"/>
            <w:szCs w:val="20"/>
            <w:highlight w:val="white"/>
          </w:rPr>
          <w:delText xml:space="preserve">      menuPosX</w:delText>
        </w:r>
        <w:r w:rsidDel="00116173">
          <w:rPr>
            <w:rFonts w:ascii="Courier New" w:hAnsi="Courier New" w:cs="Courier New"/>
            <w:b/>
            <w:bCs/>
            <w:color w:val="000080"/>
            <w:sz w:val="20"/>
            <w:szCs w:val="20"/>
            <w:highlight w:val="white"/>
          </w:rPr>
          <w:delText>--;</w:delText>
        </w:r>
      </w:del>
    </w:p>
    <w:p w14:paraId="3596D57B" w14:textId="2B11A4B3" w:rsidR="002F1085" w:rsidDel="00116173" w:rsidRDefault="002F1085" w:rsidP="002F1085">
      <w:pPr>
        <w:autoSpaceDE w:val="0"/>
        <w:autoSpaceDN w:val="0"/>
        <w:adjustRightInd w:val="0"/>
        <w:spacing w:after="0" w:line="240" w:lineRule="auto"/>
        <w:rPr>
          <w:del w:id="5970" w:author="Michael Bell" w:date="2013-05-06T17:54:00Z"/>
          <w:rFonts w:ascii="Courier New" w:hAnsi="Courier New" w:cs="Courier New"/>
          <w:color w:val="000000"/>
          <w:sz w:val="20"/>
          <w:szCs w:val="20"/>
          <w:highlight w:val="white"/>
        </w:rPr>
      </w:pPr>
      <w:del w:id="5971" w:author="Michael Bell" w:date="2013-05-06T17:54:00Z">
        <w:r w:rsidDel="00116173">
          <w:rPr>
            <w:rFonts w:ascii="Courier New" w:hAnsi="Courier New" w:cs="Courier New"/>
            <w:color w:val="000000"/>
            <w:sz w:val="20"/>
            <w:szCs w:val="20"/>
            <w:highlight w:val="white"/>
          </w:rPr>
          <w:delText xml:space="preserve">    </w:delText>
        </w:r>
      </w:del>
    </w:p>
    <w:p w14:paraId="7688906B" w14:textId="5AEBF757" w:rsidR="002F1085" w:rsidDel="00116173" w:rsidRDefault="002F1085" w:rsidP="002F1085">
      <w:pPr>
        <w:autoSpaceDE w:val="0"/>
        <w:autoSpaceDN w:val="0"/>
        <w:adjustRightInd w:val="0"/>
        <w:spacing w:after="0" w:line="240" w:lineRule="auto"/>
        <w:rPr>
          <w:del w:id="5972" w:author="Michael Bell" w:date="2013-05-06T17:54:00Z"/>
          <w:rFonts w:ascii="Courier New" w:hAnsi="Courier New" w:cs="Courier New"/>
          <w:color w:val="000000"/>
          <w:sz w:val="20"/>
          <w:szCs w:val="20"/>
          <w:highlight w:val="white"/>
        </w:rPr>
      </w:pPr>
      <w:del w:id="597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01956AC" w14:textId="3E9F4835" w:rsidR="002F1085" w:rsidDel="00116173" w:rsidRDefault="002F1085" w:rsidP="002F1085">
      <w:pPr>
        <w:autoSpaceDE w:val="0"/>
        <w:autoSpaceDN w:val="0"/>
        <w:adjustRightInd w:val="0"/>
        <w:spacing w:after="0" w:line="240" w:lineRule="auto"/>
        <w:rPr>
          <w:del w:id="5974" w:author="Michael Bell" w:date="2013-05-06T17:54:00Z"/>
          <w:rFonts w:ascii="Courier New" w:hAnsi="Courier New" w:cs="Courier New"/>
          <w:color w:val="000000"/>
          <w:sz w:val="20"/>
          <w:szCs w:val="20"/>
          <w:highlight w:val="white"/>
        </w:rPr>
      </w:pPr>
      <w:del w:id="5975"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71F03CA" w14:textId="5285DDC4" w:rsidR="002F1085" w:rsidDel="00116173" w:rsidRDefault="002F1085" w:rsidP="002F1085">
      <w:pPr>
        <w:autoSpaceDE w:val="0"/>
        <w:autoSpaceDN w:val="0"/>
        <w:adjustRightInd w:val="0"/>
        <w:spacing w:after="0" w:line="240" w:lineRule="auto"/>
        <w:rPr>
          <w:del w:id="5976" w:author="Michael Bell" w:date="2013-05-06T17:54:00Z"/>
          <w:rFonts w:ascii="Courier New" w:hAnsi="Courier New" w:cs="Courier New"/>
          <w:color w:val="008000"/>
          <w:sz w:val="20"/>
          <w:szCs w:val="20"/>
          <w:highlight w:val="white"/>
        </w:rPr>
      </w:pPr>
      <w:del w:id="5977" w:author="Michael Bell" w:date="2013-05-06T17:54:00Z">
        <w:r w:rsidDel="00116173">
          <w:rPr>
            <w:rFonts w:ascii="Courier New" w:hAnsi="Courier New" w:cs="Courier New"/>
            <w:color w:val="000000"/>
            <w:sz w:val="20"/>
            <w:szCs w:val="20"/>
            <w:highlight w:val="white"/>
          </w:rPr>
          <w:delText xml:space="preserve">        menuPosX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//this is here in case none of these conditions are met, it resets the menu position to break the loop</w:delText>
        </w:r>
      </w:del>
    </w:p>
    <w:p w14:paraId="1BE1273D" w14:textId="69810CE4" w:rsidR="002F1085" w:rsidDel="00116173" w:rsidRDefault="002F1085" w:rsidP="002F1085">
      <w:pPr>
        <w:autoSpaceDE w:val="0"/>
        <w:autoSpaceDN w:val="0"/>
        <w:adjustRightInd w:val="0"/>
        <w:spacing w:after="0" w:line="240" w:lineRule="auto"/>
        <w:rPr>
          <w:del w:id="5978" w:author="Michael Bell" w:date="2013-05-06T17:54:00Z"/>
          <w:rFonts w:ascii="Courier New" w:hAnsi="Courier New" w:cs="Courier New"/>
          <w:color w:val="000000"/>
          <w:sz w:val="20"/>
          <w:szCs w:val="20"/>
          <w:highlight w:val="white"/>
        </w:rPr>
      </w:pPr>
      <w:del w:id="5979" w:author="Michael Bell" w:date="2013-05-06T17:54:00Z">
        <w:r w:rsidDel="00116173">
          <w:rPr>
            <w:rFonts w:ascii="Courier New" w:hAnsi="Courier New" w:cs="Courier New"/>
            <w:color w:val="000000"/>
            <w:sz w:val="20"/>
            <w:szCs w:val="20"/>
            <w:highlight w:val="white"/>
          </w:rPr>
          <w:delText xml:space="preserve">        menuPosY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0</w:delText>
        </w:r>
        <w:r w:rsidDel="00116173">
          <w:rPr>
            <w:rFonts w:ascii="Courier New" w:hAnsi="Courier New" w:cs="Courier New"/>
            <w:b/>
            <w:bCs/>
            <w:color w:val="000080"/>
            <w:sz w:val="20"/>
            <w:szCs w:val="20"/>
            <w:highlight w:val="white"/>
          </w:rPr>
          <w:delText>;</w:delText>
        </w:r>
      </w:del>
    </w:p>
    <w:p w14:paraId="27AB143F" w14:textId="69185047" w:rsidR="002F1085" w:rsidDel="00116173" w:rsidRDefault="002F1085" w:rsidP="002F1085">
      <w:pPr>
        <w:autoSpaceDE w:val="0"/>
        <w:autoSpaceDN w:val="0"/>
        <w:adjustRightInd w:val="0"/>
        <w:spacing w:after="0" w:line="240" w:lineRule="auto"/>
        <w:rPr>
          <w:del w:id="5980" w:author="Michael Bell" w:date="2013-05-06T17:54:00Z"/>
          <w:rFonts w:ascii="Courier New" w:hAnsi="Courier New" w:cs="Courier New"/>
          <w:color w:val="000000"/>
          <w:sz w:val="20"/>
          <w:szCs w:val="20"/>
          <w:highlight w:val="white"/>
        </w:rPr>
      </w:pPr>
      <w:del w:id="5981"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del>
    </w:p>
    <w:p w14:paraId="69347A7E" w14:textId="000C34A8" w:rsidR="002F1085" w:rsidDel="00116173" w:rsidRDefault="002F1085" w:rsidP="002F1085">
      <w:pPr>
        <w:autoSpaceDE w:val="0"/>
        <w:autoSpaceDN w:val="0"/>
        <w:adjustRightInd w:val="0"/>
        <w:spacing w:after="0" w:line="240" w:lineRule="auto"/>
        <w:rPr>
          <w:del w:id="5982" w:author="Michael Bell" w:date="2013-05-06T17:54:00Z"/>
          <w:rFonts w:ascii="Courier New" w:hAnsi="Courier New" w:cs="Courier New"/>
          <w:color w:val="000000"/>
          <w:sz w:val="20"/>
          <w:szCs w:val="20"/>
          <w:highlight w:val="white"/>
        </w:rPr>
      </w:pPr>
      <w:del w:id="5983" w:author="Michael Bell" w:date="2013-05-06T17:54: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D4C2A2A" w14:textId="6BF0E55E" w:rsidR="002F1085" w:rsidDel="00116173" w:rsidRDefault="002F1085" w:rsidP="002F1085">
      <w:pPr>
        <w:autoSpaceDE w:val="0"/>
        <w:autoSpaceDN w:val="0"/>
        <w:adjustRightInd w:val="0"/>
        <w:spacing w:after="0" w:line="240" w:lineRule="auto"/>
        <w:rPr>
          <w:del w:id="5984" w:author="Michael Bell" w:date="2013-05-06T17:54:00Z"/>
          <w:rFonts w:ascii="Courier New" w:hAnsi="Courier New" w:cs="Courier New"/>
          <w:color w:val="000000"/>
          <w:sz w:val="20"/>
          <w:szCs w:val="20"/>
          <w:highlight w:val="white"/>
        </w:rPr>
      </w:pPr>
      <w:del w:id="5985" w:author="Michael Bell" w:date="2013-05-06T17:54:00Z">
        <w:r w:rsidDel="00116173">
          <w:rPr>
            <w:rFonts w:ascii="Courier New" w:hAnsi="Courier New" w:cs="Courier New"/>
            <w:b/>
            <w:bCs/>
            <w:color w:val="000080"/>
            <w:sz w:val="20"/>
            <w:szCs w:val="20"/>
            <w:highlight w:val="white"/>
          </w:rPr>
          <w:delText>}</w:delText>
        </w:r>
      </w:del>
    </w:p>
    <w:p w14:paraId="5486BE7C" w14:textId="77777777" w:rsidR="002F1085" w:rsidRDefault="002F1085">
      <w:r>
        <w:br w:type="page"/>
      </w:r>
    </w:p>
    <w:p w14:paraId="633519FC" w14:textId="77777777" w:rsidR="002F1085" w:rsidRDefault="002F1085" w:rsidP="002F1085">
      <w:pPr>
        <w:pStyle w:val="Heading2"/>
        <w:rPr>
          <w:ins w:id="5986" w:author="Michael Bell" w:date="2013-05-06T18:11:00Z"/>
        </w:rPr>
      </w:pPr>
      <w:bookmarkStart w:id="5987" w:name="_Toc355693074"/>
      <w:r>
        <w:lastRenderedPageBreak/>
        <w:t>setPoint.ino</w:t>
      </w:r>
      <w:bookmarkEnd w:id="5987"/>
    </w:p>
    <w:p w14:paraId="438DBDA4" w14:textId="77777777" w:rsidR="00973ACE" w:rsidRDefault="00973ACE" w:rsidP="00973ACE">
      <w:pPr>
        <w:autoSpaceDE w:val="0"/>
        <w:autoSpaceDN w:val="0"/>
        <w:adjustRightInd w:val="0"/>
        <w:spacing w:after="0" w:line="240" w:lineRule="auto"/>
        <w:rPr>
          <w:ins w:id="5988" w:author="Michael Bell" w:date="2013-05-06T18:11:00Z"/>
          <w:rFonts w:ascii="Courier New" w:hAnsi="Courier New" w:cs="Courier New"/>
          <w:color w:val="008000"/>
          <w:sz w:val="20"/>
          <w:szCs w:val="20"/>
          <w:highlight w:val="white"/>
        </w:rPr>
      </w:pPr>
      <w:ins w:id="5989" w:author="Michael Bell" w:date="2013-05-06T18:11:00Z">
        <w:r>
          <w:rPr>
            <w:rFonts w:ascii="Courier New" w:hAnsi="Courier New" w:cs="Courier New"/>
            <w:color w:val="008000"/>
            <w:sz w:val="20"/>
            <w:szCs w:val="20"/>
            <w:highlight w:val="white"/>
          </w:rPr>
          <w:t>/*</w:t>
        </w:r>
      </w:ins>
    </w:p>
    <w:p w14:paraId="2FB1233B" w14:textId="77777777" w:rsidR="00973ACE" w:rsidRDefault="00973ACE" w:rsidP="00973ACE">
      <w:pPr>
        <w:autoSpaceDE w:val="0"/>
        <w:autoSpaceDN w:val="0"/>
        <w:adjustRightInd w:val="0"/>
        <w:spacing w:after="0" w:line="240" w:lineRule="auto"/>
        <w:rPr>
          <w:ins w:id="5990" w:author="Michael Bell" w:date="2013-05-06T18:11:00Z"/>
          <w:rFonts w:ascii="Courier New" w:hAnsi="Courier New" w:cs="Courier New"/>
          <w:color w:val="008000"/>
          <w:sz w:val="20"/>
          <w:szCs w:val="20"/>
          <w:highlight w:val="white"/>
        </w:rPr>
      </w:pPr>
    </w:p>
    <w:p w14:paraId="39A1626E" w14:textId="77777777" w:rsidR="00973ACE" w:rsidRDefault="00973ACE" w:rsidP="00973ACE">
      <w:pPr>
        <w:autoSpaceDE w:val="0"/>
        <w:autoSpaceDN w:val="0"/>
        <w:adjustRightInd w:val="0"/>
        <w:spacing w:after="0" w:line="240" w:lineRule="auto"/>
        <w:rPr>
          <w:ins w:id="5991" w:author="Michael Bell" w:date="2013-05-06T18:11:00Z"/>
          <w:rFonts w:ascii="Courier New" w:hAnsi="Courier New" w:cs="Courier New"/>
          <w:color w:val="008000"/>
          <w:sz w:val="20"/>
          <w:szCs w:val="20"/>
          <w:highlight w:val="white"/>
        </w:rPr>
      </w:pPr>
      <w:ins w:id="5992" w:author="Michael Bell" w:date="2013-05-06T18:11:00Z">
        <w:r>
          <w:rPr>
            <w:rFonts w:ascii="Courier New" w:hAnsi="Courier New" w:cs="Courier New"/>
            <w:color w:val="008000"/>
            <w:sz w:val="20"/>
            <w:szCs w:val="20"/>
            <w:highlight w:val="white"/>
          </w:rPr>
          <w:t xml:space="preserve"> BELTRAK</w:t>
        </w:r>
      </w:ins>
    </w:p>
    <w:p w14:paraId="7F49E12F" w14:textId="77777777" w:rsidR="00973ACE" w:rsidRDefault="00973ACE" w:rsidP="00973ACE">
      <w:pPr>
        <w:autoSpaceDE w:val="0"/>
        <w:autoSpaceDN w:val="0"/>
        <w:adjustRightInd w:val="0"/>
        <w:spacing w:after="0" w:line="240" w:lineRule="auto"/>
        <w:rPr>
          <w:ins w:id="5993" w:author="Michael Bell" w:date="2013-05-06T18:11:00Z"/>
          <w:rFonts w:ascii="Courier New" w:hAnsi="Courier New" w:cs="Courier New"/>
          <w:color w:val="008000"/>
          <w:sz w:val="20"/>
          <w:szCs w:val="20"/>
          <w:highlight w:val="white"/>
        </w:rPr>
      </w:pPr>
      <w:ins w:id="5994" w:author="Michael Bell" w:date="2013-05-06T18:11:00Z">
        <w:r>
          <w:rPr>
            <w:rFonts w:ascii="Courier New" w:hAnsi="Courier New" w:cs="Courier New"/>
            <w:color w:val="008000"/>
            <w:sz w:val="20"/>
            <w:szCs w:val="20"/>
            <w:highlight w:val="white"/>
          </w:rPr>
          <w:t xml:space="preserve"> </w:t>
        </w:r>
      </w:ins>
    </w:p>
    <w:p w14:paraId="5050D65D" w14:textId="77777777" w:rsidR="00973ACE" w:rsidRDefault="00973ACE" w:rsidP="00973ACE">
      <w:pPr>
        <w:autoSpaceDE w:val="0"/>
        <w:autoSpaceDN w:val="0"/>
        <w:adjustRightInd w:val="0"/>
        <w:spacing w:after="0" w:line="240" w:lineRule="auto"/>
        <w:rPr>
          <w:ins w:id="5995" w:author="Michael Bell" w:date="2013-05-06T18:11:00Z"/>
          <w:rFonts w:ascii="Courier New" w:hAnsi="Courier New" w:cs="Courier New"/>
          <w:color w:val="008000"/>
          <w:sz w:val="20"/>
          <w:szCs w:val="20"/>
          <w:highlight w:val="white"/>
        </w:rPr>
      </w:pPr>
      <w:ins w:id="5996" w:author="Michael Bell" w:date="2013-05-06T18:11:00Z">
        <w:r>
          <w:rPr>
            <w:rFonts w:ascii="Courier New" w:hAnsi="Courier New" w:cs="Courier New"/>
            <w:color w:val="008000"/>
            <w:sz w:val="20"/>
            <w:szCs w:val="20"/>
            <w:highlight w:val="white"/>
          </w:rPr>
          <w:t xml:space="preserve"> V1.0</w:t>
        </w:r>
      </w:ins>
    </w:p>
    <w:p w14:paraId="483C853A" w14:textId="77777777" w:rsidR="00973ACE" w:rsidRDefault="00973ACE" w:rsidP="00973ACE">
      <w:pPr>
        <w:autoSpaceDE w:val="0"/>
        <w:autoSpaceDN w:val="0"/>
        <w:adjustRightInd w:val="0"/>
        <w:spacing w:after="0" w:line="240" w:lineRule="auto"/>
        <w:rPr>
          <w:ins w:id="5997" w:author="Michael Bell" w:date="2013-05-06T18:11:00Z"/>
          <w:rFonts w:ascii="Courier New" w:hAnsi="Courier New" w:cs="Courier New"/>
          <w:color w:val="008000"/>
          <w:sz w:val="20"/>
          <w:szCs w:val="20"/>
          <w:highlight w:val="white"/>
        </w:rPr>
      </w:pPr>
      <w:ins w:id="5998" w:author="Michael Bell" w:date="2013-05-06T18:11:00Z">
        <w:r>
          <w:rPr>
            <w:rFonts w:ascii="Courier New" w:hAnsi="Courier New" w:cs="Courier New"/>
            <w:color w:val="008000"/>
            <w:sz w:val="20"/>
            <w:szCs w:val="20"/>
            <w:highlight w:val="white"/>
          </w:rPr>
          <w:t xml:space="preserve"> </w:t>
        </w:r>
      </w:ins>
    </w:p>
    <w:p w14:paraId="54CFDAEF" w14:textId="77777777" w:rsidR="00973ACE" w:rsidRDefault="00973ACE" w:rsidP="00973ACE">
      <w:pPr>
        <w:autoSpaceDE w:val="0"/>
        <w:autoSpaceDN w:val="0"/>
        <w:adjustRightInd w:val="0"/>
        <w:spacing w:after="0" w:line="240" w:lineRule="auto"/>
        <w:rPr>
          <w:ins w:id="5999" w:author="Michael Bell" w:date="2013-05-06T18:11:00Z"/>
          <w:rFonts w:ascii="Courier New" w:hAnsi="Courier New" w:cs="Courier New"/>
          <w:color w:val="008000"/>
          <w:sz w:val="20"/>
          <w:szCs w:val="20"/>
          <w:highlight w:val="white"/>
        </w:rPr>
      </w:pPr>
      <w:ins w:id="6000" w:author="Michael Bell" w:date="2013-05-06T18:11: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450EECFF" w14:textId="77777777" w:rsidR="00973ACE" w:rsidRDefault="00973ACE" w:rsidP="00973ACE">
      <w:pPr>
        <w:autoSpaceDE w:val="0"/>
        <w:autoSpaceDN w:val="0"/>
        <w:adjustRightInd w:val="0"/>
        <w:spacing w:after="0" w:line="240" w:lineRule="auto"/>
        <w:rPr>
          <w:ins w:id="6001" w:author="Michael Bell" w:date="2013-05-06T18:11:00Z"/>
          <w:rFonts w:ascii="Courier New" w:hAnsi="Courier New" w:cs="Courier New"/>
          <w:color w:val="008000"/>
          <w:sz w:val="20"/>
          <w:szCs w:val="20"/>
          <w:highlight w:val="white"/>
        </w:rPr>
      </w:pPr>
      <w:ins w:id="6002" w:author="Michael Bell" w:date="2013-05-06T18:11:00Z">
        <w:r>
          <w:rPr>
            <w:rFonts w:ascii="Courier New" w:hAnsi="Courier New" w:cs="Courier New"/>
            <w:color w:val="008000"/>
            <w:sz w:val="20"/>
            <w:szCs w:val="20"/>
            <w:highlight w:val="white"/>
          </w:rPr>
          <w:t xml:space="preserve"> </w:t>
        </w:r>
      </w:ins>
    </w:p>
    <w:p w14:paraId="68A6DB3C" w14:textId="77777777" w:rsidR="00973ACE" w:rsidRDefault="00973ACE" w:rsidP="00973ACE">
      <w:pPr>
        <w:autoSpaceDE w:val="0"/>
        <w:autoSpaceDN w:val="0"/>
        <w:adjustRightInd w:val="0"/>
        <w:spacing w:after="0" w:line="240" w:lineRule="auto"/>
        <w:rPr>
          <w:ins w:id="6003" w:author="Michael Bell" w:date="2013-05-06T18:11:00Z"/>
          <w:rFonts w:ascii="Courier New" w:hAnsi="Courier New" w:cs="Courier New"/>
          <w:color w:val="008000"/>
          <w:sz w:val="20"/>
          <w:szCs w:val="20"/>
          <w:highlight w:val="white"/>
        </w:rPr>
      </w:pPr>
      <w:ins w:id="6004" w:author="Michael Bell" w:date="2013-05-06T18:11:00Z">
        <w:r>
          <w:rPr>
            <w:rFonts w:ascii="Courier New" w:hAnsi="Courier New" w:cs="Courier New"/>
            <w:color w:val="008000"/>
            <w:sz w:val="20"/>
            <w:szCs w:val="20"/>
            <w:highlight w:val="white"/>
          </w:rPr>
          <w:t xml:space="preserve"> By Michael Bell</w:t>
        </w:r>
      </w:ins>
    </w:p>
    <w:p w14:paraId="64357C83" w14:textId="77777777" w:rsidR="00973ACE" w:rsidRDefault="00973ACE" w:rsidP="00973ACE">
      <w:pPr>
        <w:autoSpaceDE w:val="0"/>
        <w:autoSpaceDN w:val="0"/>
        <w:adjustRightInd w:val="0"/>
        <w:spacing w:after="0" w:line="240" w:lineRule="auto"/>
        <w:rPr>
          <w:ins w:id="6005" w:author="Michael Bell" w:date="2013-05-06T18:11:00Z"/>
          <w:rFonts w:ascii="Courier New" w:hAnsi="Courier New" w:cs="Courier New"/>
          <w:color w:val="008000"/>
          <w:sz w:val="20"/>
          <w:szCs w:val="20"/>
          <w:highlight w:val="white"/>
        </w:rPr>
      </w:pPr>
      <w:ins w:id="6006" w:author="Michael Bell" w:date="2013-05-06T18:11:00Z">
        <w:r>
          <w:rPr>
            <w:rFonts w:ascii="Courier New" w:hAnsi="Courier New" w:cs="Courier New"/>
            <w:color w:val="008000"/>
            <w:sz w:val="20"/>
            <w:szCs w:val="20"/>
            <w:highlight w:val="white"/>
          </w:rPr>
          <w:t xml:space="preserve"> </w:t>
        </w:r>
      </w:ins>
    </w:p>
    <w:p w14:paraId="72F6A71F" w14:textId="77777777" w:rsidR="00973ACE" w:rsidRDefault="00973ACE" w:rsidP="00973ACE">
      <w:pPr>
        <w:autoSpaceDE w:val="0"/>
        <w:autoSpaceDN w:val="0"/>
        <w:adjustRightInd w:val="0"/>
        <w:spacing w:after="0" w:line="240" w:lineRule="auto"/>
        <w:rPr>
          <w:ins w:id="6007" w:author="Michael Bell" w:date="2013-05-06T18:11:00Z"/>
          <w:rFonts w:ascii="Courier New" w:hAnsi="Courier New" w:cs="Courier New"/>
          <w:color w:val="008000"/>
          <w:sz w:val="20"/>
          <w:szCs w:val="20"/>
          <w:highlight w:val="white"/>
        </w:rPr>
      </w:pPr>
      <w:ins w:id="6008" w:author="Michael Bell" w:date="2013-05-06T18:11:00Z">
        <w:r>
          <w:rPr>
            <w:rFonts w:ascii="Courier New" w:hAnsi="Courier New" w:cs="Courier New"/>
            <w:color w:val="008000"/>
            <w:sz w:val="20"/>
            <w:szCs w:val="20"/>
            <w:highlight w:val="white"/>
          </w:rPr>
          <w:t xml:space="preserve"> Programing started: 02/02/2013 at 14:08</w:t>
        </w:r>
      </w:ins>
    </w:p>
    <w:p w14:paraId="7B7641ED" w14:textId="77777777" w:rsidR="00973ACE" w:rsidRDefault="00973ACE" w:rsidP="00973ACE">
      <w:pPr>
        <w:autoSpaceDE w:val="0"/>
        <w:autoSpaceDN w:val="0"/>
        <w:adjustRightInd w:val="0"/>
        <w:spacing w:after="0" w:line="240" w:lineRule="auto"/>
        <w:rPr>
          <w:ins w:id="6009" w:author="Michael Bell" w:date="2013-05-06T18:11:00Z"/>
          <w:rFonts w:ascii="Courier New" w:hAnsi="Courier New" w:cs="Courier New"/>
          <w:color w:val="008000"/>
          <w:sz w:val="20"/>
          <w:szCs w:val="20"/>
          <w:highlight w:val="white"/>
        </w:rPr>
      </w:pPr>
      <w:ins w:id="6010" w:author="Michael Bell" w:date="2013-05-06T18:11:00Z">
        <w:r>
          <w:rPr>
            <w:rFonts w:ascii="Courier New" w:hAnsi="Courier New" w:cs="Courier New"/>
            <w:color w:val="008000"/>
            <w:sz w:val="20"/>
            <w:szCs w:val="20"/>
            <w:highlight w:val="white"/>
          </w:rPr>
          <w:t xml:space="preserve"> </w:t>
        </w:r>
      </w:ins>
    </w:p>
    <w:p w14:paraId="02CC1012" w14:textId="77777777" w:rsidR="00973ACE" w:rsidRDefault="00973ACE" w:rsidP="00973ACE">
      <w:pPr>
        <w:autoSpaceDE w:val="0"/>
        <w:autoSpaceDN w:val="0"/>
        <w:adjustRightInd w:val="0"/>
        <w:spacing w:after="0" w:line="240" w:lineRule="auto"/>
        <w:rPr>
          <w:ins w:id="6011" w:author="Michael Bell" w:date="2013-05-06T18:11:00Z"/>
          <w:rFonts w:ascii="Courier New" w:hAnsi="Courier New" w:cs="Courier New"/>
          <w:color w:val="008000"/>
          <w:sz w:val="20"/>
          <w:szCs w:val="20"/>
          <w:highlight w:val="white"/>
        </w:rPr>
      </w:pPr>
      <w:ins w:id="6012" w:author="Michael Bell" w:date="2013-05-06T18:11:00Z">
        <w:r>
          <w:rPr>
            <w:rFonts w:ascii="Courier New" w:hAnsi="Courier New" w:cs="Courier New"/>
            <w:color w:val="008000"/>
            <w:sz w:val="20"/>
            <w:szCs w:val="20"/>
            <w:highlight w:val="white"/>
          </w:rPr>
          <w:t xml:space="preserve"> Programing completed: 06/05/2013 at 17:45</w:t>
        </w:r>
      </w:ins>
    </w:p>
    <w:p w14:paraId="69913676" w14:textId="77777777" w:rsidR="00973ACE" w:rsidRDefault="00973ACE" w:rsidP="00973ACE">
      <w:pPr>
        <w:autoSpaceDE w:val="0"/>
        <w:autoSpaceDN w:val="0"/>
        <w:adjustRightInd w:val="0"/>
        <w:spacing w:after="0" w:line="240" w:lineRule="auto"/>
        <w:rPr>
          <w:ins w:id="6013" w:author="Michael Bell" w:date="2013-05-06T18:11:00Z"/>
          <w:rFonts w:ascii="Courier New" w:hAnsi="Courier New" w:cs="Courier New"/>
          <w:color w:val="008000"/>
          <w:sz w:val="20"/>
          <w:szCs w:val="20"/>
          <w:highlight w:val="white"/>
        </w:rPr>
      </w:pPr>
      <w:ins w:id="6014" w:author="Michael Bell" w:date="2013-05-06T18:11:00Z">
        <w:r>
          <w:rPr>
            <w:rFonts w:ascii="Courier New" w:hAnsi="Courier New" w:cs="Courier New"/>
            <w:color w:val="008000"/>
            <w:sz w:val="20"/>
            <w:szCs w:val="20"/>
            <w:highlight w:val="white"/>
          </w:rPr>
          <w:t xml:space="preserve"> </w:t>
        </w:r>
      </w:ins>
    </w:p>
    <w:p w14:paraId="02E3485B" w14:textId="77777777" w:rsidR="00973ACE" w:rsidRDefault="00973ACE" w:rsidP="00973ACE">
      <w:pPr>
        <w:autoSpaceDE w:val="0"/>
        <w:autoSpaceDN w:val="0"/>
        <w:adjustRightInd w:val="0"/>
        <w:spacing w:after="0" w:line="240" w:lineRule="auto"/>
        <w:rPr>
          <w:ins w:id="6015" w:author="Michael Bell" w:date="2013-05-06T18:11:00Z"/>
          <w:rFonts w:ascii="Courier New" w:hAnsi="Courier New" w:cs="Courier New"/>
          <w:color w:val="000000"/>
          <w:sz w:val="20"/>
          <w:szCs w:val="20"/>
          <w:highlight w:val="white"/>
        </w:rPr>
      </w:pPr>
      <w:ins w:id="6016" w:author="Michael Bell" w:date="2013-05-06T18:11:00Z">
        <w:r>
          <w:rPr>
            <w:rFonts w:ascii="Courier New" w:hAnsi="Courier New" w:cs="Courier New"/>
            <w:color w:val="008000"/>
            <w:sz w:val="20"/>
            <w:szCs w:val="20"/>
            <w:highlight w:val="white"/>
          </w:rPr>
          <w:t xml:space="preserve"> */</w:t>
        </w:r>
      </w:ins>
    </w:p>
    <w:p w14:paraId="645B7C5C" w14:textId="77777777" w:rsidR="00973ACE" w:rsidRDefault="00973ACE" w:rsidP="00973ACE">
      <w:pPr>
        <w:autoSpaceDE w:val="0"/>
        <w:autoSpaceDN w:val="0"/>
        <w:adjustRightInd w:val="0"/>
        <w:spacing w:after="0" w:line="240" w:lineRule="auto"/>
        <w:rPr>
          <w:ins w:id="6017" w:author="Michael Bell" w:date="2013-05-06T18:11:00Z"/>
          <w:rFonts w:ascii="Courier New" w:hAnsi="Courier New" w:cs="Courier New"/>
          <w:color w:val="000000"/>
          <w:sz w:val="20"/>
          <w:szCs w:val="20"/>
          <w:highlight w:val="white"/>
        </w:rPr>
      </w:pPr>
    </w:p>
    <w:p w14:paraId="24BEC332" w14:textId="77777777" w:rsidR="00973ACE" w:rsidRDefault="00973ACE" w:rsidP="00973ACE">
      <w:pPr>
        <w:autoSpaceDE w:val="0"/>
        <w:autoSpaceDN w:val="0"/>
        <w:adjustRightInd w:val="0"/>
        <w:spacing w:after="0" w:line="240" w:lineRule="auto"/>
        <w:rPr>
          <w:ins w:id="6018" w:author="Michael Bell" w:date="2013-05-06T18:11:00Z"/>
          <w:rFonts w:ascii="Courier New" w:hAnsi="Courier New" w:cs="Courier New"/>
          <w:color w:val="008000"/>
          <w:sz w:val="20"/>
          <w:szCs w:val="20"/>
          <w:highlight w:val="white"/>
        </w:rPr>
      </w:pPr>
      <w:ins w:id="6019" w:author="Michael Bell" w:date="2013-05-06T18:11:00Z">
        <w:r>
          <w:rPr>
            <w:rFonts w:ascii="Courier New" w:hAnsi="Courier New" w:cs="Courier New"/>
            <w:color w:val="008000"/>
            <w:sz w:val="20"/>
            <w:szCs w:val="20"/>
            <w:highlight w:val="white"/>
          </w:rPr>
          <w:t xml:space="preserve">/*this function takes in a point number and a point state, looks up the pin for that point's relay then </w:t>
        </w:r>
      </w:ins>
    </w:p>
    <w:p w14:paraId="4553239D" w14:textId="77777777" w:rsidR="00973ACE" w:rsidRDefault="00973ACE" w:rsidP="00973ACE">
      <w:pPr>
        <w:autoSpaceDE w:val="0"/>
        <w:autoSpaceDN w:val="0"/>
        <w:adjustRightInd w:val="0"/>
        <w:spacing w:after="0" w:line="240" w:lineRule="auto"/>
        <w:rPr>
          <w:ins w:id="6020" w:author="Michael Bell" w:date="2013-05-06T18:11:00Z"/>
          <w:rFonts w:ascii="Courier New" w:hAnsi="Courier New" w:cs="Courier New"/>
          <w:color w:val="000000"/>
          <w:sz w:val="20"/>
          <w:szCs w:val="20"/>
          <w:highlight w:val="white"/>
        </w:rPr>
      </w:pPr>
      <w:proofErr w:type="gramStart"/>
      <w:ins w:id="6021" w:author="Michael Bell" w:date="2013-05-06T18:11:00Z">
        <w:r>
          <w:rPr>
            <w:rFonts w:ascii="Courier New" w:hAnsi="Courier New" w:cs="Courier New"/>
            <w:color w:val="008000"/>
            <w:sz w:val="20"/>
            <w:szCs w:val="20"/>
            <w:highlight w:val="white"/>
          </w:rPr>
          <w:t>sets</w:t>
        </w:r>
        <w:proofErr w:type="gramEnd"/>
        <w:r>
          <w:rPr>
            <w:rFonts w:ascii="Courier New" w:hAnsi="Courier New" w:cs="Courier New"/>
            <w:color w:val="008000"/>
            <w:sz w:val="20"/>
            <w:szCs w:val="20"/>
            <w:highlight w:val="white"/>
          </w:rPr>
          <w:t xml:space="preserve"> the point to the given state.*/</w:t>
        </w:r>
      </w:ins>
    </w:p>
    <w:p w14:paraId="218A1EB2" w14:textId="77777777" w:rsidR="00973ACE" w:rsidRDefault="00973ACE" w:rsidP="00973ACE">
      <w:pPr>
        <w:autoSpaceDE w:val="0"/>
        <w:autoSpaceDN w:val="0"/>
        <w:adjustRightInd w:val="0"/>
        <w:spacing w:after="0" w:line="240" w:lineRule="auto"/>
        <w:rPr>
          <w:ins w:id="6022" w:author="Michael Bell" w:date="2013-05-06T18:11:00Z"/>
          <w:rFonts w:ascii="Courier New" w:hAnsi="Courier New" w:cs="Courier New"/>
          <w:color w:val="000000"/>
          <w:sz w:val="20"/>
          <w:szCs w:val="20"/>
          <w:highlight w:val="white"/>
        </w:rPr>
      </w:pPr>
      <w:ins w:id="6023" w:author="Michael Bell" w:date="2013-05-06T18:11:00Z">
        <w:r>
          <w:rPr>
            <w:rFonts w:ascii="Courier New" w:hAnsi="Courier New" w:cs="Courier New"/>
            <w:color w:val="000000"/>
            <w:sz w:val="20"/>
            <w:szCs w:val="20"/>
            <w:highlight w:val="white"/>
          </w:rPr>
          <w:t xml:space="preserve"> </w:t>
        </w:r>
      </w:ins>
    </w:p>
    <w:p w14:paraId="4AC85247" w14:textId="77777777" w:rsidR="00973ACE" w:rsidRDefault="00973ACE" w:rsidP="00973ACE">
      <w:pPr>
        <w:autoSpaceDE w:val="0"/>
        <w:autoSpaceDN w:val="0"/>
        <w:adjustRightInd w:val="0"/>
        <w:spacing w:after="0" w:line="240" w:lineRule="auto"/>
        <w:rPr>
          <w:ins w:id="6024" w:author="Michael Bell" w:date="2013-05-06T18:11:00Z"/>
          <w:rFonts w:ascii="Courier New" w:hAnsi="Courier New" w:cs="Courier New"/>
          <w:color w:val="008000"/>
          <w:sz w:val="20"/>
          <w:szCs w:val="20"/>
          <w:highlight w:val="white"/>
        </w:rPr>
      </w:pPr>
      <w:ins w:id="6025"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 false converge A | D true Diverge B</w:t>
        </w:r>
      </w:ins>
    </w:p>
    <w:p w14:paraId="02094FCE" w14:textId="77777777" w:rsidR="00973ACE" w:rsidRDefault="00973ACE" w:rsidP="00973ACE">
      <w:pPr>
        <w:autoSpaceDE w:val="0"/>
        <w:autoSpaceDN w:val="0"/>
        <w:adjustRightInd w:val="0"/>
        <w:spacing w:after="0" w:line="240" w:lineRule="auto"/>
        <w:rPr>
          <w:ins w:id="6026" w:author="Michael Bell" w:date="2013-05-06T18:11:00Z"/>
          <w:rFonts w:ascii="Courier New" w:hAnsi="Courier New" w:cs="Courier New"/>
          <w:color w:val="000000"/>
          <w:sz w:val="20"/>
          <w:szCs w:val="20"/>
          <w:highlight w:val="white"/>
        </w:rPr>
      </w:pPr>
      <w:ins w:id="6027" w:author="Michael Bell" w:date="2013-05-06T18:11:00Z">
        <w:r>
          <w:rPr>
            <w:rFonts w:ascii="Courier New" w:hAnsi="Courier New" w:cs="Courier New"/>
            <w:color w:val="000000"/>
            <w:sz w:val="20"/>
            <w:szCs w:val="20"/>
            <w:highlight w:val="white"/>
          </w:rPr>
          <w:t xml:space="preserve"> </w:t>
        </w:r>
      </w:ins>
    </w:p>
    <w:p w14:paraId="3A47356D" w14:textId="77777777" w:rsidR="00973ACE" w:rsidRDefault="00973ACE" w:rsidP="00973ACE">
      <w:pPr>
        <w:autoSpaceDE w:val="0"/>
        <w:autoSpaceDN w:val="0"/>
        <w:adjustRightInd w:val="0"/>
        <w:spacing w:after="0" w:line="240" w:lineRule="auto"/>
        <w:rPr>
          <w:ins w:id="6028" w:author="Michael Bell" w:date="2013-05-06T18:11:00Z"/>
          <w:rFonts w:ascii="Courier New" w:hAnsi="Courier New" w:cs="Courier New"/>
          <w:color w:val="000000"/>
          <w:sz w:val="20"/>
          <w:szCs w:val="20"/>
          <w:highlight w:val="white"/>
        </w:rPr>
      </w:pPr>
      <w:ins w:id="6029"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setPoint</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boolean</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CorD</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point</w:t>
        </w:r>
        <w:r>
          <w:rPr>
            <w:rFonts w:ascii="Courier New" w:hAnsi="Courier New" w:cs="Courier New"/>
            <w:b/>
            <w:bCs/>
            <w:color w:val="000080"/>
            <w:sz w:val="20"/>
            <w:szCs w:val="20"/>
            <w:highlight w:val="white"/>
          </w:rPr>
          <w:t>)</w:t>
        </w:r>
      </w:ins>
    </w:p>
    <w:p w14:paraId="58D97B27" w14:textId="77777777" w:rsidR="00973ACE" w:rsidRDefault="00973ACE" w:rsidP="00973ACE">
      <w:pPr>
        <w:autoSpaceDE w:val="0"/>
        <w:autoSpaceDN w:val="0"/>
        <w:adjustRightInd w:val="0"/>
        <w:spacing w:after="0" w:line="240" w:lineRule="auto"/>
        <w:rPr>
          <w:ins w:id="6030" w:author="Michael Bell" w:date="2013-05-06T18:11:00Z"/>
          <w:rFonts w:ascii="Courier New" w:hAnsi="Courier New" w:cs="Courier New"/>
          <w:color w:val="000000"/>
          <w:sz w:val="20"/>
          <w:szCs w:val="20"/>
          <w:highlight w:val="white"/>
        </w:rPr>
      </w:pPr>
      <w:ins w:id="6031"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A566EDF" w14:textId="77777777" w:rsidR="00973ACE" w:rsidRDefault="00973ACE" w:rsidP="00973ACE">
      <w:pPr>
        <w:autoSpaceDE w:val="0"/>
        <w:autoSpaceDN w:val="0"/>
        <w:adjustRightInd w:val="0"/>
        <w:spacing w:after="0" w:line="240" w:lineRule="auto"/>
        <w:rPr>
          <w:ins w:id="6032" w:author="Michael Bell" w:date="2013-05-06T18:11:00Z"/>
          <w:rFonts w:ascii="Courier New" w:hAnsi="Courier New" w:cs="Courier New"/>
          <w:color w:val="008000"/>
          <w:sz w:val="20"/>
          <w:szCs w:val="20"/>
          <w:highlight w:val="white"/>
        </w:rPr>
      </w:pPr>
      <w:ins w:id="6033"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pointSet</w:t>
        </w:r>
        <w:proofErr w:type="spellEnd"/>
        <w:r>
          <w:rPr>
            <w:rFonts w:ascii="Courier New" w:hAnsi="Courier New" w:cs="Courier New"/>
            <w:color w:val="808080"/>
            <w:sz w:val="20"/>
            <w:szCs w:val="20"/>
            <w:highlight w:val="white"/>
          </w:rPr>
          <w:t xml:space="preserve"> called"</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//used for </w:t>
        </w:r>
        <w:proofErr w:type="spellStart"/>
        <w:r>
          <w:rPr>
            <w:rFonts w:ascii="Courier New" w:hAnsi="Courier New" w:cs="Courier New"/>
            <w:color w:val="008000"/>
            <w:sz w:val="20"/>
            <w:szCs w:val="20"/>
            <w:highlight w:val="white"/>
          </w:rPr>
          <w:t>debuging</w:t>
        </w:r>
        <w:proofErr w:type="spellEnd"/>
      </w:ins>
    </w:p>
    <w:p w14:paraId="50E82379" w14:textId="77777777" w:rsidR="00973ACE" w:rsidRDefault="00973ACE" w:rsidP="00973ACE">
      <w:pPr>
        <w:autoSpaceDE w:val="0"/>
        <w:autoSpaceDN w:val="0"/>
        <w:adjustRightInd w:val="0"/>
        <w:spacing w:after="0" w:line="240" w:lineRule="auto"/>
        <w:rPr>
          <w:ins w:id="6034" w:author="Michael Bell" w:date="2013-05-06T18:11:00Z"/>
          <w:rFonts w:ascii="Courier New" w:hAnsi="Courier New" w:cs="Courier New"/>
          <w:color w:val="000000"/>
          <w:sz w:val="20"/>
          <w:szCs w:val="20"/>
          <w:highlight w:val="white"/>
        </w:rPr>
      </w:pPr>
      <w:ins w:id="6035"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8000FF"/>
            <w:sz w:val="20"/>
            <w:szCs w:val="20"/>
            <w:highlight w:val="white"/>
          </w:rPr>
          <w:t>int</w:t>
        </w:r>
        <w:proofErr w:type="spellEnd"/>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ins>
    </w:p>
    <w:p w14:paraId="74A5B737" w14:textId="77777777" w:rsidR="00973ACE" w:rsidRDefault="00973ACE" w:rsidP="00973ACE">
      <w:pPr>
        <w:autoSpaceDE w:val="0"/>
        <w:autoSpaceDN w:val="0"/>
        <w:adjustRightInd w:val="0"/>
        <w:spacing w:after="0" w:line="240" w:lineRule="auto"/>
        <w:rPr>
          <w:ins w:id="6036" w:author="Michael Bell" w:date="2013-05-06T18:11:00Z"/>
          <w:rFonts w:ascii="Courier New" w:hAnsi="Courier New" w:cs="Courier New"/>
          <w:color w:val="000000"/>
          <w:sz w:val="20"/>
          <w:szCs w:val="20"/>
          <w:highlight w:val="white"/>
        </w:rPr>
      </w:pPr>
      <w:ins w:id="6037" w:author="Michael Bell" w:date="2013-05-06T18:11:00Z">
        <w:r>
          <w:rPr>
            <w:rFonts w:ascii="Courier New" w:hAnsi="Courier New" w:cs="Courier New"/>
            <w:color w:val="000000"/>
            <w:sz w:val="20"/>
            <w:szCs w:val="20"/>
            <w:highlight w:val="white"/>
          </w:rPr>
          <w:t xml:space="preserve">   </w:t>
        </w:r>
      </w:ins>
    </w:p>
    <w:p w14:paraId="1472A627" w14:textId="77777777" w:rsidR="00973ACE" w:rsidRDefault="00973ACE" w:rsidP="00973ACE">
      <w:pPr>
        <w:autoSpaceDE w:val="0"/>
        <w:autoSpaceDN w:val="0"/>
        <w:adjustRightInd w:val="0"/>
        <w:spacing w:after="0" w:line="240" w:lineRule="auto"/>
        <w:rPr>
          <w:ins w:id="6038" w:author="Michael Bell" w:date="2013-05-06T18:11:00Z"/>
          <w:rFonts w:ascii="Courier New" w:hAnsi="Courier New" w:cs="Courier New"/>
          <w:color w:val="008000"/>
          <w:sz w:val="20"/>
          <w:szCs w:val="20"/>
          <w:highlight w:val="white"/>
        </w:rPr>
      </w:pPr>
      <w:ins w:id="6039"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//These are the two points we use</w:t>
        </w:r>
      </w:ins>
    </w:p>
    <w:p w14:paraId="0D5CF2AC" w14:textId="77777777" w:rsidR="00973ACE" w:rsidRDefault="00973ACE" w:rsidP="00973ACE">
      <w:pPr>
        <w:autoSpaceDE w:val="0"/>
        <w:autoSpaceDN w:val="0"/>
        <w:adjustRightInd w:val="0"/>
        <w:spacing w:after="0" w:line="240" w:lineRule="auto"/>
        <w:rPr>
          <w:ins w:id="6040" w:author="Michael Bell" w:date="2013-05-06T18:11:00Z"/>
          <w:rFonts w:ascii="Courier New" w:hAnsi="Courier New" w:cs="Courier New"/>
          <w:color w:val="000000"/>
          <w:sz w:val="20"/>
          <w:szCs w:val="20"/>
          <w:highlight w:val="white"/>
        </w:rPr>
      </w:pPr>
      <w:ins w:id="6041"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41D6756B" w14:textId="77777777" w:rsidR="00973ACE" w:rsidRDefault="00973ACE" w:rsidP="00973ACE">
      <w:pPr>
        <w:autoSpaceDE w:val="0"/>
        <w:autoSpaceDN w:val="0"/>
        <w:adjustRightInd w:val="0"/>
        <w:spacing w:after="0" w:line="240" w:lineRule="auto"/>
        <w:rPr>
          <w:ins w:id="6042" w:author="Michael Bell" w:date="2013-05-06T18:11:00Z"/>
          <w:rFonts w:ascii="Courier New" w:hAnsi="Courier New" w:cs="Courier New"/>
          <w:color w:val="000000"/>
          <w:sz w:val="20"/>
          <w:szCs w:val="20"/>
          <w:highlight w:val="white"/>
        </w:rPr>
      </w:pPr>
      <w:ins w:id="6043"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ins>
    </w:p>
    <w:p w14:paraId="5B6367E8" w14:textId="77777777" w:rsidR="00973ACE" w:rsidRDefault="00973ACE" w:rsidP="00973ACE">
      <w:pPr>
        <w:autoSpaceDE w:val="0"/>
        <w:autoSpaceDN w:val="0"/>
        <w:adjustRightInd w:val="0"/>
        <w:spacing w:after="0" w:line="240" w:lineRule="auto"/>
        <w:rPr>
          <w:ins w:id="6044" w:author="Michael Bell" w:date="2013-05-06T18:11:00Z"/>
          <w:rFonts w:ascii="Courier New" w:hAnsi="Courier New" w:cs="Courier New"/>
          <w:color w:val="000000"/>
          <w:sz w:val="20"/>
          <w:szCs w:val="20"/>
          <w:highlight w:val="white"/>
        </w:rPr>
      </w:pPr>
      <w:ins w:id="6045"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point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F96078D" w14:textId="77777777" w:rsidR="00973ACE" w:rsidRDefault="00973ACE" w:rsidP="00973ACE">
      <w:pPr>
        <w:autoSpaceDE w:val="0"/>
        <w:autoSpaceDN w:val="0"/>
        <w:adjustRightInd w:val="0"/>
        <w:spacing w:after="0" w:line="240" w:lineRule="auto"/>
        <w:rPr>
          <w:ins w:id="6046" w:author="Michael Bell" w:date="2013-05-06T18:11:00Z"/>
          <w:rFonts w:ascii="Courier New" w:hAnsi="Courier New" w:cs="Courier New"/>
          <w:color w:val="000000"/>
          <w:sz w:val="20"/>
          <w:szCs w:val="20"/>
          <w:highlight w:val="white"/>
        </w:rPr>
      </w:pPr>
      <w:ins w:id="6047"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pointPin</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point2</w:t>
        </w:r>
        <w:r>
          <w:rPr>
            <w:rFonts w:ascii="Courier New" w:hAnsi="Courier New" w:cs="Courier New"/>
            <w:b/>
            <w:bCs/>
            <w:color w:val="000080"/>
            <w:sz w:val="20"/>
            <w:szCs w:val="20"/>
            <w:highlight w:val="white"/>
          </w:rPr>
          <w:t>;</w:t>
        </w:r>
      </w:ins>
    </w:p>
    <w:p w14:paraId="09AC5EA7" w14:textId="77777777" w:rsidR="00973ACE" w:rsidRDefault="00973ACE" w:rsidP="00973ACE">
      <w:pPr>
        <w:autoSpaceDE w:val="0"/>
        <w:autoSpaceDN w:val="0"/>
        <w:adjustRightInd w:val="0"/>
        <w:spacing w:after="0" w:line="240" w:lineRule="auto"/>
        <w:rPr>
          <w:ins w:id="6048" w:author="Michael Bell" w:date="2013-05-06T18:11:00Z"/>
          <w:rFonts w:ascii="Courier New" w:hAnsi="Courier New" w:cs="Courier New"/>
          <w:color w:val="000000"/>
          <w:sz w:val="20"/>
          <w:szCs w:val="20"/>
          <w:highlight w:val="white"/>
        </w:rPr>
      </w:pPr>
      <w:ins w:id="6049" w:author="Michael Bell" w:date="2013-05-06T18:11:00Z">
        <w:r>
          <w:rPr>
            <w:rFonts w:ascii="Courier New" w:hAnsi="Courier New" w:cs="Courier New"/>
            <w:color w:val="000000"/>
            <w:sz w:val="20"/>
            <w:szCs w:val="20"/>
            <w:highlight w:val="white"/>
          </w:rPr>
          <w:t xml:space="preserve">     </w:t>
        </w:r>
      </w:ins>
    </w:p>
    <w:p w14:paraId="34B7E983" w14:textId="77777777" w:rsidR="00973ACE" w:rsidRDefault="00973ACE" w:rsidP="00973ACE">
      <w:pPr>
        <w:autoSpaceDE w:val="0"/>
        <w:autoSpaceDN w:val="0"/>
        <w:adjustRightInd w:val="0"/>
        <w:spacing w:after="0" w:line="240" w:lineRule="auto"/>
        <w:rPr>
          <w:ins w:id="6050" w:author="Michael Bell" w:date="2013-05-06T18:11:00Z"/>
          <w:rFonts w:ascii="Courier New" w:hAnsi="Courier New" w:cs="Courier New"/>
          <w:color w:val="000000"/>
          <w:sz w:val="20"/>
          <w:szCs w:val="20"/>
          <w:highlight w:val="white"/>
        </w:rPr>
      </w:pPr>
      <w:ins w:id="6051"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CorD</w:t>
        </w:r>
        <w:proofErr w:type="spellEnd"/>
        <w:r>
          <w:rPr>
            <w:rFonts w:ascii="Courier New" w:hAnsi="Courier New" w:cs="Courier New"/>
            <w:b/>
            <w:bCs/>
            <w:color w:val="000080"/>
            <w:sz w:val="20"/>
            <w:szCs w:val="20"/>
            <w:highlight w:val="white"/>
          </w:rPr>
          <w:t>)</w:t>
        </w:r>
      </w:ins>
    </w:p>
    <w:p w14:paraId="0E860CF3" w14:textId="77777777" w:rsidR="00973ACE" w:rsidRDefault="00973ACE" w:rsidP="00973ACE">
      <w:pPr>
        <w:autoSpaceDE w:val="0"/>
        <w:autoSpaceDN w:val="0"/>
        <w:adjustRightInd w:val="0"/>
        <w:spacing w:after="0" w:line="240" w:lineRule="auto"/>
        <w:rPr>
          <w:ins w:id="6052" w:author="Michael Bell" w:date="2013-05-06T18:11:00Z"/>
          <w:rFonts w:ascii="Courier New" w:hAnsi="Courier New" w:cs="Courier New"/>
          <w:color w:val="000000"/>
          <w:sz w:val="20"/>
          <w:szCs w:val="20"/>
          <w:highlight w:val="white"/>
        </w:rPr>
      </w:pPr>
      <w:ins w:id="6053"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7AB8F42" w14:textId="77777777" w:rsidR="00973ACE" w:rsidRDefault="00973ACE" w:rsidP="00973ACE">
      <w:pPr>
        <w:autoSpaceDE w:val="0"/>
        <w:autoSpaceDN w:val="0"/>
        <w:adjustRightInd w:val="0"/>
        <w:spacing w:after="0" w:line="240" w:lineRule="auto"/>
        <w:rPr>
          <w:ins w:id="6054" w:author="Michael Bell" w:date="2013-05-06T18:11:00Z"/>
          <w:rFonts w:ascii="Courier New" w:hAnsi="Courier New" w:cs="Courier New"/>
          <w:color w:val="008000"/>
          <w:sz w:val="20"/>
          <w:szCs w:val="20"/>
          <w:highlight w:val="white"/>
        </w:rPr>
      </w:pPr>
      <w:ins w:id="6055"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on the direction relay</w:t>
        </w:r>
      </w:ins>
    </w:p>
    <w:p w14:paraId="1BA3ADAC" w14:textId="77777777" w:rsidR="00973ACE" w:rsidRDefault="00973ACE" w:rsidP="00973ACE">
      <w:pPr>
        <w:autoSpaceDE w:val="0"/>
        <w:autoSpaceDN w:val="0"/>
        <w:adjustRightInd w:val="0"/>
        <w:spacing w:after="0" w:line="240" w:lineRule="auto"/>
        <w:rPr>
          <w:ins w:id="6056" w:author="Michael Bell" w:date="2013-05-06T18:11:00Z"/>
          <w:rFonts w:ascii="Courier New" w:hAnsi="Courier New" w:cs="Courier New"/>
          <w:color w:val="008000"/>
          <w:sz w:val="20"/>
          <w:szCs w:val="20"/>
          <w:highlight w:val="white"/>
        </w:rPr>
      </w:pPr>
      <w:ins w:id="6057"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"director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//used for </w:t>
        </w:r>
        <w:proofErr w:type="spellStart"/>
        <w:r>
          <w:rPr>
            <w:rFonts w:ascii="Courier New" w:hAnsi="Courier New" w:cs="Courier New"/>
            <w:color w:val="008000"/>
            <w:sz w:val="20"/>
            <w:szCs w:val="20"/>
            <w:highlight w:val="white"/>
          </w:rPr>
          <w:t>debuging</w:t>
        </w:r>
        <w:proofErr w:type="spellEnd"/>
      </w:ins>
    </w:p>
    <w:p w14:paraId="714A5907" w14:textId="77777777" w:rsidR="00973ACE" w:rsidRDefault="00973ACE" w:rsidP="00973ACE">
      <w:pPr>
        <w:autoSpaceDE w:val="0"/>
        <w:autoSpaceDN w:val="0"/>
        <w:adjustRightInd w:val="0"/>
        <w:spacing w:after="0" w:line="240" w:lineRule="auto"/>
        <w:rPr>
          <w:ins w:id="6058" w:author="Michael Bell" w:date="2013-05-06T18:11:00Z"/>
          <w:rFonts w:ascii="Courier New" w:hAnsi="Courier New" w:cs="Courier New"/>
          <w:color w:val="008000"/>
          <w:sz w:val="20"/>
          <w:szCs w:val="20"/>
          <w:highlight w:val="white"/>
        </w:rPr>
      </w:pPr>
      <w:ins w:id="6059"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delay(</w:t>
        </w:r>
        <w:proofErr w:type="gramEnd"/>
        <w:r>
          <w:rPr>
            <w:rFonts w:ascii="Courier New" w:hAnsi="Courier New" w:cs="Courier New"/>
            <w:color w:val="008000"/>
            <w:sz w:val="20"/>
            <w:szCs w:val="20"/>
            <w:highlight w:val="white"/>
          </w:rPr>
          <w:t>500);</w:t>
        </w:r>
      </w:ins>
    </w:p>
    <w:p w14:paraId="4C464E90" w14:textId="77777777" w:rsidR="00973ACE" w:rsidRDefault="00973ACE" w:rsidP="00973ACE">
      <w:pPr>
        <w:autoSpaceDE w:val="0"/>
        <w:autoSpaceDN w:val="0"/>
        <w:adjustRightInd w:val="0"/>
        <w:spacing w:after="0" w:line="240" w:lineRule="auto"/>
        <w:rPr>
          <w:ins w:id="6060" w:author="Michael Bell" w:date="2013-05-06T18:11:00Z"/>
          <w:rFonts w:ascii="Courier New" w:hAnsi="Courier New" w:cs="Courier New"/>
          <w:color w:val="000000"/>
          <w:sz w:val="20"/>
          <w:szCs w:val="20"/>
          <w:highlight w:val="white"/>
        </w:rPr>
      </w:pPr>
      <w:ins w:id="6061"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040CF3E" w14:textId="77777777" w:rsidR="00973ACE" w:rsidRDefault="00973ACE" w:rsidP="00973ACE">
      <w:pPr>
        <w:autoSpaceDE w:val="0"/>
        <w:autoSpaceDN w:val="0"/>
        <w:adjustRightInd w:val="0"/>
        <w:spacing w:after="0" w:line="240" w:lineRule="auto"/>
        <w:rPr>
          <w:ins w:id="6062" w:author="Michael Bell" w:date="2013-05-06T18:11:00Z"/>
          <w:rFonts w:ascii="Courier New" w:hAnsi="Courier New" w:cs="Courier New"/>
          <w:color w:val="000000"/>
          <w:sz w:val="20"/>
          <w:szCs w:val="20"/>
          <w:highlight w:val="white"/>
        </w:rPr>
      </w:pPr>
      <w:ins w:id="6063" w:author="Michael Bell" w:date="2013-05-06T18:11:00Z">
        <w:r>
          <w:rPr>
            <w:rFonts w:ascii="Courier New" w:hAnsi="Courier New" w:cs="Courier New"/>
            <w:color w:val="000000"/>
            <w:sz w:val="20"/>
            <w:szCs w:val="20"/>
            <w:highlight w:val="white"/>
          </w:rPr>
          <w:t xml:space="preserve">   </w:t>
        </w:r>
      </w:ins>
    </w:p>
    <w:p w14:paraId="115B4AB4" w14:textId="77777777" w:rsidR="00973ACE" w:rsidRDefault="00973ACE" w:rsidP="00973ACE">
      <w:pPr>
        <w:autoSpaceDE w:val="0"/>
        <w:autoSpaceDN w:val="0"/>
        <w:adjustRightInd w:val="0"/>
        <w:spacing w:after="0" w:line="240" w:lineRule="auto"/>
        <w:rPr>
          <w:ins w:id="6064" w:author="Michael Bell" w:date="2013-05-06T18:11:00Z"/>
          <w:rFonts w:ascii="Courier New" w:hAnsi="Courier New" w:cs="Courier New"/>
          <w:color w:val="008000"/>
          <w:sz w:val="20"/>
          <w:szCs w:val="20"/>
          <w:highlight w:val="white"/>
        </w:rPr>
      </w:pPr>
      <w:ins w:id="6065"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analogWrite</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255);</w:t>
        </w:r>
      </w:ins>
    </w:p>
    <w:p w14:paraId="764D924F" w14:textId="77777777" w:rsidR="00973ACE" w:rsidRDefault="00973ACE" w:rsidP="00973ACE">
      <w:pPr>
        <w:autoSpaceDE w:val="0"/>
        <w:autoSpaceDN w:val="0"/>
        <w:adjustRightInd w:val="0"/>
        <w:spacing w:after="0" w:line="240" w:lineRule="auto"/>
        <w:rPr>
          <w:ins w:id="6066" w:author="Michael Bell" w:date="2013-05-06T18:11:00Z"/>
          <w:rFonts w:ascii="Courier New" w:hAnsi="Courier New" w:cs="Courier New"/>
          <w:color w:val="000000"/>
          <w:sz w:val="20"/>
          <w:szCs w:val="20"/>
          <w:highlight w:val="white"/>
        </w:rPr>
      </w:pPr>
      <w:ins w:id="6067" w:author="Michael Bell" w:date="2013-05-06T18:11:00Z">
        <w:r>
          <w:rPr>
            <w:rFonts w:ascii="Courier New" w:hAnsi="Courier New" w:cs="Courier New"/>
            <w:color w:val="000000"/>
            <w:sz w:val="20"/>
            <w:szCs w:val="20"/>
            <w:highlight w:val="white"/>
          </w:rPr>
          <w:t xml:space="preserve">   </w:t>
        </w:r>
      </w:ins>
    </w:p>
    <w:p w14:paraId="18F2E660" w14:textId="77777777" w:rsidR="00973ACE" w:rsidRDefault="00973ACE" w:rsidP="00973ACE">
      <w:pPr>
        <w:autoSpaceDE w:val="0"/>
        <w:autoSpaceDN w:val="0"/>
        <w:adjustRightInd w:val="0"/>
        <w:spacing w:after="0" w:line="240" w:lineRule="auto"/>
        <w:rPr>
          <w:ins w:id="6068" w:author="Michael Bell" w:date="2013-05-06T18:11:00Z"/>
          <w:rFonts w:ascii="Courier New" w:hAnsi="Courier New" w:cs="Courier New"/>
          <w:color w:val="008000"/>
          <w:sz w:val="20"/>
          <w:szCs w:val="20"/>
          <w:highlight w:val="white"/>
        </w:rPr>
      </w:pPr>
      <w:ins w:id="6069"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HIGH</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ground the points causing them to move</w:t>
        </w:r>
      </w:ins>
    </w:p>
    <w:p w14:paraId="397CA626" w14:textId="77777777" w:rsidR="00973ACE" w:rsidRDefault="00973ACE" w:rsidP="00973ACE">
      <w:pPr>
        <w:autoSpaceDE w:val="0"/>
        <w:autoSpaceDN w:val="0"/>
        <w:adjustRightInd w:val="0"/>
        <w:spacing w:after="0" w:line="240" w:lineRule="auto"/>
        <w:rPr>
          <w:ins w:id="6070" w:author="Michael Bell" w:date="2013-05-06T18:11:00Z"/>
          <w:rFonts w:ascii="Courier New" w:hAnsi="Courier New" w:cs="Courier New"/>
          <w:color w:val="008000"/>
          <w:sz w:val="20"/>
          <w:szCs w:val="20"/>
          <w:highlight w:val="white"/>
        </w:rPr>
      </w:pPr>
      <w:ins w:id="6071"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//used for </w:t>
        </w:r>
        <w:proofErr w:type="spellStart"/>
        <w:r>
          <w:rPr>
            <w:rFonts w:ascii="Courier New" w:hAnsi="Courier New" w:cs="Courier New"/>
            <w:color w:val="008000"/>
            <w:sz w:val="20"/>
            <w:szCs w:val="20"/>
            <w:highlight w:val="white"/>
          </w:rPr>
          <w:t>debuging</w:t>
        </w:r>
        <w:proofErr w:type="spellEnd"/>
      </w:ins>
    </w:p>
    <w:p w14:paraId="7DFEDF43" w14:textId="77777777" w:rsidR="00973ACE" w:rsidRDefault="00973ACE" w:rsidP="00973ACE">
      <w:pPr>
        <w:autoSpaceDE w:val="0"/>
        <w:autoSpaceDN w:val="0"/>
        <w:adjustRightInd w:val="0"/>
        <w:spacing w:after="0" w:line="240" w:lineRule="auto"/>
        <w:rPr>
          <w:ins w:id="6072" w:author="Michael Bell" w:date="2013-05-06T18:11:00Z"/>
          <w:rFonts w:ascii="Courier New" w:hAnsi="Courier New" w:cs="Courier New"/>
          <w:color w:val="000000"/>
          <w:sz w:val="20"/>
          <w:szCs w:val="20"/>
          <w:highlight w:val="white"/>
        </w:rPr>
      </w:pPr>
      <w:ins w:id="6073" w:author="Michael Bell" w:date="2013-05-06T18:11:00Z">
        <w:r>
          <w:rPr>
            <w:rFonts w:ascii="Courier New" w:hAnsi="Courier New" w:cs="Courier New"/>
            <w:color w:val="000000"/>
            <w:sz w:val="20"/>
            <w:szCs w:val="20"/>
            <w:highlight w:val="white"/>
          </w:rPr>
          <w:t xml:space="preserve">   </w:t>
        </w:r>
      </w:ins>
    </w:p>
    <w:p w14:paraId="35C7F6EA" w14:textId="77777777" w:rsidR="00973ACE" w:rsidRDefault="00973ACE" w:rsidP="00973ACE">
      <w:pPr>
        <w:autoSpaceDE w:val="0"/>
        <w:autoSpaceDN w:val="0"/>
        <w:adjustRightInd w:val="0"/>
        <w:spacing w:after="0" w:line="240" w:lineRule="auto"/>
        <w:rPr>
          <w:ins w:id="6074" w:author="Michael Bell" w:date="2013-05-06T18:11:00Z"/>
          <w:rFonts w:ascii="Courier New" w:hAnsi="Courier New" w:cs="Courier New"/>
          <w:color w:val="008000"/>
          <w:sz w:val="20"/>
          <w:szCs w:val="20"/>
          <w:highlight w:val="white"/>
        </w:rPr>
      </w:pPr>
      <w:ins w:id="6075"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give them time to move</w:t>
        </w:r>
      </w:ins>
    </w:p>
    <w:p w14:paraId="5358464C" w14:textId="77777777" w:rsidR="00973ACE" w:rsidRDefault="00973ACE" w:rsidP="00973ACE">
      <w:pPr>
        <w:autoSpaceDE w:val="0"/>
        <w:autoSpaceDN w:val="0"/>
        <w:adjustRightInd w:val="0"/>
        <w:spacing w:after="0" w:line="240" w:lineRule="auto"/>
        <w:rPr>
          <w:ins w:id="6076" w:author="Michael Bell" w:date="2013-05-06T18:11:00Z"/>
          <w:rFonts w:ascii="Courier New" w:hAnsi="Courier New" w:cs="Courier New"/>
          <w:color w:val="008000"/>
          <w:sz w:val="20"/>
          <w:szCs w:val="20"/>
          <w:highlight w:val="white"/>
        </w:rPr>
      </w:pPr>
      <w:ins w:id="6077" w:author="Michael Bell" w:date="2013-05-06T18:11: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t>
        </w:r>
        <w:proofErr w:type="spellStart"/>
        <w:proofErr w:type="gramStart"/>
        <w:r>
          <w:rPr>
            <w:rFonts w:ascii="Courier New" w:hAnsi="Courier New" w:cs="Courier New"/>
            <w:color w:val="008000"/>
            <w:sz w:val="20"/>
            <w:szCs w:val="20"/>
            <w:highlight w:val="white"/>
          </w:rPr>
          <w:t>analogWrite</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pointPower</w:t>
        </w:r>
        <w:proofErr w:type="spellEnd"/>
        <w:r>
          <w:rPr>
            <w:rFonts w:ascii="Courier New" w:hAnsi="Courier New" w:cs="Courier New"/>
            <w:color w:val="008000"/>
            <w:sz w:val="20"/>
            <w:szCs w:val="20"/>
            <w:highlight w:val="white"/>
          </w:rPr>
          <w:t>, 0);</w:t>
        </w:r>
      </w:ins>
    </w:p>
    <w:p w14:paraId="7C8DC2E6" w14:textId="77777777" w:rsidR="00973ACE" w:rsidRDefault="00973ACE" w:rsidP="00973ACE">
      <w:pPr>
        <w:autoSpaceDE w:val="0"/>
        <w:autoSpaceDN w:val="0"/>
        <w:adjustRightInd w:val="0"/>
        <w:spacing w:after="0" w:line="240" w:lineRule="auto"/>
        <w:rPr>
          <w:ins w:id="6078" w:author="Michael Bell" w:date="2013-05-06T18:11:00Z"/>
          <w:rFonts w:ascii="Courier New" w:hAnsi="Courier New" w:cs="Courier New"/>
          <w:color w:val="008000"/>
          <w:sz w:val="20"/>
          <w:szCs w:val="20"/>
          <w:highlight w:val="white"/>
        </w:rPr>
      </w:pPr>
      <w:ins w:id="6079"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pointPin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//we unground them so they </w:t>
        </w:r>
        <w:proofErr w:type="spellStart"/>
        <w:r>
          <w:rPr>
            <w:rFonts w:ascii="Courier New" w:hAnsi="Courier New" w:cs="Courier New"/>
            <w:color w:val="008000"/>
            <w:sz w:val="20"/>
            <w:szCs w:val="20"/>
            <w:highlight w:val="white"/>
          </w:rPr>
          <w:t>wont</w:t>
        </w:r>
        <w:proofErr w:type="spellEnd"/>
        <w:r>
          <w:rPr>
            <w:rFonts w:ascii="Courier New" w:hAnsi="Courier New" w:cs="Courier New"/>
            <w:color w:val="008000"/>
            <w:sz w:val="20"/>
            <w:szCs w:val="20"/>
            <w:highlight w:val="white"/>
          </w:rPr>
          <w:t xml:space="preserve"> heat up</w:t>
        </w:r>
      </w:ins>
    </w:p>
    <w:p w14:paraId="657AE3F8" w14:textId="77777777" w:rsidR="00973ACE" w:rsidRDefault="00973ACE" w:rsidP="00973ACE">
      <w:pPr>
        <w:autoSpaceDE w:val="0"/>
        <w:autoSpaceDN w:val="0"/>
        <w:adjustRightInd w:val="0"/>
        <w:spacing w:after="0" w:line="240" w:lineRule="auto"/>
        <w:rPr>
          <w:ins w:id="6080" w:author="Michael Bell" w:date="2013-05-06T18:11:00Z"/>
          <w:rFonts w:ascii="Courier New" w:hAnsi="Courier New" w:cs="Courier New"/>
          <w:color w:val="008000"/>
          <w:sz w:val="20"/>
          <w:szCs w:val="20"/>
          <w:highlight w:val="white"/>
        </w:rPr>
      </w:pPr>
      <w:ins w:id="6081"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"unground point"</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//used for </w:t>
        </w:r>
        <w:proofErr w:type="spellStart"/>
        <w:r>
          <w:rPr>
            <w:rFonts w:ascii="Courier New" w:hAnsi="Courier New" w:cs="Courier New"/>
            <w:color w:val="008000"/>
            <w:sz w:val="20"/>
            <w:szCs w:val="20"/>
            <w:highlight w:val="white"/>
          </w:rPr>
          <w:t>debuging</w:t>
        </w:r>
        <w:proofErr w:type="spellEnd"/>
      </w:ins>
    </w:p>
    <w:p w14:paraId="36888905" w14:textId="77777777" w:rsidR="00973ACE" w:rsidRDefault="00973ACE" w:rsidP="00973ACE">
      <w:pPr>
        <w:autoSpaceDE w:val="0"/>
        <w:autoSpaceDN w:val="0"/>
        <w:adjustRightInd w:val="0"/>
        <w:spacing w:after="0" w:line="240" w:lineRule="auto"/>
        <w:rPr>
          <w:ins w:id="6082" w:author="Michael Bell" w:date="2013-05-06T18:11:00Z"/>
          <w:rFonts w:ascii="Courier New" w:hAnsi="Courier New" w:cs="Courier New"/>
          <w:color w:val="000000"/>
          <w:sz w:val="20"/>
          <w:szCs w:val="20"/>
          <w:highlight w:val="white"/>
        </w:rPr>
      </w:pPr>
      <w:ins w:id="6083"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CorD</w:t>
        </w:r>
        <w:proofErr w:type="spellEnd"/>
        <w:r>
          <w:rPr>
            <w:rFonts w:ascii="Courier New" w:hAnsi="Courier New" w:cs="Courier New"/>
            <w:b/>
            <w:bCs/>
            <w:color w:val="000080"/>
            <w:sz w:val="20"/>
            <w:szCs w:val="20"/>
            <w:highlight w:val="white"/>
          </w:rPr>
          <w:t>)</w:t>
        </w:r>
      </w:ins>
    </w:p>
    <w:p w14:paraId="2EFD5C2F" w14:textId="77777777" w:rsidR="00973ACE" w:rsidRDefault="00973ACE" w:rsidP="00973ACE">
      <w:pPr>
        <w:autoSpaceDE w:val="0"/>
        <w:autoSpaceDN w:val="0"/>
        <w:adjustRightInd w:val="0"/>
        <w:spacing w:after="0" w:line="240" w:lineRule="auto"/>
        <w:rPr>
          <w:ins w:id="6084" w:author="Michael Bell" w:date="2013-05-06T18:11:00Z"/>
          <w:rFonts w:ascii="Courier New" w:hAnsi="Courier New" w:cs="Courier New"/>
          <w:color w:val="000000"/>
          <w:sz w:val="20"/>
          <w:szCs w:val="20"/>
          <w:highlight w:val="white"/>
        </w:rPr>
      </w:pPr>
      <w:ins w:id="6085"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8C648F8" w14:textId="77777777" w:rsidR="00973ACE" w:rsidRDefault="00973ACE" w:rsidP="00973ACE">
      <w:pPr>
        <w:autoSpaceDE w:val="0"/>
        <w:autoSpaceDN w:val="0"/>
        <w:adjustRightInd w:val="0"/>
        <w:spacing w:after="0" w:line="240" w:lineRule="auto"/>
        <w:rPr>
          <w:ins w:id="6086" w:author="Michael Bell" w:date="2013-05-06T18:11:00Z"/>
          <w:rFonts w:ascii="Courier New" w:hAnsi="Courier New" w:cs="Courier New"/>
          <w:color w:val="000000"/>
          <w:sz w:val="20"/>
          <w:szCs w:val="20"/>
          <w:highlight w:val="white"/>
        </w:rPr>
      </w:pPr>
      <w:ins w:id="6087" w:author="Michael Bell" w:date="2013-05-06T18:11: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delay</w:t>
        </w:r>
        <w:r>
          <w:rPr>
            <w:rFonts w:ascii="Courier New" w:hAnsi="Courier New" w:cs="Courier New"/>
            <w:b/>
            <w:bCs/>
            <w:color w:val="000080"/>
            <w:sz w:val="20"/>
            <w:szCs w:val="20"/>
            <w:highlight w:val="white"/>
          </w:rPr>
          <w:t>(</w:t>
        </w:r>
        <w:proofErr w:type="gramEnd"/>
        <w:r>
          <w:rPr>
            <w:rFonts w:ascii="Courier New" w:hAnsi="Courier New" w:cs="Courier New"/>
            <w:color w:val="FF8000"/>
            <w:sz w:val="20"/>
            <w:szCs w:val="20"/>
            <w:highlight w:val="white"/>
          </w:rPr>
          <w:t>50</w:t>
        </w:r>
        <w:r>
          <w:rPr>
            <w:rFonts w:ascii="Courier New" w:hAnsi="Courier New" w:cs="Courier New"/>
            <w:b/>
            <w:bCs/>
            <w:color w:val="000080"/>
            <w:sz w:val="20"/>
            <w:szCs w:val="20"/>
            <w:highlight w:val="white"/>
          </w:rPr>
          <w:t>);</w:t>
        </w:r>
      </w:ins>
    </w:p>
    <w:p w14:paraId="79EA4063" w14:textId="77777777" w:rsidR="00973ACE" w:rsidRDefault="00973ACE" w:rsidP="00973ACE">
      <w:pPr>
        <w:autoSpaceDE w:val="0"/>
        <w:autoSpaceDN w:val="0"/>
        <w:adjustRightInd w:val="0"/>
        <w:spacing w:after="0" w:line="240" w:lineRule="auto"/>
        <w:rPr>
          <w:ins w:id="6088" w:author="Michael Bell" w:date="2013-05-06T18:11:00Z"/>
          <w:rFonts w:ascii="Courier New" w:hAnsi="Courier New" w:cs="Courier New"/>
          <w:color w:val="008000"/>
          <w:sz w:val="20"/>
          <w:szCs w:val="20"/>
          <w:highlight w:val="white"/>
        </w:rPr>
      </w:pPr>
      <w:ins w:id="6089"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pointDir</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points diverge we switch off the direction relay</w:t>
        </w:r>
      </w:ins>
    </w:p>
    <w:p w14:paraId="2AB4FE31" w14:textId="77777777" w:rsidR="00973ACE" w:rsidRDefault="00973ACE" w:rsidP="00973ACE">
      <w:pPr>
        <w:autoSpaceDE w:val="0"/>
        <w:autoSpaceDN w:val="0"/>
        <w:adjustRightInd w:val="0"/>
        <w:spacing w:after="0" w:line="240" w:lineRule="auto"/>
        <w:rPr>
          <w:ins w:id="6090" w:author="Michael Bell" w:date="2013-05-06T18:11:00Z"/>
          <w:rFonts w:ascii="Courier New" w:hAnsi="Courier New" w:cs="Courier New"/>
          <w:color w:val="008000"/>
          <w:sz w:val="20"/>
          <w:szCs w:val="20"/>
          <w:highlight w:val="white"/>
        </w:rPr>
      </w:pPr>
      <w:ins w:id="6091" w:author="Michael Bell" w:date="2013-05-06T18:11: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Serial</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println</w:t>
        </w:r>
        <w:proofErr w:type="spellEnd"/>
        <w:r>
          <w:rPr>
            <w:rFonts w:ascii="Courier New" w:hAnsi="Courier New" w:cs="Courier New"/>
            <w:b/>
            <w:bCs/>
            <w:color w:val="000080"/>
            <w:sz w:val="20"/>
            <w:szCs w:val="20"/>
            <w:highlight w:val="white"/>
          </w:rPr>
          <w:t>(</w:t>
        </w:r>
        <w:proofErr w:type="gramEnd"/>
        <w:r>
          <w:rPr>
            <w:rFonts w:ascii="Courier New" w:hAnsi="Courier New" w:cs="Courier New"/>
            <w:color w:val="808080"/>
            <w:sz w:val="20"/>
            <w:szCs w:val="20"/>
            <w:highlight w:val="white"/>
          </w:rPr>
          <w:t>"director low"</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//used for </w:t>
        </w:r>
        <w:proofErr w:type="spellStart"/>
        <w:r>
          <w:rPr>
            <w:rFonts w:ascii="Courier New" w:hAnsi="Courier New" w:cs="Courier New"/>
            <w:color w:val="008000"/>
            <w:sz w:val="20"/>
            <w:szCs w:val="20"/>
            <w:highlight w:val="white"/>
          </w:rPr>
          <w:t>debuging</w:t>
        </w:r>
        <w:proofErr w:type="spellEnd"/>
      </w:ins>
    </w:p>
    <w:p w14:paraId="3D5B6B99" w14:textId="69E36B4D" w:rsidR="00973ACE" w:rsidRDefault="00973ACE" w:rsidP="00973ACE">
      <w:pPr>
        <w:autoSpaceDE w:val="0"/>
        <w:autoSpaceDN w:val="0"/>
        <w:adjustRightInd w:val="0"/>
        <w:spacing w:after="0" w:line="240" w:lineRule="auto"/>
        <w:rPr>
          <w:ins w:id="6092" w:author="Michael Bell" w:date="2013-05-06T18:11:00Z"/>
          <w:rFonts w:ascii="Courier New" w:hAnsi="Courier New" w:cs="Courier New"/>
          <w:color w:val="000000"/>
          <w:sz w:val="20"/>
          <w:szCs w:val="20"/>
          <w:highlight w:val="white"/>
        </w:rPr>
      </w:pPr>
      <w:ins w:id="6093" w:author="Michael Bell" w:date="2013-05-06T18:11: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23BD9EA" w14:textId="77777777" w:rsidR="00973ACE" w:rsidRPr="00973ACE" w:rsidRDefault="00973ACE">
      <w:pPr>
        <w:pPrChange w:id="6094" w:author="Michael Bell" w:date="2013-05-06T18:11:00Z">
          <w:pPr>
            <w:pStyle w:val="Heading2"/>
          </w:pPr>
        </w:pPrChange>
      </w:pPr>
    </w:p>
    <w:p w14:paraId="5E62F8E2" w14:textId="139C3991" w:rsidR="002F1085" w:rsidDel="00116173" w:rsidRDefault="002F1085" w:rsidP="002F1085">
      <w:pPr>
        <w:autoSpaceDE w:val="0"/>
        <w:autoSpaceDN w:val="0"/>
        <w:adjustRightInd w:val="0"/>
        <w:spacing w:after="0" w:line="240" w:lineRule="auto"/>
        <w:rPr>
          <w:del w:id="6095" w:author="Michael Bell" w:date="2013-05-06T17:55:00Z"/>
          <w:rFonts w:ascii="Courier New" w:hAnsi="Courier New" w:cs="Courier New"/>
          <w:color w:val="008000"/>
          <w:sz w:val="20"/>
          <w:szCs w:val="20"/>
          <w:highlight w:val="white"/>
        </w:rPr>
      </w:pPr>
      <w:del w:id="6096" w:author="Michael Bell" w:date="2013-05-06T17:55:00Z">
        <w:r w:rsidDel="00116173">
          <w:rPr>
            <w:rFonts w:ascii="Courier New" w:hAnsi="Courier New" w:cs="Courier New"/>
            <w:color w:val="008000"/>
            <w:sz w:val="20"/>
            <w:szCs w:val="20"/>
            <w:highlight w:val="white"/>
          </w:rPr>
          <w:delText>/*</w:delText>
        </w:r>
      </w:del>
    </w:p>
    <w:p w14:paraId="15F2E79F" w14:textId="6B59313C" w:rsidR="002F1085" w:rsidDel="00116173" w:rsidRDefault="002F1085" w:rsidP="002F1085">
      <w:pPr>
        <w:autoSpaceDE w:val="0"/>
        <w:autoSpaceDN w:val="0"/>
        <w:adjustRightInd w:val="0"/>
        <w:spacing w:after="0" w:line="240" w:lineRule="auto"/>
        <w:rPr>
          <w:del w:id="6097" w:author="Michael Bell" w:date="2013-05-06T17:55:00Z"/>
          <w:rFonts w:ascii="Courier New" w:hAnsi="Courier New" w:cs="Courier New"/>
          <w:color w:val="008000"/>
          <w:sz w:val="20"/>
          <w:szCs w:val="20"/>
          <w:highlight w:val="white"/>
        </w:rPr>
      </w:pPr>
    </w:p>
    <w:p w14:paraId="22AC795C" w14:textId="57C2C887" w:rsidR="002F1085" w:rsidDel="00116173" w:rsidRDefault="002F1085" w:rsidP="002F1085">
      <w:pPr>
        <w:autoSpaceDE w:val="0"/>
        <w:autoSpaceDN w:val="0"/>
        <w:adjustRightInd w:val="0"/>
        <w:spacing w:after="0" w:line="240" w:lineRule="auto"/>
        <w:rPr>
          <w:del w:id="6098" w:author="Michael Bell" w:date="2013-05-06T17:55:00Z"/>
          <w:rFonts w:ascii="Courier New" w:hAnsi="Courier New" w:cs="Courier New"/>
          <w:color w:val="008000"/>
          <w:sz w:val="20"/>
          <w:szCs w:val="20"/>
          <w:highlight w:val="white"/>
        </w:rPr>
      </w:pPr>
      <w:del w:id="6099" w:author="Michael Bell" w:date="2013-05-06T17:55:00Z">
        <w:r w:rsidDel="00116173">
          <w:rPr>
            <w:rFonts w:ascii="Courier New" w:hAnsi="Courier New" w:cs="Courier New"/>
            <w:color w:val="008000"/>
            <w:sz w:val="20"/>
            <w:szCs w:val="20"/>
            <w:highlight w:val="white"/>
          </w:rPr>
          <w:delText xml:space="preserve"> BELTRAK</w:delText>
        </w:r>
      </w:del>
    </w:p>
    <w:p w14:paraId="4DB8738C" w14:textId="6693B516" w:rsidR="002F1085" w:rsidDel="00116173" w:rsidRDefault="002F1085" w:rsidP="002F1085">
      <w:pPr>
        <w:autoSpaceDE w:val="0"/>
        <w:autoSpaceDN w:val="0"/>
        <w:adjustRightInd w:val="0"/>
        <w:spacing w:after="0" w:line="240" w:lineRule="auto"/>
        <w:rPr>
          <w:del w:id="6100" w:author="Michael Bell" w:date="2013-05-06T17:55:00Z"/>
          <w:rFonts w:ascii="Courier New" w:hAnsi="Courier New" w:cs="Courier New"/>
          <w:color w:val="008000"/>
          <w:sz w:val="20"/>
          <w:szCs w:val="20"/>
          <w:highlight w:val="white"/>
        </w:rPr>
      </w:pPr>
      <w:del w:id="6101" w:author="Michael Bell" w:date="2013-05-06T17:55:00Z">
        <w:r w:rsidDel="00116173">
          <w:rPr>
            <w:rFonts w:ascii="Courier New" w:hAnsi="Courier New" w:cs="Courier New"/>
            <w:color w:val="008000"/>
            <w:sz w:val="20"/>
            <w:szCs w:val="20"/>
            <w:highlight w:val="white"/>
          </w:rPr>
          <w:delText xml:space="preserve"> </w:delText>
        </w:r>
      </w:del>
    </w:p>
    <w:p w14:paraId="38359362" w14:textId="4B970939" w:rsidR="002F1085" w:rsidDel="00116173" w:rsidRDefault="002F1085" w:rsidP="002F1085">
      <w:pPr>
        <w:autoSpaceDE w:val="0"/>
        <w:autoSpaceDN w:val="0"/>
        <w:adjustRightInd w:val="0"/>
        <w:spacing w:after="0" w:line="240" w:lineRule="auto"/>
        <w:rPr>
          <w:del w:id="6102" w:author="Michael Bell" w:date="2013-05-06T17:55:00Z"/>
          <w:rFonts w:ascii="Courier New" w:hAnsi="Courier New" w:cs="Courier New"/>
          <w:color w:val="008000"/>
          <w:sz w:val="20"/>
          <w:szCs w:val="20"/>
          <w:highlight w:val="white"/>
        </w:rPr>
      </w:pPr>
      <w:del w:id="6103" w:author="Michael Bell" w:date="2013-05-06T17:55:00Z">
        <w:r w:rsidDel="00116173">
          <w:rPr>
            <w:rFonts w:ascii="Courier New" w:hAnsi="Courier New" w:cs="Courier New"/>
            <w:color w:val="008000"/>
            <w:sz w:val="20"/>
            <w:szCs w:val="20"/>
            <w:highlight w:val="white"/>
          </w:rPr>
          <w:delText xml:space="preserve"> V1.0</w:delText>
        </w:r>
      </w:del>
    </w:p>
    <w:p w14:paraId="7A63E20D" w14:textId="7C49AFB0" w:rsidR="002F1085" w:rsidDel="00116173" w:rsidRDefault="002F1085" w:rsidP="002F1085">
      <w:pPr>
        <w:autoSpaceDE w:val="0"/>
        <w:autoSpaceDN w:val="0"/>
        <w:adjustRightInd w:val="0"/>
        <w:spacing w:after="0" w:line="240" w:lineRule="auto"/>
        <w:rPr>
          <w:del w:id="6104" w:author="Michael Bell" w:date="2013-05-06T17:55:00Z"/>
          <w:rFonts w:ascii="Courier New" w:hAnsi="Courier New" w:cs="Courier New"/>
          <w:color w:val="008000"/>
          <w:sz w:val="20"/>
          <w:szCs w:val="20"/>
          <w:highlight w:val="white"/>
        </w:rPr>
      </w:pPr>
      <w:del w:id="6105" w:author="Michael Bell" w:date="2013-05-06T17:55:00Z">
        <w:r w:rsidDel="00116173">
          <w:rPr>
            <w:rFonts w:ascii="Courier New" w:hAnsi="Courier New" w:cs="Courier New"/>
            <w:color w:val="008000"/>
            <w:sz w:val="20"/>
            <w:szCs w:val="20"/>
            <w:highlight w:val="white"/>
          </w:rPr>
          <w:delText xml:space="preserve"> </w:delText>
        </w:r>
      </w:del>
    </w:p>
    <w:p w14:paraId="64E4098D" w14:textId="31E5E6ED" w:rsidR="002F1085" w:rsidDel="00116173" w:rsidRDefault="002F1085" w:rsidP="002F1085">
      <w:pPr>
        <w:autoSpaceDE w:val="0"/>
        <w:autoSpaceDN w:val="0"/>
        <w:adjustRightInd w:val="0"/>
        <w:spacing w:after="0" w:line="240" w:lineRule="auto"/>
        <w:rPr>
          <w:del w:id="6106" w:author="Michael Bell" w:date="2013-05-06T17:55:00Z"/>
          <w:rFonts w:ascii="Courier New" w:hAnsi="Courier New" w:cs="Courier New"/>
          <w:color w:val="008000"/>
          <w:sz w:val="20"/>
          <w:szCs w:val="20"/>
          <w:highlight w:val="white"/>
        </w:rPr>
      </w:pPr>
      <w:del w:id="6107" w:author="Michael Bell" w:date="2013-05-06T17:55:00Z">
        <w:r w:rsidDel="00116173">
          <w:rPr>
            <w:rFonts w:ascii="Courier New" w:hAnsi="Courier New" w:cs="Courier New"/>
            <w:color w:val="008000"/>
            <w:sz w:val="20"/>
            <w:szCs w:val="20"/>
            <w:highlight w:val="white"/>
          </w:rPr>
          <w:delText xml:space="preserve"> Hornby trainset automation</w:delText>
        </w:r>
      </w:del>
    </w:p>
    <w:p w14:paraId="1B4F57BE" w14:textId="5BD8F2D4" w:rsidR="002F1085" w:rsidDel="00116173" w:rsidRDefault="002F1085" w:rsidP="002F1085">
      <w:pPr>
        <w:autoSpaceDE w:val="0"/>
        <w:autoSpaceDN w:val="0"/>
        <w:adjustRightInd w:val="0"/>
        <w:spacing w:after="0" w:line="240" w:lineRule="auto"/>
        <w:rPr>
          <w:del w:id="6108" w:author="Michael Bell" w:date="2013-05-06T17:55:00Z"/>
          <w:rFonts w:ascii="Courier New" w:hAnsi="Courier New" w:cs="Courier New"/>
          <w:color w:val="008000"/>
          <w:sz w:val="20"/>
          <w:szCs w:val="20"/>
          <w:highlight w:val="white"/>
        </w:rPr>
      </w:pPr>
      <w:del w:id="6109" w:author="Michael Bell" w:date="2013-05-06T17:55:00Z">
        <w:r w:rsidDel="00116173">
          <w:rPr>
            <w:rFonts w:ascii="Courier New" w:hAnsi="Courier New" w:cs="Courier New"/>
            <w:color w:val="008000"/>
            <w:sz w:val="20"/>
            <w:szCs w:val="20"/>
            <w:highlight w:val="white"/>
          </w:rPr>
          <w:delText xml:space="preserve"> </w:delText>
        </w:r>
      </w:del>
    </w:p>
    <w:p w14:paraId="4DE5CE9E" w14:textId="2CE89BF6" w:rsidR="002F1085" w:rsidDel="00116173" w:rsidRDefault="002F1085" w:rsidP="002F1085">
      <w:pPr>
        <w:autoSpaceDE w:val="0"/>
        <w:autoSpaceDN w:val="0"/>
        <w:adjustRightInd w:val="0"/>
        <w:spacing w:after="0" w:line="240" w:lineRule="auto"/>
        <w:rPr>
          <w:del w:id="6110" w:author="Michael Bell" w:date="2013-05-06T17:55:00Z"/>
          <w:rFonts w:ascii="Courier New" w:hAnsi="Courier New" w:cs="Courier New"/>
          <w:color w:val="008000"/>
          <w:sz w:val="20"/>
          <w:szCs w:val="20"/>
          <w:highlight w:val="white"/>
        </w:rPr>
      </w:pPr>
      <w:del w:id="6111" w:author="Michael Bell" w:date="2013-05-06T17:55:00Z">
        <w:r w:rsidDel="00116173">
          <w:rPr>
            <w:rFonts w:ascii="Courier New" w:hAnsi="Courier New" w:cs="Courier New"/>
            <w:color w:val="008000"/>
            <w:sz w:val="20"/>
            <w:szCs w:val="20"/>
            <w:highlight w:val="white"/>
          </w:rPr>
          <w:delText xml:space="preserve"> By Michael Bell</w:delText>
        </w:r>
      </w:del>
    </w:p>
    <w:p w14:paraId="04345EE4" w14:textId="72B40A40" w:rsidR="002F1085" w:rsidDel="00116173" w:rsidRDefault="002F1085" w:rsidP="002F1085">
      <w:pPr>
        <w:autoSpaceDE w:val="0"/>
        <w:autoSpaceDN w:val="0"/>
        <w:adjustRightInd w:val="0"/>
        <w:spacing w:after="0" w:line="240" w:lineRule="auto"/>
        <w:rPr>
          <w:del w:id="6112" w:author="Michael Bell" w:date="2013-05-06T17:55:00Z"/>
          <w:rFonts w:ascii="Courier New" w:hAnsi="Courier New" w:cs="Courier New"/>
          <w:color w:val="008000"/>
          <w:sz w:val="20"/>
          <w:szCs w:val="20"/>
          <w:highlight w:val="white"/>
        </w:rPr>
      </w:pPr>
      <w:del w:id="6113" w:author="Michael Bell" w:date="2013-05-06T17:55:00Z">
        <w:r w:rsidDel="00116173">
          <w:rPr>
            <w:rFonts w:ascii="Courier New" w:hAnsi="Courier New" w:cs="Courier New"/>
            <w:color w:val="008000"/>
            <w:sz w:val="20"/>
            <w:szCs w:val="20"/>
            <w:highlight w:val="white"/>
          </w:rPr>
          <w:delText xml:space="preserve"> </w:delText>
        </w:r>
      </w:del>
    </w:p>
    <w:p w14:paraId="6828FBFC" w14:textId="7FFA29F0" w:rsidR="002F1085" w:rsidDel="00116173" w:rsidRDefault="002F1085" w:rsidP="002F1085">
      <w:pPr>
        <w:autoSpaceDE w:val="0"/>
        <w:autoSpaceDN w:val="0"/>
        <w:adjustRightInd w:val="0"/>
        <w:spacing w:after="0" w:line="240" w:lineRule="auto"/>
        <w:rPr>
          <w:del w:id="6114" w:author="Michael Bell" w:date="2013-05-06T17:55:00Z"/>
          <w:rFonts w:ascii="Courier New" w:hAnsi="Courier New" w:cs="Courier New"/>
          <w:color w:val="008000"/>
          <w:sz w:val="20"/>
          <w:szCs w:val="20"/>
          <w:highlight w:val="white"/>
        </w:rPr>
      </w:pPr>
      <w:del w:id="6115" w:author="Michael Bell" w:date="2013-05-06T17:55:00Z">
        <w:r w:rsidDel="00116173">
          <w:rPr>
            <w:rFonts w:ascii="Courier New" w:hAnsi="Courier New" w:cs="Courier New"/>
            <w:color w:val="008000"/>
            <w:sz w:val="20"/>
            <w:szCs w:val="20"/>
            <w:highlight w:val="white"/>
          </w:rPr>
          <w:delText xml:space="preserve"> Programing started: 02/02/2013 at 14:08</w:delText>
        </w:r>
      </w:del>
    </w:p>
    <w:p w14:paraId="0757E45E" w14:textId="3B27E395" w:rsidR="002F1085" w:rsidDel="00116173" w:rsidRDefault="002F1085" w:rsidP="002F1085">
      <w:pPr>
        <w:autoSpaceDE w:val="0"/>
        <w:autoSpaceDN w:val="0"/>
        <w:adjustRightInd w:val="0"/>
        <w:spacing w:after="0" w:line="240" w:lineRule="auto"/>
        <w:rPr>
          <w:del w:id="6116" w:author="Michael Bell" w:date="2013-05-06T17:55:00Z"/>
          <w:rFonts w:ascii="Courier New" w:hAnsi="Courier New" w:cs="Courier New"/>
          <w:color w:val="008000"/>
          <w:sz w:val="20"/>
          <w:szCs w:val="20"/>
          <w:highlight w:val="white"/>
        </w:rPr>
      </w:pPr>
      <w:del w:id="6117" w:author="Michael Bell" w:date="2013-05-06T17:55:00Z">
        <w:r w:rsidDel="00116173">
          <w:rPr>
            <w:rFonts w:ascii="Courier New" w:hAnsi="Courier New" w:cs="Courier New"/>
            <w:color w:val="008000"/>
            <w:sz w:val="20"/>
            <w:szCs w:val="20"/>
            <w:highlight w:val="white"/>
          </w:rPr>
          <w:delText xml:space="preserve"> </w:delText>
        </w:r>
      </w:del>
    </w:p>
    <w:p w14:paraId="51E09A40" w14:textId="72DD00C3" w:rsidR="002F1085" w:rsidDel="00116173" w:rsidRDefault="002F1085" w:rsidP="002F1085">
      <w:pPr>
        <w:autoSpaceDE w:val="0"/>
        <w:autoSpaceDN w:val="0"/>
        <w:adjustRightInd w:val="0"/>
        <w:spacing w:after="0" w:line="240" w:lineRule="auto"/>
        <w:rPr>
          <w:del w:id="6118" w:author="Michael Bell" w:date="2013-05-06T17:55:00Z"/>
          <w:rFonts w:ascii="Courier New" w:hAnsi="Courier New" w:cs="Courier New"/>
          <w:color w:val="000000"/>
          <w:sz w:val="20"/>
          <w:szCs w:val="20"/>
          <w:highlight w:val="white"/>
        </w:rPr>
      </w:pPr>
      <w:del w:id="6119" w:author="Michael Bell" w:date="2013-05-06T17:55:00Z">
        <w:r w:rsidDel="00116173">
          <w:rPr>
            <w:rFonts w:ascii="Courier New" w:hAnsi="Courier New" w:cs="Courier New"/>
            <w:color w:val="008000"/>
            <w:sz w:val="20"/>
            <w:szCs w:val="20"/>
            <w:highlight w:val="white"/>
          </w:rPr>
          <w:delText xml:space="preserve"> */</w:delText>
        </w:r>
      </w:del>
    </w:p>
    <w:p w14:paraId="308A7A9E" w14:textId="237326E9" w:rsidR="002F1085" w:rsidDel="00116173" w:rsidRDefault="002F1085" w:rsidP="002F1085">
      <w:pPr>
        <w:autoSpaceDE w:val="0"/>
        <w:autoSpaceDN w:val="0"/>
        <w:adjustRightInd w:val="0"/>
        <w:spacing w:after="0" w:line="240" w:lineRule="auto"/>
        <w:rPr>
          <w:del w:id="6120" w:author="Michael Bell" w:date="2013-05-06T17:55:00Z"/>
          <w:rFonts w:ascii="Courier New" w:hAnsi="Courier New" w:cs="Courier New"/>
          <w:color w:val="000000"/>
          <w:sz w:val="20"/>
          <w:szCs w:val="20"/>
          <w:highlight w:val="white"/>
        </w:rPr>
      </w:pPr>
    </w:p>
    <w:p w14:paraId="4B8ED26B" w14:textId="44113BD7" w:rsidR="002F1085" w:rsidDel="00116173" w:rsidRDefault="002F1085" w:rsidP="002F1085">
      <w:pPr>
        <w:autoSpaceDE w:val="0"/>
        <w:autoSpaceDN w:val="0"/>
        <w:adjustRightInd w:val="0"/>
        <w:spacing w:after="0" w:line="240" w:lineRule="auto"/>
        <w:rPr>
          <w:del w:id="6121" w:author="Michael Bell" w:date="2013-05-06T17:55:00Z"/>
          <w:rFonts w:ascii="Courier New" w:hAnsi="Courier New" w:cs="Courier New"/>
          <w:color w:val="008000"/>
          <w:sz w:val="20"/>
          <w:szCs w:val="20"/>
          <w:highlight w:val="white"/>
        </w:rPr>
      </w:pPr>
      <w:del w:id="6122" w:author="Michael Bell" w:date="2013-05-06T17:55:00Z">
        <w:r w:rsidDel="00116173">
          <w:rPr>
            <w:rFonts w:ascii="Courier New" w:hAnsi="Courier New" w:cs="Courier New"/>
            <w:color w:val="008000"/>
            <w:sz w:val="20"/>
            <w:szCs w:val="20"/>
            <w:highlight w:val="white"/>
          </w:rPr>
          <w:delText xml:space="preserve">/*this function takes in a point number and a point state, looks up the pin for that point's relay then </w:delText>
        </w:r>
      </w:del>
    </w:p>
    <w:p w14:paraId="412B369A" w14:textId="5B7A0695" w:rsidR="002F1085" w:rsidDel="00116173" w:rsidRDefault="002F1085" w:rsidP="002F1085">
      <w:pPr>
        <w:autoSpaceDE w:val="0"/>
        <w:autoSpaceDN w:val="0"/>
        <w:adjustRightInd w:val="0"/>
        <w:spacing w:after="0" w:line="240" w:lineRule="auto"/>
        <w:rPr>
          <w:del w:id="6123" w:author="Michael Bell" w:date="2013-05-06T17:55:00Z"/>
          <w:rFonts w:ascii="Courier New" w:hAnsi="Courier New" w:cs="Courier New"/>
          <w:color w:val="000000"/>
          <w:sz w:val="20"/>
          <w:szCs w:val="20"/>
          <w:highlight w:val="white"/>
        </w:rPr>
      </w:pPr>
      <w:del w:id="6124" w:author="Michael Bell" w:date="2013-05-06T17:55:00Z">
        <w:r w:rsidDel="00116173">
          <w:rPr>
            <w:rFonts w:ascii="Courier New" w:hAnsi="Courier New" w:cs="Courier New"/>
            <w:color w:val="008000"/>
            <w:sz w:val="20"/>
            <w:szCs w:val="20"/>
            <w:highlight w:val="white"/>
          </w:rPr>
          <w:delText>sets the point to the given state.*/</w:delText>
        </w:r>
      </w:del>
    </w:p>
    <w:p w14:paraId="31DA82B8" w14:textId="735B7032" w:rsidR="002F1085" w:rsidDel="00116173" w:rsidRDefault="002F1085" w:rsidP="002F1085">
      <w:pPr>
        <w:autoSpaceDE w:val="0"/>
        <w:autoSpaceDN w:val="0"/>
        <w:adjustRightInd w:val="0"/>
        <w:spacing w:after="0" w:line="240" w:lineRule="auto"/>
        <w:rPr>
          <w:del w:id="6125" w:author="Michael Bell" w:date="2013-05-06T17:55:00Z"/>
          <w:rFonts w:ascii="Courier New" w:hAnsi="Courier New" w:cs="Courier New"/>
          <w:color w:val="000000"/>
          <w:sz w:val="20"/>
          <w:szCs w:val="20"/>
          <w:highlight w:val="white"/>
        </w:rPr>
      </w:pPr>
      <w:del w:id="6126" w:author="Michael Bell" w:date="2013-05-06T17:55:00Z">
        <w:r w:rsidDel="00116173">
          <w:rPr>
            <w:rFonts w:ascii="Courier New" w:hAnsi="Courier New" w:cs="Courier New"/>
            <w:color w:val="000000"/>
            <w:sz w:val="20"/>
            <w:szCs w:val="20"/>
            <w:highlight w:val="white"/>
          </w:rPr>
          <w:delText xml:space="preserve"> </w:delText>
        </w:r>
      </w:del>
    </w:p>
    <w:p w14:paraId="26D59F57" w14:textId="1FC18913" w:rsidR="002F1085" w:rsidDel="00116173" w:rsidRDefault="002F1085" w:rsidP="002F1085">
      <w:pPr>
        <w:autoSpaceDE w:val="0"/>
        <w:autoSpaceDN w:val="0"/>
        <w:adjustRightInd w:val="0"/>
        <w:spacing w:after="0" w:line="240" w:lineRule="auto"/>
        <w:rPr>
          <w:del w:id="6127" w:author="Michael Bell" w:date="2013-05-06T17:55:00Z"/>
          <w:rFonts w:ascii="Courier New" w:hAnsi="Courier New" w:cs="Courier New"/>
          <w:color w:val="008000"/>
          <w:sz w:val="20"/>
          <w:szCs w:val="20"/>
          <w:highlight w:val="white"/>
        </w:rPr>
      </w:pPr>
      <w:del w:id="612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//C false converge A | D true Diverge B</w:delText>
        </w:r>
      </w:del>
    </w:p>
    <w:p w14:paraId="6C4EA5EB" w14:textId="5EB45E30" w:rsidR="002F1085" w:rsidDel="00116173" w:rsidRDefault="002F1085" w:rsidP="002F1085">
      <w:pPr>
        <w:autoSpaceDE w:val="0"/>
        <w:autoSpaceDN w:val="0"/>
        <w:adjustRightInd w:val="0"/>
        <w:spacing w:after="0" w:line="240" w:lineRule="auto"/>
        <w:rPr>
          <w:del w:id="6129" w:author="Michael Bell" w:date="2013-05-06T17:55:00Z"/>
          <w:rFonts w:ascii="Courier New" w:hAnsi="Courier New" w:cs="Courier New"/>
          <w:color w:val="000000"/>
          <w:sz w:val="20"/>
          <w:szCs w:val="20"/>
          <w:highlight w:val="white"/>
        </w:rPr>
      </w:pPr>
      <w:del w:id="6130" w:author="Michael Bell" w:date="2013-05-06T17:55:00Z">
        <w:r w:rsidDel="00116173">
          <w:rPr>
            <w:rFonts w:ascii="Courier New" w:hAnsi="Courier New" w:cs="Courier New"/>
            <w:color w:val="000000"/>
            <w:sz w:val="20"/>
            <w:szCs w:val="20"/>
            <w:highlight w:val="white"/>
          </w:rPr>
          <w:delText xml:space="preserve"> </w:delText>
        </w:r>
      </w:del>
    </w:p>
    <w:p w14:paraId="204015FE" w14:textId="0FF3AA7F" w:rsidR="002F1085" w:rsidDel="00116173" w:rsidRDefault="002F1085" w:rsidP="002F1085">
      <w:pPr>
        <w:autoSpaceDE w:val="0"/>
        <w:autoSpaceDN w:val="0"/>
        <w:adjustRightInd w:val="0"/>
        <w:spacing w:after="0" w:line="240" w:lineRule="auto"/>
        <w:rPr>
          <w:del w:id="6131" w:author="Michael Bell" w:date="2013-05-06T17:55:00Z"/>
          <w:rFonts w:ascii="Courier New" w:hAnsi="Courier New" w:cs="Courier New"/>
          <w:color w:val="000000"/>
          <w:sz w:val="20"/>
          <w:szCs w:val="20"/>
          <w:highlight w:val="white"/>
        </w:rPr>
      </w:pPr>
      <w:del w:id="613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void</w:delText>
        </w:r>
        <w:r w:rsidDel="00116173">
          <w:rPr>
            <w:rFonts w:ascii="Courier New" w:hAnsi="Courier New" w:cs="Courier New"/>
            <w:color w:val="000000"/>
            <w:sz w:val="20"/>
            <w:szCs w:val="20"/>
            <w:highlight w:val="white"/>
          </w:rPr>
          <w:delText xml:space="preserve"> setPoint</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boolean CorD</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w:delText>
        </w:r>
        <w:r w:rsidDel="00116173">
          <w:rPr>
            <w:rFonts w:ascii="Courier New" w:hAnsi="Courier New" w:cs="Courier New"/>
            <w:b/>
            <w:bCs/>
            <w:color w:val="000080"/>
            <w:sz w:val="20"/>
            <w:szCs w:val="20"/>
            <w:highlight w:val="white"/>
          </w:rPr>
          <w:delText>)</w:delText>
        </w:r>
      </w:del>
    </w:p>
    <w:p w14:paraId="55988139" w14:textId="7E2D1F66" w:rsidR="002F1085" w:rsidDel="00116173" w:rsidRDefault="002F1085" w:rsidP="002F1085">
      <w:pPr>
        <w:autoSpaceDE w:val="0"/>
        <w:autoSpaceDN w:val="0"/>
        <w:adjustRightInd w:val="0"/>
        <w:spacing w:after="0" w:line="240" w:lineRule="auto"/>
        <w:rPr>
          <w:del w:id="6133" w:author="Michael Bell" w:date="2013-05-06T17:55:00Z"/>
          <w:rFonts w:ascii="Courier New" w:hAnsi="Courier New" w:cs="Courier New"/>
          <w:color w:val="000000"/>
          <w:sz w:val="20"/>
          <w:szCs w:val="20"/>
          <w:highlight w:val="white"/>
        </w:rPr>
      </w:pPr>
      <w:del w:id="6134"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6A23A47" w14:textId="124795DD" w:rsidR="002F1085" w:rsidDel="00116173" w:rsidRDefault="002F1085" w:rsidP="002F1085">
      <w:pPr>
        <w:autoSpaceDE w:val="0"/>
        <w:autoSpaceDN w:val="0"/>
        <w:adjustRightInd w:val="0"/>
        <w:spacing w:after="0" w:line="240" w:lineRule="auto"/>
        <w:rPr>
          <w:del w:id="6135" w:author="Michael Bell" w:date="2013-05-06T17:55:00Z"/>
          <w:rFonts w:ascii="Courier New" w:hAnsi="Courier New" w:cs="Courier New"/>
          <w:color w:val="000000"/>
          <w:sz w:val="20"/>
          <w:szCs w:val="20"/>
          <w:highlight w:val="white"/>
        </w:rPr>
      </w:pPr>
      <w:del w:id="613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8000FF"/>
            <w:sz w:val="20"/>
            <w:szCs w:val="20"/>
            <w:highlight w:val="white"/>
          </w:rPr>
          <w:delText>int</w:delText>
        </w:r>
        <w:r w:rsidDel="00116173">
          <w:rPr>
            <w:rFonts w:ascii="Courier New" w:hAnsi="Courier New" w:cs="Courier New"/>
            <w:color w:val="000000"/>
            <w:sz w:val="20"/>
            <w:szCs w:val="20"/>
            <w:highlight w:val="white"/>
          </w:rPr>
          <w:delText xml:space="preserve"> pointPin</w:delText>
        </w:r>
        <w:r w:rsidDel="00116173">
          <w:rPr>
            <w:rFonts w:ascii="Courier New" w:hAnsi="Courier New" w:cs="Courier New"/>
            <w:b/>
            <w:bCs/>
            <w:color w:val="000080"/>
            <w:sz w:val="20"/>
            <w:szCs w:val="20"/>
            <w:highlight w:val="white"/>
          </w:rPr>
          <w:delText>;</w:delText>
        </w:r>
      </w:del>
    </w:p>
    <w:p w14:paraId="28A29614" w14:textId="5F4D0C63" w:rsidR="002F1085" w:rsidDel="00116173" w:rsidRDefault="002F1085" w:rsidP="002F1085">
      <w:pPr>
        <w:autoSpaceDE w:val="0"/>
        <w:autoSpaceDN w:val="0"/>
        <w:adjustRightInd w:val="0"/>
        <w:spacing w:after="0" w:line="240" w:lineRule="auto"/>
        <w:rPr>
          <w:del w:id="6137" w:author="Michael Bell" w:date="2013-05-06T17:55:00Z"/>
          <w:rFonts w:ascii="Courier New" w:hAnsi="Courier New" w:cs="Courier New"/>
          <w:color w:val="000000"/>
          <w:sz w:val="20"/>
          <w:szCs w:val="20"/>
          <w:highlight w:val="white"/>
        </w:rPr>
      </w:pPr>
      <w:del w:id="6138" w:author="Michael Bell" w:date="2013-05-06T17:55:00Z">
        <w:r w:rsidDel="00116173">
          <w:rPr>
            <w:rFonts w:ascii="Courier New" w:hAnsi="Courier New" w:cs="Courier New"/>
            <w:color w:val="000000"/>
            <w:sz w:val="20"/>
            <w:szCs w:val="20"/>
            <w:highlight w:val="white"/>
          </w:rPr>
          <w:delText xml:space="preserve">   </w:delText>
        </w:r>
      </w:del>
    </w:p>
    <w:p w14:paraId="00644068" w14:textId="1BAF8AB8" w:rsidR="002F1085" w:rsidDel="00116173" w:rsidRDefault="002F1085" w:rsidP="002F1085">
      <w:pPr>
        <w:autoSpaceDE w:val="0"/>
        <w:autoSpaceDN w:val="0"/>
        <w:adjustRightInd w:val="0"/>
        <w:spacing w:after="0" w:line="240" w:lineRule="auto"/>
        <w:rPr>
          <w:del w:id="6139" w:author="Michael Bell" w:date="2013-05-06T17:55:00Z"/>
          <w:rFonts w:ascii="Courier New" w:hAnsi="Courier New" w:cs="Courier New"/>
          <w:color w:val="000000"/>
          <w:sz w:val="20"/>
          <w:szCs w:val="20"/>
          <w:highlight w:val="white"/>
        </w:rPr>
      </w:pPr>
      <w:del w:id="6140"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1</w:delText>
        </w:r>
        <w:r w:rsidDel="00116173">
          <w:rPr>
            <w:rFonts w:ascii="Courier New" w:hAnsi="Courier New" w:cs="Courier New"/>
            <w:b/>
            <w:bCs/>
            <w:color w:val="000080"/>
            <w:sz w:val="20"/>
            <w:szCs w:val="20"/>
            <w:highlight w:val="white"/>
          </w:rPr>
          <w:delText>)</w:delText>
        </w:r>
      </w:del>
    </w:p>
    <w:p w14:paraId="21077FAB" w14:textId="781AA840" w:rsidR="002F1085" w:rsidDel="00116173" w:rsidRDefault="002F1085" w:rsidP="002F1085">
      <w:pPr>
        <w:autoSpaceDE w:val="0"/>
        <w:autoSpaceDN w:val="0"/>
        <w:adjustRightInd w:val="0"/>
        <w:spacing w:after="0" w:line="240" w:lineRule="auto"/>
        <w:rPr>
          <w:del w:id="6141" w:author="Michael Bell" w:date="2013-05-06T17:55:00Z"/>
          <w:rFonts w:ascii="Courier New" w:hAnsi="Courier New" w:cs="Courier New"/>
          <w:color w:val="000000"/>
          <w:sz w:val="20"/>
          <w:szCs w:val="20"/>
          <w:highlight w:val="white"/>
        </w:rPr>
      </w:pPr>
      <w:del w:id="6142"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point1</w:delText>
        </w:r>
        <w:r w:rsidDel="00116173">
          <w:rPr>
            <w:rFonts w:ascii="Courier New" w:hAnsi="Courier New" w:cs="Courier New"/>
            <w:b/>
            <w:bCs/>
            <w:color w:val="000080"/>
            <w:sz w:val="20"/>
            <w:szCs w:val="20"/>
            <w:highlight w:val="white"/>
          </w:rPr>
          <w:delText>;</w:delText>
        </w:r>
      </w:del>
    </w:p>
    <w:p w14:paraId="37B98B34" w14:textId="25F83D03" w:rsidR="002F1085" w:rsidDel="00116173" w:rsidRDefault="002F1085" w:rsidP="002F1085">
      <w:pPr>
        <w:autoSpaceDE w:val="0"/>
        <w:autoSpaceDN w:val="0"/>
        <w:adjustRightInd w:val="0"/>
        <w:spacing w:after="0" w:line="240" w:lineRule="auto"/>
        <w:rPr>
          <w:del w:id="6143" w:author="Michael Bell" w:date="2013-05-06T17:55:00Z"/>
          <w:rFonts w:ascii="Courier New" w:hAnsi="Courier New" w:cs="Courier New"/>
          <w:color w:val="000000"/>
          <w:sz w:val="20"/>
          <w:szCs w:val="20"/>
          <w:highlight w:val="white"/>
        </w:rPr>
      </w:pPr>
      <w:del w:id="6144"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2</w:delText>
        </w:r>
        <w:r w:rsidDel="00116173">
          <w:rPr>
            <w:rFonts w:ascii="Courier New" w:hAnsi="Courier New" w:cs="Courier New"/>
            <w:b/>
            <w:bCs/>
            <w:color w:val="000080"/>
            <w:sz w:val="20"/>
            <w:szCs w:val="20"/>
            <w:highlight w:val="white"/>
          </w:rPr>
          <w:delText>)</w:delText>
        </w:r>
      </w:del>
    </w:p>
    <w:p w14:paraId="641E2813" w14:textId="1B08DFFA" w:rsidR="002F1085" w:rsidDel="00116173" w:rsidRDefault="002F1085" w:rsidP="002F1085">
      <w:pPr>
        <w:autoSpaceDE w:val="0"/>
        <w:autoSpaceDN w:val="0"/>
        <w:adjustRightInd w:val="0"/>
        <w:spacing w:after="0" w:line="240" w:lineRule="auto"/>
        <w:rPr>
          <w:del w:id="6145" w:author="Michael Bell" w:date="2013-05-06T17:55:00Z"/>
          <w:rFonts w:ascii="Courier New" w:hAnsi="Courier New" w:cs="Courier New"/>
          <w:color w:val="000000"/>
          <w:sz w:val="20"/>
          <w:szCs w:val="20"/>
          <w:highlight w:val="white"/>
        </w:rPr>
      </w:pPr>
      <w:del w:id="6146"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point2</w:delText>
        </w:r>
        <w:r w:rsidDel="00116173">
          <w:rPr>
            <w:rFonts w:ascii="Courier New" w:hAnsi="Courier New" w:cs="Courier New"/>
            <w:b/>
            <w:bCs/>
            <w:color w:val="000080"/>
            <w:sz w:val="20"/>
            <w:szCs w:val="20"/>
            <w:highlight w:val="white"/>
          </w:rPr>
          <w:delText>;</w:delText>
        </w:r>
      </w:del>
    </w:p>
    <w:p w14:paraId="73F4471A" w14:textId="177184C8" w:rsidR="002F1085" w:rsidDel="00116173" w:rsidRDefault="002F1085" w:rsidP="002F1085">
      <w:pPr>
        <w:autoSpaceDE w:val="0"/>
        <w:autoSpaceDN w:val="0"/>
        <w:adjustRightInd w:val="0"/>
        <w:spacing w:after="0" w:line="240" w:lineRule="auto"/>
        <w:rPr>
          <w:del w:id="6147" w:author="Michael Bell" w:date="2013-05-06T17:55:00Z"/>
          <w:rFonts w:ascii="Courier New" w:hAnsi="Courier New" w:cs="Courier New"/>
          <w:color w:val="000000"/>
          <w:sz w:val="20"/>
          <w:szCs w:val="20"/>
          <w:highlight w:val="white"/>
        </w:rPr>
      </w:pPr>
      <w:del w:id="614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3</w:delText>
        </w:r>
        <w:r w:rsidDel="00116173">
          <w:rPr>
            <w:rFonts w:ascii="Courier New" w:hAnsi="Courier New" w:cs="Courier New"/>
            <w:b/>
            <w:bCs/>
            <w:color w:val="000080"/>
            <w:sz w:val="20"/>
            <w:szCs w:val="20"/>
            <w:highlight w:val="white"/>
          </w:rPr>
          <w:delText>)</w:delText>
        </w:r>
      </w:del>
    </w:p>
    <w:p w14:paraId="7D58A75A" w14:textId="2F78DBAD" w:rsidR="002F1085" w:rsidDel="00116173" w:rsidRDefault="002F1085" w:rsidP="002F1085">
      <w:pPr>
        <w:autoSpaceDE w:val="0"/>
        <w:autoSpaceDN w:val="0"/>
        <w:adjustRightInd w:val="0"/>
        <w:spacing w:after="0" w:line="240" w:lineRule="auto"/>
        <w:rPr>
          <w:del w:id="6149" w:author="Michael Bell" w:date="2013-05-06T17:55:00Z"/>
          <w:rFonts w:ascii="Courier New" w:hAnsi="Courier New" w:cs="Courier New"/>
          <w:color w:val="000000"/>
          <w:sz w:val="20"/>
          <w:szCs w:val="20"/>
          <w:highlight w:val="white"/>
        </w:rPr>
      </w:pPr>
      <w:del w:id="6150"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point3</w:delText>
        </w:r>
        <w:r w:rsidDel="00116173">
          <w:rPr>
            <w:rFonts w:ascii="Courier New" w:hAnsi="Courier New" w:cs="Courier New"/>
            <w:b/>
            <w:bCs/>
            <w:color w:val="000080"/>
            <w:sz w:val="20"/>
            <w:szCs w:val="20"/>
            <w:highlight w:val="white"/>
          </w:rPr>
          <w:delText>;</w:delText>
        </w:r>
      </w:del>
    </w:p>
    <w:p w14:paraId="4D193216" w14:textId="5035DC89" w:rsidR="002F1085" w:rsidDel="00116173" w:rsidRDefault="002F1085" w:rsidP="002F1085">
      <w:pPr>
        <w:autoSpaceDE w:val="0"/>
        <w:autoSpaceDN w:val="0"/>
        <w:adjustRightInd w:val="0"/>
        <w:spacing w:after="0" w:line="240" w:lineRule="auto"/>
        <w:rPr>
          <w:del w:id="6151" w:author="Michael Bell" w:date="2013-05-06T17:55:00Z"/>
          <w:rFonts w:ascii="Courier New" w:hAnsi="Courier New" w:cs="Courier New"/>
          <w:color w:val="000000"/>
          <w:sz w:val="20"/>
          <w:szCs w:val="20"/>
          <w:highlight w:val="white"/>
        </w:rPr>
      </w:pPr>
      <w:del w:id="615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4</w:delText>
        </w:r>
        <w:r w:rsidDel="00116173">
          <w:rPr>
            <w:rFonts w:ascii="Courier New" w:hAnsi="Courier New" w:cs="Courier New"/>
            <w:b/>
            <w:bCs/>
            <w:color w:val="000080"/>
            <w:sz w:val="20"/>
            <w:szCs w:val="20"/>
            <w:highlight w:val="white"/>
          </w:rPr>
          <w:delText>)</w:delText>
        </w:r>
      </w:del>
    </w:p>
    <w:p w14:paraId="5AA362B6" w14:textId="36E915D1" w:rsidR="002F1085" w:rsidDel="00116173" w:rsidRDefault="002F1085" w:rsidP="002F1085">
      <w:pPr>
        <w:autoSpaceDE w:val="0"/>
        <w:autoSpaceDN w:val="0"/>
        <w:adjustRightInd w:val="0"/>
        <w:spacing w:after="0" w:line="240" w:lineRule="auto"/>
        <w:rPr>
          <w:del w:id="6153" w:author="Michael Bell" w:date="2013-05-06T17:55:00Z"/>
          <w:rFonts w:ascii="Courier New" w:hAnsi="Courier New" w:cs="Courier New"/>
          <w:color w:val="000000"/>
          <w:sz w:val="20"/>
          <w:szCs w:val="20"/>
          <w:highlight w:val="white"/>
        </w:rPr>
      </w:pPr>
      <w:del w:id="6154"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point4</w:delText>
        </w:r>
        <w:r w:rsidDel="00116173">
          <w:rPr>
            <w:rFonts w:ascii="Courier New" w:hAnsi="Courier New" w:cs="Courier New"/>
            <w:b/>
            <w:bCs/>
            <w:color w:val="000080"/>
            <w:sz w:val="20"/>
            <w:szCs w:val="20"/>
            <w:highlight w:val="white"/>
          </w:rPr>
          <w:delText>;</w:delText>
        </w:r>
      </w:del>
    </w:p>
    <w:p w14:paraId="490ECF76" w14:textId="26348FBF" w:rsidR="002F1085" w:rsidDel="00116173" w:rsidRDefault="002F1085" w:rsidP="002F1085">
      <w:pPr>
        <w:autoSpaceDE w:val="0"/>
        <w:autoSpaceDN w:val="0"/>
        <w:adjustRightInd w:val="0"/>
        <w:spacing w:after="0" w:line="240" w:lineRule="auto"/>
        <w:rPr>
          <w:del w:id="6155" w:author="Michael Bell" w:date="2013-05-06T17:55:00Z"/>
          <w:rFonts w:ascii="Courier New" w:hAnsi="Courier New" w:cs="Courier New"/>
          <w:color w:val="000000"/>
          <w:sz w:val="20"/>
          <w:szCs w:val="20"/>
          <w:highlight w:val="white"/>
        </w:rPr>
      </w:pPr>
      <w:del w:id="615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point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FF8000"/>
            <w:sz w:val="20"/>
            <w:szCs w:val="20"/>
            <w:highlight w:val="white"/>
          </w:rPr>
          <w:delText>5</w:delText>
        </w:r>
        <w:r w:rsidDel="00116173">
          <w:rPr>
            <w:rFonts w:ascii="Courier New" w:hAnsi="Courier New" w:cs="Courier New"/>
            <w:b/>
            <w:bCs/>
            <w:color w:val="000080"/>
            <w:sz w:val="20"/>
            <w:szCs w:val="20"/>
            <w:highlight w:val="white"/>
          </w:rPr>
          <w:delText>)</w:delText>
        </w:r>
      </w:del>
    </w:p>
    <w:p w14:paraId="5839B88F" w14:textId="5E6E479B" w:rsidR="002F1085" w:rsidDel="00116173" w:rsidRDefault="002F1085" w:rsidP="002F1085">
      <w:pPr>
        <w:autoSpaceDE w:val="0"/>
        <w:autoSpaceDN w:val="0"/>
        <w:adjustRightInd w:val="0"/>
        <w:spacing w:after="0" w:line="240" w:lineRule="auto"/>
        <w:rPr>
          <w:del w:id="6157" w:author="Michael Bell" w:date="2013-05-06T17:55:00Z"/>
          <w:rFonts w:ascii="Courier New" w:hAnsi="Courier New" w:cs="Courier New"/>
          <w:color w:val="000000"/>
          <w:sz w:val="20"/>
          <w:szCs w:val="20"/>
          <w:highlight w:val="white"/>
        </w:rPr>
      </w:pPr>
      <w:del w:id="6158" w:author="Michael Bell" w:date="2013-05-06T17:55:00Z">
        <w:r w:rsidDel="00116173">
          <w:rPr>
            <w:rFonts w:ascii="Courier New" w:hAnsi="Courier New" w:cs="Courier New"/>
            <w:color w:val="000000"/>
            <w:sz w:val="20"/>
            <w:szCs w:val="20"/>
            <w:highlight w:val="white"/>
          </w:rPr>
          <w:delText xml:space="preserve">     pointPin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point5</w:delText>
        </w:r>
        <w:r w:rsidDel="00116173">
          <w:rPr>
            <w:rFonts w:ascii="Courier New" w:hAnsi="Courier New" w:cs="Courier New"/>
            <w:b/>
            <w:bCs/>
            <w:color w:val="000080"/>
            <w:sz w:val="20"/>
            <w:szCs w:val="20"/>
            <w:highlight w:val="white"/>
          </w:rPr>
          <w:delText>;</w:delText>
        </w:r>
      </w:del>
    </w:p>
    <w:p w14:paraId="19E6AD81" w14:textId="47BDE597" w:rsidR="002F1085" w:rsidDel="00116173" w:rsidRDefault="002F1085" w:rsidP="002F1085">
      <w:pPr>
        <w:autoSpaceDE w:val="0"/>
        <w:autoSpaceDN w:val="0"/>
        <w:adjustRightInd w:val="0"/>
        <w:spacing w:after="0" w:line="240" w:lineRule="auto"/>
        <w:rPr>
          <w:del w:id="6159" w:author="Michael Bell" w:date="2013-05-06T17:55:00Z"/>
          <w:rFonts w:ascii="Courier New" w:hAnsi="Courier New" w:cs="Courier New"/>
          <w:color w:val="000000"/>
          <w:sz w:val="20"/>
          <w:szCs w:val="20"/>
          <w:highlight w:val="white"/>
        </w:rPr>
      </w:pPr>
      <w:del w:id="6160" w:author="Michael Bell" w:date="2013-05-06T17:55:00Z">
        <w:r w:rsidDel="00116173">
          <w:rPr>
            <w:rFonts w:ascii="Courier New" w:hAnsi="Courier New" w:cs="Courier New"/>
            <w:color w:val="000000"/>
            <w:sz w:val="20"/>
            <w:szCs w:val="20"/>
            <w:highlight w:val="white"/>
          </w:rPr>
          <w:delText xml:space="preserve">        </w:delText>
        </w:r>
      </w:del>
    </w:p>
    <w:p w14:paraId="419AE66F" w14:textId="5B1DBB5A" w:rsidR="002F1085" w:rsidDel="00116173" w:rsidRDefault="002F1085" w:rsidP="002F1085">
      <w:pPr>
        <w:autoSpaceDE w:val="0"/>
        <w:autoSpaceDN w:val="0"/>
        <w:adjustRightInd w:val="0"/>
        <w:spacing w:after="0" w:line="240" w:lineRule="auto"/>
        <w:rPr>
          <w:del w:id="6161" w:author="Michael Bell" w:date="2013-05-06T17:55:00Z"/>
          <w:rFonts w:ascii="Courier New" w:hAnsi="Courier New" w:cs="Courier New"/>
          <w:color w:val="000000"/>
          <w:sz w:val="20"/>
          <w:szCs w:val="20"/>
          <w:highlight w:val="white"/>
        </w:rPr>
      </w:pPr>
      <w:del w:id="6162" w:author="Michael Bell" w:date="2013-05-06T17:55:00Z">
        <w:r w:rsidDel="00116173">
          <w:rPr>
            <w:rFonts w:ascii="Courier New" w:hAnsi="Courier New" w:cs="Courier New"/>
            <w:color w:val="000000"/>
            <w:sz w:val="20"/>
            <w:szCs w:val="20"/>
            <w:highlight w:val="white"/>
          </w:rPr>
          <w:delText xml:space="preserve">   </w:delText>
        </w:r>
      </w:del>
    </w:p>
    <w:p w14:paraId="6E870F7B" w14:textId="1EA9624F" w:rsidR="002F1085" w:rsidDel="00116173" w:rsidRDefault="002F1085" w:rsidP="002F1085">
      <w:pPr>
        <w:autoSpaceDE w:val="0"/>
        <w:autoSpaceDN w:val="0"/>
        <w:adjustRightInd w:val="0"/>
        <w:spacing w:after="0" w:line="240" w:lineRule="auto"/>
        <w:rPr>
          <w:del w:id="6163" w:author="Michael Bell" w:date="2013-05-06T17:55:00Z"/>
          <w:rFonts w:ascii="Courier New" w:hAnsi="Courier New" w:cs="Courier New"/>
          <w:color w:val="000000"/>
          <w:sz w:val="20"/>
          <w:szCs w:val="20"/>
          <w:highlight w:val="white"/>
        </w:rPr>
      </w:pPr>
      <w:del w:id="6164" w:author="Michael Bell" w:date="2013-05-06T17:55:00Z">
        <w:r w:rsidDel="00116173">
          <w:rPr>
            <w:rFonts w:ascii="Courier New" w:hAnsi="Courier New" w:cs="Courier New"/>
            <w:color w:val="000000"/>
            <w:sz w:val="20"/>
            <w:szCs w:val="20"/>
            <w:highlight w:val="white"/>
          </w:rPr>
          <w:delText xml:space="preserve">   </w:delText>
        </w:r>
      </w:del>
    </w:p>
    <w:p w14:paraId="4E69D5BF" w14:textId="674BA21E" w:rsidR="002F1085" w:rsidDel="00116173" w:rsidRDefault="002F1085" w:rsidP="002F1085">
      <w:pPr>
        <w:autoSpaceDE w:val="0"/>
        <w:autoSpaceDN w:val="0"/>
        <w:adjustRightInd w:val="0"/>
        <w:spacing w:after="0" w:line="240" w:lineRule="auto"/>
        <w:rPr>
          <w:del w:id="6165" w:author="Michael Bell" w:date="2013-05-06T17:55:00Z"/>
          <w:rFonts w:ascii="Courier New" w:hAnsi="Courier New" w:cs="Courier New"/>
          <w:color w:val="000000"/>
          <w:sz w:val="20"/>
          <w:szCs w:val="20"/>
          <w:highlight w:val="white"/>
        </w:rPr>
      </w:pPr>
      <w:del w:id="616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if</w:delText>
        </w:r>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CorD</w:delText>
        </w:r>
        <w:r w:rsidDel="00116173">
          <w:rPr>
            <w:rFonts w:ascii="Courier New" w:hAnsi="Courier New" w:cs="Courier New"/>
            <w:b/>
            <w:bCs/>
            <w:color w:val="000080"/>
            <w:sz w:val="20"/>
            <w:szCs w:val="20"/>
            <w:highlight w:val="white"/>
          </w:rPr>
          <w:delText>)</w:delText>
        </w:r>
      </w:del>
    </w:p>
    <w:p w14:paraId="4D39E829" w14:textId="16F38BA3" w:rsidR="002F1085" w:rsidDel="00116173" w:rsidRDefault="002F1085" w:rsidP="002F1085">
      <w:pPr>
        <w:autoSpaceDE w:val="0"/>
        <w:autoSpaceDN w:val="0"/>
        <w:adjustRightInd w:val="0"/>
        <w:spacing w:after="0" w:line="240" w:lineRule="auto"/>
        <w:rPr>
          <w:del w:id="6167" w:author="Michael Bell" w:date="2013-05-06T17:55:00Z"/>
          <w:rFonts w:ascii="Courier New" w:hAnsi="Courier New" w:cs="Courier New"/>
          <w:color w:val="000000"/>
          <w:sz w:val="20"/>
          <w:szCs w:val="20"/>
          <w:highlight w:val="white"/>
        </w:rPr>
      </w:pPr>
      <w:del w:id="616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418C5CB0" w14:textId="7CAE893D" w:rsidR="002F1085" w:rsidDel="00116173" w:rsidRDefault="002F1085" w:rsidP="002F1085">
      <w:pPr>
        <w:autoSpaceDE w:val="0"/>
        <w:autoSpaceDN w:val="0"/>
        <w:adjustRightInd w:val="0"/>
        <w:spacing w:after="0" w:line="240" w:lineRule="auto"/>
        <w:rPr>
          <w:del w:id="6169" w:author="Michael Bell" w:date="2013-05-06T17:55:00Z"/>
          <w:rFonts w:ascii="Courier New" w:hAnsi="Courier New" w:cs="Courier New"/>
          <w:color w:val="000000"/>
          <w:sz w:val="20"/>
          <w:szCs w:val="20"/>
          <w:highlight w:val="white"/>
        </w:rPr>
      </w:pPr>
      <w:del w:id="6170"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0CCA614" w14:textId="31CC309F" w:rsidR="002F1085" w:rsidDel="00116173" w:rsidRDefault="002F1085" w:rsidP="002F1085">
      <w:pPr>
        <w:autoSpaceDE w:val="0"/>
        <w:autoSpaceDN w:val="0"/>
        <w:adjustRightInd w:val="0"/>
        <w:spacing w:after="0" w:line="240" w:lineRule="auto"/>
        <w:rPr>
          <w:del w:id="6171" w:author="Michael Bell" w:date="2013-05-06T17:55:00Z"/>
          <w:rFonts w:ascii="Courier New" w:hAnsi="Courier New" w:cs="Courier New"/>
          <w:color w:val="008000"/>
          <w:sz w:val="20"/>
          <w:szCs w:val="20"/>
          <w:highlight w:val="white"/>
        </w:rPr>
      </w:pPr>
      <w:del w:id="617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060C1474" w14:textId="2899CC46" w:rsidR="002F1085" w:rsidDel="00116173" w:rsidRDefault="002F1085" w:rsidP="002F1085">
      <w:pPr>
        <w:autoSpaceDE w:val="0"/>
        <w:autoSpaceDN w:val="0"/>
        <w:adjustRightInd w:val="0"/>
        <w:spacing w:after="0" w:line="240" w:lineRule="auto"/>
        <w:rPr>
          <w:del w:id="6173" w:author="Michael Bell" w:date="2013-05-06T17:55:00Z"/>
          <w:rFonts w:ascii="Courier New" w:hAnsi="Courier New" w:cs="Courier New"/>
          <w:color w:val="000000"/>
          <w:sz w:val="20"/>
          <w:szCs w:val="20"/>
          <w:highlight w:val="white"/>
        </w:rPr>
      </w:pPr>
      <w:del w:id="6174"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187948AF" w14:textId="02B2F4AE" w:rsidR="002F1085" w:rsidDel="00116173" w:rsidRDefault="002F1085" w:rsidP="002F1085">
      <w:pPr>
        <w:autoSpaceDE w:val="0"/>
        <w:autoSpaceDN w:val="0"/>
        <w:adjustRightInd w:val="0"/>
        <w:spacing w:after="0" w:line="240" w:lineRule="auto"/>
        <w:rPr>
          <w:del w:id="6175" w:author="Michael Bell" w:date="2013-05-06T17:55:00Z"/>
          <w:rFonts w:ascii="Courier New" w:hAnsi="Courier New" w:cs="Courier New"/>
          <w:color w:val="000000"/>
          <w:sz w:val="20"/>
          <w:szCs w:val="20"/>
          <w:highlight w:val="white"/>
        </w:rPr>
      </w:pPr>
      <w:del w:id="6176"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FF"/>
            <w:sz w:val="20"/>
            <w:szCs w:val="20"/>
            <w:highlight w:val="white"/>
          </w:rPr>
          <w:delText>else</w:delText>
        </w:r>
      </w:del>
    </w:p>
    <w:p w14:paraId="7FE6314B" w14:textId="7D572737" w:rsidR="002F1085" w:rsidDel="00116173" w:rsidRDefault="002F1085" w:rsidP="002F1085">
      <w:pPr>
        <w:autoSpaceDE w:val="0"/>
        <w:autoSpaceDN w:val="0"/>
        <w:adjustRightInd w:val="0"/>
        <w:spacing w:after="0" w:line="240" w:lineRule="auto"/>
        <w:rPr>
          <w:del w:id="6177" w:author="Michael Bell" w:date="2013-05-06T17:55:00Z"/>
          <w:rFonts w:ascii="Courier New" w:hAnsi="Courier New" w:cs="Courier New"/>
          <w:color w:val="000000"/>
          <w:sz w:val="20"/>
          <w:szCs w:val="20"/>
          <w:highlight w:val="white"/>
        </w:rPr>
      </w:pPr>
      <w:del w:id="617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3CFE14A4" w14:textId="2359B62A" w:rsidR="002F1085" w:rsidDel="00116173" w:rsidRDefault="002F1085" w:rsidP="002F1085">
      <w:pPr>
        <w:autoSpaceDE w:val="0"/>
        <w:autoSpaceDN w:val="0"/>
        <w:adjustRightInd w:val="0"/>
        <w:spacing w:after="0" w:line="240" w:lineRule="auto"/>
        <w:rPr>
          <w:del w:id="6179" w:author="Michael Bell" w:date="2013-05-06T17:55:00Z"/>
          <w:rFonts w:ascii="Courier New" w:hAnsi="Courier New" w:cs="Courier New"/>
          <w:color w:val="000000"/>
          <w:sz w:val="20"/>
          <w:szCs w:val="20"/>
          <w:highlight w:val="white"/>
        </w:rPr>
      </w:pPr>
      <w:del w:id="6180"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pointDir</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7A6A9DEF" w14:textId="0A1B23C4" w:rsidR="002F1085" w:rsidDel="00116173" w:rsidRDefault="002F1085" w:rsidP="002F1085">
      <w:pPr>
        <w:autoSpaceDE w:val="0"/>
        <w:autoSpaceDN w:val="0"/>
        <w:adjustRightInd w:val="0"/>
        <w:spacing w:after="0" w:line="240" w:lineRule="auto"/>
        <w:rPr>
          <w:del w:id="6181" w:author="Michael Bell" w:date="2013-05-06T17:55:00Z"/>
          <w:rFonts w:ascii="Courier New" w:hAnsi="Courier New" w:cs="Courier New"/>
          <w:color w:val="008000"/>
          <w:sz w:val="20"/>
          <w:szCs w:val="20"/>
          <w:highlight w:val="white"/>
        </w:rPr>
      </w:pPr>
      <w:del w:id="6182"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//delay(500);</w:delText>
        </w:r>
      </w:del>
    </w:p>
    <w:p w14:paraId="6739C92A" w14:textId="42B1C9E5" w:rsidR="002F1085" w:rsidDel="00116173" w:rsidRDefault="002F1085" w:rsidP="002F1085">
      <w:pPr>
        <w:autoSpaceDE w:val="0"/>
        <w:autoSpaceDN w:val="0"/>
        <w:adjustRightInd w:val="0"/>
        <w:spacing w:after="0" w:line="240" w:lineRule="auto"/>
        <w:rPr>
          <w:del w:id="6183" w:author="Michael Bell" w:date="2013-05-06T17:55:00Z"/>
          <w:rFonts w:ascii="Courier New" w:hAnsi="Courier New" w:cs="Courier New"/>
          <w:color w:val="000000"/>
          <w:sz w:val="20"/>
          <w:szCs w:val="20"/>
          <w:highlight w:val="white"/>
        </w:rPr>
      </w:pPr>
      <w:del w:id="6184"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2EE74D77" w14:textId="399B2A90" w:rsidR="002F1085" w:rsidDel="00116173" w:rsidRDefault="002F1085" w:rsidP="002F1085">
      <w:pPr>
        <w:autoSpaceDE w:val="0"/>
        <w:autoSpaceDN w:val="0"/>
        <w:adjustRightInd w:val="0"/>
        <w:spacing w:after="0" w:line="240" w:lineRule="auto"/>
        <w:rPr>
          <w:del w:id="6185" w:author="Michael Bell" w:date="2013-05-06T17:55:00Z"/>
          <w:rFonts w:ascii="Courier New" w:hAnsi="Courier New" w:cs="Courier New"/>
          <w:color w:val="000000"/>
          <w:sz w:val="20"/>
          <w:szCs w:val="20"/>
          <w:highlight w:val="white"/>
        </w:rPr>
      </w:pPr>
      <w:del w:id="6186" w:author="Michael Bell" w:date="2013-05-06T17:55:00Z">
        <w:r w:rsidDel="00116173">
          <w:rPr>
            <w:rFonts w:ascii="Courier New" w:hAnsi="Courier New" w:cs="Courier New"/>
            <w:color w:val="000000"/>
            <w:sz w:val="20"/>
            <w:szCs w:val="20"/>
            <w:highlight w:val="white"/>
          </w:rPr>
          <w:delText xml:space="preserve">   </w:delText>
        </w:r>
      </w:del>
    </w:p>
    <w:p w14:paraId="7A9395B5" w14:textId="2F06F923" w:rsidR="002F1085" w:rsidDel="00116173" w:rsidRDefault="002F1085" w:rsidP="002F1085">
      <w:pPr>
        <w:autoSpaceDE w:val="0"/>
        <w:autoSpaceDN w:val="0"/>
        <w:adjustRightInd w:val="0"/>
        <w:spacing w:after="0" w:line="240" w:lineRule="auto"/>
        <w:rPr>
          <w:del w:id="6187" w:author="Michael Bell" w:date="2013-05-06T17:55:00Z"/>
          <w:rFonts w:ascii="Courier New" w:hAnsi="Courier New" w:cs="Courier New"/>
          <w:color w:val="008000"/>
          <w:sz w:val="20"/>
          <w:szCs w:val="20"/>
          <w:highlight w:val="white"/>
        </w:rPr>
      </w:pPr>
      <w:del w:id="618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255);</w:delText>
        </w:r>
      </w:del>
    </w:p>
    <w:p w14:paraId="0AE34BE6" w14:textId="39908CF5" w:rsidR="002F1085" w:rsidDel="00116173" w:rsidRDefault="002F1085" w:rsidP="002F1085">
      <w:pPr>
        <w:autoSpaceDE w:val="0"/>
        <w:autoSpaceDN w:val="0"/>
        <w:adjustRightInd w:val="0"/>
        <w:spacing w:after="0" w:line="240" w:lineRule="auto"/>
        <w:rPr>
          <w:del w:id="6189" w:author="Michael Bell" w:date="2013-05-06T17:55:00Z"/>
          <w:rFonts w:ascii="Courier New" w:hAnsi="Courier New" w:cs="Courier New"/>
          <w:color w:val="000000"/>
          <w:sz w:val="20"/>
          <w:szCs w:val="20"/>
          <w:highlight w:val="white"/>
        </w:rPr>
      </w:pPr>
      <w:del w:id="6190" w:author="Michael Bell" w:date="2013-05-06T17:55:00Z">
        <w:r w:rsidDel="00116173">
          <w:rPr>
            <w:rFonts w:ascii="Courier New" w:hAnsi="Courier New" w:cs="Courier New"/>
            <w:color w:val="000000"/>
            <w:sz w:val="20"/>
            <w:szCs w:val="20"/>
            <w:highlight w:val="white"/>
          </w:rPr>
          <w:delText xml:space="preserve">   </w:delText>
        </w:r>
      </w:del>
    </w:p>
    <w:p w14:paraId="4CE375DE" w14:textId="619E0C09" w:rsidR="002F1085" w:rsidDel="00116173" w:rsidRDefault="002F1085" w:rsidP="002F1085">
      <w:pPr>
        <w:autoSpaceDE w:val="0"/>
        <w:autoSpaceDN w:val="0"/>
        <w:adjustRightInd w:val="0"/>
        <w:spacing w:after="0" w:line="240" w:lineRule="auto"/>
        <w:rPr>
          <w:del w:id="6191" w:author="Michael Bell" w:date="2013-05-06T17:55:00Z"/>
          <w:rFonts w:ascii="Courier New" w:hAnsi="Courier New" w:cs="Courier New"/>
          <w:color w:val="000000"/>
          <w:sz w:val="20"/>
          <w:szCs w:val="20"/>
          <w:highlight w:val="white"/>
        </w:rPr>
      </w:pPr>
      <w:del w:id="6192"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HIGH</w:delText>
        </w:r>
        <w:r w:rsidDel="00116173">
          <w:rPr>
            <w:rFonts w:ascii="Courier New" w:hAnsi="Courier New" w:cs="Courier New"/>
            <w:b/>
            <w:bCs/>
            <w:color w:val="000080"/>
            <w:sz w:val="20"/>
            <w:szCs w:val="20"/>
            <w:highlight w:val="white"/>
          </w:rPr>
          <w:delText>);</w:delText>
        </w:r>
      </w:del>
    </w:p>
    <w:p w14:paraId="4D2DB225" w14:textId="0740AF42" w:rsidR="002F1085" w:rsidDel="00116173" w:rsidRDefault="002F1085" w:rsidP="002F1085">
      <w:pPr>
        <w:autoSpaceDE w:val="0"/>
        <w:autoSpaceDN w:val="0"/>
        <w:adjustRightInd w:val="0"/>
        <w:spacing w:after="0" w:line="240" w:lineRule="auto"/>
        <w:rPr>
          <w:del w:id="6193" w:author="Michael Bell" w:date="2013-05-06T17:55:00Z"/>
          <w:rFonts w:ascii="Courier New" w:hAnsi="Courier New" w:cs="Courier New"/>
          <w:color w:val="000000"/>
          <w:sz w:val="20"/>
          <w:szCs w:val="20"/>
          <w:highlight w:val="white"/>
        </w:rPr>
      </w:pPr>
      <w:del w:id="6194" w:author="Michael Bell" w:date="2013-05-06T17:55:00Z">
        <w:r w:rsidDel="00116173">
          <w:rPr>
            <w:rFonts w:ascii="Courier New" w:hAnsi="Courier New" w:cs="Courier New"/>
            <w:color w:val="000000"/>
            <w:sz w:val="20"/>
            <w:szCs w:val="20"/>
            <w:highlight w:val="white"/>
          </w:rPr>
          <w:delText xml:space="preserve">   </w:delText>
        </w:r>
      </w:del>
    </w:p>
    <w:p w14:paraId="6D180FE1" w14:textId="319F20CA" w:rsidR="002F1085" w:rsidDel="00116173" w:rsidRDefault="002F1085" w:rsidP="002F1085">
      <w:pPr>
        <w:autoSpaceDE w:val="0"/>
        <w:autoSpaceDN w:val="0"/>
        <w:adjustRightInd w:val="0"/>
        <w:spacing w:after="0" w:line="240" w:lineRule="auto"/>
        <w:rPr>
          <w:del w:id="6195" w:author="Michael Bell" w:date="2013-05-06T17:55:00Z"/>
          <w:rFonts w:ascii="Courier New" w:hAnsi="Courier New" w:cs="Courier New"/>
          <w:color w:val="000000"/>
          <w:sz w:val="20"/>
          <w:szCs w:val="20"/>
          <w:highlight w:val="white"/>
        </w:rPr>
      </w:pPr>
      <w:del w:id="6196" w:author="Michael Bell" w:date="2013-05-06T17:55:00Z">
        <w:r w:rsidDel="00116173">
          <w:rPr>
            <w:rFonts w:ascii="Courier New" w:hAnsi="Courier New" w:cs="Courier New"/>
            <w:color w:val="000000"/>
            <w:sz w:val="20"/>
            <w:szCs w:val="20"/>
            <w:highlight w:val="white"/>
          </w:rPr>
          <w:delText xml:space="preserve">   delay</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FF8000"/>
            <w:sz w:val="20"/>
            <w:szCs w:val="20"/>
            <w:highlight w:val="white"/>
          </w:rPr>
          <w:delText>50</w:delText>
        </w:r>
        <w:r w:rsidDel="00116173">
          <w:rPr>
            <w:rFonts w:ascii="Courier New" w:hAnsi="Courier New" w:cs="Courier New"/>
            <w:b/>
            <w:bCs/>
            <w:color w:val="000080"/>
            <w:sz w:val="20"/>
            <w:szCs w:val="20"/>
            <w:highlight w:val="white"/>
          </w:rPr>
          <w:delText>);</w:delText>
        </w:r>
      </w:del>
    </w:p>
    <w:p w14:paraId="4F260DCB" w14:textId="31AA56B7" w:rsidR="002F1085" w:rsidDel="00116173" w:rsidRDefault="002F1085" w:rsidP="002F1085">
      <w:pPr>
        <w:autoSpaceDE w:val="0"/>
        <w:autoSpaceDN w:val="0"/>
        <w:adjustRightInd w:val="0"/>
        <w:spacing w:after="0" w:line="240" w:lineRule="auto"/>
        <w:rPr>
          <w:del w:id="6197" w:author="Michael Bell" w:date="2013-05-06T17:55:00Z"/>
          <w:rFonts w:ascii="Courier New" w:hAnsi="Courier New" w:cs="Courier New"/>
          <w:color w:val="008000"/>
          <w:sz w:val="20"/>
          <w:szCs w:val="20"/>
          <w:highlight w:val="white"/>
        </w:rPr>
      </w:pPr>
      <w:del w:id="6198"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color w:val="008000"/>
            <w:sz w:val="20"/>
            <w:szCs w:val="20"/>
            <w:highlight w:val="white"/>
          </w:rPr>
          <w:delText>//analogWrite(pointPower, 0);</w:delText>
        </w:r>
      </w:del>
    </w:p>
    <w:p w14:paraId="01EC03AF" w14:textId="24F61B19" w:rsidR="002F1085" w:rsidDel="00116173" w:rsidRDefault="002F1085" w:rsidP="002F1085">
      <w:pPr>
        <w:autoSpaceDE w:val="0"/>
        <w:autoSpaceDN w:val="0"/>
        <w:adjustRightInd w:val="0"/>
        <w:spacing w:after="0" w:line="240" w:lineRule="auto"/>
        <w:rPr>
          <w:del w:id="6199" w:author="Michael Bell" w:date="2013-05-06T17:55:00Z"/>
          <w:rFonts w:ascii="Courier New" w:hAnsi="Courier New" w:cs="Courier New"/>
          <w:color w:val="000000"/>
          <w:sz w:val="20"/>
          <w:szCs w:val="20"/>
          <w:highlight w:val="white"/>
        </w:rPr>
      </w:pPr>
      <w:del w:id="6200" w:author="Michael Bell" w:date="2013-05-06T17:55:00Z">
        <w:r w:rsidDel="00116173">
          <w:rPr>
            <w:rFonts w:ascii="Courier New" w:hAnsi="Courier New" w:cs="Courier New"/>
            <w:color w:val="000000"/>
            <w:sz w:val="20"/>
            <w:szCs w:val="20"/>
            <w:highlight w:val="white"/>
          </w:rPr>
          <w:delText xml:space="preserve">   digitalWrite</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pointPin</w:delText>
        </w:r>
        <w:r w:rsidDel="00116173">
          <w:rPr>
            <w:rFonts w:ascii="Courier New" w:hAnsi="Courier New" w:cs="Courier New"/>
            <w:b/>
            <w:bCs/>
            <w:color w:val="000080"/>
            <w:sz w:val="20"/>
            <w:szCs w:val="20"/>
            <w:highlight w:val="white"/>
          </w:rPr>
          <w:delText>,</w:delText>
        </w:r>
        <w:r w:rsidDel="00116173">
          <w:rPr>
            <w:rFonts w:ascii="Courier New" w:hAnsi="Courier New" w:cs="Courier New"/>
            <w:color w:val="000000"/>
            <w:sz w:val="20"/>
            <w:szCs w:val="20"/>
            <w:highlight w:val="white"/>
          </w:rPr>
          <w:delText xml:space="preserve"> LOW</w:delText>
        </w:r>
        <w:r w:rsidDel="00116173">
          <w:rPr>
            <w:rFonts w:ascii="Courier New" w:hAnsi="Courier New" w:cs="Courier New"/>
            <w:b/>
            <w:bCs/>
            <w:color w:val="000080"/>
            <w:sz w:val="20"/>
            <w:szCs w:val="20"/>
            <w:highlight w:val="white"/>
          </w:rPr>
          <w:delText>);</w:delText>
        </w:r>
      </w:del>
    </w:p>
    <w:p w14:paraId="5656095E" w14:textId="107A5245" w:rsidR="002F1085" w:rsidDel="00116173" w:rsidRDefault="002F1085" w:rsidP="002F1085">
      <w:pPr>
        <w:autoSpaceDE w:val="0"/>
        <w:autoSpaceDN w:val="0"/>
        <w:adjustRightInd w:val="0"/>
        <w:spacing w:after="0" w:line="240" w:lineRule="auto"/>
        <w:rPr>
          <w:del w:id="6201" w:author="Michael Bell" w:date="2013-05-06T17:55:00Z"/>
          <w:rFonts w:ascii="Courier New" w:hAnsi="Courier New" w:cs="Courier New"/>
          <w:color w:val="000000"/>
          <w:sz w:val="20"/>
          <w:szCs w:val="20"/>
          <w:highlight w:val="white"/>
        </w:rPr>
      </w:pPr>
      <w:del w:id="6202" w:author="Michael Bell" w:date="2013-05-06T17:55:00Z">
        <w:r w:rsidDel="00116173">
          <w:rPr>
            <w:rFonts w:ascii="Courier New" w:hAnsi="Courier New" w:cs="Courier New"/>
            <w:color w:val="000000"/>
            <w:sz w:val="20"/>
            <w:szCs w:val="20"/>
            <w:highlight w:val="white"/>
          </w:rPr>
          <w:delText xml:space="preserve">   </w:delText>
        </w:r>
      </w:del>
    </w:p>
    <w:p w14:paraId="3DB24F37" w14:textId="481F189C" w:rsidR="002F1085" w:rsidDel="00116173" w:rsidRDefault="002F1085" w:rsidP="002F1085">
      <w:pPr>
        <w:autoSpaceDE w:val="0"/>
        <w:autoSpaceDN w:val="0"/>
        <w:adjustRightInd w:val="0"/>
        <w:spacing w:after="0" w:line="240" w:lineRule="auto"/>
        <w:rPr>
          <w:del w:id="6203" w:author="Michael Bell" w:date="2013-05-06T17:55:00Z"/>
          <w:rFonts w:ascii="Courier New" w:hAnsi="Courier New" w:cs="Courier New"/>
          <w:color w:val="000000"/>
          <w:sz w:val="20"/>
          <w:szCs w:val="20"/>
          <w:highlight w:val="white"/>
        </w:rPr>
      </w:pPr>
      <w:del w:id="6204" w:author="Michael Bell" w:date="2013-05-06T17:55:00Z">
        <w:r w:rsidDel="00116173">
          <w:rPr>
            <w:rFonts w:ascii="Courier New" w:hAnsi="Courier New" w:cs="Courier New"/>
            <w:color w:val="000000"/>
            <w:sz w:val="20"/>
            <w:szCs w:val="20"/>
            <w:highlight w:val="white"/>
          </w:rPr>
          <w:delText xml:space="preserve"> </w:delText>
        </w:r>
        <w:r w:rsidDel="00116173">
          <w:rPr>
            <w:rFonts w:ascii="Courier New" w:hAnsi="Courier New" w:cs="Courier New"/>
            <w:b/>
            <w:bCs/>
            <w:color w:val="000080"/>
            <w:sz w:val="20"/>
            <w:szCs w:val="20"/>
            <w:highlight w:val="white"/>
          </w:rPr>
          <w:delText>}</w:delText>
        </w:r>
      </w:del>
    </w:p>
    <w:p w14:paraId="522D8E5D" w14:textId="77777777" w:rsidR="003A2FEE" w:rsidRDefault="00D3128F">
      <w:pPr>
        <w:pStyle w:val="Heading2"/>
        <w:rPr>
          <w:ins w:id="6205" w:author="Michael Bell" w:date="2013-05-06T18:01:00Z"/>
        </w:rPr>
        <w:pPrChange w:id="6206" w:author="Michael Bell" w:date="2013-05-06T18:01:00Z">
          <w:pPr/>
        </w:pPrChange>
      </w:pPr>
      <w:r>
        <w:br w:type="page"/>
      </w:r>
      <w:bookmarkStart w:id="6207" w:name="_Toc355693075"/>
      <w:ins w:id="6208" w:author="Michael Bell" w:date="2013-05-06T18:01:00Z">
        <w:r w:rsidR="003A2FEE">
          <w:lastRenderedPageBreak/>
          <w:t>checkPoints.ino</w:t>
        </w:r>
        <w:bookmarkEnd w:id="6207"/>
      </w:ins>
    </w:p>
    <w:p w14:paraId="477F8AE1" w14:textId="77777777" w:rsidR="003A2FEE" w:rsidRDefault="003A2FEE" w:rsidP="003A2FEE">
      <w:pPr>
        <w:autoSpaceDE w:val="0"/>
        <w:autoSpaceDN w:val="0"/>
        <w:adjustRightInd w:val="0"/>
        <w:spacing w:after="0" w:line="240" w:lineRule="auto"/>
        <w:rPr>
          <w:ins w:id="6209" w:author="Michael Bell" w:date="2013-05-06T18:01:00Z"/>
          <w:rFonts w:ascii="Courier New" w:hAnsi="Courier New" w:cs="Courier New"/>
          <w:color w:val="008000"/>
          <w:sz w:val="20"/>
          <w:szCs w:val="20"/>
          <w:highlight w:val="white"/>
        </w:rPr>
      </w:pPr>
      <w:ins w:id="6210" w:author="Michael Bell" w:date="2013-05-06T18:01:00Z">
        <w:r>
          <w:rPr>
            <w:rFonts w:ascii="Courier New" w:hAnsi="Courier New" w:cs="Courier New"/>
            <w:color w:val="008000"/>
            <w:sz w:val="20"/>
            <w:szCs w:val="20"/>
            <w:highlight w:val="white"/>
          </w:rPr>
          <w:t>/*</w:t>
        </w:r>
      </w:ins>
    </w:p>
    <w:p w14:paraId="02FFA725" w14:textId="77777777" w:rsidR="003A2FEE" w:rsidRDefault="003A2FEE" w:rsidP="003A2FEE">
      <w:pPr>
        <w:autoSpaceDE w:val="0"/>
        <w:autoSpaceDN w:val="0"/>
        <w:adjustRightInd w:val="0"/>
        <w:spacing w:after="0" w:line="240" w:lineRule="auto"/>
        <w:rPr>
          <w:ins w:id="6211" w:author="Michael Bell" w:date="2013-05-06T18:01:00Z"/>
          <w:rFonts w:ascii="Courier New" w:hAnsi="Courier New" w:cs="Courier New"/>
          <w:color w:val="008000"/>
          <w:sz w:val="20"/>
          <w:szCs w:val="20"/>
          <w:highlight w:val="white"/>
        </w:rPr>
      </w:pPr>
    </w:p>
    <w:p w14:paraId="24BBDBE8" w14:textId="77777777" w:rsidR="003A2FEE" w:rsidRDefault="003A2FEE" w:rsidP="003A2FEE">
      <w:pPr>
        <w:autoSpaceDE w:val="0"/>
        <w:autoSpaceDN w:val="0"/>
        <w:adjustRightInd w:val="0"/>
        <w:spacing w:after="0" w:line="240" w:lineRule="auto"/>
        <w:rPr>
          <w:ins w:id="6212" w:author="Michael Bell" w:date="2013-05-06T18:01:00Z"/>
          <w:rFonts w:ascii="Courier New" w:hAnsi="Courier New" w:cs="Courier New"/>
          <w:color w:val="008000"/>
          <w:sz w:val="20"/>
          <w:szCs w:val="20"/>
          <w:highlight w:val="white"/>
        </w:rPr>
      </w:pPr>
      <w:ins w:id="6213" w:author="Michael Bell" w:date="2013-05-06T18:01:00Z">
        <w:r>
          <w:rPr>
            <w:rFonts w:ascii="Courier New" w:hAnsi="Courier New" w:cs="Courier New"/>
            <w:color w:val="008000"/>
            <w:sz w:val="20"/>
            <w:szCs w:val="20"/>
            <w:highlight w:val="white"/>
          </w:rPr>
          <w:t xml:space="preserve"> BELTRAK</w:t>
        </w:r>
      </w:ins>
    </w:p>
    <w:p w14:paraId="55F0263A" w14:textId="77777777" w:rsidR="003A2FEE" w:rsidRDefault="003A2FEE" w:rsidP="003A2FEE">
      <w:pPr>
        <w:autoSpaceDE w:val="0"/>
        <w:autoSpaceDN w:val="0"/>
        <w:adjustRightInd w:val="0"/>
        <w:spacing w:after="0" w:line="240" w:lineRule="auto"/>
        <w:rPr>
          <w:ins w:id="6214" w:author="Michael Bell" w:date="2013-05-06T18:01:00Z"/>
          <w:rFonts w:ascii="Courier New" w:hAnsi="Courier New" w:cs="Courier New"/>
          <w:color w:val="008000"/>
          <w:sz w:val="20"/>
          <w:szCs w:val="20"/>
          <w:highlight w:val="white"/>
        </w:rPr>
      </w:pPr>
      <w:ins w:id="6215" w:author="Michael Bell" w:date="2013-05-06T18:01:00Z">
        <w:r>
          <w:rPr>
            <w:rFonts w:ascii="Courier New" w:hAnsi="Courier New" w:cs="Courier New"/>
            <w:color w:val="008000"/>
            <w:sz w:val="20"/>
            <w:szCs w:val="20"/>
            <w:highlight w:val="white"/>
          </w:rPr>
          <w:t xml:space="preserve"> </w:t>
        </w:r>
      </w:ins>
    </w:p>
    <w:p w14:paraId="78F772D5" w14:textId="77777777" w:rsidR="003A2FEE" w:rsidRDefault="003A2FEE" w:rsidP="003A2FEE">
      <w:pPr>
        <w:autoSpaceDE w:val="0"/>
        <w:autoSpaceDN w:val="0"/>
        <w:adjustRightInd w:val="0"/>
        <w:spacing w:after="0" w:line="240" w:lineRule="auto"/>
        <w:rPr>
          <w:ins w:id="6216" w:author="Michael Bell" w:date="2013-05-06T18:01:00Z"/>
          <w:rFonts w:ascii="Courier New" w:hAnsi="Courier New" w:cs="Courier New"/>
          <w:color w:val="008000"/>
          <w:sz w:val="20"/>
          <w:szCs w:val="20"/>
          <w:highlight w:val="white"/>
        </w:rPr>
      </w:pPr>
      <w:ins w:id="6217" w:author="Michael Bell" w:date="2013-05-06T18:01:00Z">
        <w:r>
          <w:rPr>
            <w:rFonts w:ascii="Courier New" w:hAnsi="Courier New" w:cs="Courier New"/>
            <w:color w:val="008000"/>
            <w:sz w:val="20"/>
            <w:szCs w:val="20"/>
            <w:highlight w:val="white"/>
          </w:rPr>
          <w:t xml:space="preserve"> V1.0</w:t>
        </w:r>
      </w:ins>
    </w:p>
    <w:p w14:paraId="47FD4792" w14:textId="77777777" w:rsidR="003A2FEE" w:rsidRDefault="003A2FEE" w:rsidP="003A2FEE">
      <w:pPr>
        <w:autoSpaceDE w:val="0"/>
        <w:autoSpaceDN w:val="0"/>
        <w:adjustRightInd w:val="0"/>
        <w:spacing w:after="0" w:line="240" w:lineRule="auto"/>
        <w:rPr>
          <w:ins w:id="6218" w:author="Michael Bell" w:date="2013-05-06T18:01:00Z"/>
          <w:rFonts w:ascii="Courier New" w:hAnsi="Courier New" w:cs="Courier New"/>
          <w:color w:val="008000"/>
          <w:sz w:val="20"/>
          <w:szCs w:val="20"/>
          <w:highlight w:val="white"/>
        </w:rPr>
      </w:pPr>
      <w:ins w:id="6219" w:author="Michael Bell" w:date="2013-05-06T18:01:00Z">
        <w:r>
          <w:rPr>
            <w:rFonts w:ascii="Courier New" w:hAnsi="Courier New" w:cs="Courier New"/>
            <w:color w:val="008000"/>
            <w:sz w:val="20"/>
            <w:szCs w:val="20"/>
            <w:highlight w:val="white"/>
          </w:rPr>
          <w:t xml:space="preserve"> </w:t>
        </w:r>
      </w:ins>
    </w:p>
    <w:p w14:paraId="5AAF7EFC" w14:textId="77777777" w:rsidR="003A2FEE" w:rsidRDefault="003A2FEE" w:rsidP="003A2FEE">
      <w:pPr>
        <w:autoSpaceDE w:val="0"/>
        <w:autoSpaceDN w:val="0"/>
        <w:adjustRightInd w:val="0"/>
        <w:spacing w:after="0" w:line="240" w:lineRule="auto"/>
        <w:rPr>
          <w:ins w:id="6220" w:author="Michael Bell" w:date="2013-05-06T18:01:00Z"/>
          <w:rFonts w:ascii="Courier New" w:hAnsi="Courier New" w:cs="Courier New"/>
          <w:color w:val="008000"/>
          <w:sz w:val="20"/>
          <w:szCs w:val="20"/>
          <w:highlight w:val="white"/>
        </w:rPr>
      </w:pPr>
      <w:ins w:id="6221" w:author="Michael Bell" w:date="2013-05-06T18:01: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19A76650" w14:textId="77777777" w:rsidR="003A2FEE" w:rsidRDefault="003A2FEE" w:rsidP="003A2FEE">
      <w:pPr>
        <w:autoSpaceDE w:val="0"/>
        <w:autoSpaceDN w:val="0"/>
        <w:adjustRightInd w:val="0"/>
        <w:spacing w:after="0" w:line="240" w:lineRule="auto"/>
        <w:rPr>
          <w:ins w:id="6222" w:author="Michael Bell" w:date="2013-05-06T18:01:00Z"/>
          <w:rFonts w:ascii="Courier New" w:hAnsi="Courier New" w:cs="Courier New"/>
          <w:color w:val="008000"/>
          <w:sz w:val="20"/>
          <w:szCs w:val="20"/>
          <w:highlight w:val="white"/>
        </w:rPr>
      </w:pPr>
      <w:ins w:id="6223" w:author="Michael Bell" w:date="2013-05-06T18:01:00Z">
        <w:r>
          <w:rPr>
            <w:rFonts w:ascii="Courier New" w:hAnsi="Courier New" w:cs="Courier New"/>
            <w:color w:val="008000"/>
            <w:sz w:val="20"/>
            <w:szCs w:val="20"/>
            <w:highlight w:val="white"/>
          </w:rPr>
          <w:t xml:space="preserve"> </w:t>
        </w:r>
      </w:ins>
    </w:p>
    <w:p w14:paraId="460CB998" w14:textId="77777777" w:rsidR="003A2FEE" w:rsidRDefault="003A2FEE" w:rsidP="003A2FEE">
      <w:pPr>
        <w:autoSpaceDE w:val="0"/>
        <w:autoSpaceDN w:val="0"/>
        <w:adjustRightInd w:val="0"/>
        <w:spacing w:after="0" w:line="240" w:lineRule="auto"/>
        <w:rPr>
          <w:ins w:id="6224" w:author="Michael Bell" w:date="2013-05-06T18:01:00Z"/>
          <w:rFonts w:ascii="Courier New" w:hAnsi="Courier New" w:cs="Courier New"/>
          <w:color w:val="008000"/>
          <w:sz w:val="20"/>
          <w:szCs w:val="20"/>
          <w:highlight w:val="white"/>
        </w:rPr>
      </w:pPr>
      <w:ins w:id="6225" w:author="Michael Bell" w:date="2013-05-06T18:01:00Z">
        <w:r>
          <w:rPr>
            <w:rFonts w:ascii="Courier New" w:hAnsi="Courier New" w:cs="Courier New"/>
            <w:color w:val="008000"/>
            <w:sz w:val="20"/>
            <w:szCs w:val="20"/>
            <w:highlight w:val="white"/>
          </w:rPr>
          <w:t xml:space="preserve"> By Michael Bell</w:t>
        </w:r>
      </w:ins>
    </w:p>
    <w:p w14:paraId="7138CE56" w14:textId="77777777" w:rsidR="003A2FEE" w:rsidRDefault="003A2FEE" w:rsidP="003A2FEE">
      <w:pPr>
        <w:autoSpaceDE w:val="0"/>
        <w:autoSpaceDN w:val="0"/>
        <w:adjustRightInd w:val="0"/>
        <w:spacing w:after="0" w:line="240" w:lineRule="auto"/>
        <w:rPr>
          <w:ins w:id="6226" w:author="Michael Bell" w:date="2013-05-06T18:01:00Z"/>
          <w:rFonts w:ascii="Courier New" w:hAnsi="Courier New" w:cs="Courier New"/>
          <w:color w:val="008000"/>
          <w:sz w:val="20"/>
          <w:szCs w:val="20"/>
          <w:highlight w:val="white"/>
        </w:rPr>
      </w:pPr>
      <w:ins w:id="6227" w:author="Michael Bell" w:date="2013-05-06T18:01:00Z">
        <w:r>
          <w:rPr>
            <w:rFonts w:ascii="Courier New" w:hAnsi="Courier New" w:cs="Courier New"/>
            <w:color w:val="008000"/>
            <w:sz w:val="20"/>
            <w:szCs w:val="20"/>
            <w:highlight w:val="white"/>
          </w:rPr>
          <w:t xml:space="preserve"> </w:t>
        </w:r>
      </w:ins>
    </w:p>
    <w:p w14:paraId="2B50BC71" w14:textId="77777777" w:rsidR="003A2FEE" w:rsidRDefault="003A2FEE" w:rsidP="003A2FEE">
      <w:pPr>
        <w:autoSpaceDE w:val="0"/>
        <w:autoSpaceDN w:val="0"/>
        <w:adjustRightInd w:val="0"/>
        <w:spacing w:after="0" w:line="240" w:lineRule="auto"/>
        <w:rPr>
          <w:ins w:id="6228" w:author="Michael Bell" w:date="2013-05-06T18:01:00Z"/>
          <w:rFonts w:ascii="Courier New" w:hAnsi="Courier New" w:cs="Courier New"/>
          <w:color w:val="008000"/>
          <w:sz w:val="20"/>
          <w:szCs w:val="20"/>
          <w:highlight w:val="white"/>
        </w:rPr>
      </w:pPr>
      <w:ins w:id="6229" w:author="Michael Bell" w:date="2013-05-06T18:01:00Z">
        <w:r>
          <w:rPr>
            <w:rFonts w:ascii="Courier New" w:hAnsi="Courier New" w:cs="Courier New"/>
            <w:color w:val="008000"/>
            <w:sz w:val="20"/>
            <w:szCs w:val="20"/>
            <w:highlight w:val="white"/>
          </w:rPr>
          <w:t xml:space="preserve"> Programing started: 02/02/2013 at 14:08</w:t>
        </w:r>
      </w:ins>
    </w:p>
    <w:p w14:paraId="535A16FD" w14:textId="77777777" w:rsidR="003A2FEE" w:rsidRDefault="003A2FEE" w:rsidP="003A2FEE">
      <w:pPr>
        <w:autoSpaceDE w:val="0"/>
        <w:autoSpaceDN w:val="0"/>
        <w:adjustRightInd w:val="0"/>
        <w:spacing w:after="0" w:line="240" w:lineRule="auto"/>
        <w:rPr>
          <w:ins w:id="6230" w:author="Michael Bell" w:date="2013-05-06T18:01:00Z"/>
          <w:rFonts w:ascii="Courier New" w:hAnsi="Courier New" w:cs="Courier New"/>
          <w:color w:val="008000"/>
          <w:sz w:val="20"/>
          <w:szCs w:val="20"/>
          <w:highlight w:val="white"/>
        </w:rPr>
      </w:pPr>
      <w:ins w:id="6231" w:author="Michael Bell" w:date="2013-05-06T18:01:00Z">
        <w:r>
          <w:rPr>
            <w:rFonts w:ascii="Courier New" w:hAnsi="Courier New" w:cs="Courier New"/>
            <w:color w:val="008000"/>
            <w:sz w:val="20"/>
            <w:szCs w:val="20"/>
            <w:highlight w:val="white"/>
          </w:rPr>
          <w:t xml:space="preserve"> </w:t>
        </w:r>
      </w:ins>
    </w:p>
    <w:p w14:paraId="4230BCE1" w14:textId="77777777" w:rsidR="003A2FEE" w:rsidRDefault="003A2FEE" w:rsidP="003A2FEE">
      <w:pPr>
        <w:autoSpaceDE w:val="0"/>
        <w:autoSpaceDN w:val="0"/>
        <w:adjustRightInd w:val="0"/>
        <w:spacing w:after="0" w:line="240" w:lineRule="auto"/>
        <w:rPr>
          <w:ins w:id="6232" w:author="Michael Bell" w:date="2013-05-06T18:01:00Z"/>
          <w:rFonts w:ascii="Courier New" w:hAnsi="Courier New" w:cs="Courier New"/>
          <w:color w:val="008000"/>
          <w:sz w:val="20"/>
          <w:szCs w:val="20"/>
          <w:highlight w:val="white"/>
        </w:rPr>
      </w:pPr>
      <w:ins w:id="6233" w:author="Michael Bell" w:date="2013-05-06T18:01:00Z">
        <w:r>
          <w:rPr>
            <w:rFonts w:ascii="Courier New" w:hAnsi="Courier New" w:cs="Courier New"/>
            <w:color w:val="008000"/>
            <w:sz w:val="20"/>
            <w:szCs w:val="20"/>
            <w:highlight w:val="white"/>
          </w:rPr>
          <w:t xml:space="preserve"> Programing completed: 06/05/2013 at 17:45</w:t>
        </w:r>
      </w:ins>
    </w:p>
    <w:p w14:paraId="62CADCD4" w14:textId="77777777" w:rsidR="003A2FEE" w:rsidRDefault="003A2FEE" w:rsidP="003A2FEE">
      <w:pPr>
        <w:autoSpaceDE w:val="0"/>
        <w:autoSpaceDN w:val="0"/>
        <w:adjustRightInd w:val="0"/>
        <w:spacing w:after="0" w:line="240" w:lineRule="auto"/>
        <w:rPr>
          <w:ins w:id="6234" w:author="Michael Bell" w:date="2013-05-06T18:01:00Z"/>
          <w:rFonts w:ascii="Courier New" w:hAnsi="Courier New" w:cs="Courier New"/>
          <w:color w:val="008000"/>
          <w:sz w:val="20"/>
          <w:szCs w:val="20"/>
          <w:highlight w:val="white"/>
        </w:rPr>
      </w:pPr>
      <w:ins w:id="6235" w:author="Michael Bell" w:date="2013-05-06T18:01:00Z">
        <w:r>
          <w:rPr>
            <w:rFonts w:ascii="Courier New" w:hAnsi="Courier New" w:cs="Courier New"/>
            <w:color w:val="008000"/>
            <w:sz w:val="20"/>
            <w:szCs w:val="20"/>
            <w:highlight w:val="white"/>
          </w:rPr>
          <w:t xml:space="preserve"> </w:t>
        </w:r>
      </w:ins>
    </w:p>
    <w:p w14:paraId="1B8689BC" w14:textId="77777777" w:rsidR="003A2FEE" w:rsidRDefault="003A2FEE" w:rsidP="003A2FEE">
      <w:pPr>
        <w:autoSpaceDE w:val="0"/>
        <w:autoSpaceDN w:val="0"/>
        <w:adjustRightInd w:val="0"/>
        <w:spacing w:after="0" w:line="240" w:lineRule="auto"/>
        <w:rPr>
          <w:ins w:id="6236" w:author="Michael Bell" w:date="2013-05-06T18:01:00Z"/>
          <w:rFonts w:ascii="Courier New" w:hAnsi="Courier New" w:cs="Courier New"/>
          <w:color w:val="000000"/>
          <w:sz w:val="20"/>
          <w:szCs w:val="20"/>
          <w:highlight w:val="white"/>
        </w:rPr>
      </w:pPr>
      <w:ins w:id="6237" w:author="Michael Bell" w:date="2013-05-06T18:01:00Z">
        <w:r>
          <w:rPr>
            <w:rFonts w:ascii="Courier New" w:hAnsi="Courier New" w:cs="Courier New"/>
            <w:color w:val="008000"/>
            <w:sz w:val="20"/>
            <w:szCs w:val="20"/>
            <w:highlight w:val="white"/>
          </w:rPr>
          <w:t xml:space="preserve"> */</w:t>
        </w:r>
      </w:ins>
    </w:p>
    <w:p w14:paraId="135EA72C" w14:textId="77777777" w:rsidR="003A2FEE" w:rsidRDefault="003A2FEE" w:rsidP="003A2FEE">
      <w:pPr>
        <w:autoSpaceDE w:val="0"/>
        <w:autoSpaceDN w:val="0"/>
        <w:adjustRightInd w:val="0"/>
        <w:spacing w:after="0" w:line="240" w:lineRule="auto"/>
        <w:rPr>
          <w:ins w:id="6238" w:author="Michael Bell" w:date="2013-05-06T18:01:00Z"/>
          <w:rFonts w:ascii="Courier New" w:hAnsi="Courier New" w:cs="Courier New"/>
          <w:color w:val="000000"/>
          <w:sz w:val="20"/>
          <w:szCs w:val="20"/>
          <w:highlight w:val="white"/>
        </w:rPr>
      </w:pPr>
    </w:p>
    <w:p w14:paraId="31400D77" w14:textId="77777777" w:rsidR="003A2FEE" w:rsidRDefault="003A2FEE" w:rsidP="003A2FEE">
      <w:pPr>
        <w:autoSpaceDE w:val="0"/>
        <w:autoSpaceDN w:val="0"/>
        <w:adjustRightInd w:val="0"/>
        <w:spacing w:after="0" w:line="240" w:lineRule="auto"/>
        <w:rPr>
          <w:ins w:id="6239" w:author="Michael Bell" w:date="2013-05-06T18:01:00Z"/>
          <w:rFonts w:ascii="Courier New" w:hAnsi="Courier New" w:cs="Courier New"/>
          <w:color w:val="008000"/>
          <w:sz w:val="20"/>
          <w:szCs w:val="20"/>
          <w:highlight w:val="white"/>
        </w:rPr>
      </w:pPr>
      <w:ins w:id="6240" w:author="Michael Bell" w:date="2013-05-06T18:01:00Z">
        <w:r>
          <w:rPr>
            <w:rFonts w:ascii="Courier New" w:hAnsi="Courier New" w:cs="Courier New"/>
            <w:color w:val="008000"/>
            <w:sz w:val="20"/>
            <w:szCs w:val="20"/>
            <w:highlight w:val="white"/>
          </w:rPr>
          <w:t xml:space="preserve">/*this function was </w:t>
        </w:r>
        <w:proofErr w:type="spellStart"/>
        <w:r>
          <w:rPr>
            <w:rFonts w:ascii="Courier New" w:hAnsi="Courier New" w:cs="Courier New"/>
            <w:color w:val="008000"/>
            <w:sz w:val="20"/>
            <w:szCs w:val="20"/>
            <w:highlight w:val="white"/>
          </w:rPr>
          <w:t>originaly</w:t>
        </w:r>
        <w:proofErr w:type="spellEnd"/>
        <w:r>
          <w:rPr>
            <w:rFonts w:ascii="Courier New" w:hAnsi="Courier New" w:cs="Courier New"/>
            <w:color w:val="008000"/>
            <w:sz w:val="20"/>
            <w:szCs w:val="20"/>
            <w:highlight w:val="white"/>
          </w:rPr>
          <w:t xml:space="preserve"> used to check the position of the points but it turned out</w:t>
        </w:r>
      </w:ins>
    </w:p>
    <w:p w14:paraId="015156D7" w14:textId="77777777" w:rsidR="003A2FEE" w:rsidRDefault="003A2FEE" w:rsidP="003A2FEE">
      <w:pPr>
        <w:autoSpaceDE w:val="0"/>
        <w:autoSpaceDN w:val="0"/>
        <w:adjustRightInd w:val="0"/>
        <w:spacing w:after="0" w:line="240" w:lineRule="auto"/>
        <w:rPr>
          <w:ins w:id="6241" w:author="Michael Bell" w:date="2013-05-06T18:01:00Z"/>
          <w:rFonts w:ascii="Courier New" w:hAnsi="Courier New" w:cs="Courier New"/>
          <w:color w:val="008000"/>
          <w:sz w:val="20"/>
          <w:szCs w:val="20"/>
          <w:highlight w:val="white"/>
        </w:rPr>
      </w:pPr>
      <w:proofErr w:type="gramStart"/>
      <w:ins w:id="6242" w:author="Michael Bell" w:date="2013-05-06T18:01:00Z">
        <w:r>
          <w:rPr>
            <w:rFonts w:ascii="Courier New" w:hAnsi="Courier New" w:cs="Courier New"/>
            <w:color w:val="008000"/>
            <w:sz w:val="20"/>
            <w:szCs w:val="20"/>
            <w:highlight w:val="white"/>
          </w:rPr>
          <w:t>to</w:t>
        </w:r>
        <w:proofErr w:type="gramEnd"/>
        <w:r>
          <w:rPr>
            <w:rFonts w:ascii="Courier New" w:hAnsi="Courier New" w:cs="Courier New"/>
            <w:color w:val="008000"/>
            <w:sz w:val="20"/>
            <w:szCs w:val="20"/>
            <w:highlight w:val="white"/>
          </w:rPr>
          <w:t xml:space="preserve"> cause multiple errors and so was removed and replaced with code that simply switched </w:t>
        </w:r>
      </w:ins>
    </w:p>
    <w:p w14:paraId="287D29F5" w14:textId="77777777" w:rsidR="003A2FEE" w:rsidRDefault="003A2FEE" w:rsidP="003A2FEE">
      <w:pPr>
        <w:autoSpaceDE w:val="0"/>
        <w:autoSpaceDN w:val="0"/>
        <w:adjustRightInd w:val="0"/>
        <w:spacing w:after="0" w:line="240" w:lineRule="auto"/>
        <w:rPr>
          <w:ins w:id="6243" w:author="Michael Bell" w:date="2013-05-06T18:01:00Z"/>
          <w:rFonts w:ascii="Courier New" w:hAnsi="Courier New" w:cs="Courier New"/>
          <w:color w:val="000000"/>
          <w:sz w:val="20"/>
          <w:szCs w:val="20"/>
          <w:highlight w:val="white"/>
        </w:rPr>
      </w:pPr>
      <w:proofErr w:type="gramStart"/>
      <w:ins w:id="6244" w:author="Michael Bell" w:date="2013-05-06T18:01:00Z">
        <w:r>
          <w:rPr>
            <w:rFonts w:ascii="Courier New" w:hAnsi="Courier New" w:cs="Courier New"/>
            <w:color w:val="008000"/>
            <w:sz w:val="20"/>
            <w:szCs w:val="20"/>
            <w:highlight w:val="white"/>
          </w:rPr>
          <w:t>the</w:t>
        </w:r>
        <w:proofErr w:type="gramEnd"/>
        <w:r>
          <w:rPr>
            <w:rFonts w:ascii="Courier New" w:hAnsi="Courier New" w:cs="Courier New"/>
            <w:color w:val="008000"/>
            <w:sz w:val="20"/>
            <w:szCs w:val="20"/>
            <w:highlight w:val="white"/>
          </w:rPr>
          <w:t xml:space="preserve"> points without remembering their position*/</w:t>
        </w:r>
      </w:ins>
    </w:p>
    <w:p w14:paraId="64BF6A27" w14:textId="77777777" w:rsidR="003A2FEE" w:rsidRDefault="003A2FEE" w:rsidP="003A2FEE">
      <w:pPr>
        <w:autoSpaceDE w:val="0"/>
        <w:autoSpaceDN w:val="0"/>
        <w:adjustRightInd w:val="0"/>
        <w:spacing w:after="0" w:line="240" w:lineRule="auto"/>
        <w:rPr>
          <w:ins w:id="6245" w:author="Michael Bell" w:date="2013-05-06T18:01:00Z"/>
          <w:rFonts w:ascii="Courier New" w:hAnsi="Courier New" w:cs="Courier New"/>
          <w:color w:val="000000"/>
          <w:sz w:val="20"/>
          <w:szCs w:val="20"/>
          <w:highlight w:val="white"/>
        </w:rPr>
      </w:pPr>
    </w:p>
    <w:p w14:paraId="1E5850D2" w14:textId="77777777" w:rsidR="003A2FEE" w:rsidRDefault="003A2FEE" w:rsidP="003A2FEE">
      <w:pPr>
        <w:autoSpaceDE w:val="0"/>
        <w:autoSpaceDN w:val="0"/>
        <w:adjustRightInd w:val="0"/>
        <w:spacing w:after="0" w:line="240" w:lineRule="auto"/>
        <w:rPr>
          <w:ins w:id="6246" w:author="Michael Bell" w:date="2013-05-06T18:01:00Z"/>
          <w:rFonts w:ascii="Courier New" w:hAnsi="Courier New" w:cs="Courier New"/>
          <w:color w:val="000000"/>
          <w:sz w:val="20"/>
          <w:szCs w:val="20"/>
          <w:highlight w:val="white"/>
        </w:rPr>
      </w:pPr>
    </w:p>
    <w:p w14:paraId="3D2140A3" w14:textId="77777777" w:rsidR="003A2FEE" w:rsidRDefault="003A2FEE" w:rsidP="003A2FEE">
      <w:pPr>
        <w:autoSpaceDE w:val="0"/>
        <w:autoSpaceDN w:val="0"/>
        <w:adjustRightInd w:val="0"/>
        <w:spacing w:after="0" w:line="240" w:lineRule="auto"/>
        <w:rPr>
          <w:ins w:id="6247" w:author="Michael Bell" w:date="2013-05-06T18:01:00Z"/>
          <w:rFonts w:ascii="Courier New" w:hAnsi="Courier New" w:cs="Courier New"/>
          <w:color w:val="000000"/>
          <w:sz w:val="20"/>
          <w:szCs w:val="20"/>
          <w:highlight w:val="white"/>
        </w:rPr>
      </w:pPr>
      <w:proofErr w:type="gramStart"/>
      <w:ins w:id="6248" w:author="Michael Bell" w:date="2013-05-06T18:01: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checkPoints</w:t>
        </w:r>
        <w:proofErr w:type="spellEnd"/>
        <w:r>
          <w:rPr>
            <w:rFonts w:ascii="Courier New" w:hAnsi="Courier New" w:cs="Courier New"/>
            <w:b/>
            <w:bCs/>
            <w:color w:val="000080"/>
            <w:sz w:val="20"/>
            <w:szCs w:val="20"/>
            <w:highlight w:val="white"/>
          </w:rPr>
          <w:t>()</w:t>
        </w:r>
      </w:ins>
    </w:p>
    <w:p w14:paraId="3FB97778" w14:textId="77777777" w:rsidR="003A2FEE" w:rsidRDefault="003A2FEE" w:rsidP="003A2FEE">
      <w:pPr>
        <w:autoSpaceDE w:val="0"/>
        <w:autoSpaceDN w:val="0"/>
        <w:adjustRightInd w:val="0"/>
        <w:spacing w:after="0" w:line="240" w:lineRule="auto"/>
        <w:rPr>
          <w:ins w:id="6249" w:author="Michael Bell" w:date="2013-05-06T18:01:00Z"/>
          <w:rFonts w:ascii="Courier New" w:hAnsi="Courier New" w:cs="Courier New"/>
          <w:color w:val="000000"/>
          <w:sz w:val="20"/>
          <w:szCs w:val="20"/>
          <w:highlight w:val="white"/>
        </w:rPr>
      </w:pPr>
      <w:ins w:id="6250" w:author="Michael Bell" w:date="2013-05-06T18:01:00Z">
        <w:r>
          <w:rPr>
            <w:rFonts w:ascii="Courier New" w:hAnsi="Courier New" w:cs="Courier New"/>
            <w:b/>
            <w:bCs/>
            <w:color w:val="000080"/>
            <w:sz w:val="20"/>
            <w:szCs w:val="20"/>
            <w:highlight w:val="white"/>
          </w:rPr>
          <w:t>{</w:t>
        </w:r>
      </w:ins>
    </w:p>
    <w:p w14:paraId="492910A8" w14:textId="77777777" w:rsidR="003A2FEE" w:rsidRDefault="003A2FEE" w:rsidP="003A2FEE">
      <w:pPr>
        <w:autoSpaceDE w:val="0"/>
        <w:autoSpaceDN w:val="0"/>
        <w:adjustRightInd w:val="0"/>
        <w:spacing w:after="0" w:line="240" w:lineRule="auto"/>
        <w:rPr>
          <w:ins w:id="6251" w:author="Michael Bell" w:date="2013-05-06T18:01:00Z"/>
          <w:rFonts w:ascii="Courier New" w:hAnsi="Courier New" w:cs="Courier New"/>
          <w:color w:val="008000"/>
          <w:sz w:val="20"/>
          <w:szCs w:val="20"/>
          <w:highlight w:val="white"/>
        </w:rPr>
      </w:pPr>
      <w:ins w:id="6252" w:author="Michael Bell" w:date="2013-05-06T18:01:00Z">
        <w:r>
          <w:rPr>
            <w:rFonts w:ascii="Courier New" w:hAnsi="Courier New" w:cs="Courier New"/>
            <w:color w:val="008000"/>
            <w:sz w:val="20"/>
            <w:szCs w:val="20"/>
            <w:highlight w:val="white"/>
          </w:rPr>
          <w:t>/</w:t>
        </w:r>
        <w:proofErr w:type="gramStart"/>
        <w:r>
          <w:rPr>
            <w:rFonts w:ascii="Courier New" w:hAnsi="Courier New" w:cs="Courier New"/>
            <w:color w:val="008000"/>
            <w:sz w:val="20"/>
            <w:szCs w:val="20"/>
            <w:highlight w:val="white"/>
          </w:rPr>
          <w:t>/  for</w:t>
        </w:r>
        <w:proofErr w:type="gram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int</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 1;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&lt; 11;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//goes through all the points</w:t>
        </w:r>
      </w:ins>
    </w:p>
    <w:p w14:paraId="4770E39C" w14:textId="77777777" w:rsidR="003A2FEE" w:rsidRDefault="003A2FEE" w:rsidP="003A2FEE">
      <w:pPr>
        <w:autoSpaceDE w:val="0"/>
        <w:autoSpaceDN w:val="0"/>
        <w:adjustRightInd w:val="0"/>
        <w:spacing w:after="0" w:line="240" w:lineRule="auto"/>
        <w:rPr>
          <w:ins w:id="6253" w:author="Michael Bell" w:date="2013-05-06T18:01:00Z"/>
          <w:rFonts w:ascii="Courier New" w:hAnsi="Courier New" w:cs="Courier New"/>
          <w:color w:val="008000"/>
          <w:sz w:val="20"/>
          <w:szCs w:val="20"/>
          <w:highlight w:val="white"/>
        </w:rPr>
      </w:pPr>
      <w:ins w:id="6254" w:author="Michael Bell" w:date="2013-05-06T18:01:00Z">
        <w:r>
          <w:rPr>
            <w:rFonts w:ascii="Courier New" w:hAnsi="Courier New" w:cs="Courier New"/>
            <w:color w:val="008000"/>
            <w:sz w:val="20"/>
            <w:szCs w:val="20"/>
            <w:highlight w:val="white"/>
          </w:rPr>
          <w:t>//  {</w:t>
        </w:r>
      </w:ins>
    </w:p>
    <w:p w14:paraId="50D8A4B3" w14:textId="77777777" w:rsidR="003A2FEE" w:rsidRDefault="003A2FEE" w:rsidP="003A2FEE">
      <w:pPr>
        <w:autoSpaceDE w:val="0"/>
        <w:autoSpaceDN w:val="0"/>
        <w:adjustRightInd w:val="0"/>
        <w:spacing w:after="0" w:line="240" w:lineRule="auto"/>
        <w:rPr>
          <w:ins w:id="6255" w:author="Michael Bell" w:date="2013-05-06T18:01:00Z"/>
          <w:rFonts w:ascii="Courier New" w:hAnsi="Courier New" w:cs="Courier New"/>
          <w:color w:val="008000"/>
          <w:sz w:val="20"/>
          <w:szCs w:val="20"/>
          <w:highlight w:val="white"/>
        </w:rPr>
      </w:pPr>
      <w:ins w:id="6256" w:author="Michael Bell" w:date="2013-05-06T18:01:00Z">
        <w:r>
          <w:rPr>
            <w:rFonts w:ascii="Courier New" w:hAnsi="Courier New" w:cs="Courier New"/>
            <w:color w:val="008000"/>
            <w:sz w:val="20"/>
            <w:szCs w:val="20"/>
            <w:highlight w:val="white"/>
          </w:rPr>
          <w:t>//    if (</w:t>
        </w:r>
        <w:proofErr w:type="spellStart"/>
        <w:r>
          <w:rPr>
            <w:rFonts w:ascii="Courier New" w:hAnsi="Courier New" w:cs="Courier New"/>
            <w:color w:val="008000"/>
            <w:sz w:val="20"/>
            <w:szCs w:val="20"/>
            <w:highlight w:val="white"/>
          </w:rPr>
          <w:t>pointState</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proofErr w:type="gramStart"/>
        <w:r>
          <w:rPr>
            <w:rFonts w:ascii="Courier New" w:hAnsi="Courier New" w:cs="Courier New"/>
            <w:color w:val="008000"/>
            <w:sz w:val="20"/>
            <w:szCs w:val="20"/>
            <w:highlight w:val="white"/>
          </w:rPr>
          <w:t>] !</w:t>
        </w:r>
        <w:proofErr w:type="gram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//if the state </w:t>
        </w:r>
        <w:proofErr w:type="spellStart"/>
        <w:r>
          <w:rPr>
            <w:rFonts w:ascii="Courier New" w:hAnsi="Courier New" w:cs="Courier New"/>
            <w:color w:val="008000"/>
            <w:sz w:val="20"/>
            <w:szCs w:val="20"/>
            <w:highlight w:val="white"/>
          </w:rPr>
          <w:t>doesent</w:t>
        </w:r>
        <w:proofErr w:type="spellEnd"/>
        <w:r>
          <w:rPr>
            <w:rFonts w:ascii="Courier New" w:hAnsi="Courier New" w:cs="Courier New"/>
            <w:color w:val="008000"/>
            <w:sz w:val="20"/>
            <w:szCs w:val="20"/>
            <w:highlight w:val="white"/>
          </w:rPr>
          <w:t xml:space="preserve"> match what it should be</w:t>
        </w:r>
      </w:ins>
    </w:p>
    <w:p w14:paraId="22333661" w14:textId="77777777" w:rsidR="003A2FEE" w:rsidRDefault="003A2FEE" w:rsidP="003A2FEE">
      <w:pPr>
        <w:autoSpaceDE w:val="0"/>
        <w:autoSpaceDN w:val="0"/>
        <w:adjustRightInd w:val="0"/>
        <w:spacing w:after="0" w:line="240" w:lineRule="auto"/>
        <w:rPr>
          <w:ins w:id="6257" w:author="Michael Bell" w:date="2013-05-06T18:01:00Z"/>
          <w:rFonts w:ascii="Courier New" w:hAnsi="Courier New" w:cs="Courier New"/>
          <w:color w:val="008000"/>
          <w:sz w:val="20"/>
          <w:szCs w:val="20"/>
          <w:highlight w:val="white"/>
        </w:rPr>
      </w:pPr>
      <w:ins w:id="6258" w:author="Michael Bell" w:date="2013-05-06T18:01:00Z">
        <w:r>
          <w:rPr>
            <w:rFonts w:ascii="Courier New" w:hAnsi="Courier New" w:cs="Courier New"/>
            <w:color w:val="008000"/>
            <w:sz w:val="20"/>
            <w:szCs w:val="20"/>
            <w:highlight w:val="white"/>
          </w:rPr>
          <w:t>//    {</w:t>
        </w:r>
      </w:ins>
    </w:p>
    <w:p w14:paraId="21B9E86E" w14:textId="77777777" w:rsidR="003A2FEE" w:rsidRDefault="003A2FEE" w:rsidP="003A2FEE">
      <w:pPr>
        <w:autoSpaceDE w:val="0"/>
        <w:autoSpaceDN w:val="0"/>
        <w:adjustRightInd w:val="0"/>
        <w:spacing w:after="0" w:line="240" w:lineRule="auto"/>
        <w:rPr>
          <w:ins w:id="6259" w:author="Michael Bell" w:date="2013-05-06T18:01:00Z"/>
          <w:rFonts w:ascii="Courier New" w:hAnsi="Courier New" w:cs="Courier New"/>
          <w:color w:val="008000"/>
          <w:sz w:val="20"/>
          <w:szCs w:val="20"/>
          <w:highlight w:val="white"/>
        </w:rPr>
      </w:pPr>
      <w:ins w:id="6260" w:author="Michael Bell" w:date="2013-05-06T18:01:00Z">
        <w:r>
          <w:rPr>
            <w:rFonts w:ascii="Courier New" w:hAnsi="Courier New" w:cs="Courier New"/>
            <w:color w:val="008000"/>
            <w:sz w:val="20"/>
            <w:szCs w:val="20"/>
            <w:highlight w:val="white"/>
          </w:rPr>
          <w:t xml:space="preserve">//      </w:t>
        </w:r>
        <w:proofErr w:type="spellStart"/>
        <w:proofErr w:type="gramStart"/>
        <w:r>
          <w:rPr>
            <w:rFonts w:ascii="Courier New" w:hAnsi="Courier New" w:cs="Courier New"/>
            <w:color w:val="008000"/>
            <w:sz w:val="20"/>
            <w:szCs w:val="20"/>
            <w:highlight w:val="white"/>
          </w:rPr>
          <w:t>setPoint</w:t>
        </w:r>
        <w:proofErr w:type="spellEnd"/>
        <w:r>
          <w:rPr>
            <w:rFonts w:ascii="Courier New" w:hAnsi="Courier New" w:cs="Courier New"/>
            <w:color w:val="008000"/>
            <w:sz w:val="20"/>
            <w:szCs w:val="20"/>
            <w:highlight w:val="white"/>
          </w:rPr>
          <w:t>(</w:t>
        </w:r>
        <w:proofErr w:type="spellStart"/>
        <w:proofErr w:type="gramEnd"/>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//move the points</w:t>
        </w:r>
      </w:ins>
    </w:p>
    <w:p w14:paraId="7416787C" w14:textId="77777777" w:rsidR="003A2FEE" w:rsidRDefault="003A2FEE" w:rsidP="003A2FEE">
      <w:pPr>
        <w:autoSpaceDE w:val="0"/>
        <w:autoSpaceDN w:val="0"/>
        <w:adjustRightInd w:val="0"/>
        <w:spacing w:after="0" w:line="240" w:lineRule="auto"/>
        <w:rPr>
          <w:ins w:id="6261" w:author="Michael Bell" w:date="2013-05-06T18:01:00Z"/>
          <w:rFonts w:ascii="Courier New" w:hAnsi="Courier New" w:cs="Courier New"/>
          <w:color w:val="008000"/>
          <w:sz w:val="20"/>
          <w:szCs w:val="20"/>
          <w:highlight w:val="white"/>
        </w:rPr>
      </w:pPr>
      <w:ins w:id="6262" w:author="Michael Bell" w:date="2013-05-06T18:01:00Z">
        <w:r>
          <w:rPr>
            <w:rFonts w:ascii="Courier New" w:hAnsi="Courier New" w:cs="Courier New"/>
            <w:color w:val="008000"/>
            <w:sz w:val="20"/>
            <w:szCs w:val="20"/>
            <w:highlight w:val="white"/>
          </w:rPr>
          <w:t xml:space="preserve">//      </w:t>
        </w:r>
        <w:proofErr w:type="spellStart"/>
        <w:r>
          <w:rPr>
            <w:rFonts w:ascii="Courier New" w:hAnsi="Courier New" w:cs="Courier New"/>
            <w:color w:val="008000"/>
            <w:sz w:val="20"/>
            <w:szCs w:val="20"/>
            <w:highlight w:val="white"/>
          </w:rPr>
          <w:t>pointState</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xml:space="preserve">] = </w:t>
        </w:r>
        <w:proofErr w:type="spellStart"/>
        <w:r>
          <w:rPr>
            <w:rFonts w:ascii="Courier New" w:hAnsi="Courier New" w:cs="Courier New"/>
            <w:color w:val="008000"/>
            <w:sz w:val="20"/>
            <w:szCs w:val="20"/>
            <w:highlight w:val="white"/>
          </w:rPr>
          <w:t>pointSwitch</w:t>
        </w:r>
        <w:proofErr w:type="spellEnd"/>
        <w:r>
          <w:rPr>
            <w:rFonts w:ascii="Courier New" w:hAnsi="Courier New" w:cs="Courier New"/>
            <w:color w:val="008000"/>
            <w:sz w:val="20"/>
            <w:szCs w:val="20"/>
            <w:highlight w:val="white"/>
          </w:rPr>
          <w:t>[</w:t>
        </w:r>
        <w:proofErr w:type="spellStart"/>
        <w:r>
          <w:rPr>
            <w:rFonts w:ascii="Courier New" w:hAnsi="Courier New" w:cs="Courier New"/>
            <w:color w:val="008000"/>
            <w:sz w:val="20"/>
            <w:szCs w:val="20"/>
            <w:highlight w:val="white"/>
          </w:rPr>
          <w:t>i</w:t>
        </w:r>
        <w:proofErr w:type="spellEnd"/>
        <w:r>
          <w:rPr>
            <w:rFonts w:ascii="Courier New" w:hAnsi="Courier New" w:cs="Courier New"/>
            <w:color w:val="008000"/>
            <w:sz w:val="20"/>
            <w:szCs w:val="20"/>
            <w:highlight w:val="white"/>
          </w:rPr>
          <w:t>]; //change the state</w:t>
        </w:r>
      </w:ins>
    </w:p>
    <w:p w14:paraId="1D19138D" w14:textId="77777777" w:rsidR="003A2FEE" w:rsidRDefault="003A2FEE" w:rsidP="003A2FEE">
      <w:pPr>
        <w:autoSpaceDE w:val="0"/>
        <w:autoSpaceDN w:val="0"/>
        <w:adjustRightInd w:val="0"/>
        <w:spacing w:after="0" w:line="240" w:lineRule="auto"/>
        <w:rPr>
          <w:ins w:id="6263" w:author="Michael Bell" w:date="2013-05-06T18:01:00Z"/>
          <w:rFonts w:ascii="Courier New" w:hAnsi="Courier New" w:cs="Courier New"/>
          <w:color w:val="008000"/>
          <w:sz w:val="20"/>
          <w:szCs w:val="20"/>
          <w:highlight w:val="white"/>
        </w:rPr>
      </w:pPr>
      <w:ins w:id="6264" w:author="Michael Bell" w:date="2013-05-06T18:01:00Z">
        <w:r>
          <w:rPr>
            <w:rFonts w:ascii="Courier New" w:hAnsi="Courier New" w:cs="Courier New"/>
            <w:color w:val="008000"/>
            <w:sz w:val="20"/>
            <w:szCs w:val="20"/>
            <w:highlight w:val="white"/>
          </w:rPr>
          <w:t>//    }</w:t>
        </w:r>
      </w:ins>
    </w:p>
    <w:p w14:paraId="660FCE47" w14:textId="77777777" w:rsidR="003A2FEE" w:rsidRDefault="003A2FEE" w:rsidP="003A2FEE">
      <w:pPr>
        <w:autoSpaceDE w:val="0"/>
        <w:autoSpaceDN w:val="0"/>
        <w:adjustRightInd w:val="0"/>
        <w:spacing w:after="0" w:line="240" w:lineRule="auto"/>
        <w:rPr>
          <w:ins w:id="6265" w:author="Michael Bell" w:date="2013-05-06T18:01:00Z"/>
          <w:rFonts w:ascii="Courier New" w:hAnsi="Courier New" w:cs="Courier New"/>
          <w:color w:val="008000"/>
          <w:sz w:val="20"/>
          <w:szCs w:val="20"/>
          <w:highlight w:val="white"/>
        </w:rPr>
      </w:pPr>
      <w:ins w:id="6266" w:author="Michael Bell" w:date="2013-05-06T18:01:00Z">
        <w:r>
          <w:rPr>
            <w:rFonts w:ascii="Courier New" w:hAnsi="Courier New" w:cs="Courier New"/>
            <w:color w:val="008000"/>
            <w:sz w:val="20"/>
            <w:szCs w:val="20"/>
            <w:highlight w:val="white"/>
          </w:rPr>
          <w:t>//  }</w:t>
        </w:r>
      </w:ins>
    </w:p>
    <w:p w14:paraId="076973A1" w14:textId="1942D605" w:rsidR="003A2FEE" w:rsidRDefault="003A2FEE" w:rsidP="003A2FEE">
      <w:pPr>
        <w:autoSpaceDE w:val="0"/>
        <w:autoSpaceDN w:val="0"/>
        <w:adjustRightInd w:val="0"/>
        <w:spacing w:after="0" w:line="240" w:lineRule="auto"/>
        <w:rPr>
          <w:ins w:id="6267" w:author="Michael Bell" w:date="2013-05-06T18:07:00Z"/>
          <w:rFonts w:ascii="Courier New" w:hAnsi="Courier New" w:cs="Courier New"/>
          <w:b/>
          <w:bCs/>
          <w:color w:val="000080"/>
          <w:sz w:val="20"/>
          <w:szCs w:val="20"/>
          <w:highlight w:val="white"/>
        </w:rPr>
      </w:pPr>
      <w:ins w:id="6268" w:author="Michael Bell" w:date="2013-05-06T18:01:00Z">
        <w:r>
          <w:rPr>
            <w:rFonts w:ascii="Courier New" w:hAnsi="Courier New" w:cs="Courier New"/>
            <w:b/>
            <w:bCs/>
            <w:color w:val="000080"/>
            <w:sz w:val="20"/>
            <w:szCs w:val="20"/>
            <w:highlight w:val="white"/>
          </w:rPr>
          <w:t>}</w:t>
        </w:r>
      </w:ins>
    </w:p>
    <w:p w14:paraId="341949CC" w14:textId="77777777" w:rsidR="003A2FEE" w:rsidRDefault="003A2FEE">
      <w:pPr>
        <w:rPr>
          <w:ins w:id="6269" w:author="Michael Bell" w:date="2013-05-06T18:07:00Z"/>
          <w:rFonts w:ascii="Courier New" w:hAnsi="Courier New" w:cs="Courier New"/>
          <w:b/>
          <w:bCs/>
          <w:color w:val="000080"/>
          <w:sz w:val="20"/>
          <w:szCs w:val="20"/>
          <w:highlight w:val="white"/>
        </w:rPr>
      </w:pPr>
      <w:ins w:id="6270" w:author="Michael Bell" w:date="2013-05-06T18:07:00Z">
        <w:r>
          <w:rPr>
            <w:rFonts w:ascii="Courier New" w:hAnsi="Courier New" w:cs="Courier New"/>
            <w:b/>
            <w:bCs/>
            <w:color w:val="000080"/>
            <w:sz w:val="20"/>
            <w:szCs w:val="20"/>
            <w:highlight w:val="white"/>
          </w:rPr>
          <w:br w:type="page"/>
        </w:r>
      </w:ins>
    </w:p>
    <w:p w14:paraId="02588715" w14:textId="4930E8A2" w:rsidR="003A2FEE" w:rsidRDefault="003A2FEE">
      <w:pPr>
        <w:pStyle w:val="Heading2"/>
        <w:rPr>
          <w:ins w:id="6271" w:author="Michael Bell" w:date="2013-05-06T18:01:00Z"/>
          <w:highlight w:val="white"/>
        </w:rPr>
        <w:pPrChange w:id="6272" w:author="Michael Bell" w:date="2013-05-06T18:07:00Z">
          <w:pPr>
            <w:autoSpaceDE w:val="0"/>
            <w:autoSpaceDN w:val="0"/>
            <w:adjustRightInd w:val="0"/>
            <w:spacing w:after="0" w:line="240" w:lineRule="auto"/>
          </w:pPr>
        </w:pPrChange>
      </w:pPr>
      <w:bookmarkStart w:id="6273" w:name="_Toc355693076"/>
      <w:ins w:id="6274" w:author="Michael Bell" w:date="2013-05-06T18:07:00Z">
        <w:r>
          <w:rPr>
            <w:highlight w:val="white"/>
          </w:rPr>
          <w:lastRenderedPageBreak/>
          <w:t>respondEnter.ino</w:t>
        </w:r>
      </w:ins>
      <w:bookmarkEnd w:id="6273"/>
    </w:p>
    <w:p w14:paraId="7B90F172" w14:textId="77777777" w:rsidR="003A2FEE" w:rsidRDefault="003A2FEE" w:rsidP="003A2FEE">
      <w:pPr>
        <w:autoSpaceDE w:val="0"/>
        <w:autoSpaceDN w:val="0"/>
        <w:adjustRightInd w:val="0"/>
        <w:spacing w:after="0" w:line="240" w:lineRule="auto"/>
        <w:rPr>
          <w:ins w:id="6275" w:author="Michael Bell" w:date="2013-05-06T18:07:00Z"/>
          <w:rFonts w:ascii="Courier New" w:hAnsi="Courier New" w:cs="Courier New"/>
          <w:color w:val="008000"/>
          <w:sz w:val="20"/>
          <w:szCs w:val="20"/>
          <w:highlight w:val="white"/>
        </w:rPr>
      </w:pPr>
      <w:ins w:id="6276" w:author="Michael Bell" w:date="2013-05-06T18:07:00Z">
        <w:r>
          <w:rPr>
            <w:rFonts w:ascii="Courier New" w:hAnsi="Courier New" w:cs="Courier New"/>
            <w:color w:val="008000"/>
            <w:sz w:val="20"/>
            <w:szCs w:val="20"/>
            <w:highlight w:val="white"/>
          </w:rPr>
          <w:t>/*</w:t>
        </w:r>
      </w:ins>
    </w:p>
    <w:p w14:paraId="028BA8FD" w14:textId="77777777" w:rsidR="003A2FEE" w:rsidRDefault="003A2FEE" w:rsidP="003A2FEE">
      <w:pPr>
        <w:autoSpaceDE w:val="0"/>
        <w:autoSpaceDN w:val="0"/>
        <w:adjustRightInd w:val="0"/>
        <w:spacing w:after="0" w:line="240" w:lineRule="auto"/>
        <w:rPr>
          <w:ins w:id="6277" w:author="Michael Bell" w:date="2013-05-06T18:07:00Z"/>
          <w:rFonts w:ascii="Courier New" w:hAnsi="Courier New" w:cs="Courier New"/>
          <w:color w:val="008000"/>
          <w:sz w:val="20"/>
          <w:szCs w:val="20"/>
          <w:highlight w:val="white"/>
        </w:rPr>
      </w:pPr>
    </w:p>
    <w:p w14:paraId="42DEAE14" w14:textId="77777777" w:rsidR="003A2FEE" w:rsidRDefault="003A2FEE" w:rsidP="003A2FEE">
      <w:pPr>
        <w:autoSpaceDE w:val="0"/>
        <w:autoSpaceDN w:val="0"/>
        <w:adjustRightInd w:val="0"/>
        <w:spacing w:after="0" w:line="240" w:lineRule="auto"/>
        <w:rPr>
          <w:ins w:id="6278" w:author="Michael Bell" w:date="2013-05-06T18:07:00Z"/>
          <w:rFonts w:ascii="Courier New" w:hAnsi="Courier New" w:cs="Courier New"/>
          <w:color w:val="008000"/>
          <w:sz w:val="20"/>
          <w:szCs w:val="20"/>
          <w:highlight w:val="white"/>
        </w:rPr>
      </w:pPr>
      <w:ins w:id="6279" w:author="Michael Bell" w:date="2013-05-06T18:07:00Z">
        <w:r>
          <w:rPr>
            <w:rFonts w:ascii="Courier New" w:hAnsi="Courier New" w:cs="Courier New"/>
            <w:color w:val="008000"/>
            <w:sz w:val="20"/>
            <w:szCs w:val="20"/>
            <w:highlight w:val="white"/>
          </w:rPr>
          <w:t xml:space="preserve"> BELTRAK</w:t>
        </w:r>
      </w:ins>
    </w:p>
    <w:p w14:paraId="73C909A2" w14:textId="77777777" w:rsidR="003A2FEE" w:rsidRDefault="003A2FEE" w:rsidP="003A2FEE">
      <w:pPr>
        <w:autoSpaceDE w:val="0"/>
        <w:autoSpaceDN w:val="0"/>
        <w:adjustRightInd w:val="0"/>
        <w:spacing w:after="0" w:line="240" w:lineRule="auto"/>
        <w:rPr>
          <w:ins w:id="6280" w:author="Michael Bell" w:date="2013-05-06T18:07:00Z"/>
          <w:rFonts w:ascii="Courier New" w:hAnsi="Courier New" w:cs="Courier New"/>
          <w:color w:val="008000"/>
          <w:sz w:val="20"/>
          <w:szCs w:val="20"/>
          <w:highlight w:val="white"/>
        </w:rPr>
      </w:pPr>
      <w:ins w:id="6281" w:author="Michael Bell" w:date="2013-05-06T18:07:00Z">
        <w:r>
          <w:rPr>
            <w:rFonts w:ascii="Courier New" w:hAnsi="Courier New" w:cs="Courier New"/>
            <w:color w:val="008000"/>
            <w:sz w:val="20"/>
            <w:szCs w:val="20"/>
            <w:highlight w:val="white"/>
          </w:rPr>
          <w:t xml:space="preserve"> </w:t>
        </w:r>
      </w:ins>
    </w:p>
    <w:p w14:paraId="028390EE" w14:textId="77777777" w:rsidR="003A2FEE" w:rsidRDefault="003A2FEE" w:rsidP="003A2FEE">
      <w:pPr>
        <w:autoSpaceDE w:val="0"/>
        <w:autoSpaceDN w:val="0"/>
        <w:adjustRightInd w:val="0"/>
        <w:spacing w:after="0" w:line="240" w:lineRule="auto"/>
        <w:rPr>
          <w:ins w:id="6282" w:author="Michael Bell" w:date="2013-05-06T18:07:00Z"/>
          <w:rFonts w:ascii="Courier New" w:hAnsi="Courier New" w:cs="Courier New"/>
          <w:color w:val="008000"/>
          <w:sz w:val="20"/>
          <w:szCs w:val="20"/>
          <w:highlight w:val="white"/>
        </w:rPr>
      </w:pPr>
      <w:ins w:id="6283" w:author="Michael Bell" w:date="2013-05-06T18:07:00Z">
        <w:r>
          <w:rPr>
            <w:rFonts w:ascii="Courier New" w:hAnsi="Courier New" w:cs="Courier New"/>
            <w:color w:val="008000"/>
            <w:sz w:val="20"/>
            <w:szCs w:val="20"/>
            <w:highlight w:val="white"/>
          </w:rPr>
          <w:t xml:space="preserve"> V1.0</w:t>
        </w:r>
      </w:ins>
    </w:p>
    <w:p w14:paraId="0C5B9E5B" w14:textId="77777777" w:rsidR="003A2FEE" w:rsidRDefault="003A2FEE" w:rsidP="003A2FEE">
      <w:pPr>
        <w:autoSpaceDE w:val="0"/>
        <w:autoSpaceDN w:val="0"/>
        <w:adjustRightInd w:val="0"/>
        <w:spacing w:after="0" w:line="240" w:lineRule="auto"/>
        <w:rPr>
          <w:ins w:id="6284" w:author="Michael Bell" w:date="2013-05-06T18:07:00Z"/>
          <w:rFonts w:ascii="Courier New" w:hAnsi="Courier New" w:cs="Courier New"/>
          <w:color w:val="008000"/>
          <w:sz w:val="20"/>
          <w:szCs w:val="20"/>
          <w:highlight w:val="white"/>
        </w:rPr>
      </w:pPr>
      <w:ins w:id="6285" w:author="Michael Bell" w:date="2013-05-06T18:07:00Z">
        <w:r>
          <w:rPr>
            <w:rFonts w:ascii="Courier New" w:hAnsi="Courier New" w:cs="Courier New"/>
            <w:color w:val="008000"/>
            <w:sz w:val="20"/>
            <w:szCs w:val="20"/>
            <w:highlight w:val="white"/>
          </w:rPr>
          <w:t xml:space="preserve"> </w:t>
        </w:r>
      </w:ins>
    </w:p>
    <w:p w14:paraId="31D6BCC3" w14:textId="77777777" w:rsidR="003A2FEE" w:rsidRDefault="003A2FEE" w:rsidP="003A2FEE">
      <w:pPr>
        <w:autoSpaceDE w:val="0"/>
        <w:autoSpaceDN w:val="0"/>
        <w:adjustRightInd w:val="0"/>
        <w:spacing w:after="0" w:line="240" w:lineRule="auto"/>
        <w:rPr>
          <w:ins w:id="6286" w:author="Michael Bell" w:date="2013-05-06T18:07:00Z"/>
          <w:rFonts w:ascii="Courier New" w:hAnsi="Courier New" w:cs="Courier New"/>
          <w:color w:val="008000"/>
          <w:sz w:val="20"/>
          <w:szCs w:val="20"/>
          <w:highlight w:val="white"/>
        </w:rPr>
      </w:pPr>
      <w:ins w:id="6287" w:author="Michael Bell" w:date="2013-05-06T18:07: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16145C0D" w14:textId="77777777" w:rsidR="003A2FEE" w:rsidRDefault="003A2FEE" w:rsidP="003A2FEE">
      <w:pPr>
        <w:autoSpaceDE w:val="0"/>
        <w:autoSpaceDN w:val="0"/>
        <w:adjustRightInd w:val="0"/>
        <w:spacing w:after="0" w:line="240" w:lineRule="auto"/>
        <w:rPr>
          <w:ins w:id="6288" w:author="Michael Bell" w:date="2013-05-06T18:07:00Z"/>
          <w:rFonts w:ascii="Courier New" w:hAnsi="Courier New" w:cs="Courier New"/>
          <w:color w:val="008000"/>
          <w:sz w:val="20"/>
          <w:szCs w:val="20"/>
          <w:highlight w:val="white"/>
        </w:rPr>
      </w:pPr>
      <w:ins w:id="6289" w:author="Michael Bell" w:date="2013-05-06T18:07:00Z">
        <w:r>
          <w:rPr>
            <w:rFonts w:ascii="Courier New" w:hAnsi="Courier New" w:cs="Courier New"/>
            <w:color w:val="008000"/>
            <w:sz w:val="20"/>
            <w:szCs w:val="20"/>
            <w:highlight w:val="white"/>
          </w:rPr>
          <w:t xml:space="preserve"> </w:t>
        </w:r>
      </w:ins>
    </w:p>
    <w:p w14:paraId="261C1370" w14:textId="77777777" w:rsidR="003A2FEE" w:rsidRDefault="003A2FEE" w:rsidP="003A2FEE">
      <w:pPr>
        <w:autoSpaceDE w:val="0"/>
        <w:autoSpaceDN w:val="0"/>
        <w:adjustRightInd w:val="0"/>
        <w:spacing w:after="0" w:line="240" w:lineRule="auto"/>
        <w:rPr>
          <w:ins w:id="6290" w:author="Michael Bell" w:date="2013-05-06T18:07:00Z"/>
          <w:rFonts w:ascii="Courier New" w:hAnsi="Courier New" w:cs="Courier New"/>
          <w:color w:val="008000"/>
          <w:sz w:val="20"/>
          <w:szCs w:val="20"/>
          <w:highlight w:val="white"/>
        </w:rPr>
      </w:pPr>
      <w:ins w:id="6291" w:author="Michael Bell" w:date="2013-05-06T18:07:00Z">
        <w:r>
          <w:rPr>
            <w:rFonts w:ascii="Courier New" w:hAnsi="Courier New" w:cs="Courier New"/>
            <w:color w:val="008000"/>
            <w:sz w:val="20"/>
            <w:szCs w:val="20"/>
            <w:highlight w:val="white"/>
          </w:rPr>
          <w:t xml:space="preserve"> By Michael Bell</w:t>
        </w:r>
      </w:ins>
    </w:p>
    <w:p w14:paraId="1E226E11" w14:textId="77777777" w:rsidR="003A2FEE" w:rsidRDefault="003A2FEE" w:rsidP="003A2FEE">
      <w:pPr>
        <w:autoSpaceDE w:val="0"/>
        <w:autoSpaceDN w:val="0"/>
        <w:adjustRightInd w:val="0"/>
        <w:spacing w:after="0" w:line="240" w:lineRule="auto"/>
        <w:rPr>
          <w:ins w:id="6292" w:author="Michael Bell" w:date="2013-05-06T18:07:00Z"/>
          <w:rFonts w:ascii="Courier New" w:hAnsi="Courier New" w:cs="Courier New"/>
          <w:color w:val="008000"/>
          <w:sz w:val="20"/>
          <w:szCs w:val="20"/>
          <w:highlight w:val="white"/>
        </w:rPr>
      </w:pPr>
      <w:ins w:id="6293" w:author="Michael Bell" w:date="2013-05-06T18:07:00Z">
        <w:r>
          <w:rPr>
            <w:rFonts w:ascii="Courier New" w:hAnsi="Courier New" w:cs="Courier New"/>
            <w:color w:val="008000"/>
            <w:sz w:val="20"/>
            <w:szCs w:val="20"/>
            <w:highlight w:val="white"/>
          </w:rPr>
          <w:t xml:space="preserve"> </w:t>
        </w:r>
      </w:ins>
    </w:p>
    <w:p w14:paraId="29E5511D" w14:textId="77777777" w:rsidR="003A2FEE" w:rsidRDefault="003A2FEE" w:rsidP="003A2FEE">
      <w:pPr>
        <w:autoSpaceDE w:val="0"/>
        <w:autoSpaceDN w:val="0"/>
        <w:adjustRightInd w:val="0"/>
        <w:spacing w:after="0" w:line="240" w:lineRule="auto"/>
        <w:rPr>
          <w:ins w:id="6294" w:author="Michael Bell" w:date="2013-05-06T18:07:00Z"/>
          <w:rFonts w:ascii="Courier New" w:hAnsi="Courier New" w:cs="Courier New"/>
          <w:color w:val="008000"/>
          <w:sz w:val="20"/>
          <w:szCs w:val="20"/>
          <w:highlight w:val="white"/>
        </w:rPr>
      </w:pPr>
      <w:ins w:id="6295" w:author="Michael Bell" w:date="2013-05-06T18:07:00Z">
        <w:r>
          <w:rPr>
            <w:rFonts w:ascii="Courier New" w:hAnsi="Courier New" w:cs="Courier New"/>
            <w:color w:val="008000"/>
            <w:sz w:val="20"/>
            <w:szCs w:val="20"/>
            <w:highlight w:val="white"/>
          </w:rPr>
          <w:t xml:space="preserve"> Programing started: 02/02/2013 at 14:08</w:t>
        </w:r>
      </w:ins>
    </w:p>
    <w:p w14:paraId="5D6599F1" w14:textId="77777777" w:rsidR="003A2FEE" w:rsidRDefault="003A2FEE" w:rsidP="003A2FEE">
      <w:pPr>
        <w:autoSpaceDE w:val="0"/>
        <w:autoSpaceDN w:val="0"/>
        <w:adjustRightInd w:val="0"/>
        <w:spacing w:after="0" w:line="240" w:lineRule="auto"/>
        <w:rPr>
          <w:ins w:id="6296" w:author="Michael Bell" w:date="2013-05-06T18:07:00Z"/>
          <w:rFonts w:ascii="Courier New" w:hAnsi="Courier New" w:cs="Courier New"/>
          <w:color w:val="008000"/>
          <w:sz w:val="20"/>
          <w:szCs w:val="20"/>
          <w:highlight w:val="white"/>
        </w:rPr>
      </w:pPr>
      <w:ins w:id="6297" w:author="Michael Bell" w:date="2013-05-06T18:07:00Z">
        <w:r>
          <w:rPr>
            <w:rFonts w:ascii="Courier New" w:hAnsi="Courier New" w:cs="Courier New"/>
            <w:color w:val="008000"/>
            <w:sz w:val="20"/>
            <w:szCs w:val="20"/>
            <w:highlight w:val="white"/>
          </w:rPr>
          <w:t xml:space="preserve"> </w:t>
        </w:r>
      </w:ins>
    </w:p>
    <w:p w14:paraId="1DCF90ED" w14:textId="77777777" w:rsidR="003A2FEE" w:rsidRDefault="003A2FEE" w:rsidP="003A2FEE">
      <w:pPr>
        <w:autoSpaceDE w:val="0"/>
        <w:autoSpaceDN w:val="0"/>
        <w:adjustRightInd w:val="0"/>
        <w:spacing w:after="0" w:line="240" w:lineRule="auto"/>
        <w:rPr>
          <w:ins w:id="6298" w:author="Michael Bell" w:date="2013-05-06T18:07:00Z"/>
          <w:rFonts w:ascii="Courier New" w:hAnsi="Courier New" w:cs="Courier New"/>
          <w:color w:val="008000"/>
          <w:sz w:val="20"/>
          <w:szCs w:val="20"/>
          <w:highlight w:val="white"/>
        </w:rPr>
      </w:pPr>
      <w:ins w:id="6299" w:author="Michael Bell" w:date="2013-05-06T18:07:00Z">
        <w:r>
          <w:rPr>
            <w:rFonts w:ascii="Courier New" w:hAnsi="Courier New" w:cs="Courier New"/>
            <w:color w:val="008000"/>
            <w:sz w:val="20"/>
            <w:szCs w:val="20"/>
            <w:highlight w:val="white"/>
          </w:rPr>
          <w:t xml:space="preserve"> Programing completed: 06/05/2013 at 17:45</w:t>
        </w:r>
      </w:ins>
    </w:p>
    <w:p w14:paraId="3EF79224" w14:textId="77777777" w:rsidR="003A2FEE" w:rsidRDefault="003A2FEE" w:rsidP="003A2FEE">
      <w:pPr>
        <w:autoSpaceDE w:val="0"/>
        <w:autoSpaceDN w:val="0"/>
        <w:adjustRightInd w:val="0"/>
        <w:spacing w:after="0" w:line="240" w:lineRule="auto"/>
        <w:rPr>
          <w:ins w:id="6300" w:author="Michael Bell" w:date="2013-05-06T18:07:00Z"/>
          <w:rFonts w:ascii="Courier New" w:hAnsi="Courier New" w:cs="Courier New"/>
          <w:color w:val="008000"/>
          <w:sz w:val="20"/>
          <w:szCs w:val="20"/>
          <w:highlight w:val="white"/>
        </w:rPr>
      </w:pPr>
      <w:ins w:id="6301" w:author="Michael Bell" w:date="2013-05-06T18:07:00Z">
        <w:r>
          <w:rPr>
            <w:rFonts w:ascii="Courier New" w:hAnsi="Courier New" w:cs="Courier New"/>
            <w:color w:val="008000"/>
            <w:sz w:val="20"/>
            <w:szCs w:val="20"/>
            <w:highlight w:val="white"/>
          </w:rPr>
          <w:t xml:space="preserve"> </w:t>
        </w:r>
      </w:ins>
    </w:p>
    <w:p w14:paraId="3AAE31D7" w14:textId="77777777" w:rsidR="003A2FEE" w:rsidRDefault="003A2FEE" w:rsidP="003A2FEE">
      <w:pPr>
        <w:autoSpaceDE w:val="0"/>
        <w:autoSpaceDN w:val="0"/>
        <w:adjustRightInd w:val="0"/>
        <w:spacing w:after="0" w:line="240" w:lineRule="auto"/>
        <w:rPr>
          <w:ins w:id="6302" w:author="Michael Bell" w:date="2013-05-06T18:07:00Z"/>
          <w:rFonts w:ascii="Courier New" w:hAnsi="Courier New" w:cs="Courier New"/>
          <w:color w:val="000000"/>
          <w:sz w:val="20"/>
          <w:szCs w:val="20"/>
          <w:highlight w:val="white"/>
        </w:rPr>
      </w:pPr>
      <w:ins w:id="6303" w:author="Michael Bell" w:date="2013-05-06T18:07:00Z">
        <w:r>
          <w:rPr>
            <w:rFonts w:ascii="Courier New" w:hAnsi="Courier New" w:cs="Courier New"/>
            <w:color w:val="008000"/>
            <w:sz w:val="20"/>
            <w:szCs w:val="20"/>
            <w:highlight w:val="white"/>
          </w:rPr>
          <w:t xml:space="preserve"> */</w:t>
        </w:r>
      </w:ins>
    </w:p>
    <w:p w14:paraId="47BAD8E0" w14:textId="77777777" w:rsidR="003A2FEE" w:rsidRDefault="003A2FEE" w:rsidP="003A2FEE">
      <w:pPr>
        <w:autoSpaceDE w:val="0"/>
        <w:autoSpaceDN w:val="0"/>
        <w:adjustRightInd w:val="0"/>
        <w:spacing w:after="0" w:line="240" w:lineRule="auto"/>
        <w:rPr>
          <w:ins w:id="6304" w:author="Michael Bell" w:date="2013-05-06T18:07:00Z"/>
          <w:rFonts w:ascii="Courier New" w:hAnsi="Courier New" w:cs="Courier New"/>
          <w:color w:val="000000"/>
          <w:sz w:val="20"/>
          <w:szCs w:val="20"/>
          <w:highlight w:val="white"/>
        </w:rPr>
      </w:pPr>
      <w:ins w:id="6305" w:author="Michael Bell" w:date="2013-05-06T18:07:00Z">
        <w:r>
          <w:rPr>
            <w:rFonts w:ascii="Courier New" w:hAnsi="Courier New" w:cs="Courier New"/>
            <w:color w:val="000000"/>
            <w:sz w:val="20"/>
            <w:szCs w:val="20"/>
            <w:highlight w:val="white"/>
          </w:rPr>
          <w:t xml:space="preserve"> </w:t>
        </w:r>
      </w:ins>
    </w:p>
    <w:p w14:paraId="661EE60F" w14:textId="77777777" w:rsidR="003A2FEE" w:rsidRDefault="003A2FEE" w:rsidP="003A2FEE">
      <w:pPr>
        <w:autoSpaceDE w:val="0"/>
        <w:autoSpaceDN w:val="0"/>
        <w:adjustRightInd w:val="0"/>
        <w:spacing w:after="0" w:line="240" w:lineRule="auto"/>
        <w:rPr>
          <w:ins w:id="6306" w:author="Michael Bell" w:date="2013-05-06T18:07:00Z"/>
          <w:rFonts w:ascii="Courier New" w:hAnsi="Courier New" w:cs="Courier New"/>
          <w:color w:val="008000"/>
          <w:sz w:val="20"/>
          <w:szCs w:val="20"/>
          <w:highlight w:val="white"/>
        </w:rPr>
      </w:pPr>
      <w:ins w:id="6307"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/*this function is called when enter is pressed it either sets the instruction set to the </w:t>
        </w:r>
        <w:proofErr w:type="spellStart"/>
        <w:r>
          <w:rPr>
            <w:rFonts w:ascii="Courier New" w:hAnsi="Courier New" w:cs="Courier New"/>
            <w:color w:val="008000"/>
            <w:sz w:val="20"/>
            <w:szCs w:val="20"/>
            <w:highlight w:val="white"/>
          </w:rPr>
          <w:t>apropriate</w:t>
        </w:r>
        <w:proofErr w:type="spellEnd"/>
        <w:r>
          <w:rPr>
            <w:rFonts w:ascii="Courier New" w:hAnsi="Courier New" w:cs="Courier New"/>
            <w:color w:val="008000"/>
            <w:sz w:val="20"/>
            <w:szCs w:val="20"/>
            <w:highlight w:val="white"/>
          </w:rPr>
          <w:t xml:space="preserve"> station or</w:t>
        </w:r>
      </w:ins>
    </w:p>
    <w:p w14:paraId="4A6CC1BD" w14:textId="77777777" w:rsidR="003A2FEE" w:rsidRDefault="003A2FEE" w:rsidP="003A2FEE">
      <w:pPr>
        <w:autoSpaceDE w:val="0"/>
        <w:autoSpaceDN w:val="0"/>
        <w:adjustRightInd w:val="0"/>
        <w:spacing w:after="0" w:line="240" w:lineRule="auto"/>
        <w:rPr>
          <w:ins w:id="6308" w:author="Michael Bell" w:date="2013-05-06T18:07:00Z"/>
          <w:rFonts w:ascii="Courier New" w:hAnsi="Courier New" w:cs="Courier New"/>
          <w:color w:val="000000"/>
          <w:sz w:val="20"/>
          <w:szCs w:val="20"/>
          <w:highlight w:val="white"/>
        </w:rPr>
      </w:pPr>
      <w:ins w:id="6309" w:author="Michael Bell" w:date="2013-05-06T18:07:00Z">
        <w:r>
          <w:rPr>
            <w:rFonts w:ascii="Courier New" w:hAnsi="Courier New" w:cs="Courier New"/>
            <w:color w:val="008000"/>
            <w:sz w:val="20"/>
            <w:szCs w:val="20"/>
            <w:highlight w:val="white"/>
          </w:rPr>
          <w:t xml:space="preserve"> </w:t>
        </w:r>
        <w:proofErr w:type="gramStart"/>
        <w:r>
          <w:rPr>
            <w:rFonts w:ascii="Courier New" w:hAnsi="Courier New" w:cs="Courier New"/>
            <w:color w:val="008000"/>
            <w:sz w:val="20"/>
            <w:szCs w:val="20"/>
            <w:highlight w:val="white"/>
          </w:rPr>
          <w:t>it</w:t>
        </w:r>
        <w:proofErr w:type="gramEnd"/>
        <w:r>
          <w:rPr>
            <w:rFonts w:ascii="Courier New" w:hAnsi="Courier New" w:cs="Courier New"/>
            <w:color w:val="008000"/>
            <w:sz w:val="20"/>
            <w:szCs w:val="20"/>
            <w:highlight w:val="white"/>
          </w:rPr>
          <w:t xml:space="preserve"> runs the function for backlight or top speed*/</w:t>
        </w:r>
      </w:ins>
    </w:p>
    <w:p w14:paraId="495145E7" w14:textId="77777777" w:rsidR="003A2FEE" w:rsidRDefault="003A2FEE" w:rsidP="003A2FEE">
      <w:pPr>
        <w:autoSpaceDE w:val="0"/>
        <w:autoSpaceDN w:val="0"/>
        <w:adjustRightInd w:val="0"/>
        <w:spacing w:after="0" w:line="240" w:lineRule="auto"/>
        <w:rPr>
          <w:ins w:id="6310" w:author="Michael Bell" w:date="2013-05-06T18:07:00Z"/>
          <w:rFonts w:ascii="Courier New" w:hAnsi="Courier New" w:cs="Courier New"/>
          <w:color w:val="000000"/>
          <w:sz w:val="20"/>
          <w:szCs w:val="20"/>
          <w:highlight w:val="white"/>
        </w:rPr>
      </w:pPr>
    </w:p>
    <w:p w14:paraId="4DF38B61" w14:textId="77777777" w:rsidR="003A2FEE" w:rsidRDefault="003A2FEE" w:rsidP="003A2FEE">
      <w:pPr>
        <w:autoSpaceDE w:val="0"/>
        <w:autoSpaceDN w:val="0"/>
        <w:adjustRightInd w:val="0"/>
        <w:spacing w:after="0" w:line="240" w:lineRule="auto"/>
        <w:rPr>
          <w:ins w:id="6311" w:author="Michael Bell" w:date="2013-05-06T18:07:00Z"/>
          <w:rFonts w:ascii="Courier New" w:hAnsi="Courier New" w:cs="Courier New"/>
          <w:color w:val="008000"/>
          <w:sz w:val="20"/>
          <w:szCs w:val="20"/>
          <w:highlight w:val="white"/>
        </w:rPr>
      </w:pPr>
      <w:proofErr w:type="gramStart"/>
      <w:ins w:id="6312" w:author="Michael Bell" w:date="2013-05-06T18:07:00Z">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respondEnter</w:t>
        </w:r>
        <w:proofErr w:type="spellEnd"/>
        <w:r>
          <w:rPr>
            <w:rFonts w:ascii="Courier New" w:hAnsi="Courier New" w:cs="Courier New"/>
            <w:b/>
            <w:bCs/>
            <w:color w:val="000080"/>
            <w:sz w:val="20"/>
            <w:szCs w:val="20"/>
            <w:highlight w:val="white"/>
          </w:rPr>
          <w:t>(</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menuX</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8000FF"/>
            <w:sz w:val="20"/>
            <w:szCs w:val="20"/>
            <w:highlight w:val="white"/>
          </w:rPr>
          <w:t>int</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function takes in the current menu position</w:t>
        </w:r>
      </w:ins>
    </w:p>
    <w:p w14:paraId="1336E7A0" w14:textId="77777777" w:rsidR="003A2FEE" w:rsidRDefault="003A2FEE" w:rsidP="003A2FEE">
      <w:pPr>
        <w:autoSpaceDE w:val="0"/>
        <w:autoSpaceDN w:val="0"/>
        <w:adjustRightInd w:val="0"/>
        <w:spacing w:after="0" w:line="240" w:lineRule="auto"/>
        <w:rPr>
          <w:ins w:id="6313" w:author="Michael Bell" w:date="2013-05-06T18:07:00Z"/>
          <w:rFonts w:ascii="Courier New" w:hAnsi="Courier New" w:cs="Courier New"/>
          <w:color w:val="000000"/>
          <w:sz w:val="20"/>
          <w:szCs w:val="20"/>
          <w:highlight w:val="white"/>
        </w:rPr>
      </w:pPr>
      <w:ins w:id="6314" w:author="Michael Bell" w:date="2013-05-06T18:07:00Z">
        <w:r>
          <w:rPr>
            <w:rFonts w:ascii="Courier New" w:hAnsi="Courier New" w:cs="Courier New"/>
            <w:b/>
            <w:bCs/>
            <w:color w:val="000080"/>
            <w:sz w:val="20"/>
            <w:szCs w:val="20"/>
            <w:highlight w:val="white"/>
          </w:rPr>
          <w:t>{</w:t>
        </w:r>
      </w:ins>
    </w:p>
    <w:p w14:paraId="3C60A15E" w14:textId="77777777" w:rsidR="003A2FEE" w:rsidRDefault="003A2FEE" w:rsidP="003A2FEE">
      <w:pPr>
        <w:autoSpaceDE w:val="0"/>
        <w:autoSpaceDN w:val="0"/>
        <w:adjustRightInd w:val="0"/>
        <w:spacing w:after="0" w:line="240" w:lineRule="auto"/>
        <w:rPr>
          <w:ins w:id="6315" w:author="Michael Bell" w:date="2013-05-06T18:07:00Z"/>
          <w:rFonts w:ascii="Courier New" w:hAnsi="Courier New" w:cs="Courier New"/>
          <w:color w:val="008000"/>
          <w:sz w:val="20"/>
          <w:szCs w:val="20"/>
          <w:highlight w:val="white"/>
        </w:rPr>
      </w:pPr>
      <w:ins w:id="6316"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7</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inTransit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//only options in the third </w:t>
        </w:r>
        <w:proofErr w:type="spellStart"/>
        <w:r>
          <w:rPr>
            <w:rFonts w:ascii="Courier New" w:hAnsi="Courier New" w:cs="Courier New"/>
            <w:color w:val="008000"/>
            <w:sz w:val="20"/>
            <w:szCs w:val="20"/>
            <w:highlight w:val="white"/>
          </w:rPr>
          <w:t>colum</w:t>
        </w:r>
        <w:proofErr w:type="spellEnd"/>
        <w:r>
          <w:rPr>
            <w:rFonts w:ascii="Courier New" w:hAnsi="Courier New" w:cs="Courier New"/>
            <w:color w:val="008000"/>
            <w:sz w:val="20"/>
            <w:szCs w:val="20"/>
            <w:highlight w:val="white"/>
          </w:rPr>
          <w:t xml:space="preserve"> do things so we check if the selected option is there</w:t>
        </w:r>
      </w:ins>
    </w:p>
    <w:p w14:paraId="621B6E7C" w14:textId="77777777" w:rsidR="003A2FEE" w:rsidRDefault="003A2FEE" w:rsidP="003A2FEE">
      <w:pPr>
        <w:autoSpaceDE w:val="0"/>
        <w:autoSpaceDN w:val="0"/>
        <w:adjustRightInd w:val="0"/>
        <w:spacing w:after="0" w:line="240" w:lineRule="auto"/>
        <w:rPr>
          <w:ins w:id="6317" w:author="Michael Bell" w:date="2013-05-06T18:07:00Z"/>
          <w:rFonts w:ascii="Courier New" w:hAnsi="Courier New" w:cs="Courier New"/>
          <w:color w:val="008000"/>
          <w:sz w:val="20"/>
          <w:szCs w:val="20"/>
          <w:highlight w:val="white"/>
        </w:rPr>
      </w:pPr>
      <w:ins w:id="6318"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section is for when a station is selected, the first 7 options are stations so we check weather that is in bounds</w:t>
        </w:r>
      </w:ins>
    </w:p>
    <w:p w14:paraId="516A74FF" w14:textId="77777777" w:rsidR="003A2FEE" w:rsidRDefault="003A2FEE" w:rsidP="003A2FEE">
      <w:pPr>
        <w:autoSpaceDE w:val="0"/>
        <w:autoSpaceDN w:val="0"/>
        <w:adjustRightInd w:val="0"/>
        <w:spacing w:after="0" w:line="240" w:lineRule="auto"/>
        <w:rPr>
          <w:ins w:id="6319" w:author="Michael Bell" w:date="2013-05-06T18:07:00Z"/>
          <w:rFonts w:ascii="Courier New" w:hAnsi="Courier New" w:cs="Courier New"/>
          <w:color w:val="008000"/>
          <w:sz w:val="20"/>
          <w:szCs w:val="20"/>
          <w:highlight w:val="white"/>
        </w:rPr>
      </w:pPr>
      <w:ins w:id="6320" w:author="Michael Bell" w:date="2013-05-06T18:07:00Z">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//if the train is already in transit then the enter button should not do anything so we check that as well</w:t>
        </w:r>
      </w:ins>
    </w:p>
    <w:p w14:paraId="7C172E54" w14:textId="77777777" w:rsidR="003A2FEE" w:rsidRDefault="003A2FEE" w:rsidP="003A2FEE">
      <w:pPr>
        <w:autoSpaceDE w:val="0"/>
        <w:autoSpaceDN w:val="0"/>
        <w:adjustRightInd w:val="0"/>
        <w:spacing w:after="0" w:line="240" w:lineRule="auto"/>
        <w:rPr>
          <w:ins w:id="6321" w:author="Michael Bell" w:date="2013-05-06T18:07:00Z"/>
          <w:rFonts w:ascii="Courier New" w:hAnsi="Courier New" w:cs="Courier New"/>
          <w:color w:val="000000"/>
          <w:sz w:val="20"/>
          <w:szCs w:val="20"/>
          <w:highlight w:val="white"/>
        </w:rPr>
      </w:pPr>
      <w:ins w:id="632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0594899" w14:textId="77777777" w:rsidR="003A2FEE" w:rsidRDefault="003A2FEE" w:rsidP="003A2FEE">
      <w:pPr>
        <w:autoSpaceDE w:val="0"/>
        <w:autoSpaceDN w:val="0"/>
        <w:adjustRightInd w:val="0"/>
        <w:spacing w:after="0" w:line="240" w:lineRule="auto"/>
        <w:rPr>
          <w:ins w:id="6323" w:author="Michael Bell" w:date="2013-05-06T18:07:00Z"/>
          <w:rFonts w:ascii="Courier New" w:hAnsi="Courier New" w:cs="Courier New"/>
          <w:color w:val="008000"/>
          <w:sz w:val="20"/>
          <w:szCs w:val="20"/>
          <w:highlight w:val="white"/>
        </w:rPr>
      </w:pPr>
      <w:ins w:id="6324"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instSet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 xml:space="preserve">//the y position of the cursor also corresponds to the </w:t>
        </w:r>
        <w:proofErr w:type="spellStart"/>
        <w:r>
          <w:rPr>
            <w:rFonts w:ascii="Courier New" w:hAnsi="Courier New" w:cs="Courier New"/>
            <w:color w:val="008000"/>
            <w:sz w:val="20"/>
            <w:szCs w:val="20"/>
            <w:highlight w:val="white"/>
          </w:rPr>
          <w:t>relivent</w:t>
        </w:r>
        <w:proofErr w:type="spellEnd"/>
        <w:r>
          <w:rPr>
            <w:rFonts w:ascii="Courier New" w:hAnsi="Courier New" w:cs="Courier New"/>
            <w:color w:val="008000"/>
            <w:sz w:val="20"/>
            <w:szCs w:val="20"/>
            <w:highlight w:val="white"/>
          </w:rPr>
          <w:t xml:space="preserve"> instruction set, this is selected when enter is pressed</w:t>
        </w:r>
      </w:ins>
    </w:p>
    <w:p w14:paraId="1C42E7A2" w14:textId="77777777" w:rsidR="003A2FEE" w:rsidRDefault="003A2FEE" w:rsidP="003A2FEE">
      <w:pPr>
        <w:autoSpaceDE w:val="0"/>
        <w:autoSpaceDN w:val="0"/>
        <w:adjustRightInd w:val="0"/>
        <w:spacing w:after="0" w:line="240" w:lineRule="auto"/>
        <w:rPr>
          <w:ins w:id="6325" w:author="Michael Bell" w:date="2013-05-06T18:07:00Z"/>
          <w:rFonts w:ascii="Courier New" w:hAnsi="Courier New" w:cs="Courier New"/>
          <w:color w:val="008000"/>
          <w:sz w:val="20"/>
          <w:szCs w:val="20"/>
          <w:highlight w:val="white"/>
        </w:rPr>
      </w:pPr>
      <w:ins w:id="6326"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instPos</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then go to the start of the instructions</w:t>
        </w:r>
      </w:ins>
    </w:p>
    <w:p w14:paraId="4DBCE15B" w14:textId="77777777" w:rsidR="003A2FEE" w:rsidRDefault="003A2FEE" w:rsidP="003A2FEE">
      <w:pPr>
        <w:autoSpaceDE w:val="0"/>
        <w:autoSpaceDN w:val="0"/>
        <w:adjustRightInd w:val="0"/>
        <w:spacing w:after="0" w:line="240" w:lineRule="auto"/>
        <w:rPr>
          <w:ins w:id="6327" w:author="Michael Bell" w:date="2013-05-06T18:07:00Z"/>
          <w:rFonts w:ascii="Courier New" w:hAnsi="Courier New" w:cs="Courier New"/>
          <w:color w:val="000000"/>
          <w:sz w:val="20"/>
          <w:szCs w:val="20"/>
          <w:highlight w:val="white"/>
        </w:rPr>
      </w:pPr>
      <w:ins w:id="6328" w:author="Michael Bell" w:date="2013-05-06T18:07:00Z">
        <w:r>
          <w:rPr>
            <w:rFonts w:ascii="Courier New" w:hAnsi="Courier New" w:cs="Courier New"/>
            <w:color w:val="000000"/>
            <w:sz w:val="20"/>
            <w:szCs w:val="20"/>
            <w:highlight w:val="white"/>
          </w:rPr>
          <w:t xml:space="preserve">    </w:t>
        </w:r>
      </w:ins>
    </w:p>
    <w:p w14:paraId="621E400A" w14:textId="77777777" w:rsidR="003A2FEE" w:rsidRDefault="003A2FEE" w:rsidP="003A2FEE">
      <w:pPr>
        <w:autoSpaceDE w:val="0"/>
        <w:autoSpaceDN w:val="0"/>
        <w:adjustRightInd w:val="0"/>
        <w:spacing w:after="0" w:line="240" w:lineRule="auto"/>
        <w:rPr>
          <w:ins w:id="6329" w:author="Michael Bell" w:date="2013-05-06T18:07:00Z"/>
          <w:rFonts w:ascii="Courier New" w:hAnsi="Courier New" w:cs="Courier New"/>
          <w:color w:val="008000"/>
          <w:sz w:val="20"/>
          <w:szCs w:val="20"/>
          <w:highlight w:val="white"/>
        </w:rPr>
      </w:pPr>
      <w:ins w:id="6330"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//the cursor is reset for when transit is complete</w:t>
        </w:r>
      </w:ins>
    </w:p>
    <w:p w14:paraId="3D8BB39F" w14:textId="77777777" w:rsidR="003A2FEE" w:rsidRDefault="003A2FEE" w:rsidP="003A2FEE">
      <w:pPr>
        <w:autoSpaceDE w:val="0"/>
        <w:autoSpaceDN w:val="0"/>
        <w:adjustRightInd w:val="0"/>
        <w:spacing w:after="0" w:line="240" w:lineRule="auto"/>
        <w:rPr>
          <w:ins w:id="6331" w:author="Michael Bell" w:date="2013-05-06T18:07:00Z"/>
          <w:rFonts w:ascii="Courier New" w:hAnsi="Courier New" w:cs="Courier New"/>
          <w:color w:val="000000"/>
          <w:sz w:val="20"/>
          <w:szCs w:val="20"/>
          <w:highlight w:val="white"/>
        </w:rPr>
      </w:pPr>
      <w:ins w:id="6332"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menuPosY</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ins>
    </w:p>
    <w:p w14:paraId="3376BB7F" w14:textId="77777777" w:rsidR="003A2FEE" w:rsidRDefault="003A2FEE" w:rsidP="003A2FEE">
      <w:pPr>
        <w:autoSpaceDE w:val="0"/>
        <w:autoSpaceDN w:val="0"/>
        <w:adjustRightInd w:val="0"/>
        <w:spacing w:after="0" w:line="240" w:lineRule="auto"/>
        <w:rPr>
          <w:ins w:id="6333" w:author="Michael Bell" w:date="2013-05-06T18:07:00Z"/>
          <w:rFonts w:ascii="Courier New" w:hAnsi="Courier New" w:cs="Courier New"/>
          <w:color w:val="000000"/>
          <w:sz w:val="20"/>
          <w:szCs w:val="20"/>
          <w:highlight w:val="white"/>
        </w:rPr>
      </w:pPr>
      <w:ins w:id="6334" w:author="Michael Bell" w:date="2013-05-06T18:07:00Z">
        <w:r>
          <w:rPr>
            <w:rFonts w:ascii="Courier New" w:hAnsi="Courier New" w:cs="Courier New"/>
            <w:color w:val="000000"/>
            <w:sz w:val="20"/>
            <w:szCs w:val="20"/>
            <w:highlight w:val="white"/>
          </w:rPr>
          <w:t xml:space="preserve">    </w:t>
        </w:r>
      </w:ins>
    </w:p>
    <w:p w14:paraId="6D03BDB7" w14:textId="77777777" w:rsidR="003A2FEE" w:rsidRDefault="003A2FEE" w:rsidP="003A2FEE">
      <w:pPr>
        <w:autoSpaceDE w:val="0"/>
        <w:autoSpaceDN w:val="0"/>
        <w:adjustRightInd w:val="0"/>
        <w:spacing w:after="0" w:line="240" w:lineRule="auto"/>
        <w:rPr>
          <w:ins w:id="6335" w:author="Michael Bell" w:date="2013-05-06T18:07:00Z"/>
          <w:rFonts w:ascii="Courier New" w:hAnsi="Courier New" w:cs="Courier New"/>
          <w:color w:val="008000"/>
          <w:sz w:val="20"/>
          <w:szCs w:val="20"/>
          <w:highlight w:val="white"/>
        </w:rPr>
      </w:pPr>
      <w:ins w:id="6336"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inTransit</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//we set the train in transit which starts the instructions and locks the screen</w:t>
        </w:r>
      </w:ins>
    </w:p>
    <w:p w14:paraId="439219BB" w14:textId="77777777" w:rsidR="003A2FEE" w:rsidRDefault="003A2FEE" w:rsidP="003A2FEE">
      <w:pPr>
        <w:autoSpaceDE w:val="0"/>
        <w:autoSpaceDN w:val="0"/>
        <w:adjustRightInd w:val="0"/>
        <w:spacing w:after="0" w:line="240" w:lineRule="auto"/>
        <w:rPr>
          <w:ins w:id="6337" w:author="Michael Bell" w:date="2013-05-06T18:07:00Z"/>
          <w:rFonts w:ascii="Courier New" w:hAnsi="Courier New" w:cs="Courier New"/>
          <w:color w:val="000000"/>
          <w:sz w:val="20"/>
          <w:szCs w:val="20"/>
          <w:highlight w:val="white"/>
        </w:rPr>
      </w:pPr>
      <w:ins w:id="6338"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56F1E556" w14:textId="77777777" w:rsidR="003A2FEE" w:rsidRDefault="003A2FEE" w:rsidP="003A2FEE">
      <w:pPr>
        <w:autoSpaceDE w:val="0"/>
        <w:autoSpaceDN w:val="0"/>
        <w:adjustRightInd w:val="0"/>
        <w:spacing w:after="0" w:line="240" w:lineRule="auto"/>
        <w:rPr>
          <w:ins w:id="6339" w:author="Michael Bell" w:date="2013-05-06T18:07:00Z"/>
          <w:rFonts w:ascii="Courier New" w:hAnsi="Courier New" w:cs="Courier New"/>
          <w:color w:val="000000"/>
          <w:sz w:val="20"/>
          <w:szCs w:val="20"/>
          <w:highlight w:val="white"/>
        </w:rPr>
      </w:pPr>
      <w:ins w:id="6340"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18F7FC3F" w14:textId="77777777" w:rsidR="003A2FEE" w:rsidRDefault="003A2FEE" w:rsidP="003A2FEE">
      <w:pPr>
        <w:autoSpaceDE w:val="0"/>
        <w:autoSpaceDN w:val="0"/>
        <w:adjustRightInd w:val="0"/>
        <w:spacing w:after="0" w:line="240" w:lineRule="auto"/>
        <w:rPr>
          <w:ins w:id="6341" w:author="Michael Bell" w:date="2013-05-06T18:07:00Z"/>
          <w:rFonts w:ascii="Courier New" w:hAnsi="Courier New" w:cs="Courier New"/>
          <w:color w:val="000000"/>
          <w:sz w:val="20"/>
          <w:szCs w:val="20"/>
          <w:highlight w:val="white"/>
        </w:rPr>
      </w:pPr>
      <w:ins w:id="634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C94B4DB" w14:textId="77777777" w:rsidR="003A2FEE" w:rsidRDefault="003A2FEE" w:rsidP="003A2FEE">
      <w:pPr>
        <w:autoSpaceDE w:val="0"/>
        <w:autoSpaceDN w:val="0"/>
        <w:adjustRightInd w:val="0"/>
        <w:spacing w:after="0" w:line="240" w:lineRule="auto"/>
        <w:rPr>
          <w:ins w:id="6343" w:author="Michael Bell" w:date="2013-05-06T18:07:00Z"/>
          <w:rFonts w:ascii="Courier New" w:hAnsi="Courier New" w:cs="Courier New"/>
          <w:color w:val="008000"/>
          <w:sz w:val="20"/>
          <w:szCs w:val="20"/>
          <w:highlight w:val="white"/>
        </w:rPr>
      </w:pPr>
      <w:ins w:id="6344"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menuPosX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butonCaptured</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false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//check conditions</w:t>
        </w:r>
      </w:ins>
    </w:p>
    <w:p w14:paraId="6FEB29B2" w14:textId="77777777" w:rsidR="003A2FEE" w:rsidRDefault="003A2FEE" w:rsidP="003A2FEE">
      <w:pPr>
        <w:autoSpaceDE w:val="0"/>
        <w:autoSpaceDN w:val="0"/>
        <w:adjustRightInd w:val="0"/>
        <w:spacing w:after="0" w:line="240" w:lineRule="auto"/>
        <w:rPr>
          <w:ins w:id="6345" w:author="Michael Bell" w:date="2013-05-06T18:07:00Z"/>
          <w:rFonts w:ascii="Courier New" w:hAnsi="Courier New" w:cs="Courier New"/>
          <w:color w:val="000000"/>
          <w:sz w:val="20"/>
          <w:szCs w:val="20"/>
          <w:highlight w:val="white"/>
        </w:rPr>
      </w:pPr>
      <w:ins w:id="6346"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2BAB807C" w14:textId="77777777" w:rsidR="003A2FEE" w:rsidRDefault="003A2FEE" w:rsidP="003A2FEE">
      <w:pPr>
        <w:autoSpaceDE w:val="0"/>
        <w:autoSpaceDN w:val="0"/>
        <w:adjustRightInd w:val="0"/>
        <w:spacing w:after="0" w:line="240" w:lineRule="auto"/>
        <w:rPr>
          <w:ins w:id="6347" w:author="Michael Bell" w:date="2013-05-06T18:07:00Z"/>
          <w:rFonts w:ascii="Courier New" w:hAnsi="Courier New" w:cs="Courier New"/>
          <w:color w:val="008000"/>
          <w:sz w:val="20"/>
          <w:szCs w:val="20"/>
          <w:highlight w:val="white"/>
        </w:rPr>
      </w:pPr>
      <w:ins w:id="6348"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menuPosX</w:t>
        </w:r>
        <w:proofErr w:type="spellEnd"/>
        <w:proofErr w:type="gram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//move menu position</w:t>
        </w:r>
      </w:ins>
    </w:p>
    <w:p w14:paraId="6D6CE165" w14:textId="77777777" w:rsidR="003A2FEE" w:rsidRDefault="003A2FEE" w:rsidP="003A2FEE">
      <w:pPr>
        <w:autoSpaceDE w:val="0"/>
        <w:autoSpaceDN w:val="0"/>
        <w:adjustRightInd w:val="0"/>
        <w:spacing w:after="0" w:line="240" w:lineRule="auto"/>
        <w:rPr>
          <w:ins w:id="6349" w:author="Michael Bell" w:date="2013-05-06T18:07:00Z"/>
          <w:rFonts w:ascii="Courier New" w:hAnsi="Courier New" w:cs="Courier New"/>
          <w:color w:val="008000"/>
          <w:sz w:val="20"/>
          <w:szCs w:val="20"/>
          <w:highlight w:val="white"/>
        </w:rPr>
      </w:pPr>
      <w:ins w:id="6350"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butonCaptured</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true</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//say that a button is being pressed</w:t>
        </w:r>
      </w:ins>
    </w:p>
    <w:p w14:paraId="050FE36B" w14:textId="77777777" w:rsidR="003A2FEE" w:rsidRDefault="003A2FEE" w:rsidP="003A2FEE">
      <w:pPr>
        <w:autoSpaceDE w:val="0"/>
        <w:autoSpaceDN w:val="0"/>
        <w:adjustRightInd w:val="0"/>
        <w:spacing w:after="0" w:line="240" w:lineRule="auto"/>
        <w:rPr>
          <w:ins w:id="6351" w:author="Michael Bell" w:date="2013-05-06T18:07:00Z"/>
          <w:rFonts w:ascii="Courier New" w:hAnsi="Courier New" w:cs="Courier New"/>
          <w:color w:val="008000"/>
          <w:sz w:val="20"/>
          <w:szCs w:val="20"/>
          <w:highlight w:val="white"/>
        </w:rPr>
      </w:pPr>
      <w:ins w:id="6352" w:author="Michael Bell" w:date="2013-05-06T18:07: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lastMenuMove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rightOut</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//record the last move</w:t>
        </w:r>
      </w:ins>
    </w:p>
    <w:p w14:paraId="4D943FEF" w14:textId="77777777" w:rsidR="003A2FEE" w:rsidRDefault="003A2FEE" w:rsidP="003A2FEE">
      <w:pPr>
        <w:autoSpaceDE w:val="0"/>
        <w:autoSpaceDN w:val="0"/>
        <w:adjustRightInd w:val="0"/>
        <w:spacing w:after="0" w:line="240" w:lineRule="auto"/>
        <w:rPr>
          <w:ins w:id="6353" w:author="Michael Bell" w:date="2013-05-06T18:07:00Z"/>
          <w:rFonts w:ascii="Courier New" w:hAnsi="Courier New" w:cs="Courier New"/>
          <w:color w:val="000000"/>
          <w:sz w:val="20"/>
          <w:szCs w:val="20"/>
          <w:highlight w:val="white"/>
        </w:rPr>
      </w:pPr>
      <w:ins w:id="6354"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4B659947" w14:textId="77777777" w:rsidR="003A2FEE" w:rsidRDefault="003A2FEE" w:rsidP="003A2FEE">
      <w:pPr>
        <w:autoSpaceDE w:val="0"/>
        <w:autoSpaceDN w:val="0"/>
        <w:adjustRightInd w:val="0"/>
        <w:spacing w:after="0" w:line="240" w:lineRule="auto"/>
        <w:rPr>
          <w:ins w:id="6355" w:author="Michael Bell" w:date="2013-05-06T18:07:00Z"/>
          <w:rFonts w:ascii="Courier New" w:hAnsi="Courier New" w:cs="Courier New"/>
          <w:color w:val="000000"/>
          <w:sz w:val="20"/>
          <w:szCs w:val="20"/>
          <w:highlight w:val="white"/>
        </w:rPr>
      </w:pPr>
      <w:ins w:id="6356"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B61063" w14:textId="77777777" w:rsidR="003A2FEE" w:rsidRDefault="003A2FEE" w:rsidP="003A2FEE">
      <w:pPr>
        <w:autoSpaceDE w:val="0"/>
        <w:autoSpaceDN w:val="0"/>
        <w:adjustRightInd w:val="0"/>
        <w:spacing w:after="0" w:line="240" w:lineRule="auto"/>
        <w:rPr>
          <w:ins w:id="6357" w:author="Michael Bell" w:date="2013-05-06T18:07:00Z"/>
          <w:rFonts w:ascii="Courier New" w:hAnsi="Courier New" w:cs="Courier New"/>
          <w:color w:val="000000"/>
          <w:sz w:val="20"/>
          <w:szCs w:val="20"/>
          <w:highlight w:val="white"/>
        </w:rPr>
      </w:pPr>
      <w:ins w:id="6358" w:author="Michael Bell" w:date="2013-05-06T18:07:00Z">
        <w:r>
          <w:rPr>
            <w:rFonts w:ascii="Courier New" w:hAnsi="Courier New" w:cs="Courier New"/>
            <w:color w:val="000000"/>
            <w:sz w:val="20"/>
            <w:szCs w:val="20"/>
            <w:highlight w:val="white"/>
          </w:rPr>
          <w:t xml:space="preserve">  </w:t>
        </w:r>
      </w:ins>
    </w:p>
    <w:p w14:paraId="4A9F6667" w14:textId="77777777" w:rsidR="003A2FEE" w:rsidRDefault="003A2FEE" w:rsidP="003A2FEE">
      <w:pPr>
        <w:autoSpaceDE w:val="0"/>
        <w:autoSpaceDN w:val="0"/>
        <w:adjustRightInd w:val="0"/>
        <w:spacing w:after="0" w:line="240" w:lineRule="auto"/>
        <w:rPr>
          <w:ins w:id="6359" w:author="Michael Bell" w:date="2013-05-06T18:07:00Z"/>
          <w:rFonts w:ascii="Courier New" w:hAnsi="Courier New" w:cs="Courier New"/>
          <w:color w:val="008000"/>
          <w:sz w:val="20"/>
          <w:szCs w:val="20"/>
          <w:highlight w:val="white"/>
        </w:rPr>
      </w:pPr>
      <w:ins w:id="6360"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spellStart"/>
        <w:proofErr w:type="gramEnd"/>
        <w:r>
          <w:rPr>
            <w:rFonts w:ascii="Courier New" w:hAnsi="Courier New" w:cs="Courier New"/>
            <w:color w:val="000000"/>
            <w:sz w:val="20"/>
            <w:szCs w:val="20"/>
            <w:highlight w:val="white"/>
          </w:rPr>
          <w:t>menuX</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&amp;&amp;</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menuY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8</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is the backlight position in the menu</w:t>
        </w:r>
      </w:ins>
    </w:p>
    <w:p w14:paraId="60285F59" w14:textId="77777777" w:rsidR="003A2FEE" w:rsidRDefault="003A2FEE" w:rsidP="003A2FEE">
      <w:pPr>
        <w:autoSpaceDE w:val="0"/>
        <w:autoSpaceDN w:val="0"/>
        <w:adjustRightInd w:val="0"/>
        <w:spacing w:after="0" w:line="240" w:lineRule="auto"/>
        <w:rPr>
          <w:ins w:id="6361" w:author="Michael Bell" w:date="2013-05-06T18:07:00Z"/>
          <w:rFonts w:ascii="Courier New" w:hAnsi="Courier New" w:cs="Courier New"/>
          <w:color w:val="000000"/>
          <w:sz w:val="20"/>
          <w:szCs w:val="20"/>
          <w:highlight w:val="white"/>
        </w:rPr>
      </w:pPr>
      <w:ins w:id="636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07DEC2AF" w14:textId="77777777" w:rsidR="003A2FEE" w:rsidRDefault="003A2FEE" w:rsidP="003A2FEE">
      <w:pPr>
        <w:autoSpaceDE w:val="0"/>
        <w:autoSpaceDN w:val="0"/>
        <w:adjustRightInd w:val="0"/>
        <w:spacing w:after="0" w:line="240" w:lineRule="auto"/>
        <w:rPr>
          <w:ins w:id="6363" w:author="Michael Bell" w:date="2013-05-06T18:07:00Z"/>
          <w:rFonts w:ascii="Courier New" w:hAnsi="Courier New" w:cs="Courier New"/>
          <w:color w:val="000000"/>
          <w:sz w:val="20"/>
          <w:szCs w:val="20"/>
          <w:highlight w:val="white"/>
        </w:rPr>
      </w:pPr>
      <w:ins w:id="6364"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r>
          <w:rPr>
            <w:rFonts w:ascii="Courier New" w:hAnsi="Courier New" w:cs="Courier New"/>
            <w:b/>
            <w:bCs/>
            <w:color w:val="000080"/>
            <w:sz w:val="20"/>
            <w:szCs w:val="20"/>
            <w:highlight w:val="white"/>
          </w:rPr>
          <w:t>(</w:t>
        </w:r>
        <w:proofErr w:type="gramEnd"/>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07DF75E4" w14:textId="77777777" w:rsidR="003A2FEE" w:rsidRDefault="003A2FEE" w:rsidP="003A2FEE">
      <w:pPr>
        <w:autoSpaceDE w:val="0"/>
        <w:autoSpaceDN w:val="0"/>
        <w:adjustRightInd w:val="0"/>
        <w:spacing w:after="0" w:line="240" w:lineRule="auto"/>
        <w:rPr>
          <w:ins w:id="6365" w:author="Michael Bell" w:date="2013-05-06T18:07:00Z"/>
          <w:rFonts w:ascii="Courier New" w:hAnsi="Courier New" w:cs="Courier New"/>
          <w:color w:val="008000"/>
          <w:sz w:val="20"/>
          <w:szCs w:val="20"/>
          <w:highlight w:val="white"/>
        </w:rPr>
      </w:pPr>
      <w:ins w:id="6366"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backlight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//1 switches the backlight off</w:t>
        </w:r>
      </w:ins>
    </w:p>
    <w:p w14:paraId="22BA55CA" w14:textId="77777777" w:rsidR="003A2FEE" w:rsidRDefault="003A2FEE" w:rsidP="003A2FEE">
      <w:pPr>
        <w:autoSpaceDE w:val="0"/>
        <w:autoSpaceDN w:val="0"/>
        <w:adjustRightInd w:val="0"/>
        <w:spacing w:after="0" w:line="240" w:lineRule="auto"/>
        <w:rPr>
          <w:ins w:id="6367" w:author="Michael Bell" w:date="2013-05-06T18:07:00Z"/>
          <w:rFonts w:ascii="Courier New" w:hAnsi="Courier New" w:cs="Courier New"/>
          <w:color w:val="000000"/>
          <w:sz w:val="20"/>
          <w:szCs w:val="20"/>
          <w:highlight w:val="white"/>
        </w:rPr>
      </w:pPr>
      <w:ins w:id="6368"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else</w:t>
        </w:r>
        <w:proofErr w:type="gramEnd"/>
      </w:ins>
    </w:p>
    <w:p w14:paraId="6179F56E" w14:textId="77777777" w:rsidR="003A2FEE" w:rsidRDefault="003A2FEE" w:rsidP="003A2FEE">
      <w:pPr>
        <w:autoSpaceDE w:val="0"/>
        <w:autoSpaceDN w:val="0"/>
        <w:adjustRightInd w:val="0"/>
        <w:spacing w:after="0" w:line="240" w:lineRule="auto"/>
        <w:rPr>
          <w:ins w:id="6369" w:author="Michael Bell" w:date="2013-05-06T18:07:00Z"/>
          <w:rFonts w:ascii="Courier New" w:hAnsi="Courier New" w:cs="Courier New"/>
          <w:color w:val="008000"/>
          <w:sz w:val="20"/>
          <w:szCs w:val="20"/>
          <w:highlight w:val="white"/>
        </w:rPr>
      </w:pPr>
      <w:ins w:id="6370" w:author="Michael Bell" w:date="2013-05-06T18:07:00Z">
        <w:r>
          <w:rPr>
            <w:rFonts w:ascii="Courier New" w:hAnsi="Courier New" w:cs="Courier New"/>
            <w:color w:val="000000"/>
            <w:sz w:val="20"/>
            <w:szCs w:val="20"/>
            <w:highlight w:val="white"/>
          </w:rPr>
          <w:t xml:space="preserve">      </w:t>
        </w:r>
        <w:proofErr w:type="gramStart"/>
        <w:r>
          <w:rPr>
            <w:rFonts w:ascii="Courier New" w:hAnsi="Courier New" w:cs="Courier New"/>
            <w:color w:val="000000"/>
            <w:sz w:val="20"/>
            <w:szCs w:val="20"/>
            <w:highlight w:val="white"/>
          </w:rPr>
          <w:t>backlight</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//2 switches it on</w:t>
        </w:r>
      </w:ins>
    </w:p>
    <w:p w14:paraId="1EC96F01" w14:textId="77777777" w:rsidR="003A2FEE" w:rsidRDefault="003A2FEE" w:rsidP="003A2FEE">
      <w:pPr>
        <w:autoSpaceDE w:val="0"/>
        <w:autoSpaceDN w:val="0"/>
        <w:adjustRightInd w:val="0"/>
        <w:spacing w:after="0" w:line="240" w:lineRule="auto"/>
        <w:rPr>
          <w:ins w:id="6371" w:author="Michael Bell" w:date="2013-05-06T18:07:00Z"/>
          <w:rFonts w:ascii="Courier New" w:hAnsi="Courier New" w:cs="Courier New"/>
          <w:color w:val="000000"/>
          <w:sz w:val="20"/>
          <w:szCs w:val="20"/>
          <w:highlight w:val="white"/>
        </w:rPr>
      </w:pPr>
      <w:ins w:id="6372" w:author="Michael Bell" w:date="2013-05-06T18:07: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30B43E60" w14:textId="779322EF" w:rsidR="00973ACE" w:rsidRDefault="003A2FEE" w:rsidP="003A2FEE">
      <w:pPr>
        <w:autoSpaceDE w:val="0"/>
        <w:autoSpaceDN w:val="0"/>
        <w:adjustRightInd w:val="0"/>
        <w:spacing w:after="0" w:line="240" w:lineRule="auto"/>
        <w:rPr>
          <w:ins w:id="6373" w:author="Michael Bell" w:date="2013-05-06T18:10:00Z"/>
          <w:rFonts w:ascii="Courier New" w:hAnsi="Courier New" w:cs="Courier New"/>
          <w:b/>
          <w:bCs/>
          <w:color w:val="000080"/>
          <w:sz w:val="20"/>
          <w:szCs w:val="20"/>
          <w:highlight w:val="white"/>
        </w:rPr>
      </w:pPr>
      <w:ins w:id="6374" w:author="Michael Bell" w:date="2013-05-06T18:07:00Z">
        <w:r>
          <w:rPr>
            <w:rFonts w:ascii="Courier New" w:hAnsi="Courier New" w:cs="Courier New"/>
            <w:b/>
            <w:bCs/>
            <w:color w:val="000080"/>
            <w:sz w:val="20"/>
            <w:szCs w:val="20"/>
            <w:highlight w:val="white"/>
          </w:rPr>
          <w:t>}</w:t>
        </w:r>
      </w:ins>
    </w:p>
    <w:p w14:paraId="62B03271" w14:textId="77777777" w:rsidR="00973ACE" w:rsidRDefault="00973ACE">
      <w:pPr>
        <w:rPr>
          <w:ins w:id="6375" w:author="Michael Bell" w:date="2013-05-06T18:10:00Z"/>
          <w:rFonts w:ascii="Courier New" w:hAnsi="Courier New" w:cs="Courier New"/>
          <w:b/>
          <w:bCs/>
          <w:color w:val="000080"/>
          <w:sz w:val="20"/>
          <w:szCs w:val="20"/>
          <w:highlight w:val="white"/>
        </w:rPr>
      </w:pPr>
      <w:ins w:id="6376" w:author="Michael Bell" w:date="2013-05-06T18:10:00Z">
        <w:r>
          <w:rPr>
            <w:rFonts w:ascii="Courier New" w:hAnsi="Courier New" w:cs="Courier New"/>
            <w:b/>
            <w:bCs/>
            <w:color w:val="000080"/>
            <w:sz w:val="20"/>
            <w:szCs w:val="20"/>
            <w:highlight w:val="white"/>
          </w:rPr>
          <w:br w:type="page"/>
        </w:r>
      </w:ins>
    </w:p>
    <w:p w14:paraId="65AB4C18" w14:textId="44643349" w:rsidR="003A2FEE" w:rsidRDefault="00973ACE">
      <w:pPr>
        <w:pStyle w:val="Heading2"/>
        <w:rPr>
          <w:ins w:id="6377" w:author="Michael Bell" w:date="2013-05-06T18:10:00Z"/>
          <w:highlight w:val="white"/>
        </w:rPr>
        <w:pPrChange w:id="6378" w:author="Michael Bell" w:date="2013-05-06T18:10:00Z">
          <w:pPr>
            <w:autoSpaceDE w:val="0"/>
            <w:autoSpaceDN w:val="0"/>
            <w:adjustRightInd w:val="0"/>
            <w:spacing w:after="0" w:line="240" w:lineRule="auto"/>
          </w:pPr>
        </w:pPrChange>
      </w:pPr>
      <w:bookmarkStart w:id="6379" w:name="_Toc355693077"/>
      <w:ins w:id="6380" w:author="Michael Bell" w:date="2013-05-06T18:10:00Z">
        <w:r>
          <w:rPr>
            <w:highlight w:val="white"/>
          </w:rPr>
          <w:lastRenderedPageBreak/>
          <w:t>setBacklight.ino</w:t>
        </w:r>
        <w:bookmarkEnd w:id="6379"/>
      </w:ins>
    </w:p>
    <w:p w14:paraId="1FCDB685" w14:textId="77777777" w:rsidR="00973ACE" w:rsidRDefault="00973ACE" w:rsidP="00973ACE">
      <w:pPr>
        <w:autoSpaceDE w:val="0"/>
        <w:autoSpaceDN w:val="0"/>
        <w:adjustRightInd w:val="0"/>
        <w:spacing w:after="0" w:line="240" w:lineRule="auto"/>
        <w:rPr>
          <w:ins w:id="6381" w:author="Michael Bell" w:date="2013-05-06T18:10:00Z"/>
          <w:rFonts w:ascii="Courier New" w:hAnsi="Courier New" w:cs="Courier New"/>
          <w:color w:val="008000"/>
          <w:sz w:val="20"/>
          <w:szCs w:val="20"/>
          <w:highlight w:val="white"/>
        </w:rPr>
      </w:pPr>
      <w:ins w:id="6382" w:author="Michael Bell" w:date="2013-05-06T18:10:00Z">
        <w:r>
          <w:rPr>
            <w:rFonts w:ascii="Courier New" w:hAnsi="Courier New" w:cs="Courier New"/>
            <w:color w:val="008000"/>
            <w:sz w:val="20"/>
            <w:szCs w:val="20"/>
            <w:highlight w:val="white"/>
          </w:rPr>
          <w:t>/*</w:t>
        </w:r>
      </w:ins>
    </w:p>
    <w:p w14:paraId="31DFDE24" w14:textId="77777777" w:rsidR="00973ACE" w:rsidRDefault="00973ACE" w:rsidP="00973ACE">
      <w:pPr>
        <w:autoSpaceDE w:val="0"/>
        <w:autoSpaceDN w:val="0"/>
        <w:adjustRightInd w:val="0"/>
        <w:spacing w:after="0" w:line="240" w:lineRule="auto"/>
        <w:rPr>
          <w:ins w:id="6383" w:author="Michael Bell" w:date="2013-05-06T18:10:00Z"/>
          <w:rFonts w:ascii="Courier New" w:hAnsi="Courier New" w:cs="Courier New"/>
          <w:color w:val="008000"/>
          <w:sz w:val="20"/>
          <w:szCs w:val="20"/>
          <w:highlight w:val="white"/>
        </w:rPr>
      </w:pPr>
    </w:p>
    <w:p w14:paraId="7459CC0A" w14:textId="77777777" w:rsidR="00973ACE" w:rsidRDefault="00973ACE" w:rsidP="00973ACE">
      <w:pPr>
        <w:autoSpaceDE w:val="0"/>
        <w:autoSpaceDN w:val="0"/>
        <w:adjustRightInd w:val="0"/>
        <w:spacing w:after="0" w:line="240" w:lineRule="auto"/>
        <w:rPr>
          <w:ins w:id="6384" w:author="Michael Bell" w:date="2013-05-06T18:10:00Z"/>
          <w:rFonts w:ascii="Courier New" w:hAnsi="Courier New" w:cs="Courier New"/>
          <w:color w:val="008000"/>
          <w:sz w:val="20"/>
          <w:szCs w:val="20"/>
          <w:highlight w:val="white"/>
        </w:rPr>
      </w:pPr>
      <w:ins w:id="6385" w:author="Michael Bell" w:date="2013-05-06T18:10:00Z">
        <w:r>
          <w:rPr>
            <w:rFonts w:ascii="Courier New" w:hAnsi="Courier New" w:cs="Courier New"/>
            <w:color w:val="008000"/>
            <w:sz w:val="20"/>
            <w:szCs w:val="20"/>
            <w:highlight w:val="white"/>
          </w:rPr>
          <w:t xml:space="preserve"> BELTRAK</w:t>
        </w:r>
      </w:ins>
    </w:p>
    <w:p w14:paraId="33F587FB" w14:textId="77777777" w:rsidR="00973ACE" w:rsidRDefault="00973ACE" w:rsidP="00973ACE">
      <w:pPr>
        <w:autoSpaceDE w:val="0"/>
        <w:autoSpaceDN w:val="0"/>
        <w:adjustRightInd w:val="0"/>
        <w:spacing w:after="0" w:line="240" w:lineRule="auto"/>
        <w:rPr>
          <w:ins w:id="6386" w:author="Michael Bell" w:date="2013-05-06T18:10:00Z"/>
          <w:rFonts w:ascii="Courier New" w:hAnsi="Courier New" w:cs="Courier New"/>
          <w:color w:val="008000"/>
          <w:sz w:val="20"/>
          <w:szCs w:val="20"/>
          <w:highlight w:val="white"/>
        </w:rPr>
      </w:pPr>
      <w:ins w:id="6387" w:author="Michael Bell" w:date="2013-05-06T18:10:00Z">
        <w:r>
          <w:rPr>
            <w:rFonts w:ascii="Courier New" w:hAnsi="Courier New" w:cs="Courier New"/>
            <w:color w:val="008000"/>
            <w:sz w:val="20"/>
            <w:szCs w:val="20"/>
            <w:highlight w:val="white"/>
          </w:rPr>
          <w:t xml:space="preserve"> </w:t>
        </w:r>
      </w:ins>
    </w:p>
    <w:p w14:paraId="6D6E74D5" w14:textId="77777777" w:rsidR="00973ACE" w:rsidRDefault="00973ACE" w:rsidP="00973ACE">
      <w:pPr>
        <w:autoSpaceDE w:val="0"/>
        <w:autoSpaceDN w:val="0"/>
        <w:adjustRightInd w:val="0"/>
        <w:spacing w:after="0" w:line="240" w:lineRule="auto"/>
        <w:rPr>
          <w:ins w:id="6388" w:author="Michael Bell" w:date="2013-05-06T18:10:00Z"/>
          <w:rFonts w:ascii="Courier New" w:hAnsi="Courier New" w:cs="Courier New"/>
          <w:color w:val="008000"/>
          <w:sz w:val="20"/>
          <w:szCs w:val="20"/>
          <w:highlight w:val="white"/>
        </w:rPr>
      </w:pPr>
      <w:ins w:id="6389" w:author="Michael Bell" w:date="2013-05-06T18:10:00Z">
        <w:r>
          <w:rPr>
            <w:rFonts w:ascii="Courier New" w:hAnsi="Courier New" w:cs="Courier New"/>
            <w:color w:val="008000"/>
            <w:sz w:val="20"/>
            <w:szCs w:val="20"/>
            <w:highlight w:val="white"/>
          </w:rPr>
          <w:t xml:space="preserve"> V1.0</w:t>
        </w:r>
      </w:ins>
    </w:p>
    <w:p w14:paraId="4185089D" w14:textId="77777777" w:rsidR="00973ACE" w:rsidRDefault="00973ACE" w:rsidP="00973ACE">
      <w:pPr>
        <w:autoSpaceDE w:val="0"/>
        <w:autoSpaceDN w:val="0"/>
        <w:adjustRightInd w:val="0"/>
        <w:spacing w:after="0" w:line="240" w:lineRule="auto"/>
        <w:rPr>
          <w:ins w:id="6390" w:author="Michael Bell" w:date="2013-05-06T18:10:00Z"/>
          <w:rFonts w:ascii="Courier New" w:hAnsi="Courier New" w:cs="Courier New"/>
          <w:color w:val="008000"/>
          <w:sz w:val="20"/>
          <w:szCs w:val="20"/>
          <w:highlight w:val="white"/>
        </w:rPr>
      </w:pPr>
      <w:ins w:id="6391" w:author="Michael Bell" w:date="2013-05-06T18:10:00Z">
        <w:r>
          <w:rPr>
            <w:rFonts w:ascii="Courier New" w:hAnsi="Courier New" w:cs="Courier New"/>
            <w:color w:val="008000"/>
            <w:sz w:val="20"/>
            <w:szCs w:val="20"/>
            <w:highlight w:val="white"/>
          </w:rPr>
          <w:t xml:space="preserve"> </w:t>
        </w:r>
      </w:ins>
    </w:p>
    <w:p w14:paraId="27A844FB" w14:textId="77777777" w:rsidR="00973ACE" w:rsidRDefault="00973ACE" w:rsidP="00973ACE">
      <w:pPr>
        <w:autoSpaceDE w:val="0"/>
        <w:autoSpaceDN w:val="0"/>
        <w:adjustRightInd w:val="0"/>
        <w:spacing w:after="0" w:line="240" w:lineRule="auto"/>
        <w:rPr>
          <w:ins w:id="6392" w:author="Michael Bell" w:date="2013-05-06T18:10:00Z"/>
          <w:rFonts w:ascii="Courier New" w:hAnsi="Courier New" w:cs="Courier New"/>
          <w:color w:val="008000"/>
          <w:sz w:val="20"/>
          <w:szCs w:val="20"/>
          <w:highlight w:val="white"/>
        </w:rPr>
      </w:pPr>
      <w:ins w:id="6393" w:author="Michael Bell" w:date="2013-05-06T18:10:00Z">
        <w:r>
          <w:rPr>
            <w:rFonts w:ascii="Courier New" w:hAnsi="Courier New" w:cs="Courier New"/>
            <w:color w:val="008000"/>
            <w:sz w:val="20"/>
            <w:szCs w:val="20"/>
            <w:highlight w:val="white"/>
          </w:rPr>
          <w:t xml:space="preserve"> Hornby </w:t>
        </w:r>
        <w:proofErr w:type="spellStart"/>
        <w:r>
          <w:rPr>
            <w:rFonts w:ascii="Courier New" w:hAnsi="Courier New" w:cs="Courier New"/>
            <w:color w:val="008000"/>
            <w:sz w:val="20"/>
            <w:szCs w:val="20"/>
            <w:highlight w:val="white"/>
          </w:rPr>
          <w:t>trainset</w:t>
        </w:r>
        <w:proofErr w:type="spellEnd"/>
        <w:r>
          <w:rPr>
            <w:rFonts w:ascii="Courier New" w:hAnsi="Courier New" w:cs="Courier New"/>
            <w:color w:val="008000"/>
            <w:sz w:val="20"/>
            <w:szCs w:val="20"/>
            <w:highlight w:val="white"/>
          </w:rPr>
          <w:t xml:space="preserve"> automation</w:t>
        </w:r>
      </w:ins>
    </w:p>
    <w:p w14:paraId="7D6B11C5" w14:textId="77777777" w:rsidR="00973ACE" w:rsidRDefault="00973ACE" w:rsidP="00973ACE">
      <w:pPr>
        <w:autoSpaceDE w:val="0"/>
        <w:autoSpaceDN w:val="0"/>
        <w:adjustRightInd w:val="0"/>
        <w:spacing w:after="0" w:line="240" w:lineRule="auto"/>
        <w:rPr>
          <w:ins w:id="6394" w:author="Michael Bell" w:date="2013-05-06T18:10:00Z"/>
          <w:rFonts w:ascii="Courier New" w:hAnsi="Courier New" w:cs="Courier New"/>
          <w:color w:val="008000"/>
          <w:sz w:val="20"/>
          <w:szCs w:val="20"/>
          <w:highlight w:val="white"/>
        </w:rPr>
      </w:pPr>
      <w:ins w:id="6395" w:author="Michael Bell" w:date="2013-05-06T18:10:00Z">
        <w:r>
          <w:rPr>
            <w:rFonts w:ascii="Courier New" w:hAnsi="Courier New" w:cs="Courier New"/>
            <w:color w:val="008000"/>
            <w:sz w:val="20"/>
            <w:szCs w:val="20"/>
            <w:highlight w:val="white"/>
          </w:rPr>
          <w:t xml:space="preserve"> </w:t>
        </w:r>
      </w:ins>
    </w:p>
    <w:p w14:paraId="0F95A270" w14:textId="77777777" w:rsidR="00973ACE" w:rsidRDefault="00973ACE" w:rsidP="00973ACE">
      <w:pPr>
        <w:autoSpaceDE w:val="0"/>
        <w:autoSpaceDN w:val="0"/>
        <w:adjustRightInd w:val="0"/>
        <w:spacing w:after="0" w:line="240" w:lineRule="auto"/>
        <w:rPr>
          <w:ins w:id="6396" w:author="Michael Bell" w:date="2013-05-06T18:10:00Z"/>
          <w:rFonts w:ascii="Courier New" w:hAnsi="Courier New" w:cs="Courier New"/>
          <w:color w:val="008000"/>
          <w:sz w:val="20"/>
          <w:szCs w:val="20"/>
          <w:highlight w:val="white"/>
        </w:rPr>
      </w:pPr>
      <w:ins w:id="6397" w:author="Michael Bell" w:date="2013-05-06T18:10:00Z">
        <w:r>
          <w:rPr>
            <w:rFonts w:ascii="Courier New" w:hAnsi="Courier New" w:cs="Courier New"/>
            <w:color w:val="008000"/>
            <w:sz w:val="20"/>
            <w:szCs w:val="20"/>
            <w:highlight w:val="white"/>
          </w:rPr>
          <w:t xml:space="preserve"> By Michael Bell</w:t>
        </w:r>
      </w:ins>
    </w:p>
    <w:p w14:paraId="7A855D81" w14:textId="77777777" w:rsidR="00973ACE" w:rsidRDefault="00973ACE" w:rsidP="00973ACE">
      <w:pPr>
        <w:autoSpaceDE w:val="0"/>
        <w:autoSpaceDN w:val="0"/>
        <w:adjustRightInd w:val="0"/>
        <w:spacing w:after="0" w:line="240" w:lineRule="auto"/>
        <w:rPr>
          <w:ins w:id="6398" w:author="Michael Bell" w:date="2013-05-06T18:10:00Z"/>
          <w:rFonts w:ascii="Courier New" w:hAnsi="Courier New" w:cs="Courier New"/>
          <w:color w:val="008000"/>
          <w:sz w:val="20"/>
          <w:szCs w:val="20"/>
          <w:highlight w:val="white"/>
        </w:rPr>
      </w:pPr>
      <w:ins w:id="6399" w:author="Michael Bell" w:date="2013-05-06T18:10:00Z">
        <w:r>
          <w:rPr>
            <w:rFonts w:ascii="Courier New" w:hAnsi="Courier New" w:cs="Courier New"/>
            <w:color w:val="008000"/>
            <w:sz w:val="20"/>
            <w:szCs w:val="20"/>
            <w:highlight w:val="white"/>
          </w:rPr>
          <w:t xml:space="preserve"> </w:t>
        </w:r>
      </w:ins>
    </w:p>
    <w:p w14:paraId="69610E41" w14:textId="77777777" w:rsidR="00973ACE" w:rsidRDefault="00973ACE" w:rsidP="00973ACE">
      <w:pPr>
        <w:autoSpaceDE w:val="0"/>
        <w:autoSpaceDN w:val="0"/>
        <w:adjustRightInd w:val="0"/>
        <w:spacing w:after="0" w:line="240" w:lineRule="auto"/>
        <w:rPr>
          <w:ins w:id="6400" w:author="Michael Bell" w:date="2013-05-06T18:10:00Z"/>
          <w:rFonts w:ascii="Courier New" w:hAnsi="Courier New" w:cs="Courier New"/>
          <w:color w:val="008000"/>
          <w:sz w:val="20"/>
          <w:szCs w:val="20"/>
          <w:highlight w:val="white"/>
        </w:rPr>
      </w:pPr>
      <w:ins w:id="6401" w:author="Michael Bell" w:date="2013-05-06T18:10:00Z">
        <w:r>
          <w:rPr>
            <w:rFonts w:ascii="Courier New" w:hAnsi="Courier New" w:cs="Courier New"/>
            <w:color w:val="008000"/>
            <w:sz w:val="20"/>
            <w:szCs w:val="20"/>
            <w:highlight w:val="white"/>
          </w:rPr>
          <w:t xml:space="preserve"> Programing started: 02/02/2013 at 14:08</w:t>
        </w:r>
      </w:ins>
    </w:p>
    <w:p w14:paraId="4B6CBF23" w14:textId="77777777" w:rsidR="00973ACE" w:rsidRDefault="00973ACE" w:rsidP="00973ACE">
      <w:pPr>
        <w:autoSpaceDE w:val="0"/>
        <w:autoSpaceDN w:val="0"/>
        <w:adjustRightInd w:val="0"/>
        <w:spacing w:after="0" w:line="240" w:lineRule="auto"/>
        <w:rPr>
          <w:ins w:id="6402" w:author="Michael Bell" w:date="2013-05-06T18:10:00Z"/>
          <w:rFonts w:ascii="Courier New" w:hAnsi="Courier New" w:cs="Courier New"/>
          <w:color w:val="008000"/>
          <w:sz w:val="20"/>
          <w:szCs w:val="20"/>
          <w:highlight w:val="white"/>
        </w:rPr>
      </w:pPr>
      <w:ins w:id="6403" w:author="Michael Bell" w:date="2013-05-06T18:10:00Z">
        <w:r>
          <w:rPr>
            <w:rFonts w:ascii="Courier New" w:hAnsi="Courier New" w:cs="Courier New"/>
            <w:color w:val="008000"/>
            <w:sz w:val="20"/>
            <w:szCs w:val="20"/>
            <w:highlight w:val="white"/>
          </w:rPr>
          <w:t xml:space="preserve"> </w:t>
        </w:r>
      </w:ins>
    </w:p>
    <w:p w14:paraId="25ED6E4B" w14:textId="77777777" w:rsidR="00973ACE" w:rsidRDefault="00973ACE" w:rsidP="00973ACE">
      <w:pPr>
        <w:autoSpaceDE w:val="0"/>
        <w:autoSpaceDN w:val="0"/>
        <w:adjustRightInd w:val="0"/>
        <w:spacing w:after="0" w:line="240" w:lineRule="auto"/>
        <w:rPr>
          <w:ins w:id="6404" w:author="Michael Bell" w:date="2013-05-06T18:10:00Z"/>
          <w:rFonts w:ascii="Courier New" w:hAnsi="Courier New" w:cs="Courier New"/>
          <w:color w:val="008000"/>
          <w:sz w:val="20"/>
          <w:szCs w:val="20"/>
          <w:highlight w:val="white"/>
        </w:rPr>
      </w:pPr>
      <w:ins w:id="6405" w:author="Michael Bell" w:date="2013-05-06T18:10:00Z">
        <w:r>
          <w:rPr>
            <w:rFonts w:ascii="Courier New" w:hAnsi="Courier New" w:cs="Courier New"/>
            <w:color w:val="008000"/>
            <w:sz w:val="20"/>
            <w:szCs w:val="20"/>
            <w:highlight w:val="white"/>
          </w:rPr>
          <w:t xml:space="preserve"> Programing completed: 06/05/2013 at 17:45</w:t>
        </w:r>
      </w:ins>
    </w:p>
    <w:p w14:paraId="20ACFF27" w14:textId="77777777" w:rsidR="00973ACE" w:rsidRDefault="00973ACE" w:rsidP="00973ACE">
      <w:pPr>
        <w:autoSpaceDE w:val="0"/>
        <w:autoSpaceDN w:val="0"/>
        <w:adjustRightInd w:val="0"/>
        <w:spacing w:after="0" w:line="240" w:lineRule="auto"/>
        <w:rPr>
          <w:ins w:id="6406" w:author="Michael Bell" w:date="2013-05-06T18:10:00Z"/>
          <w:rFonts w:ascii="Courier New" w:hAnsi="Courier New" w:cs="Courier New"/>
          <w:color w:val="008000"/>
          <w:sz w:val="20"/>
          <w:szCs w:val="20"/>
          <w:highlight w:val="white"/>
        </w:rPr>
      </w:pPr>
      <w:ins w:id="6407" w:author="Michael Bell" w:date="2013-05-06T18:10:00Z">
        <w:r>
          <w:rPr>
            <w:rFonts w:ascii="Courier New" w:hAnsi="Courier New" w:cs="Courier New"/>
            <w:color w:val="008000"/>
            <w:sz w:val="20"/>
            <w:szCs w:val="20"/>
            <w:highlight w:val="white"/>
          </w:rPr>
          <w:t xml:space="preserve"> </w:t>
        </w:r>
      </w:ins>
    </w:p>
    <w:p w14:paraId="27C52EB8" w14:textId="77777777" w:rsidR="00973ACE" w:rsidRDefault="00973ACE" w:rsidP="00973ACE">
      <w:pPr>
        <w:autoSpaceDE w:val="0"/>
        <w:autoSpaceDN w:val="0"/>
        <w:adjustRightInd w:val="0"/>
        <w:spacing w:after="0" w:line="240" w:lineRule="auto"/>
        <w:rPr>
          <w:ins w:id="6408" w:author="Michael Bell" w:date="2013-05-06T18:10:00Z"/>
          <w:rFonts w:ascii="Courier New" w:hAnsi="Courier New" w:cs="Courier New"/>
          <w:color w:val="000000"/>
          <w:sz w:val="20"/>
          <w:szCs w:val="20"/>
          <w:highlight w:val="white"/>
        </w:rPr>
      </w:pPr>
      <w:ins w:id="6409" w:author="Michael Bell" w:date="2013-05-06T18:10:00Z">
        <w:r>
          <w:rPr>
            <w:rFonts w:ascii="Courier New" w:hAnsi="Courier New" w:cs="Courier New"/>
            <w:color w:val="008000"/>
            <w:sz w:val="20"/>
            <w:szCs w:val="20"/>
            <w:highlight w:val="white"/>
          </w:rPr>
          <w:t xml:space="preserve"> */</w:t>
        </w:r>
      </w:ins>
    </w:p>
    <w:p w14:paraId="529E217C" w14:textId="77777777" w:rsidR="00973ACE" w:rsidRDefault="00973ACE" w:rsidP="00973ACE">
      <w:pPr>
        <w:autoSpaceDE w:val="0"/>
        <w:autoSpaceDN w:val="0"/>
        <w:adjustRightInd w:val="0"/>
        <w:spacing w:after="0" w:line="240" w:lineRule="auto"/>
        <w:rPr>
          <w:ins w:id="6410" w:author="Michael Bell" w:date="2013-05-06T18:10:00Z"/>
          <w:rFonts w:ascii="Courier New" w:hAnsi="Courier New" w:cs="Courier New"/>
          <w:color w:val="000000"/>
          <w:sz w:val="20"/>
          <w:szCs w:val="20"/>
          <w:highlight w:val="white"/>
        </w:rPr>
      </w:pPr>
      <w:ins w:id="6411" w:author="Michael Bell" w:date="2013-05-06T18:10:00Z">
        <w:r>
          <w:rPr>
            <w:rFonts w:ascii="Courier New" w:hAnsi="Courier New" w:cs="Courier New"/>
            <w:color w:val="000000"/>
            <w:sz w:val="20"/>
            <w:szCs w:val="20"/>
            <w:highlight w:val="white"/>
          </w:rPr>
          <w:t xml:space="preserve"> </w:t>
        </w:r>
      </w:ins>
    </w:p>
    <w:p w14:paraId="17776751" w14:textId="77777777" w:rsidR="00973ACE" w:rsidRDefault="00973ACE" w:rsidP="00973ACE">
      <w:pPr>
        <w:autoSpaceDE w:val="0"/>
        <w:autoSpaceDN w:val="0"/>
        <w:adjustRightInd w:val="0"/>
        <w:spacing w:after="0" w:line="240" w:lineRule="auto"/>
        <w:rPr>
          <w:ins w:id="6412" w:author="Michael Bell" w:date="2013-05-06T18:10:00Z"/>
          <w:rFonts w:ascii="Courier New" w:hAnsi="Courier New" w:cs="Courier New"/>
          <w:color w:val="000000"/>
          <w:sz w:val="20"/>
          <w:szCs w:val="20"/>
          <w:highlight w:val="white"/>
        </w:rPr>
      </w:pPr>
      <w:ins w:id="6413" w:author="Michael Bell" w:date="2013-05-06T18:10:00Z">
        <w:r>
          <w:rPr>
            <w:rFonts w:ascii="Courier New" w:hAnsi="Courier New" w:cs="Courier New"/>
            <w:color w:val="000000"/>
            <w:sz w:val="20"/>
            <w:szCs w:val="20"/>
            <w:highlight w:val="white"/>
          </w:rPr>
          <w:t xml:space="preserve"> </w:t>
        </w:r>
        <w:proofErr w:type="gramStart"/>
        <w:r>
          <w:rPr>
            <w:rFonts w:ascii="Courier New" w:hAnsi="Courier New" w:cs="Courier New"/>
            <w:color w:val="8000FF"/>
            <w:sz w:val="20"/>
            <w:szCs w:val="20"/>
            <w:highlight w:val="white"/>
          </w:rPr>
          <w:t>void</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setBacklight</w:t>
        </w:r>
        <w:proofErr w:type="spellEnd"/>
        <w:r>
          <w:rPr>
            <w:rFonts w:ascii="Courier New" w:hAnsi="Courier New" w:cs="Courier New"/>
            <w:b/>
            <w:bCs/>
            <w:color w:val="000080"/>
            <w:sz w:val="20"/>
            <w:szCs w:val="20"/>
            <w:highlight w:val="white"/>
          </w:rPr>
          <w:t>()</w:t>
        </w:r>
      </w:ins>
    </w:p>
    <w:p w14:paraId="5AC35D06" w14:textId="77777777" w:rsidR="00973ACE" w:rsidRDefault="00973ACE" w:rsidP="00973ACE">
      <w:pPr>
        <w:autoSpaceDE w:val="0"/>
        <w:autoSpaceDN w:val="0"/>
        <w:adjustRightInd w:val="0"/>
        <w:spacing w:after="0" w:line="240" w:lineRule="auto"/>
        <w:rPr>
          <w:ins w:id="6414" w:author="Michael Bell" w:date="2013-05-06T18:10:00Z"/>
          <w:rFonts w:ascii="Courier New" w:hAnsi="Courier New" w:cs="Courier New"/>
          <w:color w:val="000000"/>
          <w:sz w:val="20"/>
          <w:szCs w:val="20"/>
          <w:highlight w:val="white"/>
        </w:rPr>
      </w:pPr>
      <w:ins w:id="6415"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13D49DC7" w14:textId="77777777" w:rsidR="00973ACE" w:rsidRDefault="00973ACE" w:rsidP="00973ACE">
      <w:pPr>
        <w:autoSpaceDE w:val="0"/>
        <w:autoSpaceDN w:val="0"/>
        <w:adjustRightInd w:val="0"/>
        <w:spacing w:after="0" w:line="240" w:lineRule="auto"/>
        <w:rPr>
          <w:ins w:id="6416" w:author="Michael Bell" w:date="2013-05-06T18:10:00Z"/>
          <w:rFonts w:ascii="Courier New" w:hAnsi="Courier New" w:cs="Courier New"/>
          <w:color w:val="000000"/>
          <w:sz w:val="20"/>
          <w:szCs w:val="20"/>
          <w:highlight w:val="white"/>
        </w:rPr>
      </w:pPr>
      <w:ins w:id="6417" w:author="Michael Bell" w:date="2013-05-06T18:10: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w:t>
        </w:r>
        <w:r>
          <w:rPr>
            <w:rFonts w:ascii="Courier New" w:hAnsi="Courier New" w:cs="Courier New"/>
            <w:b/>
            <w:bCs/>
            <w:color w:val="000080"/>
            <w:sz w:val="20"/>
            <w:szCs w:val="20"/>
            <w:highlight w:val="white"/>
          </w:rPr>
          <w:t>)</w:t>
        </w:r>
      </w:ins>
    </w:p>
    <w:p w14:paraId="5EB592AA" w14:textId="77777777" w:rsidR="00973ACE" w:rsidRDefault="00973ACE" w:rsidP="00973ACE">
      <w:pPr>
        <w:autoSpaceDE w:val="0"/>
        <w:autoSpaceDN w:val="0"/>
        <w:adjustRightInd w:val="0"/>
        <w:spacing w:after="0" w:line="240" w:lineRule="auto"/>
        <w:rPr>
          <w:ins w:id="6418" w:author="Michael Bell" w:date="2013-05-06T18:10:00Z"/>
          <w:rFonts w:ascii="Courier New" w:hAnsi="Courier New" w:cs="Courier New"/>
          <w:color w:val="008000"/>
          <w:sz w:val="20"/>
          <w:szCs w:val="20"/>
          <w:highlight w:val="white"/>
        </w:rPr>
      </w:pPr>
      <w:ins w:id="6419" w:author="Michael Bell" w:date="2013-05-06T18:10: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backlightPin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0</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the backlight off</w:t>
        </w:r>
      </w:ins>
    </w:p>
    <w:p w14:paraId="76C86683" w14:textId="77777777" w:rsidR="00973ACE" w:rsidRDefault="00973ACE" w:rsidP="00973ACE">
      <w:pPr>
        <w:autoSpaceDE w:val="0"/>
        <w:autoSpaceDN w:val="0"/>
        <w:adjustRightInd w:val="0"/>
        <w:spacing w:after="0" w:line="240" w:lineRule="auto"/>
        <w:rPr>
          <w:ins w:id="6420" w:author="Michael Bell" w:date="2013-05-06T18:10:00Z"/>
          <w:rFonts w:ascii="Courier New" w:hAnsi="Courier New" w:cs="Courier New"/>
          <w:color w:val="000000"/>
          <w:sz w:val="20"/>
          <w:szCs w:val="20"/>
          <w:highlight w:val="white"/>
        </w:rPr>
      </w:pPr>
      <w:ins w:id="6421" w:author="Michael Bell" w:date="2013-05-06T18:10:00Z">
        <w:r>
          <w:rPr>
            <w:rFonts w:ascii="Courier New" w:hAnsi="Courier New" w:cs="Courier New"/>
            <w:color w:val="000000"/>
            <w:sz w:val="20"/>
            <w:szCs w:val="20"/>
            <w:highlight w:val="white"/>
          </w:rPr>
          <w:t xml:space="preserve">   </w:t>
        </w:r>
      </w:ins>
    </w:p>
    <w:p w14:paraId="011198DE" w14:textId="77777777" w:rsidR="00973ACE" w:rsidRDefault="00973ACE" w:rsidP="00973ACE">
      <w:pPr>
        <w:autoSpaceDE w:val="0"/>
        <w:autoSpaceDN w:val="0"/>
        <w:adjustRightInd w:val="0"/>
        <w:spacing w:after="0" w:line="240" w:lineRule="auto"/>
        <w:rPr>
          <w:ins w:id="6422" w:author="Michael Bell" w:date="2013-05-06T18:10:00Z"/>
          <w:rFonts w:ascii="Courier New" w:hAnsi="Courier New" w:cs="Courier New"/>
          <w:color w:val="000000"/>
          <w:sz w:val="20"/>
          <w:szCs w:val="20"/>
          <w:highlight w:val="white"/>
        </w:rPr>
      </w:pPr>
      <w:ins w:id="6423" w:author="Michael Bell" w:date="2013-05-06T18:10:00Z">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if</w:t>
        </w:r>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backlight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w:t>
        </w:r>
        <w:r>
          <w:rPr>
            <w:rFonts w:ascii="Courier New" w:hAnsi="Courier New" w:cs="Courier New"/>
            <w:b/>
            <w:bCs/>
            <w:color w:val="000080"/>
            <w:sz w:val="20"/>
            <w:szCs w:val="20"/>
            <w:highlight w:val="white"/>
          </w:rPr>
          <w:t>)</w:t>
        </w:r>
      </w:ins>
    </w:p>
    <w:p w14:paraId="1B223812" w14:textId="77777777" w:rsidR="00973ACE" w:rsidRDefault="00973ACE" w:rsidP="00973ACE">
      <w:pPr>
        <w:autoSpaceDE w:val="0"/>
        <w:autoSpaceDN w:val="0"/>
        <w:adjustRightInd w:val="0"/>
        <w:spacing w:after="0" w:line="240" w:lineRule="auto"/>
        <w:rPr>
          <w:ins w:id="6424" w:author="Michael Bell" w:date="2013-05-06T18:10:00Z"/>
          <w:rFonts w:ascii="Courier New" w:hAnsi="Courier New" w:cs="Courier New"/>
          <w:color w:val="008000"/>
          <w:sz w:val="20"/>
          <w:szCs w:val="20"/>
          <w:highlight w:val="white"/>
        </w:rPr>
      </w:pPr>
      <w:ins w:id="6425" w:author="Michael Bell" w:date="2013-05-06T18:10:00Z">
        <w:r>
          <w:rPr>
            <w:rFonts w:ascii="Courier New" w:hAnsi="Courier New" w:cs="Courier New"/>
            <w:color w:val="000000"/>
            <w:sz w:val="20"/>
            <w:szCs w:val="20"/>
            <w:highlight w:val="white"/>
          </w:rPr>
          <w:t xml:space="preserve">     </w:t>
        </w:r>
        <w:proofErr w:type="spellStart"/>
        <w:proofErr w:type="gramStart"/>
        <w:r>
          <w:rPr>
            <w:rFonts w:ascii="Courier New" w:hAnsi="Courier New" w:cs="Courier New"/>
            <w:color w:val="000000"/>
            <w:sz w:val="20"/>
            <w:szCs w:val="20"/>
            <w:highlight w:val="white"/>
          </w:rPr>
          <w:t>digitalWrite</w:t>
        </w:r>
        <w:proofErr w:type="spellEnd"/>
        <w:proofErr w:type="gram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proofErr w:type="spellStart"/>
        <w:r>
          <w:rPr>
            <w:rFonts w:ascii="Courier New" w:hAnsi="Courier New" w:cs="Courier New"/>
            <w:color w:val="000000"/>
            <w:sz w:val="20"/>
            <w:szCs w:val="20"/>
            <w:highlight w:val="white"/>
          </w:rPr>
          <w:t>backlightPin</w:t>
        </w:r>
        <w:proofErr w:type="spellEnd"/>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255</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00"/>
            <w:sz w:val="20"/>
            <w:szCs w:val="20"/>
            <w:highlight w:val="white"/>
          </w:rPr>
          <w:t>//this switches it on</w:t>
        </w:r>
      </w:ins>
    </w:p>
    <w:p w14:paraId="1C8C1090" w14:textId="0ACDBF98" w:rsidR="00973ACE" w:rsidRPr="00973ACE" w:rsidRDefault="00973ACE">
      <w:pPr>
        <w:rPr>
          <w:ins w:id="6426" w:author="Michael Bell" w:date="2013-05-06T18:07:00Z"/>
          <w:highlight w:val="white"/>
        </w:rPr>
        <w:pPrChange w:id="6427" w:author="Michael Bell" w:date="2013-05-06T18:10:00Z">
          <w:pPr>
            <w:autoSpaceDE w:val="0"/>
            <w:autoSpaceDN w:val="0"/>
            <w:adjustRightInd w:val="0"/>
            <w:spacing w:after="0" w:line="240" w:lineRule="auto"/>
          </w:pPr>
        </w:pPrChange>
      </w:pPr>
      <w:ins w:id="6428" w:author="Michael Bell" w:date="2013-05-06T18:10:00Z">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ins>
    </w:p>
    <w:p w14:paraId="74BDC2EE" w14:textId="5A7E70A9" w:rsidR="006B08C3" w:rsidRDefault="003A2FEE">
      <w:pPr>
        <w:rPr>
          <w:ins w:id="6429" w:author="Michael R. Bell" w:date="2013-05-07T11:00:00Z"/>
        </w:rPr>
      </w:pPr>
      <w:ins w:id="6430" w:author="Michael Bell" w:date="2013-05-06T18:00:00Z">
        <w:r>
          <w:br w:type="page"/>
        </w:r>
      </w:ins>
      <w:ins w:id="6431" w:author="Michael R. Bell" w:date="2013-05-07T11:00:00Z">
        <w:r w:rsidR="006B08C3">
          <w:lastRenderedPageBreak/>
          <w:br w:type="page"/>
        </w:r>
      </w:ins>
    </w:p>
    <w:p w14:paraId="3FB4E7F3" w14:textId="3744B359" w:rsidR="003A2FEE" w:rsidRDefault="006B08C3" w:rsidP="006B08C3">
      <w:pPr>
        <w:pStyle w:val="Heading1"/>
        <w:rPr>
          <w:ins w:id="6432" w:author="Michael R. Bell" w:date="2013-05-07T11:00:00Z"/>
        </w:rPr>
        <w:pPrChange w:id="6433" w:author="Michael R. Bell" w:date="2013-05-07T11:00:00Z">
          <w:pPr/>
        </w:pPrChange>
      </w:pPr>
      <w:bookmarkStart w:id="6434" w:name="_Toc355693078"/>
      <w:ins w:id="6435" w:author="Michael R. Bell" w:date="2013-05-07T11:00:00Z">
        <w:r>
          <w:lastRenderedPageBreak/>
          <w:t>Pictures</w:t>
        </w:r>
        <w:bookmarkEnd w:id="6434"/>
      </w:ins>
    </w:p>
    <w:p w14:paraId="1A3325FA" w14:textId="77777777" w:rsidR="006B08C3" w:rsidRPr="006B08C3" w:rsidRDefault="006B08C3" w:rsidP="006B08C3">
      <w:pPr>
        <w:rPr>
          <w:ins w:id="6436" w:author="Michael Bell" w:date="2013-05-06T18:00:00Z"/>
          <w:rPrChange w:id="6437" w:author="Michael R. Bell" w:date="2013-05-07T11:00:00Z">
            <w:rPr>
              <w:ins w:id="6438" w:author="Michael Bell" w:date="2013-05-06T18:00:00Z"/>
            </w:rPr>
          </w:rPrChange>
        </w:rPr>
        <w:pPrChange w:id="6439" w:author="Michael R. Bell" w:date="2013-05-07T11:00:00Z">
          <w:pPr/>
        </w:pPrChange>
      </w:pPr>
    </w:p>
    <w:p w14:paraId="27DB254D" w14:textId="088DD228" w:rsidR="00D3128F" w:rsidDel="003A2FEE" w:rsidRDefault="00D3128F" w:rsidP="002F1085">
      <w:pPr>
        <w:rPr>
          <w:del w:id="6440" w:author="Michael Bell" w:date="2013-05-06T18:07:00Z"/>
        </w:rPr>
      </w:pPr>
    </w:p>
    <w:p w14:paraId="401C6A5E" w14:textId="77777777" w:rsidR="00215B84" w:rsidRDefault="002E4C56" w:rsidP="002E4C56">
      <w:pPr>
        <w:pStyle w:val="Heading1"/>
        <w:rPr>
          <w:ins w:id="6441" w:author="Michael Bell" w:date="2013-05-06T19:09:00Z"/>
        </w:rPr>
      </w:pPr>
      <w:bookmarkStart w:id="6442" w:name="_Toc355693079"/>
      <w:r>
        <w:t>Testing</w:t>
      </w:r>
      <w:bookmarkEnd w:id="6442"/>
    </w:p>
    <w:p w14:paraId="41A4F631" w14:textId="5E19D841" w:rsidR="00BC4803" w:rsidRDefault="00BC4803">
      <w:pPr>
        <w:pStyle w:val="Heading2"/>
        <w:rPr>
          <w:ins w:id="6443" w:author="Michael Bell" w:date="2013-05-06T19:09:00Z"/>
        </w:rPr>
        <w:pPrChange w:id="6444" w:author="Michael Bell" w:date="2013-05-06T19:09:00Z">
          <w:pPr>
            <w:pStyle w:val="Heading1"/>
          </w:pPr>
        </w:pPrChange>
      </w:pPr>
      <w:bookmarkStart w:id="6445" w:name="_Toc355693080"/>
      <w:ins w:id="6446" w:author="Michael Bell" w:date="2013-05-06T19:09:00Z">
        <w:r>
          <w:t>Alpha testing</w:t>
        </w:r>
        <w:bookmarkEnd w:id="6445"/>
      </w:ins>
    </w:p>
    <w:tbl>
      <w:tblPr>
        <w:tblStyle w:val="TableGrid"/>
        <w:tblW w:w="0" w:type="auto"/>
        <w:tblLook w:val="04A0" w:firstRow="1" w:lastRow="0" w:firstColumn="1" w:lastColumn="0" w:noHBand="0" w:noVBand="1"/>
        <w:tblPrChange w:id="6447" w:author="Michael Bell" w:date="2013-05-06T19:13:00Z">
          <w:tblPr>
            <w:tblStyle w:val="TableGrid"/>
            <w:tblW w:w="0" w:type="auto"/>
            <w:tblLook w:val="04A0" w:firstRow="1" w:lastRow="0" w:firstColumn="1" w:lastColumn="0" w:noHBand="0" w:noVBand="1"/>
          </w:tblPr>
        </w:tblPrChange>
      </w:tblPr>
      <w:tblGrid>
        <w:gridCol w:w="2310"/>
        <w:gridCol w:w="2310"/>
        <w:gridCol w:w="2311"/>
        <w:gridCol w:w="2311"/>
        <w:tblGridChange w:id="6448">
          <w:tblGrid>
            <w:gridCol w:w="2310"/>
            <w:gridCol w:w="2310"/>
            <w:gridCol w:w="2311"/>
            <w:gridCol w:w="2311"/>
          </w:tblGrid>
        </w:tblGridChange>
      </w:tblGrid>
      <w:tr w:rsidR="005E796B" w14:paraId="0DF0AF1E" w14:textId="77777777" w:rsidTr="005E796B">
        <w:trPr>
          <w:ins w:id="6449" w:author="Michael Bell" w:date="2013-05-06T19:09:00Z"/>
        </w:trPr>
        <w:tc>
          <w:tcPr>
            <w:tcW w:w="2310" w:type="dxa"/>
            <w:shd w:val="clear" w:color="auto" w:fill="F2DBDB" w:themeFill="accent2" w:themeFillTint="33"/>
            <w:tcPrChange w:id="6450" w:author="Michael Bell" w:date="2013-05-06T19:13:00Z">
              <w:tcPr>
                <w:tcW w:w="2310" w:type="dxa"/>
              </w:tcPr>
            </w:tcPrChange>
          </w:tcPr>
          <w:p w14:paraId="312CC08E" w14:textId="657ADD59" w:rsidR="005E796B" w:rsidRDefault="005E796B">
            <w:pPr>
              <w:rPr>
                <w:ins w:id="6451" w:author="Michael Bell" w:date="2013-05-06T19:09:00Z"/>
              </w:rPr>
            </w:pPr>
            <w:ins w:id="6452" w:author="Michael Bell" w:date="2013-05-06T19:10:00Z">
              <w:r>
                <w:t>Development Milestone</w:t>
              </w:r>
            </w:ins>
          </w:p>
        </w:tc>
        <w:tc>
          <w:tcPr>
            <w:tcW w:w="2310" w:type="dxa"/>
            <w:shd w:val="clear" w:color="auto" w:fill="F2DBDB" w:themeFill="accent2" w:themeFillTint="33"/>
            <w:tcPrChange w:id="6453" w:author="Michael Bell" w:date="2013-05-06T19:13:00Z">
              <w:tcPr>
                <w:tcW w:w="2310" w:type="dxa"/>
              </w:tcPr>
            </w:tcPrChange>
          </w:tcPr>
          <w:p w14:paraId="1CE3CB66" w14:textId="358A9C2A" w:rsidR="005E796B" w:rsidRDefault="005E796B">
            <w:pPr>
              <w:rPr>
                <w:ins w:id="6454" w:author="Michael Bell" w:date="2013-05-06T19:09:00Z"/>
              </w:rPr>
            </w:pPr>
            <w:ins w:id="6455" w:author="Michael Bell" w:date="2013-05-06T19:10:00Z">
              <w:r>
                <w:t>Test</w:t>
              </w:r>
            </w:ins>
          </w:p>
        </w:tc>
        <w:tc>
          <w:tcPr>
            <w:tcW w:w="2311" w:type="dxa"/>
            <w:shd w:val="clear" w:color="auto" w:fill="F2DBDB" w:themeFill="accent2" w:themeFillTint="33"/>
            <w:tcPrChange w:id="6456" w:author="Michael Bell" w:date="2013-05-06T19:13:00Z">
              <w:tcPr>
                <w:tcW w:w="2311" w:type="dxa"/>
              </w:tcPr>
            </w:tcPrChange>
          </w:tcPr>
          <w:p w14:paraId="69FECA4A" w14:textId="2195C243" w:rsidR="005E796B" w:rsidRDefault="005E796B">
            <w:pPr>
              <w:rPr>
                <w:ins w:id="6457" w:author="Michael Bell" w:date="2013-05-06T19:09:00Z"/>
              </w:rPr>
            </w:pPr>
            <w:ins w:id="6458" w:author="Michael Bell" w:date="2013-05-06T19:10:00Z">
              <w:r>
                <w:t>Result</w:t>
              </w:r>
            </w:ins>
          </w:p>
        </w:tc>
        <w:tc>
          <w:tcPr>
            <w:tcW w:w="2311" w:type="dxa"/>
            <w:shd w:val="clear" w:color="auto" w:fill="F2DBDB" w:themeFill="accent2" w:themeFillTint="33"/>
            <w:tcPrChange w:id="6459" w:author="Michael Bell" w:date="2013-05-06T19:13:00Z">
              <w:tcPr>
                <w:tcW w:w="2311" w:type="dxa"/>
              </w:tcPr>
            </w:tcPrChange>
          </w:tcPr>
          <w:p w14:paraId="6EA36899" w14:textId="094A575D" w:rsidR="005E796B" w:rsidRDefault="005E796B">
            <w:pPr>
              <w:rPr>
                <w:ins w:id="6460" w:author="Michael Bell" w:date="2013-05-06T19:09:00Z"/>
              </w:rPr>
            </w:pPr>
            <w:ins w:id="6461" w:author="Michael Bell" w:date="2013-05-06T19:10:00Z">
              <w:r>
                <w:t>Action taken</w:t>
              </w:r>
            </w:ins>
          </w:p>
        </w:tc>
      </w:tr>
      <w:tr w:rsidR="005E796B" w14:paraId="46575F3C" w14:textId="77777777" w:rsidTr="005E796B">
        <w:trPr>
          <w:ins w:id="6462" w:author="Michael Bell" w:date="2013-05-06T19:10:00Z"/>
        </w:trPr>
        <w:tc>
          <w:tcPr>
            <w:tcW w:w="2310" w:type="dxa"/>
            <w:shd w:val="clear" w:color="auto" w:fill="F2DBDB" w:themeFill="accent2" w:themeFillTint="33"/>
            <w:tcPrChange w:id="6463" w:author="Michael Bell" w:date="2013-05-06T19:14:00Z">
              <w:tcPr>
                <w:tcW w:w="2310" w:type="dxa"/>
              </w:tcPr>
            </w:tcPrChange>
          </w:tcPr>
          <w:p w14:paraId="094932BF" w14:textId="37545250" w:rsidR="005E796B" w:rsidRDefault="005E796B">
            <w:pPr>
              <w:rPr>
                <w:ins w:id="6464" w:author="Michael Bell" w:date="2013-05-06T19:10:00Z"/>
              </w:rPr>
            </w:pPr>
            <w:ins w:id="6465" w:author="Michael Bell" w:date="2013-05-06T19:14:00Z">
              <w:r>
                <w:t>Set out placeholders</w:t>
              </w:r>
            </w:ins>
          </w:p>
        </w:tc>
        <w:tc>
          <w:tcPr>
            <w:tcW w:w="2310" w:type="dxa"/>
            <w:shd w:val="clear" w:color="auto" w:fill="F2DBDB" w:themeFill="accent2" w:themeFillTint="33"/>
            <w:tcPrChange w:id="6466" w:author="Michael Bell" w:date="2013-05-06T19:14:00Z">
              <w:tcPr>
                <w:tcW w:w="2310" w:type="dxa"/>
              </w:tcPr>
            </w:tcPrChange>
          </w:tcPr>
          <w:p w14:paraId="582C7538" w14:textId="60ADFEAB" w:rsidR="005E796B" w:rsidRDefault="005E796B">
            <w:pPr>
              <w:rPr>
                <w:ins w:id="6467" w:author="Michael Bell" w:date="2013-05-06T19:10:00Z"/>
              </w:rPr>
            </w:pPr>
            <w:ins w:id="6468" w:author="Michael Bell" w:date="2013-05-06T19:14:00Z">
              <w:r>
                <w:t>Compile</w:t>
              </w:r>
            </w:ins>
          </w:p>
        </w:tc>
        <w:tc>
          <w:tcPr>
            <w:tcW w:w="2311" w:type="dxa"/>
            <w:tcPrChange w:id="6469" w:author="Michael Bell" w:date="2013-05-06T19:14:00Z">
              <w:tcPr>
                <w:tcW w:w="2311" w:type="dxa"/>
              </w:tcPr>
            </w:tcPrChange>
          </w:tcPr>
          <w:p w14:paraId="3C99C926" w14:textId="72FA9D19" w:rsidR="005E796B" w:rsidRDefault="005E796B">
            <w:pPr>
              <w:rPr>
                <w:ins w:id="6470" w:author="Michael Bell" w:date="2013-05-06T19:10:00Z"/>
              </w:rPr>
            </w:pPr>
            <w:ins w:id="6471" w:author="Michael Bell" w:date="2013-05-06T19:14:00Z">
              <w:r>
                <w:t>Fail</w:t>
              </w:r>
            </w:ins>
          </w:p>
        </w:tc>
        <w:tc>
          <w:tcPr>
            <w:tcW w:w="2311" w:type="dxa"/>
            <w:tcPrChange w:id="6472" w:author="Michael Bell" w:date="2013-05-06T19:14:00Z">
              <w:tcPr>
                <w:tcW w:w="2311" w:type="dxa"/>
              </w:tcPr>
            </w:tcPrChange>
          </w:tcPr>
          <w:p w14:paraId="72C68E8B" w14:textId="38769777" w:rsidR="005E796B" w:rsidRDefault="005E796B">
            <w:pPr>
              <w:rPr>
                <w:ins w:id="6473" w:author="Michael Bell" w:date="2013-05-06T19:10:00Z"/>
              </w:rPr>
            </w:pPr>
            <w:ins w:id="6474" w:author="Michael Bell" w:date="2013-05-06T19:14:00Z">
              <w:r>
                <w:t xml:space="preserve">Discovered that files </w:t>
              </w:r>
              <w:proofErr w:type="spellStart"/>
              <w:proofErr w:type="gramStart"/>
              <w:r>
                <w:t>cant</w:t>
              </w:r>
              <w:proofErr w:type="spellEnd"/>
              <w:proofErr w:type="gramEnd"/>
              <w:r>
                <w:t xml:space="preserve"> be called main, changed to </w:t>
              </w:r>
              <w:proofErr w:type="spellStart"/>
              <w:r>
                <w:t>Beltrak</w:t>
              </w:r>
              <w:proofErr w:type="spellEnd"/>
              <w:r>
                <w:t xml:space="preserve"> (</w:t>
              </w:r>
            </w:ins>
            <w:ins w:id="6475" w:author="Michael Bell" w:date="2013-05-06T19:15:00Z">
              <w:r>
                <w:t>didn’t</w:t>
              </w:r>
            </w:ins>
            <w:ins w:id="6476" w:author="Michael Bell" w:date="2013-05-06T19:14:00Z">
              <w:r>
                <w:t xml:space="preserve"> </w:t>
              </w:r>
            </w:ins>
            <w:ins w:id="6477" w:author="Michael Bell" w:date="2013-05-06T19:15:00Z">
              <w:r>
                <w:t xml:space="preserve">notice incorrect spelling, </w:t>
              </w:r>
              <w:proofErr w:type="spellStart"/>
              <w:r>
                <w:t>nevermind</w:t>
              </w:r>
              <w:proofErr w:type="spellEnd"/>
              <w:r>
                <w:t>!)</w:t>
              </w:r>
            </w:ins>
          </w:p>
        </w:tc>
      </w:tr>
      <w:tr w:rsidR="005E796B" w14:paraId="4D469FBE" w14:textId="77777777" w:rsidTr="005E796B">
        <w:trPr>
          <w:ins w:id="6478" w:author="Michael Bell" w:date="2013-05-06T19:15:00Z"/>
        </w:trPr>
        <w:tc>
          <w:tcPr>
            <w:tcW w:w="2310" w:type="dxa"/>
            <w:shd w:val="clear" w:color="auto" w:fill="F2DBDB" w:themeFill="accent2" w:themeFillTint="33"/>
          </w:tcPr>
          <w:p w14:paraId="06BA293A" w14:textId="77777777" w:rsidR="005E796B" w:rsidRDefault="005E796B">
            <w:pPr>
              <w:rPr>
                <w:ins w:id="6479" w:author="Michael Bell" w:date="2013-05-06T19:15:00Z"/>
              </w:rPr>
            </w:pPr>
          </w:p>
        </w:tc>
        <w:tc>
          <w:tcPr>
            <w:tcW w:w="2310" w:type="dxa"/>
            <w:shd w:val="clear" w:color="auto" w:fill="F2DBDB" w:themeFill="accent2" w:themeFillTint="33"/>
          </w:tcPr>
          <w:p w14:paraId="2ECC4B1F" w14:textId="77777777" w:rsidR="005E796B" w:rsidRDefault="005E796B">
            <w:pPr>
              <w:rPr>
                <w:ins w:id="6480" w:author="Michael Bell" w:date="2013-05-06T19:15:00Z"/>
              </w:rPr>
            </w:pPr>
          </w:p>
        </w:tc>
        <w:tc>
          <w:tcPr>
            <w:tcW w:w="2311" w:type="dxa"/>
          </w:tcPr>
          <w:p w14:paraId="6E6AAED0" w14:textId="1E905A92" w:rsidR="005E796B" w:rsidRDefault="005E796B">
            <w:pPr>
              <w:rPr>
                <w:ins w:id="6481" w:author="Michael Bell" w:date="2013-05-06T19:15:00Z"/>
              </w:rPr>
            </w:pPr>
            <w:ins w:id="6482" w:author="Michael Bell" w:date="2013-05-06T19:15:00Z">
              <w:r>
                <w:t>Pass</w:t>
              </w:r>
            </w:ins>
          </w:p>
        </w:tc>
        <w:tc>
          <w:tcPr>
            <w:tcW w:w="2311" w:type="dxa"/>
          </w:tcPr>
          <w:p w14:paraId="0DC15781" w14:textId="77777777" w:rsidR="005E796B" w:rsidRDefault="005E796B">
            <w:pPr>
              <w:rPr>
                <w:ins w:id="6483" w:author="Michael Bell" w:date="2013-05-06T19:15:00Z"/>
              </w:rPr>
            </w:pPr>
          </w:p>
        </w:tc>
      </w:tr>
      <w:tr w:rsidR="005E796B" w14:paraId="312B7166" w14:textId="77777777" w:rsidTr="005E796B">
        <w:trPr>
          <w:ins w:id="6484" w:author="Michael Bell" w:date="2013-05-06T19:15:00Z"/>
        </w:trPr>
        <w:tc>
          <w:tcPr>
            <w:tcW w:w="2310" w:type="dxa"/>
            <w:shd w:val="clear" w:color="auto" w:fill="F2DBDB" w:themeFill="accent2" w:themeFillTint="33"/>
          </w:tcPr>
          <w:p w14:paraId="621CCFD7" w14:textId="470D8EF6" w:rsidR="005E796B" w:rsidRDefault="005E796B">
            <w:pPr>
              <w:rPr>
                <w:ins w:id="6485" w:author="Michael Bell" w:date="2013-05-06T19:15:00Z"/>
              </w:rPr>
            </w:pPr>
            <w:ins w:id="6486" w:author="Michael Bell" w:date="2013-05-06T19:15:00Z">
              <w:r>
                <w:t>Created speed output function</w:t>
              </w:r>
            </w:ins>
          </w:p>
        </w:tc>
        <w:tc>
          <w:tcPr>
            <w:tcW w:w="2310" w:type="dxa"/>
            <w:shd w:val="clear" w:color="auto" w:fill="F2DBDB" w:themeFill="accent2" w:themeFillTint="33"/>
          </w:tcPr>
          <w:p w14:paraId="065E6757" w14:textId="63740CD3" w:rsidR="005E796B" w:rsidRDefault="005E796B">
            <w:pPr>
              <w:rPr>
                <w:ins w:id="6487" w:author="Michael Bell" w:date="2013-05-06T19:15:00Z"/>
              </w:rPr>
            </w:pPr>
            <w:ins w:id="6488" w:author="Michael Bell" w:date="2013-05-06T19:16:00Z">
              <w:r>
                <w:t>Run and read pins with voltmeter</w:t>
              </w:r>
            </w:ins>
          </w:p>
        </w:tc>
        <w:tc>
          <w:tcPr>
            <w:tcW w:w="2311" w:type="dxa"/>
          </w:tcPr>
          <w:p w14:paraId="6EAF2E39" w14:textId="76F3CBB3" w:rsidR="005E796B" w:rsidRDefault="005E796B">
            <w:pPr>
              <w:rPr>
                <w:ins w:id="6489" w:author="Michael Bell" w:date="2013-05-06T19:15:00Z"/>
              </w:rPr>
            </w:pPr>
            <w:ins w:id="6490" w:author="Michael Bell" w:date="2013-05-06T19:16:00Z">
              <w:r>
                <w:t>Pass</w:t>
              </w:r>
            </w:ins>
          </w:p>
        </w:tc>
        <w:tc>
          <w:tcPr>
            <w:tcW w:w="2311" w:type="dxa"/>
          </w:tcPr>
          <w:p w14:paraId="518D34B2" w14:textId="77777777" w:rsidR="005E796B" w:rsidRDefault="005E796B">
            <w:pPr>
              <w:rPr>
                <w:ins w:id="6491" w:author="Michael Bell" w:date="2013-05-06T19:15:00Z"/>
              </w:rPr>
            </w:pPr>
          </w:p>
        </w:tc>
      </w:tr>
      <w:tr w:rsidR="005E796B" w14:paraId="3E5F1D8F" w14:textId="77777777" w:rsidTr="005E796B">
        <w:trPr>
          <w:ins w:id="6492" w:author="Michael Bell" w:date="2013-05-06T19:16:00Z"/>
        </w:trPr>
        <w:tc>
          <w:tcPr>
            <w:tcW w:w="2310" w:type="dxa"/>
            <w:shd w:val="clear" w:color="auto" w:fill="F2DBDB" w:themeFill="accent2" w:themeFillTint="33"/>
          </w:tcPr>
          <w:p w14:paraId="46BD4D7D" w14:textId="42341C47" w:rsidR="005E796B" w:rsidRDefault="005E796B">
            <w:pPr>
              <w:rPr>
                <w:ins w:id="6493" w:author="Michael Bell" w:date="2013-05-06T19:16:00Z"/>
              </w:rPr>
            </w:pPr>
            <w:ins w:id="6494" w:author="Michael Bell" w:date="2013-05-06T19:16:00Z">
              <w:r>
                <w:t>Commented</w:t>
              </w:r>
            </w:ins>
          </w:p>
        </w:tc>
        <w:tc>
          <w:tcPr>
            <w:tcW w:w="2310" w:type="dxa"/>
            <w:shd w:val="clear" w:color="auto" w:fill="F2DBDB" w:themeFill="accent2" w:themeFillTint="33"/>
          </w:tcPr>
          <w:p w14:paraId="67528661" w14:textId="7D7CEC01" w:rsidR="005E796B" w:rsidRDefault="005E796B">
            <w:pPr>
              <w:rPr>
                <w:ins w:id="6495" w:author="Michael Bell" w:date="2013-05-06T19:16:00Z"/>
              </w:rPr>
            </w:pPr>
            <w:ins w:id="6496" w:author="Michael Bell" w:date="2013-05-06T19:16:00Z">
              <w:r>
                <w:t>Compile</w:t>
              </w:r>
            </w:ins>
          </w:p>
        </w:tc>
        <w:tc>
          <w:tcPr>
            <w:tcW w:w="2311" w:type="dxa"/>
          </w:tcPr>
          <w:p w14:paraId="63FA2C80" w14:textId="7D80495C" w:rsidR="005E796B" w:rsidRDefault="005E796B">
            <w:pPr>
              <w:rPr>
                <w:ins w:id="6497" w:author="Michael Bell" w:date="2013-05-06T19:16:00Z"/>
              </w:rPr>
            </w:pPr>
            <w:ins w:id="6498" w:author="Michael Bell" w:date="2013-05-06T19:16:00Z">
              <w:r>
                <w:t>Pass</w:t>
              </w:r>
            </w:ins>
          </w:p>
        </w:tc>
        <w:tc>
          <w:tcPr>
            <w:tcW w:w="2311" w:type="dxa"/>
          </w:tcPr>
          <w:p w14:paraId="0F8A0E9C" w14:textId="77777777" w:rsidR="005E796B" w:rsidRDefault="005E796B">
            <w:pPr>
              <w:rPr>
                <w:ins w:id="6499" w:author="Michael Bell" w:date="2013-05-06T19:16:00Z"/>
              </w:rPr>
            </w:pPr>
          </w:p>
        </w:tc>
      </w:tr>
      <w:tr w:rsidR="005E796B" w14:paraId="4A376E8C" w14:textId="77777777" w:rsidTr="005E796B">
        <w:trPr>
          <w:ins w:id="6500" w:author="Michael Bell" w:date="2013-05-06T19:16:00Z"/>
        </w:trPr>
        <w:tc>
          <w:tcPr>
            <w:tcW w:w="2310" w:type="dxa"/>
            <w:shd w:val="clear" w:color="auto" w:fill="F2DBDB" w:themeFill="accent2" w:themeFillTint="33"/>
          </w:tcPr>
          <w:p w14:paraId="1E7CB0A9" w14:textId="5ECB74D6" w:rsidR="005E796B" w:rsidRDefault="005E796B">
            <w:pPr>
              <w:rPr>
                <w:ins w:id="6501" w:author="Michael Bell" w:date="2013-05-06T19:16:00Z"/>
              </w:rPr>
            </w:pPr>
            <w:ins w:id="6502" w:author="Michael Bell" w:date="2013-05-06T19:16:00Z">
              <w:r>
                <w:t>Created instruction data structure</w:t>
              </w:r>
            </w:ins>
          </w:p>
        </w:tc>
        <w:tc>
          <w:tcPr>
            <w:tcW w:w="2310" w:type="dxa"/>
            <w:shd w:val="clear" w:color="auto" w:fill="F2DBDB" w:themeFill="accent2" w:themeFillTint="33"/>
          </w:tcPr>
          <w:p w14:paraId="3091FA05" w14:textId="103CDBB5" w:rsidR="005E796B" w:rsidRDefault="005E796B">
            <w:pPr>
              <w:rPr>
                <w:ins w:id="6503" w:author="Michael Bell" w:date="2013-05-06T19:16:00Z"/>
              </w:rPr>
            </w:pPr>
            <w:ins w:id="6504" w:author="Michael Bell" w:date="2013-05-06T19:16:00Z">
              <w:r>
                <w:t>Compile</w:t>
              </w:r>
            </w:ins>
            <w:ins w:id="6505" w:author="Michael Bell" w:date="2013-05-06T19:17:00Z">
              <w:r>
                <w:t xml:space="preserve"> with test values</w:t>
              </w:r>
            </w:ins>
          </w:p>
        </w:tc>
        <w:tc>
          <w:tcPr>
            <w:tcW w:w="2311" w:type="dxa"/>
          </w:tcPr>
          <w:p w14:paraId="6B315540" w14:textId="09C56D3F" w:rsidR="005E796B" w:rsidRDefault="005E796B">
            <w:pPr>
              <w:rPr>
                <w:ins w:id="6506" w:author="Michael Bell" w:date="2013-05-06T19:16:00Z"/>
              </w:rPr>
            </w:pPr>
            <w:ins w:id="6507" w:author="Michael Bell" w:date="2013-05-06T19:17:00Z">
              <w:r>
                <w:t>Pass</w:t>
              </w:r>
            </w:ins>
          </w:p>
        </w:tc>
        <w:tc>
          <w:tcPr>
            <w:tcW w:w="2311" w:type="dxa"/>
          </w:tcPr>
          <w:p w14:paraId="5EA0645F" w14:textId="77777777" w:rsidR="005E796B" w:rsidRDefault="005E796B">
            <w:pPr>
              <w:rPr>
                <w:ins w:id="6508" w:author="Michael Bell" w:date="2013-05-06T19:16:00Z"/>
              </w:rPr>
            </w:pPr>
          </w:p>
        </w:tc>
      </w:tr>
      <w:tr w:rsidR="005E796B" w14:paraId="0D380048" w14:textId="77777777" w:rsidTr="005E796B">
        <w:trPr>
          <w:ins w:id="6509" w:author="Michael Bell" w:date="2013-05-06T19:17:00Z"/>
        </w:trPr>
        <w:tc>
          <w:tcPr>
            <w:tcW w:w="2310" w:type="dxa"/>
            <w:shd w:val="clear" w:color="auto" w:fill="F2DBDB" w:themeFill="accent2" w:themeFillTint="33"/>
          </w:tcPr>
          <w:p w14:paraId="2F1084BF" w14:textId="54A62DDE" w:rsidR="005E796B" w:rsidRDefault="005E796B">
            <w:pPr>
              <w:rPr>
                <w:ins w:id="6510" w:author="Michael Bell" w:date="2013-05-06T19:17:00Z"/>
              </w:rPr>
            </w:pPr>
            <w:ins w:id="6511" w:author="Michael Bell" w:date="2013-05-06T19:17:00Z">
              <w:r>
                <w:t>Created sensor reader and speed setter</w:t>
              </w:r>
            </w:ins>
          </w:p>
        </w:tc>
        <w:tc>
          <w:tcPr>
            <w:tcW w:w="2310" w:type="dxa"/>
            <w:shd w:val="clear" w:color="auto" w:fill="F2DBDB" w:themeFill="accent2" w:themeFillTint="33"/>
          </w:tcPr>
          <w:p w14:paraId="27C1509B" w14:textId="6A315E8F" w:rsidR="005E796B" w:rsidRDefault="005E796B">
            <w:pPr>
              <w:rPr>
                <w:ins w:id="6512" w:author="Michael Bell" w:date="2013-05-06T19:17:00Z"/>
              </w:rPr>
            </w:pPr>
            <w:ins w:id="6513" w:author="Michael Bell" w:date="2013-05-06T19:18:00Z">
              <w:r>
                <w:t xml:space="preserve">Using an array of Booleans (VS[]) </w:t>
              </w:r>
              <w:proofErr w:type="spellStart"/>
              <w:r>
                <w:t>masqueradeing</w:t>
              </w:r>
              <w:proofErr w:type="spellEnd"/>
              <w:r>
                <w:t xml:space="preserve"> as sensors tested response to </w:t>
              </w:r>
              <w:proofErr w:type="spellStart"/>
              <w:r>
                <w:t>diferent</w:t>
              </w:r>
              <w:proofErr w:type="spellEnd"/>
              <w:r>
                <w:t xml:space="preserve"> sensors</w:t>
              </w:r>
            </w:ins>
          </w:p>
        </w:tc>
        <w:tc>
          <w:tcPr>
            <w:tcW w:w="2311" w:type="dxa"/>
          </w:tcPr>
          <w:p w14:paraId="3E3E0D25" w14:textId="18DD25AB" w:rsidR="005E796B" w:rsidRDefault="005E796B">
            <w:pPr>
              <w:rPr>
                <w:ins w:id="6514" w:author="Michael Bell" w:date="2013-05-06T19:17:00Z"/>
              </w:rPr>
            </w:pPr>
            <w:ins w:id="6515" w:author="Michael Bell" w:date="2013-05-06T19:18:00Z">
              <w:r>
                <w:t>Pass</w:t>
              </w:r>
            </w:ins>
          </w:p>
        </w:tc>
        <w:tc>
          <w:tcPr>
            <w:tcW w:w="2311" w:type="dxa"/>
          </w:tcPr>
          <w:p w14:paraId="6D8B1F2D" w14:textId="77777777" w:rsidR="005E796B" w:rsidRDefault="005E796B">
            <w:pPr>
              <w:rPr>
                <w:ins w:id="6516" w:author="Michael Bell" w:date="2013-05-06T19:17:00Z"/>
              </w:rPr>
            </w:pPr>
          </w:p>
        </w:tc>
      </w:tr>
      <w:tr w:rsidR="005E796B" w14:paraId="1A62B872" w14:textId="77777777" w:rsidTr="005E796B">
        <w:trPr>
          <w:ins w:id="6517" w:author="Michael Bell" w:date="2013-05-06T19:18:00Z"/>
        </w:trPr>
        <w:tc>
          <w:tcPr>
            <w:tcW w:w="2310" w:type="dxa"/>
            <w:shd w:val="clear" w:color="auto" w:fill="F2DBDB" w:themeFill="accent2" w:themeFillTint="33"/>
          </w:tcPr>
          <w:p w14:paraId="3672A5ED" w14:textId="5289B18C" w:rsidR="005E796B" w:rsidRDefault="005E796B">
            <w:pPr>
              <w:rPr>
                <w:ins w:id="6518" w:author="Michael Bell" w:date="2013-05-06T19:18:00Z"/>
              </w:rPr>
            </w:pPr>
            <w:ins w:id="6519" w:author="Michael Bell" w:date="2013-05-06T19:19:00Z">
              <w:r>
                <w:t>Added loading screen and welcome message</w:t>
              </w:r>
            </w:ins>
          </w:p>
        </w:tc>
        <w:tc>
          <w:tcPr>
            <w:tcW w:w="2310" w:type="dxa"/>
            <w:shd w:val="clear" w:color="auto" w:fill="F2DBDB" w:themeFill="accent2" w:themeFillTint="33"/>
          </w:tcPr>
          <w:p w14:paraId="67543815" w14:textId="27C31E64" w:rsidR="005E796B" w:rsidRDefault="005E796B">
            <w:pPr>
              <w:rPr>
                <w:ins w:id="6520" w:author="Michael Bell" w:date="2013-05-06T19:18:00Z"/>
              </w:rPr>
            </w:pPr>
            <w:ins w:id="6521" w:author="Michael Bell" w:date="2013-05-06T19:19:00Z">
              <w:r>
                <w:t>Run on LCD</w:t>
              </w:r>
            </w:ins>
          </w:p>
        </w:tc>
        <w:tc>
          <w:tcPr>
            <w:tcW w:w="2311" w:type="dxa"/>
          </w:tcPr>
          <w:p w14:paraId="24F8664E" w14:textId="0371A937" w:rsidR="005E796B" w:rsidRDefault="005E796B">
            <w:pPr>
              <w:rPr>
                <w:ins w:id="6522" w:author="Michael Bell" w:date="2013-05-06T19:18:00Z"/>
              </w:rPr>
            </w:pPr>
            <w:ins w:id="6523" w:author="Michael Bell" w:date="2013-05-06T19:19:00Z">
              <w:r>
                <w:t>Pass</w:t>
              </w:r>
            </w:ins>
          </w:p>
        </w:tc>
        <w:tc>
          <w:tcPr>
            <w:tcW w:w="2311" w:type="dxa"/>
          </w:tcPr>
          <w:p w14:paraId="68798EA8" w14:textId="77777777" w:rsidR="005E796B" w:rsidRDefault="005E796B">
            <w:pPr>
              <w:rPr>
                <w:ins w:id="6524" w:author="Michael Bell" w:date="2013-05-06T19:18:00Z"/>
              </w:rPr>
            </w:pPr>
          </w:p>
        </w:tc>
      </w:tr>
      <w:tr w:rsidR="00E1173B" w14:paraId="53A92620" w14:textId="77777777" w:rsidTr="005E796B">
        <w:trPr>
          <w:ins w:id="6525" w:author="Michael Bell" w:date="2013-05-06T19:20:00Z"/>
        </w:trPr>
        <w:tc>
          <w:tcPr>
            <w:tcW w:w="2310" w:type="dxa"/>
            <w:shd w:val="clear" w:color="auto" w:fill="F2DBDB" w:themeFill="accent2" w:themeFillTint="33"/>
          </w:tcPr>
          <w:p w14:paraId="7B1CBCD1" w14:textId="1B287C3C" w:rsidR="00E1173B" w:rsidRDefault="00E1173B">
            <w:pPr>
              <w:rPr>
                <w:ins w:id="6526" w:author="Michael Bell" w:date="2013-05-06T19:20:00Z"/>
              </w:rPr>
            </w:pPr>
            <w:ins w:id="6527" w:author="Michael Bell" w:date="2013-05-06T19:20:00Z">
              <w:r>
                <w:t>Added Wait function</w:t>
              </w:r>
            </w:ins>
          </w:p>
        </w:tc>
        <w:tc>
          <w:tcPr>
            <w:tcW w:w="2310" w:type="dxa"/>
            <w:shd w:val="clear" w:color="auto" w:fill="F2DBDB" w:themeFill="accent2" w:themeFillTint="33"/>
          </w:tcPr>
          <w:p w14:paraId="1884930B" w14:textId="6CB7A1C3" w:rsidR="00E1173B" w:rsidRDefault="00E1173B">
            <w:pPr>
              <w:rPr>
                <w:ins w:id="6528" w:author="Michael Bell" w:date="2013-05-06T19:20:00Z"/>
              </w:rPr>
            </w:pPr>
            <w:ins w:id="6529" w:author="Michael Bell" w:date="2013-05-06T19:20:00Z">
              <w:r>
                <w:t>Gave a time and instructed to apply voltage after said time, read with volt meter</w:t>
              </w:r>
            </w:ins>
          </w:p>
        </w:tc>
        <w:tc>
          <w:tcPr>
            <w:tcW w:w="2311" w:type="dxa"/>
          </w:tcPr>
          <w:p w14:paraId="3109BCE0" w14:textId="5BC5A602" w:rsidR="00E1173B" w:rsidRDefault="00E1173B">
            <w:pPr>
              <w:rPr>
                <w:ins w:id="6530" w:author="Michael Bell" w:date="2013-05-06T19:20:00Z"/>
              </w:rPr>
            </w:pPr>
            <w:ins w:id="6531" w:author="Michael Bell" w:date="2013-05-06T19:20:00Z">
              <w:r>
                <w:t>Pass</w:t>
              </w:r>
            </w:ins>
          </w:p>
        </w:tc>
        <w:tc>
          <w:tcPr>
            <w:tcW w:w="2311" w:type="dxa"/>
          </w:tcPr>
          <w:p w14:paraId="5D9FB9D6" w14:textId="77777777" w:rsidR="00E1173B" w:rsidRDefault="00E1173B">
            <w:pPr>
              <w:rPr>
                <w:ins w:id="6532" w:author="Michael Bell" w:date="2013-05-06T19:20:00Z"/>
              </w:rPr>
            </w:pPr>
          </w:p>
        </w:tc>
      </w:tr>
      <w:tr w:rsidR="00E1173B" w14:paraId="4E17CF1C" w14:textId="77777777" w:rsidTr="005E796B">
        <w:trPr>
          <w:ins w:id="6533" w:author="Michael Bell" w:date="2013-05-06T19:20:00Z"/>
        </w:trPr>
        <w:tc>
          <w:tcPr>
            <w:tcW w:w="2310" w:type="dxa"/>
            <w:shd w:val="clear" w:color="auto" w:fill="F2DBDB" w:themeFill="accent2" w:themeFillTint="33"/>
          </w:tcPr>
          <w:p w14:paraId="0CB47A95" w14:textId="027143D0" w:rsidR="00E1173B" w:rsidRDefault="00E1173B">
            <w:pPr>
              <w:rPr>
                <w:ins w:id="6534" w:author="Michael Bell" w:date="2013-05-06T19:20:00Z"/>
              </w:rPr>
            </w:pPr>
            <w:ins w:id="6535" w:author="Michael Bell" w:date="2013-05-06T19:20:00Z">
              <w:r>
                <w:t>Created point switching variables</w:t>
              </w:r>
            </w:ins>
          </w:p>
        </w:tc>
        <w:tc>
          <w:tcPr>
            <w:tcW w:w="2310" w:type="dxa"/>
            <w:shd w:val="clear" w:color="auto" w:fill="F2DBDB" w:themeFill="accent2" w:themeFillTint="33"/>
          </w:tcPr>
          <w:p w14:paraId="02CF612D" w14:textId="009BEF14" w:rsidR="00E1173B" w:rsidRDefault="00E1173B">
            <w:pPr>
              <w:rPr>
                <w:ins w:id="6536" w:author="Michael Bell" w:date="2013-05-06T19:20:00Z"/>
              </w:rPr>
            </w:pPr>
            <w:ins w:id="6537" w:author="Michael Bell" w:date="2013-05-06T19:21:00Z">
              <w:r>
                <w:t>Compiled</w:t>
              </w:r>
            </w:ins>
          </w:p>
        </w:tc>
        <w:tc>
          <w:tcPr>
            <w:tcW w:w="2311" w:type="dxa"/>
          </w:tcPr>
          <w:p w14:paraId="68CFB3EB" w14:textId="792F734E" w:rsidR="00E1173B" w:rsidRDefault="00E1173B">
            <w:pPr>
              <w:rPr>
                <w:ins w:id="6538" w:author="Michael Bell" w:date="2013-05-06T19:20:00Z"/>
              </w:rPr>
            </w:pPr>
            <w:ins w:id="6539" w:author="Michael Bell" w:date="2013-05-06T19:21:00Z">
              <w:r>
                <w:t>Pass</w:t>
              </w:r>
            </w:ins>
          </w:p>
        </w:tc>
        <w:tc>
          <w:tcPr>
            <w:tcW w:w="2311" w:type="dxa"/>
          </w:tcPr>
          <w:p w14:paraId="03361D89" w14:textId="77777777" w:rsidR="00E1173B" w:rsidRDefault="00E1173B">
            <w:pPr>
              <w:rPr>
                <w:ins w:id="6540" w:author="Michael Bell" w:date="2013-05-06T19:20:00Z"/>
              </w:rPr>
            </w:pPr>
          </w:p>
        </w:tc>
      </w:tr>
      <w:tr w:rsidR="00E1173B" w14:paraId="1F9CFBA9" w14:textId="77777777" w:rsidTr="005E796B">
        <w:trPr>
          <w:ins w:id="6541" w:author="Michael Bell" w:date="2013-05-06T19:21:00Z"/>
        </w:trPr>
        <w:tc>
          <w:tcPr>
            <w:tcW w:w="2310" w:type="dxa"/>
            <w:shd w:val="clear" w:color="auto" w:fill="F2DBDB" w:themeFill="accent2" w:themeFillTint="33"/>
          </w:tcPr>
          <w:p w14:paraId="035A4226" w14:textId="68415EED" w:rsidR="00E1173B" w:rsidRDefault="00E1173B">
            <w:pPr>
              <w:rPr>
                <w:ins w:id="6542" w:author="Michael Bell" w:date="2013-05-06T19:21:00Z"/>
              </w:rPr>
            </w:pPr>
            <w:ins w:id="6543" w:author="Michael Bell" w:date="2013-05-06T19:21:00Z">
              <w:r>
                <w:t>Created point switching instruction set</w:t>
              </w:r>
            </w:ins>
          </w:p>
        </w:tc>
        <w:tc>
          <w:tcPr>
            <w:tcW w:w="2310" w:type="dxa"/>
            <w:shd w:val="clear" w:color="auto" w:fill="F2DBDB" w:themeFill="accent2" w:themeFillTint="33"/>
          </w:tcPr>
          <w:p w14:paraId="38A860A1" w14:textId="2092A88C" w:rsidR="00E1173B" w:rsidRDefault="00E1173B">
            <w:pPr>
              <w:rPr>
                <w:ins w:id="6544" w:author="Michael Bell" w:date="2013-05-06T19:21:00Z"/>
              </w:rPr>
            </w:pPr>
            <w:ins w:id="6545" w:author="Michael Bell" w:date="2013-05-06T19:21:00Z">
              <w:r>
                <w:t xml:space="preserve">Instructed to switch </w:t>
              </w:r>
              <w:proofErr w:type="spellStart"/>
              <w:r>
                <w:t>ceartain</w:t>
              </w:r>
              <w:proofErr w:type="spellEnd"/>
              <w:r>
                <w:t xml:space="preserve"> points in the point array</w:t>
              </w:r>
            </w:ins>
          </w:p>
        </w:tc>
        <w:tc>
          <w:tcPr>
            <w:tcW w:w="2311" w:type="dxa"/>
          </w:tcPr>
          <w:p w14:paraId="2E8FDC80" w14:textId="3558B390" w:rsidR="00E1173B" w:rsidRDefault="00E1173B">
            <w:pPr>
              <w:rPr>
                <w:ins w:id="6546" w:author="Michael Bell" w:date="2013-05-06T19:21:00Z"/>
              </w:rPr>
            </w:pPr>
            <w:ins w:id="6547" w:author="Michael Bell" w:date="2013-05-06T19:21:00Z">
              <w:r>
                <w:t>Pass</w:t>
              </w:r>
            </w:ins>
          </w:p>
        </w:tc>
        <w:tc>
          <w:tcPr>
            <w:tcW w:w="2311" w:type="dxa"/>
          </w:tcPr>
          <w:p w14:paraId="600AF66F" w14:textId="77777777" w:rsidR="00E1173B" w:rsidRDefault="00E1173B">
            <w:pPr>
              <w:rPr>
                <w:ins w:id="6548" w:author="Michael Bell" w:date="2013-05-06T19:21:00Z"/>
              </w:rPr>
            </w:pPr>
          </w:p>
        </w:tc>
      </w:tr>
      <w:tr w:rsidR="00E1173B" w14:paraId="431EC264" w14:textId="77777777" w:rsidTr="005E796B">
        <w:trPr>
          <w:ins w:id="6549" w:author="Michael Bell" w:date="2013-05-06T19:21:00Z"/>
        </w:trPr>
        <w:tc>
          <w:tcPr>
            <w:tcW w:w="2310" w:type="dxa"/>
            <w:shd w:val="clear" w:color="auto" w:fill="F2DBDB" w:themeFill="accent2" w:themeFillTint="33"/>
          </w:tcPr>
          <w:p w14:paraId="34131EF5" w14:textId="5611B8BD" w:rsidR="00E1173B" w:rsidRDefault="00E1173B">
            <w:pPr>
              <w:rPr>
                <w:ins w:id="6550" w:author="Michael Bell" w:date="2013-05-06T19:21:00Z"/>
              </w:rPr>
            </w:pPr>
            <w:ins w:id="6551" w:author="Michael Bell" w:date="2013-05-06T19:21:00Z">
              <w:r>
                <w:t>Added the end of instruction set instruction (X)</w:t>
              </w:r>
            </w:ins>
          </w:p>
        </w:tc>
        <w:tc>
          <w:tcPr>
            <w:tcW w:w="2310" w:type="dxa"/>
            <w:shd w:val="clear" w:color="auto" w:fill="F2DBDB" w:themeFill="accent2" w:themeFillTint="33"/>
          </w:tcPr>
          <w:p w14:paraId="5C975AF8" w14:textId="378C87B3" w:rsidR="00E1173B" w:rsidRDefault="00E1173B">
            <w:pPr>
              <w:rPr>
                <w:ins w:id="6552" w:author="Michael Bell" w:date="2013-05-06T19:21:00Z"/>
              </w:rPr>
            </w:pPr>
            <w:ins w:id="6553" w:author="Michael Bell" w:date="2013-05-06T19:22:00Z">
              <w:r>
                <w:t>Ran test instructions</w:t>
              </w:r>
            </w:ins>
          </w:p>
        </w:tc>
        <w:tc>
          <w:tcPr>
            <w:tcW w:w="2311" w:type="dxa"/>
          </w:tcPr>
          <w:p w14:paraId="3589BE40" w14:textId="253EAD87" w:rsidR="00E1173B" w:rsidRDefault="00E1173B">
            <w:pPr>
              <w:rPr>
                <w:ins w:id="6554" w:author="Michael Bell" w:date="2013-05-06T19:21:00Z"/>
              </w:rPr>
            </w:pPr>
            <w:ins w:id="6555" w:author="Michael Bell" w:date="2013-05-06T19:22:00Z">
              <w:r>
                <w:t>Pass</w:t>
              </w:r>
            </w:ins>
          </w:p>
        </w:tc>
        <w:tc>
          <w:tcPr>
            <w:tcW w:w="2311" w:type="dxa"/>
          </w:tcPr>
          <w:p w14:paraId="00547525" w14:textId="77777777" w:rsidR="00E1173B" w:rsidRDefault="00E1173B">
            <w:pPr>
              <w:rPr>
                <w:ins w:id="6556" w:author="Michael Bell" w:date="2013-05-06T19:21:00Z"/>
              </w:rPr>
            </w:pPr>
          </w:p>
        </w:tc>
      </w:tr>
      <w:tr w:rsidR="00E1173B" w14:paraId="4B8B55EF" w14:textId="77777777" w:rsidTr="005E796B">
        <w:trPr>
          <w:ins w:id="6557" w:author="Michael Bell" w:date="2013-05-06T19:22:00Z"/>
        </w:trPr>
        <w:tc>
          <w:tcPr>
            <w:tcW w:w="2310" w:type="dxa"/>
            <w:shd w:val="clear" w:color="auto" w:fill="F2DBDB" w:themeFill="accent2" w:themeFillTint="33"/>
          </w:tcPr>
          <w:p w14:paraId="25806E34" w14:textId="3B6C8FDC" w:rsidR="00E1173B" w:rsidRDefault="00E1173B">
            <w:pPr>
              <w:rPr>
                <w:ins w:id="6558" w:author="Michael Bell" w:date="2013-05-06T19:22:00Z"/>
              </w:rPr>
            </w:pPr>
            <w:ins w:id="6559" w:author="Michael Bell" w:date="2013-05-06T19:23:00Z">
              <w:r>
                <w:t>Plugged in train for the first time</w:t>
              </w:r>
            </w:ins>
          </w:p>
        </w:tc>
        <w:tc>
          <w:tcPr>
            <w:tcW w:w="2310" w:type="dxa"/>
            <w:shd w:val="clear" w:color="auto" w:fill="F2DBDB" w:themeFill="accent2" w:themeFillTint="33"/>
          </w:tcPr>
          <w:p w14:paraId="4B1081DA" w14:textId="7D92D726" w:rsidR="00E1173B" w:rsidRDefault="00E1173B">
            <w:pPr>
              <w:rPr>
                <w:ins w:id="6560" w:author="Michael Bell" w:date="2013-05-06T19:22:00Z"/>
              </w:rPr>
            </w:pPr>
            <w:ins w:id="6561" w:author="Michael Bell" w:date="2013-05-06T19:23:00Z">
              <w:r>
                <w:t>Run all speed settings</w:t>
              </w:r>
            </w:ins>
          </w:p>
        </w:tc>
        <w:tc>
          <w:tcPr>
            <w:tcW w:w="2311" w:type="dxa"/>
          </w:tcPr>
          <w:p w14:paraId="5352748A" w14:textId="0554BC27" w:rsidR="00E1173B" w:rsidRDefault="00E1173B">
            <w:pPr>
              <w:rPr>
                <w:ins w:id="6562" w:author="Michael Bell" w:date="2013-05-06T19:22:00Z"/>
              </w:rPr>
            </w:pPr>
            <w:ins w:id="6563" w:author="Michael Bell" w:date="2013-05-06T19:23:00Z">
              <w:r>
                <w:t>Fail</w:t>
              </w:r>
            </w:ins>
          </w:p>
        </w:tc>
        <w:tc>
          <w:tcPr>
            <w:tcW w:w="2311" w:type="dxa"/>
          </w:tcPr>
          <w:p w14:paraId="1D4DC500" w14:textId="458B212E" w:rsidR="00E1173B" w:rsidRDefault="00E1173B">
            <w:pPr>
              <w:rPr>
                <w:ins w:id="6564" w:author="Michael Bell" w:date="2013-05-06T19:22:00Z"/>
              </w:rPr>
            </w:pPr>
            <w:ins w:id="6565" w:author="Michael Bell" w:date="2013-05-06T19:23:00Z">
              <w:r>
                <w:t>The half speed settings where too slow, set them to be ¾ speed instead</w:t>
              </w:r>
            </w:ins>
          </w:p>
        </w:tc>
      </w:tr>
      <w:tr w:rsidR="00E1173B" w14:paraId="6CCA1F41" w14:textId="77777777" w:rsidTr="005E796B">
        <w:trPr>
          <w:ins w:id="6566" w:author="Michael Bell" w:date="2013-05-06T19:23:00Z"/>
        </w:trPr>
        <w:tc>
          <w:tcPr>
            <w:tcW w:w="2310" w:type="dxa"/>
            <w:shd w:val="clear" w:color="auto" w:fill="F2DBDB" w:themeFill="accent2" w:themeFillTint="33"/>
          </w:tcPr>
          <w:p w14:paraId="66463881" w14:textId="77777777" w:rsidR="00E1173B" w:rsidRDefault="00E1173B">
            <w:pPr>
              <w:rPr>
                <w:ins w:id="6567" w:author="Michael Bell" w:date="2013-05-06T19:23:00Z"/>
              </w:rPr>
            </w:pPr>
          </w:p>
        </w:tc>
        <w:tc>
          <w:tcPr>
            <w:tcW w:w="2310" w:type="dxa"/>
            <w:shd w:val="clear" w:color="auto" w:fill="F2DBDB" w:themeFill="accent2" w:themeFillTint="33"/>
          </w:tcPr>
          <w:p w14:paraId="2EF2AAF8" w14:textId="77777777" w:rsidR="00E1173B" w:rsidRDefault="00E1173B">
            <w:pPr>
              <w:rPr>
                <w:ins w:id="6568" w:author="Michael Bell" w:date="2013-05-06T19:23:00Z"/>
              </w:rPr>
            </w:pPr>
          </w:p>
        </w:tc>
        <w:tc>
          <w:tcPr>
            <w:tcW w:w="2311" w:type="dxa"/>
          </w:tcPr>
          <w:p w14:paraId="2E95BA78" w14:textId="211DE23F" w:rsidR="00E1173B" w:rsidRDefault="00E1173B">
            <w:pPr>
              <w:rPr>
                <w:ins w:id="6569" w:author="Michael Bell" w:date="2013-05-06T19:23:00Z"/>
              </w:rPr>
            </w:pPr>
            <w:ins w:id="6570" w:author="Michael Bell" w:date="2013-05-06T19:23:00Z">
              <w:r>
                <w:t>Pass</w:t>
              </w:r>
            </w:ins>
          </w:p>
        </w:tc>
        <w:tc>
          <w:tcPr>
            <w:tcW w:w="2311" w:type="dxa"/>
          </w:tcPr>
          <w:p w14:paraId="411F6748" w14:textId="77777777" w:rsidR="00E1173B" w:rsidRDefault="00E1173B">
            <w:pPr>
              <w:rPr>
                <w:ins w:id="6571" w:author="Michael Bell" w:date="2013-05-06T19:23:00Z"/>
              </w:rPr>
            </w:pPr>
          </w:p>
        </w:tc>
      </w:tr>
      <w:tr w:rsidR="00E1173B" w14:paraId="13711977" w14:textId="77777777" w:rsidTr="005E796B">
        <w:trPr>
          <w:ins w:id="6572" w:author="Michael Bell" w:date="2013-05-06T19:23:00Z"/>
        </w:trPr>
        <w:tc>
          <w:tcPr>
            <w:tcW w:w="2310" w:type="dxa"/>
            <w:shd w:val="clear" w:color="auto" w:fill="F2DBDB" w:themeFill="accent2" w:themeFillTint="33"/>
          </w:tcPr>
          <w:p w14:paraId="517347E7" w14:textId="7F9483F6" w:rsidR="00E1173B" w:rsidRDefault="00E1173B">
            <w:pPr>
              <w:rPr>
                <w:ins w:id="6573" w:author="Michael Bell" w:date="2013-05-06T19:23:00Z"/>
              </w:rPr>
            </w:pPr>
            <w:ins w:id="6574" w:author="Michael Bell" w:date="2013-05-06T19:24:00Z">
              <w:r>
                <w:t>Created button reader</w:t>
              </w:r>
            </w:ins>
          </w:p>
        </w:tc>
        <w:tc>
          <w:tcPr>
            <w:tcW w:w="2310" w:type="dxa"/>
            <w:shd w:val="clear" w:color="auto" w:fill="F2DBDB" w:themeFill="accent2" w:themeFillTint="33"/>
          </w:tcPr>
          <w:p w14:paraId="4E9A5A6F" w14:textId="37D94F59" w:rsidR="00E1173B" w:rsidRDefault="00E1173B">
            <w:pPr>
              <w:rPr>
                <w:ins w:id="6575" w:author="Michael Bell" w:date="2013-05-06T19:23:00Z"/>
              </w:rPr>
            </w:pPr>
            <w:ins w:id="6576" w:author="Michael Bell" w:date="2013-05-06T19:25:00Z">
              <w:r>
                <w:t>Pressed buttons and had serial out name them</w:t>
              </w:r>
            </w:ins>
          </w:p>
        </w:tc>
        <w:tc>
          <w:tcPr>
            <w:tcW w:w="2311" w:type="dxa"/>
          </w:tcPr>
          <w:p w14:paraId="128C3549" w14:textId="26C5E68B" w:rsidR="00E1173B" w:rsidRDefault="00E1173B">
            <w:pPr>
              <w:rPr>
                <w:ins w:id="6577" w:author="Michael Bell" w:date="2013-05-06T19:23:00Z"/>
              </w:rPr>
            </w:pPr>
            <w:ins w:id="6578" w:author="Michael Bell" w:date="2013-05-06T19:25:00Z">
              <w:r>
                <w:t>Pass</w:t>
              </w:r>
            </w:ins>
          </w:p>
        </w:tc>
        <w:tc>
          <w:tcPr>
            <w:tcW w:w="2311" w:type="dxa"/>
          </w:tcPr>
          <w:p w14:paraId="27E4E6A5" w14:textId="77777777" w:rsidR="00E1173B" w:rsidRDefault="00E1173B">
            <w:pPr>
              <w:rPr>
                <w:ins w:id="6579" w:author="Michael Bell" w:date="2013-05-06T19:23:00Z"/>
              </w:rPr>
            </w:pPr>
          </w:p>
        </w:tc>
      </w:tr>
      <w:tr w:rsidR="00E1173B" w14:paraId="592A327F" w14:textId="77777777" w:rsidTr="005E796B">
        <w:trPr>
          <w:ins w:id="6580" w:author="Michael Bell" w:date="2013-05-06T19:25:00Z"/>
        </w:trPr>
        <w:tc>
          <w:tcPr>
            <w:tcW w:w="2310" w:type="dxa"/>
            <w:shd w:val="clear" w:color="auto" w:fill="F2DBDB" w:themeFill="accent2" w:themeFillTint="33"/>
          </w:tcPr>
          <w:p w14:paraId="63455787" w14:textId="42E02AEC" w:rsidR="00E1173B" w:rsidRDefault="00E1173B">
            <w:pPr>
              <w:rPr>
                <w:ins w:id="6581" w:author="Michael Bell" w:date="2013-05-06T19:25:00Z"/>
              </w:rPr>
            </w:pPr>
            <w:ins w:id="6582" w:author="Michael Bell" w:date="2013-05-06T19:25:00Z">
              <w:r>
                <w:lastRenderedPageBreak/>
                <w:t>Created the Menu array</w:t>
              </w:r>
            </w:ins>
          </w:p>
        </w:tc>
        <w:tc>
          <w:tcPr>
            <w:tcW w:w="2310" w:type="dxa"/>
            <w:shd w:val="clear" w:color="auto" w:fill="F2DBDB" w:themeFill="accent2" w:themeFillTint="33"/>
          </w:tcPr>
          <w:p w14:paraId="763BBE7D" w14:textId="2CDB7215" w:rsidR="00E1173B" w:rsidRDefault="00E1173B">
            <w:pPr>
              <w:rPr>
                <w:ins w:id="6583" w:author="Michael Bell" w:date="2013-05-06T19:25:00Z"/>
              </w:rPr>
            </w:pPr>
            <w:ins w:id="6584" w:author="Michael Bell" w:date="2013-05-06T19:25:00Z">
              <w:r>
                <w:t>Compiled</w:t>
              </w:r>
            </w:ins>
          </w:p>
        </w:tc>
        <w:tc>
          <w:tcPr>
            <w:tcW w:w="2311" w:type="dxa"/>
          </w:tcPr>
          <w:p w14:paraId="6D07C98D" w14:textId="79B45B01" w:rsidR="00E1173B" w:rsidRDefault="00E1173B">
            <w:pPr>
              <w:rPr>
                <w:ins w:id="6585" w:author="Michael Bell" w:date="2013-05-06T19:25:00Z"/>
              </w:rPr>
            </w:pPr>
            <w:ins w:id="6586" w:author="Michael Bell" w:date="2013-05-06T19:25:00Z">
              <w:r>
                <w:t>Pass</w:t>
              </w:r>
            </w:ins>
          </w:p>
        </w:tc>
        <w:tc>
          <w:tcPr>
            <w:tcW w:w="2311" w:type="dxa"/>
          </w:tcPr>
          <w:p w14:paraId="5ECC2812" w14:textId="77777777" w:rsidR="00E1173B" w:rsidRDefault="00E1173B">
            <w:pPr>
              <w:rPr>
                <w:ins w:id="6587" w:author="Michael Bell" w:date="2013-05-06T19:25:00Z"/>
              </w:rPr>
            </w:pPr>
          </w:p>
        </w:tc>
      </w:tr>
      <w:tr w:rsidR="00E1173B" w14:paraId="56579970" w14:textId="77777777" w:rsidTr="005E796B">
        <w:trPr>
          <w:ins w:id="6588" w:author="Michael Bell" w:date="2013-05-06T19:25:00Z"/>
        </w:trPr>
        <w:tc>
          <w:tcPr>
            <w:tcW w:w="2310" w:type="dxa"/>
            <w:shd w:val="clear" w:color="auto" w:fill="F2DBDB" w:themeFill="accent2" w:themeFillTint="33"/>
          </w:tcPr>
          <w:p w14:paraId="1C99985C" w14:textId="24892B32" w:rsidR="00E1173B" w:rsidRDefault="00E1173B">
            <w:pPr>
              <w:rPr>
                <w:ins w:id="6589" w:author="Michael Bell" w:date="2013-05-06T19:25:00Z"/>
              </w:rPr>
            </w:pPr>
            <w:ins w:id="6590" w:author="Michael Bell" w:date="2013-05-06T19:25:00Z">
              <w:r>
                <w:t>Added ability to move through menu</w:t>
              </w:r>
            </w:ins>
          </w:p>
        </w:tc>
        <w:tc>
          <w:tcPr>
            <w:tcW w:w="2310" w:type="dxa"/>
            <w:shd w:val="clear" w:color="auto" w:fill="F2DBDB" w:themeFill="accent2" w:themeFillTint="33"/>
          </w:tcPr>
          <w:p w14:paraId="4B76CE86" w14:textId="261BBF28" w:rsidR="00E1173B" w:rsidRDefault="00E1173B">
            <w:pPr>
              <w:rPr>
                <w:ins w:id="6591" w:author="Michael Bell" w:date="2013-05-06T19:25:00Z"/>
              </w:rPr>
            </w:pPr>
            <w:ins w:id="6592" w:author="Michael Bell" w:date="2013-05-06T19:26:00Z">
              <w:r>
                <w:t>Moved through menu</w:t>
              </w:r>
            </w:ins>
          </w:p>
        </w:tc>
        <w:tc>
          <w:tcPr>
            <w:tcW w:w="2311" w:type="dxa"/>
          </w:tcPr>
          <w:p w14:paraId="27DDC100" w14:textId="118137C7" w:rsidR="00E1173B" w:rsidRDefault="00E1173B">
            <w:pPr>
              <w:rPr>
                <w:ins w:id="6593" w:author="Michael Bell" w:date="2013-05-06T19:25:00Z"/>
              </w:rPr>
            </w:pPr>
            <w:ins w:id="6594" w:author="Michael Bell" w:date="2013-05-06T19:26:00Z">
              <w:r>
                <w:t>Pass</w:t>
              </w:r>
            </w:ins>
          </w:p>
        </w:tc>
        <w:tc>
          <w:tcPr>
            <w:tcW w:w="2311" w:type="dxa"/>
          </w:tcPr>
          <w:p w14:paraId="0141DA12" w14:textId="77777777" w:rsidR="00E1173B" w:rsidRDefault="00E1173B">
            <w:pPr>
              <w:rPr>
                <w:ins w:id="6595" w:author="Michael Bell" w:date="2013-05-06T19:25:00Z"/>
              </w:rPr>
            </w:pPr>
          </w:p>
        </w:tc>
      </w:tr>
      <w:tr w:rsidR="00E1173B" w14:paraId="77976351" w14:textId="77777777" w:rsidTr="005E796B">
        <w:trPr>
          <w:ins w:id="6596" w:author="Michael Bell" w:date="2013-05-06T19:26:00Z"/>
        </w:trPr>
        <w:tc>
          <w:tcPr>
            <w:tcW w:w="2310" w:type="dxa"/>
            <w:shd w:val="clear" w:color="auto" w:fill="F2DBDB" w:themeFill="accent2" w:themeFillTint="33"/>
          </w:tcPr>
          <w:p w14:paraId="5FFF2471" w14:textId="05CA0162" w:rsidR="00E1173B" w:rsidRDefault="00E1173B">
            <w:pPr>
              <w:rPr>
                <w:ins w:id="6597" w:author="Michael Bell" w:date="2013-05-06T19:26:00Z"/>
              </w:rPr>
            </w:pPr>
            <w:ins w:id="6598" w:author="Michael Bell" w:date="2013-05-06T19:26:00Z">
              <w:r>
                <w:t>Hooked up 3 point relays</w:t>
              </w:r>
            </w:ins>
          </w:p>
        </w:tc>
        <w:tc>
          <w:tcPr>
            <w:tcW w:w="2310" w:type="dxa"/>
            <w:shd w:val="clear" w:color="auto" w:fill="F2DBDB" w:themeFill="accent2" w:themeFillTint="33"/>
          </w:tcPr>
          <w:p w14:paraId="5A25FD1C" w14:textId="3487F045" w:rsidR="00E1173B" w:rsidRDefault="00E1173B">
            <w:pPr>
              <w:rPr>
                <w:ins w:id="6599" w:author="Michael Bell" w:date="2013-05-06T19:26:00Z"/>
              </w:rPr>
            </w:pPr>
            <w:ins w:id="6600" w:author="Michael Bell" w:date="2013-05-06T19:26:00Z">
              <w:r>
                <w:t>Tried to switch them</w:t>
              </w:r>
            </w:ins>
          </w:p>
        </w:tc>
        <w:tc>
          <w:tcPr>
            <w:tcW w:w="2311" w:type="dxa"/>
          </w:tcPr>
          <w:p w14:paraId="7E6BF0E3" w14:textId="5E195331" w:rsidR="00E1173B" w:rsidRDefault="00E1173B">
            <w:pPr>
              <w:rPr>
                <w:ins w:id="6601" w:author="Michael Bell" w:date="2013-05-06T19:26:00Z"/>
              </w:rPr>
            </w:pPr>
            <w:ins w:id="6602" w:author="Michael Bell" w:date="2013-05-06T19:26:00Z">
              <w:r>
                <w:t>Fail</w:t>
              </w:r>
            </w:ins>
          </w:p>
        </w:tc>
        <w:tc>
          <w:tcPr>
            <w:tcW w:w="2311" w:type="dxa"/>
          </w:tcPr>
          <w:p w14:paraId="0E052CE1" w14:textId="26030C87" w:rsidR="00E1173B" w:rsidRDefault="00E1173B">
            <w:pPr>
              <w:rPr>
                <w:ins w:id="6603" w:author="Michael Bell" w:date="2013-05-06T19:26:00Z"/>
              </w:rPr>
            </w:pPr>
            <w:ins w:id="6604" w:author="Michael Bell" w:date="2013-05-06T19:26:00Z">
              <w:r>
                <w:t xml:space="preserve">Had soldered wires in wrong places, </w:t>
              </w:r>
            </w:ins>
            <w:ins w:id="6605" w:author="Michael Bell" w:date="2013-05-06T19:27:00Z">
              <w:r>
                <w:t>corrected</w:t>
              </w:r>
            </w:ins>
          </w:p>
        </w:tc>
      </w:tr>
      <w:tr w:rsidR="00E1173B" w14:paraId="599C8281" w14:textId="77777777" w:rsidTr="005E796B">
        <w:trPr>
          <w:ins w:id="6606" w:author="Michael Bell" w:date="2013-05-06T19:27:00Z"/>
        </w:trPr>
        <w:tc>
          <w:tcPr>
            <w:tcW w:w="2310" w:type="dxa"/>
            <w:shd w:val="clear" w:color="auto" w:fill="F2DBDB" w:themeFill="accent2" w:themeFillTint="33"/>
          </w:tcPr>
          <w:p w14:paraId="1F4558BF" w14:textId="77777777" w:rsidR="00E1173B" w:rsidRDefault="00E1173B">
            <w:pPr>
              <w:rPr>
                <w:ins w:id="6607" w:author="Michael Bell" w:date="2013-05-06T19:27:00Z"/>
              </w:rPr>
            </w:pPr>
          </w:p>
        </w:tc>
        <w:tc>
          <w:tcPr>
            <w:tcW w:w="2310" w:type="dxa"/>
            <w:shd w:val="clear" w:color="auto" w:fill="F2DBDB" w:themeFill="accent2" w:themeFillTint="33"/>
          </w:tcPr>
          <w:p w14:paraId="426A65B0" w14:textId="77777777" w:rsidR="00E1173B" w:rsidRDefault="00E1173B">
            <w:pPr>
              <w:rPr>
                <w:ins w:id="6608" w:author="Michael Bell" w:date="2013-05-06T19:27:00Z"/>
              </w:rPr>
            </w:pPr>
          </w:p>
        </w:tc>
        <w:tc>
          <w:tcPr>
            <w:tcW w:w="2311" w:type="dxa"/>
          </w:tcPr>
          <w:p w14:paraId="06CBE3AA" w14:textId="64478639" w:rsidR="00E1173B" w:rsidRDefault="00E1173B">
            <w:pPr>
              <w:rPr>
                <w:ins w:id="6609" w:author="Michael Bell" w:date="2013-05-06T19:27:00Z"/>
              </w:rPr>
            </w:pPr>
            <w:ins w:id="6610" w:author="Michael Bell" w:date="2013-05-06T19:27:00Z">
              <w:r>
                <w:t>Pass</w:t>
              </w:r>
            </w:ins>
          </w:p>
        </w:tc>
        <w:tc>
          <w:tcPr>
            <w:tcW w:w="2311" w:type="dxa"/>
          </w:tcPr>
          <w:p w14:paraId="56E99240" w14:textId="77777777" w:rsidR="00E1173B" w:rsidRDefault="00E1173B">
            <w:pPr>
              <w:rPr>
                <w:ins w:id="6611" w:author="Michael Bell" w:date="2013-05-06T19:27:00Z"/>
              </w:rPr>
            </w:pPr>
          </w:p>
        </w:tc>
      </w:tr>
      <w:tr w:rsidR="00E1173B" w14:paraId="447271C5" w14:textId="77777777" w:rsidTr="005E796B">
        <w:trPr>
          <w:ins w:id="6612" w:author="Michael Bell" w:date="2013-05-06T19:27:00Z"/>
        </w:trPr>
        <w:tc>
          <w:tcPr>
            <w:tcW w:w="2310" w:type="dxa"/>
            <w:shd w:val="clear" w:color="auto" w:fill="F2DBDB" w:themeFill="accent2" w:themeFillTint="33"/>
          </w:tcPr>
          <w:p w14:paraId="70170CC8" w14:textId="52222692" w:rsidR="00E1173B" w:rsidRDefault="00E1173B">
            <w:pPr>
              <w:rPr>
                <w:ins w:id="6613" w:author="Michael Bell" w:date="2013-05-06T19:27:00Z"/>
              </w:rPr>
            </w:pPr>
            <w:ins w:id="6614" w:author="Michael Bell" w:date="2013-05-06T19:27:00Z">
              <w:r>
                <w:t>Added hash responder</w:t>
              </w:r>
            </w:ins>
          </w:p>
        </w:tc>
        <w:tc>
          <w:tcPr>
            <w:tcW w:w="2310" w:type="dxa"/>
            <w:shd w:val="clear" w:color="auto" w:fill="F2DBDB" w:themeFill="accent2" w:themeFillTint="33"/>
          </w:tcPr>
          <w:p w14:paraId="3F523EAE" w14:textId="586AC22B" w:rsidR="00E1173B" w:rsidRDefault="00E1173B">
            <w:pPr>
              <w:rPr>
                <w:ins w:id="6615" w:author="Michael Bell" w:date="2013-05-06T19:27:00Z"/>
              </w:rPr>
            </w:pPr>
            <w:ins w:id="6616" w:author="Michael Bell" w:date="2013-05-06T19:27:00Z">
              <w:r>
                <w:t>Navigated menu</w:t>
              </w:r>
            </w:ins>
          </w:p>
        </w:tc>
        <w:tc>
          <w:tcPr>
            <w:tcW w:w="2311" w:type="dxa"/>
          </w:tcPr>
          <w:p w14:paraId="513B73F3" w14:textId="12A7C936" w:rsidR="00E1173B" w:rsidRDefault="00E1173B">
            <w:pPr>
              <w:rPr>
                <w:ins w:id="6617" w:author="Michael Bell" w:date="2013-05-06T19:27:00Z"/>
              </w:rPr>
            </w:pPr>
            <w:ins w:id="6618" w:author="Michael Bell" w:date="2013-05-06T19:27:00Z">
              <w:r>
                <w:t>Pass</w:t>
              </w:r>
            </w:ins>
          </w:p>
        </w:tc>
        <w:tc>
          <w:tcPr>
            <w:tcW w:w="2311" w:type="dxa"/>
          </w:tcPr>
          <w:p w14:paraId="70DC09D7" w14:textId="77777777" w:rsidR="00E1173B" w:rsidRDefault="00E1173B">
            <w:pPr>
              <w:rPr>
                <w:ins w:id="6619" w:author="Michael Bell" w:date="2013-05-06T19:27:00Z"/>
              </w:rPr>
            </w:pPr>
          </w:p>
        </w:tc>
      </w:tr>
      <w:tr w:rsidR="00E1173B" w14:paraId="35ACE538" w14:textId="77777777" w:rsidTr="005E796B">
        <w:trPr>
          <w:ins w:id="6620" w:author="Michael Bell" w:date="2013-05-06T19:27:00Z"/>
        </w:trPr>
        <w:tc>
          <w:tcPr>
            <w:tcW w:w="2310" w:type="dxa"/>
            <w:shd w:val="clear" w:color="auto" w:fill="F2DBDB" w:themeFill="accent2" w:themeFillTint="33"/>
          </w:tcPr>
          <w:p w14:paraId="27DD9393" w14:textId="44E252B6" w:rsidR="00E1173B" w:rsidRDefault="00E1173B">
            <w:pPr>
              <w:rPr>
                <w:ins w:id="6621" w:author="Michael Bell" w:date="2013-05-06T19:27:00Z"/>
              </w:rPr>
            </w:pPr>
            <w:ins w:id="6622" w:author="Michael Bell" w:date="2013-05-06T19:27:00Z">
              <w:r>
                <w:t xml:space="preserve">Added </w:t>
              </w:r>
              <w:proofErr w:type="spellStart"/>
              <w:r>
                <w:t>tildie</w:t>
              </w:r>
              <w:proofErr w:type="spellEnd"/>
              <w:r>
                <w:t xml:space="preserve"> responder</w:t>
              </w:r>
            </w:ins>
          </w:p>
        </w:tc>
        <w:tc>
          <w:tcPr>
            <w:tcW w:w="2310" w:type="dxa"/>
            <w:shd w:val="clear" w:color="auto" w:fill="F2DBDB" w:themeFill="accent2" w:themeFillTint="33"/>
          </w:tcPr>
          <w:p w14:paraId="7A7330C9" w14:textId="398BE0E4" w:rsidR="00E1173B" w:rsidRDefault="00E1173B">
            <w:pPr>
              <w:rPr>
                <w:ins w:id="6623" w:author="Michael Bell" w:date="2013-05-06T19:27:00Z"/>
              </w:rPr>
            </w:pPr>
            <w:ins w:id="6624" w:author="Michael Bell" w:date="2013-05-06T19:27:00Z">
              <w:r>
                <w:t>Navigated menu</w:t>
              </w:r>
            </w:ins>
          </w:p>
        </w:tc>
        <w:tc>
          <w:tcPr>
            <w:tcW w:w="2311" w:type="dxa"/>
          </w:tcPr>
          <w:p w14:paraId="30238CAD" w14:textId="463F5D53" w:rsidR="00E1173B" w:rsidRDefault="00E1173B">
            <w:pPr>
              <w:rPr>
                <w:ins w:id="6625" w:author="Michael Bell" w:date="2013-05-06T19:27:00Z"/>
              </w:rPr>
            </w:pPr>
            <w:ins w:id="6626" w:author="Michael Bell" w:date="2013-05-06T19:27:00Z">
              <w:r>
                <w:t>Fail</w:t>
              </w:r>
            </w:ins>
          </w:p>
        </w:tc>
        <w:tc>
          <w:tcPr>
            <w:tcW w:w="2311" w:type="dxa"/>
          </w:tcPr>
          <w:p w14:paraId="5ED893D9" w14:textId="0E253092" w:rsidR="00E1173B" w:rsidRDefault="00E1173B">
            <w:pPr>
              <w:rPr>
                <w:ins w:id="6627" w:author="Michael Bell" w:date="2013-05-06T19:27:00Z"/>
              </w:rPr>
            </w:pPr>
            <w:proofErr w:type="spellStart"/>
            <w:ins w:id="6628" w:author="Michael Bell" w:date="2013-05-06T19:28:00Z">
              <w:r>
                <w:t>Relised</w:t>
              </w:r>
              <w:proofErr w:type="spellEnd"/>
              <w:r>
                <w:t xml:space="preserve"> my current algorithm </w:t>
              </w:r>
              <w:proofErr w:type="spellStart"/>
              <w:r>
                <w:t>ment</w:t>
              </w:r>
              <w:proofErr w:type="spellEnd"/>
              <w:r>
                <w:t xml:space="preserve"> that you had to go all the way back up to the top to return to the entry page for the menu, rewrote </w:t>
              </w:r>
              <w:proofErr w:type="spellStart"/>
              <w:r>
                <w:t>tildie</w:t>
              </w:r>
              <w:proofErr w:type="spellEnd"/>
              <w:r>
                <w:t xml:space="preserve"> algorithm so that hitting one from the right caused the cursor to leap up until it </w:t>
              </w:r>
            </w:ins>
            <w:ins w:id="6629" w:author="Michael Bell" w:date="2013-05-06T19:29:00Z">
              <w:r>
                <w:t>left</w:t>
              </w:r>
            </w:ins>
            <w:ins w:id="6630" w:author="Michael Bell" w:date="2013-05-06T19:28:00Z">
              <w:r>
                <w:t xml:space="preserve"> </w:t>
              </w:r>
            </w:ins>
            <w:ins w:id="6631" w:author="Michael Bell" w:date="2013-05-06T19:29:00Z">
              <w:r>
                <w:t xml:space="preserve">the </w:t>
              </w:r>
              <w:proofErr w:type="spellStart"/>
              <w:r>
                <w:t>tildies</w:t>
              </w:r>
            </w:ins>
            <w:proofErr w:type="spellEnd"/>
          </w:p>
        </w:tc>
      </w:tr>
      <w:tr w:rsidR="00E1173B" w14:paraId="410E4071" w14:textId="77777777" w:rsidTr="005E796B">
        <w:trPr>
          <w:ins w:id="6632" w:author="Michael Bell" w:date="2013-05-06T19:29:00Z"/>
        </w:trPr>
        <w:tc>
          <w:tcPr>
            <w:tcW w:w="2310" w:type="dxa"/>
            <w:shd w:val="clear" w:color="auto" w:fill="F2DBDB" w:themeFill="accent2" w:themeFillTint="33"/>
          </w:tcPr>
          <w:p w14:paraId="28780EFE" w14:textId="77777777" w:rsidR="00E1173B" w:rsidRDefault="00E1173B">
            <w:pPr>
              <w:rPr>
                <w:ins w:id="6633" w:author="Michael Bell" w:date="2013-05-06T19:29:00Z"/>
              </w:rPr>
            </w:pPr>
          </w:p>
        </w:tc>
        <w:tc>
          <w:tcPr>
            <w:tcW w:w="2310" w:type="dxa"/>
            <w:shd w:val="clear" w:color="auto" w:fill="F2DBDB" w:themeFill="accent2" w:themeFillTint="33"/>
          </w:tcPr>
          <w:p w14:paraId="20E3E717" w14:textId="77777777" w:rsidR="00E1173B" w:rsidRDefault="00E1173B">
            <w:pPr>
              <w:rPr>
                <w:ins w:id="6634" w:author="Michael Bell" w:date="2013-05-06T19:29:00Z"/>
              </w:rPr>
            </w:pPr>
          </w:p>
        </w:tc>
        <w:tc>
          <w:tcPr>
            <w:tcW w:w="2311" w:type="dxa"/>
          </w:tcPr>
          <w:p w14:paraId="62251566" w14:textId="5ACB1421" w:rsidR="00E1173B" w:rsidRDefault="00E1173B">
            <w:pPr>
              <w:rPr>
                <w:ins w:id="6635" w:author="Michael Bell" w:date="2013-05-06T19:29:00Z"/>
              </w:rPr>
            </w:pPr>
            <w:ins w:id="6636" w:author="Michael Bell" w:date="2013-05-06T19:29:00Z">
              <w:r>
                <w:t>Pass</w:t>
              </w:r>
            </w:ins>
          </w:p>
        </w:tc>
        <w:tc>
          <w:tcPr>
            <w:tcW w:w="2311" w:type="dxa"/>
          </w:tcPr>
          <w:p w14:paraId="43B2E529" w14:textId="77777777" w:rsidR="00E1173B" w:rsidRDefault="00E1173B">
            <w:pPr>
              <w:rPr>
                <w:ins w:id="6637" w:author="Michael Bell" w:date="2013-05-06T19:29:00Z"/>
              </w:rPr>
            </w:pPr>
          </w:p>
        </w:tc>
      </w:tr>
      <w:tr w:rsidR="00E1173B" w14:paraId="64249B0E" w14:textId="77777777" w:rsidTr="005E796B">
        <w:trPr>
          <w:ins w:id="6638" w:author="Michael Bell" w:date="2013-05-06T19:29:00Z"/>
        </w:trPr>
        <w:tc>
          <w:tcPr>
            <w:tcW w:w="2310" w:type="dxa"/>
            <w:shd w:val="clear" w:color="auto" w:fill="F2DBDB" w:themeFill="accent2" w:themeFillTint="33"/>
          </w:tcPr>
          <w:p w14:paraId="60BDD40C" w14:textId="6B5D570D" w:rsidR="00E1173B" w:rsidRDefault="00E1173B">
            <w:pPr>
              <w:rPr>
                <w:ins w:id="6639" w:author="Michael Bell" w:date="2013-05-06T19:29:00Z"/>
              </w:rPr>
            </w:pPr>
            <w:ins w:id="6640" w:author="Michael Bell" w:date="2013-05-06T19:29:00Z">
              <w:r>
                <w:t>Created function to set a point</w:t>
              </w:r>
            </w:ins>
          </w:p>
        </w:tc>
        <w:tc>
          <w:tcPr>
            <w:tcW w:w="2310" w:type="dxa"/>
            <w:shd w:val="clear" w:color="auto" w:fill="F2DBDB" w:themeFill="accent2" w:themeFillTint="33"/>
          </w:tcPr>
          <w:p w14:paraId="6D7CBDAD" w14:textId="064D9A1E" w:rsidR="00E1173B" w:rsidRDefault="00E1173B">
            <w:pPr>
              <w:rPr>
                <w:ins w:id="6641" w:author="Michael Bell" w:date="2013-05-06T19:29:00Z"/>
              </w:rPr>
            </w:pPr>
            <w:ins w:id="6642" w:author="Michael Bell" w:date="2013-05-06T19:29:00Z">
              <w:r>
                <w:t>Connected point</w:t>
              </w:r>
            </w:ins>
          </w:p>
        </w:tc>
        <w:tc>
          <w:tcPr>
            <w:tcW w:w="2311" w:type="dxa"/>
          </w:tcPr>
          <w:p w14:paraId="65859693" w14:textId="6A1E26EB" w:rsidR="00E1173B" w:rsidRDefault="00E1173B">
            <w:pPr>
              <w:rPr>
                <w:ins w:id="6643" w:author="Michael Bell" w:date="2013-05-06T19:29:00Z"/>
              </w:rPr>
            </w:pPr>
            <w:ins w:id="6644" w:author="Michael Bell" w:date="2013-05-06T19:29:00Z">
              <w:r>
                <w:t>Pass</w:t>
              </w:r>
            </w:ins>
          </w:p>
        </w:tc>
        <w:tc>
          <w:tcPr>
            <w:tcW w:w="2311" w:type="dxa"/>
          </w:tcPr>
          <w:p w14:paraId="50EE61A3" w14:textId="77777777" w:rsidR="00E1173B" w:rsidRDefault="00E1173B">
            <w:pPr>
              <w:rPr>
                <w:ins w:id="6645" w:author="Michael Bell" w:date="2013-05-06T19:29:00Z"/>
              </w:rPr>
            </w:pPr>
          </w:p>
        </w:tc>
      </w:tr>
      <w:tr w:rsidR="00E1173B" w14:paraId="24625CC5" w14:textId="77777777" w:rsidTr="005E796B">
        <w:trPr>
          <w:ins w:id="6646" w:author="Michael Bell" w:date="2013-05-06T19:31:00Z"/>
        </w:trPr>
        <w:tc>
          <w:tcPr>
            <w:tcW w:w="2310" w:type="dxa"/>
            <w:shd w:val="clear" w:color="auto" w:fill="F2DBDB" w:themeFill="accent2" w:themeFillTint="33"/>
          </w:tcPr>
          <w:p w14:paraId="74CF04B2" w14:textId="6C8DB7D9" w:rsidR="00E1173B" w:rsidRDefault="00E1173B">
            <w:pPr>
              <w:rPr>
                <w:ins w:id="6647" w:author="Michael Bell" w:date="2013-05-06T19:31:00Z"/>
              </w:rPr>
            </w:pPr>
            <w:ins w:id="6648" w:author="Michael Bell" w:date="2013-05-06T19:31:00Z">
              <w:r>
                <w:t>Added some comments</w:t>
              </w:r>
            </w:ins>
          </w:p>
        </w:tc>
        <w:tc>
          <w:tcPr>
            <w:tcW w:w="2310" w:type="dxa"/>
            <w:shd w:val="clear" w:color="auto" w:fill="F2DBDB" w:themeFill="accent2" w:themeFillTint="33"/>
          </w:tcPr>
          <w:p w14:paraId="44F41AE0" w14:textId="13D2E836" w:rsidR="00E1173B" w:rsidRDefault="00E1173B">
            <w:pPr>
              <w:rPr>
                <w:ins w:id="6649" w:author="Michael Bell" w:date="2013-05-06T19:31:00Z"/>
              </w:rPr>
            </w:pPr>
            <w:ins w:id="6650" w:author="Michael Bell" w:date="2013-05-06T19:31:00Z">
              <w:r>
                <w:t>Compiled</w:t>
              </w:r>
            </w:ins>
          </w:p>
        </w:tc>
        <w:tc>
          <w:tcPr>
            <w:tcW w:w="2311" w:type="dxa"/>
          </w:tcPr>
          <w:p w14:paraId="63B7CC47" w14:textId="1D231425" w:rsidR="00E1173B" w:rsidRDefault="00E1173B">
            <w:pPr>
              <w:rPr>
                <w:ins w:id="6651" w:author="Michael Bell" w:date="2013-05-06T19:31:00Z"/>
              </w:rPr>
            </w:pPr>
            <w:ins w:id="6652" w:author="Michael Bell" w:date="2013-05-06T19:31:00Z">
              <w:r>
                <w:t>Pass</w:t>
              </w:r>
            </w:ins>
          </w:p>
        </w:tc>
        <w:tc>
          <w:tcPr>
            <w:tcW w:w="2311" w:type="dxa"/>
          </w:tcPr>
          <w:p w14:paraId="1D24B5E2" w14:textId="77777777" w:rsidR="00E1173B" w:rsidRDefault="00E1173B">
            <w:pPr>
              <w:rPr>
                <w:ins w:id="6653" w:author="Michael Bell" w:date="2013-05-06T19:31:00Z"/>
              </w:rPr>
            </w:pPr>
          </w:p>
        </w:tc>
      </w:tr>
      <w:tr w:rsidR="00E1173B" w14:paraId="2DA2160D" w14:textId="77777777" w:rsidTr="005E796B">
        <w:trPr>
          <w:ins w:id="6654" w:author="Michael Bell" w:date="2013-05-06T19:32:00Z"/>
        </w:trPr>
        <w:tc>
          <w:tcPr>
            <w:tcW w:w="2310" w:type="dxa"/>
            <w:shd w:val="clear" w:color="auto" w:fill="F2DBDB" w:themeFill="accent2" w:themeFillTint="33"/>
          </w:tcPr>
          <w:p w14:paraId="20C1EAEA" w14:textId="4F332A35" w:rsidR="00E1173B" w:rsidRDefault="002D73EE">
            <w:pPr>
              <w:rPr>
                <w:ins w:id="6655" w:author="Michael Bell" w:date="2013-05-06T19:32:00Z"/>
              </w:rPr>
            </w:pPr>
            <w:ins w:id="6656" w:author="Michael Bell" w:date="2013-05-06T19:41:00Z">
              <w:r>
                <w:t xml:space="preserve">Added </w:t>
              </w:r>
              <w:proofErr w:type="spellStart"/>
              <w:r>
                <w:t>compatability</w:t>
              </w:r>
              <w:proofErr w:type="spellEnd"/>
              <w:r>
                <w:t xml:space="preserve"> with large point direction relay</w:t>
              </w:r>
            </w:ins>
          </w:p>
        </w:tc>
        <w:tc>
          <w:tcPr>
            <w:tcW w:w="2310" w:type="dxa"/>
            <w:shd w:val="clear" w:color="auto" w:fill="F2DBDB" w:themeFill="accent2" w:themeFillTint="33"/>
          </w:tcPr>
          <w:p w14:paraId="4A5DE7C0" w14:textId="47EA1748" w:rsidR="00E1173B" w:rsidRDefault="002D73EE">
            <w:pPr>
              <w:rPr>
                <w:ins w:id="6657" w:author="Michael Bell" w:date="2013-05-06T19:32:00Z"/>
              </w:rPr>
            </w:pPr>
            <w:ins w:id="6658" w:author="Michael Bell" w:date="2013-05-06T19:42:00Z">
              <w:r>
                <w:t>Switched in code</w:t>
              </w:r>
            </w:ins>
          </w:p>
        </w:tc>
        <w:tc>
          <w:tcPr>
            <w:tcW w:w="2311" w:type="dxa"/>
          </w:tcPr>
          <w:p w14:paraId="0F909B4D" w14:textId="7A8BF8FF" w:rsidR="00E1173B" w:rsidRDefault="002D73EE">
            <w:pPr>
              <w:rPr>
                <w:ins w:id="6659" w:author="Michael Bell" w:date="2013-05-06T19:32:00Z"/>
              </w:rPr>
            </w:pPr>
            <w:ins w:id="6660" w:author="Michael Bell" w:date="2013-05-06T19:42:00Z">
              <w:r>
                <w:t>Pass</w:t>
              </w:r>
            </w:ins>
          </w:p>
        </w:tc>
        <w:tc>
          <w:tcPr>
            <w:tcW w:w="2311" w:type="dxa"/>
          </w:tcPr>
          <w:p w14:paraId="39A297B0" w14:textId="77777777" w:rsidR="00E1173B" w:rsidRDefault="00E1173B">
            <w:pPr>
              <w:rPr>
                <w:ins w:id="6661" w:author="Michael Bell" w:date="2013-05-06T19:32:00Z"/>
              </w:rPr>
            </w:pPr>
          </w:p>
        </w:tc>
      </w:tr>
      <w:tr w:rsidR="002D73EE" w14:paraId="0085B301" w14:textId="77777777" w:rsidTr="005E796B">
        <w:trPr>
          <w:ins w:id="6662" w:author="Michael Bell" w:date="2013-05-06T19:42:00Z"/>
        </w:trPr>
        <w:tc>
          <w:tcPr>
            <w:tcW w:w="2310" w:type="dxa"/>
            <w:shd w:val="clear" w:color="auto" w:fill="F2DBDB" w:themeFill="accent2" w:themeFillTint="33"/>
          </w:tcPr>
          <w:p w14:paraId="173002F9" w14:textId="3175982D" w:rsidR="002D73EE" w:rsidRDefault="002D73EE">
            <w:pPr>
              <w:rPr>
                <w:ins w:id="6663" w:author="Michael Bell" w:date="2013-05-06T19:42:00Z"/>
              </w:rPr>
            </w:pPr>
            <w:ins w:id="6664" w:author="Michael Bell" w:date="2013-05-06T19:42:00Z">
              <w:r>
                <w:t>Adapted button reading code to read sensors as well (they use the same resistor network)</w:t>
              </w:r>
            </w:ins>
          </w:p>
        </w:tc>
        <w:tc>
          <w:tcPr>
            <w:tcW w:w="2310" w:type="dxa"/>
            <w:shd w:val="clear" w:color="auto" w:fill="F2DBDB" w:themeFill="accent2" w:themeFillTint="33"/>
          </w:tcPr>
          <w:p w14:paraId="27EEC188" w14:textId="5728597A" w:rsidR="002D73EE" w:rsidRDefault="002D73EE">
            <w:pPr>
              <w:rPr>
                <w:ins w:id="6665" w:author="Michael Bell" w:date="2013-05-06T19:42:00Z"/>
              </w:rPr>
            </w:pPr>
            <w:ins w:id="6666" w:author="Michael Bell" w:date="2013-05-06T19:43:00Z">
              <w:r>
                <w:t>Hooked up some sensors</w:t>
              </w:r>
            </w:ins>
          </w:p>
        </w:tc>
        <w:tc>
          <w:tcPr>
            <w:tcW w:w="2311" w:type="dxa"/>
          </w:tcPr>
          <w:p w14:paraId="0D83454B" w14:textId="41FD8133" w:rsidR="002D73EE" w:rsidRDefault="002D73EE">
            <w:pPr>
              <w:rPr>
                <w:ins w:id="6667" w:author="Michael Bell" w:date="2013-05-06T19:42:00Z"/>
              </w:rPr>
            </w:pPr>
            <w:ins w:id="6668" w:author="Michael Bell" w:date="2013-05-06T19:43:00Z">
              <w:r>
                <w:t>Pass</w:t>
              </w:r>
            </w:ins>
          </w:p>
        </w:tc>
        <w:tc>
          <w:tcPr>
            <w:tcW w:w="2311" w:type="dxa"/>
          </w:tcPr>
          <w:p w14:paraId="0005FB48" w14:textId="77777777" w:rsidR="002D73EE" w:rsidRDefault="002D73EE">
            <w:pPr>
              <w:rPr>
                <w:ins w:id="6669" w:author="Michael Bell" w:date="2013-05-06T19:42:00Z"/>
              </w:rPr>
            </w:pPr>
          </w:p>
        </w:tc>
      </w:tr>
      <w:tr w:rsidR="002D73EE" w14:paraId="3DB611A6" w14:textId="77777777" w:rsidTr="005E796B">
        <w:trPr>
          <w:ins w:id="6670" w:author="Michael Bell" w:date="2013-05-06T19:43:00Z"/>
        </w:trPr>
        <w:tc>
          <w:tcPr>
            <w:tcW w:w="2310" w:type="dxa"/>
            <w:shd w:val="clear" w:color="auto" w:fill="F2DBDB" w:themeFill="accent2" w:themeFillTint="33"/>
          </w:tcPr>
          <w:p w14:paraId="64EA676D" w14:textId="418536C0" w:rsidR="002D73EE" w:rsidRDefault="002D73EE">
            <w:pPr>
              <w:rPr>
                <w:ins w:id="6671" w:author="Michael Bell" w:date="2013-05-06T19:43:00Z"/>
              </w:rPr>
            </w:pPr>
            <w:ins w:id="6672" w:author="Michael Bell" w:date="2013-05-06T19:44:00Z">
              <w:r>
                <w:t>Completed building</w:t>
              </w:r>
            </w:ins>
          </w:p>
        </w:tc>
        <w:tc>
          <w:tcPr>
            <w:tcW w:w="2310" w:type="dxa"/>
            <w:shd w:val="clear" w:color="auto" w:fill="F2DBDB" w:themeFill="accent2" w:themeFillTint="33"/>
          </w:tcPr>
          <w:p w14:paraId="0F8EA6F4" w14:textId="01504187" w:rsidR="002D73EE" w:rsidRDefault="002D73EE">
            <w:pPr>
              <w:rPr>
                <w:ins w:id="6673" w:author="Michael Bell" w:date="2013-05-06T19:43:00Z"/>
              </w:rPr>
            </w:pPr>
            <w:ins w:id="6674" w:author="Michael Bell" w:date="2013-05-06T19:44:00Z">
              <w:r>
                <w:t>Tried to drive train</w:t>
              </w:r>
            </w:ins>
          </w:p>
        </w:tc>
        <w:tc>
          <w:tcPr>
            <w:tcW w:w="2311" w:type="dxa"/>
          </w:tcPr>
          <w:p w14:paraId="6EA796C2" w14:textId="7EEE7D6E" w:rsidR="002D73EE" w:rsidRDefault="002D73EE">
            <w:pPr>
              <w:rPr>
                <w:ins w:id="6675" w:author="Michael Bell" w:date="2013-05-06T19:43:00Z"/>
              </w:rPr>
            </w:pPr>
            <w:ins w:id="6676" w:author="Michael Bell" w:date="2013-05-06T19:44:00Z">
              <w:r>
                <w:t>Fail</w:t>
              </w:r>
            </w:ins>
          </w:p>
        </w:tc>
        <w:tc>
          <w:tcPr>
            <w:tcW w:w="2311" w:type="dxa"/>
          </w:tcPr>
          <w:p w14:paraId="2E4F928E" w14:textId="59BB4FE5" w:rsidR="002D73EE" w:rsidRDefault="002D73EE">
            <w:pPr>
              <w:rPr>
                <w:ins w:id="6677" w:author="Michael Bell" w:date="2013-05-06T19:43:00Z"/>
              </w:rPr>
            </w:pPr>
            <w:ins w:id="6678" w:author="Michael Bell" w:date="2013-05-06T19:44:00Z">
              <w:r>
                <w:t xml:space="preserve">Train repeatedly ground to a halt mid journey, suspected transformer issue, tested voltage </w:t>
              </w:r>
            </w:ins>
            <w:ins w:id="6679" w:author="Michael Bell" w:date="2013-05-06T19:45:00Z">
              <w:r>
                <w:t>supply</w:t>
              </w:r>
            </w:ins>
            <w:ins w:id="6680" w:author="Michael Bell" w:date="2013-05-06T19:44:00Z">
              <w:r>
                <w:t xml:space="preserve"> </w:t>
              </w:r>
            </w:ins>
            <w:ins w:id="6681" w:author="Michael Bell" w:date="2013-05-06T19:45:00Z">
              <w:r>
                <w:t xml:space="preserve">from transformer while train was running, supply </w:t>
              </w:r>
              <w:proofErr w:type="spellStart"/>
              <w:r>
                <w:t>droped</w:t>
              </w:r>
              <w:proofErr w:type="spellEnd"/>
              <w:r>
                <w:t xml:space="preserve">, tested current draw of transformer and subtracted current draw of train discovered that 0.1A was going missing, tested other components, discovered that the </w:t>
              </w:r>
              <w:r>
                <w:lastRenderedPageBreak/>
                <w:t>large point relay was being left switched on, adapted code</w:t>
              </w:r>
            </w:ins>
          </w:p>
        </w:tc>
      </w:tr>
      <w:tr w:rsidR="002D73EE" w14:paraId="3F3DCF52" w14:textId="77777777" w:rsidTr="005E796B">
        <w:trPr>
          <w:ins w:id="6682" w:author="Michael Bell" w:date="2013-05-06T19:46:00Z"/>
        </w:trPr>
        <w:tc>
          <w:tcPr>
            <w:tcW w:w="2310" w:type="dxa"/>
            <w:shd w:val="clear" w:color="auto" w:fill="F2DBDB" w:themeFill="accent2" w:themeFillTint="33"/>
          </w:tcPr>
          <w:p w14:paraId="34045439" w14:textId="77777777" w:rsidR="002D73EE" w:rsidRDefault="002D73EE">
            <w:pPr>
              <w:rPr>
                <w:ins w:id="6683" w:author="Michael Bell" w:date="2013-05-06T19:46:00Z"/>
              </w:rPr>
            </w:pPr>
          </w:p>
        </w:tc>
        <w:tc>
          <w:tcPr>
            <w:tcW w:w="2310" w:type="dxa"/>
            <w:shd w:val="clear" w:color="auto" w:fill="F2DBDB" w:themeFill="accent2" w:themeFillTint="33"/>
          </w:tcPr>
          <w:p w14:paraId="251FE747" w14:textId="41475E1F" w:rsidR="002D73EE" w:rsidRDefault="002D73EE">
            <w:pPr>
              <w:rPr>
                <w:ins w:id="6684" w:author="Michael Bell" w:date="2013-05-06T19:46:00Z"/>
              </w:rPr>
            </w:pPr>
            <w:ins w:id="6685" w:author="Michael Bell" w:date="2013-05-06T19:46:00Z">
              <w:r>
                <w:t>Tried to drive train</w:t>
              </w:r>
            </w:ins>
          </w:p>
        </w:tc>
        <w:tc>
          <w:tcPr>
            <w:tcW w:w="2311" w:type="dxa"/>
          </w:tcPr>
          <w:p w14:paraId="53F84DBB" w14:textId="1C6CCB5A" w:rsidR="002D73EE" w:rsidRDefault="002D73EE">
            <w:pPr>
              <w:rPr>
                <w:ins w:id="6686" w:author="Michael Bell" w:date="2013-05-06T19:46:00Z"/>
              </w:rPr>
            </w:pPr>
            <w:ins w:id="6687" w:author="Michael Bell" w:date="2013-05-06T19:46:00Z">
              <w:r>
                <w:t>Fail</w:t>
              </w:r>
            </w:ins>
          </w:p>
        </w:tc>
        <w:tc>
          <w:tcPr>
            <w:tcW w:w="2311" w:type="dxa"/>
          </w:tcPr>
          <w:p w14:paraId="77CAEEF3" w14:textId="34192D5C" w:rsidR="002D73EE" w:rsidRDefault="002D73EE">
            <w:pPr>
              <w:rPr>
                <w:ins w:id="6688" w:author="Michael Bell" w:date="2013-05-06T19:46:00Z"/>
              </w:rPr>
            </w:pPr>
            <w:ins w:id="6689" w:author="Michael Bell" w:date="2013-05-06T19:46:00Z">
              <w:r>
                <w:t xml:space="preserve">Train could not visit all areas as some point motors would not switch when </w:t>
              </w:r>
              <w:proofErr w:type="spellStart"/>
              <w:r>
                <w:t>they where</w:t>
              </w:r>
              <w:proofErr w:type="spellEnd"/>
              <w:r>
                <w:t xml:space="preserve"> expected to, </w:t>
              </w:r>
              <w:proofErr w:type="spellStart"/>
              <w:r>
                <w:t>relised</w:t>
              </w:r>
              <w:proofErr w:type="spellEnd"/>
              <w:r>
                <w:t xml:space="preserve"> it was being caused by the point array system which </w:t>
              </w:r>
              <w:proofErr w:type="spellStart"/>
              <w:r>
                <w:t>thaught</w:t>
              </w:r>
              <w:proofErr w:type="spellEnd"/>
              <w:r>
                <w:t xml:space="preserve"> that a point had been switched when it </w:t>
              </w:r>
            </w:ins>
            <w:ins w:id="6690" w:author="Michael Bell" w:date="2013-05-06T19:47:00Z">
              <w:r>
                <w:t>hadn’t</w:t>
              </w:r>
            </w:ins>
            <w:ins w:id="6691" w:author="Michael Bell" w:date="2013-05-06T19:46:00Z">
              <w:r>
                <w:t>,</w:t>
              </w:r>
            </w:ins>
            <w:ins w:id="6692" w:author="Michael Bell" w:date="2013-05-06T19:47:00Z">
              <w:r>
                <w:t xml:space="preserve"> replaced system with a function that always moved the point regardless of where the board </w:t>
              </w:r>
              <w:proofErr w:type="spellStart"/>
              <w:r>
                <w:t>thaught</w:t>
              </w:r>
              <w:proofErr w:type="spellEnd"/>
              <w:r>
                <w:t xml:space="preserve"> the point was</w:t>
              </w:r>
            </w:ins>
          </w:p>
        </w:tc>
      </w:tr>
      <w:tr w:rsidR="002D73EE" w14:paraId="4D499E7B" w14:textId="77777777" w:rsidTr="005E796B">
        <w:trPr>
          <w:ins w:id="6693" w:author="Michael Bell" w:date="2013-05-06T19:47:00Z"/>
        </w:trPr>
        <w:tc>
          <w:tcPr>
            <w:tcW w:w="2310" w:type="dxa"/>
            <w:shd w:val="clear" w:color="auto" w:fill="F2DBDB" w:themeFill="accent2" w:themeFillTint="33"/>
          </w:tcPr>
          <w:p w14:paraId="72B74D9E" w14:textId="77777777" w:rsidR="002D73EE" w:rsidRDefault="002D73EE">
            <w:pPr>
              <w:rPr>
                <w:ins w:id="6694" w:author="Michael Bell" w:date="2013-05-06T19:47:00Z"/>
              </w:rPr>
            </w:pPr>
          </w:p>
        </w:tc>
        <w:tc>
          <w:tcPr>
            <w:tcW w:w="2310" w:type="dxa"/>
            <w:shd w:val="clear" w:color="auto" w:fill="F2DBDB" w:themeFill="accent2" w:themeFillTint="33"/>
          </w:tcPr>
          <w:p w14:paraId="7D29A998" w14:textId="77777777" w:rsidR="002D73EE" w:rsidRDefault="002D73EE">
            <w:pPr>
              <w:rPr>
                <w:ins w:id="6695" w:author="Michael Bell" w:date="2013-05-06T19:47:00Z"/>
              </w:rPr>
            </w:pPr>
          </w:p>
        </w:tc>
        <w:tc>
          <w:tcPr>
            <w:tcW w:w="2311" w:type="dxa"/>
          </w:tcPr>
          <w:p w14:paraId="425C2E85" w14:textId="0C888DBE" w:rsidR="002D73EE" w:rsidRDefault="002D73EE">
            <w:pPr>
              <w:rPr>
                <w:ins w:id="6696" w:author="Michael Bell" w:date="2013-05-06T19:47:00Z"/>
              </w:rPr>
            </w:pPr>
            <w:ins w:id="6697" w:author="Michael Bell" w:date="2013-05-06T19:47:00Z">
              <w:r>
                <w:t>Pass</w:t>
              </w:r>
            </w:ins>
          </w:p>
        </w:tc>
        <w:tc>
          <w:tcPr>
            <w:tcW w:w="2311" w:type="dxa"/>
          </w:tcPr>
          <w:p w14:paraId="6571795C" w14:textId="77777777" w:rsidR="002D73EE" w:rsidRDefault="002D73EE">
            <w:pPr>
              <w:rPr>
                <w:ins w:id="6698" w:author="Michael Bell" w:date="2013-05-06T19:47:00Z"/>
              </w:rPr>
            </w:pPr>
          </w:p>
        </w:tc>
      </w:tr>
      <w:tr w:rsidR="002D73EE" w14:paraId="2BD85DDE" w14:textId="77777777" w:rsidTr="005E796B">
        <w:trPr>
          <w:ins w:id="6699" w:author="Michael Bell" w:date="2013-05-06T19:48:00Z"/>
        </w:trPr>
        <w:tc>
          <w:tcPr>
            <w:tcW w:w="2310" w:type="dxa"/>
            <w:shd w:val="clear" w:color="auto" w:fill="F2DBDB" w:themeFill="accent2" w:themeFillTint="33"/>
          </w:tcPr>
          <w:p w14:paraId="027ED98C" w14:textId="77777777" w:rsidR="002D73EE" w:rsidRDefault="002D73EE">
            <w:pPr>
              <w:rPr>
                <w:ins w:id="6700" w:author="Michael Bell" w:date="2013-05-06T19:48:00Z"/>
              </w:rPr>
            </w:pPr>
          </w:p>
        </w:tc>
        <w:tc>
          <w:tcPr>
            <w:tcW w:w="2310" w:type="dxa"/>
            <w:shd w:val="clear" w:color="auto" w:fill="F2DBDB" w:themeFill="accent2" w:themeFillTint="33"/>
          </w:tcPr>
          <w:p w14:paraId="576C7AF1" w14:textId="6F251259" w:rsidR="002D73EE" w:rsidRDefault="002D73EE">
            <w:pPr>
              <w:rPr>
                <w:ins w:id="6701" w:author="Michael Bell" w:date="2013-05-06T19:48:00Z"/>
              </w:rPr>
            </w:pPr>
            <w:ins w:id="6702" w:author="Michael Bell" w:date="2013-05-06T19:48:00Z">
              <w:r>
                <w:t xml:space="preserve">Tried to navigate </w:t>
              </w:r>
              <w:proofErr w:type="spellStart"/>
              <w:r>
                <w:t>lcd</w:t>
              </w:r>
              <w:proofErr w:type="spellEnd"/>
            </w:ins>
          </w:p>
        </w:tc>
        <w:tc>
          <w:tcPr>
            <w:tcW w:w="2311" w:type="dxa"/>
          </w:tcPr>
          <w:p w14:paraId="77B55A66" w14:textId="7C3DD392" w:rsidR="002D73EE" w:rsidRDefault="002D73EE">
            <w:pPr>
              <w:rPr>
                <w:ins w:id="6703" w:author="Michael Bell" w:date="2013-05-06T19:48:00Z"/>
              </w:rPr>
            </w:pPr>
            <w:ins w:id="6704" w:author="Michael Bell" w:date="2013-05-06T19:48:00Z">
              <w:r>
                <w:t>Fail</w:t>
              </w:r>
            </w:ins>
          </w:p>
        </w:tc>
        <w:tc>
          <w:tcPr>
            <w:tcW w:w="2311" w:type="dxa"/>
          </w:tcPr>
          <w:p w14:paraId="0359ECA6" w14:textId="409C4672" w:rsidR="002D73EE" w:rsidRDefault="002D73EE">
            <w:pPr>
              <w:rPr>
                <w:ins w:id="6705" w:author="Michael Bell" w:date="2013-05-06T19:48:00Z"/>
              </w:rPr>
            </w:pPr>
            <w:ins w:id="6706" w:author="Michael Bell" w:date="2013-05-06T19:48:00Z">
              <w:r>
                <w:t xml:space="preserve">LCD produced random bars when visiting some items rather than the expected words, isolated </w:t>
              </w:r>
              <w:proofErr w:type="spellStart"/>
              <w:r>
                <w:t>diferent</w:t>
              </w:r>
              <w:proofErr w:type="spellEnd"/>
              <w:r>
                <w:t xml:space="preserve"> parts of the code and discovered that when the instructions </w:t>
              </w:r>
              <w:proofErr w:type="spellStart"/>
              <w:r>
                <w:t>wearnt</w:t>
              </w:r>
              <w:proofErr w:type="spellEnd"/>
              <w:r>
                <w:t xml:space="preserve"> initialised the </w:t>
              </w:r>
              <w:proofErr w:type="spellStart"/>
              <w:r>
                <w:t>lcd</w:t>
              </w:r>
              <w:proofErr w:type="spellEnd"/>
              <w:r>
                <w:t xml:space="preserve"> worked, isolated instruction sets in turn discovered that if the last few where turned off the </w:t>
              </w:r>
              <w:proofErr w:type="spellStart"/>
              <w:r>
                <w:t>lcd</w:t>
              </w:r>
              <w:proofErr w:type="spellEnd"/>
              <w:r>
                <w:t xml:space="preserve"> worked, read numbers of them and deduced that if only the last ones where interfering then the instruction array must be overrunning into the menu array, </w:t>
              </w:r>
            </w:ins>
            <w:ins w:id="6707" w:author="Michael Bell" w:date="2013-05-06T19:50:00Z">
              <w:r>
                <w:t>considered</w:t>
              </w:r>
            </w:ins>
            <w:ins w:id="6708" w:author="Michael Bell" w:date="2013-05-06T19:48:00Z">
              <w:r>
                <w:t xml:space="preserve"> </w:t>
              </w:r>
            </w:ins>
            <w:ins w:id="6709" w:author="Michael Bell" w:date="2013-05-06T19:50:00Z">
              <w:r>
                <w:t xml:space="preserve">possible causes and </w:t>
              </w:r>
              <w:proofErr w:type="spellStart"/>
              <w:r>
                <w:t>eventualy</w:t>
              </w:r>
              <w:proofErr w:type="spellEnd"/>
              <w:r>
                <w:t xml:space="preserve"> realised that the instruction array was larger than had been declared, updated declaration to a larger size</w:t>
              </w:r>
            </w:ins>
          </w:p>
        </w:tc>
      </w:tr>
      <w:tr w:rsidR="002D73EE" w14:paraId="6CBFF659" w14:textId="77777777" w:rsidTr="005E796B">
        <w:trPr>
          <w:ins w:id="6710" w:author="Michael Bell" w:date="2013-05-06T19:51:00Z"/>
        </w:trPr>
        <w:tc>
          <w:tcPr>
            <w:tcW w:w="2310" w:type="dxa"/>
            <w:shd w:val="clear" w:color="auto" w:fill="F2DBDB" w:themeFill="accent2" w:themeFillTint="33"/>
          </w:tcPr>
          <w:p w14:paraId="098E6640" w14:textId="77777777" w:rsidR="002D73EE" w:rsidRDefault="002D73EE">
            <w:pPr>
              <w:rPr>
                <w:ins w:id="6711" w:author="Michael Bell" w:date="2013-05-06T19:51:00Z"/>
              </w:rPr>
            </w:pPr>
          </w:p>
        </w:tc>
        <w:tc>
          <w:tcPr>
            <w:tcW w:w="2310" w:type="dxa"/>
            <w:shd w:val="clear" w:color="auto" w:fill="F2DBDB" w:themeFill="accent2" w:themeFillTint="33"/>
          </w:tcPr>
          <w:p w14:paraId="36F56A1C" w14:textId="77777777" w:rsidR="002D73EE" w:rsidRDefault="002D73EE">
            <w:pPr>
              <w:rPr>
                <w:ins w:id="6712" w:author="Michael Bell" w:date="2013-05-06T19:51:00Z"/>
              </w:rPr>
            </w:pPr>
          </w:p>
        </w:tc>
        <w:tc>
          <w:tcPr>
            <w:tcW w:w="2311" w:type="dxa"/>
          </w:tcPr>
          <w:p w14:paraId="7FF48B3C" w14:textId="1B5AA208" w:rsidR="002D73EE" w:rsidRDefault="002D73EE">
            <w:pPr>
              <w:rPr>
                <w:ins w:id="6713" w:author="Michael Bell" w:date="2013-05-06T19:51:00Z"/>
              </w:rPr>
            </w:pPr>
            <w:ins w:id="6714" w:author="Michael Bell" w:date="2013-05-06T19:51:00Z">
              <w:r>
                <w:t>Pass</w:t>
              </w:r>
            </w:ins>
          </w:p>
        </w:tc>
        <w:tc>
          <w:tcPr>
            <w:tcW w:w="2311" w:type="dxa"/>
          </w:tcPr>
          <w:p w14:paraId="638E7F8B" w14:textId="77777777" w:rsidR="002D73EE" w:rsidRDefault="002D73EE">
            <w:pPr>
              <w:rPr>
                <w:ins w:id="6715" w:author="Michael Bell" w:date="2013-05-06T19:51:00Z"/>
              </w:rPr>
            </w:pPr>
          </w:p>
        </w:tc>
      </w:tr>
    </w:tbl>
    <w:p w14:paraId="252D837B" w14:textId="6EDC53D5" w:rsidR="00BC4803" w:rsidRDefault="00BC4803">
      <w:pPr>
        <w:rPr>
          <w:ins w:id="6716" w:author="Michael Bell" w:date="2013-05-06T19:09:00Z"/>
        </w:rPr>
      </w:pPr>
      <w:ins w:id="6717" w:author="Michael Bell" w:date="2013-05-06T19:09:00Z">
        <w:r>
          <w:lastRenderedPageBreak/>
          <w:br w:type="page"/>
        </w:r>
      </w:ins>
    </w:p>
    <w:p w14:paraId="6C76DBB0" w14:textId="77777777" w:rsidR="00BC4803" w:rsidRPr="00BC4803" w:rsidRDefault="00BC4803">
      <w:pPr>
        <w:rPr>
          <w:ins w:id="6718" w:author="Michael Bell" w:date="2013-05-06T19:08:00Z"/>
          <w:rPrChange w:id="6719" w:author="Michael Bell" w:date="2013-05-06T19:09:00Z">
            <w:rPr>
              <w:ins w:id="6720" w:author="Michael Bell" w:date="2013-05-06T19:08:00Z"/>
            </w:rPr>
          </w:rPrChange>
        </w:rPr>
        <w:pPrChange w:id="6721" w:author="Michael Bell" w:date="2013-05-06T19:09:00Z">
          <w:pPr>
            <w:pStyle w:val="Heading1"/>
          </w:pPr>
        </w:pPrChange>
      </w:pPr>
    </w:p>
    <w:p w14:paraId="76794B0B" w14:textId="5BDCD359" w:rsidR="00BC4803" w:rsidRDefault="00BC4803">
      <w:pPr>
        <w:pStyle w:val="Heading2"/>
        <w:rPr>
          <w:ins w:id="6722" w:author="Michael Bell" w:date="2013-05-06T19:51:00Z"/>
        </w:rPr>
        <w:pPrChange w:id="6723" w:author="Michael Bell" w:date="2013-05-06T19:09:00Z">
          <w:pPr>
            <w:pStyle w:val="Heading1"/>
          </w:pPr>
        </w:pPrChange>
      </w:pPr>
      <w:bookmarkStart w:id="6724" w:name="_Toc355693081"/>
      <w:ins w:id="6725" w:author="Michael Bell" w:date="2013-05-06T19:09:00Z">
        <w:r>
          <w:t>Beta Testing</w:t>
        </w:r>
      </w:ins>
      <w:bookmarkEnd w:id="6724"/>
    </w:p>
    <w:p w14:paraId="2D9DA59B" w14:textId="13E6EC46" w:rsidR="00014635" w:rsidRPr="00014635" w:rsidRDefault="00014635">
      <w:pPr>
        <w:pStyle w:val="Heading3"/>
        <w:rPr>
          <w:ins w:id="6726" w:author="Michael Bell" w:date="2013-05-06T18:34:00Z"/>
          <w:rPrChange w:id="6727" w:author="Michael Bell" w:date="2013-05-06T19:51:00Z">
            <w:rPr>
              <w:ins w:id="6728" w:author="Michael Bell" w:date="2013-05-06T18:34:00Z"/>
            </w:rPr>
          </w:rPrChange>
        </w:rPr>
        <w:pPrChange w:id="6729" w:author="Michael Bell" w:date="2013-05-06T19:51:00Z">
          <w:pPr>
            <w:pStyle w:val="Heading1"/>
          </w:pPr>
        </w:pPrChange>
      </w:pPr>
      <w:bookmarkStart w:id="6730" w:name="_Toc355693082"/>
      <w:ins w:id="6731" w:author="Michael Bell" w:date="2013-05-06T19:51:00Z">
        <w:r>
          <w:t>Performed by me</w:t>
        </w:r>
      </w:ins>
      <w:bookmarkEnd w:id="6730"/>
    </w:p>
    <w:p w14:paraId="4BDEA985" w14:textId="57AA0401" w:rsidR="00215B84" w:rsidRDefault="00215B84">
      <w:pPr>
        <w:rPr>
          <w:ins w:id="6732" w:author="Michael Bell" w:date="2013-05-06T18:35:00Z"/>
          <w:noProof/>
          <w:lang w:eastAsia="en-GB"/>
        </w:rPr>
        <w:pPrChange w:id="6733" w:author="Michael Bell" w:date="2013-05-06T18:34:00Z">
          <w:pPr>
            <w:pStyle w:val="Heading1"/>
          </w:pPr>
        </w:pPrChange>
      </w:pPr>
      <w:ins w:id="6734" w:author="Michael Bell" w:date="2013-05-06T18:36:00Z">
        <w:r>
          <w:rPr>
            <w:noProof/>
            <w:lang w:eastAsia="en-GB"/>
            <w:rPrChange w:id="6735" w:author="Unknown">
              <w:rPr>
                <w:caps w:val="0"/>
                <w:noProof/>
                <w:lang w:eastAsia="en-GB"/>
              </w:rPr>
            </w:rPrChange>
          </w:rPr>
          <w:drawing>
            <wp:inline distT="0" distB="0" distL="0" distR="0" wp14:anchorId="3068739B" wp14:editId="3227C199">
              <wp:extent cx="5692140" cy="474345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8252" t="10902" r="29869" b="33257"/>
                      <a:stretch/>
                    </pic:blipFill>
                    <pic:spPr bwMode="auto">
                      <a:xfrm>
                        <a:off x="0" y="0"/>
                        <a:ext cx="5692140" cy="4743450"/>
                      </a:xfrm>
                      <a:prstGeom prst="rect">
                        <a:avLst/>
                      </a:prstGeom>
                      <a:ln>
                        <a:noFill/>
                      </a:ln>
                      <a:extLst>
                        <a:ext uri="{53640926-AAD7-44D8-BBD7-CCE9431645EC}">
                          <a14:shadowObscured xmlns:a14="http://schemas.microsoft.com/office/drawing/2010/main"/>
                        </a:ext>
                      </a:extLst>
                    </pic:spPr>
                  </pic:pic>
                </a:graphicData>
              </a:graphic>
            </wp:inline>
          </w:drawing>
        </w:r>
      </w:ins>
    </w:p>
    <w:p w14:paraId="4853E7A9" w14:textId="4F88042E" w:rsidR="002E4C56" w:rsidRDefault="00215B84">
      <w:pPr>
        <w:rPr>
          <w:ins w:id="6736" w:author="Michael Bell" w:date="2013-05-06T18:33:00Z"/>
        </w:rPr>
        <w:pPrChange w:id="6737" w:author="Michael Bell" w:date="2013-05-06T18:34:00Z">
          <w:pPr>
            <w:pStyle w:val="Heading1"/>
          </w:pPr>
        </w:pPrChange>
      </w:pPr>
      <w:ins w:id="6738" w:author="Michael Bell" w:date="2013-05-06T18:35:00Z">
        <w:r>
          <w:rPr>
            <w:noProof/>
            <w:lang w:eastAsia="en-GB"/>
            <w:rPrChange w:id="6739" w:author="Unknown">
              <w:rPr>
                <w:caps w:val="0"/>
                <w:noProof/>
                <w:lang w:eastAsia="en-GB"/>
              </w:rPr>
            </w:rPrChange>
          </w:rPr>
          <w:lastRenderedPageBreak/>
          <w:drawing>
            <wp:inline distT="0" distB="0" distL="0" distR="0" wp14:anchorId="7C01ACC3" wp14:editId="11E6FB13">
              <wp:extent cx="546735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579" t="6116" r="31033" b="41234"/>
                      <a:stretch/>
                    </pic:blipFill>
                    <pic:spPr bwMode="auto">
                      <a:xfrm>
                        <a:off x="0" y="0"/>
                        <a:ext cx="5477822" cy="4695276"/>
                      </a:xfrm>
                      <a:prstGeom prst="rect">
                        <a:avLst/>
                      </a:prstGeom>
                      <a:ln>
                        <a:noFill/>
                      </a:ln>
                      <a:extLst>
                        <a:ext uri="{53640926-AAD7-44D8-BBD7-CCE9431645EC}">
                          <a14:shadowObscured xmlns:a14="http://schemas.microsoft.com/office/drawing/2010/main"/>
                        </a:ext>
                      </a:extLst>
                    </pic:spPr>
                  </pic:pic>
                </a:graphicData>
              </a:graphic>
            </wp:inline>
          </w:drawing>
        </w:r>
      </w:ins>
    </w:p>
    <w:p w14:paraId="5FDFD50D" w14:textId="282BFC87" w:rsidR="00215B84" w:rsidRPr="00215B84" w:rsidRDefault="00215B84">
      <w:pPr>
        <w:rPr>
          <w:ins w:id="6740" w:author="Michael Bell" w:date="2013-05-06T18:32:00Z"/>
          <w:rPrChange w:id="6741" w:author="Michael Bell" w:date="2013-05-06T18:33:00Z">
            <w:rPr>
              <w:ins w:id="6742" w:author="Michael Bell" w:date="2013-05-06T18:32:00Z"/>
            </w:rPr>
          </w:rPrChange>
        </w:rPr>
        <w:pPrChange w:id="6743" w:author="Michael Bell" w:date="2013-05-06T18:33:00Z">
          <w:pPr>
            <w:pStyle w:val="Heading1"/>
          </w:pPr>
        </w:pPrChange>
      </w:pPr>
      <w:ins w:id="6744" w:author="Michael Bell" w:date="2013-05-06T18:32:00Z">
        <w:r>
          <w:rPr>
            <w:noProof/>
            <w:lang w:eastAsia="en-GB"/>
            <w:rPrChange w:id="6745" w:author="Unknown">
              <w:rPr>
                <w:caps w:val="0"/>
                <w:noProof/>
                <w:lang w:eastAsia="en-GB"/>
              </w:rPr>
            </w:rPrChange>
          </w:rPr>
          <w:lastRenderedPageBreak/>
          <w:drawing>
            <wp:anchor distT="0" distB="0" distL="114300" distR="114300" simplePos="0" relativeHeight="251660800" behindDoc="0" locked="0" layoutInCell="1" allowOverlap="1" wp14:anchorId="5F47F263" wp14:editId="760B758C">
              <wp:simplePos x="0" y="0"/>
              <wp:positionH relativeFrom="column">
                <wp:posOffset>9525</wp:posOffset>
              </wp:positionH>
              <wp:positionV relativeFrom="paragraph">
                <wp:posOffset>384175</wp:posOffset>
              </wp:positionV>
              <wp:extent cx="5734050" cy="7348855"/>
              <wp:effectExtent l="0" t="0" r="0" b="444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31243" t="7179" r="28041" b="9325"/>
                      <a:stretch/>
                    </pic:blipFill>
                    <pic:spPr bwMode="auto">
                      <a:xfrm>
                        <a:off x="0" y="0"/>
                        <a:ext cx="5734050" cy="734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0E0899BD" w14:textId="5280DC0B" w:rsidR="00014635" w:rsidRDefault="00215B84" w:rsidP="00215B84">
      <w:pPr>
        <w:rPr>
          <w:ins w:id="6746" w:author="Michael Bell" w:date="2013-05-06T19:51:00Z"/>
        </w:rPr>
      </w:pPr>
      <w:ins w:id="6747" w:author="Michael Bell" w:date="2013-05-06T18:33:00Z">
        <w:r>
          <w:br w:type="textWrapping" w:clear="all"/>
        </w:r>
      </w:ins>
    </w:p>
    <w:p w14:paraId="3486829D" w14:textId="77777777" w:rsidR="00014635" w:rsidRDefault="00014635">
      <w:pPr>
        <w:rPr>
          <w:ins w:id="6748" w:author="Michael Bell" w:date="2013-05-06T19:51:00Z"/>
        </w:rPr>
      </w:pPr>
      <w:ins w:id="6749" w:author="Michael Bell" w:date="2013-05-06T19:51:00Z">
        <w:r>
          <w:br w:type="page"/>
        </w:r>
      </w:ins>
    </w:p>
    <w:p w14:paraId="77F6CF6F" w14:textId="77E12852" w:rsidR="00215B84" w:rsidRDefault="00014635">
      <w:pPr>
        <w:pStyle w:val="Heading3"/>
        <w:rPr>
          <w:ins w:id="6750" w:author="Michael Bell" w:date="2013-05-06T19:52:00Z"/>
        </w:rPr>
        <w:pPrChange w:id="6751" w:author="Michael Bell" w:date="2013-05-06T19:52:00Z">
          <w:pPr>
            <w:pStyle w:val="Heading1"/>
          </w:pPr>
        </w:pPrChange>
      </w:pPr>
      <w:bookmarkStart w:id="6752" w:name="_Toc355693083"/>
      <w:ins w:id="6753" w:author="Michael Bell" w:date="2013-05-06T19:52:00Z">
        <w:r>
          <w:lastRenderedPageBreak/>
          <w:t>Performed by a friend</w:t>
        </w:r>
        <w:bookmarkEnd w:id="6752"/>
      </w:ins>
    </w:p>
    <w:p w14:paraId="13D4DC56" w14:textId="68157D2C" w:rsidR="00014635" w:rsidRDefault="00014635">
      <w:pPr>
        <w:rPr>
          <w:ins w:id="6754" w:author="Michael Bell" w:date="2013-05-06T19:52:00Z"/>
        </w:rPr>
      </w:pPr>
      <w:ins w:id="6755" w:author="Michael Bell" w:date="2013-05-06T19:52:00Z">
        <w:r>
          <w:br w:type="page"/>
        </w:r>
      </w:ins>
    </w:p>
    <w:p w14:paraId="1B6FE817" w14:textId="2F276B6F" w:rsidR="00014635" w:rsidRPr="00014635" w:rsidRDefault="00014635">
      <w:pPr>
        <w:pStyle w:val="Heading3"/>
        <w:rPr>
          <w:rPrChange w:id="6756" w:author="Michael Bell" w:date="2013-05-06T19:52:00Z">
            <w:rPr/>
          </w:rPrChange>
        </w:rPr>
        <w:pPrChange w:id="6757" w:author="Michael Bell" w:date="2013-05-06T19:52:00Z">
          <w:pPr>
            <w:pStyle w:val="Heading1"/>
          </w:pPr>
        </w:pPrChange>
      </w:pPr>
      <w:bookmarkStart w:id="6758" w:name="_Toc355693084"/>
      <w:ins w:id="6759" w:author="Michael Bell" w:date="2013-05-06T19:52:00Z">
        <w:r>
          <w:lastRenderedPageBreak/>
          <w:t>Performed by client</w:t>
        </w:r>
      </w:ins>
      <w:bookmarkEnd w:id="6758"/>
    </w:p>
    <w:p w14:paraId="33013961" w14:textId="113BAC99" w:rsidR="0083152B" w:rsidDel="00215B84" w:rsidRDefault="0083152B" w:rsidP="0083152B">
      <w:pPr>
        <w:pStyle w:val="Heading3"/>
        <w:rPr>
          <w:del w:id="6760" w:author="Michael Bell" w:date="2013-05-06T18:32:00Z"/>
        </w:rPr>
      </w:pPr>
      <w:del w:id="6761" w:author="Michael Bell" w:date="2013-05-06T18:32:00Z">
        <w:r w:rsidDel="00215B84">
          <w:delText>interface testing</w:delText>
        </w:r>
      </w:del>
    </w:p>
    <w:p w14:paraId="40231229" w14:textId="3B5E8A69" w:rsidR="0083152B" w:rsidDel="00215B84" w:rsidRDefault="0083152B" w:rsidP="0083152B">
      <w:pPr>
        <w:pStyle w:val="Heading4"/>
        <w:rPr>
          <w:del w:id="6762" w:author="Michael Bell" w:date="2013-05-06T18:32:00Z"/>
        </w:rPr>
      </w:pPr>
      <w:del w:id="6763" w:author="Michael Bell" w:date="2013-05-06T18:32:00Z">
        <w:r w:rsidDel="00215B84">
          <w:delText>navigation Through Options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rsidDel="00215B84" w14:paraId="16EB0E93" w14:textId="0ED1FE12" w:rsidTr="008B221E">
        <w:trPr>
          <w:del w:id="6764" w:author="Michael Bell" w:date="2013-05-06T18:32:00Z"/>
        </w:trPr>
        <w:tc>
          <w:tcPr>
            <w:tcW w:w="3080" w:type="dxa"/>
            <w:shd w:val="clear" w:color="auto" w:fill="F2DBDB" w:themeFill="accent2" w:themeFillTint="33"/>
          </w:tcPr>
          <w:p w14:paraId="1C7C73C2" w14:textId="34F0BBE1" w:rsidR="0083152B" w:rsidDel="00215B84" w:rsidRDefault="0083152B" w:rsidP="008B221E">
            <w:pPr>
              <w:rPr>
                <w:del w:id="6765" w:author="Michael Bell" w:date="2013-05-06T18:32:00Z"/>
              </w:rPr>
            </w:pPr>
            <w:del w:id="6766" w:author="Michael Bell" w:date="2013-05-06T18:32:00Z">
              <w:r w:rsidDel="00215B84">
                <w:delText>Object</w:delText>
              </w:r>
            </w:del>
          </w:p>
        </w:tc>
        <w:tc>
          <w:tcPr>
            <w:tcW w:w="3081" w:type="dxa"/>
            <w:shd w:val="clear" w:color="auto" w:fill="F2DBDB" w:themeFill="accent2" w:themeFillTint="33"/>
          </w:tcPr>
          <w:p w14:paraId="6D718A2D" w14:textId="1264897F" w:rsidR="0083152B" w:rsidDel="00215B84" w:rsidRDefault="0083152B" w:rsidP="008B221E">
            <w:pPr>
              <w:rPr>
                <w:del w:id="6767" w:author="Michael Bell" w:date="2013-05-06T18:32:00Z"/>
              </w:rPr>
            </w:pPr>
            <w:del w:id="6768" w:author="Michael Bell" w:date="2013-05-06T18:32:00Z">
              <w:r w:rsidDel="00215B84">
                <w:delText>Can be reached</w:delText>
              </w:r>
            </w:del>
          </w:p>
        </w:tc>
        <w:tc>
          <w:tcPr>
            <w:tcW w:w="3081" w:type="dxa"/>
            <w:shd w:val="clear" w:color="auto" w:fill="F2DBDB" w:themeFill="accent2" w:themeFillTint="33"/>
          </w:tcPr>
          <w:p w14:paraId="37CEE319" w14:textId="35FB900C" w:rsidR="0083152B" w:rsidDel="00215B84" w:rsidRDefault="0083152B" w:rsidP="008B221E">
            <w:pPr>
              <w:rPr>
                <w:del w:id="6769" w:author="Michael Bell" w:date="2013-05-06T18:32:00Z"/>
              </w:rPr>
            </w:pPr>
            <w:del w:id="6770" w:author="Michael Bell" w:date="2013-05-06T18:32:00Z">
              <w:r w:rsidDel="00215B84">
                <w:delText>Can return to menu</w:delText>
              </w:r>
            </w:del>
          </w:p>
        </w:tc>
      </w:tr>
      <w:tr w:rsidR="0083152B" w:rsidDel="00215B84" w14:paraId="05D51DBB" w14:textId="13A52915" w:rsidTr="008B221E">
        <w:trPr>
          <w:del w:id="6771" w:author="Michael Bell" w:date="2013-05-06T18:32:00Z"/>
        </w:trPr>
        <w:tc>
          <w:tcPr>
            <w:tcW w:w="3080" w:type="dxa"/>
            <w:shd w:val="clear" w:color="auto" w:fill="F2DBDB" w:themeFill="accent2" w:themeFillTint="33"/>
          </w:tcPr>
          <w:p w14:paraId="529AE4BC" w14:textId="290CA69F" w:rsidR="0083152B" w:rsidDel="00215B84" w:rsidRDefault="0083152B" w:rsidP="008B221E">
            <w:pPr>
              <w:rPr>
                <w:del w:id="6772" w:author="Michael Bell" w:date="2013-05-06T18:32:00Z"/>
              </w:rPr>
            </w:pPr>
            <w:del w:id="6773" w:author="Michael Bell" w:date="2013-05-06T18:32:00Z">
              <w:r w:rsidDel="00215B84">
                <w:delText>Destination: Hawkhaven</w:delText>
              </w:r>
            </w:del>
          </w:p>
        </w:tc>
        <w:tc>
          <w:tcPr>
            <w:tcW w:w="3081" w:type="dxa"/>
          </w:tcPr>
          <w:p w14:paraId="1B45D724" w14:textId="6560F06F" w:rsidR="0083152B" w:rsidDel="00215B84" w:rsidRDefault="0083152B" w:rsidP="008B221E">
            <w:pPr>
              <w:rPr>
                <w:del w:id="6774" w:author="Michael Bell" w:date="2013-05-06T18:32:00Z"/>
              </w:rPr>
            </w:pPr>
          </w:p>
        </w:tc>
        <w:tc>
          <w:tcPr>
            <w:tcW w:w="3081" w:type="dxa"/>
          </w:tcPr>
          <w:p w14:paraId="615B478F" w14:textId="52F4C7E3" w:rsidR="0083152B" w:rsidDel="00215B84" w:rsidRDefault="0083152B" w:rsidP="008B221E">
            <w:pPr>
              <w:rPr>
                <w:del w:id="6775" w:author="Michael Bell" w:date="2013-05-06T18:32:00Z"/>
              </w:rPr>
            </w:pPr>
          </w:p>
        </w:tc>
      </w:tr>
      <w:tr w:rsidR="0083152B" w:rsidDel="00215B84" w14:paraId="13D2BF7D" w14:textId="2AA6E346" w:rsidTr="008B221E">
        <w:trPr>
          <w:del w:id="6776" w:author="Michael Bell" w:date="2013-05-06T18:32:00Z"/>
        </w:trPr>
        <w:tc>
          <w:tcPr>
            <w:tcW w:w="3080" w:type="dxa"/>
            <w:shd w:val="clear" w:color="auto" w:fill="F2DBDB" w:themeFill="accent2" w:themeFillTint="33"/>
          </w:tcPr>
          <w:p w14:paraId="5BE24E2C" w14:textId="4225C765" w:rsidR="0083152B" w:rsidDel="00215B84" w:rsidRDefault="0083152B" w:rsidP="008B221E">
            <w:pPr>
              <w:rPr>
                <w:del w:id="6777" w:author="Michael Bell" w:date="2013-05-06T18:32:00Z"/>
              </w:rPr>
            </w:pPr>
            <w:del w:id="6778" w:author="Michael Bell" w:date="2013-05-06T18:32:00Z">
              <w:r w:rsidDel="00215B84">
                <w:delText>Destination: Remilo</w:delText>
              </w:r>
            </w:del>
          </w:p>
        </w:tc>
        <w:tc>
          <w:tcPr>
            <w:tcW w:w="3081" w:type="dxa"/>
          </w:tcPr>
          <w:p w14:paraId="13DDD384" w14:textId="3E5F5372" w:rsidR="0083152B" w:rsidDel="00215B84" w:rsidRDefault="0083152B" w:rsidP="008B221E">
            <w:pPr>
              <w:rPr>
                <w:del w:id="6779" w:author="Michael Bell" w:date="2013-05-06T18:32:00Z"/>
              </w:rPr>
            </w:pPr>
          </w:p>
        </w:tc>
        <w:tc>
          <w:tcPr>
            <w:tcW w:w="3081" w:type="dxa"/>
          </w:tcPr>
          <w:p w14:paraId="40082726" w14:textId="6A110983" w:rsidR="0083152B" w:rsidDel="00215B84" w:rsidRDefault="0083152B" w:rsidP="008B221E">
            <w:pPr>
              <w:rPr>
                <w:del w:id="6780" w:author="Michael Bell" w:date="2013-05-06T18:32:00Z"/>
              </w:rPr>
            </w:pPr>
          </w:p>
        </w:tc>
      </w:tr>
      <w:tr w:rsidR="0083152B" w:rsidDel="00215B84" w14:paraId="441B13F2" w14:textId="28CADD2A" w:rsidTr="008B221E">
        <w:trPr>
          <w:del w:id="6781" w:author="Michael Bell" w:date="2013-05-06T18:32:00Z"/>
        </w:trPr>
        <w:tc>
          <w:tcPr>
            <w:tcW w:w="3080" w:type="dxa"/>
            <w:shd w:val="clear" w:color="auto" w:fill="F2DBDB" w:themeFill="accent2" w:themeFillTint="33"/>
          </w:tcPr>
          <w:p w14:paraId="1708DA5B" w14:textId="5F69B17F" w:rsidR="0083152B" w:rsidDel="00215B84" w:rsidRDefault="0083152B" w:rsidP="008B221E">
            <w:pPr>
              <w:rPr>
                <w:del w:id="6782" w:author="Michael Bell" w:date="2013-05-06T18:32:00Z"/>
              </w:rPr>
            </w:pPr>
            <w:del w:id="6783" w:author="Michael Bell" w:date="2013-05-06T18:32:00Z">
              <w:r w:rsidDel="00215B84">
                <w:delText>Destination: Allantown</w:delText>
              </w:r>
            </w:del>
          </w:p>
        </w:tc>
        <w:tc>
          <w:tcPr>
            <w:tcW w:w="3081" w:type="dxa"/>
          </w:tcPr>
          <w:p w14:paraId="49AD9486" w14:textId="74CB3065" w:rsidR="0083152B" w:rsidDel="00215B84" w:rsidRDefault="0083152B" w:rsidP="008B221E">
            <w:pPr>
              <w:rPr>
                <w:del w:id="6784" w:author="Michael Bell" w:date="2013-05-06T18:32:00Z"/>
              </w:rPr>
            </w:pPr>
          </w:p>
        </w:tc>
        <w:tc>
          <w:tcPr>
            <w:tcW w:w="3081" w:type="dxa"/>
          </w:tcPr>
          <w:p w14:paraId="2327ACC0" w14:textId="320C9C09" w:rsidR="0083152B" w:rsidDel="00215B84" w:rsidRDefault="0083152B" w:rsidP="008B221E">
            <w:pPr>
              <w:rPr>
                <w:del w:id="6785" w:author="Michael Bell" w:date="2013-05-06T18:32:00Z"/>
              </w:rPr>
            </w:pPr>
          </w:p>
        </w:tc>
      </w:tr>
      <w:tr w:rsidR="0083152B" w:rsidDel="00215B84" w14:paraId="64D9C67C" w14:textId="72E2D91C" w:rsidTr="008B221E">
        <w:trPr>
          <w:del w:id="6786" w:author="Michael Bell" w:date="2013-05-06T18:32:00Z"/>
        </w:trPr>
        <w:tc>
          <w:tcPr>
            <w:tcW w:w="3080" w:type="dxa"/>
            <w:shd w:val="clear" w:color="auto" w:fill="F2DBDB" w:themeFill="accent2" w:themeFillTint="33"/>
          </w:tcPr>
          <w:p w14:paraId="5DD90EB8" w14:textId="09934A36" w:rsidR="0083152B" w:rsidDel="00215B84" w:rsidRDefault="0083152B" w:rsidP="008B221E">
            <w:pPr>
              <w:rPr>
                <w:del w:id="6787" w:author="Michael Bell" w:date="2013-05-06T18:32:00Z"/>
              </w:rPr>
            </w:pPr>
            <w:del w:id="6788" w:author="Michael Bell" w:date="2013-05-06T18:32:00Z">
              <w:r w:rsidDel="00215B84">
                <w:delText>Destination: Gregville</w:delText>
              </w:r>
            </w:del>
          </w:p>
        </w:tc>
        <w:tc>
          <w:tcPr>
            <w:tcW w:w="3081" w:type="dxa"/>
          </w:tcPr>
          <w:p w14:paraId="6B168095" w14:textId="7292A4B3" w:rsidR="0083152B" w:rsidDel="00215B84" w:rsidRDefault="0083152B" w:rsidP="008B221E">
            <w:pPr>
              <w:rPr>
                <w:del w:id="6789" w:author="Michael Bell" w:date="2013-05-06T18:32:00Z"/>
              </w:rPr>
            </w:pPr>
          </w:p>
        </w:tc>
        <w:tc>
          <w:tcPr>
            <w:tcW w:w="3081" w:type="dxa"/>
          </w:tcPr>
          <w:p w14:paraId="594FC8DE" w14:textId="7EC551DF" w:rsidR="0083152B" w:rsidDel="00215B84" w:rsidRDefault="0083152B" w:rsidP="008B221E">
            <w:pPr>
              <w:rPr>
                <w:del w:id="6790" w:author="Michael Bell" w:date="2013-05-06T18:32:00Z"/>
              </w:rPr>
            </w:pPr>
          </w:p>
        </w:tc>
      </w:tr>
      <w:tr w:rsidR="0083152B" w:rsidDel="00215B84" w14:paraId="5B1BA5BF" w14:textId="3C01C71F" w:rsidTr="008B221E">
        <w:trPr>
          <w:del w:id="6791" w:author="Michael Bell" w:date="2013-05-06T18:32:00Z"/>
        </w:trPr>
        <w:tc>
          <w:tcPr>
            <w:tcW w:w="3080" w:type="dxa"/>
            <w:shd w:val="clear" w:color="auto" w:fill="F2DBDB" w:themeFill="accent2" w:themeFillTint="33"/>
          </w:tcPr>
          <w:p w14:paraId="11A07B16" w14:textId="03B0062E" w:rsidR="0083152B" w:rsidDel="00215B84" w:rsidRDefault="0083152B" w:rsidP="008B221E">
            <w:pPr>
              <w:rPr>
                <w:del w:id="6792" w:author="Michael Bell" w:date="2013-05-06T18:32:00Z"/>
              </w:rPr>
            </w:pPr>
            <w:del w:id="6793" w:author="Michael Bell" w:date="2013-05-06T18:32:00Z">
              <w:r w:rsidDel="00215B84">
                <w:delText>Destination: Leovetticutte</w:delText>
              </w:r>
            </w:del>
          </w:p>
        </w:tc>
        <w:tc>
          <w:tcPr>
            <w:tcW w:w="3081" w:type="dxa"/>
          </w:tcPr>
          <w:p w14:paraId="549EAE04" w14:textId="12E9C1B2" w:rsidR="0083152B" w:rsidDel="00215B84" w:rsidRDefault="0083152B" w:rsidP="008B221E">
            <w:pPr>
              <w:rPr>
                <w:del w:id="6794" w:author="Michael Bell" w:date="2013-05-06T18:32:00Z"/>
              </w:rPr>
            </w:pPr>
          </w:p>
        </w:tc>
        <w:tc>
          <w:tcPr>
            <w:tcW w:w="3081" w:type="dxa"/>
          </w:tcPr>
          <w:p w14:paraId="6686C40A" w14:textId="2CB878DF" w:rsidR="0083152B" w:rsidDel="00215B84" w:rsidRDefault="0083152B" w:rsidP="008B221E">
            <w:pPr>
              <w:rPr>
                <w:del w:id="6795" w:author="Michael Bell" w:date="2013-05-06T18:32:00Z"/>
              </w:rPr>
            </w:pPr>
          </w:p>
        </w:tc>
      </w:tr>
      <w:tr w:rsidR="0083152B" w:rsidDel="00215B84" w14:paraId="3EEF110A" w14:textId="53C159D1" w:rsidTr="008B221E">
        <w:trPr>
          <w:del w:id="6796" w:author="Michael Bell" w:date="2013-05-06T18:32:00Z"/>
        </w:trPr>
        <w:tc>
          <w:tcPr>
            <w:tcW w:w="3080" w:type="dxa"/>
            <w:shd w:val="clear" w:color="auto" w:fill="F2DBDB" w:themeFill="accent2" w:themeFillTint="33"/>
          </w:tcPr>
          <w:p w14:paraId="4EB282BA" w14:textId="2B40CE60" w:rsidR="0083152B" w:rsidDel="00215B84" w:rsidRDefault="0083152B" w:rsidP="008B221E">
            <w:pPr>
              <w:rPr>
                <w:del w:id="6797" w:author="Michael Bell" w:date="2013-05-06T18:32:00Z"/>
              </w:rPr>
            </w:pPr>
            <w:del w:id="6798" w:author="Michael Bell" w:date="2013-05-06T18:32:00Z">
              <w:r w:rsidDel="00215B84">
                <w:delText>Destination: Regantra</w:delText>
              </w:r>
            </w:del>
          </w:p>
        </w:tc>
        <w:tc>
          <w:tcPr>
            <w:tcW w:w="3081" w:type="dxa"/>
          </w:tcPr>
          <w:p w14:paraId="314DFA74" w14:textId="7039F1BE" w:rsidR="0083152B" w:rsidDel="00215B84" w:rsidRDefault="0083152B" w:rsidP="008B221E">
            <w:pPr>
              <w:rPr>
                <w:del w:id="6799" w:author="Michael Bell" w:date="2013-05-06T18:32:00Z"/>
              </w:rPr>
            </w:pPr>
          </w:p>
        </w:tc>
        <w:tc>
          <w:tcPr>
            <w:tcW w:w="3081" w:type="dxa"/>
          </w:tcPr>
          <w:p w14:paraId="178E08AA" w14:textId="79FC010D" w:rsidR="0083152B" w:rsidDel="00215B84" w:rsidRDefault="0083152B" w:rsidP="008B221E">
            <w:pPr>
              <w:rPr>
                <w:del w:id="6800" w:author="Michael Bell" w:date="2013-05-06T18:32:00Z"/>
              </w:rPr>
            </w:pPr>
          </w:p>
        </w:tc>
      </w:tr>
      <w:tr w:rsidR="0083152B" w:rsidDel="00215B84" w14:paraId="25638BE4" w14:textId="3979364E" w:rsidTr="008B221E">
        <w:trPr>
          <w:del w:id="6801" w:author="Michael Bell" w:date="2013-05-06T18:32:00Z"/>
        </w:trPr>
        <w:tc>
          <w:tcPr>
            <w:tcW w:w="3080" w:type="dxa"/>
            <w:shd w:val="clear" w:color="auto" w:fill="F2DBDB" w:themeFill="accent2" w:themeFillTint="33"/>
          </w:tcPr>
          <w:p w14:paraId="746D77B5" w14:textId="6FC2C064" w:rsidR="0083152B" w:rsidDel="00215B84" w:rsidRDefault="0083152B" w:rsidP="008B221E">
            <w:pPr>
              <w:rPr>
                <w:del w:id="6802" w:author="Michael Bell" w:date="2013-05-06T18:32:00Z"/>
              </w:rPr>
            </w:pPr>
            <w:del w:id="6803" w:author="Michael Bell" w:date="2013-05-06T18:32:00Z">
              <w:r w:rsidDel="00215B84">
                <w:delText>Destination: Vancoville</w:delText>
              </w:r>
            </w:del>
          </w:p>
        </w:tc>
        <w:tc>
          <w:tcPr>
            <w:tcW w:w="3081" w:type="dxa"/>
          </w:tcPr>
          <w:p w14:paraId="26965B1C" w14:textId="1D5BB7E3" w:rsidR="0083152B" w:rsidDel="00215B84" w:rsidRDefault="0083152B" w:rsidP="008B221E">
            <w:pPr>
              <w:rPr>
                <w:del w:id="6804" w:author="Michael Bell" w:date="2013-05-06T18:32:00Z"/>
              </w:rPr>
            </w:pPr>
          </w:p>
        </w:tc>
        <w:tc>
          <w:tcPr>
            <w:tcW w:w="3081" w:type="dxa"/>
          </w:tcPr>
          <w:p w14:paraId="7131FA7D" w14:textId="62AA472B" w:rsidR="0083152B" w:rsidDel="00215B84" w:rsidRDefault="0083152B" w:rsidP="008B221E">
            <w:pPr>
              <w:rPr>
                <w:del w:id="6805" w:author="Michael Bell" w:date="2013-05-06T18:32:00Z"/>
              </w:rPr>
            </w:pPr>
          </w:p>
        </w:tc>
      </w:tr>
      <w:tr w:rsidR="0083152B" w:rsidDel="00215B84" w14:paraId="56477D21" w14:textId="5F046AAC" w:rsidTr="008B221E">
        <w:trPr>
          <w:del w:id="6806" w:author="Michael Bell" w:date="2013-05-06T18:32:00Z"/>
        </w:trPr>
        <w:tc>
          <w:tcPr>
            <w:tcW w:w="3080" w:type="dxa"/>
            <w:shd w:val="clear" w:color="auto" w:fill="F2DBDB" w:themeFill="accent2" w:themeFillTint="33"/>
          </w:tcPr>
          <w:p w14:paraId="76FA74AE" w14:textId="7A252793" w:rsidR="0083152B" w:rsidDel="00215B84" w:rsidRDefault="0083152B" w:rsidP="008B221E">
            <w:pPr>
              <w:rPr>
                <w:del w:id="6807" w:author="Michael Bell" w:date="2013-05-06T18:32:00Z"/>
              </w:rPr>
            </w:pPr>
            <w:del w:id="6808" w:author="Michael Bell" w:date="2013-05-06T18:32:00Z">
              <w:r w:rsidDel="00215B84">
                <w:delText>Setting: Top Speed</w:delText>
              </w:r>
            </w:del>
          </w:p>
        </w:tc>
        <w:tc>
          <w:tcPr>
            <w:tcW w:w="3081" w:type="dxa"/>
          </w:tcPr>
          <w:p w14:paraId="015B22AA" w14:textId="7E6C190D" w:rsidR="0083152B" w:rsidDel="00215B84" w:rsidRDefault="0083152B" w:rsidP="008B221E">
            <w:pPr>
              <w:rPr>
                <w:del w:id="6809" w:author="Michael Bell" w:date="2013-05-06T18:32:00Z"/>
              </w:rPr>
            </w:pPr>
          </w:p>
        </w:tc>
        <w:tc>
          <w:tcPr>
            <w:tcW w:w="3081" w:type="dxa"/>
          </w:tcPr>
          <w:p w14:paraId="204D7328" w14:textId="140A023C" w:rsidR="0083152B" w:rsidDel="00215B84" w:rsidRDefault="0083152B" w:rsidP="008B221E">
            <w:pPr>
              <w:rPr>
                <w:del w:id="6810" w:author="Michael Bell" w:date="2013-05-06T18:32:00Z"/>
              </w:rPr>
            </w:pPr>
          </w:p>
        </w:tc>
      </w:tr>
      <w:tr w:rsidR="0083152B" w:rsidDel="00215B84" w14:paraId="019178B3" w14:textId="60D251E5" w:rsidTr="008B221E">
        <w:trPr>
          <w:del w:id="6811" w:author="Michael Bell" w:date="2013-05-06T18:32:00Z"/>
        </w:trPr>
        <w:tc>
          <w:tcPr>
            <w:tcW w:w="3080" w:type="dxa"/>
            <w:shd w:val="clear" w:color="auto" w:fill="F2DBDB" w:themeFill="accent2" w:themeFillTint="33"/>
          </w:tcPr>
          <w:p w14:paraId="0F9837CA" w14:textId="477D2F23" w:rsidR="0083152B" w:rsidDel="00215B84" w:rsidRDefault="0083152B" w:rsidP="008B221E">
            <w:pPr>
              <w:rPr>
                <w:del w:id="6812" w:author="Michael Bell" w:date="2013-05-06T18:32:00Z"/>
              </w:rPr>
            </w:pPr>
            <w:del w:id="6813" w:author="Michael Bell" w:date="2013-05-06T18:32:00Z">
              <w:r w:rsidDel="00215B84">
                <w:delText>Setting: Backlight</w:delText>
              </w:r>
            </w:del>
          </w:p>
        </w:tc>
        <w:tc>
          <w:tcPr>
            <w:tcW w:w="3081" w:type="dxa"/>
          </w:tcPr>
          <w:p w14:paraId="5DA1059D" w14:textId="288625B6" w:rsidR="0083152B" w:rsidDel="00215B84" w:rsidRDefault="0083152B" w:rsidP="008B221E">
            <w:pPr>
              <w:rPr>
                <w:del w:id="6814" w:author="Michael Bell" w:date="2013-05-06T18:32:00Z"/>
              </w:rPr>
            </w:pPr>
          </w:p>
        </w:tc>
        <w:tc>
          <w:tcPr>
            <w:tcW w:w="3081" w:type="dxa"/>
          </w:tcPr>
          <w:p w14:paraId="056151F3" w14:textId="3D618258" w:rsidR="0083152B" w:rsidDel="00215B84" w:rsidRDefault="0083152B" w:rsidP="008B221E">
            <w:pPr>
              <w:rPr>
                <w:del w:id="6815" w:author="Michael Bell" w:date="2013-05-06T18:32:00Z"/>
              </w:rPr>
            </w:pPr>
          </w:p>
        </w:tc>
      </w:tr>
    </w:tbl>
    <w:p w14:paraId="44D01EF4" w14:textId="7F9C958E" w:rsidR="0083152B" w:rsidDel="00215B84" w:rsidRDefault="0083152B" w:rsidP="0083152B">
      <w:pPr>
        <w:pStyle w:val="Heading4"/>
        <w:rPr>
          <w:del w:id="6816" w:author="Michael Bell" w:date="2013-05-06T18:32:00Z"/>
        </w:rPr>
      </w:pPr>
    </w:p>
    <w:p w14:paraId="60A743F7" w14:textId="352260D9" w:rsidR="0083152B" w:rsidDel="00215B84" w:rsidRDefault="0083152B" w:rsidP="0083152B">
      <w:pPr>
        <w:pStyle w:val="Heading4"/>
        <w:rPr>
          <w:del w:id="6817" w:author="Michael Bell" w:date="2013-05-06T18:32:00Z"/>
        </w:rPr>
      </w:pPr>
      <w:del w:id="6818" w:author="Michael Bell" w:date="2013-05-06T18:32:00Z">
        <w:r w:rsidDel="00215B84">
          <w:delText>Selection of Options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3080"/>
        <w:gridCol w:w="3081"/>
        <w:gridCol w:w="3081"/>
      </w:tblGrid>
      <w:tr w:rsidR="0083152B" w:rsidDel="00215B84" w14:paraId="7A910B39" w14:textId="0C885BB5" w:rsidTr="008B221E">
        <w:trPr>
          <w:del w:id="6819" w:author="Michael Bell" w:date="2013-05-06T18:32:00Z"/>
        </w:trPr>
        <w:tc>
          <w:tcPr>
            <w:tcW w:w="3080" w:type="dxa"/>
            <w:shd w:val="clear" w:color="auto" w:fill="F2DBDB" w:themeFill="accent2" w:themeFillTint="33"/>
          </w:tcPr>
          <w:p w14:paraId="0BE7498E" w14:textId="02EA2CD8" w:rsidR="0083152B" w:rsidDel="00215B84" w:rsidRDefault="0083152B" w:rsidP="008B221E">
            <w:pPr>
              <w:rPr>
                <w:del w:id="6820" w:author="Michael Bell" w:date="2013-05-06T18:32:00Z"/>
              </w:rPr>
            </w:pPr>
            <w:del w:id="6821" w:author="Michael Bell" w:date="2013-05-06T18:32:00Z">
              <w:r w:rsidDel="00215B84">
                <w:delText>Object</w:delText>
              </w:r>
            </w:del>
          </w:p>
        </w:tc>
        <w:tc>
          <w:tcPr>
            <w:tcW w:w="3081" w:type="dxa"/>
            <w:shd w:val="clear" w:color="auto" w:fill="F2DBDB" w:themeFill="accent2" w:themeFillTint="33"/>
          </w:tcPr>
          <w:p w14:paraId="42FD7280" w14:textId="6CC6FCEF" w:rsidR="0083152B" w:rsidDel="00215B84" w:rsidRDefault="0083152B" w:rsidP="008B221E">
            <w:pPr>
              <w:rPr>
                <w:del w:id="6822" w:author="Michael Bell" w:date="2013-05-06T18:32:00Z"/>
              </w:rPr>
            </w:pPr>
            <w:del w:id="6823" w:author="Michael Bell" w:date="2013-05-06T18:32:00Z">
              <w:r w:rsidDel="00215B84">
                <w:delText>Expected Result</w:delText>
              </w:r>
            </w:del>
          </w:p>
        </w:tc>
        <w:tc>
          <w:tcPr>
            <w:tcW w:w="3081" w:type="dxa"/>
            <w:shd w:val="clear" w:color="auto" w:fill="F2DBDB" w:themeFill="accent2" w:themeFillTint="33"/>
          </w:tcPr>
          <w:p w14:paraId="101E6EE5" w14:textId="28E24BF2" w:rsidR="0083152B" w:rsidDel="00215B84" w:rsidRDefault="0083152B" w:rsidP="008B221E">
            <w:pPr>
              <w:rPr>
                <w:del w:id="6824" w:author="Michael Bell" w:date="2013-05-06T18:32:00Z"/>
              </w:rPr>
            </w:pPr>
            <w:del w:id="6825" w:author="Michael Bell" w:date="2013-05-06T18:32:00Z">
              <w:r w:rsidDel="00215B84">
                <w:delText>Result Met</w:delText>
              </w:r>
            </w:del>
          </w:p>
        </w:tc>
      </w:tr>
      <w:tr w:rsidR="0083152B" w:rsidDel="00215B84" w14:paraId="5F8C17BE" w14:textId="6CCDE819" w:rsidTr="008B221E">
        <w:trPr>
          <w:del w:id="6826" w:author="Michael Bell" w:date="2013-05-06T18:32:00Z"/>
        </w:trPr>
        <w:tc>
          <w:tcPr>
            <w:tcW w:w="3080" w:type="dxa"/>
            <w:shd w:val="clear" w:color="auto" w:fill="F2DBDB" w:themeFill="accent2" w:themeFillTint="33"/>
          </w:tcPr>
          <w:p w14:paraId="29688737" w14:textId="6632EB98" w:rsidR="0083152B" w:rsidDel="00215B84" w:rsidRDefault="0083152B" w:rsidP="008B221E">
            <w:pPr>
              <w:rPr>
                <w:del w:id="6827" w:author="Michael Bell" w:date="2013-05-06T18:32:00Z"/>
              </w:rPr>
            </w:pPr>
            <w:del w:id="6828" w:author="Michael Bell" w:date="2013-05-06T18:32:00Z">
              <w:r w:rsidDel="00215B84">
                <w:delText>Welcome Page</w:delText>
              </w:r>
            </w:del>
          </w:p>
        </w:tc>
        <w:tc>
          <w:tcPr>
            <w:tcW w:w="3081" w:type="dxa"/>
            <w:shd w:val="clear" w:color="auto" w:fill="F2DBDB" w:themeFill="accent2" w:themeFillTint="33"/>
          </w:tcPr>
          <w:p w14:paraId="2A18060C" w14:textId="4A8512F0" w:rsidR="0083152B" w:rsidDel="00215B84" w:rsidRDefault="0083152B" w:rsidP="008B221E">
            <w:pPr>
              <w:rPr>
                <w:del w:id="6829" w:author="Michael Bell" w:date="2013-05-06T18:32:00Z"/>
              </w:rPr>
            </w:pPr>
            <w:del w:id="6830" w:author="Michael Bell" w:date="2013-05-06T18:32:00Z">
              <w:r w:rsidDel="00215B84">
                <w:delText>-</w:delText>
              </w:r>
            </w:del>
          </w:p>
        </w:tc>
        <w:tc>
          <w:tcPr>
            <w:tcW w:w="3081" w:type="dxa"/>
          </w:tcPr>
          <w:p w14:paraId="76ACD59E" w14:textId="6E347087" w:rsidR="0083152B" w:rsidDel="00215B84" w:rsidRDefault="0083152B" w:rsidP="008B221E">
            <w:pPr>
              <w:rPr>
                <w:del w:id="6831" w:author="Michael Bell" w:date="2013-05-06T18:32:00Z"/>
              </w:rPr>
            </w:pPr>
          </w:p>
        </w:tc>
      </w:tr>
      <w:tr w:rsidR="0083152B" w:rsidDel="00215B84" w14:paraId="37BF23A5" w14:textId="18A71ABB" w:rsidTr="008B221E">
        <w:trPr>
          <w:del w:id="6832" w:author="Michael Bell" w:date="2013-05-06T18:32:00Z"/>
        </w:trPr>
        <w:tc>
          <w:tcPr>
            <w:tcW w:w="3080" w:type="dxa"/>
            <w:shd w:val="clear" w:color="auto" w:fill="F2DBDB" w:themeFill="accent2" w:themeFillTint="33"/>
          </w:tcPr>
          <w:p w14:paraId="1C77ABEB" w14:textId="324DE711" w:rsidR="0083152B" w:rsidDel="00215B84" w:rsidRDefault="0083152B" w:rsidP="008B221E">
            <w:pPr>
              <w:rPr>
                <w:del w:id="6833" w:author="Michael Bell" w:date="2013-05-06T18:32:00Z"/>
              </w:rPr>
            </w:pPr>
            <w:del w:id="6834" w:author="Michael Bell" w:date="2013-05-06T18:32:00Z">
              <w:r w:rsidDel="00215B84">
                <w:delText>Destination</w:delText>
              </w:r>
            </w:del>
          </w:p>
        </w:tc>
        <w:tc>
          <w:tcPr>
            <w:tcW w:w="3081" w:type="dxa"/>
            <w:shd w:val="clear" w:color="auto" w:fill="F2DBDB" w:themeFill="accent2" w:themeFillTint="33"/>
          </w:tcPr>
          <w:p w14:paraId="360B0C52" w14:textId="71A644E0" w:rsidR="0083152B" w:rsidDel="00215B84" w:rsidRDefault="0083152B" w:rsidP="008B221E">
            <w:pPr>
              <w:rPr>
                <w:del w:id="6835" w:author="Michael Bell" w:date="2013-05-06T18:32:00Z"/>
              </w:rPr>
            </w:pPr>
            <w:del w:id="6836" w:author="Michael Bell" w:date="2013-05-06T18:32:00Z">
              <w:r w:rsidDel="00215B84">
                <w:delText>-</w:delText>
              </w:r>
            </w:del>
          </w:p>
        </w:tc>
        <w:tc>
          <w:tcPr>
            <w:tcW w:w="3081" w:type="dxa"/>
          </w:tcPr>
          <w:p w14:paraId="60E4773C" w14:textId="12AD2D14" w:rsidR="0083152B" w:rsidDel="00215B84" w:rsidRDefault="0083152B" w:rsidP="008B221E">
            <w:pPr>
              <w:rPr>
                <w:del w:id="6837" w:author="Michael Bell" w:date="2013-05-06T18:32:00Z"/>
              </w:rPr>
            </w:pPr>
          </w:p>
        </w:tc>
      </w:tr>
      <w:tr w:rsidR="0083152B" w:rsidDel="00215B84" w14:paraId="52511389" w14:textId="4AD6989D" w:rsidTr="008B221E">
        <w:trPr>
          <w:del w:id="6838" w:author="Michael Bell" w:date="2013-05-06T18:32:00Z"/>
        </w:trPr>
        <w:tc>
          <w:tcPr>
            <w:tcW w:w="3080" w:type="dxa"/>
            <w:shd w:val="clear" w:color="auto" w:fill="F2DBDB" w:themeFill="accent2" w:themeFillTint="33"/>
          </w:tcPr>
          <w:p w14:paraId="3AC74B88" w14:textId="5DB92FD4" w:rsidR="0083152B" w:rsidDel="00215B84" w:rsidRDefault="0083152B" w:rsidP="008B221E">
            <w:pPr>
              <w:rPr>
                <w:del w:id="6839" w:author="Michael Bell" w:date="2013-05-06T18:32:00Z"/>
              </w:rPr>
            </w:pPr>
            <w:del w:id="6840" w:author="Michael Bell" w:date="2013-05-06T18:32:00Z">
              <w:r w:rsidDel="00215B84">
                <w:delText>Destination: Hawkhaven</w:delText>
              </w:r>
            </w:del>
          </w:p>
        </w:tc>
        <w:tc>
          <w:tcPr>
            <w:tcW w:w="3081" w:type="dxa"/>
            <w:shd w:val="clear" w:color="auto" w:fill="F2DBDB" w:themeFill="accent2" w:themeFillTint="33"/>
          </w:tcPr>
          <w:p w14:paraId="0AA96B0A" w14:textId="246CC530" w:rsidR="0083152B" w:rsidDel="00215B84" w:rsidRDefault="0083152B" w:rsidP="008B221E">
            <w:pPr>
              <w:rPr>
                <w:del w:id="6841" w:author="Michael Bell" w:date="2013-05-06T18:32:00Z"/>
              </w:rPr>
            </w:pPr>
            <w:del w:id="6842" w:author="Michael Bell" w:date="2013-05-06T18:32:00Z">
              <w:r w:rsidDel="00215B84">
                <w:delText>Select Instruction Set 1</w:delText>
              </w:r>
            </w:del>
          </w:p>
        </w:tc>
        <w:tc>
          <w:tcPr>
            <w:tcW w:w="3081" w:type="dxa"/>
          </w:tcPr>
          <w:p w14:paraId="207C0ED0" w14:textId="7BD58EDC" w:rsidR="0083152B" w:rsidDel="00215B84" w:rsidRDefault="0083152B" w:rsidP="008B221E">
            <w:pPr>
              <w:rPr>
                <w:del w:id="6843" w:author="Michael Bell" w:date="2013-05-06T18:32:00Z"/>
              </w:rPr>
            </w:pPr>
          </w:p>
        </w:tc>
      </w:tr>
      <w:tr w:rsidR="0083152B" w:rsidDel="00215B84" w14:paraId="06F9C90C" w14:textId="03EF4EC4" w:rsidTr="008B221E">
        <w:trPr>
          <w:del w:id="6844" w:author="Michael Bell" w:date="2013-05-06T18:32:00Z"/>
        </w:trPr>
        <w:tc>
          <w:tcPr>
            <w:tcW w:w="3080" w:type="dxa"/>
            <w:shd w:val="clear" w:color="auto" w:fill="F2DBDB" w:themeFill="accent2" w:themeFillTint="33"/>
          </w:tcPr>
          <w:p w14:paraId="0B673DAC" w14:textId="25A9A145" w:rsidR="0083152B" w:rsidDel="00215B84" w:rsidRDefault="0083152B" w:rsidP="008B221E">
            <w:pPr>
              <w:rPr>
                <w:del w:id="6845" w:author="Michael Bell" w:date="2013-05-06T18:32:00Z"/>
              </w:rPr>
            </w:pPr>
            <w:del w:id="6846" w:author="Michael Bell" w:date="2013-05-06T18:32:00Z">
              <w:r w:rsidDel="00215B84">
                <w:delText>Destination: Remilo</w:delText>
              </w:r>
            </w:del>
          </w:p>
        </w:tc>
        <w:tc>
          <w:tcPr>
            <w:tcW w:w="3081" w:type="dxa"/>
            <w:shd w:val="clear" w:color="auto" w:fill="F2DBDB" w:themeFill="accent2" w:themeFillTint="33"/>
          </w:tcPr>
          <w:p w14:paraId="12B5AD3A" w14:textId="779C8C8F" w:rsidR="0083152B" w:rsidDel="00215B84" w:rsidRDefault="0083152B" w:rsidP="008B221E">
            <w:pPr>
              <w:rPr>
                <w:del w:id="6847" w:author="Michael Bell" w:date="2013-05-06T18:32:00Z"/>
              </w:rPr>
            </w:pPr>
            <w:del w:id="6848" w:author="Michael Bell" w:date="2013-05-06T18:32:00Z">
              <w:r w:rsidDel="00215B84">
                <w:delText>Select Instruction Set 2</w:delText>
              </w:r>
            </w:del>
          </w:p>
        </w:tc>
        <w:tc>
          <w:tcPr>
            <w:tcW w:w="3081" w:type="dxa"/>
          </w:tcPr>
          <w:p w14:paraId="5EC35752" w14:textId="4BC94881" w:rsidR="0083152B" w:rsidDel="00215B84" w:rsidRDefault="0083152B" w:rsidP="008B221E">
            <w:pPr>
              <w:rPr>
                <w:del w:id="6849" w:author="Michael Bell" w:date="2013-05-06T18:32:00Z"/>
              </w:rPr>
            </w:pPr>
          </w:p>
        </w:tc>
      </w:tr>
      <w:tr w:rsidR="0083152B" w:rsidDel="00215B84" w14:paraId="23E0A782" w14:textId="6D9BB5A3" w:rsidTr="008B221E">
        <w:trPr>
          <w:del w:id="6850" w:author="Michael Bell" w:date="2013-05-06T18:32:00Z"/>
        </w:trPr>
        <w:tc>
          <w:tcPr>
            <w:tcW w:w="3080" w:type="dxa"/>
            <w:shd w:val="clear" w:color="auto" w:fill="F2DBDB" w:themeFill="accent2" w:themeFillTint="33"/>
          </w:tcPr>
          <w:p w14:paraId="37A2862F" w14:textId="2AE6ABCB" w:rsidR="0083152B" w:rsidDel="00215B84" w:rsidRDefault="0083152B" w:rsidP="008B221E">
            <w:pPr>
              <w:rPr>
                <w:del w:id="6851" w:author="Michael Bell" w:date="2013-05-06T18:32:00Z"/>
              </w:rPr>
            </w:pPr>
            <w:del w:id="6852" w:author="Michael Bell" w:date="2013-05-06T18:32:00Z">
              <w:r w:rsidDel="00215B84">
                <w:delText>Destination: Allantown</w:delText>
              </w:r>
            </w:del>
          </w:p>
        </w:tc>
        <w:tc>
          <w:tcPr>
            <w:tcW w:w="3081" w:type="dxa"/>
            <w:shd w:val="clear" w:color="auto" w:fill="F2DBDB" w:themeFill="accent2" w:themeFillTint="33"/>
          </w:tcPr>
          <w:p w14:paraId="71029515" w14:textId="6E59579F" w:rsidR="0083152B" w:rsidDel="00215B84" w:rsidRDefault="0083152B" w:rsidP="008B221E">
            <w:pPr>
              <w:rPr>
                <w:del w:id="6853" w:author="Michael Bell" w:date="2013-05-06T18:32:00Z"/>
              </w:rPr>
            </w:pPr>
            <w:del w:id="6854" w:author="Michael Bell" w:date="2013-05-06T18:32:00Z">
              <w:r w:rsidDel="00215B84">
                <w:delText>Select Instruction Set 3</w:delText>
              </w:r>
            </w:del>
          </w:p>
        </w:tc>
        <w:tc>
          <w:tcPr>
            <w:tcW w:w="3081" w:type="dxa"/>
          </w:tcPr>
          <w:p w14:paraId="0B1E48EF" w14:textId="74835689" w:rsidR="0083152B" w:rsidDel="00215B84" w:rsidRDefault="0083152B" w:rsidP="008B221E">
            <w:pPr>
              <w:rPr>
                <w:del w:id="6855" w:author="Michael Bell" w:date="2013-05-06T18:32:00Z"/>
              </w:rPr>
            </w:pPr>
          </w:p>
        </w:tc>
      </w:tr>
      <w:tr w:rsidR="0083152B" w:rsidDel="00215B84" w14:paraId="1000FCD2" w14:textId="296371A3" w:rsidTr="008B221E">
        <w:trPr>
          <w:del w:id="6856" w:author="Michael Bell" w:date="2013-05-06T18:32:00Z"/>
        </w:trPr>
        <w:tc>
          <w:tcPr>
            <w:tcW w:w="3080" w:type="dxa"/>
            <w:shd w:val="clear" w:color="auto" w:fill="F2DBDB" w:themeFill="accent2" w:themeFillTint="33"/>
          </w:tcPr>
          <w:p w14:paraId="7C86DFEB" w14:textId="09940F67" w:rsidR="0083152B" w:rsidDel="00215B84" w:rsidRDefault="0083152B" w:rsidP="008B221E">
            <w:pPr>
              <w:rPr>
                <w:del w:id="6857" w:author="Michael Bell" w:date="2013-05-06T18:32:00Z"/>
              </w:rPr>
            </w:pPr>
            <w:del w:id="6858" w:author="Michael Bell" w:date="2013-05-06T18:32:00Z">
              <w:r w:rsidDel="00215B84">
                <w:delText>Destination: Gregville</w:delText>
              </w:r>
            </w:del>
          </w:p>
        </w:tc>
        <w:tc>
          <w:tcPr>
            <w:tcW w:w="3081" w:type="dxa"/>
            <w:shd w:val="clear" w:color="auto" w:fill="F2DBDB" w:themeFill="accent2" w:themeFillTint="33"/>
          </w:tcPr>
          <w:p w14:paraId="5D493554" w14:textId="101F8629" w:rsidR="0083152B" w:rsidDel="00215B84" w:rsidRDefault="0083152B" w:rsidP="008B221E">
            <w:pPr>
              <w:rPr>
                <w:del w:id="6859" w:author="Michael Bell" w:date="2013-05-06T18:32:00Z"/>
              </w:rPr>
            </w:pPr>
            <w:del w:id="6860" w:author="Michael Bell" w:date="2013-05-06T18:32:00Z">
              <w:r w:rsidDel="00215B84">
                <w:delText>Select Instruction Set 4</w:delText>
              </w:r>
            </w:del>
          </w:p>
        </w:tc>
        <w:tc>
          <w:tcPr>
            <w:tcW w:w="3081" w:type="dxa"/>
          </w:tcPr>
          <w:p w14:paraId="5C8FB433" w14:textId="246A9F06" w:rsidR="0083152B" w:rsidDel="00215B84" w:rsidRDefault="0083152B" w:rsidP="008B221E">
            <w:pPr>
              <w:rPr>
                <w:del w:id="6861" w:author="Michael Bell" w:date="2013-05-06T18:32:00Z"/>
              </w:rPr>
            </w:pPr>
          </w:p>
        </w:tc>
      </w:tr>
      <w:tr w:rsidR="0083152B" w:rsidDel="00215B84" w14:paraId="7AA9E8B1" w14:textId="4DA61B2C" w:rsidTr="008B221E">
        <w:trPr>
          <w:del w:id="6862" w:author="Michael Bell" w:date="2013-05-06T18:32:00Z"/>
        </w:trPr>
        <w:tc>
          <w:tcPr>
            <w:tcW w:w="3080" w:type="dxa"/>
            <w:shd w:val="clear" w:color="auto" w:fill="F2DBDB" w:themeFill="accent2" w:themeFillTint="33"/>
          </w:tcPr>
          <w:p w14:paraId="10EFB42C" w14:textId="670B467D" w:rsidR="0083152B" w:rsidDel="00215B84" w:rsidRDefault="0083152B" w:rsidP="008B221E">
            <w:pPr>
              <w:rPr>
                <w:del w:id="6863" w:author="Michael Bell" w:date="2013-05-06T18:32:00Z"/>
              </w:rPr>
            </w:pPr>
            <w:del w:id="6864" w:author="Michael Bell" w:date="2013-05-06T18:32:00Z">
              <w:r w:rsidDel="00215B84">
                <w:delText>Destination: Leovetticutte</w:delText>
              </w:r>
            </w:del>
          </w:p>
        </w:tc>
        <w:tc>
          <w:tcPr>
            <w:tcW w:w="3081" w:type="dxa"/>
            <w:shd w:val="clear" w:color="auto" w:fill="F2DBDB" w:themeFill="accent2" w:themeFillTint="33"/>
          </w:tcPr>
          <w:p w14:paraId="56DFB215" w14:textId="369C262B" w:rsidR="0083152B" w:rsidDel="00215B84" w:rsidRDefault="0083152B" w:rsidP="008B221E">
            <w:pPr>
              <w:rPr>
                <w:del w:id="6865" w:author="Michael Bell" w:date="2013-05-06T18:32:00Z"/>
              </w:rPr>
            </w:pPr>
            <w:del w:id="6866" w:author="Michael Bell" w:date="2013-05-06T18:32:00Z">
              <w:r w:rsidDel="00215B84">
                <w:delText>Select Instruction Set 5</w:delText>
              </w:r>
            </w:del>
          </w:p>
        </w:tc>
        <w:tc>
          <w:tcPr>
            <w:tcW w:w="3081" w:type="dxa"/>
          </w:tcPr>
          <w:p w14:paraId="5EBFAF03" w14:textId="1F7103A9" w:rsidR="0083152B" w:rsidDel="00215B84" w:rsidRDefault="0083152B" w:rsidP="008B221E">
            <w:pPr>
              <w:rPr>
                <w:del w:id="6867" w:author="Michael Bell" w:date="2013-05-06T18:32:00Z"/>
              </w:rPr>
            </w:pPr>
          </w:p>
        </w:tc>
      </w:tr>
      <w:tr w:rsidR="0083152B" w:rsidDel="00215B84" w14:paraId="58A5BA11" w14:textId="7FBC0157" w:rsidTr="008B221E">
        <w:trPr>
          <w:del w:id="6868" w:author="Michael Bell" w:date="2013-05-06T18:32:00Z"/>
        </w:trPr>
        <w:tc>
          <w:tcPr>
            <w:tcW w:w="3080" w:type="dxa"/>
            <w:shd w:val="clear" w:color="auto" w:fill="F2DBDB" w:themeFill="accent2" w:themeFillTint="33"/>
          </w:tcPr>
          <w:p w14:paraId="6350D000" w14:textId="786D4A56" w:rsidR="0083152B" w:rsidDel="00215B84" w:rsidRDefault="0083152B" w:rsidP="008B221E">
            <w:pPr>
              <w:rPr>
                <w:del w:id="6869" w:author="Michael Bell" w:date="2013-05-06T18:32:00Z"/>
              </w:rPr>
            </w:pPr>
            <w:del w:id="6870" w:author="Michael Bell" w:date="2013-05-06T18:32:00Z">
              <w:r w:rsidDel="00215B84">
                <w:delText>Destination: Regantra</w:delText>
              </w:r>
            </w:del>
          </w:p>
        </w:tc>
        <w:tc>
          <w:tcPr>
            <w:tcW w:w="3081" w:type="dxa"/>
            <w:shd w:val="clear" w:color="auto" w:fill="F2DBDB" w:themeFill="accent2" w:themeFillTint="33"/>
          </w:tcPr>
          <w:p w14:paraId="2E487A06" w14:textId="13C9BFE7" w:rsidR="0083152B" w:rsidDel="00215B84" w:rsidRDefault="0083152B" w:rsidP="008B221E">
            <w:pPr>
              <w:rPr>
                <w:del w:id="6871" w:author="Michael Bell" w:date="2013-05-06T18:32:00Z"/>
              </w:rPr>
            </w:pPr>
            <w:del w:id="6872" w:author="Michael Bell" w:date="2013-05-06T18:32:00Z">
              <w:r w:rsidDel="00215B84">
                <w:delText>Select Instruction Set 6</w:delText>
              </w:r>
            </w:del>
          </w:p>
        </w:tc>
        <w:tc>
          <w:tcPr>
            <w:tcW w:w="3081" w:type="dxa"/>
          </w:tcPr>
          <w:p w14:paraId="2D7E12D8" w14:textId="3DD3C1BB" w:rsidR="0083152B" w:rsidDel="00215B84" w:rsidRDefault="0083152B" w:rsidP="008B221E">
            <w:pPr>
              <w:rPr>
                <w:del w:id="6873" w:author="Michael Bell" w:date="2013-05-06T18:32:00Z"/>
              </w:rPr>
            </w:pPr>
          </w:p>
        </w:tc>
      </w:tr>
      <w:tr w:rsidR="0083152B" w:rsidDel="00215B84" w14:paraId="31192FC1" w14:textId="19DB11C0" w:rsidTr="008B221E">
        <w:trPr>
          <w:del w:id="6874" w:author="Michael Bell" w:date="2013-05-06T18:32:00Z"/>
        </w:trPr>
        <w:tc>
          <w:tcPr>
            <w:tcW w:w="3080" w:type="dxa"/>
            <w:shd w:val="clear" w:color="auto" w:fill="F2DBDB" w:themeFill="accent2" w:themeFillTint="33"/>
          </w:tcPr>
          <w:p w14:paraId="68DFF098" w14:textId="6A8C61B6" w:rsidR="0083152B" w:rsidDel="00215B84" w:rsidRDefault="0083152B" w:rsidP="008B221E">
            <w:pPr>
              <w:rPr>
                <w:del w:id="6875" w:author="Michael Bell" w:date="2013-05-06T18:32:00Z"/>
              </w:rPr>
            </w:pPr>
            <w:del w:id="6876" w:author="Michael Bell" w:date="2013-05-06T18:32:00Z">
              <w:r w:rsidDel="00215B84">
                <w:delText>Destination: Vancoville</w:delText>
              </w:r>
            </w:del>
          </w:p>
        </w:tc>
        <w:tc>
          <w:tcPr>
            <w:tcW w:w="3081" w:type="dxa"/>
            <w:shd w:val="clear" w:color="auto" w:fill="F2DBDB" w:themeFill="accent2" w:themeFillTint="33"/>
          </w:tcPr>
          <w:p w14:paraId="721DEFED" w14:textId="268D6DBE" w:rsidR="0083152B" w:rsidDel="00215B84" w:rsidRDefault="0083152B" w:rsidP="008B221E">
            <w:pPr>
              <w:rPr>
                <w:del w:id="6877" w:author="Michael Bell" w:date="2013-05-06T18:32:00Z"/>
              </w:rPr>
            </w:pPr>
            <w:del w:id="6878" w:author="Michael Bell" w:date="2013-05-06T18:32:00Z">
              <w:r w:rsidDel="00215B84">
                <w:delText>Select Instruction Set 7</w:delText>
              </w:r>
            </w:del>
          </w:p>
        </w:tc>
        <w:tc>
          <w:tcPr>
            <w:tcW w:w="3081" w:type="dxa"/>
          </w:tcPr>
          <w:p w14:paraId="018A48D8" w14:textId="1AB7D7B6" w:rsidR="0083152B" w:rsidDel="00215B84" w:rsidRDefault="0083152B" w:rsidP="008B221E">
            <w:pPr>
              <w:rPr>
                <w:del w:id="6879" w:author="Michael Bell" w:date="2013-05-06T18:32:00Z"/>
              </w:rPr>
            </w:pPr>
          </w:p>
        </w:tc>
      </w:tr>
      <w:tr w:rsidR="0083152B" w:rsidDel="00215B84" w14:paraId="5D430F43" w14:textId="086FB748" w:rsidTr="008B221E">
        <w:trPr>
          <w:del w:id="6880" w:author="Michael Bell" w:date="2013-05-06T18:32:00Z"/>
        </w:trPr>
        <w:tc>
          <w:tcPr>
            <w:tcW w:w="3080" w:type="dxa"/>
            <w:shd w:val="clear" w:color="auto" w:fill="F2DBDB" w:themeFill="accent2" w:themeFillTint="33"/>
          </w:tcPr>
          <w:p w14:paraId="2E49DC2D" w14:textId="5800385F" w:rsidR="0083152B" w:rsidDel="00215B84" w:rsidRDefault="0083152B" w:rsidP="008B221E">
            <w:pPr>
              <w:rPr>
                <w:del w:id="6881" w:author="Michael Bell" w:date="2013-05-06T18:32:00Z"/>
              </w:rPr>
            </w:pPr>
            <w:del w:id="6882" w:author="Michael Bell" w:date="2013-05-06T18:32:00Z">
              <w:r w:rsidDel="00215B84">
                <w:delText>Settings</w:delText>
              </w:r>
            </w:del>
          </w:p>
        </w:tc>
        <w:tc>
          <w:tcPr>
            <w:tcW w:w="3081" w:type="dxa"/>
            <w:shd w:val="clear" w:color="auto" w:fill="F2DBDB" w:themeFill="accent2" w:themeFillTint="33"/>
          </w:tcPr>
          <w:p w14:paraId="62908040" w14:textId="1B7F7ADE" w:rsidR="0083152B" w:rsidDel="00215B84" w:rsidRDefault="0083152B" w:rsidP="008B221E">
            <w:pPr>
              <w:rPr>
                <w:del w:id="6883" w:author="Michael Bell" w:date="2013-05-06T18:32:00Z"/>
              </w:rPr>
            </w:pPr>
            <w:del w:id="6884" w:author="Michael Bell" w:date="2013-05-06T18:32:00Z">
              <w:r w:rsidDel="00215B84">
                <w:delText>-</w:delText>
              </w:r>
            </w:del>
          </w:p>
        </w:tc>
        <w:tc>
          <w:tcPr>
            <w:tcW w:w="3081" w:type="dxa"/>
          </w:tcPr>
          <w:p w14:paraId="5C950DE6" w14:textId="04994EC6" w:rsidR="0083152B" w:rsidDel="00215B84" w:rsidRDefault="0083152B" w:rsidP="008B221E">
            <w:pPr>
              <w:rPr>
                <w:del w:id="6885" w:author="Michael Bell" w:date="2013-05-06T18:32:00Z"/>
              </w:rPr>
            </w:pPr>
          </w:p>
        </w:tc>
      </w:tr>
      <w:tr w:rsidR="0083152B" w:rsidDel="00215B84" w14:paraId="633ADCE1" w14:textId="3C3948D4" w:rsidTr="008B221E">
        <w:trPr>
          <w:del w:id="6886" w:author="Michael Bell" w:date="2013-05-06T18:32:00Z"/>
        </w:trPr>
        <w:tc>
          <w:tcPr>
            <w:tcW w:w="3080" w:type="dxa"/>
            <w:shd w:val="clear" w:color="auto" w:fill="F2DBDB" w:themeFill="accent2" w:themeFillTint="33"/>
          </w:tcPr>
          <w:p w14:paraId="70AD6DF4" w14:textId="40D70538" w:rsidR="0083152B" w:rsidDel="00215B84" w:rsidRDefault="0083152B" w:rsidP="008B221E">
            <w:pPr>
              <w:rPr>
                <w:del w:id="6887" w:author="Michael Bell" w:date="2013-05-06T18:32:00Z"/>
              </w:rPr>
            </w:pPr>
            <w:del w:id="6888" w:author="Michael Bell" w:date="2013-05-06T18:32:00Z">
              <w:r w:rsidDel="00215B84">
                <w:delText>Setting: Top Speed</w:delText>
              </w:r>
            </w:del>
          </w:p>
        </w:tc>
        <w:tc>
          <w:tcPr>
            <w:tcW w:w="3081" w:type="dxa"/>
            <w:shd w:val="clear" w:color="auto" w:fill="F2DBDB" w:themeFill="accent2" w:themeFillTint="33"/>
          </w:tcPr>
          <w:p w14:paraId="48602A11" w14:textId="13F01ACD" w:rsidR="0083152B" w:rsidDel="00215B84" w:rsidRDefault="0083152B" w:rsidP="008B221E">
            <w:pPr>
              <w:rPr>
                <w:del w:id="6889" w:author="Michael Bell" w:date="2013-05-06T18:32:00Z"/>
              </w:rPr>
            </w:pPr>
            <w:del w:id="6890" w:author="Michael Bell" w:date="2013-05-06T18:32:00Z">
              <w:r w:rsidDel="00215B84">
                <w:delText>Open Speed Selector</w:delText>
              </w:r>
            </w:del>
          </w:p>
        </w:tc>
        <w:tc>
          <w:tcPr>
            <w:tcW w:w="3081" w:type="dxa"/>
          </w:tcPr>
          <w:p w14:paraId="2C3AB4E7" w14:textId="7D40DBB2" w:rsidR="0083152B" w:rsidDel="00215B84" w:rsidRDefault="0083152B" w:rsidP="008B221E">
            <w:pPr>
              <w:rPr>
                <w:del w:id="6891" w:author="Michael Bell" w:date="2013-05-06T18:32:00Z"/>
              </w:rPr>
            </w:pPr>
          </w:p>
        </w:tc>
      </w:tr>
      <w:tr w:rsidR="0083152B" w:rsidDel="00215B84" w14:paraId="3E79649E" w14:textId="079BCB85" w:rsidTr="008B221E">
        <w:trPr>
          <w:del w:id="6892" w:author="Michael Bell" w:date="2013-05-06T18:32:00Z"/>
        </w:trPr>
        <w:tc>
          <w:tcPr>
            <w:tcW w:w="3080" w:type="dxa"/>
            <w:shd w:val="clear" w:color="auto" w:fill="F2DBDB" w:themeFill="accent2" w:themeFillTint="33"/>
          </w:tcPr>
          <w:p w14:paraId="64389135" w14:textId="7CABCEF2" w:rsidR="0083152B" w:rsidDel="00215B84" w:rsidRDefault="0083152B" w:rsidP="008B221E">
            <w:pPr>
              <w:rPr>
                <w:del w:id="6893" w:author="Michael Bell" w:date="2013-05-06T18:32:00Z"/>
              </w:rPr>
            </w:pPr>
            <w:del w:id="6894" w:author="Michael Bell" w:date="2013-05-06T18:32:00Z">
              <w:r w:rsidDel="00215B84">
                <w:delText>Setting: Backlight</w:delText>
              </w:r>
            </w:del>
          </w:p>
        </w:tc>
        <w:tc>
          <w:tcPr>
            <w:tcW w:w="3081" w:type="dxa"/>
            <w:shd w:val="clear" w:color="auto" w:fill="F2DBDB" w:themeFill="accent2" w:themeFillTint="33"/>
          </w:tcPr>
          <w:p w14:paraId="6927868D" w14:textId="662F0343" w:rsidR="0083152B" w:rsidDel="00215B84" w:rsidRDefault="0083152B" w:rsidP="008B221E">
            <w:pPr>
              <w:rPr>
                <w:del w:id="6895" w:author="Michael Bell" w:date="2013-05-06T18:32:00Z"/>
              </w:rPr>
            </w:pPr>
            <w:del w:id="6896" w:author="Michael Bell" w:date="2013-05-06T18:32:00Z">
              <w:r w:rsidDel="00215B84">
                <w:delText>Open Backlight Setter</w:delText>
              </w:r>
            </w:del>
          </w:p>
        </w:tc>
        <w:tc>
          <w:tcPr>
            <w:tcW w:w="3081" w:type="dxa"/>
          </w:tcPr>
          <w:p w14:paraId="2C61C96F" w14:textId="349D0A2A" w:rsidR="0083152B" w:rsidDel="00215B84" w:rsidRDefault="0083152B" w:rsidP="008B221E">
            <w:pPr>
              <w:rPr>
                <w:del w:id="6897" w:author="Michael Bell" w:date="2013-05-06T18:32:00Z"/>
              </w:rPr>
            </w:pPr>
          </w:p>
        </w:tc>
      </w:tr>
    </w:tbl>
    <w:p w14:paraId="5215CB34" w14:textId="7EDB741F" w:rsidR="0083152B" w:rsidDel="00215B84" w:rsidRDefault="0083152B" w:rsidP="0083152B">
      <w:pPr>
        <w:rPr>
          <w:del w:id="6898" w:author="Michael Bell" w:date="2013-05-06T18:32:00Z"/>
        </w:rPr>
      </w:pPr>
    </w:p>
    <w:p w14:paraId="706A55E0" w14:textId="4402BC0D" w:rsidR="0083152B" w:rsidDel="00215B84" w:rsidRDefault="0083152B">
      <w:pPr>
        <w:rPr>
          <w:del w:id="6899" w:author="Michael Bell" w:date="2013-05-06T18:32:00Z"/>
        </w:rPr>
      </w:pPr>
      <w:del w:id="6900" w:author="Michael Bell" w:date="2013-05-06T18:32:00Z">
        <w:r w:rsidDel="00215B84">
          <w:br w:type="page"/>
        </w:r>
      </w:del>
    </w:p>
    <w:p w14:paraId="0080342C" w14:textId="37F5230D" w:rsidR="0083152B" w:rsidDel="00215B84" w:rsidRDefault="0083152B" w:rsidP="0083152B">
      <w:pPr>
        <w:pStyle w:val="Heading4"/>
        <w:rPr>
          <w:del w:id="6901" w:author="Michael Bell" w:date="2013-05-06T18:32:00Z"/>
        </w:rPr>
      </w:pPr>
      <w:del w:id="6902" w:author="Michael Bell" w:date="2013-05-06T18:32:00Z">
        <w:r w:rsidDel="00215B84">
          <w:delText>Navigation Boundry testing</w:delText>
        </w:r>
      </w:del>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2310"/>
        <w:gridCol w:w="2310"/>
        <w:gridCol w:w="2311"/>
        <w:gridCol w:w="2311"/>
      </w:tblGrid>
      <w:tr w:rsidR="0083152B" w:rsidDel="00215B84" w14:paraId="60DDB823" w14:textId="031A0939" w:rsidTr="008B221E">
        <w:trPr>
          <w:del w:id="6903" w:author="Michael Bell" w:date="2013-05-06T18:32:00Z"/>
        </w:trPr>
        <w:tc>
          <w:tcPr>
            <w:tcW w:w="2310" w:type="dxa"/>
            <w:shd w:val="clear" w:color="auto" w:fill="F2DBDB" w:themeFill="accent2" w:themeFillTint="33"/>
          </w:tcPr>
          <w:p w14:paraId="515E2066" w14:textId="524E8BE1" w:rsidR="0083152B" w:rsidDel="00215B84" w:rsidRDefault="0083152B" w:rsidP="008B221E">
            <w:pPr>
              <w:rPr>
                <w:del w:id="6904" w:author="Michael Bell" w:date="2013-05-06T18:32:00Z"/>
              </w:rPr>
            </w:pPr>
            <w:del w:id="6905" w:author="Michael Bell" w:date="2013-05-06T18:32:00Z">
              <w:r w:rsidDel="00215B84">
                <w:delText>Object</w:delText>
              </w:r>
            </w:del>
          </w:p>
        </w:tc>
        <w:tc>
          <w:tcPr>
            <w:tcW w:w="2310" w:type="dxa"/>
            <w:shd w:val="clear" w:color="auto" w:fill="F2DBDB" w:themeFill="accent2" w:themeFillTint="33"/>
          </w:tcPr>
          <w:p w14:paraId="230DCD89" w14:textId="2A590EA1" w:rsidR="0083152B" w:rsidDel="00215B84" w:rsidRDefault="0083152B" w:rsidP="008B221E">
            <w:pPr>
              <w:rPr>
                <w:del w:id="6906" w:author="Michael Bell" w:date="2013-05-06T18:32:00Z"/>
              </w:rPr>
            </w:pPr>
            <w:del w:id="6907" w:author="Michael Bell" w:date="2013-05-06T18:32:00Z">
              <w:r w:rsidDel="00215B84">
                <w:delText>Direction</w:delText>
              </w:r>
            </w:del>
          </w:p>
        </w:tc>
        <w:tc>
          <w:tcPr>
            <w:tcW w:w="2311" w:type="dxa"/>
            <w:shd w:val="clear" w:color="auto" w:fill="F2DBDB" w:themeFill="accent2" w:themeFillTint="33"/>
          </w:tcPr>
          <w:p w14:paraId="6392D5F6" w14:textId="359312CD" w:rsidR="0083152B" w:rsidDel="00215B84" w:rsidRDefault="0083152B" w:rsidP="008B221E">
            <w:pPr>
              <w:rPr>
                <w:del w:id="6908" w:author="Michael Bell" w:date="2013-05-06T18:32:00Z"/>
              </w:rPr>
            </w:pPr>
            <w:del w:id="6909" w:author="Michael Bell" w:date="2013-05-06T18:32:00Z">
              <w:r w:rsidDel="00215B84">
                <w:delText>Expected Result</w:delText>
              </w:r>
            </w:del>
          </w:p>
        </w:tc>
        <w:tc>
          <w:tcPr>
            <w:tcW w:w="2311" w:type="dxa"/>
            <w:shd w:val="clear" w:color="auto" w:fill="F2DBDB" w:themeFill="accent2" w:themeFillTint="33"/>
          </w:tcPr>
          <w:p w14:paraId="13272C5D" w14:textId="664513EB" w:rsidR="0083152B" w:rsidDel="00215B84" w:rsidRDefault="0083152B" w:rsidP="008B221E">
            <w:pPr>
              <w:rPr>
                <w:del w:id="6910" w:author="Michael Bell" w:date="2013-05-06T18:32:00Z"/>
              </w:rPr>
            </w:pPr>
            <w:del w:id="6911" w:author="Michael Bell" w:date="2013-05-06T18:32:00Z">
              <w:r w:rsidDel="00215B84">
                <w:delText>Result Met</w:delText>
              </w:r>
            </w:del>
          </w:p>
        </w:tc>
      </w:tr>
      <w:tr w:rsidR="0083152B" w:rsidDel="00215B84" w14:paraId="72A65EF8" w14:textId="2A8676EF" w:rsidTr="008B221E">
        <w:trPr>
          <w:del w:id="6912" w:author="Michael Bell" w:date="2013-05-06T18:32:00Z"/>
        </w:trPr>
        <w:tc>
          <w:tcPr>
            <w:tcW w:w="2310" w:type="dxa"/>
            <w:shd w:val="clear" w:color="auto" w:fill="F2DBDB" w:themeFill="accent2" w:themeFillTint="33"/>
          </w:tcPr>
          <w:p w14:paraId="34EDF414" w14:textId="18E083EF" w:rsidR="0083152B" w:rsidDel="00215B84" w:rsidRDefault="0083152B" w:rsidP="008B221E">
            <w:pPr>
              <w:rPr>
                <w:del w:id="6913" w:author="Michael Bell" w:date="2013-05-06T18:32:00Z"/>
              </w:rPr>
            </w:pPr>
            <w:del w:id="6914" w:author="Michael Bell" w:date="2013-05-06T18:32:00Z">
              <w:r w:rsidDel="00215B84">
                <w:delText>Welcome page</w:delText>
              </w:r>
            </w:del>
          </w:p>
        </w:tc>
        <w:tc>
          <w:tcPr>
            <w:tcW w:w="2310" w:type="dxa"/>
            <w:shd w:val="clear" w:color="auto" w:fill="F2DBDB" w:themeFill="accent2" w:themeFillTint="33"/>
          </w:tcPr>
          <w:p w14:paraId="27B9632E" w14:textId="78323274" w:rsidR="0083152B" w:rsidDel="00215B84" w:rsidRDefault="0083152B" w:rsidP="008B221E">
            <w:pPr>
              <w:rPr>
                <w:del w:id="6915" w:author="Michael Bell" w:date="2013-05-06T18:32:00Z"/>
              </w:rPr>
            </w:pPr>
            <w:del w:id="6916" w:author="Michael Bell" w:date="2013-05-06T18:32:00Z">
              <w:r w:rsidDel="00215B84">
                <w:delText>Up</w:delText>
              </w:r>
            </w:del>
          </w:p>
        </w:tc>
        <w:tc>
          <w:tcPr>
            <w:tcW w:w="2311" w:type="dxa"/>
            <w:shd w:val="clear" w:color="auto" w:fill="F2DBDB" w:themeFill="accent2" w:themeFillTint="33"/>
          </w:tcPr>
          <w:p w14:paraId="0E1EB33B" w14:textId="38C679B0" w:rsidR="0083152B" w:rsidDel="00215B84" w:rsidRDefault="0083152B" w:rsidP="008B221E">
            <w:pPr>
              <w:rPr>
                <w:del w:id="6917" w:author="Michael Bell" w:date="2013-05-06T18:32:00Z"/>
              </w:rPr>
            </w:pPr>
            <w:del w:id="6918" w:author="Michael Bell" w:date="2013-05-06T18:32:00Z">
              <w:r w:rsidDel="00215B84">
                <w:delText>-</w:delText>
              </w:r>
            </w:del>
          </w:p>
        </w:tc>
        <w:tc>
          <w:tcPr>
            <w:tcW w:w="2311" w:type="dxa"/>
          </w:tcPr>
          <w:p w14:paraId="4ACE97E7" w14:textId="31371DFE" w:rsidR="0083152B" w:rsidDel="00215B84" w:rsidRDefault="0083152B" w:rsidP="008B221E">
            <w:pPr>
              <w:rPr>
                <w:del w:id="6919" w:author="Michael Bell" w:date="2013-05-06T18:32:00Z"/>
              </w:rPr>
            </w:pPr>
          </w:p>
        </w:tc>
      </w:tr>
      <w:tr w:rsidR="0083152B" w:rsidDel="00215B84" w14:paraId="32A85E73" w14:textId="7F732714" w:rsidTr="008B221E">
        <w:trPr>
          <w:del w:id="6920" w:author="Michael Bell" w:date="2013-05-06T18:32:00Z"/>
        </w:trPr>
        <w:tc>
          <w:tcPr>
            <w:tcW w:w="2310" w:type="dxa"/>
            <w:shd w:val="clear" w:color="auto" w:fill="F2DBDB" w:themeFill="accent2" w:themeFillTint="33"/>
          </w:tcPr>
          <w:p w14:paraId="73963911" w14:textId="038D8A9E" w:rsidR="0083152B" w:rsidDel="00215B84" w:rsidRDefault="0083152B" w:rsidP="008B221E">
            <w:pPr>
              <w:rPr>
                <w:del w:id="6921" w:author="Michael Bell" w:date="2013-05-06T18:32:00Z"/>
              </w:rPr>
            </w:pPr>
          </w:p>
        </w:tc>
        <w:tc>
          <w:tcPr>
            <w:tcW w:w="2310" w:type="dxa"/>
            <w:shd w:val="clear" w:color="auto" w:fill="F2DBDB" w:themeFill="accent2" w:themeFillTint="33"/>
          </w:tcPr>
          <w:p w14:paraId="65182D72" w14:textId="680B7011" w:rsidR="0083152B" w:rsidDel="00215B84" w:rsidRDefault="0083152B" w:rsidP="008B221E">
            <w:pPr>
              <w:rPr>
                <w:del w:id="6922" w:author="Michael Bell" w:date="2013-05-06T18:32:00Z"/>
              </w:rPr>
            </w:pPr>
            <w:del w:id="6923" w:author="Michael Bell" w:date="2013-05-06T18:32:00Z">
              <w:r w:rsidDel="00215B84">
                <w:delText>Down</w:delText>
              </w:r>
            </w:del>
          </w:p>
        </w:tc>
        <w:tc>
          <w:tcPr>
            <w:tcW w:w="2311" w:type="dxa"/>
            <w:shd w:val="clear" w:color="auto" w:fill="F2DBDB" w:themeFill="accent2" w:themeFillTint="33"/>
          </w:tcPr>
          <w:p w14:paraId="6B945A62" w14:textId="19D71D83" w:rsidR="0083152B" w:rsidDel="00215B84" w:rsidRDefault="0083152B" w:rsidP="008B221E">
            <w:pPr>
              <w:rPr>
                <w:del w:id="6924" w:author="Michael Bell" w:date="2013-05-06T18:32:00Z"/>
              </w:rPr>
            </w:pPr>
            <w:del w:id="6925" w:author="Michael Bell" w:date="2013-05-06T18:32:00Z">
              <w:r w:rsidDel="00215B84">
                <w:delText>-</w:delText>
              </w:r>
            </w:del>
          </w:p>
        </w:tc>
        <w:tc>
          <w:tcPr>
            <w:tcW w:w="2311" w:type="dxa"/>
          </w:tcPr>
          <w:p w14:paraId="355C57FD" w14:textId="6C93DC31" w:rsidR="0083152B" w:rsidDel="00215B84" w:rsidRDefault="0083152B" w:rsidP="008B221E">
            <w:pPr>
              <w:rPr>
                <w:del w:id="6926" w:author="Michael Bell" w:date="2013-05-06T18:32:00Z"/>
              </w:rPr>
            </w:pPr>
          </w:p>
        </w:tc>
      </w:tr>
      <w:tr w:rsidR="0083152B" w:rsidDel="00215B84" w14:paraId="6FDF884C" w14:textId="48B63574" w:rsidTr="008B221E">
        <w:trPr>
          <w:del w:id="6927" w:author="Michael Bell" w:date="2013-05-06T18:32:00Z"/>
        </w:trPr>
        <w:tc>
          <w:tcPr>
            <w:tcW w:w="2310" w:type="dxa"/>
            <w:shd w:val="clear" w:color="auto" w:fill="F2DBDB" w:themeFill="accent2" w:themeFillTint="33"/>
          </w:tcPr>
          <w:p w14:paraId="003C3DF2" w14:textId="7FAF1E07" w:rsidR="0083152B" w:rsidDel="00215B84" w:rsidRDefault="0083152B" w:rsidP="008B221E">
            <w:pPr>
              <w:rPr>
                <w:del w:id="6928" w:author="Michael Bell" w:date="2013-05-06T18:32:00Z"/>
              </w:rPr>
            </w:pPr>
          </w:p>
        </w:tc>
        <w:tc>
          <w:tcPr>
            <w:tcW w:w="2310" w:type="dxa"/>
            <w:shd w:val="clear" w:color="auto" w:fill="F2DBDB" w:themeFill="accent2" w:themeFillTint="33"/>
          </w:tcPr>
          <w:p w14:paraId="22210A10" w14:textId="7C1FE4CE" w:rsidR="0083152B" w:rsidDel="00215B84" w:rsidRDefault="0083152B" w:rsidP="008B221E">
            <w:pPr>
              <w:rPr>
                <w:del w:id="6929" w:author="Michael Bell" w:date="2013-05-06T18:32:00Z"/>
              </w:rPr>
            </w:pPr>
            <w:del w:id="6930" w:author="Michael Bell" w:date="2013-05-06T18:32:00Z">
              <w:r w:rsidDel="00215B84">
                <w:delText>Left</w:delText>
              </w:r>
            </w:del>
          </w:p>
        </w:tc>
        <w:tc>
          <w:tcPr>
            <w:tcW w:w="2311" w:type="dxa"/>
            <w:shd w:val="clear" w:color="auto" w:fill="F2DBDB" w:themeFill="accent2" w:themeFillTint="33"/>
          </w:tcPr>
          <w:p w14:paraId="688BD48A" w14:textId="6E99B330" w:rsidR="0083152B" w:rsidDel="00215B84" w:rsidRDefault="0083152B" w:rsidP="008B221E">
            <w:pPr>
              <w:rPr>
                <w:del w:id="6931" w:author="Michael Bell" w:date="2013-05-06T18:32:00Z"/>
              </w:rPr>
            </w:pPr>
            <w:del w:id="6932" w:author="Michael Bell" w:date="2013-05-06T18:32:00Z">
              <w:r w:rsidDel="00215B84">
                <w:delText>-</w:delText>
              </w:r>
            </w:del>
          </w:p>
        </w:tc>
        <w:tc>
          <w:tcPr>
            <w:tcW w:w="2311" w:type="dxa"/>
          </w:tcPr>
          <w:p w14:paraId="57659A5B" w14:textId="197C1820" w:rsidR="0083152B" w:rsidDel="00215B84" w:rsidRDefault="0083152B" w:rsidP="008B221E">
            <w:pPr>
              <w:rPr>
                <w:del w:id="6933" w:author="Michael Bell" w:date="2013-05-06T18:32:00Z"/>
              </w:rPr>
            </w:pPr>
          </w:p>
        </w:tc>
      </w:tr>
      <w:tr w:rsidR="0083152B" w:rsidDel="00215B84" w14:paraId="1BF7DB50" w14:textId="53665035" w:rsidTr="008B221E">
        <w:trPr>
          <w:del w:id="6934" w:author="Michael Bell" w:date="2013-05-06T18:32:00Z"/>
        </w:trPr>
        <w:tc>
          <w:tcPr>
            <w:tcW w:w="2310" w:type="dxa"/>
            <w:shd w:val="clear" w:color="auto" w:fill="F2DBDB" w:themeFill="accent2" w:themeFillTint="33"/>
          </w:tcPr>
          <w:p w14:paraId="6D7CB362" w14:textId="112D74F7" w:rsidR="0083152B" w:rsidDel="00215B84" w:rsidRDefault="0083152B" w:rsidP="008B221E">
            <w:pPr>
              <w:rPr>
                <w:del w:id="6935" w:author="Michael Bell" w:date="2013-05-06T18:32:00Z"/>
              </w:rPr>
            </w:pPr>
          </w:p>
        </w:tc>
        <w:tc>
          <w:tcPr>
            <w:tcW w:w="2310" w:type="dxa"/>
            <w:shd w:val="clear" w:color="auto" w:fill="F2DBDB" w:themeFill="accent2" w:themeFillTint="33"/>
          </w:tcPr>
          <w:p w14:paraId="63FAA678" w14:textId="17ECE8B2" w:rsidR="0083152B" w:rsidDel="00215B84" w:rsidRDefault="0083152B" w:rsidP="008B221E">
            <w:pPr>
              <w:rPr>
                <w:del w:id="6936" w:author="Michael Bell" w:date="2013-05-06T18:32:00Z"/>
              </w:rPr>
            </w:pPr>
            <w:del w:id="6937" w:author="Michael Bell" w:date="2013-05-06T18:32:00Z">
              <w:r w:rsidDel="00215B84">
                <w:delText>Right</w:delText>
              </w:r>
            </w:del>
          </w:p>
        </w:tc>
        <w:tc>
          <w:tcPr>
            <w:tcW w:w="2311" w:type="dxa"/>
            <w:shd w:val="clear" w:color="auto" w:fill="F2DBDB" w:themeFill="accent2" w:themeFillTint="33"/>
          </w:tcPr>
          <w:p w14:paraId="21D12AC7" w14:textId="76A7BAA5" w:rsidR="0083152B" w:rsidDel="00215B84" w:rsidRDefault="0083152B" w:rsidP="008B221E">
            <w:pPr>
              <w:rPr>
                <w:del w:id="6938" w:author="Michael Bell" w:date="2013-05-06T18:32:00Z"/>
              </w:rPr>
            </w:pPr>
            <w:del w:id="6939" w:author="Michael Bell" w:date="2013-05-06T18:32:00Z">
              <w:r w:rsidDel="00215B84">
                <w:delText>Destination</w:delText>
              </w:r>
            </w:del>
          </w:p>
        </w:tc>
        <w:tc>
          <w:tcPr>
            <w:tcW w:w="2311" w:type="dxa"/>
          </w:tcPr>
          <w:p w14:paraId="7062DE52" w14:textId="1BB03ECF" w:rsidR="0083152B" w:rsidDel="00215B84" w:rsidRDefault="0083152B" w:rsidP="008B221E">
            <w:pPr>
              <w:rPr>
                <w:del w:id="6940" w:author="Michael Bell" w:date="2013-05-06T18:32:00Z"/>
              </w:rPr>
            </w:pPr>
          </w:p>
        </w:tc>
      </w:tr>
      <w:tr w:rsidR="0083152B" w:rsidDel="00215B84" w14:paraId="6B2B4036" w14:textId="5D1A2F45" w:rsidTr="008B221E">
        <w:trPr>
          <w:del w:id="6941" w:author="Michael Bell" w:date="2013-05-06T18:32:00Z"/>
        </w:trPr>
        <w:tc>
          <w:tcPr>
            <w:tcW w:w="2310" w:type="dxa"/>
            <w:shd w:val="clear" w:color="auto" w:fill="F2DBDB" w:themeFill="accent2" w:themeFillTint="33"/>
          </w:tcPr>
          <w:p w14:paraId="0EA558B8" w14:textId="171FE643" w:rsidR="0083152B" w:rsidDel="00215B84" w:rsidRDefault="0083152B" w:rsidP="008B221E">
            <w:pPr>
              <w:rPr>
                <w:del w:id="6942" w:author="Michael Bell" w:date="2013-05-06T18:32:00Z"/>
              </w:rPr>
            </w:pPr>
            <w:del w:id="6943" w:author="Michael Bell" w:date="2013-05-06T18:32:00Z">
              <w:r w:rsidDel="00215B84">
                <w:delText>Destinations</w:delText>
              </w:r>
            </w:del>
          </w:p>
        </w:tc>
        <w:tc>
          <w:tcPr>
            <w:tcW w:w="2310" w:type="dxa"/>
            <w:shd w:val="clear" w:color="auto" w:fill="F2DBDB" w:themeFill="accent2" w:themeFillTint="33"/>
          </w:tcPr>
          <w:p w14:paraId="78493759" w14:textId="3DD1461F" w:rsidR="0083152B" w:rsidDel="00215B84" w:rsidRDefault="0083152B" w:rsidP="008B221E">
            <w:pPr>
              <w:rPr>
                <w:del w:id="6944" w:author="Michael Bell" w:date="2013-05-06T18:32:00Z"/>
              </w:rPr>
            </w:pPr>
            <w:del w:id="6945" w:author="Michael Bell" w:date="2013-05-06T18:32:00Z">
              <w:r w:rsidDel="00215B84">
                <w:delText>Up</w:delText>
              </w:r>
            </w:del>
          </w:p>
        </w:tc>
        <w:tc>
          <w:tcPr>
            <w:tcW w:w="2311" w:type="dxa"/>
            <w:shd w:val="clear" w:color="auto" w:fill="F2DBDB" w:themeFill="accent2" w:themeFillTint="33"/>
          </w:tcPr>
          <w:p w14:paraId="2BDD4D7D" w14:textId="207BEC6E" w:rsidR="0083152B" w:rsidDel="00215B84" w:rsidRDefault="0083152B" w:rsidP="008B221E">
            <w:pPr>
              <w:rPr>
                <w:del w:id="6946" w:author="Michael Bell" w:date="2013-05-06T18:32:00Z"/>
              </w:rPr>
            </w:pPr>
            <w:del w:id="6947" w:author="Michael Bell" w:date="2013-05-06T18:32:00Z">
              <w:r w:rsidDel="00215B84">
                <w:delText>-</w:delText>
              </w:r>
            </w:del>
          </w:p>
        </w:tc>
        <w:tc>
          <w:tcPr>
            <w:tcW w:w="2311" w:type="dxa"/>
          </w:tcPr>
          <w:p w14:paraId="63F28D7F" w14:textId="4D29F148" w:rsidR="0083152B" w:rsidDel="00215B84" w:rsidRDefault="0083152B" w:rsidP="008B221E">
            <w:pPr>
              <w:rPr>
                <w:del w:id="6948" w:author="Michael Bell" w:date="2013-05-06T18:32:00Z"/>
              </w:rPr>
            </w:pPr>
          </w:p>
        </w:tc>
      </w:tr>
      <w:tr w:rsidR="0083152B" w:rsidDel="00215B84" w14:paraId="0C1A2533" w14:textId="55B8923B" w:rsidTr="008B221E">
        <w:trPr>
          <w:del w:id="6949" w:author="Michael Bell" w:date="2013-05-06T18:32:00Z"/>
        </w:trPr>
        <w:tc>
          <w:tcPr>
            <w:tcW w:w="2310" w:type="dxa"/>
            <w:shd w:val="clear" w:color="auto" w:fill="F2DBDB" w:themeFill="accent2" w:themeFillTint="33"/>
          </w:tcPr>
          <w:p w14:paraId="754B5A37" w14:textId="50945B48" w:rsidR="0083152B" w:rsidDel="00215B84" w:rsidRDefault="0083152B" w:rsidP="008B221E">
            <w:pPr>
              <w:rPr>
                <w:del w:id="6950" w:author="Michael Bell" w:date="2013-05-06T18:32:00Z"/>
              </w:rPr>
            </w:pPr>
          </w:p>
        </w:tc>
        <w:tc>
          <w:tcPr>
            <w:tcW w:w="2310" w:type="dxa"/>
            <w:shd w:val="clear" w:color="auto" w:fill="F2DBDB" w:themeFill="accent2" w:themeFillTint="33"/>
          </w:tcPr>
          <w:p w14:paraId="66D0E0E5" w14:textId="667EC49A" w:rsidR="0083152B" w:rsidDel="00215B84" w:rsidRDefault="0083152B" w:rsidP="008B221E">
            <w:pPr>
              <w:rPr>
                <w:del w:id="6951" w:author="Michael Bell" w:date="2013-05-06T18:32:00Z"/>
              </w:rPr>
            </w:pPr>
            <w:del w:id="6952" w:author="Michael Bell" w:date="2013-05-06T18:32:00Z">
              <w:r w:rsidDel="00215B84">
                <w:delText>Down</w:delText>
              </w:r>
            </w:del>
          </w:p>
        </w:tc>
        <w:tc>
          <w:tcPr>
            <w:tcW w:w="2311" w:type="dxa"/>
            <w:shd w:val="clear" w:color="auto" w:fill="F2DBDB" w:themeFill="accent2" w:themeFillTint="33"/>
          </w:tcPr>
          <w:p w14:paraId="7650A733" w14:textId="284933EB" w:rsidR="0083152B" w:rsidDel="00215B84" w:rsidRDefault="0083152B" w:rsidP="008B221E">
            <w:pPr>
              <w:rPr>
                <w:del w:id="6953" w:author="Michael Bell" w:date="2013-05-06T18:32:00Z"/>
              </w:rPr>
            </w:pPr>
            <w:del w:id="6954" w:author="Michael Bell" w:date="2013-05-06T18:32:00Z">
              <w:r w:rsidDel="00215B84">
                <w:delText>Settings</w:delText>
              </w:r>
            </w:del>
          </w:p>
        </w:tc>
        <w:tc>
          <w:tcPr>
            <w:tcW w:w="2311" w:type="dxa"/>
          </w:tcPr>
          <w:p w14:paraId="0F2B52F4" w14:textId="1B598E66" w:rsidR="0083152B" w:rsidDel="00215B84" w:rsidRDefault="0083152B" w:rsidP="008B221E">
            <w:pPr>
              <w:rPr>
                <w:del w:id="6955" w:author="Michael Bell" w:date="2013-05-06T18:32:00Z"/>
              </w:rPr>
            </w:pPr>
          </w:p>
        </w:tc>
      </w:tr>
      <w:tr w:rsidR="0083152B" w:rsidDel="00215B84" w14:paraId="05458E0A" w14:textId="43AE7149" w:rsidTr="008B221E">
        <w:trPr>
          <w:del w:id="6956" w:author="Michael Bell" w:date="2013-05-06T18:32:00Z"/>
        </w:trPr>
        <w:tc>
          <w:tcPr>
            <w:tcW w:w="2310" w:type="dxa"/>
            <w:shd w:val="clear" w:color="auto" w:fill="F2DBDB" w:themeFill="accent2" w:themeFillTint="33"/>
          </w:tcPr>
          <w:p w14:paraId="6211BEBC" w14:textId="24CEBD99" w:rsidR="0083152B" w:rsidDel="00215B84" w:rsidRDefault="0083152B" w:rsidP="008B221E">
            <w:pPr>
              <w:rPr>
                <w:del w:id="6957" w:author="Michael Bell" w:date="2013-05-06T18:32:00Z"/>
              </w:rPr>
            </w:pPr>
          </w:p>
        </w:tc>
        <w:tc>
          <w:tcPr>
            <w:tcW w:w="2310" w:type="dxa"/>
            <w:shd w:val="clear" w:color="auto" w:fill="F2DBDB" w:themeFill="accent2" w:themeFillTint="33"/>
          </w:tcPr>
          <w:p w14:paraId="5DCF2EC0" w14:textId="2A4C5A18" w:rsidR="0083152B" w:rsidDel="00215B84" w:rsidRDefault="0083152B" w:rsidP="008B221E">
            <w:pPr>
              <w:rPr>
                <w:del w:id="6958" w:author="Michael Bell" w:date="2013-05-06T18:32:00Z"/>
              </w:rPr>
            </w:pPr>
            <w:del w:id="6959" w:author="Michael Bell" w:date="2013-05-06T18:32:00Z">
              <w:r w:rsidDel="00215B84">
                <w:delText>Left</w:delText>
              </w:r>
            </w:del>
          </w:p>
        </w:tc>
        <w:tc>
          <w:tcPr>
            <w:tcW w:w="2311" w:type="dxa"/>
            <w:shd w:val="clear" w:color="auto" w:fill="F2DBDB" w:themeFill="accent2" w:themeFillTint="33"/>
          </w:tcPr>
          <w:p w14:paraId="704170A3" w14:textId="4E291772" w:rsidR="0083152B" w:rsidDel="00215B84" w:rsidRDefault="0083152B" w:rsidP="008B221E">
            <w:pPr>
              <w:rPr>
                <w:del w:id="6960" w:author="Michael Bell" w:date="2013-05-06T18:32:00Z"/>
              </w:rPr>
            </w:pPr>
            <w:del w:id="6961" w:author="Michael Bell" w:date="2013-05-06T18:32:00Z">
              <w:r w:rsidDel="00215B84">
                <w:delText>Welcome Page</w:delText>
              </w:r>
            </w:del>
          </w:p>
        </w:tc>
        <w:tc>
          <w:tcPr>
            <w:tcW w:w="2311" w:type="dxa"/>
          </w:tcPr>
          <w:p w14:paraId="198B04D8" w14:textId="19754A41" w:rsidR="0083152B" w:rsidDel="00215B84" w:rsidRDefault="0083152B" w:rsidP="008B221E">
            <w:pPr>
              <w:rPr>
                <w:del w:id="6962" w:author="Michael Bell" w:date="2013-05-06T18:32:00Z"/>
              </w:rPr>
            </w:pPr>
          </w:p>
        </w:tc>
      </w:tr>
      <w:tr w:rsidR="0083152B" w:rsidDel="00215B84" w14:paraId="54B6E7F0" w14:textId="54611898" w:rsidTr="008B221E">
        <w:trPr>
          <w:del w:id="6963" w:author="Michael Bell" w:date="2013-05-06T18:32:00Z"/>
        </w:trPr>
        <w:tc>
          <w:tcPr>
            <w:tcW w:w="2310" w:type="dxa"/>
            <w:shd w:val="clear" w:color="auto" w:fill="F2DBDB" w:themeFill="accent2" w:themeFillTint="33"/>
          </w:tcPr>
          <w:p w14:paraId="5866D89E" w14:textId="163CD6E9" w:rsidR="0083152B" w:rsidDel="00215B84" w:rsidRDefault="0083152B" w:rsidP="008B221E">
            <w:pPr>
              <w:rPr>
                <w:del w:id="6964" w:author="Michael Bell" w:date="2013-05-06T18:32:00Z"/>
              </w:rPr>
            </w:pPr>
          </w:p>
        </w:tc>
        <w:tc>
          <w:tcPr>
            <w:tcW w:w="2310" w:type="dxa"/>
            <w:shd w:val="clear" w:color="auto" w:fill="F2DBDB" w:themeFill="accent2" w:themeFillTint="33"/>
          </w:tcPr>
          <w:p w14:paraId="7C910E12" w14:textId="370D76DF" w:rsidR="0083152B" w:rsidDel="00215B84" w:rsidRDefault="0083152B" w:rsidP="008B221E">
            <w:pPr>
              <w:rPr>
                <w:del w:id="6965" w:author="Michael Bell" w:date="2013-05-06T18:32:00Z"/>
              </w:rPr>
            </w:pPr>
            <w:del w:id="6966" w:author="Michael Bell" w:date="2013-05-06T18:32:00Z">
              <w:r w:rsidDel="00215B84">
                <w:delText>Right</w:delText>
              </w:r>
            </w:del>
          </w:p>
        </w:tc>
        <w:tc>
          <w:tcPr>
            <w:tcW w:w="2311" w:type="dxa"/>
            <w:shd w:val="clear" w:color="auto" w:fill="F2DBDB" w:themeFill="accent2" w:themeFillTint="33"/>
          </w:tcPr>
          <w:p w14:paraId="63D5BF39" w14:textId="1A9614C4" w:rsidR="0083152B" w:rsidDel="00215B84" w:rsidRDefault="0083152B" w:rsidP="008B221E">
            <w:pPr>
              <w:rPr>
                <w:del w:id="6967" w:author="Michael Bell" w:date="2013-05-06T18:32:00Z"/>
              </w:rPr>
            </w:pPr>
            <w:del w:id="6968" w:author="Michael Bell" w:date="2013-05-06T18:32:00Z">
              <w:r w:rsidDel="00215B84">
                <w:delText>Hawkhaven</w:delText>
              </w:r>
            </w:del>
          </w:p>
        </w:tc>
        <w:tc>
          <w:tcPr>
            <w:tcW w:w="2311" w:type="dxa"/>
          </w:tcPr>
          <w:p w14:paraId="1A15E31F" w14:textId="0AA76F2F" w:rsidR="0083152B" w:rsidDel="00215B84" w:rsidRDefault="0083152B" w:rsidP="008B221E">
            <w:pPr>
              <w:rPr>
                <w:del w:id="6969" w:author="Michael Bell" w:date="2013-05-06T18:32:00Z"/>
              </w:rPr>
            </w:pPr>
          </w:p>
        </w:tc>
      </w:tr>
      <w:tr w:rsidR="0083152B" w:rsidDel="00215B84" w14:paraId="13A57DC3" w14:textId="147F51C0" w:rsidTr="008B221E">
        <w:trPr>
          <w:del w:id="6970" w:author="Michael Bell" w:date="2013-05-06T18:32:00Z"/>
        </w:trPr>
        <w:tc>
          <w:tcPr>
            <w:tcW w:w="2310" w:type="dxa"/>
            <w:shd w:val="clear" w:color="auto" w:fill="F2DBDB" w:themeFill="accent2" w:themeFillTint="33"/>
          </w:tcPr>
          <w:p w14:paraId="07ECCD90" w14:textId="2BF953BD" w:rsidR="0083152B" w:rsidDel="00215B84" w:rsidRDefault="0083152B" w:rsidP="008B221E">
            <w:pPr>
              <w:rPr>
                <w:del w:id="6971" w:author="Michael Bell" w:date="2013-05-06T18:32:00Z"/>
              </w:rPr>
            </w:pPr>
            <w:del w:id="6972" w:author="Michael Bell" w:date="2013-05-06T18:32:00Z">
              <w:r w:rsidDel="00215B84">
                <w:delText>Settings</w:delText>
              </w:r>
            </w:del>
          </w:p>
        </w:tc>
        <w:tc>
          <w:tcPr>
            <w:tcW w:w="2310" w:type="dxa"/>
            <w:shd w:val="clear" w:color="auto" w:fill="F2DBDB" w:themeFill="accent2" w:themeFillTint="33"/>
          </w:tcPr>
          <w:p w14:paraId="2296CBF4" w14:textId="170E4F4E" w:rsidR="0083152B" w:rsidDel="00215B84" w:rsidRDefault="0083152B" w:rsidP="008B221E">
            <w:pPr>
              <w:rPr>
                <w:del w:id="6973" w:author="Michael Bell" w:date="2013-05-06T18:32:00Z"/>
              </w:rPr>
            </w:pPr>
            <w:del w:id="6974" w:author="Michael Bell" w:date="2013-05-06T18:32:00Z">
              <w:r w:rsidDel="00215B84">
                <w:delText>Up</w:delText>
              </w:r>
            </w:del>
          </w:p>
        </w:tc>
        <w:tc>
          <w:tcPr>
            <w:tcW w:w="2311" w:type="dxa"/>
            <w:shd w:val="clear" w:color="auto" w:fill="F2DBDB" w:themeFill="accent2" w:themeFillTint="33"/>
          </w:tcPr>
          <w:p w14:paraId="0E1B23CA" w14:textId="1B052E6B" w:rsidR="0083152B" w:rsidDel="00215B84" w:rsidRDefault="0083152B" w:rsidP="008B221E">
            <w:pPr>
              <w:rPr>
                <w:del w:id="6975" w:author="Michael Bell" w:date="2013-05-06T18:32:00Z"/>
              </w:rPr>
            </w:pPr>
            <w:del w:id="6976" w:author="Michael Bell" w:date="2013-05-06T18:32:00Z">
              <w:r w:rsidDel="00215B84">
                <w:delText>Destinations</w:delText>
              </w:r>
            </w:del>
          </w:p>
        </w:tc>
        <w:tc>
          <w:tcPr>
            <w:tcW w:w="2311" w:type="dxa"/>
          </w:tcPr>
          <w:p w14:paraId="4238AF2F" w14:textId="30D2727F" w:rsidR="0083152B" w:rsidDel="00215B84" w:rsidRDefault="0083152B" w:rsidP="008B221E">
            <w:pPr>
              <w:rPr>
                <w:del w:id="6977" w:author="Michael Bell" w:date="2013-05-06T18:32:00Z"/>
              </w:rPr>
            </w:pPr>
          </w:p>
        </w:tc>
      </w:tr>
      <w:tr w:rsidR="0083152B" w:rsidDel="00215B84" w14:paraId="0BD03358" w14:textId="143BD708" w:rsidTr="008B221E">
        <w:trPr>
          <w:del w:id="6978" w:author="Michael Bell" w:date="2013-05-06T18:32:00Z"/>
        </w:trPr>
        <w:tc>
          <w:tcPr>
            <w:tcW w:w="2310" w:type="dxa"/>
            <w:shd w:val="clear" w:color="auto" w:fill="F2DBDB" w:themeFill="accent2" w:themeFillTint="33"/>
          </w:tcPr>
          <w:p w14:paraId="4ED65397" w14:textId="736FDD88" w:rsidR="0083152B" w:rsidDel="00215B84" w:rsidRDefault="0083152B" w:rsidP="008B221E">
            <w:pPr>
              <w:rPr>
                <w:del w:id="6979" w:author="Michael Bell" w:date="2013-05-06T18:32:00Z"/>
              </w:rPr>
            </w:pPr>
          </w:p>
        </w:tc>
        <w:tc>
          <w:tcPr>
            <w:tcW w:w="2310" w:type="dxa"/>
            <w:shd w:val="clear" w:color="auto" w:fill="F2DBDB" w:themeFill="accent2" w:themeFillTint="33"/>
          </w:tcPr>
          <w:p w14:paraId="0F51B913" w14:textId="25929FBF" w:rsidR="0083152B" w:rsidDel="00215B84" w:rsidRDefault="0083152B" w:rsidP="008B221E">
            <w:pPr>
              <w:rPr>
                <w:del w:id="6980" w:author="Michael Bell" w:date="2013-05-06T18:32:00Z"/>
              </w:rPr>
            </w:pPr>
            <w:del w:id="6981" w:author="Michael Bell" w:date="2013-05-06T18:32:00Z">
              <w:r w:rsidDel="00215B84">
                <w:delText>Down</w:delText>
              </w:r>
            </w:del>
          </w:p>
        </w:tc>
        <w:tc>
          <w:tcPr>
            <w:tcW w:w="2311" w:type="dxa"/>
            <w:shd w:val="clear" w:color="auto" w:fill="F2DBDB" w:themeFill="accent2" w:themeFillTint="33"/>
          </w:tcPr>
          <w:p w14:paraId="4D35D2FC" w14:textId="05072740" w:rsidR="0083152B" w:rsidDel="00215B84" w:rsidRDefault="0083152B" w:rsidP="008B221E">
            <w:pPr>
              <w:rPr>
                <w:del w:id="6982" w:author="Michael Bell" w:date="2013-05-06T18:32:00Z"/>
              </w:rPr>
            </w:pPr>
            <w:del w:id="6983" w:author="Michael Bell" w:date="2013-05-06T18:32:00Z">
              <w:r w:rsidDel="00215B84">
                <w:delText>-</w:delText>
              </w:r>
            </w:del>
          </w:p>
        </w:tc>
        <w:tc>
          <w:tcPr>
            <w:tcW w:w="2311" w:type="dxa"/>
          </w:tcPr>
          <w:p w14:paraId="24EBF985" w14:textId="7E7972F3" w:rsidR="0083152B" w:rsidDel="00215B84" w:rsidRDefault="0083152B" w:rsidP="008B221E">
            <w:pPr>
              <w:rPr>
                <w:del w:id="6984" w:author="Michael Bell" w:date="2013-05-06T18:32:00Z"/>
              </w:rPr>
            </w:pPr>
          </w:p>
        </w:tc>
      </w:tr>
      <w:tr w:rsidR="0083152B" w:rsidDel="00215B84" w14:paraId="66E9B64A" w14:textId="539C98EF" w:rsidTr="008B221E">
        <w:trPr>
          <w:del w:id="6985" w:author="Michael Bell" w:date="2013-05-06T18:32:00Z"/>
        </w:trPr>
        <w:tc>
          <w:tcPr>
            <w:tcW w:w="2310" w:type="dxa"/>
            <w:shd w:val="clear" w:color="auto" w:fill="F2DBDB" w:themeFill="accent2" w:themeFillTint="33"/>
          </w:tcPr>
          <w:p w14:paraId="4D4E6A25" w14:textId="56B50008" w:rsidR="0083152B" w:rsidDel="00215B84" w:rsidRDefault="0083152B" w:rsidP="008B221E">
            <w:pPr>
              <w:rPr>
                <w:del w:id="6986" w:author="Michael Bell" w:date="2013-05-06T18:32:00Z"/>
              </w:rPr>
            </w:pPr>
          </w:p>
        </w:tc>
        <w:tc>
          <w:tcPr>
            <w:tcW w:w="2310" w:type="dxa"/>
            <w:shd w:val="clear" w:color="auto" w:fill="F2DBDB" w:themeFill="accent2" w:themeFillTint="33"/>
          </w:tcPr>
          <w:p w14:paraId="544AE99A" w14:textId="78CF2099" w:rsidR="0083152B" w:rsidDel="00215B84" w:rsidRDefault="0083152B" w:rsidP="008B221E">
            <w:pPr>
              <w:rPr>
                <w:del w:id="6987" w:author="Michael Bell" w:date="2013-05-06T18:32:00Z"/>
              </w:rPr>
            </w:pPr>
            <w:del w:id="6988" w:author="Michael Bell" w:date="2013-05-06T18:32:00Z">
              <w:r w:rsidDel="00215B84">
                <w:delText>Left</w:delText>
              </w:r>
            </w:del>
          </w:p>
        </w:tc>
        <w:tc>
          <w:tcPr>
            <w:tcW w:w="2311" w:type="dxa"/>
            <w:shd w:val="clear" w:color="auto" w:fill="F2DBDB" w:themeFill="accent2" w:themeFillTint="33"/>
          </w:tcPr>
          <w:p w14:paraId="58F0A2D1" w14:textId="3D228ACA" w:rsidR="0083152B" w:rsidDel="00215B84" w:rsidRDefault="0083152B" w:rsidP="008B221E">
            <w:pPr>
              <w:rPr>
                <w:del w:id="6989" w:author="Michael Bell" w:date="2013-05-06T18:32:00Z"/>
              </w:rPr>
            </w:pPr>
            <w:del w:id="6990" w:author="Michael Bell" w:date="2013-05-06T18:32:00Z">
              <w:r w:rsidDel="00215B84">
                <w:delText>Welcome Page</w:delText>
              </w:r>
            </w:del>
          </w:p>
        </w:tc>
        <w:tc>
          <w:tcPr>
            <w:tcW w:w="2311" w:type="dxa"/>
          </w:tcPr>
          <w:p w14:paraId="22A31F05" w14:textId="71332EF0" w:rsidR="0083152B" w:rsidDel="00215B84" w:rsidRDefault="0083152B" w:rsidP="008B221E">
            <w:pPr>
              <w:rPr>
                <w:del w:id="6991" w:author="Michael Bell" w:date="2013-05-06T18:32:00Z"/>
              </w:rPr>
            </w:pPr>
          </w:p>
        </w:tc>
      </w:tr>
      <w:tr w:rsidR="0083152B" w:rsidDel="00215B84" w14:paraId="3792CC70" w14:textId="6AEA3FDC" w:rsidTr="008B221E">
        <w:trPr>
          <w:del w:id="6992" w:author="Michael Bell" w:date="2013-05-06T18:32:00Z"/>
        </w:trPr>
        <w:tc>
          <w:tcPr>
            <w:tcW w:w="2310" w:type="dxa"/>
            <w:shd w:val="clear" w:color="auto" w:fill="F2DBDB" w:themeFill="accent2" w:themeFillTint="33"/>
          </w:tcPr>
          <w:p w14:paraId="2F032CEB" w14:textId="39A3EA75" w:rsidR="0083152B" w:rsidDel="00215B84" w:rsidRDefault="0083152B" w:rsidP="008B221E">
            <w:pPr>
              <w:rPr>
                <w:del w:id="6993" w:author="Michael Bell" w:date="2013-05-06T18:32:00Z"/>
              </w:rPr>
            </w:pPr>
          </w:p>
        </w:tc>
        <w:tc>
          <w:tcPr>
            <w:tcW w:w="2310" w:type="dxa"/>
            <w:shd w:val="clear" w:color="auto" w:fill="F2DBDB" w:themeFill="accent2" w:themeFillTint="33"/>
          </w:tcPr>
          <w:p w14:paraId="27DF0CC3" w14:textId="606657FA" w:rsidR="0083152B" w:rsidDel="00215B84" w:rsidRDefault="0083152B" w:rsidP="008B221E">
            <w:pPr>
              <w:rPr>
                <w:del w:id="6994" w:author="Michael Bell" w:date="2013-05-06T18:32:00Z"/>
              </w:rPr>
            </w:pPr>
            <w:del w:id="6995" w:author="Michael Bell" w:date="2013-05-06T18:32:00Z">
              <w:r w:rsidDel="00215B84">
                <w:delText>Right</w:delText>
              </w:r>
            </w:del>
          </w:p>
        </w:tc>
        <w:tc>
          <w:tcPr>
            <w:tcW w:w="2311" w:type="dxa"/>
            <w:shd w:val="clear" w:color="auto" w:fill="F2DBDB" w:themeFill="accent2" w:themeFillTint="33"/>
          </w:tcPr>
          <w:p w14:paraId="32F96311" w14:textId="514A0AFB" w:rsidR="0083152B" w:rsidDel="00215B84" w:rsidRDefault="0083152B" w:rsidP="008B221E">
            <w:pPr>
              <w:rPr>
                <w:del w:id="6996" w:author="Michael Bell" w:date="2013-05-06T18:32:00Z"/>
              </w:rPr>
            </w:pPr>
            <w:del w:id="6997" w:author="Michael Bell" w:date="2013-05-06T18:32:00Z">
              <w:r w:rsidDel="00215B84">
                <w:delText>Top Speed</w:delText>
              </w:r>
            </w:del>
          </w:p>
        </w:tc>
        <w:tc>
          <w:tcPr>
            <w:tcW w:w="2311" w:type="dxa"/>
          </w:tcPr>
          <w:p w14:paraId="245A4EEE" w14:textId="20940E03" w:rsidR="0083152B" w:rsidDel="00215B84" w:rsidRDefault="0083152B" w:rsidP="008B221E">
            <w:pPr>
              <w:rPr>
                <w:del w:id="6998" w:author="Michael Bell" w:date="2013-05-06T18:32:00Z"/>
              </w:rPr>
            </w:pPr>
          </w:p>
        </w:tc>
      </w:tr>
      <w:tr w:rsidR="0083152B" w:rsidDel="00215B84" w14:paraId="44104099" w14:textId="506AA388" w:rsidTr="008B221E">
        <w:trPr>
          <w:del w:id="6999" w:author="Michael Bell" w:date="2013-05-06T18:32:00Z"/>
        </w:trPr>
        <w:tc>
          <w:tcPr>
            <w:tcW w:w="2310" w:type="dxa"/>
            <w:shd w:val="clear" w:color="auto" w:fill="F2DBDB" w:themeFill="accent2" w:themeFillTint="33"/>
          </w:tcPr>
          <w:p w14:paraId="15B9C593" w14:textId="37A0D2A8" w:rsidR="0083152B" w:rsidDel="00215B84" w:rsidRDefault="0083152B" w:rsidP="008B221E">
            <w:pPr>
              <w:rPr>
                <w:del w:id="7000" w:author="Michael Bell" w:date="2013-05-06T18:32:00Z"/>
              </w:rPr>
            </w:pPr>
            <w:del w:id="7001" w:author="Michael Bell" w:date="2013-05-06T18:32:00Z">
              <w:r w:rsidDel="00215B84">
                <w:delText>Hawkhaven</w:delText>
              </w:r>
            </w:del>
          </w:p>
        </w:tc>
        <w:tc>
          <w:tcPr>
            <w:tcW w:w="2310" w:type="dxa"/>
            <w:shd w:val="clear" w:color="auto" w:fill="F2DBDB" w:themeFill="accent2" w:themeFillTint="33"/>
          </w:tcPr>
          <w:p w14:paraId="12DD4690" w14:textId="2FBE5B10" w:rsidR="0083152B" w:rsidDel="00215B84" w:rsidRDefault="0083152B" w:rsidP="008B221E">
            <w:pPr>
              <w:rPr>
                <w:del w:id="7002" w:author="Michael Bell" w:date="2013-05-06T18:32:00Z"/>
              </w:rPr>
            </w:pPr>
            <w:del w:id="7003" w:author="Michael Bell" w:date="2013-05-06T18:32:00Z">
              <w:r w:rsidDel="00215B84">
                <w:delText>Up</w:delText>
              </w:r>
            </w:del>
          </w:p>
        </w:tc>
        <w:tc>
          <w:tcPr>
            <w:tcW w:w="2311" w:type="dxa"/>
            <w:shd w:val="clear" w:color="auto" w:fill="F2DBDB" w:themeFill="accent2" w:themeFillTint="33"/>
          </w:tcPr>
          <w:p w14:paraId="4DE8B197" w14:textId="34B83B19" w:rsidR="0083152B" w:rsidDel="00215B84" w:rsidRDefault="0083152B" w:rsidP="008B221E">
            <w:pPr>
              <w:rPr>
                <w:del w:id="7004" w:author="Michael Bell" w:date="2013-05-06T18:32:00Z"/>
              </w:rPr>
            </w:pPr>
            <w:del w:id="7005" w:author="Michael Bell" w:date="2013-05-06T18:32:00Z">
              <w:r w:rsidDel="00215B84">
                <w:delText>-</w:delText>
              </w:r>
            </w:del>
          </w:p>
        </w:tc>
        <w:tc>
          <w:tcPr>
            <w:tcW w:w="2311" w:type="dxa"/>
          </w:tcPr>
          <w:p w14:paraId="72F1DF4B" w14:textId="1ABFF019" w:rsidR="0083152B" w:rsidDel="00215B84" w:rsidRDefault="0083152B" w:rsidP="008B221E">
            <w:pPr>
              <w:rPr>
                <w:del w:id="7006" w:author="Michael Bell" w:date="2013-05-06T18:32:00Z"/>
              </w:rPr>
            </w:pPr>
          </w:p>
        </w:tc>
      </w:tr>
      <w:tr w:rsidR="0083152B" w:rsidDel="00215B84" w14:paraId="68565085" w14:textId="18D8DD2E" w:rsidTr="008B221E">
        <w:trPr>
          <w:del w:id="7007" w:author="Michael Bell" w:date="2013-05-06T18:32:00Z"/>
        </w:trPr>
        <w:tc>
          <w:tcPr>
            <w:tcW w:w="2310" w:type="dxa"/>
            <w:shd w:val="clear" w:color="auto" w:fill="F2DBDB" w:themeFill="accent2" w:themeFillTint="33"/>
          </w:tcPr>
          <w:p w14:paraId="3E8B0D44" w14:textId="261077F1" w:rsidR="0083152B" w:rsidDel="00215B84" w:rsidRDefault="0083152B" w:rsidP="008B221E">
            <w:pPr>
              <w:rPr>
                <w:del w:id="7008" w:author="Michael Bell" w:date="2013-05-06T18:32:00Z"/>
              </w:rPr>
            </w:pPr>
          </w:p>
        </w:tc>
        <w:tc>
          <w:tcPr>
            <w:tcW w:w="2310" w:type="dxa"/>
            <w:shd w:val="clear" w:color="auto" w:fill="F2DBDB" w:themeFill="accent2" w:themeFillTint="33"/>
          </w:tcPr>
          <w:p w14:paraId="7788C1D1" w14:textId="60D622BA" w:rsidR="0083152B" w:rsidDel="00215B84" w:rsidRDefault="0083152B" w:rsidP="008B221E">
            <w:pPr>
              <w:rPr>
                <w:del w:id="7009" w:author="Michael Bell" w:date="2013-05-06T18:32:00Z"/>
              </w:rPr>
            </w:pPr>
            <w:del w:id="7010" w:author="Michael Bell" w:date="2013-05-06T18:32:00Z">
              <w:r w:rsidDel="00215B84">
                <w:delText>Down</w:delText>
              </w:r>
            </w:del>
          </w:p>
        </w:tc>
        <w:tc>
          <w:tcPr>
            <w:tcW w:w="2311" w:type="dxa"/>
            <w:shd w:val="clear" w:color="auto" w:fill="F2DBDB" w:themeFill="accent2" w:themeFillTint="33"/>
          </w:tcPr>
          <w:p w14:paraId="54806024" w14:textId="11FF3308" w:rsidR="0083152B" w:rsidDel="00215B84" w:rsidRDefault="0083152B" w:rsidP="008B221E">
            <w:pPr>
              <w:rPr>
                <w:del w:id="7011" w:author="Michael Bell" w:date="2013-05-06T18:32:00Z"/>
              </w:rPr>
            </w:pPr>
            <w:del w:id="7012" w:author="Michael Bell" w:date="2013-05-06T18:32:00Z">
              <w:r w:rsidDel="00215B84">
                <w:delText>Remilo</w:delText>
              </w:r>
            </w:del>
          </w:p>
        </w:tc>
        <w:tc>
          <w:tcPr>
            <w:tcW w:w="2311" w:type="dxa"/>
          </w:tcPr>
          <w:p w14:paraId="5BF53099" w14:textId="06557E3F" w:rsidR="0083152B" w:rsidDel="00215B84" w:rsidRDefault="0083152B" w:rsidP="008B221E">
            <w:pPr>
              <w:rPr>
                <w:del w:id="7013" w:author="Michael Bell" w:date="2013-05-06T18:32:00Z"/>
              </w:rPr>
            </w:pPr>
          </w:p>
        </w:tc>
      </w:tr>
      <w:tr w:rsidR="0083152B" w:rsidDel="00215B84" w14:paraId="1B1A21A6" w14:textId="4C313991" w:rsidTr="008B221E">
        <w:trPr>
          <w:del w:id="7014" w:author="Michael Bell" w:date="2013-05-06T18:32:00Z"/>
        </w:trPr>
        <w:tc>
          <w:tcPr>
            <w:tcW w:w="2310" w:type="dxa"/>
            <w:shd w:val="clear" w:color="auto" w:fill="F2DBDB" w:themeFill="accent2" w:themeFillTint="33"/>
          </w:tcPr>
          <w:p w14:paraId="525BF095" w14:textId="52A9DA38" w:rsidR="0083152B" w:rsidDel="00215B84" w:rsidRDefault="0083152B" w:rsidP="008B221E">
            <w:pPr>
              <w:rPr>
                <w:del w:id="7015" w:author="Michael Bell" w:date="2013-05-06T18:32:00Z"/>
              </w:rPr>
            </w:pPr>
          </w:p>
        </w:tc>
        <w:tc>
          <w:tcPr>
            <w:tcW w:w="2310" w:type="dxa"/>
            <w:shd w:val="clear" w:color="auto" w:fill="F2DBDB" w:themeFill="accent2" w:themeFillTint="33"/>
          </w:tcPr>
          <w:p w14:paraId="2C295E0B" w14:textId="59256C23" w:rsidR="0083152B" w:rsidDel="00215B84" w:rsidRDefault="0083152B" w:rsidP="008B221E">
            <w:pPr>
              <w:rPr>
                <w:del w:id="7016" w:author="Michael Bell" w:date="2013-05-06T18:32:00Z"/>
              </w:rPr>
            </w:pPr>
            <w:del w:id="7017" w:author="Michael Bell" w:date="2013-05-06T18:32:00Z">
              <w:r w:rsidDel="00215B84">
                <w:delText>Left</w:delText>
              </w:r>
            </w:del>
          </w:p>
        </w:tc>
        <w:tc>
          <w:tcPr>
            <w:tcW w:w="2311" w:type="dxa"/>
            <w:shd w:val="clear" w:color="auto" w:fill="F2DBDB" w:themeFill="accent2" w:themeFillTint="33"/>
          </w:tcPr>
          <w:p w14:paraId="4A09A4A3" w14:textId="0BB253BC" w:rsidR="0083152B" w:rsidDel="00215B84" w:rsidRDefault="0083152B" w:rsidP="008B221E">
            <w:pPr>
              <w:rPr>
                <w:del w:id="7018" w:author="Michael Bell" w:date="2013-05-06T18:32:00Z"/>
              </w:rPr>
            </w:pPr>
            <w:del w:id="7019" w:author="Michael Bell" w:date="2013-05-06T18:32:00Z">
              <w:r w:rsidDel="00215B84">
                <w:delText>Destinations</w:delText>
              </w:r>
            </w:del>
          </w:p>
        </w:tc>
        <w:tc>
          <w:tcPr>
            <w:tcW w:w="2311" w:type="dxa"/>
          </w:tcPr>
          <w:p w14:paraId="6EFDD67B" w14:textId="5342FEAE" w:rsidR="0083152B" w:rsidDel="00215B84" w:rsidRDefault="0083152B" w:rsidP="008B221E">
            <w:pPr>
              <w:rPr>
                <w:del w:id="7020" w:author="Michael Bell" w:date="2013-05-06T18:32:00Z"/>
              </w:rPr>
            </w:pPr>
          </w:p>
        </w:tc>
      </w:tr>
      <w:tr w:rsidR="0083152B" w:rsidDel="00215B84" w14:paraId="6D8DDAB5" w14:textId="22FC80E7" w:rsidTr="008B221E">
        <w:trPr>
          <w:del w:id="7021" w:author="Michael Bell" w:date="2013-05-06T18:32:00Z"/>
        </w:trPr>
        <w:tc>
          <w:tcPr>
            <w:tcW w:w="2310" w:type="dxa"/>
            <w:shd w:val="clear" w:color="auto" w:fill="F2DBDB" w:themeFill="accent2" w:themeFillTint="33"/>
          </w:tcPr>
          <w:p w14:paraId="5489A59C" w14:textId="177A6025" w:rsidR="0083152B" w:rsidDel="00215B84" w:rsidRDefault="0083152B" w:rsidP="008B221E">
            <w:pPr>
              <w:rPr>
                <w:del w:id="7022" w:author="Michael Bell" w:date="2013-05-06T18:32:00Z"/>
              </w:rPr>
            </w:pPr>
          </w:p>
        </w:tc>
        <w:tc>
          <w:tcPr>
            <w:tcW w:w="2310" w:type="dxa"/>
            <w:shd w:val="clear" w:color="auto" w:fill="F2DBDB" w:themeFill="accent2" w:themeFillTint="33"/>
          </w:tcPr>
          <w:p w14:paraId="3FA33660" w14:textId="4CC73791" w:rsidR="0083152B" w:rsidDel="00215B84" w:rsidRDefault="0083152B" w:rsidP="008B221E">
            <w:pPr>
              <w:rPr>
                <w:del w:id="7023" w:author="Michael Bell" w:date="2013-05-06T18:32:00Z"/>
              </w:rPr>
            </w:pPr>
            <w:del w:id="7024" w:author="Michael Bell" w:date="2013-05-06T18:32:00Z">
              <w:r w:rsidDel="00215B84">
                <w:delText>Right</w:delText>
              </w:r>
            </w:del>
          </w:p>
        </w:tc>
        <w:tc>
          <w:tcPr>
            <w:tcW w:w="2311" w:type="dxa"/>
            <w:shd w:val="clear" w:color="auto" w:fill="F2DBDB" w:themeFill="accent2" w:themeFillTint="33"/>
          </w:tcPr>
          <w:p w14:paraId="7369DF82" w14:textId="11ABA47F" w:rsidR="0083152B" w:rsidDel="00215B84" w:rsidRDefault="0083152B" w:rsidP="008B221E">
            <w:pPr>
              <w:rPr>
                <w:del w:id="7025" w:author="Michael Bell" w:date="2013-05-06T18:32:00Z"/>
              </w:rPr>
            </w:pPr>
            <w:del w:id="7026" w:author="Michael Bell" w:date="2013-05-06T18:32:00Z">
              <w:r w:rsidDel="00215B84">
                <w:delText>-</w:delText>
              </w:r>
            </w:del>
          </w:p>
        </w:tc>
        <w:tc>
          <w:tcPr>
            <w:tcW w:w="2311" w:type="dxa"/>
          </w:tcPr>
          <w:p w14:paraId="3FB067E0" w14:textId="00D2686B" w:rsidR="0083152B" w:rsidDel="00215B84" w:rsidRDefault="0083152B" w:rsidP="008B221E">
            <w:pPr>
              <w:rPr>
                <w:del w:id="7027" w:author="Michael Bell" w:date="2013-05-06T18:32:00Z"/>
              </w:rPr>
            </w:pPr>
          </w:p>
        </w:tc>
      </w:tr>
      <w:tr w:rsidR="0083152B" w:rsidDel="00215B84" w14:paraId="7034629A" w14:textId="2ED71DD9" w:rsidTr="008B221E">
        <w:trPr>
          <w:del w:id="7028" w:author="Michael Bell" w:date="2013-05-06T18:32:00Z"/>
        </w:trPr>
        <w:tc>
          <w:tcPr>
            <w:tcW w:w="2310" w:type="dxa"/>
            <w:shd w:val="clear" w:color="auto" w:fill="F2DBDB" w:themeFill="accent2" w:themeFillTint="33"/>
          </w:tcPr>
          <w:p w14:paraId="760C45E4" w14:textId="4BE9E1F4" w:rsidR="0083152B" w:rsidDel="00215B84" w:rsidRDefault="0083152B" w:rsidP="008B221E">
            <w:pPr>
              <w:rPr>
                <w:del w:id="7029" w:author="Michael Bell" w:date="2013-05-06T18:32:00Z"/>
              </w:rPr>
            </w:pPr>
            <w:del w:id="7030" w:author="Michael Bell" w:date="2013-05-06T18:32:00Z">
              <w:r w:rsidDel="00215B84">
                <w:delText>Remilo</w:delText>
              </w:r>
            </w:del>
          </w:p>
        </w:tc>
        <w:tc>
          <w:tcPr>
            <w:tcW w:w="2310" w:type="dxa"/>
            <w:shd w:val="clear" w:color="auto" w:fill="F2DBDB" w:themeFill="accent2" w:themeFillTint="33"/>
          </w:tcPr>
          <w:p w14:paraId="4FE22AA5" w14:textId="668E3048" w:rsidR="0083152B" w:rsidDel="00215B84" w:rsidRDefault="0083152B" w:rsidP="008B221E">
            <w:pPr>
              <w:rPr>
                <w:del w:id="7031" w:author="Michael Bell" w:date="2013-05-06T18:32:00Z"/>
              </w:rPr>
            </w:pPr>
            <w:del w:id="7032" w:author="Michael Bell" w:date="2013-05-06T18:32:00Z">
              <w:r w:rsidDel="00215B84">
                <w:delText>Up</w:delText>
              </w:r>
            </w:del>
          </w:p>
        </w:tc>
        <w:tc>
          <w:tcPr>
            <w:tcW w:w="2311" w:type="dxa"/>
            <w:shd w:val="clear" w:color="auto" w:fill="F2DBDB" w:themeFill="accent2" w:themeFillTint="33"/>
          </w:tcPr>
          <w:p w14:paraId="328AEEA8" w14:textId="77DF2C32" w:rsidR="0083152B" w:rsidDel="00215B84" w:rsidRDefault="0083152B" w:rsidP="008B221E">
            <w:pPr>
              <w:rPr>
                <w:del w:id="7033" w:author="Michael Bell" w:date="2013-05-06T18:32:00Z"/>
              </w:rPr>
            </w:pPr>
            <w:del w:id="7034" w:author="Michael Bell" w:date="2013-05-06T18:32:00Z">
              <w:r w:rsidDel="00215B84">
                <w:delText>Hawkhaven</w:delText>
              </w:r>
            </w:del>
          </w:p>
        </w:tc>
        <w:tc>
          <w:tcPr>
            <w:tcW w:w="2311" w:type="dxa"/>
          </w:tcPr>
          <w:p w14:paraId="16F28065" w14:textId="47AF6589" w:rsidR="0083152B" w:rsidDel="00215B84" w:rsidRDefault="0083152B" w:rsidP="008B221E">
            <w:pPr>
              <w:rPr>
                <w:del w:id="7035" w:author="Michael Bell" w:date="2013-05-06T18:32:00Z"/>
              </w:rPr>
            </w:pPr>
          </w:p>
        </w:tc>
      </w:tr>
      <w:tr w:rsidR="0083152B" w:rsidDel="00215B84" w14:paraId="1BA0B149" w14:textId="5A1BB322" w:rsidTr="008B221E">
        <w:trPr>
          <w:del w:id="7036" w:author="Michael Bell" w:date="2013-05-06T18:32:00Z"/>
        </w:trPr>
        <w:tc>
          <w:tcPr>
            <w:tcW w:w="2310" w:type="dxa"/>
            <w:shd w:val="clear" w:color="auto" w:fill="F2DBDB" w:themeFill="accent2" w:themeFillTint="33"/>
          </w:tcPr>
          <w:p w14:paraId="24B7ABD4" w14:textId="0DA0E8F3" w:rsidR="0083152B" w:rsidDel="00215B84" w:rsidRDefault="0083152B" w:rsidP="008B221E">
            <w:pPr>
              <w:rPr>
                <w:del w:id="7037" w:author="Michael Bell" w:date="2013-05-06T18:32:00Z"/>
              </w:rPr>
            </w:pPr>
          </w:p>
        </w:tc>
        <w:tc>
          <w:tcPr>
            <w:tcW w:w="2310" w:type="dxa"/>
            <w:shd w:val="clear" w:color="auto" w:fill="F2DBDB" w:themeFill="accent2" w:themeFillTint="33"/>
          </w:tcPr>
          <w:p w14:paraId="35479D7D" w14:textId="711560F4" w:rsidR="0083152B" w:rsidDel="00215B84" w:rsidRDefault="0083152B" w:rsidP="008B221E">
            <w:pPr>
              <w:rPr>
                <w:del w:id="7038" w:author="Michael Bell" w:date="2013-05-06T18:32:00Z"/>
              </w:rPr>
            </w:pPr>
            <w:del w:id="7039" w:author="Michael Bell" w:date="2013-05-06T18:32:00Z">
              <w:r w:rsidDel="00215B84">
                <w:delText>Down</w:delText>
              </w:r>
            </w:del>
          </w:p>
        </w:tc>
        <w:tc>
          <w:tcPr>
            <w:tcW w:w="2311" w:type="dxa"/>
            <w:shd w:val="clear" w:color="auto" w:fill="F2DBDB" w:themeFill="accent2" w:themeFillTint="33"/>
          </w:tcPr>
          <w:p w14:paraId="1771841A" w14:textId="5C357710" w:rsidR="0083152B" w:rsidDel="00215B84" w:rsidRDefault="0083152B" w:rsidP="008B221E">
            <w:pPr>
              <w:rPr>
                <w:del w:id="7040" w:author="Michael Bell" w:date="2013-05-06T18:32:00Z"/>
              </w:rPr>
            </w:pPr>
            <w:del w:id="7041" w:author="Michael Bell" w:date="2013-05-06T18:32:00Z">
              <w:r w:rsidDel="00215B84">
                <w:delText>Allantown</w:delText>
              </w:r>
            </w:del>
          </w:p>
        </w:tc>
        <w:tc>
          <w:tcPr>
            <w:tcW w:w="2311" w:type="dxa"/>
          </w:tcPr>
          <w:p w14:paraId="78E59C0E" w14:textId="0A25758F" w:rsidR="0083152B" w:rsidDel="00215B84" w:rsidRDefault="0083152B" w:rsidP="008B221E">
            <w:pPr>
              <w:rPr>
                <w:del w:id="7042" w:author="Michael Bell" w:date="2013-05-06T18:32:00Z"/>
              </w:rPr>
            </w:pPr>
          </w:p>
        </w:tc>
      </w:tr>
      <w:tr w:rsidR="0083152B" w:rsidDel="00215B84" w14:paraId="3E45FE46" w14:textId="3863A80D" w:rsidTr="008B221E">
        <w:trPr>
          <w:del w:id="7043" w:author="Michael Bell" w:date="2013-05-06T18:32:00Z"/>
        </w:trPr>
        <w:tc>
          <w:tcPr>
            <w:tcW w:w="2310" w:type="dxa"/>
            <w:shd w:val="clear" w:color="auto" w:fill="F2DBDB" w:themeFill="accent2" w:themeFillTint="33"/>
          </w:tcPr>
          <w:p w14:paraId="7EBDFC15" w14:textId="73B4046D" w:rsidR="0083152B" w:rsidDel="00215B84" w:rsidRDefault="0083152B" w:rsidP="008B221E">
            <w:pPr>
              <w:rPr>
                <w:del w:id="7044" w:author="Michael Bell" w:date="2013-05-06T18:32:00Z"/>
              </w:rPr>
            </w:pPr>
          </w:p>
        </w:tc>
        <w:tc>
          <w:tcPr>
            <w:tcW w:w="2310" w:type="dxa"/>
            <w:shd w:val="clear" w:color="auto" w:fill="F2DBDB" w:themeFill="accent2" w:themeFillTint="33"/>
          </w:tcPr>
          <w:p w14:paraId="597CA52B" w14:textId="5C1ACB13" w:rsidR="0083152B" w:rsidDel="00215B84" w:rsidRDefault="0083152B" w:rsidP="008B221E">
            <w:pPr>
              <w:rPr>
                <w:del w:id="7045" w:author="Michael Bell" w:date="2013-05-06T18:32:00Z"/>
              </w:rPr>
            </w:pPr>
            <w:del w:id="7046" w:author="Michael Bell" w:date="2013-05-06T18:32:00Z">
              <w:r w:rsidDel="00215B84">
                <w:delText>Left</w:delText>
              </w:r>
            </w:del>
          </w:p>
        </w:tc>
        <w:tc>
          <w:tcPr>
            <w:tcW w:w="2311" w:type="dxa"/>
            <w:shd w:val="clear" w:color="auto" w:fill="F2DBDB" w:themeFill="accent2" w:themeFillTint="33"/>
          </w:tcPr>
          <w:p w14:paraId="1DD9400F" w14:textId="0AED6CF3" w:rsidR="0083152B" w:rsidDel="00215B84" w:rsidRDefault="0083152B" w:rsidP="008B221E">
            <w:pPr>
              <w:rPr>
                <w:del w:id="7047" w:author="Michael Bell" w:date="2013-05-06T18:32:00Z"/>
              </w:rPr>
            </w:pPr>
            <w:del w:id="7048" w:author="Michael Bell" w:date="2013-05-06T18:32:00Z">
              <w:r w:rsidDel="00215B84">
                <w:delText>Destinations</w:delText>
              </w:r>
            </w:del>
          </w:p>
        </w:tc>
        <w:tc>
          <w:tcPr>
            <w:tcW w:w="2311" w:type="dxa"/>
          </w:tcPr>
          <w:p w14:paraId="327B4655" w14:textId="51795FF9" w:rsidR="0083152B" w:rsidDel="00215B84" w:rsidRDefault="0083152B" w:rsidP="008B221E">
            <w:pPr>
              <w:rPr>
                <w:del w:id="7049" w:author="Michael Bell" w:date="2013-05-06T18:32:00Z"/>
              </w:rPr>
            </w:pPr>
          </w:p>
        </w:tc>
      </w:tr>
      <w:tr w:rsidR="0083152B" w:rsidDel="00215B84" w14:paraId="0A60B924" w14:textId="1B2C29DC" w:rsidTr="008B221E">
        <w:trPr>
          <w:del w:id="7050" w:author="Michael Bell" w:date="2013-05-06T18:32:00Z"/>
        </w:trPr>
        <w:tc>
          <w:tcPr>
            <w:tcW w:w="2310" w:type="dxa"/>
            <w:shd w:val="clear" w:color="auto" w:fill="F2DBDB" w:themeFill="accent2" w:themeFillTint="33"/>
          </w:tcPr>
          <w:p w14:paraId="1E38A3A4" w14:textId="6232D755" w:rsidR="0083152B" w:rsidDel="00215B84" w:rsidRDefault="0083152B" w:rsidP="008B221E">
            <w:pPr>
              <w:rPr>
                <w:del w:id="7051" w:author="Michael Bell" w:date="2013-05-06T18:32:00Z"/>
              </w:rPr>
            </w:pPr>
          </w:p>
        </w:tc>
        <w:tc>
          <w:tcPr>
            <w:tcW w:w="2310" w:type="dxa"/>
            <w:shd w:val="clear" w:color="auto" w:fill="F2DBDB" w:themeFill="accent2" w:themeFillTint="33"/>
          </w:tcPr>
          <w:p w14:paraId="7DEA86BE" w14:textId="4E490FE4" w:rsidR="0083152B" w:rsidDel="00215B84" w:rsidRDefault="0083152B" w:rsidP="008B221E">
            <w:pPr>
              <w:rPr>
                <w:del w:id="7052" w:author="Michael Bell" w:date="2013-05-06T18:32:00Z"/>
              </w:rPr>
            </w:pPr>
            <w:del w:id="7053" w:author="Michael Bell" w:date="2013-05-06T18:32:00Z">
              <w:r w:rsidDel="00215B84">
                <w:delText>Right</w:delText>
              </w:r>
            </w:del>
          </w:p>
        </w:tc>
        <w:tc>
          <w:tcPr>
            <w:tcW w:w="2311" w:type="dxa"/>
            <w:shd w:val="clear" w:color="auto" w:fill="F2DBDB" w:themeFill="accent2" w:themeFillTint="33"/>
          </w:tcPr>
          <w:p w14:paraId="294021C2" w14:textId="63F379EA" w:rsidR="0083152B" w:rsidDel="00215B84" w:rsidRDefault="0083152B" w:rsidP="008B221E">
            <w:pPr>
              <w:rPr>
                <w:del w:id="7054" w:author="Michael Bell" w:date="2013-05-06T18:32:00Z"/>
              </w:rPr>
            </w:pPr>
            <w:del w:id="7055" w:author="Michael Bell" w:date="2013-05-06T18:32:00Z">
              <w:r w:rsidDel="00215B84">
                <w:delText>-</w:delText>
              </w:r>
            </w:del>
          </w:p>
        </w:tc>
        <w:tc>
          <w:tcPr>
            <w:tcW w:w="2311" w:type="dxa"/>
          </w:tcPr>
          <w:p w14:paraId="1C5BD756" w14:textId="0E98E8EB" w:rsidR="0083152B" w:rsidDel="00215B84" w:rsidRDefault="0083152B" w:rsidP="008B221E">
            <w:pPr>
              <w:rPr>
                <w:del w:id="7056" w:author="Michael Bell" w:date="2013-05-06T18:32:00Z"/>
              </w:rPr>
            </w:pPr>
          </w:p>
        </w:tc>
      </w:tr>
      <w:tr w:rsidR="0083152B" w:rsidDel="00215B84" w14:paraId="7DFF7C3B" w14:textId="332D0734" w:rsidTr="008B221E">
        <w:trPr>
          <w:del w:id="7057" w:author="Michael Bell" w:date="2013-05-06T18:32:00Z"/>
        </w:trPr>
        <w:tc>
          <w:tcPr>
            <w:tcW w:w="2310" w:type="dxa"/>
            <w:shd w:val="clear" w:color="auto" w:fill="F2DBDB" w:themeFill="accent2" w:themeFillTint="33"/>
          </w:tcPr>
          <w:p w14:paraId="3BAB44B7" w14:textId="084E9007" w:rsidR="0083152B" w:rsidDel="00215B84" w:rsidRDefault="0083152B" w:rsidP="008B221E">
            <w:pPr>
              <w:rPr>
                <w:del w:id="7058" w:author="Michael Bell" w:date="2013-05-06T18:32:00Z"/>
              </w:rPr>
            </w:pPr>
            <w:del w:id="7059" w:author="Michael Bell" w:date="2013-05-06T18:32:00Z">
              <w:r w:rsidDel="00215B84">
                <w:delText>Allantown</w:delText>
              </w:r>
            </w:del>
          </w:p>
        </w:tc>
        <w:tc>
          <w:tcPr>
            <w:tcW w:w="2310" w:type="dxa"/>
            <w:shd w:val="clear" w:color="auto" w:fill="F2DBDB" w:themeFill="accent2" w:themeFillTint="33"/>
          </w:tcPr>
          <w:p w14:paraId="3477E185" w14:textId="48F80B5F" w:rsidR="0083152B" w:rsidDel="00215B84" w:rsidRDefault="0083152B" w:rsidP="008B221E">
            <w:pPr>
              <w:rPr>
                <w:del w:id="7060" w:author="Michael Bell" w:date="2013-05-06T18:32:00Z"/>
              </w:rPr>
            </w:pPr>
            <w:del w:id="7061" w:author="Michael Bell" w:date="2013-05-06T18:32:00Z">
              <w:r w:rsidDel="00215B84">
                <w:delText>Up</w:delText>
              </w:r>
            </w:del>
          </w:p>
        </w:tc>
        <w:tc>
          <w:tcPr>
            <w:tcW w:w="2311" w:type="dxa"/>
            <w:shd w:val="clear" w:color="auto" w:fill="F2DBDB" w:themeFill="accent2" w:themeFillTint="33"/>
          </w:tcPr>
          <w:p w14:paraId="76137844" w14:textId="6ED92981" w:rsidR="0083152B" w:rsidDel="00215B84" w:rsidRDefault="0083152B" w:rsidP="008B221E">
            <w:pPr>
              <w:rPr>
                <w:del w:id="7062" w:author="Michael Bell" w:date="2013-05-06T18:32:00Z"/>
              </w:rPr>
            </w:pPr>
            <w:del w:id="7063" w:author="Michael Bell" w:date="2013-05-06T18:32:00Z">
              <w:r w:rsidDel="00215B84">
                <w:delText>Remilo</w:delText>
              </w:r>
            </w:del>
          </w:p>
        </w:tc>
        <w:tc>
          <w:tcPr>
            <w:tcW w:w="2311" w:type="dxa"/>
          </w:tcPr>
          <w:p w14:paraId="63F9B772" w14:textId="1C1A2C95" w:rsidR="0083152B" w:rsidDel="00215B84" w:rsidRDefault="0083152B" w:rsidP="008B221E">
            <w:pPr>
              <w:rPr>
                <w:del w:id="7064" w:author="Michael Bell" w:date="2013-05-06T18:32:00Z"/>
              </w:rPr>
            </w:pPr>
          </w:p>
        </w:tc>
      </w:tr>
      <w:tr w:rsidR="0083152B" w:rsidDel="00215B84" w14:paraId="347E6922" w14:textId="2E34AB03" w:rsidTr="008B221E">
        <w:trPr>
          <w:del w:id="7065" w:author="Michael Bell" w:date="2013-05-06T18:32:00Z"/>
        </w:trPr>
        <w:tc>
          <w:tcPr>
            <w:tcW w:w="2310" w:type="dxa"/>
            <w:shd w:val="clear" w:color="auto" w:fill="F2DBDB" w:themeFill="accent2" w:themeFillTint="33"/>
          </w:tcPr>
          <w:p w14:paraId="4D4DF23F" w14:textId="617A1CC5" w:rsidR="0083152B" w:rsidDel="00215B84" w:rsidRDefault="0083152B" w:rsidP="008B221E">
            <w:pPr>
              <w:rPr>
                <w:del w:id="7066" w:author="Michael Bell" w:date="2013-05-06T18:32:00Z"/>
              </w:rPr>
            </w:pPr>
          </w:p>
        </w:tc>
        <w:tc>
          <w:tcPr>
            <w:tcW w:w="2310" w:type="dxa"/>
            <w:shd w:val="clear" w:color="auto" w:fill="F2DBDB" w:themeFill="accent2" w:themeFillTint="33"/>
          </w:tcPr>
          <w:p w14:paraId="42533CD1" w14:textId="24AEAB54" w:rsidR="0083152B" w:rsidDel="00215B84" w:rsidRDefault="0083152B" w:rsidP="008B221E">
            <w:pPr>
              <w:rPr>
                <w:del w:id="7067" w:author="Michael Bell" w:date="2013-05-06T18:32:00Z"/>
              </w:rPr>
            </w:pPr>
            <w:del w:id="7068" w:author="Michael Bell" w:date="2013-05-06T18:32:00Z">
              <w:r w:rsidDel="00215B84">
                <w:delText>Down</w:delText>
              </w:r>
            </w:del>
          </w:p>
        </w:tc>
        <w:tc>
          <w:tcPr>
            <w:tcW w:w="2311" w:type="dxa"/>
            <w:shd w:val="clear" w:color="auto" w:fill="F2DBDB" w:themeFill="accent2" w:themeFillTint="33"/>
          </w:tcPr>
          <w:p w14:paraId="0E510747" w14:textId="5BEF6F5C" w:rsidR="0083152B" w:rsidDel="00215B84" w:rsidRDefault="0083152B" w:rsidP="008B221E">
            <w:pPr>
              <w:rPr>
                <w:del w:id="7069" w:author="Michael Bell" w:date="2013-05-06T18:32:00Z"/>
              </w:rPr>
            </w:pPr>
            <w:del w:id="7070" w:author="Michael Bell" w:date="2013-05-06T18:32:00Z">
              <w:r w:rsidDel="00215B84">
                <w:delText>Gregville</w:delText>
              </w:r>
            </w:del>
          </w:p>
        </w:tc>
        <w:tc>
          <w:tcPr>
            <w:tcW w:w="2311" w:type="dxa"/>
          </w:tcPr>
          <w:p w14:paraId="5590F11B" w14:textId="0B8FFEF5" w:rsidR="0083152B" w:rsidDel="00215B84" w:rsidRDefault="0083152B" w:rsidP="008B221E">
            <w:pPr>
              <w:rPr>
                <w:del w:id="7071" w:author="Michael Bell" w:date="2013-05-06T18:32:00Z"/>
              </w:rPr>
            </w:pPr>
          </w:p>
        </w:tc>
      </w:tr>
      <w:tr w:rsidR="0083152B" w:rsidDel="00215B84" w14:paraId="57468338" w14:textId="5F2E96B4" w:rsidTr="008B221E">
        <w:trPr>
          <w:del w:id="7072" w:author="Michael Bell" w:date="2013-05-06T18:32:00Z"/>
        </w:trPr>
        <w:tc>
          <w:tcPr>
            <w:tcW w:w="2310" w:type="dxa"/>
            <w:shd w:val="clear" w:color="auto" w:fill="F2DBDB" w:themeFill="accent2" w:themeFillTint="33"/>
          </w:tcPr>
          <w:p w14:paraId="70940C66" w14:textId="359159CC" w:rsidR="0083152B" w:rsidDel="00215B84" w:rsidRDefault="0083152B" w:rsidP="008B221E">
            <w:pPr>
              <w:rPr>
                <w:del w:id="7073" w:author="Michael Bell" w:date="2013-05-06T18:32:00Z"/>
              </w:rPr>
            </w:pPr>
          </w:p>
        </w:tc>
        <w:tc>
          <w:tcPr>
            <w:tcW w:w="2310" w:type="dxa"/>
            <w:shd w:val="clear" w:color="auto" w:fill="F2DBDB" w:themeFill="accent2" w:themeFillTint="33"/>
          </w:tcPr>
          <w:p w14:paraId="7AAC9718" w14:textId="242EBA6F" w:rsidR="0083152B" w:rsidDel="00215B84" w:rsidRDefault="0083152B" w:rsidP="008B221E">
            <w:pPr>
              <w:rPr>
                <w:del w:id="7074" w:author="Michael Bell" w:date="2013-05-06T18:32:00Z"/>
              </w:rPr>
            </w:pPr>
            <w:del w:id="7075" w:author="Michael Bell" w:date="2013-05-06T18:32:00Z">
              <w:r w:rsidDel="00215B84">
                <w:delText>Left</w:delText>
              </w:r>
            </w:del>
          </w:p>
        </w:tc>
        <w:tc>
          <w:tcPr>
            <w:tcW w:w="2311" w:type="dxa"/>
            <w:shd w:val="clear" w:color="auto" w:fill="F2DBDB" w:themeFill="accent2" w:themeFillTint="33"/>
          </w:tcPr>
          <w:p w14:paraId="4A2D5F3E" w14:textId="2FB2E734" w:rsidR="0083152B" w:rsidDel="00215B84" w:rsidRDefault="0083152B" w:rsidP="008B221E">
            <w:pPr>
              <w:rPr>
                <w:del w:id="7076" w:author="Michael Bell" w:date="2013-05-06T18:32:00Z"/>
              </w:rPr>
            </w:pPr>
            <w:del w:id="7077" w:author="Michael Bell" w:date="2013-05-06T18:32:00Z">
              <w:r w:rsidDel="00215B84">
                <w:delText>Destinations</w:delText>
              </w:r>
            </w:del>
          </w:p>
        </w:tc>
        <w:tc>
          <w:tcPr>
            <w:tcW w:w="2311" w:type="dxa"/>
          </w:tcPr>
          <w:p w14:paraId="49AB9A2D" w14:textId="7D5C762D" w:rsidR="0083152B" w:rsidDel="00215B84" w:rsidRDefault="0083152B" w:rsidP="008B221E">
            <w:pPr>
              <w:rPr>
                <w:del w:id="7078" w:author="Michael Bell" w:date="2013-05-06T18:32:00Z"/>
              </w:rPr>
            </w:pPr>
          </w:p>
        </w:tc>
      </w:tr>
      <w:tr w:rsidR="0083152B" w:rsidDel="00215B84" w14:paraId="469ED525" w14:textId="62CBC413" w:rsidTr="008B221E">
        <w:trPr>
          <w:del w:id="7079" w:author="Michael Bell" w:date="2013-05-06T18:32:00Z"/>
        </w:trPr>
        <w:tc>
          <w:tcPr>
            <w:tcW w:w="2310" w:type="dxa"/>
            <w:shd w:val="clear" w:color="auto" w:fill="F2DBDB" w:themeFill="accent2" w:themeFillTint="33"/>
          </w:tcPr>
          <w:p w14:paraId="4724D123" w14:textId="1958690F" w:rsidR="0083152B" w:rsidDel="00215B84" w:rsidRDefault="0083152B" w:rsidP="008B221E">
            <w:pPr>
              <w:rPr>
                <w:del w:id="7080" w:author="Michael Bell" w:date="2013-05-06T18:32:00Z"/>
              </w:rPr>
            </w:pPr>
          </w:p>
        </w:tc>
        <w:tc>
          <w:tcPr>
            <w:tcW w:w="2310" w:type="dxa"/>
            <w:shd w:val="clear" w:color="auto" w:fill="F2DBDB" w:themeFill="accent2" w:themeFillTint="33"/>
          </w:tcPr>
          <w:p w14:paraId="6A7804BA" w14:textId="6FC32CFA" w:rsidR="0083152B" w:rsidDel="00215B84" w:rsidRDefault="0083152B" w:rsidP="008B221E">
            <w:pPr>
              <w:rPr>
                <w:del w:id="7081" w:author="Michael Bell" w:date="2013-05-06T18:32:00Z"/>
              </w:rPr>
            </w:pPr>
            <w:del w:id="7082" w:author="Michael Bell" w:date="2013-05-06T18:32:00Z">
              <w:r w:rsidDel="00215B84">
                <w:delText>Right</w:delText>
              </w:r>
            </w:del>
          </w:p>
        </w:tc>
        <w:tc>
          <w:tcPr>
            <w:tcW w:w="2311" w:type="dxa"/>
            <w:shd w:val="clear" w:color="auto" w:fill="F2DBDB" w:themeFill="accent2" w:themeFillTint="33"/>
          </w:tcPr>
          <w:p w14:paraId="195A4BAF" w14:textId="2DA16C6E" w:rsidR="0083152B" w:rsidDel="00215B84" w:rsidRDefault="0083152B" w:rsidP="008B221E">
            <w:pPr>
              <w:rPr>
                <w:del w:id="7083" w:author="Michael Bell" w:date="2013-05-06T18:32:00Z"/>
              </w:rPr>
            </w:pPr>
            <w:del w:id="7084" w:author="Michael Bell" w:date="2013-05-06T18:32:00Z">
              <w:r w:rsidDel="00215B84">
                <w:delText>-</w:delText>
              </w:r>
            </w:del>
          </w:p>
        </w:tc>
        <w:tc>
          <w:tcPr>
            <w:tcW w:w="2311" w:type="dxa"/>
          </w:tcPr>
          <w:p w14:paraId="38163292" w14:textId="24C98A4F" w:rsidR="0083152B" w:rsidDel="00215B84" w:rsidRDefault="0083152B" w:rsidP="008B221E">
            <w:pPr>
              <w:rPr>
                <w:del w:id="7085" w:author="Michael Bell" w:date="2013-05-06T18:32:00Z"/>
              </w:rPr>
            </w:pPr>
          </w:p>
        </w:tc>
      </w:tr>
      <w:tr w:rsidR="0083152B" w:rsidDel="00215B84" w14:paraId="3C9632F4" w14:textId="115EC5D3" w:rsidTr="008B221E">
        <w:trPr>
          <w:del w:id="7086" w:author="Michael Bell" w:date="2013-05-06T18:32:00Z"/>
        </w:trPr>
        <w:tc>
          <w:tcPr>
            <w:tcW w:w="2310" w:type="dxa"/>
            <w:shd w:val="clear" w:color="auto" w:fill="F2DBDB" w:themeFill="accent2" w:themeFillTint="33"/>
          </w:tcPr>
          <w:p w14:paraId="5663B891" w14:textId="3E2E02C4" w:rsidR="0083152B" w:rsidDel="00215B84" w:rsidRDefault="0083152B" w:rsidP="008B221E">
            <w:pPr>
              <w:rPr>
                <w:del w:id="7087" w:author="Michael Bell" w:date="2013-05-06T18:32:00Z"/>
              </w:rPr>
            </w:pPr>
            <w:del w:id="7088" w:author="Michael Bell" w:date="2013-05-06T18:32:00Z">
              <w:r w:rsidDel="00215B84">
                <w:delText>Gregville</w:delText>
              </w:r>
            </w:del>
          </w:p>
        </w:tc>
        <w:tc>
          <w:tcPr>
            <w:tcW w:w="2310" w:type="dxa"/>
            <w:shd w:val="clear" w:color="auto" w:fill="F2DBDB" w:themeFill="accent2" w:themeFillTint="33"/>
          </w:tcPr>
          <w:p w14:paraId="4AAC817F" w14:textId="062CE855" w:rsidR="0083152B" w:rsidDel="00215B84" w:rsidRDefault="0083152B" w:rsidP="008B221E">
            <w:pPr>
              <w:rPr>
                <w:del w:id="7089" w:author="Michael Bell" w:date="2013-05-06T18:32:00Z"/>
              </w:rPr>
            </w:pPr>
            <w:del w:id="7090" w:author="Michael Bell" w:date="2013-05-06T18:32:00Z">
              <w:r w:rsidDel="00215B84">
                <w:delText>Up</w:delText>
              </w:r>
            </w:del>
          </w:p>
        </w:tc>
        <w:tc>
          <w:tcPr>
            <w:tcW w:w="2311" w:type="dxa"/>
            <w:shd w:val="clear" w:color="auto" w:fill="F2DBDB" w:themeFill="accent2" w:themeFillTint="33"/>
          </w:tcPr>
          <w:p w14:paraId="56F0B16A" w14:textId="03D9B12A" w:rsidR="0083152B" w:rsidDel="00215B84" w:rsidRDefault="0083152B" w:rsidP="008B221E">
            <w:pPr>
              <w:rPr>
                <w:del w:id="7091" w:author="Michael Bell" w:date="2013-05-06T18:32:00Z"/>
              </w:rPr>
            </w:pPr>
            <w:del w:id="7092" w:author="Michael Bell" w:date="2013-05-06T18:32:00Z">
              <w:r w:rsidDel="00215B84">
                <w:delText>Allantown</w:delText>
              </w:r>
            </w:del>
          </w:p>
        </w:tc>
        <w:tc>
          <w:tcPr>
            <w:tcW w:w="2311" w:type="dxa"/>
          </w:tcPr>
          <w:p w14:paraId="6AD305E6" w14:textId="516E5925" w:rsidR="0083152B" w:rsidDel="00215B84" w:rsidRDefault="0083152B" w:rsidP="008B221E">
            <w:pPr>
              <w:rPr>
                <w:del w:id="7093" w:author="Michael Bell" w:date="2013-05-06T18:32:00Z"/>
              </w:rPr>
            </w:pPr>
          </w:p>
        </w:tc>
      </w:tr>
      <w:tr w:rsidR="0083152B" w:rsidDel="00215B84" w14:paraId="3B89BAD5" w14:textId="6395F324" w:rsidTr="008B221E">
        <w:trPr>
          <w:del w:id="7094" w:author="Michael Bell" w:date="2013-05-06T18:32:00Z"/>
        </w:trPr>
        <w:tc>
          <w:tcPr>
            <w:tcW w:w="2310" w:type="dxa"/>
            <w:shd w:val="clear" w:color="auto" w:fill="F2DBDB" w:themeFill="accent2" w:themeFillTint="33"/>
          </w:tcPr>
          <w:p w14:paraId="692D91C8" w14:textId="7BD7D9E9" w:rsidR="0083152B" w:rsidDel="00215B84" w:rsidRDefault="0083152B" w:rsidP="008B221E">
            <w:pPr>
              <w:rPr>
                <w:del w:id="7095" w:author="Michael Bell" w:date="2013-05-06T18:32:00Z"/>
              </w:rPr>
            </w:pPr>
          </w:p>
        </w:tc>
        <w:tc>
          <w:tcPr>
            <w:tcW w:w="2310" w:type="dxa"/>
            <w:shd w:val="clear" w:color="auto" w:fill="F2DBDB" w:themeFill="accent2" w:themeFillTint="33"/>
          </w:tcPr>
          <w:p w14:paraId="143E8904" w14:textId="22CFAA92" w:rsidR="0083152B" w:rsidDel="00215B84" w:rsidRDefault="0083152B" w:rsidP="008B221E">
            <w:pPr>
              <w:rPr>
                <w:del w:id="7096" w:author="Michael Bell" w:date="2013-05-06T18:32:00Z"/>
              </w:rPr>
            </w:pPr>
            <w:del w:id="7097" w:author="Michael Bell" w:date="2013-05-06T18:32:00Z">
              <w:r w:rsidDel="00215B84">
                <w:delText>Down</w:delText>
              </w:r>
            </w:del>
          </w:p>
        </w:tc>
        <w:tc>
          <w:tcPr>
            <w:tcW w:w="2311" w:type="dxa"/>
            <w:shd w:val="clear" w:color="auto" w:fill="F2DBDB" w:themeFill="accent2" w:themeFillTint="33"/>
          </w:tcPr>
          <w:p w14:paraId="3E1B0C62" w14:textId="13CF5E4F" w:rsidR="0083152B" w:rsidDel="00215B84" w:rsidRDefault="0083152B" w:rsidP="008B221E">
            <w:pPr>
              <w:rPr>
                <w:del w:id="7098" w:author="Michael Bell" w:date="2013-05-06T18:32:00Z"/>
              </w:rPr>
            </w:pPr>
            <w:del w:id="7099" w:author="Michael Bell" w:date="2013-05-06T18:32:00Z">
              <w:r w:rsidDel="00215B84">
                <w:delText>Leovetticutte</w:delText>
              </w:r>
            </w:del>
          </w:p>
        </w:tc>
        <w:tc>
          <w:tcPr>
            <w:tcW w:w="2311" w:type="dxa"/>
          </w:tcPr>
          <w:p w14:paraId="2EB6F2B4" w14:textId="1561CA2E" w:rsidR="0083152B" w:rsidDel="00215B84" w:rsidRDefault="0083152B" w:rsidP="008B221E">
            <w:pPr>
              <w:rPr>
                <w:del w:id="7100" w:author="Michael Bell" w:date="2013-05-06T18:32:00Z"/>
              </w:rPr>
            </w:pPr>
          </w:p>
        </w:tc>
      </w:tr>
      <w:tr w:rsidR="0083152B" w:rsidDel="00215B84" w14:paraId="2F291BB2" w14:textId="5A03423C" w:rsidTr="008B221E">
        <w:trPr>
          <w:del w:id="7101" w:author="Michael Bell" w:date="2013-05-06T18:32:00Z"/>
        </w:trPr>
        <w:tc>
          <w:tcPr>
            <w:tcW w:w="2310" w:type="dxa"/>
            <w:shd w:val="clear" w:color="auto" w:fill="F2DBDB" w:themeFill="accent2" w:themeFillTint="33"/>
          </w:tcPr>
          <w:p w14:paraId="2DD1563F" w14:textId="0A9DA145" w:rsidR="0083152B" w:rsidDel="00215B84" w:rsidRDefault="0083152B" w:rsidP="008B221E">
            <w:pPr>
              <w:rPr>
                <w:del w:id="7102" w:author="Michael Bell" w:date="2013-05-06T18:32:00Z"/>
              </w:rPr>
            </w:pPr>
          </w:p>
        </w:tc>
        <w:tc>
          <w:tcPr>
            <w:tcW w:w="2310" w:type="dxa"/>
            <w:shd w:val="clear" w:color="auto" w:fill="F2DBDB" w:themeFill="accent2" w:themeFillTint="33"/>
          </w:tcPr>
          <w:p w14:paraId="52E672B2" w14:textId="5C408AD6" w:rsidR="0083152B" w:rsidDel="00215B84" w:rsidRDefault="0083152B" w:rsidP="008B221E">
            <w:pPr>
              <w:rPr>
                <w:del w:id="7103" w:author="Michael Bell" w:date="2013-05-06T18:32:00Z"/>
              </w:rPr>
            </w:pPr>
            <w:del w:id="7104" w:author="Michael Bell" w:date="2013-05-06T18:32:00Z">
              <w:r w:rsidDel="00215B84">
                <w:delText>Left</w:delText>
              </w:r>
            </w:del>
          </w:p>
        </w:tc>
        <w:tc>
          <w:tcPr>
            <w:tcW w:w="2311" w:type="dxa"/>
            <w:shd w:val="clear" w:color="auto" w:fill="F2DBDB" w:themeFill="accent2" w:themeFillTint="33"/>
          </w:tcPr>
          <w:p w14:paraId="6DCAFF43" w14:textId="331B2B7B" w:rsidR="0083152B" w:rsidDel="00215B84" w:rsidRDefault="0083152B" w:rsidP="008B221E">
            <w:pPr>
              <w:rPr>
                <w:del w:id="7105" w:author="Michael Bell" w:date="2013-05-06T18:32:00Z"/>
              </w:rPr>
            </w:pPr>
            <w:del w:id="7106" w:author="Michael Bell" w:date="2013-05-06T18:32:00Z">
              <w:r w:rsidDel="00215B84">
                <w:delText>Destinations</w:delText>
              </w:r>
            </w:del>
          </w:p>
        </w:tc>
        <w:tc>
          <w:tcPr>
            <w:tcW w:w="2311" w:type="dxa"/>
          </w:tcPr>
          <w:p w14:paraId="1FAF9D0F" w14:textId="345FCB33" w:rsidR="0083152B" w:rsidDel="00215B84" w:rsidRDefault="0083152B" w:rsidP="008B221E">
            <w:pPr>
              <w:rPr>
                <w:del w:id="7107" w:author="Michael Bell" w:date="2013-05-06T18:32:00Z"/>
              </w:rPr>
            </w:pPr>
          </w:p>
        </w:tc>
      </w:tr>
      <w:tr w:rsidR="0083152B" w:rsidDel="00215B84" w14:paraId="70C40BD1" w14:textId="0947C9F3" w:rsidTr="008B221E">
        <w:trPr>
          <w:del w:id="7108" w:author="Michael Bell" w:date="2013-05-06T18:32:00Z"/>
        </w:trPr>
        <w:tc>
          <w:tcPr>
            <w:tcW w:w="2310" w:type="dxa"/>
            <w:shd w:val="clear" w:color="auto" w:fill="F2DBDB" w:themeFill="accent2" w:themeFillTint="33"/>
          </w:tcPr>
          <w:p w14:paraId="57184DEF" w14:textId="4A10E86A" w:rsidR="0083152B" w:rsidDel="00215B84" w:rsidRDefault="0083152B" w:rsidP="008B221E">
            <w:pPr>
              <w:rPr>
                <w:del w:id="7109" w:author="Michael Bell" w:date="2013-05-06T18:32:00Z"/>
              </w:rPr>
            </w:pPr>
          </w:p>
        </w:tc>
        <w:tc>
          <w:tcPr>
            <w:tcW w:w="2310" w:type="dxa"/>
            <w:shd w:val="clear" w:color="auto" w:fill="F2DBDB" w:themeFill="accent2" w:themeFillTint="33"/>
          </w:tcPr>
          <w:p w14:paraId="5A72B499" w14:textId="05B10493" w:rsidR="0083152B" w:rsidDel="00215B84" w:rsidRDefault="0083152B" w:rsidP="008B221E">
            <w:pPr>
              <w:rPr>
                <w:del w:id="7110" w:author="Michael Bell" w:date="2013-05-06T18:32:00Z"/>
              </w:rPr>
            </w:pPr>
            <w:del w:id="7111" w:author="Michael Bell" w:date="2013-05-06T18:32:00Z">
              <w:r w:rsidDel="00215B84">
                <w:delText>Right</w:delText>
              </w:r>
            </w:del>
          </w:p>
        </w:tc>
        <w:tc>
          <w:tcPr>
            <w:tcW w:w="2311" w:type="dxa"/>
            <w:shd w:val="clear" w:color="auto" w:fill="F2DBDB" w:themeFill="accent2" w:themeFillTint="33"/>
          </w:tcPr>
          <w:p w14:paraId="7D872533" w14:textId="73093B9D" w:rsidR="0083152B" w:rsidDel="00215B84" w:rsidRDefault="0083152B" w:rsidP="008B221E">
            <w:pPr>
              <w:rPr>
                <w:del w:id="7112" w:author="Michael Bell" w:date="2013-05-06T18:32:00Z"/>
              </w:rPr>
            </w:pPr>
            <w:del w:id="7113" w:author="Michael Bell" w:date="2013-05-06T18:32:00Z">
              <w:r w:rsidDel="00215B84">
                <w:delText>-</w:delText>
              </w:r>
            </w:del>
          </w:p>
        </w:tc>
        <w:tc>
          <w:tcPr>
            <w:tcW w:w="2311" w:type="dxa"/>
          </w:tcPr>
          <w:p w14:paraId="44AB0AA4" w14:textId="4440E96D" w:rsidR="0083152B" w:rsidDel="00215B84" w:rsidRDefault="0083152B" w:rsidP="008B221E">
            <w:pPr>
              <w:rPr>
                <w:del w:id="7114" w:author="Michael Bell" w:date="2013-05-06T18:32:00Z"/>
              </w:rPr>
            </w:pPr>
          </w:p>
        </w:tc>
      </w:tr>
      <w:tr w:rsidR="0083152B" w:rsidDel="00215B84" w14:paraId="5756E3F5" w14:textId="3F48B18F" w:rsidTr="008B221E">
        <w:trPr>
          <w:del w:id="7115" w:author="Michael Bell" w:date="2013-05-06T18:32:00Z"/>
        </w:trPr>
        <w:tc>
          <w:tcPr>
            <w:tcW w:w="2310" w:type="dxa"/>
            <w:shd w:val="clear" w:color="auto" w:fill="F2DBDB" w:themeFill="accent2" w:themeFillTint="33"/>
          </w:tcPr>
          <w:p w14:paraId="2C0653C1" w14:textId="221B3078" w:rsidR="0083152B" w:rsidDel="00215B84" w:rsidRDefault="0083152B" w:rsidP="008B221E">
            <w:pPr>
              <w:rPr>
                <w:del w:id="7116" w:author="Michael Bell" w:date="2013-05-06T18:32:00Z"/>
              </w:rPr>
            </w:pPr>
            <w:del w:id="7117" w:author="Michael Bell" w:date="2013-05-06T18:32:00Z">
              <w:r w:rsidDel="00215B84">
                <w:delText>Leovetticutte</w:delText>
              </w:r>
            </w:del>
          </w:p>
        </w:tc>
        <w:tc>
          <w:tcPr>
            <w:tcW w:w="2310" w:type="dxa"/>
            <w:shd w:val="clear" w:color="auto" w:fill="F2DBDB" w:themeFill="accent2" w:themeFillTint="33"/>
          </w:tcPr>
          <w:p w14:paraId="09C7CC4A" w14:textId="2D200567" w:rsidR="0083152B" w:rsidRPr="00EC5295" w:rsidDel="00215B84" w:rsidRDefault="0083152B" w:rsidP="008B221E">
            <w:pPr>
              <w:rPr>
                <w:del w:id="7118" w:author="Michael Bell" w:date="2013-05-06T18:32:00Z"/>
                <w:b/>
              </w:rPr>
            </w:pPr>
            <w:del w:id="7119" w:author="Michael Bell" w:date="2013-05-06T18:32:00Z">
              <w:r w:rsidDel="00215B84">
                <w:delText>Up</w:delText>
              </w:r>
            </w:del>
          </w:p>
        </w:tc>
        <w:tc>
          <w:tcPr>
            <w:tcW w:w="2311" w:type="dxa"/>
            <w:shd w:val="clear" w:color="auto" w:fill="F2DBDB" w:themeFill="accent2" w:themeFillTint="33"/>
          </w:tcPr>
          <w:p w14:paraId="50F4D6B3" w14:textId="407C067A" w:rsidR="0083152B" w:rsidDel="00215B84" w:rsidRDefault="0083152B" w:rsidP="008B221E">
            <w:pPr>
              <w:rPr>
                <w:del w:id="7120" w:author="Michael Bell" w:date="2013-05-06T18:32:00Z"/>
              </w:rPr>
            </w:pPr>
            <w:del w:id="7121" w:author="Michael Bell" w:date="2013-05-06T18:32:00Z">
              <w:r w:rsidDel="00215B84">
                <w:delText>Gregville</w:delText>
              </w:r>
            </w:del>
          </w:p>
        </w:tc>
        <w:tc>
          <w:tcPr>
            <w:tcW w:w="2311" w:type="dxa"/>
          </w:tcPr>
          <w:p w14:paraId="5BDD641F" w14:textId="711149CA" w:rsidR="0083152B" w:rsidDel="00215B84" w:rsidRDefault="0083152B" w:rsidP="008B221E">
            <w:pPr>
              <w:rPr>
                <w:del w:id="7122" w:author="Michael Bell" w:date="2013-05-06T18:32:00Z"/>
              </w:rPr>
            </w:pPr>
          </w:p>
        </w:tc>
      </w:tr>
      <w:tr w:rsidR="0083152B" w:rsidDel="00215B84" w14:paraId="335429F9" w14:textId="41B2165C" w:rsidTr="008B221E">
        <w:trPr>
          <w:del w:id="7123" w:author="Michael Bell" w:date="2013-05-06T18:32:00Z"/>
        </w:trPr>
        <w:tc>
          <w:tcPr>
            <w:tcW w:w="2310" w:type="dxa"/>
            <w:shd w:val="clear" w:color="auto" w:fill="F2DBDB" w:themeFill="accent2" w:themeFillTint="33"/>
          </w:tcPr>
          <w:p w14:paraId="3B742105" w14:textId="62D0996F" w:rsidR="0083152B" w:rsidDel="00215B84" w:rsidRDefault="0083152B" w:rsidP="008B221E">
            <w:pPr>
              <w:rPr>
                <w:del w:id="7124" w:author="Michael Bell" w:date="2013-05-06T18:32:00Z"/>
              </w:rPr>
            </w:pPr>
          </w:p>
        </w:tc>
        <w:tc>
          <w:tcPr>
            <w:tcW w:w="2310" w:type="dxa"/>
            <w:shd w:val="clear" w:color="auto" w:fill="F2DBDB" w:themeFill="accent2" w:themeFillTint="33"/>
          </w:tcPr>
          <w:p w14:paraId="71238FAF" w14:textId="779B1309" w:rsidR="0083152B" w:rsidDel="00215B84" w:rsidRDefault="0083152B" w:rsidP="008B221E">
            <w:pPr>
              <w:rPr>
                <w:del w:id="7125" w:author="Michael Bell" w:date="2013-05-06T18:32:00Z"/>
              </w:rPr>
            </w:pPr>
            <w:del w:id="7126" w:author="Michael Bell" w:date="2013-05-06T18:32:00Z">
              <w:r w:rsidDel="00215B84">
                <w:delText>Down</w:delText>
              </w:r>
            </w:del>
          </w:p>
        </w:tc>
        <w:tc>
          <w:tcPr>
            <w:tcW w:w="2311" w:type="dxa"/>
            <w:shd w:val="clear" w:color="auto" w:fill="F2DBDB" w:themeFill="accent2" w:themeFillTint="33"/>
          </w:tcPr>
          <w:p w14:paraId="7C4C28BA" w14:textId="133626B3" w:rsidR="0083152B" w:rsidDel="00215B84" w:rsidRDefault="0083152B" w:rsidP="008B221E">
            <w:pPr>
              <w:rPr>
                <w:del w:id="7127" w:author="Michael Bell" w:date="2013-05-06T18:32:00Z"/>
              </w:rPr>
            </w:pPr>
            <w:del w:id="7128" w:author="Michael Bell" w:date="2013-05-06T18:32:00Z">
              <w:r w:rsidDel="00215B84">
                <w:delText>Regantra</w:delText>
              </w:r>
            </w:del>
          </w:p>
        </w:tc>
        <w:tc>
          <w:tcPr>
            <w:tcW w:w="2311" w:type="dxa"/>
          </w:tcPr>
          <w:p w14:paraId="10C36707" w14:textId="1F776032" w:rsidR="0083152B" w:rsidDel="00215B84" w:rsidRDefault="0083152B" w:rsidP="008B221E">
            <w:pPr>
              <w:rPr>
                <w:del w:id="7129" w:author="Michael Bell" w:date="2013-05-06T18:32:00Z"/>
              </w:rPr>
            </w:pPr>
          </w:p>
        </w:tc>
      </w:tr>
      <w:tr w:rsidR="0083152B" w:rsidDel="00215B84" w14:paraId="3EB38BAF" w14:textId="66CD30F0" w:rsidTr="008B221E">
        <w:trPr>
          <w:del w:id="7130" w:author="Michael Bell" w:date="2013-05-06T18:32:00Z"/>
        </w:trPr>
        <w:tc>
          <w:tcPr>
            <w:tcW w:w="2310" w:type="dxa"/>
            <w:shd w:val="clear" w:color="auto" w:fill="F2DBDB" w:themeFill="accent2" w:themeFillTint="33"/>
          </w:tcPr>
          <w:p w14:paraId="3EDAF24D" w14:textId="6810AA1A" w:rsidR="0083152B" w:rsidDel="00215B84" w:rsidRDefault="0083152B" w:rsidP="008B221E">
            <w:pPr>
              <w:rPr>
                <w:del w:id="7131" w:author="Michael Bell" w:date="2013-05-06T18:32:00Z"/>
              </w:rPr>
            </w:pPr>
          </w:p>
        </w:tc>
        <w:tc>
          <w:tcPr>
            <w:tcW w:w="2310" w:type="dxa"/>
            <w:shd w:val="clear" w:color="auto" w:fill="F2DBDB" w:themeFill="accent2" w:themeFillTint="33"/>
          </w:tcPr>
          <w:p w14:paraId="708E3A54" w14:textId="625A89C0" w:rsidR="0083152B" w:rsidDel="00215B84" w:rsidRDefault="0083152B" w:rsidP="008B221E">
            <w:pPr>
              <w:rPr>
                <w:del w:id="7132" w:author="Michael Bell" w:date="2013-05-06T18:32:00Z"/>
              </w:rPr>
            </w:pPr>
            <w:del w:id="7133" w:author="Michael Bell" w:date="2013-05-06T18:32:00Z">
              <w:r w:rsidDel="00215B84">
                <w:delText>Left</w:delText>
              </w:r>
            </w:del>
          </w:p>
        </w:tc>
        <w:tc>
          <w:tcPr>
            <w:tcW w:w="2311" w:type="dxa"/>
            <w:shd w:val="clear" w:color="auto" w:fill="F2DBDB" w:themeFill="accent2" w:themeFillTint="33"/>
          </w:tcPr>
          <w:p w14:paraId="1B6097DD" w14:textId="46637094" w:rsidR="0083152B" w:rsidDel="00215B84" w:rsidRDefault="0083152B" w:rsidP="008B221E">
            <w:pPr>
              <w:rPr>
                <w:del w:id="7134" w:author="Michael Bell" w:date="2013-05-06T18:32:00Z"/>
              </w:rPr>
            </w:pPr>
            <w:del w:id="7135" w:author="Michael Bell" w:date="2013-05-06T18:32:00Z">
              <w:r w:rsidDel="00215B84">
                <w:delText>Destinations</w:delText>
              </w:r>
            </w:del>
          </w:p>
        </w:tc>
        <w:tc>
          <w:tcPr>
            <w:tcW w:w="2311" w:type="dxa"/>
          </w:tcPr>
          <w:p w14:paraId="63AEA9C3" w14:textId="6FE2B1D5" w:rsidR="0083152B" w:rsidDel="00215B84" w:rsidRDefault="0083152B" w:rsidP="008B221E">
            <w:pPr>
              <w:rPr>
                <w:del w:id="7136" w:author="Michael Bell" w:date="2013-05-06T18:32:00Z"/>
              </w:rPr>
            </w:pPr>
          </w:p>
        </w:tc>
      </w:tr>
      <w:tr w:rsidR="0083152B" w:rsidDel="00215B84" w14:paraId="3E51511D" w14:textId="370EF1DC" w:rsidTr="008B221E">
        <w:trPr>
          <w:del w:id="7137" w:author="Michael Bell" w:date="2013-05-06T18:32:00Z"/>
        </w:trPr>
        <w:tc>
          <w:tcPr>
            <w:tcW w:w="2310" w:type="dxa"/>
            <w:shd w:val="clear" w:color="auto" w:fill="F2DBDB" w:themeFill="accent2" w:themeFillTint="33"/>
          </w:tcPr>
          <w:p w14:paraId="09029D5B" w14:textId="68DB4B11" w:rsidR="0083152B" w:rsidDel="00215B84" w:rsidRDefault="0083152B" w:rsidP="008B221E">
            <w:pPr>
              <w:rPr>
                <w:del w:id="7138" w:author="Michael Bell" w:date="2013-05-06T18:32:00Z"/>
              </w:rPr>
            </w:pPr>
          </w:p>
        </w:tc>
        <w:tc>
          <w:tcPr>
            <w:tcW w:w="2310" w:type="dxa"/>
            <w:shd w:val="clear" w:color="auto" w:fill="F2DBDB" w:themeFill="accent2" w:themeFillTint="33"/>
          </w:tcPr>
          <w:p w14:paraId="445B6B4C" w14:textId="3FDBA9E3" w:rsidR="0083152B" w:rsidDel="00215B84" w:rsidRDefault="0083152B" w:rsidP="008B221E">
            <w:pPr>
              <w:rPr>
                <w:del w:id="7139" w:author="Michael Bell" w:date="2013-05-06T18:32:00Z"/>
              </w:rPr>
            </w:pPr>
            <w:del w:id="7140" w:author="Michael Bell" w:date="2013-05-06T18:32:00Z">
              <w:r w:rsidDel="00215B84">
                <w:delText>Right</w:delText>
              </w:r>
            </w:del>
          </w:p>
        </w:tc>
        <w:tc>
          <w:tcPr>
            <w:tcW w:w="2311" w:type="dxa"/>
            <w:shd w:val="clear" w:color="auto" w:fill="F2DBDB" w:themeFill="accent2" w:themeFillTint="33"/>
          </w:tcPr>
          <w:p w14:paraId="02302824" w14:textId="691133B7" w:rsidR="0083152B" w:rsidDel="00215B84" w:rsidRDefault="0083152B" w:rsidP="008B221E">
            <w:pPr>
              <w:rPr>
                <w:del w:id="7141" w:author="Michael Bell" w:date="2013-05-06T18:32:00Z"/>
              </w:rPr>
            </w:pPr>
            <w:del w:id="7142" w:author="Michael Bell" w:date="2013-05-06T18:32:00Z">
              <w:r w:rsidDel="00215B84">
                <w:delText>-</w:delText>
              </w:r>
            </w:del>
          </w:p>
        </w:tc>
        <w:tc>
          <w:tcPr>
            <w:tcW w:w="2311" w:type="dxa"/>
          </w:tcPr>
          <w:p w14:paraId="0C80A547" w14:textId="53F9F3E8" w:rsidR="0083152B" w:rsidDel="00215B84" w:rsidRDefault="0083152B" w:rsidP="008B221E">
            <w:pPr>
              <w:rPr>
                <w:del w:id="7143" w:author="Michael Bell" w:date="2013-05-06T18:32:00Z"/>
              </w:rPr>
            </w:pPr>
          </w:p>
        </w:tc>
      </w:tr>
      <w:tr w:rsidR="0083152B" w:rsidDel="00215B84" w14:paraId="6388ED20" w14:textId="1F533288" w:rsidTr="008B221E">
        <w:trPr>
          <w:del w:id="7144" w:author="Michael Bell" w:date="2013-05-06T18:32:00Z"/>
        </w:trPr>
        <w:tc>
          <w:tcPr>
            <w:tcW w:w="2310" w:type="dxa"/>
            <w:shd w:val="clear" w:color="auto" w:fill="F2DBDB" w:themeFill="accent2" w:themeFillTint="33"/>
          </w:tcPr>
          <w:p w14:paraId="50A19879" w14:textId="536151F3" w:rsidR="0083152B" w:rsidDel="00215B84" w:rsidRDefault="0083152B" w:rsidP="008B221E">
            <w:pPr>
              <w:rPr>
                <w:del w:id="7145" w:author="Michael Bell" w:date="2013-05-06T18:32:00Z"/>
              </w:rPr>
            </w:pPr>
            <w:del w:id="7146" w:author="Michael Bell" w:date="2013-05-06T18:32:00Z">
              <w:r w:rsidDel="00215B84">
                <w:delText>Regantra</w:delText>
              </w:r>
            </w:del>
          </w:p>
        </w:tc>
        <w:tc>
          <w:tcPr>
            <w:tcW w:w="2310" w:type="dxa"/>
            <w:shd w:val="clear" w:color="auto" w:fill="F2DBDB" w:themeFill="accent2" w:themeFillTint="33"/>
          </w:tcPr>
          <w:p w14:paraId="6263276E" w14:textId="5791A6A0" w:rsidR="0083152B" w:rsidDel="00215B84" w:rsidRDefault="0083152B" w:rsidP="008B221E">
            <w:pPr>
              <w:rPr>
                <w:del w:id="7147" w:author="Michael Bell" w:date="2013-05-06T18:32:00Z"/>
              </w:rPr>
            </w:pPr>
            <w:del w:id="7148" w:author="Michael Bell" w:date="2013-05-06T18:32:00Z">
              <w:r w:rsidDel="00215B84">
                <w:delText>Up</w:delText>
              </w:r>
            </w:del>
          </w:p>
        </w:tc>
        <w:tc>
          <w:tcPr>
            <w:tcW w:w="2311" w:type="dxa"/>
            <w:shd w:val="clear" w:color="auto" w:fill="F2DBDB" w:themeFill="accent2" w:themeFillTint="33"/>
          </w:tcPr>
          <w:p w14:paraId="10ECA020" w14:textId="13DBDABD" w:rsidR="0083152B" w:rsidDel="00215B84" w:rsidRDefault="0083152B" w:rsidP="008B221E">
            <w:pPr>
              <w:rPr>
                <w:del w:id="7149" w:author="Michael Bell" w:date="2013-05-06T18:32:00Z"/>
              </w:rPr>
            </w:pPr>
            <w:del w:id="7150" w:author="Michael Bell" w:date="2013-05-06T18:32:00Z">
              <w:r w:rsidDel="00215B84">
                <w:delText>Leovetticutte</w:delText>
              </w:r>
            </w:del>
          </w:p>
        </w:tc>
        <w:tc>
          <w:tcPr>
            <w:tcW w:w="2311" w:type="dxa"/>
          </w:tcPr>
          <w:p w14:paraId="60C79416" w14:textId="746344CC" w:rsidR="0083152B" w:rsidDel="00215B84" w:rsidRDefault="0083152B" w:rsidP="008B221E">
            <w:pPr>
              <w:rPr>
                <w:del w:id="7151" w:author="Michael Bell" w:date="2013-05-06T18:32:00Z"/>
              </w:rPr>
            </w:pPr>
          </w:p>
        </w:tc>
      </w:tr>
      <w:tr w:rsidR="0083152B" w:rsidDel="00215B84" w14:paraId="042E5B15" w14:textId="7CA2A522" w:rsidTr="008B221E">
        <w:trPr>
          <w:del w:id="7152" w:author="Michael Bell" w:date="2013-05-06T18:32:00Z"/>
        </w:trPr>
        <w:tc>
          <w:tcPr>
            <w:tcW w:w="2310" w:type="dxa"/>
            <w:shd w:val="clear" w:color="auto" w:fill="F2DBDB" w:themeFill="accent2" w:themeFillTint="33"/>
          </w:tcPr>
          <w:p w14:paraId="16FDDC5D" w14:textId="55C65EF3" w:rsidR="0083152B" w:rsidDel="00215B84" w:rsidRDefault="0083152B" w:rsidP="008B221E">
            <w:pPr>
              <w:rPr>
                <w:del w:id="7153" w:author="Michael Bell" w:date="2013-05-06T18:32:00Z"/>
              </w:rPr>
            </w:pPr>
          </w:p>
        </w:tc>
        <w:tc>
          <w:tcPr>
            <w:tcW w:w="2310" w:type="dxa"/>
            <w:shd w:val="clear" w:color="auto" w:fill="F2DBDB" w:themeFill="accent2" w:themeFillTint="33"/>
          </w:tcPr>
          <w:p w14:paraId="23FB994E" w14:textId="36357E6C" w:rsidR="0083152B" w:rsidDel="00215B84" w:rsidRDefault="0083152B" w:rsidP="008B221E">
            <w:pPr>
              <w:rPr>
                <w:del w:id="7154" w:author="Michael Bell" w:date="2013-05-06T18:32:00Z"/>
              </w:rPr>
            </w:pPr>
            <w:del w:id="7155" w:author="Michael Bell" w:date="2013-05-06T18:32:00Z">
              <w:r w:rsidDel="00215B84">
                <w:delText>Down</w:delText>
              </w:r>
            </w:del>
          </w:p>
        </w:tc>
        <w:tc>
          <w:tcPr>
            <w:tcW w:w="2311" w:type="dxa"/>
            <w:shd w:val="clear" w:color="auto" w:fill="F2DBDB" w:themeFill="accent2" w:themeFillTint="33"/>
          </w:tcPr>
          <w:p w14:paraId="0634FDB0" w14:textId="3D3FCF86" w:rsidR="0083152B" w:rsidDel="00215B84" w:rsidRDefault="0083152B" w:rsidP="008B221E">
            <w:pPr>
              <w:rPr>
                <w:del w:id="7156" w:author="Michael Bell" w:date="2013-05-06T18:32:00Z"/>
              </w:rPr>
            </w:pPr>
            <w:del w:id="7157" w:author="Michael Bell" w:date="2013-05-06T18:32:00Z">
              <w:r w:rsidDel="00215B84">
                <w:delText>Vancoville</w:delText>
              </w:r>
            </w:del>
          </w:p>
        </w:tc>
        <w:tc>
          <w:tcPr>
            <w:tcW w:w="2311" w:type="dxa"/>
          </w:tcPr>
          <w:p w14:paraId="39F4ECD4" w14:textId="54091CCC" w:rsidR="0083152B" w:rsidDel="00215B84" w:rsidRDefault="0083152B" w:rsidP="008B221E">
            <w:pPr>
              <w:rPr>
                <w:del w:id="7158" w:author="Michael Bell" w:date="2013-05-06T18:32:00Z"/>
              </w:rPr>
            </w:pPr>
          </w:p>
        </w:tc>
      </w:tr>
      <w:tr w:rsidR="0083152B" w:rsidDel="00215B84" w14:paraId="7DC4EA94" w14:textId="6E89B4E8" w:rsidTr="008B221E">
        <w:trPr>
          <w:del w:id="7159" w:author="Michael Bell" w:date="2013-05-06T18:32:00Z"/>
        </w:trPr>
        <w:tc>
          <w:tcPr>
            <w:tcW w:w="2310" w:type="dxa"/>
            <w:shd w:val="clear" w:color="auto" w:fill="F2DBDB" w:themeFill="accent2" w:themeFillTint="33"/>
          </w:tcPr>
          <w:p w14:paraId="0168F4D9" w14:textId="06A60031" w:rsidR="0083152B" w:rsidDel="00215B84" w:rsidRDefault="0083152B" w:rsidP="008B221E">
            <w:pPr>
              <w:rPr>
                <w:del w:id="7160" w:author="Michael Bell" w:date="2013-05-06T18:32:00Z"/>
              </w:rPr>
            </w:pPr>
          </w:p>
        </w:tc>
        <w:tc>
          <w:tcPr>
            <w:tcW w:w="2310" w:type="dxa"/>
            <w:shd w:val="clear" w:color="auto" w:fill="F2DBDB" w:themeFill="accent2" w:themeFillTint="33"/>
          </w:tcPr>
          <w:p w14:paraId="3285CF7F" w14:textId="29620E93" w:rsidR="0083152B" w:rsidDel="00215B84" w:rsidRDefault="0083152B" w:rsidP="008B221E">
            <w:pPr>
              <w:rPr>
                <w:del w:id="7161" w:author="Michael Bell" w:date="2013-05-06T18:32:00Z"/>
              </w:rPr>
            </w:pPr>
            <w:del w:id="7162" w:author="Michael Bell" w:date="2013-05-06T18:32:00Z">
              <w:r w:rsidDel="00215B84">
                <w:delText>Left</w:delText>
              </w:r>
            </w:del>
          </w:p>
        </w:tc>
        <w:tc>
          <w:tcPr>
            <w:tcW w:w="2311" w:type="dxa"/>
            <w:shd w:val="clear" w:color="auto" w:fill="F2DBDB" w:themeFill="accent2" w:themeFillTint="33"/>
          </w:tcPr>
          <w:p w14:paraId="52760A7C" w14:textId="31D5EEC7" w:rsidR="0083152B" w:rsidDel="00215B84" w:rsidRDefault="0083152B" w:rsidP="008B221E">
            <w:pPr>
              <w:rPr>
                <w:del w:id="7163" w:author="Michael Bell" w:date="2013-05-06T18:32:00Z"/>
              </w:rPr>
            </w:pPr>
            <w:del w:id="7164" w:author="Michael Bell" w:date="2013-05-06T18:32:00Z">
              <w:r w:rsidDel="00215B84">
                <w:delText>Destinations</w:delText>
              </w:r>
            </w:del>
          </w:p>
        </w:tc>
        <w:tc>
          <w:tcPr>
            <w:tcW w:w="2311" w:type="dxa"/>
          </w:tcPr>
          <w:p w14:paraId="157D2A1A" w14:textId="773605CE" w:rsidR="0083152B" w:rsidDel="00215B84" w:rsidRDefault="0083152B" w:rsidP="008B221E">
            <w:pPr>
              <w:rPr>
                <w:del w:id="7165" w:author="Michael Bell" w:date="2013-05-06T18:32:00Z"/>
              </w:rPr>
            </w:pPr>
          </w:p>
        </w:tc>
      </w:tr>
      <w:tr w:rsidR="0083152B" w:rsidDel="00215B84" w14:paraId="3490E124" w14:textId="662A9375" w:rsidTr="008B221E">
        <w:trPr>
          <w:del w:id="7166" w:author="Michael Bell" w:date="2013-05-06T18:32:00Z"/>
        </w:trPr>
        <w:tc>
          <w:tcPr>
            <w:tcW w:w="2310" w:type="dxa"/>
            <w:shd w:val="clear" w:color="auto" w:fill="F2DBDB" w:themeFill="accent2" w:themeFillTint="33"/>
          </w:tcPr>
          <w:p w14:paraId="06682662" w14:textId="33EE18E6" w:rsidR="0083152B" w:rsidDel="00215B84" w:rsidRDefault="0083152B" w:rsidP="008B221E">
            <w:pPr>
              <w:rPr>
                <w:del w:id="7167" w:author="Michael Bell" w:date="2013-05-06T18:32:00Z"/>
              </w:rPr>
            </w:pPr>
          </w:p>
        </w:tc>
        <w:tc>
          <w:tcPr>
            <w:tcW w:w="2310" w:type="dxa"/>
            <w:shd w:val="clear" w:color="auto" w:fill="F2DBDB" w:themeFill="accent2" w:themeFillTint="33"/>
          </w:tcPr>
          <w:p w14:paraId="64951F64" w14:textId="503E09B1" w:rsidR="0083152B" w:rsidDel="00215B84" w:rsidRDefault="0083152B" w:rsidP="008B221E">
            <w:pPr>
              <w:rPr>
                <w:del w:id="7168" w:author="Michael Bell" w:date="2013-05-06T18:32:00Z"/>
              </w:rPr>
            </w:pPr>
            <w:del w:id="7169" w:author="Michael Bell" w:date="2013-05-06T18:32:00Z">
              <w:r w:rsidDel="00215B84">
                <w:delText>Right</w:delText>
              </w:r>
            </w:del>
          </w:p>
        </w:tc>
        <w:tc>
          <w:tcPr>
            <w:tcW w:w="2311" w:type="dxa"/>
            <w:shd w:val="clear" w:color="auto" w:fill="F2DBDB" w:themeFill="accent2" w:themeFillTint="33"/>
          </w:tcPr>
          <w:p w14:paraId="47E23C75" w14:textId="7706B8D8" w:rsidR="0083152B" w:rsidDel="00215B84" w:rsidRDefault="0083152B" w:rsidP="008B221E">
            <w:pPr>
              <w:rPr>
                <w:del w:id="7170" w:author="Michael Bell" w:date="2013-05-06T18:32:00Z"/>
              </w:rPr>
            </w:pPr>
            <w:del w:id="7171" w:author="Michael Bell" w:date="2013-05-06T18:32:00Z">
              <w:r w:rsidDel="00215B84">
                <w:delText>-</w:delText>
              </w:r>
            </w:del>
          </w:p>
        </w:tc>
        <w:tc>
          <w:tcPr>
            <w:tcW w:w="2311" w:type="dxa"/>
          </w:tcPr>
          <w:p w14:paraId="4D363B61" w14:textId="57EE25BC" w:rsidR="0083152B" w:rsidDel="00215B84" w:rsidRDefault="0083152B" w:rsidP="008B221E">
            <w:pPr>
              <w:rPr>
                <w:del w:id="7172" w:author="Michael Bell" w:date="2013-05-06T18:32:00Z"/>
              </w:rPr>
            </w:pPr>
          </w:p>
        </w:tc>
      </w:tr>
      <w:tr w:rsidR="0083152B" w:rsidDel="00215B84" w14:paraId="1797A9B8" w14:textId="65F2BF0A" w:rsidTr="008B221E">
        <w:trPr>
          <w:del w:id="7173" w:author="Michael Bell" w:date="2013-05-06T18:32:00Z"/>
        </w:trPr>
        <w:tc>
          <w:tcPr>
            <w:tcW w:w="2310" w:type="dxa"/>
            <w:shd w:val="clear" w:color="auto" w:fill="F2DBDB" w:themeFill="accent2" w:themeFillTint="33"/>
          </w:tcPr>
          <w:p w14:paraId="3519E0F2" w14:textId="0A67DA81" w:rsidR="0083152B" w:rsidDel="00215B84" w:rsidRDefault="0083152B" w:rsidP="008B221E">
            <w:pPr>
              <w:rPr>
                <w:del w:id="7174" w:author="Michael Bell" w:date="2013-05-06T18:32:00Z"/>
              </w:rPr>
            </w:pPr>
            <w:del w:id="7175" w:author="Michael Bell" w:date="2013-05-06T18:32:00Z">
              <w:r w:rsidDel="00215B84">
                <w:delText>Vancoville</w:delText>
              </w:r>
            </w:del>
          </w:p>
        </w:tc>
        <w:tc>
          <w:tcPr>
            <w:tcW w:w="2310" w:type="dxa"/>
            <w:shd w:val="clear" w:color="auto" w:fill="F2DBDB" w:themeFill="accent2" w:themeFillTint="33"/>
          </w:tcPr>
          <w:p w14:paraId="3CD7669A" w14:textId="4D364906" w:rsidR="0083152B" w:rsidDel="00215B84" w:rsidRDefault="0083152B" w:rsidP="008B221E">
            <w:pPr>
              <w:rPr>
                <w:del w:id="7176" w:author="Michael Bell" w:date="2013-05-06T18:32:00Z"/>
              </w:rPr>
            </w:pPr>
            <w:del w:id="7177" w:author="Michael Bell" w:date="2013-05-06T18:32:00Z">
              <w:r w:rsidDel="00215B84">
                <w:delText>Up</w:delText>
              </w:r>
            </w:del>
          </w:p>
        </w:tc>
        <w:tc>
          <w:tcPr>
            <w:tcW w:w="2311" w:type="dxa"/>
            <w:shd w:val="clear" w:color="auto" w:fill="F2DBDB" w:themeFill="accent2" w:themeFillTint="33"/>
          </w:tcPr>
          <w:p w14:paraId="2E87EEC0" w14:textId="369C53EE" w:rsidR="0083152B" w:rsidDel="00215B84" w:rsidRDefault="0083152B" w:rsidP="008B221E">
            <w:pPr>
              <w:rPr>
                <w:del w:id="7178" w:author="Michael Bell" w:date="2013-05-06T18:32:00Z"/>
              </w:rPr>
            </w:pPr>
            <w:del w:id="7179" w:author="Michael Bell" w:date="2013-05-06T18:32:00Z">
              <w:r w:rsidDel="00215B84">
                <w:delText>Regantra</w:delText>
              </w:r>
            </w:del>
          </w:p>
        </w:tc>
        <w:tc>
          <w:tcPr>
            <w:tcW w:w="2311" w:type="dxa"/>
          </w:tcPr>
          <w:p w14:paraId="2FDEF632" w14:textId="264CA8C1" w:rsidR="0083152B" w:rsidDel="00215B84" w:rsidRDefault="0083152B" w:rsidP="008B221E">
            <w:pPr>
              <w:rPr>
                <w:del w:id="7180" w:author="Michael Bell" w:date="2013-05-06T18:32:00Z"/>
              </w:rPr>
            </w:pPr>
          </w:p>
        </w:tc>
      </w:tr>
      <w:tr w:rsidR="0083152B" w:rsidDel="00215B84" w14:paraId="32A35346" w14:textId="36BDCD84" w:rsidTr="008B221E">
        <w:trPr>
          <w:del w:id="7181" w:author="Michael Bell" w:date="2013-05-06T18:32:00Z"/>
        </w:trPr>
        <w:tc>
          <w:tcPr>
            <w:tcW w:w="2310" w:type="dxa"/>
            <w:shd w:val="clear" w:color="auto" w:fill="F2DBDB" w:themeFill="accent2" w:themeFillTint="33"/>
          </w:tcPr>
          <w:p w14:paraId="3056AB3F" w14:textId="2C97D50D" w:rsidR="0083152B" w:rsidDel="00215B84" w:rsidRDefault="0083152B" w:rsidP="008B221E">
            <w:pPr>
              <w:rPr>
                <w:del w:id="7182" w:author="Michael Bell" w:date="2013-05-06T18:32:00Z"/>
              </w:rPr>
            </w:pPr>
          </w:p>
        </w:tc>
        <w:tc>
          <w:tcPr>
            <w:tcW w:w="2310" w:type="dxa"/>
            <w:shd w:val="clear" w:color="auto" w:fill="F2DBDB" w:themeFill="accent2" w:themeFillTint="33"/>
          </w:tcPr>
          <w:p w14:paraId="07F45A98" w14:textId="57D51535" w:rsidR="0083152B" w:rsidDel="00215B84" w:rsidRDefault="0083152B" w:rsidP="008B221E">
            <w:pPr>
              <w:rPr>
                <w:del w:id="7183" w:author="Michael Bell" w:date="2013-05-06T18:32:00Z"/>
              </w:rPr>
            </w:pPr>
            <w:del w:id="7184" w:author="Michael Bell" w:date="2013-05-06T18:32:00Z">
              <w:r w:rsidDel="00215B84">
                <w:delText>Down</w:delText>
              </w:r>
            </w:del>
          </w:p>
        </w:tc>
        <w:tc>
          <w:tcPr>
            <w:tcW w:w="2311" w:type="dxa"/>
            <w:shd w:val="clear" w:color="auto" w:fill="F2DBDB" w:themeFill="accent2" w:themeFillTint="33"/>
          </w:tcPr>
          <w:p w14:paraId="4444305E" w14:textId="249B8904" w:rsidR="0083152B" w:rsidDel="00215B84" w:rsidRDefault="0083152B" w:rsidP="008B221E">
            <w:pPr>
              <w:rPr>
                <w:del w:id="7185" w:author="Michael Bell" w:date="2013-05-06T18:32:00Z"/>
              </w:rPr>
            </w:pPr>
            <w:del w:id="7186" w:author="Michael Bell" w:date="2013-05-06T18:32:00Z">
              <w:r w:rsidDel="00215B84">
                <w:delText>-</w:delText>
              </w:r>
            </w:del>
          </w:p>
        </w:tc>
        <w:tc>
          <w:tcPr>
            <w:tcW w:w="2311" w:type="dxa"/>
          </w:tcPr>
          <w:p w14:paraId="07005401" w14:textId="7DE43478" w:rsidR="0083152B" w:rsidDel="00215B84" w:rsidRDefault="0083152B" w:rsidP="008B221E">
            <w:pPr>
              <w:rPr>
                <w:del w:id="7187" w:author="Michael Bell" w:date="2013-05-06T18:32:00Z"/>
              </w:rPr>
            </w:pPr>
          </w:p>
        </w:tc>
      </w:tr>
      <w:tr w:rsidR="0083152B" w:rsidDel="00215B84" w14:paraId="3652DF3E" w14:textId="694F070F" w:rsidTr="008B221E">
        <w:trPr>
          <w:del w:id="7188" w:author="Michael Bell" w:date="2013-05-06T18:32:00Z"/>
        </w:trPr>
        <w:tc>
          <w:tcPr>
            <w:tcW w:w="2310" w:type="dxa"/>
            <w:shd w:val="clear" w:color="auto" w:fill="F2DBDB" w:themeFill="accent2" w:themeFillTint="33"/>
          </w:tcPr>
          <w:p w14:paraId="3EBE8503" w14:textId="2A82066A" w:rsidR="0083152B" w:rsidDel="00215B84" w:rsidRDefault="0083152B" w:rsidP="008B221E">
            <w:pPr>
              <w:rPr>
                <w:del w:id="7189" w:author="Michael Bell" w:date="2013-05-06T18:32:00Z"/>
              </w:rPr>
            </w:pPr>
          </w:p>
        </w:tc>
        <w:tc>
          <w:tcPr>
            <w:tcW w:w="2310" w:type="dxa"/>
            <w:shd w:val="clear" w:color="auto" w:fill="F2DBDB" w:themeFill="accent2" w:themeFillTint="33"/>
          </w:tcPr>
          <w:p w14:paraId="2E01A31A" w14:textId="593CD298" w:rsidR="0083152B" w:rsidDel="00215B84" w:rsidRDefault="0083152B" w:rsidP="008B221E">
            <w:pPr>
              <w:rPr>
                <w:del w:id="7190" w:author="Michael Bell" w:date="2013-05-06T18:32:00Z"/>
              </w:rPr>
            </w:pPr>
            <w:del w:id="7191" w:author="Michael Bell" w:date="2013-05-06T18:32:00Z">
              <w:r w:rsidDel="00215B84">
                <w:delText>Left</w:delText>
              </w:r>
            </w:del>
          </w:p>
        </w:tc>
        <w:tc>
          <w:tcPr>
            <w:tcW w:w="2311" w:type="dxa"/>
            <w:shd w:val="clear" w:color="auto" w:fill="F2DBDB" w:themeFill="accent2" w:themeFillTint="33"/>
          </w:tcPr>
          <w:p w14:paraId="0FDADC36" w14:textId="0D67F301" w:rsidR="0083152B" w:rsidDel="00215B84" w:rsidRDefault="0083152B" w:rsidP="008B221E">
            <w:pPr>
              <w:rPr>
                <w:del w:id="7192" w:author="Michael Bell" w:date="2013-05-06T18:32:00Z"/>
              </w:rPr>
            </w:pPr>
            <w:del w:id="7193" w:author="Michael Bell" w:date="2013-05-06T18:32:00Z">
              <w:r w:rsidDel="00215B84">
                <w:delText>Destinations</w:delText>
              </w:r>
            </w:del>
          </w:p>
        </w:tc>
        <w:tc>
          <w:tcPr>
            <w:tcW w:w="2311" w:type="dxa"/>
          </w:tcPr>
          <w:p w14:paraId="5A3ECD32" w14:textId="67E22269" w:rsidR="0083152B" w:rsidDel="00215B84" w:rsidRDefault="0083152B" w:rsidP="008B221E">
            <w:pPr>
              <w:rPr>
                <w:del w:id="7194" w:author="Michael Bell" w:date="2013-05-06T18:32:00Z"/>
              </w:rPr>
            </w:pPr>
          </w:p>
        </w:tc>
      </w:tr>
      <w:tr w:rsidR="0083152B" w:rsidDel="00215B84" w14:paraId="051D96E6" w14:textId="07FDB07D" w:rsidTr="008B221E">
        <w:trPr>
          <w:del w:id="7195" w:author="Michael Bell" w:date="2013-05-06T18:32:00Z"/>
        </w:trPr>
        <w:tc>
          <w:tcPr>
            <w:tcW w:w="2310" w:type="dxa"/>
            <w:shd w:val="clear" w:color="auto" w:fill="F2DBDB" w:themeFill="accent2" w:themeFillTint="33"/>
          </w:tcPr>
          <w:p w14:paraId="244B0C77" w14:textId="17CEC064" w:rsidR="0083152B" w:rsidDel="00215B84" w:rsidRDefault="0083152B" w:rsidP="008B221E">
            <w:pPr>
              <w:rPr>
                <w:del w:id="7196" w:author="Michael Bell" w:date="2013-05-06T18:32:00Z"/>
              </w:rPr>
            </w:pPr>
          </w:p>
        </w:tc>
        <w:tc>
          <w:tcPr>
            <w:tcW w:w="2310" w:type="dxa"/>
            <w:shd w:val="clear" w:color="auto" w:fill="F2DBDB" w:themeFill="accent2" w:themeFillTint="33"/>
          </w:tcPr>
          <w:p w14:paraId="6E29FAE2" w14:textId="71B76C0E" w:rsidR="0083152B" w:rsidDel="00215B84" w:rsidRDefault="0083152B" w:rsidP="008B221E">
            <w:pPr>
              <w:rPr>
                <w:del w:id="7197" w:author="Michael Bell" w:date="2013-05-06T18:32:00Z"/>
              </w:rPr>
            </w:pPr>
            <w:del w:id="7198" w:author="Michael Bell" w:date="2013-05-06T18:32:00Z">
              <w:r w:rsidDel="00215B84">
                <w:delText>Right</w:delText>
              </w:r>
            </w:del>
          </w:p>
        </w:tc>
        <w:tc>
          <w:tcPr>
            <w:tcW w:w="2311" w:type="dxa"/>
            <w:shd w:val="clear" w:color="auto" w:fill="F2DBDB" w:themeFill="accent2" w:themeFillTint="33"/>
          </w:tcPr>
          <w:p w14:paraId="5B8A9F25" w14:textId="24B949FA" w:rsidR="0083152B" w:rsidDel="00215B84" w:rsidRDefault="0083152B" w:rsidP="008B221E">
            <w:pPr>
              <w:rPr>
                <w:del w:id="7199" w:author="Michael Bell" w:date="2013-05-06T18:32:00Z"/>
              </w:rPr>
            </w:pPr>
            <w:del w:id="7200" w:author="Michael Bell" w:date="2013-05-06T18:32:00Z">
              <w:r w:rsidDel="00215B84">
                <w:delText>-</w:delText>
              </w:r>
            </w:del>
          </w:p>
        </w:tc>
        <w:tc>
          <w:tcPr>
            <w:tcW w:w="2311" w:type="dxa"/>
          </w:tcPr>
          <w:p w14:paraId="70082FC5" w14:textId="7357BD14" w:rsidR="0083152B" w:rsidDel="00215B84" w:rsidRDefault="0083152B" w:rsidP="008B221E">
            <w:pPr>
              <w:rPr>
                <w:del w:id="7201" w:author="Michael Bell" w:date="2013-05-06T18:32:00Z"/>
              </w:rPr>
            </w:pPr>
          </w:p>
        </w:tc>
      </w:tr>
      <w:tr w:rsidR="0083152B" w:rsidDel="00215B84" w14:paraId="2C1E3576" w14:textId="5478C8D4" w:rsidTr="008B221E">
        <w:trPr>
          <w:del w:id="7202" w:author="Michael Bell" w:date="2013-05-06T18:32:00Z"/>
        </w:trPr>
        <w:tc>
          <w:tcPr>
            <w:tcW w:w="2310" w:type="dxa"/>
            <w:shd w:val="clear" w:color="auto" w:fill="F2DBDB" w:themeFill="accent2" w:themeFillTint="33"/>
          </w:tcPr>
          <w:p w14:paraId="5B32B29F" w14:textId="2A686794" w:rsidR="0083152B" w:rsidDel="00215B84" w:rsidRDefault="0083152B" w:rsidP="008B221E">
            <w:pPr>
              <w:rPr>
                <w:del w:id="7203" w:author="Michael Bell" w:date="2013-05-06T18:32:00Z"/>
              </w:rPr>
            </w:pPr>
            <w:del w:id="7204" w:author="Michael Bell" w:date="2013-05-06T18:32:00Z">
              <w:r w:rsidDel="00215B84">
                <w:delText>Top Speed</w:delText>
              </w:r>
            </w:del>
          </w:p>
        </w:tc>
        <w:tc>
          <w:tcPr>
            <w:tcW w:w="2310" w:type="dxa"/>
            <w:shd w:val="clear" w:color="auto" w:fill="F2DBDB" w:themeFill="accent2" w:themeFillTint="33"/>
          </w:tcPr>
          <w:p w14:paraId="42FB5906" w14:textId="025A6D24" w:rsidR="0083152B" w:rsidDel="00215B84" w:rsidRDefault="0083152B" w:rsidP="008B221E">
            <w:pPr>
              <w:rPr>
                <w:del w:id="7205" w:author="Michael Bell" w:date="2013-05-06T18:32:00Z"/>
              </w:rPr>
            </w:pPr>
            <w:del w:id="7206" w:author="Michael Bell" w:date="2013-05-06T18:32:00Z">
              <w:r w:rsidDel="00215B84">
                <w:delText>Up</w:delText>
              </w:r>
            </w:del>
          </w:p>
        </w:tc>
        <w:tc>
          <w:tcPr>
            <w:tcW w:w="2311" w:type="dxa"/>
            <w:shd w:val="clear" w:color="auto" w:fill="F2DBDB" w:themeFill="accent2" w:themeFillTint="33"/>
          </w:tcPr>
          <w:p w14:paraId="3F931E29" w14:textId="62199F6B" w:rsidR="0083152B" w:rsidDel="00215B84" w:rsidRDefault="0083152B" w:rsidP="008B221E">
            <w:pPr>
              <w:rPr>
                <w:del w:id="7207" w:author="Michael Bell" w:date="2013-05-06T18:32:00Z"/>
              </w:rPr>
            </w:pPr>
            <w:del w:id="7208" w:author="Michael Bell" w:date="2013-05-06T18:32:00Z">
              <w:r w:rsidDel="00215B84">
                <w:delText>-</w:delText>
              </w:r>
            </w:del>
          </w:p>
        </w:tc>
        <w:tc>
          <w:tcPr>
            <w:tcW w:w="2311" w:type="dxa"/>
          </w:tcPr>
          <w:p w14:paraId="09F8E2B7" w14:textId="0C05C58F" w:rsidR="0083152B" w:rsidDel="00215B84" w:rsidRDefault="0083152B" w:rsidP="008B221E">
            <w:pPr>
              <w:rPr>
                <w:del w:id="7209" w:author="Michael Bell" w:date="2013-05-06T18:32:00Z"/>
              </w:rPr>
            </w:pPr>
          </w:p>
        </w:tc>
      </w:tr>
      <w:tr w:rsidR="0083152B" w:rsidDel="00215B84" w14:paraId="0975DA70" w14:textId="36A754F1" w:rsidTr="008B221E">
        <w:trPr>
          <w:del w:id="7210" w:author="Michael Bell" w:date="2013-05-06T18:32:00Z"/>
        </w:trPr>
        <w:tc>
          <w:tcPr>
            <w:tcW w:w="2310" w:type="dxa"/>
            <w:shd w:val="clear" w:color="auto" w:fill="F2DBDB" w:themeFill="accent2" w:themeFillTint="33"/>
          </w:tcPr>
          <w:p w14:paraId="1DF5C570" w14:textId="38BD4A9A" w:rsidR="0083152B" w:rsidDel="00215B84" w:rsidRDefault="0083152B" w:rsidP="008B221E">
            <w:pPr>
              <w:rPr>
                <w:del w:id="7211" w:author="Michael Bell" w:date="2013-05-06T18:32:00Z"/>
              </w:rPr>
            </w:pPr>
          </w:p>
        </w:tc>
        <w:tc>
          <w:tcPr>
            <w:tcW w:w="2310" w:type="dxa"/>
            <w:shd w:val="clear" w:color="auto" w:fill="F2DBDB" w:themeFill="accent2" w:themeFillTint="33"/>
          </w:tcPr>
          <w:p w14:paraId="78A41DCB" w14:textId="50E3CAC3" w:rsidR="0083152B" w:rsidDel="00215B84" w:rsidRDefault="0083152B" w:rsidP="008B221E">
            <w:pPr>
              <w:rPr>
                <w:del w:id="7212" w:author="Michael Bell" w:date="2013-05-06T18:32:00Z"/>
              </w:rPr>
            </w:pPr>
            <w:del w:id="7213" w:author="Michael Bell" w:date="2013-05-06T18:32:00Z">
              <w:r w:rsidDel="00215B84">
                <w:delText>Down</w:delText>
              </w:r>
            </w:del>
          </w:p>
        </w:tc>
        <w:tc>
          <w:tcPr>
            <w:tcW w:w="2311" w:type="dxa"/>
            <w:shd w:val="clear" w:color="auto" w:fill="F2DBDB" w:themeFill="accent2" w:themeFillTint="33"/>
          </w:tcPr>
          <w:p w14:paraId="4B17F938" w14:textId="4DE68C5B" w:rsidR="0083152B" w:rsidDel="00215B84" w:rsidRDefault="0083152B" w:rsidP="008B221E">
            <w:pPr>
              <w:rPr>
                <w:del w:id="7214" w:author="Michael Bell" w:date="2013-05-06T18:32:00Z"/>
              </w:rPr>
            </w:pPr>
            <w:del w:id="7215" w:author="Michael Bell" w:date="2013-05-06T18:32:00Z">
              <w:r w:rsidDel="00215B84">
                <w:delText>Backlight</w:delText>
              </w:r>
            </w:del>
          </w:p>
        </w:tc>
        <w:tc>
          <w:tcPr>
            <w:tcW w:w="2311" w:type="dxa"/>
          </w:tcPr>
          <w:p w14:paraId="71C0B893" w14:textId="20A36005" w:rsidR="0083152B" w:rsidDel="00215B84" w:rsidRDefault="0083152B" w:rsidP="008B221E">
            <w:pPr>
              <w:rPr>
                <w:del w:id="7216" w:author="Michael Bell" w:date="2013-05-06T18:32:00Z"/>
              </w:rPr>
            </w:pPr>
          </w:p>
        </w:tc>
      </w:tr>
      <w:tr w:rsidR="0083152B" w:rsidDel="00215B84" w14:paraId="0FC05191" w14:textId="3832E561" w:rsidTr="008B221E">
        <w:trPr>
          <w:del w:id="7217" w:author="Michael Bell" w:date="2013-05-06T18:32:00Z"/>
        </w:trPr>
        <w:tc>
          <w:tcPr>
            <w:tcW w:w="2310" w:type="dxa"/>
            <w:shd w:val="clear" w:color="auto" w:fill="F2DBDB" w:themeFill="accent2" w:themeFillTint="33"/>
          </w:tcPr>
          <w:p w14:paraId="0949B80F" w14:textId="4C727313" w:rsidR="0083152B" w:rsidDel="00215B84" w:rsidRDefault="0083152B" w:rsidP="008B221E">
            <w:pPr>
              <w:rPr>
                <w:del w:id="7218" w:author="Michael Bell" w:date="2013-05-06T18:32:00Z"/>
              </w:rPr>
            </w:pPr>
          </w:p>
        </w:tc>
        <w:tc>
          <w:tcPr>
            <w:tcW w:w="2310" w:type="dxa"/>
            <w:shd w:val="clear" w:color="auto" w:fill="F2DBDB" w:themeFill="accent2" w:themeFillTint="33"/>
          </w:tcPr>
          <w:p w14:paraId="6C26C1DB" w14:textId="5DB56B5B" w:rsidR="0083152B" w:rsidDel="00215B84" w:rsidRDefault="0083152B" w:rsidP="008B221E">
            <w:pPr>
              <w:rPr>
                <w:del w:id="7219" w:author="Michael Bell" w:date="2013-05-06T18:32:00Z"/>
              </w:rPr>
            </w:pPr>
            <w:del w:id="7220" w:author="Michael Bell" w:date="2013-05-06T18:32:00Z">
              <w:r w:rsidDel="00215B84">
                <w:delText>Left</w:delText>
              </w:r>
            </w:del>
          </w:p>
        </w:tc>
        <w:tc>
          <w:tcPr>
            <w:tcW w:w="2311" w:type="dxa"/>
            <w:shd w:val="clear" w:color="auto" w:fill="F2DBDB" w:themeFill="accent2" w:themeFillTint="33"/>
          </w:tcPr>
          <w:p w14:paraId="25E7E76B" w14:textId="13E45887" w:rsidR="0083152B" w:rsidDel="00215B84" w:rsidRDefault="0083152B" w:rsidP="008B221E">
            <w:pPr>
              <w:rPr>
                <w:del w:id="7221" w:author="Michael Bell" w:date="2013-05-06T18:32:00Z"/>
              </w:rPr>
            </w:pPr>
            <w:del w:id="7222" w:author="Michael Bell" w:date="2013-05-06T18:32:00Z">
              <w:r w:rsidDel="00215B84">
                <w:delText>Settings</w:delText>
              </w:r>
            </w:del>
          </w:p>
        </w:tc>
        <w:tc>
          <w:tcPr>
            <w:tcW w:w="2311" w:type="dxa"/>
          </w:tcPr>
          <w:p w14:paraId="4CA5CD43" w14:textId="3A24FE0C" w:rsidR="0083152B" w:rsidDel="00215B84" w:rsidRDefault="0083152B" w:rsidP="008B221E">
            <w:pPr>
              <w:rPr>
                <w:del w:id="7223" w:author="Michael Bell" w:date="2013-05-06T18:32:00Z"/>
              </w:rPr>
            </w:pPr>
          </w:p>
        </w:tc>
      </w:tr>
      <w:tr w:rsidR="0083152B" w:rsidDel="00215B84" w14:paraId="64397E17" w14:textId="0B464BBD" w:rsidTr="008B221E">
        <w:trPr>
          <w:del w:id="7224" w:author="Michael Bell" w:date="2013-05-06T18:32:00Z"/>
        </w:trPr>
        <w:tc>
          <w:tcPr>
            <w:tcW w:w="2310" w:type="dxa"/>
            <w:shd w:val="clear" w:color="auto" w:fill="F2DBDB" w:themeFill="accent2" w:themeFillTint="33"/>
          </w:tcPr>
          <w:p w14:paraId="6005F36D" w14:textId="13969DF9" w:rsidR="0083152B" w:rsidDel="00215B84" w:rsidRDefault="0083152B" w:rsidP="008B221E">
            <w:pPr>
              <w:rPr>
                <w:del w:id="7225" w:author="Michael Bell" w:date="2013-05-06T18:32:00Z"/>
              </w:rPr>
            </w:pPr>
          </w:p>
        </w:tc>
        <w:tc>
          <w:tcPr>
            <w:tcW w:w="2310" w:type="dxa"/>
            <w:shd w:val="clear" w:color="auto" w:fill="F2DBDB" w:themeFill="accent2" w:themeFillTint="33"/>
          </w:tcPr>
          <w:p w14:paraId="5F588EF0" w14:textId="143703DF" w:rsidR="0083152B" w:rsidDel="00215B84" w:rsidRDefault="0083152B" w:rsidP="008B221E">
            <w:pPr>
              <w:rPr>
                <w:del w:id="7226" w:author="Michael Bell" w:date="2013-05-06T18:32:00Z"/>
              </w:rPr>
            </w:pPr>
            <w:del w:id="7227" w:author="Michael Bell" w:date="2013-05-06T18:32:00Z">
              <w:r w:rsidDel="00215B84">
                <w:delText>Right</w:delText>
              </w:r>
            </w:del>
          </w:p>
        </w:tc>
        <w:tc>
          <w:tcPr>
            <w:tcW w:w="2311" w:type="dxa"/>
            <w:shd w:val="clear" w:color="auto" w:fill="F2DBDB" w:themeFill="accent2" w:themeFillTint="33"/>
          </w:tcPr>
          <w:p w14:paraId="63706E11" w14:textId="1D9C2E26" w:rsidR="0083152B" w:rsidDel="00215B84" w:rsidRDefault="0083152B" w:rsidP="008B221E">
            <w:pPr>
              <w:rPr>
                <w:del w:id="7228" w:author="Michael Bell" w:date="2013-05-06T18:32:00Z"/>
              </w:rPr>
            </w:pPr>
            <w:del w:id="7229" w:author="Michael Bell" w:date="2013-05-06T18:32:00Z">
              <w:r w:rsidDel="00215B84">
                <w:delText>-</w:delText>
              </w:r>
            </w:del>
          </w:p>
        </w:tc>
        <w:tc>
          <w:tcPr>
            <w:tcW w:w="2311" w:type="dxa"/>
          </w:tcPr>
          <w:p w14:paraId="6B3B7D0E" w14:textId="0BA31AC2" w:rsidR="0083152B" w:rsidDel="00215B84" w:rsidRDefault="0083152B" w:rsidP="008B221E">
            <w:pPr>
              <w:rPr>
                <w:del w:id="7230" w:author="Michael Bell" w:date="2013-05-06T18:32:00Z"/>
              </w:rPr>
            </w:pPr>
          </w:p>
        </w:tc>
      </w:tr>
      <w:tr w:rsidR="0083152B" w:rsidDel="00215B84" w14:paraId="6AD6201E" w14:textId="03C1F133" w:rsidTr="008B221E">
        <w:trPr>
          <w:del w:id="7231" w:author="Michael Bell" w:date="2013-05-06T18:32:00Z"/>
        </w:trPr>
        <w:tc>
          <w:tcPr>
            <w:tcW w:w="2310" w:type="dxa"/>
            <w:shd w:val="clear" w:color="auto" w:fill="F2DBDB" w:themeFill="accent2" w:themeFillTint="33"/>
          </w:tcPr>
          <w:p w14:paraId="0CA729E0" w14:textId="22D43B2C" w:rsidR="0083152B" w:rsidDel="00215B84" w:rsidRDefault="0083152B" w:rsidP="008B221E">
            <w:pPr>
              <w:rPr>
                <w:del w:id="7232" w:author="Michael Bell" w:date="2013-05-06T18:32:00Z"/>
              </w:rPr>
            </w:pPr>
            <w:del w:id="7233" w:author="Michael Bell" w:date="2013-05-06T18:32:00Z">
              <w:r w:rsidDel="00215B84">
                <w:delText>Backlight</w:delText>
              </w:r>
            </w:del>
          </w:p>
        </w:tc>
        <w:tc>
          <w:tcPr>
            <w:tcW w:w="2310" w:type="dxa"/>
            <w:shd w:val="clear" w:color="auto" w:fill="F2DBDB" w:themeFill="accent2" w:themeFillTint="33"/>
          </w:tcPr>
          <w:p w14:paraId="03FE30F9" w14:textId="42EED296" w:rsidR="0083152B" w:rsidDel="00215B84" w:rsidRDefault="0083152B" w:rsidP="008B221E">
            <w:pPr>
              <w:rPr>
                <w:del w:id="7234" w:author="Michael Bell" w:date="2013-05-06T18:32:00Z"/>
              </w:rPr>
            </w:pPr>
            <w:del w:id="7235" w:author="Michael Bell" w:date="2013-05-06T18:32:00Z">
              <w:r w:rsidDel="00215B84">
                <w:delText>Up</w:delText>
              </w:r>
            </w:del>
          </w:p>
        </w:tc>
        <w:tc>
          <w:tcPr>
            <w:tcW w:w="2311" w:type="dxa"/>
            <w:shd w:val="clear" w:color="auto" w:fill="F2DBDB" w:themeFill="accent2" w:themeFillTint="33"/>
          </w:tcPr>
          <w:p w14:paraId="49A97595" w14:textId="5F11A8E5" w:rsidR="0083152B" w:rsidDel="00215B84" w:rsidRDefault="0083152B" w:rsidP="008B221E">
            <w:pPr>
              <w:rPr>
                <w:del w:id="7236" w:author="Michael Bell" w:date="2013-05-06T18:32:00Z"/>
              </w:rPr>
            </w:pPr>
            <w:del w:id="7237" w:author="Michael Bell" w:date="2013-05-06T18:32:00Z">
              <w:r w:rsidDel="00215B84">
                <w:delText>Top Speed</w:delText>
              </w:r>
            </w:del>
          </w:p>
        </w:tc>
        <w:tc>
          <w:tcPr>
            <w:tcW w:w="2311" w:type="dxa"/>
          </w:tcPr>
          <w:p w14:paraId="0510A6A8" w14:textId="43894251" w:rsidR="0083152B" w:rsidDel="00215B84" w:rsidRDefault="0083152B" w:rsidP="008B221E">
            <w:pPr>
              <w:rPr>
                <w:del w:id="7238" w:author="Michael Bell" w:date="2013-05-06T18:32:00Z"/>
              </w:rPr>
            </w:pPr>
          </w:p>
        </w:tc>
      </w:tr>
      <w:tr w:rsidR="0083152B" w:rsidDel="00215B84" w14:paraId="680EEDB9" w14:textId="3560A389" w:rsidTr="008B221E">
        <w:trPr>
          <w:del w:id="7239" w:author="Michael Bell" w:date="2013-05-06T18:32:00Z"/>
        </w:trPr>
        <w:tc>
          <w:tcPr>
            <w:tcW w:w="2310" w:type="dxa"/>
            <w:shd w:val="clear" w:color="auto" w:fill="F2DBDB" w:themeFill="accent2" w:themeFillTint="33"/>
          </w:tcPr>
          <w:p w14:paraId="339B1BBB" w14:textId="424EE7DA" w:rsidR="0083152B" w:rsidDel="00215B84" w:rsidRDefault="0083152B" w:rsidP="008B221E">
            <w:pPr>
              <w:rPr>
                <w:del w:id="7240" w:author="Michael Bell" w:date="2013-05-06T18:32:00Z"/>
              </w:rPr>
            </w:pPr>
          </w:p>
        </w:tc>
        <w:tc>
          <w:tcPr>
            <w:tcW w:w="2310" w:type="dxa"/>
            <w:shd w:val="clear" w:color="auto" w:fill="F2DBDB" w:themeFill="accent2" w:themeFillTint="33"/>
          </w:tcPr>
          <w:p w14:paraId="6083A016" w14:textId="6821641E" w:rsidR="0083152B" w:rsidDel="00215B84" w:rsidRDefault="0083152B" w:rsidP="008B221E">
            <w:pPr>
              <w:rPr>
                <w:del w:id="7241" w:author="Michael Bell" w:date="2013-05-06T18:32:00Z"/>
              </w:rPr>
            </w:pPr>
            <w:del w:id="7242" w:author="Michael Bell" w:date="2013-05-06T18:32:00Z">
              <w:r w:rsidDel="00215B84">
                <w:delText>Down</w:delText>
              </w:r>
            </w:del>
          </w:p>
        </w:tc>
        <w:tc>
          <w:tcPr>
            <w:tcW w:w="2311" w:type="dxa"/>
            <w:shd w:val="clear" w:color="auto" w:fill="F2DBDB" w:themeFill="accent2" w:themeFillTint="33"/>
          </w:tcPr>
          <w:p w14:paraId="34A14CF3" w14:textId="640ACF81" w:rsidR="0083152B" w:rsidDel="00215B84" w:rsidRDefault="0083152B" w:rsidP="008B221E">
            <w:pPr>
              <w:rPr>
                <w:del w:id="7243" w:author="Michael Bell" w:date="2013-05-06T18:32:00Z"/>
              </w:rPr>
            </w:pPr>
            <w:del w:id="7244" w:author="Michael Bell" w:date="2013-05-06T18:32:00Z">
              <w:r w:rsidDel="00215B84">
                <w:delText>-</w:delText>
              </w:r>
            </w:del>
          </w:p>
        </w:tc>
        <w:tc>
          <w:tcPr>
            <w:tcW w:w="2311" w:type="dxa"/>
          </w:tcPr>
          <w:p w14:paraId="2B11E1C4" w14:textId="0DC76454" w:rsidR="0083152B" w:rsidDel="00215B84" w:rsidRDefault="0083152B" w:rsidP="008B221E">
            <w:pPr>
              <w:rPr>
                <w:del w:id="7245" w:author="Michael Bell" w:date="2013-05-06T18:32:00Z"/>
              </w:rPr>
            </w:pPr>
          </w:p>
        </w:tc>
      </w:tr>
      <w:tr w:rsidR="0083152B" w:rsidDel="00215B84" w14:paraId="5208CE93" w14:textId="0A08184F" w:rsidTr="008B221E">
        <w:trPr>
          <w:del w:id="7246" w:author="Michael Bell" w:date="2013-05-06T18:32:00Z"/>
        </w:trPr>
        <w:tc>
          <w:tcPr>
            <w:tcW w:w="2310" w:type="dxa"/>
            <w:shd w:val="clear" w:color="auto" w:fill="F2DBDB" w:themeFill="accent2" w:themeFillTint="33"/>
          </w:tcPr>
          <w:p w14:paraId="1FC2C407" w14:textId="576EA160" w:rsidR="0083152B" w:rsidDel="00215B84" w:rsidRDefault="0083152B" w:rsidP="008B221E">
            <w:pPr>
              <w:rPr>
                <w:del w:id="7247" w:author="Michael Bell" w:date="2013-05-06T18:32:00Z"/>
              </w:rPr>
            </w:pPr>
          </w:p>
        </w:tc>
        <w:tc>
          <w:tcPr>
            <w:tcW w:w="2310" w:type="dxa"/>
            <w:shd w:val="clear" w:color="auto" w:fill="F2DBDB" w:themeFill="accent2" w:themeFillTint="33"/>
          </w:tcPr>
          <w:p w14:paraId="0DE6F0A6" w14:textId="4A31BB36" w:rsidR="0083152B" w:rsidDel="00215B84" w:rsidRDefault="0083152B" w:rsidP="008B221E">
            <w:pPr>
              <w:rPr>
                <w:del w:id="7248" w:author="Michael Bell" w:date="2013-05-06T18:32:00Z"/>
              </w:rPr>
            </w:pPr>
            <w:del w:id="7249" w:author="Michael Bell" w:date="2013-05-06T18:32:00Z">
              <w:r w:rsidDel="00215B84">
                <w:delText>Left</w:delText>
              </w:r>
            </w:del>
          </w:p>
        </w:tc>
        <w:tc>
          <w:tcPr>
            <w:tcW w:w="2311" w:type="dxa"/>
            <w:shd w:val="clear" w:color="auto" w:fill="F2DBDB" w:themeFill="accent2" w:themeFillTint="33"/>
          </w:tcPr>
          <w:p w14:paraId="6FAADB4E" w14:textId="70E7F090" w:rsidR="0083152B" w:rsidDel="00215B84" w:rsidRDefault="0083152B" w:rsidP="008B221E">
            <w:pPr>
              <w:rPr>
                <w:del w:id="7250" w:author="Michael Bell" w:date="2013-05-06T18:32:00Z"/>
              </w:rPr>
            </w:pPr>
            <w:del w:id="7251" w:author="Michael Bell" w:date="2013-05-06T18:32:00Z">
              <w:r w:rsidDel="00215B84">
                <w:delText>Settings</w:delText>
              </w:r>
            </w:del>
          </w:p>
        </w:tc>
        <w:tc>
          <w:tcPr>
            <w:tcW w:w="2311" w:type="dxa"/>
          </w:tcPr>
          <w:p w14:paraId="08AC38B9" w14:textId="0D04BE60" w:rsidR="0083152B" w:rsidDel="00215B84" w:rsidRDefault="0083152B" w:rsidP="008B221E">
            <w:pPr>
              <w:rPr>
                <w:del w:id="7252" w:author="Michael Bell" w:date="2013-05-06T18:32:00Z"/>
              </w:rPr>
            </w:pPr>
          </w:p>
        </w:tc>
      </w:tr>
      <w:tr w:rsidR="0083152B" w:rsidDel="00215B84" w14:paraId="32970EAB" w14:textId="63909944" w:rsidTr="008B221E">
        <w:trPr>
          <w:del w:id="7253" w:author="Michael Bell" w:date="2013-05-06T18:32:00Z"/>
        </w:trPr>
        <w:tc>
          <w:tcPr>
            <w:tcW w:w="2310" w:type="dxa"/>
            <w:shd w:val="clear" w:color="auto" w:fill="F2DBDB" w:themeFill="accent2" w:themeFillTint="33"/>
          </w:tcPr>
          <w:p w14:paraId="36E9AE2D" w14:textId="73994159" w:rsidR="0083152B" w:rsidDel="00215B84" w:rsidRDefault="0083152B" w:rsidP="008B221E">
            <w:pPr>
              <w:rPr>
                <w:del w:id="7254" w:author="Michael Bell" w:date="2013-05-06T18:32:00Z"/>
              </w:rPr>
            </w:pPr>
          </w:p>
        </w:tc>
        <w:tc>
          <w:tcPr>
            <w:tcW w:w="2310" w:type="dxa"/>
            <w:shd w:val="clear" w:color="auto" w:fill="F2DBDB" w:themeFill="accent2" w:themeFillTint="33"/>
          </w:tcPr>
          <w:p w14:paraId="3DCBC6D8" w14:textId="596CEB71" w:rsidR="0083152B" w:rsidDel="00215B84" w:rsidRDefault="0083152B" w:rsidP="008B221E">
            <w:pPr>
              <w:rPr>
                <w:del w:id="7255" w:author="Michael Bell" w:date="2013-05-06T18:32:00Z"/>
              </w:rPr>
            </w:pPr>
            <w:del w:id="7256" w:author="Michael Bell" w:date="2013-05-06T18:32:00Z">
              <w:r w:rsidDel="00215B84">
                <w:delText>Right</w:delText>
              </w:r>
            </w:del>
          </w:p>
        </w:tc>
        <w:tc>
          <w:tcPr>
            <w:tcW w:w="2311" w:type="dxa"/>
            <w:shd w:val="clear" w:color="auto" w:fill="F2DBDB" w:themeFill="accent2" w:themeFillTint="33"/>
          </w:tcPr>
          <w:p w14:paraId="4D9825C8" w14:textId="42912E7C" w:rsidR="0083152B" w:rsidDel="00215B84" w:rsidRDefault="0083152B" w:rsidP="008B221E">
            <w:pPr>
              <w:rPr>
                <w:del w:id="7257" w:author="Michael Bell" w:date="2013-05-06T18:32:00Z"/>
              </w:rPr>
            </w:pPr>
            <w:del w:id="7258" w:author="Michael Bell" w:date="2013-05-06T18:32:00Z">
              <w:r w:rsidDel="00215B84">
                <w:delText>-</w:delText>
              </w:r>
            </w:del>
          </w:p>
        </w:tc>
        <w:tc>
          <w:tcPr>
            <w:tcW w:w="2311" w:type="dxa"/>
          </w:tcPr>
          <w:p w14:paraId="60EE5746" w14:textId="56B11C1E" w:rsidR="0083152B" w:rsidDel="00215B84" w:rsidRDefault="0083152B" w:rsidP="008B221E">
            <w:pPr>
              <w:rPr>
                <w:del w:id="7259" w:author="Michael Bell" w:date="2013-05-06T18:32:00Z"/>
              </w:rPr>
            </w:pPr>
          </w:p>
        </w:tc>
      </w:tr>
    </w:tbl>
    <w:p w14:paraId="533562C6" w14:textId="3D54B4E6" w:rsidR="0083152B" w:rsidDel="00215B84" w:rsidRDefault="0083152B">
      <w:pPr>
        <w:rPr>
          <w:del w:id="7260" w:author="Michael Bell" w:date="2013-05-06T18:32:00Z"/>
        </w:rPr>
      </w:pPr>
    </w:p>
    <w:p w14:paraId="5BEF7A9C" w14:textId="7B2852D9" w:rsidR="0083152B" w:rsidDel="00215B84" w:rsidRDefault="0083152B" w:rsidP="0083152B">
      <w:pPr>
        <w:pStyle w:val="Heading3"/>
        <w:rPr>
          <w:del w:id="7261" w:author="Michael Bell" w:date="2013-05-06T18:32:00Z"/>
        </w:rPr>
      </w:pPr>
      <w:del w:id="7262" w:author="Michael Bell" w:date="2013-05-06T18:32:00Z">
        <w:r w:rsidDel="00215B84">
          <w:delText>train on the track testing</w:delText>
        </w:r>
      </w:del>
    </w:p>
    <w:p w14:paraId="5C48B4E1" w14:textId="5E910028" w:rsidR="0083152B" w:rsidDel="00215B84" w:rsidRDefault="0083152B" w:rsidP="0083152B">
      <w:pPr>
        <w:rPr>
          <w:del w:id="7263" w:author="Michael Bell" w:date="2013-05-06T18:32:00Z"/>
        </w:rPr>
      </w:pPr>
      <w:del w:id="7264" w:author="Michael Bell" w:date="2013-05-06T18:32:00Z">
        <w:r w:rsidDel="00215B84">
          <w:rPr>
            <w:noProof/>
            <w:lang w:eastAsia="en-GB"/>
          </w:rPr>
          <w:drawing>
            <wp:inline distT="0" distB="0" distL="0" distR="0" wp14:anchorId="49E15D61" wp14:editId="65C81C1E">
              <wp:extent cx="5678154" cy="2873449"/>
              <wp:effectExtent l="0" t="0" r="12065" b="0"/>
              <wp:docPr id="47" name="Picture 47"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82">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6C4FF86C" w14:textId="6DEC9424" w:rsidR="0083152B" w:rsidDel="00215B84" w:rsidRDefault="0083152B" w:rsidP="0083152B">
      <w:pPr>
        <w:rPr>
          <w:del w:id="7265" w:author="Michael Bell" w:date="2013-05-06T18:32:00Z"/>
        </w:rPr>
      </w:pPr>
    </w:p>
    <w:tbl>
      <w:tblPr>
        <w:tblStyle w:val="TableGrid"/>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1306"/>
        <w:gridCol w:w="991"/>
        <w:gridCol w:w="991"/>
        <w:gridCol w:w="992"/>
        <w:gridCol w:w="992"/>
        <w:gridCol w:w="992"/>
        <w:gridCol w:w="992"/>
        <w:gridCol w:w="993"/>
        <w:gridCol w:w="993"/>
      </w:tblGrid>
      <w:tr w:rsidR="0083152B" w:rsidDel="00215B84" w14:paraId="11CA508D" w14:textId="7C41D750" w:rsidTr="008B221E">
        <w:trPr>
          <w:del w:id="7266" w:author="Michael Bell" w:date="2013-05-06T18:32:00Z"/>
        </w:trPr>
        <w:tc>
          <w:tcPr>
            <w:tcW w:w="1010" w:type="dxa"/>
            <w:tcBorders>
              <w:top w:val="nil"/>
              <w:left w:val="nil"/>
              <w:bottom w:val="nil"/>
              <w:right w:val="nil"/>
            </w:tcBorders>
            <w:shd w:val="clear" w:color="auto" w:fill="auto"/>
          </w:tcPr>
          <w:p w14:paraId="52FA3B86" w14:textId="27FC2CCE" w:rsidR="0083152B" w:rsidDel="00215B84" w:rsidRDefault="0083152B" w:rsidP="008B221E">
            <w:pPr>
              <w:rPr>
                <w:del w:id="7267" w:author="Michael Bell" w:date="2013-05-06T18:32:00Z"/>
              </w:rPr>
            </w:pPr>
          </w:p>
        </w:tc>
        <w:tc>
          <w:tcPr>
            <w:tcW w:w="1028" w:type="dxa"/>
            <w:tcBorders>
              <w:top w:val="nil"/>
              <w:left w:val="nil"/>
              <w:bottom w:val="nil"/>
            </w:tcBorders>
            <w:shd w:val="clear" w:color="auto" w:fill="auto"/>
          </w:tcPr>
          <w:p w14:paraId="64CA59EC" w14:textId="104F9AE7" w:rsidR="0083152B" w:rsidDel="00215B84" w:rsidRDefault="0083152B" w:rsidP="008B221E">
            <w:pPr>
              <w:rPr>
                <w:del w:id="7268" w:author="Michael Bell" w:date="2013-05-06T18:32:00Z"/>
              </w:rPr>
            </w:pPr>
          </w:p>
        </w:tc>
        <w:tc>
          <w:tcPr>
            <w:tcW w:w="7204" w:type="dxa"/>
            <w:gridSpan w:val="7"/>
            <w:shd w:val="clear" w:color="auto" w:fill="F2DBDB" w:themeFill="accent2" w:themeFillTint="33"/>
          </w:tcPr>
          <w:p w14:paraId="41E88F32" w14:textId="58F64F02" w:rsidR="0083152B" w:rsidDel="00215B84" w:rsidRDefault="0083152B" w:rsidP="008B221E">
            <w:pPr>
              <w:jc w:val="center"/>
              <w:rPr>
                <w:del w:id="7269" w:author="Michael Bell" w:date="2013-05-06T18:32:00Z"/>
              </w:rPr>
            </w:pPr>
            <w:del w:id="7270" w:author="Michael Bell" w:date="2013-05-06T18:32:00Z">
              <w:r w:rsidDel="00215B84">
                <w:delText>Start</w:delText>
              </w:r>
            </w:del>
          </w:p>
        </w:tc>
      </w:tr>
      <w:tr w:rsidR="0083152B" w:rsidDel="00215B84" w14:paraId="4FF7B638" w14:textId="48EA7476" w:rsidTr="008B221E">
        <w:trPr>
          <w:del w:id="7271" w:author="Michael Bell" w:date="2013-05-06T18:32:00Z"/>
        </w:trPr>
        <w:tc>
          <w:tcPr>
            <w:tcW w:w="1010" w:type="dxa"/>
            <w:tcBorders>
              <w:top w:val="nil"/>
              <w:left w:val="nil"/>
              <w:right w:val="nil"/>
            </w:tcBorders>
            <w:shd w:val="clear" w:color="auto" w:fill="auto"/>
          </w:tcPr>
          <w:p w14:paraId="1980ED78" w14:textId="04EE253B" w:rsidR="0083152B" w:rsidDel="00215B84" w:rsidRDefault="0083152B" w:rsidP="008B221E">
            <w:pPr>
              <w:rPr>
                <w:del w:id="7272" w:author="Michael Bell" w:date="2013-05-06T18:32:00Z"/>
              </w:rPr>
            </w:pPr>
          </w:p>
        </w:tc>
        <w:tc>
          <w:tcPr>
            <w:tcW w:w="1028" w:type="dxa"/>
            <w:tcBorders>
              <w:top w:val="nil"/>
              <w:left w:val="nil"/>
            </w:tcBorders>
            <w:shd w:val="clear" w:color="auto" w:fill="auto"/>
          </w:tcPr>
          <w:p w14:paraId="0222C992" w14:textId="3F170401" w:rsidR="0083152B" w:rsidDel="00215B84" w:rsidRDefault="0083152B" w:rsidP="008B221E">
            <w:pPr>
              <w:rPr>
                <w:del w:id="7273" w:author="Michael Bell" w:date="2013-05-06T18:32:00Z"/>
              </w:rPr>
            </w:pPr>
          </w:p>
        </w:tc>
        <w:tc>
          <w:tcPr>
            <w:tcW w:w="1028" w:type="dxa"/>
            <w:shd w:val="clear" w:color="auto" w:fill="F2DBDB" w:themeFill="accent2" w:themeFillTint="33"/>
          </w:tcPr>
          <w:p w14:paraId="0B9BA9A1" w14:textId="71015D59" w:rsidR="0083152B" w:rsidDel="00215B84" w:rsidRDefault="0083152B" w:rsidP="008B221E">
            <w:pPr>
              <w:rPr>
                <w:del w:id="7274" w:author="Michael Bell" w:date="2013-05-06T18:32:00Z"/>
              </w:rPr>
            </w:pPr>
            <w:del w:id="7275" w:author="Michael Bell" w:date="2013-05-06T18:32:00Z">
              <w:r w:rsidDel="00215B84">
                <w:delText>1</w:delText>
              </w:r>
            </w:del>
          </w:p>
        </w:tc>
        <w:tc>
          <w:tcPr>
            <w:tcW w:w="1029" w:type="dxa"/>
            <w:shd w:val="clear" w:color="auto" w:fill="F2DBDB" w:themeFill="accent2" w:themeFillTint="33"/>
          </w:tcPr>
          <w:p w14:paraId="6DC732D2" w14:textId="5C670801" w:rsidR="0083152B" w:rsidDel="00215B84" w:rsidRDefault="0083152B" w:rsidP="008B221E">
            <w:pPr>
              <w:rPr>
                <w:del w:id="7276" w:author="Michael Bell" w:date="2013-05-06T18:32:00Z"/>
              </w:rPr>
            </w:pPr>
            <w:del w:id="7277" w:author="Michael Bell" w:date="2013-05-06T18:32:00Z">
              <w:r w:rsidDel="00215B84">
                <w:delText>2</w:delText>
              </w:r>
            </w:del>
          </w:p>
        </w:tc>
        <w:tc>
          <w:tcPr>
            <w:tcW w:w="1029" w:type="dxa"/>
            <w:shd w:val="clear" w:color="auto" w:fill="F2DBDB" w:themeFill="accent2" w:themeFillTint="33"/>
          </w:tcPr>
          <w:p w14:paraId="0DF58F01" w14:textId="77AB051F" w:rsidR="0083152B" w:rsidDel="00215B84" w:rsidRDefault="0083152B" w:rsidP="008B221E">
            <w:pPr>
              <w:rPr>
                <w:del w:id="7278" w:author="Michael Bell" w:date="2013-05-06T18:32:00Z"/>
              </w:rPr>
            </w:pPr>
            <w:del w:id="7279" w:author="Michael Bell" w:date="2013-05-06T18:32:00Z">
              <w:r w:rsidDel="00215B84">
                <w:delText>3</w:delText>
              </w:r>
            </w:del>
          </w:p>
        </w:tc>
        <w:tc>
          <w:tcPr>
            <w:tcW w:w="1029" w:type="dxa"/>
            <w:shd w:val="clear" w:color="auto" w:fill="F2DBDB" w:themeFill="accent2" w:themeFillTint="33"/>
          </w:tcPr>
          <w:p w14:paraId="207BD323" w14:textId="76F072A4" w:rsidR="0083152B" w:rsidDel="00215B84" w:rsidRDefault="0083152B" w:rsidP="008B221E">
            <w:pPr>
              <w:rPr>
                <w:del w:id="7280" w:author="Michael Bell" w:date="2013-05-06T18:32:00Z"/>
              </w:rPr>
            </w:pPr>
            <w:del w:id="7281" w:author="Michael Bell" w:date="2013-05-06T18:32:00Z">
              <w:r w:rsidDel="00215B84">
                <w:delText>4</w:delText>
              </w:r>
            </w:del>
          </w:p>
        </w:tc>
        <w:tc>
          <w:tcPr>
            <w:tcW w:w="1029" w:type="dxa"/>
            <w:shd w:val="clear" w:color="auto" w:fill="F2DBDB" w:themeFill="accent2" w:themeFillTint="33"/>
          </w:tcPr>
          <w:p w14:paraId="495F9AEA" w14:textId="016AEB81" w:rsidR="0083152B" w:rsidDel="00215B84" w:rsidRDefault="0083152B" w:rsidP="008B221E">
            <w:pPr>
              <w:rPr>
                <w:del w:id="7282" w:author="Michael Bell" w:date="2013-05-06T18:32:00Z"/>
              </w:rPr>
            </w:pPr>
            <w:del w:id="7283" w:author="Michael Bell" w:date="2013-05-06T18:32:00Z">
              <w:r w:rsidDel="00215B84">
                <w:delText>5</w:delText>
              </w:r>
            </w:del>
          </w:p>
        </w:tc>
        <w:tc>
          <w:tcPr>
            <w:tcW w:w="1030" w:type="dxa"/>
            <w:shd w:val="clear" w:color="auto" w:fill="F2DBDB" w:themeFill="accent2" w:themeFillTint="33"/>
          </w:tcPr>
          <w:p w14:paraId="73C6DB7F" w14:textId="7DD952F5" w:rsidR="0083152B" w:rsidDel="00215B84" w:rsidRDefault="0083152B" w:rsidP="008B221E">
            <w:pPr>
              <w:rPr>
                <w:del w:id="7284" w:author="Michael Bell" w:date="2013-05-06T18:32:00Z"/>
              </w:rPr>
            </w:pPr>
            <w:del w:id="7285" w:author="Michael Bell" w:date="2013-05-06T18:32:00Z">
              <w:r w:rsidDel="00215B84">
                <w:delText>6</w:delText>
              </w:r>
            </w:del>
          </w:p>
        </w:tc>
        <w:tc>
          <w:tcPr>
            <w:tcW w:w="1030" w:type="dxa"/>
            <w:shd w:val="clear" w:color="auto" w:fill="F2DBDB" w:themeFill="accent2" w:themeFillTint="33"/>
          </w:tcPr>
          <w:p w14:paraId="2EDF84D5" w14:textId="15506975" w:rsidR="0083152B" w:rsidDel="00215B84" w:rsidRDefault="0083152B" w:rsidP="008B221E">
            <w:pPr>
              <w:rPr>
                <w:del w:id="7286" w:author="Michael Bell" w:date="2013-05-06T18:32:00Z"/>
              </w:rPr>
            </w:pPr>
            <w:del w:id="7287" w:author="Michael Bell" w:date="2013-05-06T18:32:00Z">
              <w:r w:rsidDel="00215B84">
                <w:delText>7</w:delText>
              </w:r>
            </w:del>
          </w:p>
        </w:tc>
      </w:tr>
      <w:tr w:rsidR="0083152B" w:rsidDel="00215B84" w14:paraId="7A582F7B" w14:textId="5967FB4A" w:rsidTr="008B221E">
        <w:trPr>
          <w:del w:id="7288" w:author="Michael Bell" w:date="2013-05-06T18:32:00Z"/>
        </w:trPr>
        <w:tc>
          <w:tcPr>
            <w:tcW w:w="1010" w:type="dxa"/>
            <w:vMerge w:val="restart"/>
            <w:shd w:val="clear" w:color="auto" w:fill="F2DBDB" w:themeFill="accent2" w:themeFillTint="33"/>
            <w:vAlign w:val="center"/>
          </w:tcPr>
          <w:p w14:paraId="6D167030" w14:textId="6582AD3B" w:rsidR="0083152B" w:rsidDel="00215B84" w:rsidRDefault="0083152B" w:rsidP="008B221E">
            <w:pPr>
              <w:jc w:val="center"/>
              <w:rPr>
                <w:del w:id="7289" w:author="Michael Bell" w:date="2013-05-06T18:32:00Z"/>
              </w:rPr>
            </w:pPr>
            <w:del w:id="7290" w:author="Michael Bell" w:date="2013-05-06T18:32:00Z">
              <w:r w:rsidDel="00215B84">
                <w:delText>Destination</w:delText>
              </w:r>
            </w:del>
          </w:p>
        </w:tc>
        <w:tc>
          <w:tcPr>
            <w:tcW w:w="1028" w:type="dxa"/>
            <w:shd w:val="clear" w:color="auto" w:fill="F2DBDB" w:themeFill="accent2" w:themeFillTint="33"/>
          </w:tcPr>
          <w:p w14:paraId="10DAC638" w14:textId="613C8C85" w:rsidR="0083152B" w:rsidDel="00215B84" w:rsidRDefault="0083152B" w:rsidP="008B221E">
            <w:pPr>
              <w:rPr>
                <w:del w:id="7291" w:author="Michael Bell" w:date="2013-05-06T18:32:00Z"/>
              </w:rPr>
            </w:pPr>
            <w:del w:id="7292" w:author="Michael Bell" w:date="2013-05-06T18:32:00Z">
              <w:r w:rsidDel="00215B84">
                <w:delText>1</w:delText>
              </w:r>
            </w:del>
          </w:p>
        </w:tc>
        <w:tc>
          <w:tcPr>
            <w:tcW w:w="1028" w:type="dxa"/>
            <w:shd w:val="clear" w:color="auto" w:fill="F2DBDB" w:themeFill="accent2" w:themeFillTint="33"/>
          </w:tcPr>
          <w:p w14:paraId="33F311A9" w14:textId="6AE7AD38" w:rsidR="0083152B" w:rsidDel="00215B84" w:rsidRDefault="0083152B" w:rsidP="008B221E">
            <w:pPr>
              <w:rPr>
                <w:del w:id="7293" w:author="Michael Bell" w:date="2013-05-06T18:32:00Z"/>
              </w:rPr>
            </w:pPr>
          </w:p>
        </w:tc>
        <w:tc>
          <w:tcPr>
            <w:tcW w:w="1029" w:type="dxa"/>
          </w:tcPr>
          <w:p w14:paraId="0EF94688" w14:textId="54ED348E" w:rsidR="0083152B" w:rsidDel="00215B84" w:rsidRDefault="0083152B" w:rsidP="008B221E">
            <w:pPr>
              <w:rPr>
                <w:del w:id="7294" w:author="Michael Bell" w:date="2013-05-06T18:32:00Z"/>
              </w:rPr>
            </w:pPr>
          </w:p>
        </w:tc>
        <w:tc>
          <w:tcPr>
            <w:tcW w:w="1029" w:type="dxa"/>
          </w:tcPr>
          <w:p w14:paraId="0C13837C" w14:textId="2B060520" w:rsidR="0083152B" w:rsidDel="00215B84" w:rsidRDefault="0083152B" w:rsidP="008B221E">
            <w:pPr>
              <w:rPr>
                <w:del w:id="7295" w:author="Michael Bell" w:date="2013-05-06T18:32:00Z"/>
              </w:rPr>
            </w:pPr>
          </w:p>
        </w:tc>
        <w:tc>
          <w:tcPr>
            <w:tcW w:w="1029" w:type="dxa"/>
          </w:tcPr>
          <w:p w14:paraId="63A7E8BD" w14:textId="20FF78CA" w:rsidR="0083152B" w:rsidDel="00215B84" w:rsidRDefault="0083152B" w:rsidP="008B221E">
            <w:pPr>
              <w:rPr>
                <w:del w:id="7296" w:author="Michael Bell" w:date="2013-05-06T18:32:00Z"/>
              </w:rPr>
            </w:pPr>
          </w:p>
        </w:tc>
        <w:tc>
          <w:tcPr>
            <w:tcW w:w="1029" w:type="dxa"/>
          </w:tcPr>
          <w:p w14:paraId="3B987972" w14:textId="03C9A0E6" w:rsidR="0083152B" w:rsidDel="00215B84" w:rsidRDefault="0083152B" w:rsidP="008B221E">
            <w:pPr>
              <w:rPr>
                <w:del w:id="7297" w:author="Michael Bell" w:date="2013-05-06T18:32:00Z"/>
              </w:rPr>
            </w:pPr>
          </w:p>
        </w:tc>
        <w:tc>
          <w:tcPr>
            <w:tcW w:w="1030" w:type="dxa"/>
          </w:tcPr>
          <w:p w14:paraId="6377DBA2" w14:textId="692E3DEA" w:rsidR="0083152B" w:rsidDel="00215B84" w:rsidRDefault="0083152B" w:rsidP="008B221E">
            <w:pPr>
              <w:rPr>
                <w:del w:id="7298" w:author="Michael Bell" w:date="2013-05-06T18:32:00Z"/>
              </w:rPr>
            </w:pPr>
          </w:p>
        </w:tc>
        <w:tc>
          <w:tcPr>
            <w:tcW w:w="1030" w:type="dxa"/>
          </w:tcPr>
          <w:p w14:paraId="0831D229" w14:textId="2E0A3A36" w:rsidR="0083152B" w:rsidDel="00215B84" w:rsidRDefault="0083152B" w:rsidP="008B221E">
            <w:pPr>
              <w:rPr>
                <w:del w:id="7299" w:author="Michael Bell" w:date="2013-05-06T18:32:00Z"/>
              </w:rPr>
            </w:pPr>
          </w:p>
        </w:tc>
      </w:tr>
      <w:tr w:rsidR="0083152B" w:rsidDel="00215B84" w14:paraId="69484EAC" w14:textId="432FDF28" w:rsidTr="008B221E">
        <w:trPr>
          <w:del w:id="7300" w:author="Michael Bell" w:date="2013-05-06T18:32:00Z"/>
        </w:trPr>
        <w:tc>
          <w:tcPr>
            <w:tcW w:w="1010" w:type="dxa"/>
            <w:vMerge/>
            <w:shd w:val="clear" w:color="auto" w:fill="F2DBDB" w:themeFill="accent2" w:themeFillTint="33"/>
          </w:tcPr>
          <w:p w14:paraId="2422718E" w14:textId="05201F47" w:rsidR="0083152B" w:rsidDel="00215B84" w:rsidRDefault="0083152B" w:rsidP="008B221E">
            <w:pPr>
              <w:rPr>
                <w:del w:id="7301" w:author="Michael Bell" w:date="2013-05-06T18:32:00Z"/>
              </w:rPr>
            </w:pPr>
          </w:p>
        </w:tc>
        <w:tc>
          <w:tcPr>
            <w:tcW w:w="1028" w:type="dxa"/>
            <w:shd w:val="clear" w:color="auto" w:fill="F2DBDB" w:themeFill="accent2" w:themeFillTint="33"/>
          </w:tcPr>
          <w:p w14:paraId="586B0F67" w14:textId="3C5C8EA8" w:rsidR="0083152B" w:rsidDel="00215B84" w:rsidRDefault="0083152B" w:rsidP="008B221E">
            <w:pPr>
              <w:rPr>
                <w:del w:id="7302" w:author="Michael Bell" w:date="2013-05-06T18:32:00Z"/>
              </w:rPr>
            </w:pPr>
            <w:del w:id="7303" w:author="Michael Bell" w:date="2013-05-06T18:32:00Z">
              <w:r w:rsidDel="00215B84">
                <w:delText>2</w:delText>
              </w:r>
            </w:del>
          </w:p>
        </w:tc>
        <w:tc>
          <w:tcPr>
            <w:tcW w:w="1028" w:type="dxa"/>
          </w:tcPr>
          <w:p w14:paraId="1E3AD2D0" w14:textId="45D98EC9" w:rsidR="0083152B" w:rsidDel="00215B84" w:rsidRDefault="0083152B" w:rsidP="008B221E">
            <w:pPr>
              <w:rPr>
                <w:del w:id="7304" w:author="Michael Bell" w:date="2013-05-06T18:32:00Z"/>
              </w:rPr>
            </w:pPr>
          </w:p>
        </w:tc>
        <w:tc>
          <w:tcPr>
            <w:tcW w:w="1029" w:type="dxa"/>
            <w:shd w:val="clear" w:color="auto" w:fill="F2DBDB" w:themeFill="accent2" w:themeFillTint="33"/>
          </w:tcPr>
          <w:p w14:paraId="51B63AB8" w14:textId="464780FF" w:rsidR="0083152B" w:rsidDel="00215B84" w:rsidRDefault="0083152B" w:rsidP="008B221E">
            <w:pPr>
              <w:rPr>
                <w:del w:id="7305" w:author="Michael Bell" w:date="2013-05-06T18:32:00Z"/>
              </w:rPr>
            </w:pPr>
          </w:p>
        </w:tc>
        <w:tc>
          <w:tcPr>
            <w:tcW w:w="1029" w:type="dxa"/>
          </w:tcPr>
          <w:p w14:paraId="56F797C8" w14:textId="402C9785" w:rsidR="0083152B" w:rsidDel="00215B84" w:rsidRDefault="0083152B" w:rsidP="008B221E">
            <w:pPr>
              <w:rPr>
                <w:del w:id="7306" w:author="Michael Bell" w:date="2013-05-06T18:32:00Z"/>
              </w:rPr>
            </w:pPr>
          </w:p>
        </w:tc>
        <w:tc>
          <w:tcPr>
            <w:tcW w:w="1029" w:type="dxa"/>
          </w:tcPr>
          <w:p w14:paraId="7386C5EB" w14:textId="09BD9DD7" w:rsidR="0083152B" w:rsidDel="00215B84" w:rsidRDefault="0083152B" w:rsidP="008B221E">
            <w:pPr>
              <w:rPr>
                <w:del w:id="7307" w:author="Michael Bell" w:date="2013-05-06T18:32:00Z"/>
              </w:rPr>
            </w:pPr>
          </w:p>
        </w:tc>
        <w:tc>
          <w:tcPr>
            <w:tcW w:w="1029" w:type="dxa"/>
          </w:tcPr>
          <w:p w14:paraId="1463C8A7" w14:textId="4A5CF063" w:rsidR="0083152B" w:rsidDel="00215B84" w:rsidRDefault="0083152B" w:rsidP="008B221E">
            <w:pPr>
              <w:rPr>
                <w:del w:id="7308" w:author="Michael Bell" w:date="2013-05-06T18:32:00Z"/>
              </w:rPr>
            </w:pPr>
          </w:p>
        </w:tc>
        <w:tc>
          <w:tcPr>
            <w:tcW w:w="1030" w:type="dxa"/>
          </w:tcPr>
          <w:p w14:paraId="531560F2" w14:textId="6A7ED10A" w:rsidR="0083152B" w:rsidDel="00215B84" w:rsidRDefault="0083152B" w:rsidP="008B221E">
            <w:pPr>
              <w:rPr>
                <w:del w:id="7309" w:author="Michael Bell" w:date="2013-05-06T18:32:00Z"/>
              </w:rPr>
            </w:pPr>
          </w:p>
        </w:tc>
        <w:tc>
          <w:tcPr>
            <w:tcW w:w="1030" w:type="dxa"/>
          </w:tcPr>
          <w:p w14:paraId="7634F92E" w14:textId="1E266CFD" w:rsidR="0083152B" w:rsidDel="00215B84" w:rsidRDefault="0083152B" w:rsidP="008B221E">
            <w:pPr>
              <w:rPr>
                <w:del w:id="7310" w:author="Michael Bell" w:date="2013-05-06T18:32:00Z"/>
              </w:rPr>
            </w:pPr>
          </w:p>
        </w:tc>
      </w:tr>
      <w:tr w:rsidR="0083152B" w:rsidDel="00215B84" w14:paraId="577AC9CC" w14:textId="671C9CCE" w:rsidTr="008B221E">
        <w:trPr>
          <w:del w:id="7311" w:author="Michael Bell" w:date="2013-05-06T18:32:00Z"/>
        </w:trPr>
        <w:tc>
          <w:tcPr>
            <w:tcW w:w="1010" w:type="dxa"/>
            <w:vMerge/>
            <w:shd w:val="clear" w:color="auto" w:fill="F2DBDB" w:themeFill="accent2" w:themeFillTint="33"/>
          </w:tcPr>
          <w:p w14:paraId="15FF0B28" w14:textId="1E90D2AE" w:rsidR="0083152B" w:rsidDel="00215B84" w:rsidRDefault="0083152B" w:rsidP="008B221E">
            <w:pPr>
              <w:rPr>
                <w:del w:id="7312" w:author="Michael Bell" w:date="2013-05-06T18:32:00Z"/>
              </w:rPr>
            </w:pPr>
          </w:p>
        </w:tc>
        <w:tc>
          <w:tcPr>
            <w:tcW w:w="1028" w:type="dxa"/>
            <w:shd w:val="clear" w:color="auto" w:fill="F2DBDB" w:themeFill="accent2" w:themeFillTint="33"/>
          </w:tcPr>
          <w:p w14:paraId="745BBBDE" w14:textId="34EF2C30" w:rsidR="0083152B" w:rsidDel="00215B84" w:rsidRDefault="0083152B" w:rsidP="008B221E">
            <w:pPr>
              <w:rPr>
                <w:del w:id="7313" w:author="Michael Bell" w:date="2013-05-06T18:32:00Z"/>
              </w:rPr>
            </w:pPr>
            <w:del w:id="7314" w:author="Michael Bell" w:date="2013-05-06T18:32:00Z">
              <w:r w:rsidDel="00215B84">
                <w:delText>3</w:delText>
              </w:r>
            </w:del>
          </w:p>
        </w:tc>
        <w:tc>
          <w:tcPr>
            <w:tcW w:w="1028" w:type="dxa"/>
          </w:tcPr>
          <w:p w14:paraId="7E4338A5" w14:textId="567EF225" w:rsidR="0083152B" w:rsidDel="00215B84" w:rsidRDefault="0083152B" w:rsidP="008B221E">
            <w:pPr>
              <w:rPr>
                <w:del w:id="7315" w:author="Michael Bell" w:date="2013-05-06T18:32:00Z"/>
              </w:rPr>
            </w:pPr>
          </w:p>
        </w:tc>
        <w:tc>
          <w:tcPr>
            <w:tcW w:w="1029" w:type="dxa"/>
          </w:tcPr>
          <w:p w14:paraId="73E0FBAA" w14:textId="5F1C64EF" w:rsidR="0083152B" w:rsidDel="00215B84" w:rsidRDefault="0083152B" w:rsidP="008B221E">
            <w:pPr>
              <w:rPr>
                <w:del w:id="7316" w:author="Michael Bell" w:date="2013-05-06T18:32:00Z"/>
              </w:rPr>
            </w:pPr>
          </w:p>
        </w:tc>
        <w:tc>
          <w:tcPr>
            <w:tcW w:w="1029" w:type="dxa"/>
            <w:shd w:val="clear" w:color="auto" w:fill="F2DBDB" w:themeFill="accent2" w:themeFillTint="33"/>
          </w:tcPr>
          <w:p w14:paraId="19238DFD" w14:textId="5F590974" w:rsidR="0083152B" w:rsidDel="00215B84" w:rsidRDefault="0083152B" w:rsidP="008B221E">
            <w:pPr>
              <w:rPr>
                <w:del w:id="7317" w:author="Michael Bell" w:date="2013-05-06T18:32:00Z"/>
              </w:rPr>
            </w:pPr>
          </w:p>
        </w:tc>
        <w:tc>
          <w:tcPr>
            <w:tcW w:w="1029" w:type="dxa"/>
          </w:tcPr>
          <w:p w14:paraId="040AE5AD" w14:textId="75CC7ECE" w:rsidR="0083152B" w:rsidDel="00215B84" w:rsidRDefault="0083152B" w:rsidP="008B221E">
            <w:pPr>
              <w:rPr>
                <w:del w:id="7318" w:author="Michael Bell" w:date="2013-05-06T18:32:00Z"/>
              </w:rPr>
            </w:pPr>
          </w:p>
        </w:tc>
        <w:tc>
          <w:tcPr>
            <w:tcW w:w="1029" w:type="dxa"/>
          </w:tcPr>
          <w:p w14:paraId="3119CB41" w14:textId="4129929B" w:rsidR="0083152B" w:rsidDel="00215B84" w:rsidRDefault="0083152B" w:rsidP="008B221E">
            <w:pPr>
              <w:rPr>
                <w:del w:id="7319" w:author="Michael Bell" w:date="2013-05-06T18:32:00Z"/>
              </w:rPr>
            </w:pPr>
          </w:p>
        </w:tc>
        <w:tc>
          <w:tcPr>
            <w:tcW w:w="1030" w:type="dxa"/>
          </w:tcPr>
          <w:p w14:paraId="4597594D" w14:textId="72EA2231" w:rsidR="0083152B" w:rsidDel="00215B84" w:rsidRDefault="0083152B" w:rsidP="008B221E">
            <w:pPr>
              <w:rPr>
                <w:del w:id="7320" w:author="Michael Bell" w:date="2013-05-06T18:32:00Z"/>
              </w:rPr>
            </w:pPr>
          </w:p>
        </w:tc>
        <w:tc>
          <w:tcPr>
            <w:tcW w:w="1030" w:type="dxa"/>
          </w:tcPr>
          <w:p w14:paraId="5A49ACE6" w14:textId="1B2EA27F" w:rsidR="0083152B" w:rsidDel="00215B84" w:rsidRDefault="0083152B" w:rsidP="008B221E">
            <w:pPr>
              <w:rPr>
                <w:del w:id="7321" w:author="Michael Bell" w:date="2013-05-06T18:32:00Z"/>
              </w:rPr>
            </w:pPr>
          </w:p>
        </w:tc>
      </w:tr>
      <w:tr w:rsidR="0083152B" w:rsidDel="00215B84" w14:paraId="1C4FB7F8" w14:textId="0CDA0FD3" w:rsidTr="008B221E">
        <w:trPr>
          <w:del w:id="7322" w:author="Michael Bell" w:date="2013-05-06T18:32:00Z"/>
        </w:trPr>
        <w:tc>
          <w:tcPr>
            <w:tcW w:w="1010" w:type="dxa"/>
            <w:vMerge/>
            <w:shd w:val="clear" w:color="auto" w:fill="F2DBDB" w:themeFill="accent2" w:themeFillTint="33"/>
          </w:tcPr>
          <w:p w14:paraId="1C9C7393" w14:textId="4FB86D4B" w:rsidR="0083152B" w:rsidDel="00215B84" w:rsidRDefault="0083152B" w:rsidP="008B221E">
            <w:pPr>
              <w:rPr>
                <w:del w:id="7323" w:author="Michael Bell" w:date="2013-05-06T18:32:00Z"/>
              </w:rPr>
            </w:pPr>
          </w:p>
        </w:tc>
        <w:tc>
          <w:tcPr>
            <w:tcW w:w="1028" w:type="dxa"/>
            <w:shd w:val="clear" w:color="auto" w:fill="F2DBDB" w:themeFill="accent2" w:themeFillTint="33"/>
          </w:tcPr>
          <w:p w14:paraId="390A876C" w14:textId="7145A3A5" w:rsidR="0083152B" w:rsidDel="00215B84" w:rsidRDefault="0083152B" w:rsidP="008B221E">
            <w:pPr>
              <w:rPr>
                <w:del w:id="7324" w:author="Michael Bell" w:date="2013-05-06T18:32:00Z"/>
              </w:rPr>
            </w:pPr>
            <w:del w:id="7325" w:author="Michael Bell" w:date="2013-05-06T18:32:00Z">
              <w:r w:rsidDel="00215B84">
                <w:delText>4</w:delText>
              </w:r>
            </w:del>
          </w:p>
        </w:tc>
        <w:tc>
          <w:tcPr>
            <w:tcW w:w="1028" w:type="dxa"/>
          </w:tcPr>
          <w:p w14:paraId="63FA1CD7" w14:textId="17A3E323" w:rsidR="0083152B" w:rsidDel="00215B84" w:rsidRDefault="0083152B" w:rsidP="008B221E">
            <w:pPr>
              <w:rPr>
                <w:del w:id="7326" w:author="Michael Bell" w:date="2013-05-06T18:32:00Z"/>
              </w:rPr>
            </w:pPr>
          </w:p>
        </w:tc>
        <w:tc>
          <w:tcPr>
            <w:tcW w:w="1029" w:type="dxa"/>
          </w:tcPr>
          <w:p w14:paraId="0D313F72" w14:textId="054D624D" w:rsidR="0083152B" w:rsidDel="00215B84" w:rsidRDefault="0083152B" w:rsidP="008B221E">
            <w:pPr>
              <w:rPr>
                <w:del w:id="7327" w:author="Michael Bell" w:date="2013-05-06T18:32:00Z"/>
              </w:rPr>
            </w:pPr>
          </w:p>
        </w:tc>
        <w:tc>
          <w:tcPr>
            <w:tcW w:w="1029" w:type="dxa"/>
          </w:tcPr>
          <w:p w14:paraId="355BBC00" w14:textId="04C0DA60" w:rsidR="0083152B" w:rsidDel="00215B84" w:rsidRDefault="0083152B" w:rsidP="008B221E">
            <w:pPr>
              <w:rPr>
                <w:del w:id="7328" w:author="Michael Bell" w:date="2013-05-06T18:32:00Z"/>
              </w:rPr>
            </w:pPr>
          </w:p>
        </w:tc>
        <w:tc>
          <w:tcPr>
            <w:tcW w:w="1029" w:type="dxa"/>
            <w:shd w:val="clear" w:color="auto" w:fill="F2DBDB" w:themeFill="accent2" w:themeFillTint="33"/>
          </w:tcPr>
          <w:p w14:paraId="1B481FB3" w14:textId="75864367" w:rsidR="0083152B" w:rsidDel="00215B84" w:rsidRDefault="0083152B" w:rsidP="008B221E">
            <w:pPr>
              <w:rPr>
                <w:del w:id="7329" w:author="Michael Bell" w:date="2013-05-06T18:32:00Z"/>
              </w:rPr>
            </w:pPr>
          </w:p>
        </w:tc>
        <w:tc>
          <w:tcPr>
            <w:tcW w:w="1029" w:type="dxa"/>
          </w:tcPr>
          <w:p w14:paraId="38F4C562" w14:textId="3AD4BEE7" w:rsidR="0083152B" w:rsidDel="00215B84" w:rsidRDefault="0083152B" w:rsidP="008B221E">
            <w:pPr>
              <w:rPr>
                <w:del w:id="7330" w:author="Michael Bell" w:date="2013-05-06T18:32:00Z"/>
              </w:rPr>
            </w:pPr>
          </w:p>
        </w:tc>
        <w:tc>
          <w:tcPr>
            <w:tcW w:w="1030" w:type="dxa"/>
          </w:tcPr>
          <w:p w14:paraId="214512A6" w14:textId="0EAC80C2" w:rsidR="0083152B" w:rsidDel="00215B84" w:rsidRDefault="0083152B" w:rsidP="008B221E">
            <w:pPr>
              <w:rPr>
                <w:del w:id="7331" w:author="Michael Bell" w:date="2013-05-06T18:32:00Z"/>
              </w:rPr>
            </w:pPr>
          </w:p>
        </w:tc>
        <w:tc>
          <w:tcPr>
            <w:tcW w:w="1030" w:type="dxa"/>
          </w:tcPr>
          <w:p w14:paraId="71E9402B" w14:textId="0AD447FB" w:rsidR="0083152B" w:rsidDel="00215B84" w:rsidRDefault="0083152B" w:rsidP="008B221E">
            <w:pPr>
              <w:rPr>
                <w:del w:id="7332" w:author="Michael Bell" w:date="2013-05-06T18:32:00Z"/>
              </w:rPr>
            </w:pPr>
          </w:p>
        </w:tc>
      </w:tr>
      <w:tr w:rsidR="0083152B" w:rsidDel="00215B84" w14:paraId="29FE1C32" w14:textId="374D6F63" w:rsidTr="008B221E">
        <w:trPr>
          <w:del w:id="7333" w:author="Michael Bell" w:date="2013-05-06T18:32:00Z"/>
        </w:trPr>
        <w:tc>
          <w:tcPr>
            <w:tcW w:w="1010" w:type="dxa"/>
            <w:vMerge/>
            <w:shd w:val="clear" w:color="auto" w:fill="F2DBDB" w:themeFill="accent2" w:themeFillTint="33"/>
          </w:tcPr>
          <w:p w14:paraId="395172CC" w14:textId="249DC880" w:rsidR="0083152B" w:rsidDel="00215B84" w:rsidRDefault="0083152B" w:rsidP="008B221E">
            <w:pPr>
              <w:rPr>
                <w:del w:id="7334" w:author="Michael Bell" w:date="2013-05-06T18:32:00Z"/>
              </w:rPr>
            </w:pPr>
          </w:p>
        </w:tc>
        <w:tc>
          <w:tcPr>
            <w:tcW w:w="1028" w:type="dxa"/>
            <w:shd w:val="clear" w:color="auto" w:fill="F2DBDB" w:themeFill="accent2" w:themeFillTint="33"/>
          </w:tcPr>
          <w:p w14:paraId="04ADBD73" w14:textId="5421AED7" w:rsidR="0083152B" w:rsidDel="00215B84" w:rsidRDefault="0083152B" w:rsidP="008B221E">
            <w:pPr>
              <w:rPr>
                <w:del w:id="7335" w:author="Michael Bell" w:date="2013-05-06T18:32:00Z"/>
              </w:rPr>
            </w:pPr>
            <w:del w:id="7336" w:author="Michael Bell" w:date="2013-05-06T18:32:00Z">
              <w:r w:rsidDel="00215B84">
                <w:delText>5</w:delText>
              </w:r>
            </w:del>
          </w:p>
        </w:tc>
        <w:tc>
          <w:tcPr>
            <w:tcW w:w="1028" w:type="dxa"/>
          </w:tcPr>
          <w:p w14:paraId="1849A73E" w14:textId="2B3D4DDE" w:rsidR="0083152B" w:rsidDel="00215B84" w:rsidRDefault="0083152B" w:rsidP="008B221E">
            <w:pPr>
              <w:rPr>
                <w:del w:id="7337" w:author="Michael Bell" w:date="2013-05-06T18:32:00Z"/>
              </w:rPr>
            </w:pPr>
          </w:p>
        </w:tc>
        <w:tc>
          <w:tcPr>
            <w:tcW w:w="1029" w:type="dxa"/>
          </w:tcPr>
          <w:p w14:paraId="5CA1AD6B" w14:textId="69E0F65E" w:rsidR="0083152B" w:rsidDel="00215B84" w:rsidRDefault="0083152B" w:rsidP="008B221E">
            <w:pPr>
              <w:rPr>
                <w:del w:id="7338" w:author="Michael Bell" w:date="2013-05-06T18:32:00Z"/>
              </w:rPr>
            </w:pPr>
          </w:p>
        </w:tc>
        <w:tc>
          <w:tcPr>
            <w:tcW w:w="1029" w:type="dxa"/>
          </w:tcPr>
          <w:p w14:paraId="4186CF0B" w14:textId="7658613E" w:rsidR="0083152B" w:rsidDel="00215B84" w:rsidRDefault="0083152B" w:rsidP="008B221E">
            <w:pPr>
              <w:rPr>
                <w:del w:id="7339" w:author="Michael Bell" w:date="2013-05-06T18:32:00Z"/>
              </w:rPr>
            </w:pPr>
          </w:p>
        </w:tc>
        <w:tc>
          <w:tcPr>
            <w:tcW w:w="1029" w:type="dxa"/>
          </w:tcPr>
          <w:p w14:paraId="6BC1A56C" w14:textId="37977359" w:rsidR="0083152B" w:rsidDel="00215B84" w:rsidRDefault="0083152B" w:rsidP="008B221E">
            <w:pPr>
              <w:rPr>
                <w:del w:id="7340" w:author="Michael Bell" w:date="2013-05-06T18:32:00Z"/>
              </w:rPr>
            </w:pPr>
          </w:p>
        </w:tc>
        <w:tc>
          <w:tcPr>
            <w:tcW w:w="1029" w:type="dxa"/>
            <w:shd w:val="clear" w:color="auto" w:fill="F2DBDB" w:themeFill="accent2" w:themeFillTint="33"/>
          </w:tcPr>
          <w:p w14:paraId="7EF4048F" w14:textId="4830DF7E" w:rsidR="0083152B" w:rsidDel="00215B84" w:rsidRDefault="0083152B" w:rsidP="008B221E">
            <w:pPr>
              <w:rPr>
                <w:del w:id="7341" w:author="Michael Bell" w:date="2013-05-06T18:32:00Z"/>
              </w:rPr>
            </w:pPr>
          </w:p>
        </w:tc>
        <w:tc>
          <w:tcPr>
            <w:tcW w:w="1030" w:type="dxa"/>
          </w:tcPr>
          <w:p w14:paraId="725FEA8A" w14:textId="15FACD87" w:rsidR="0083152B" w:rsidDel="00215B84" w:rsidRDefault="0083152B" w:rsidP="008B221E">
            <w:pPr>
              <w:rPr>
                <w:del w:id="7342" w:author="Michael Bell" w:date="2013-05-06T18:32:00Z"/>
              </w:rPr>
            </w:pPr>
          </w:p>
        </w:tc>
        <w:tc>
          <w:tcPr>
            <w:tcW w:w="1030" w:type="dxa"/>
          </w:tcPr>
          <w:p w14:paraId="64B5B56E" w14:textId="51AB64F8" w:rsidR="0083152B" w:rsidDel="00215B84" w:rsidRDefault="0083152B" w:rsidP="008B221E">
            <w:pPr>
              <w:rPr>
                <w:del w:id="7343" w:author="Michael Bell" w:date="2013-05-06T18:32:00Z"/>
              </w:rPr>
            </w:pPr>
          </w:p>
        </w:tc>
      </w:tr>
      <w:tr w:rsidR="0083152B" w:rsidDel="00215B84" w14:paraId="2FB23E82" w14:textId="4A259FB9" w:rsidTr="008B221E">
        <w:trPr>
          <w:del w:id="7344" w:author="Michael Bell" w:date="2013-05-06T18:32:00Z"/>
        </w:trPr>
        <w:tc>
          <w:tcPr>
            <w:tcW w:w="1010" w:type="dxa"/>
            <w:vMerge/>
            <w:shd w:val="clear" w:color="auto" w:fill="F2DBDB" w:themeFill="accent2" w:themeFillTint="33"/>
          </w:tcPr>
          <w:p w14:paraId="148C7ED6" w14:textId="30B6F505" w:rsidR="0083152B" w:rsidDel="00215B84" w:rsidRDefault="0083152B" w:rsidP="008B221E">
            <w:pPr>
              <w:rPr>
                <w:del w:id="7345" w:author="Michael Bell" w:date="2013-05-06T18:32:00Z"/>
              </w:rPr>
            </w:pPr>
          </w:p>
        </w:tc>
        <w:tc>
          <w:tcPr>
            <w:tcW w:w="1028" w:type="dxa"/>
            <w:shd w:val="clear" w:color="auto" w:fill="F2DBDB" w:themeFill="accent2" w:themeFillTint="33"/>
          </w:tcPr>
          <w:p w14:paraId="6CEA94F5" w14:textId="75E2824D" w:rsidR="0083152B" w:rsidDel="00215B84" w:rsidRDefault="0083152B" w:rsidP="008B221E">
            <w:pPr>
              <w:rPr>
                <w:del w:id="7346" w:author="Michael Bell" w:date="2013-05-06T18:32:00Z"/>
              </w:rPr>
            </w:pPr>
            <w:del w:id="7347" w:author="Michael Bell" w:date="2013-05-06T18:32:00Z">
              <w:r w:rsidDel="00215B84">
                <w:delText>6</w:delText>
              </w:r>
            </w:del>
          </w:p>
        </w:tc>
        <w:tc>
          <w:tcPr>
            <w:tcW w:w="1028" w:type="dxa"/>
          </w:tcPr>
          <w:p w14:paraId="7E616433" w14:textId="0DADBABD" w:rsidR="0083152B" w:rsidDel="00215B84" w:rsidRDefault="0083152B" w:rsidP="008B221E">
            <w:pPr>
              <w:rPr>
                <w:del w:id="7348" w:author="Michael Bell" w:date="2013-05-06T18:32:00Z"/>
              </w:rPr>
            </w:pPr>
          </w:p>
        </w:tc>
        <w:tc>
          <w:tcPr>
            <w:tcW w:w="1029" w:type="dxa"/>
          </w:tcPr>
          <w:p w14:paraId="794DF9A0" w14:textId="5CE19463" w:rsidR="0083152B" w:rsidDel="00215B84" w:rsidRDefault="0083152B" w:rsidP="008B221E">
            <w:pPr>
              <w:rPr>
                <w:del w:id="7349" w:author="Michael Bell" w:date="2013-05-06T18:32:00Z"/>
              </w:rPr>
            </w:pPr>
          </w:p>
        </w:tc>
        <w:tc>
          <w:tcPr>
            <w:tcW w:w="1029" w:type="dxa"/>
          </w:tcPr>
          <w:p w14:paraId="3F6E6E21" w14:textId="55068EDA" w:rsidR="0083152B" w:rsidDel="00215B84" w:rsidRDefault="0083152B" w:rsidP="008B221E">
            <w:pPr>
              <w:rPr>
                <w:del w:id="7350" w:author="Michael Bell" w:date="2013-05-06T18:32:00Z"/>
              </w:rPr>
            </w:pPr>
          </w:p>
        </w:tc>
        <w:tc>
          <w:tcPr>
            <w:tcW w:w="1029" w:type="dxa"/>
          </w:tcPr>
          <w:p w14:paraId="0A83BD56" w14:textId="77A328D1" w:rsidR="0083152B" w:rsidDel="00215B84" w:rsidRDefault="0083152B" w:rsidP="008B221E">
            <w:pPr>
              <w:rPr>
                <w:del w:id="7351" w:author="Michael Bell" w:date="2013-05-06T18:32:00Z"/>
              </w:rPr>
            </w:pPr>
          </w:p>
        </w:tc>
        <w:tc>
          <w:tcPr>
            <w:tcW w:w="1029" w:type="dxa"/>
          </w:tcPr>
          <w:p w14:paraId="7B033B72" w14:textId="4961E225" w:rsidR="0083152B" w:rsidDel="00215B84" w:rsidRDefault="0083152B" w:rsidP="008B221E">
            <w:pPr>
              <w:rPr>
                <w:del w:id="7352" w:author="Michael Bell" w:date="2013-05-06T18:32:00Z"/>
              </w:rPr>
            </w:pPr>
          </w:p>
        </w:tc>
        <w:tc>
          <w:tcPr>
            <w:tcW w:w="1030" w:type="dxa"/>
            <w:shd w:val="clear" w:color="auto" w:fill="F2DBDB" w:themeFill="accent2" w:themeFillTint="33"/>
          </w:tcPr>
          <w:p w14:paraId="460C6EE3" w14:textId="4B2D87F9" w:rsidR="0083152B" w:rsidDel="00215B84" w:rsidRDefault="0083152B" w:rsidP="008B221E">
            <w:pPr>
              <w:rPr>
                <w:del w:id="7353" w:author="Michael Bell" w:date="2013-05-06T18:32:00Z"/>
              </w:rPr>
            </w:pPr>
          </w:p>
        </w:tc>
        <w:tc>
          <w:tcPr>
            <w:tcW w:w="1030" w:type="dxa"/>
          </w:tcPr>
          <w:p w14:paraId="6606D8A6" w14:textId="2CC62FD4" w:rsidR="0083152B" w:rsidDel="00215B84" w:rsidRDefault="0083152B" w:rsidP="008B221E">
            <w:pPr>
              <w:rPr>
                <w:del w:id="7354" w:author="Michael Bell" w:date="2013-05-06T18:32:00Z"/>
              </w:rPr>
            </w:pPr>
          </w:p>
        </w:tc>
      </w:tr>
      <w:tr w:rsidR="0083152B" w:rsidDel="00215B84" w14:paraId="7DA9C2EA" w14:textId="6ED03E14" w:rsidTr="008B221E">
        <w:trPr>
          <w:del w:id="7355" w:author="Michael Bell" w:date="2013-05-06T18:32:00Z"/>
        </w:trPr>
        <w:tc>
          <w:tcPr>
            <w:tcW w:w="1010" w:type="dxa"/>
            <w:vMerge/>
            <w:shd w:val="clear" w:color="auto" w:fill="F2DBDB" w:themeFill="accent2" w:themeFillTint="33"/>
          </w:tcPr>
          <w:p w14:paraId="6414D1C6" w14:textId="206D4F88" w:rsidR="0083152B" w:rsidDel="00215B84" w:rsidRDefault="0083152B" w:rsidP="008B221E">
            <w:pPr>
              <w:rPr>
                <w:del w:id="7356" w:author="Michael Bell" w:date="2013-05-06T18:32:00Z"/>
              </w:rPr>
            </w:pPr>
          </w:p>
        </w:tc>
        <w:tc>
          <w:tcPr>
            <w:tcW w:w="1028" w:type="dxa"/>
            <w:shd w:val="clear" w:color="auto" w:fill="F2DBDB" w:themeFill="accent2" w:themeFillTint="33"/>
          </w:tcPr>
          <w:p w14:paraId="0DC07CE3" w14:textId="1C90C749" w:rsidR="0083152B" w:rsidDel="00215B84" w:rsidRDefault="0083152B" w:rsidP="008B221E">
            <w:pPr>
              <w:rPr>
                <w:del w:id="7357" w:author="Michael Bell" w:date="2013-05-06T18:32:00Z"/>
              </w:rPr>
            </w:pPr>
            <w:del w:id="7358" w:author="Michael Bell" w:date="2013-05-06T18:32:00Z">
              <w:r w:rsidDel="00215B84">
                <w:delText>7</w:delText>
              </w:r>
            </w:del>
          </w:p>
        </w:tc>
        <w:tc>
          <w:tcPr>
            <w:tcW w:w="1028" w:type="dxa"/>
          </w:tcPr>
          <w:p w14:paraId="2C83CFC8" w14:textId="7939FBCE" w:rsidR="0083152B" w:rsidDel="00215B84" w:rsidRDefault="0083152B" w:rsidP="008B221E">
            <w:pPr>
              <w:rPr>
                <w:del w:id="7359" w:author="Michael Bell" w:date="2013-05-06T18:32:00Z"/>
              </w:rPr>
            </w:pPr>
          </w:p>
        </w:tc>
        <w:tc>
          <w:tcPr>
            <w:tcW w:w="1029" w:type="dxa"/>
          </w:tcPr>
          <w:p w14:paraId="57C6F1CA" w14:textId="407E0832" w:rsidR="0083152B" w:rsidDel="00215B84" w:rsidRDefault="0083152B" w:rsidP="008B221E">
            <w:pPr>
              <w:rPr>
                <w:del w:id="7360" w:author="Michael Bell" w:date="2013-05-06T18:32:00Z"/>
              </w:rPr>
            </w:pPr>
          </w:p>
        </w:tc>
        <w:tc>
          <w:tcPr>
            <w:tcW w:w="1029" w:type="dxa"/>
          </w:tcPr>
          <w:p w14:paraId="0636ACD3" w14:textId="3E0D3178" w:rsidR="0083152B" w:rsidDel="00215B84" w:rsidRDefault="0083152B" w:rsidP="008B221E">
            <w:pPr>
              <w:rPr>
                <w:del w:id="7361" w:author="Michael Bell" w:date="2013-05-06T18:32:00Z"/>
              </w:rPr>
            </w:pPr>
          </w:p>
        </w:tc>
        <w:tc>
          <w:tcPr>
            <w:tcW w:w="1029" w:type="dxa"/>
          </w:tcPr>
          <w:p w14:paraId="7A90D757" w14:textId="1B2F9120" w:rsidR="0083152B" w:rsidDel="00215B84" w:rsidRDefault="0083152B" w:rsidP="008B221E">
            <w:pPr>
              <w:rPr>
                <w:del w:id="7362" w:author="Michael Bell" w:date="2013-05-06T18:32:00Z"/>
              </w:rPr>
            </w:pPr>
          </w:p>
        </w:tc>
        <w:tc>
          <w:tcPr>
            <w:tcW w:w="1029" w:type="dxa"/>
          </w:tcPr>
          <w:p w14:paraId="21A229C1" w14:textId="0ADF4BE0" w:rsidR="0083152B" w:rsidDel="00215B84" w:rsidRDefault="0083152B" w:rsidP="008B221E">
            <w:pPr>
              <w:rPr>
                <w:del w:id="7363" w:author="Michael Bell" w:date="2013-05-06T18:32:00Z"/>
              </w:rPr>
            </w:pPr>
          </w:p>
        </w:tc>
        <w:tc>
          <w:tcPr>
            <w:tcW w:w="1030" w:type="dxa"/>
          </w:tcPr>
          <w:p w14:paraId="6528A269" w14:textId="336E7C49" w:rsidR="0083152B" w:rsidDel="00215B84" w:rsidRDefault="0083152B" w:rsidP="008B221E">
            <w:pPr>
              <w:rPr>
                <w:del w:id="7364" w:author="Michael Bell" w:date="2013-05-06T18:32:00Z"/>
              </w:rPr>
            </w:pPr>
          </w:p>
        </w:tc>
        <w:tc>
          <w:tcPr>
            <w:tcW w:w="1030" w:type="dxa"/>
            <w:shd w:val="clear" w:color="auto" w:fill="F2DBDB" w:themeFill="accent2" w:themeFillTint="33"/>
          </w:tcPr>
          <w:p w14:paraId="62EB730E" w14:textId="30A2C0EE" w:rsidR="0083152B" w:rsidDel="00215B84" w:rsidRDefault="0083152B" w:rsidP="008B221E">
            <w:pPr>
              <w:rPr>
                <w:del w:id="7365" w:author="Michael Bell" w:date="2013-05-06T18:32:00Z"/>
              </w:rPr>
            </w:pPr>
          </w:p>
        </w:tc>
      </w:tr>
    </w:tbl>
    <w:p w14:paraId="74A77B3F" w14:textId="45EA7A61" w:rsidR="0083152B" w:rsidDel="00215B84" w:rsidRDefault="0083152B" w:rsidP="0083152B">
      <w:pPr>
        <w:rPr>
          <w:del w:id="7366" w:author="Michael Bell" w:date="2013-05-06T18:32:00Z"/>
        </w:rPr>
      </w:pPr>
    </w:p>
    <w:p w14:paraId="3694CCE7" w14:textId="4F65B17B" w:rsidR="002E4C56" w:rsidDel="00215B84" w:rsidRDefault="002E4C56" w:rsidP="002E4C56">
      <w:pPr>
        <w:rPr>
          <w:del w:id="7367" w:author="Michael Bell" w:date="2013-05-06T18:32:00Z"/>
        </w:rPr>
      </w:pPr>
      <w:del w:id="7368" w:author="Michael Bell" w:date="2013-05-06T18:32:00Z">
        <w:r w:rsidDel="00215B84">
          <w:br w:type="page"/>
        </w:r>
      </w:del>
    </w:p>
    <w:p w14:paraId="0B1FE630" w14:textId="49407F7D" w:rsidR="002E4C56" w:rsidRDefault="002E4C56" w:rsidP="002E4C56">
      <w:pPr>
        <w:pStyle w:val="Title"/>
      </w:pPr>
      <w:r>
        <w:t>Evaluation</w:t>
      </w:r>
    </w:p>
    <w:p w14:paraId="61CE7A8E" w14:textId="08423EDB" w:rsidR="002E4C56" w:rsidRDefault="002E4C56" w:rsidP="002E4C56">
      <w:r>
        <w:br w:type="page"/>
      </w:r>
    </w:p>
    <w:p w14:paraId="6D2A6651" w14:textId="77777777" w:rsidR="00340CA5" w:rsidRDefault="00340CA5" w:rsidP="00340CA5">
      <w:pPr>
        <w:pStyle w:val="Heading1"/>
        <w:rPr>
          <w:ins w:id="7369" w:author="Michael Bell" w:date="2013-05-06T18:58:00Z"/>
        </w:rPr>
      </w:pPr>
      <w:bookmarkStart w:id="7370" w:name="_Toc355693085"/>
      <w:ins w:id="7371" w:author="Michael Bell" w:date="2013-05-06T18:58:00Z">
        <w:r>
          <w:lastRenderedPageBreak/>
          <w:t>Discussion of the degree of success in meeting the original objectives</w:t>
        </w:r>
        <w:bookmarkEnd w:id="7370"/>
      </w:ins>
    </w:p>
    <w:p w14:paraId="0EA427E4" w14:textId="5EB05FCB" w:rsidR="00340CA5" w:rsidRDefault="00340CA5" w:rsidP="00340CA5">
      <w:pPr>
        <w:rPr>
          <w:ins w:id="7372" w:author="Michael Bell" w:date="2013-05-06T18:58:00Z"/>
        </w:rPr>
      </w:pPr>
      <w:ins w:id="7373" w:author="Michael Bell" w:date="2013-05-06T18:58:00Z">
        <w:r>
          <w:t>Beltrac works, which is a good result</w:t>
        </w:r>
        <w:r w:rsidR="00606696">
          <w:t xml:space="preserve"> no matter the circumstances. T</w:t>
        </w:r>
        <w:r>
          <w:t xml:space="preserve">here were a few things however that were not up to the standard that I would have liked. </w:t>
        </w:r>
      </w:ins>
    </w:p>
    <w:p w14:paraId="4A9B100C" w14:textId="77777777" w:rsidR="00340CA5" w:rsidRDefault="00340CA5" w:rsidP="00340CA5">
      <w:pPr>
        <w:rPr>
          <w:ins w:id="7374" w:author="Michael Bell" w:date="2013-05-06T18:58:00Z"/>
        </w:rPr>
      </w:pPr>
      <w:ins w:id="7375" w:author="Michael Bell" w:date="2013-05-06T18:58:00Z">
        <w:r>
          <w:t>For a start, the designs allowed for 8 point motors which could be implemented to control the train but in the end only 3 of them ever worked to standard despite constant debugging and alteration to the design. In the end, most of the point motors where replaced by elastic bands which sprung the points back to a certain position after the train passes over them. Though seemingly inconvenient, the train could still reach all the destinations like this by carefully writing the instructions to direct the train over these elasticated points such that it would go in  the correct direction. However, this makes the routes more long and complicated than they need to be which interferes with the next problem:</w:t>
        </w:r>
      </w:ins>
    </w:p>
    <w:p w14:paraId="7072155F" w14:textId="39C37B5F" w:rsidR="002E4C56" w:rsidDel="00340CA5" w:rsidRDefault="00340CA5" w:rsidP="00340CA5">
      <w:pPr>
        <w:pStyle w:val="Heading1"/>
        <w:rPr>
          <w:del w:id="7376" w:author="Michael Bell" w:date="2013-05-06T18:58:00Z"/>
        </w:rPr>
      </w:pPr>
      <w:ins w:id="7377" w:author="Michael Bell" w:date="2013-05-06T18:58:00Z">
        <w:r>
          <w:t xml:space="preserve">The transformer from Hornby which supplies the power to Beltrac has a nasty habit of overheating, and its response to this is to back off on the power supplied to Beltrac which stops the train </w:t>
        </w:r>
        <w:proofErr w:type="gramStart"/>
        <w:r>
          <w:t>The</w:t>
        </w:r>
        <w:proofErr w:type="gramEnd"/>
        <w:r>
          <w:t xml:space="preserve"> only way to stop this problem was to turn it off and allow it to cool. This would screw up any long term use of the device and so an additional timer had to be installed to switch the transformer off and allow it to cool periodically - a serious inconvenience when running the train in a display environment.</w:t>
        </w:r>
      </w:ins>
      <w:del w:id="7378" w:author="Michael Bell" w:date="2013-05-06T18:58:00Z">
        <w:r w:rsidR="002E4C56" w:rsidDel="00340CA5">
          <w:delText>Discussion of the degree of success in meeting the original objectives</w:delText>
        </w:r>
      </w:del>
    </w:p>
    <w:p w14:paraId="4930CC99" w14:textId="27ECAFA8" w:rsidR="00AC26F3" w:rsidDel="00340CA5" w:rsidRDefault="007F083D" w:rsidP="002E4C56">
      <w:pPr>
        <w:rPr>
          <w:del w:id="7379" w:author="Michael Bell" w:date="2013-05-06T18:58:00Z"/>
        </w:rPr>
      </w:pPr>
      <w:del w:id="7380" w:author="Michael Bell" w:date="2013-05-06T18:58:00Z">
        <w:r w:rsidDel="00340CA5">
          <w:delText xml:space="preserve">Beltrac works, which is a good result no matter the circumstances, there where a few things however that where not up to the standard that I would have liked, for a start, the designs allowed for 8 point motors which could be implemented to control the train but in the end only 3 of them ever worked to standard despite constand debugging and alteration to the design, in the end, most of the point motors where replaced by elastic bands which </w:delText>
        </w:r>
        <w:r w:rsidR="00AC26F3" w:rsidDel="00340CA5">
          <w:delText>sprung the points back to a ceartain position after the train passes over them. Though seemingly inconvenient, the train could still reach all the destinations like this by carefuly writing the instructions to direct the train over these elasticated points such that it would go the correct direction, but this makes the routes more long and complicated than they need to be which interfeers with the next problem.</w:delText>
        </w:r>
      </w:del>
    </w:p>
    <w:p w14:paraId="2C30F0DA" w14:textId="0F37DD1D" w:rsidR="002E4C56" w:rsidRDefault="00AC26F3" w:rsidP="002E4C56">
      <w:del w:id="7381" w:author="Michael Bell" w:date="2013-05-06T18:58:00Z">
        <w:r w:rsidDel="00340CA5">
          <w:delText>The transformer from Hornby which suplys the power to Beltrac has a nasty habit of overheating, its response to this is to back off on the power supplied to Beltrac which stops the train, the only way to stop this problem was to turn it off and alow it to cool, this would screw up any long term use of the device and so an additional timer had to be installed to switch the transformer off and allow it to cool periodicaly which is a serious inconvenience when running the train in a display environment.</w:delText>
        </w:r>
      </w:del>
      <w:r w:rsidR="002E4C56">
        <w:br w:type="page"/>
      </w:r>
    </w:p>
    <w:p w14:paraId="0748D981" w14:textId="689B210B" w:rsidR="002E4C56" w:rsidRDefault="002E4C56" w:rsidP="002E4C56">
      <w:pPr>
        <w:pStyle w:val="Heading1"/>
      </w:pPr>
      <w:bookmarkStart w:id="7382" w:name="_Toc355693086"/>
      <w:commentRangeStart w:id="7383"/>
      <w:r>
        <w:lastRenderedPageBreak/>
        <w:t>evaluation of the user’s response to the system</w:t>
      </w:r>
      <w:commentRangeEnd w:id="7383"/>
      <w:r w:rsidR="0037418E">
        <w:rPr>
          <w:rStyle w:val="CommentReference"/>
          <w:caps w:val="0"/>
          <w:color w:val="auto"/>
          <w:spacing w:val="0"/>
        </w:rPr>
        <w:commentReference w:id="7383"/>
      </w:r>
      <w:bookmarkEnd w:id="7382"/>
    </w:p>
    <w:p w14:paraId="224F9A5C" w14:textId="7F7087D1" w:rsidR="002E4C56" w:rsidRDefault="002E4C56" w:rsidP="002E4C56">
      <w:r>
        <w:br w:type="page"/>
      </w:r>
    </w:p>
    <w:p w14:paraId="1B174BAC" w14:textId="67BECAF1" w:rsidR="002E4C56" w:rsidRDefault="002E4C56" w:rsidP="002E4C56">
      <w:pPr>
        <w:pStyle w:val="Heading1"/>
      </w:pPr>
      <w:bookmarkStart w:id="7384" w:name="_Toc355693087"/>
      <w:r>
        <w:lastRenderedPageBreak/>
        <w:t>Desirable Extensions</w:t>
      </w:r>
      <w:bookmarkEnd w:id="7384"/>
    </w:p>
    <w:p w14:paraId="562AC2B7" w14:textId="337531A5" w:rsidR="00606696" w:rsidRDefault="00606696" w:rsidP="00606696">
      <w:pPr>
        <w:rPr>
          <w:ins w:id="7385" w:author="Michael Bell" w:date="2013-05-06T18:58:00Z"/>
        </w:rPr>
      </w:pPr>
      <w:ins w:id="7386" w:author="Michael Bell" w:date="2013-05-06T18:58:00Z">
        <w:r>
          <w:t xml:space="preserve">Though infeasible at the time of creation, one of the most desirable extensions would be adding the multiple train functionality, either as outlined in the designs in this </w:t>
        </w:r>
      </w:ins>
      <w:ins w:id="7387" w:author="Michael Bell" w:date="2013-05-06T18:59:00Z">
        <w:r>
          <w:t>write-up</w:t>
        </w:r>
      </w:ins>
      <w:ins w:id="7388" w:author="Michael Bell" w:date="2013-05-06T18:58:00Z">
        <w:r>
          <w:t xml:space="preserve"> or a full functionality where 2 trains could run on the same track at the same time and perform different tasks.</w:t>
        </w:r>
      </w:ins>
    </w:p>
    <w:p w14:paraId="417CBC0C" w14:textId="77777777" w:rsidR="00606696" w:rsidRPr="007F083D" w:rsidRDefault="00606696" w:rsidP="00606696">
      <w:pPr>
        <w:rPr>
          <w:ins w:id="7389" w:author="Michael Bell" w:date="2013-05-06T18:58:00Z"/>
        </w:rPr>
      </w:pPr>
      <w:ins w:id="7390" w:author="Michael Bell" w:date="2013-05-06T18:58:00Z">
        <w:r>
          <w:t>Another desirable extension would be to create a power supply to go with the system so it would not be at the mercy of the problems caused by the Hornby supply.</w:t>
        </w:r>
      </w:ins>
    </w:p>
    <w:p w14:paraId="1F46367C" w14:textId="77777777" w:rsidR="001C0F6C" w:rsidRDefault="001C0F6C">
      <w:pPr>
        <w:rPr>
          <w:ins w:id="7391" w:author="Michael R. Bell" w:date="2013-05-07T11:19:00Z"/>
        </w:rPr>
      </w:pPr>
      <w:ins w:id="7392" w:author="Michael R. Bell" w:date="2013-05-07T11:19:00Z">
        <w:r>
          <w:br w:type="page"/>
        </w:r>
      </w:ins>
    </w:p>
    <w:p w14:paraId="766848C8" w14:textId="0CF8A6A5" w:rsidR="007F083D" w:rsidDel="00606696" w:rsidRDefault="001C0F6C" w:rsidP="001C0F6C">
      <w:pPr>
        <w:pStyle w:val="Title"/>
        <w:rPr>
          <w:del w:id="7393" w:author="Michael Bell" w:date="2013-05-06T18:58:00Z"/>
        </w:rPr>
        <w:pPrChange w:id="7394" w:author="Michael R. Bell" w:date="2013-05-07T11:19:00Z">
          <w:pPr/>
        </w:pPrChange>
      </w:pPr>
      <w:ins w:id="7395" w:author="Michael R. Bell" w:date="2013-05-07T11:19:00Z">
        <w:r>
          <w:lastRenderedPageBreak/>
          <w:t>Apendix</w:t>
        </w:r>
      </w:ins>
      <w:del w:id="7396" w:author="Michael Bell" w:date="2013-05-06T18:58:00Z">
        <w:r w:rsidR="007F083D" w:rsidDel="00606696">
          <w:delText>Though unfeasible at the time of creation, one of the most desirable extentions would be adding the multiple train functionality, either as outlined in the designs in this writeup or a full functionality where 2 trains could run on the same track at the same time and perform different tasks.</w:delText>
        </w:r>
      </w:del>
    </w:p>
    <w:p w14:paraId="08E0B581" w14:textId="570E2EEB" w:rsidR="00AC26F3" w:rsidRPr="007F083D" w:rsidRDefault="00AC26F3" w:rsidP="001C0F6C">
      <w:pPr>
        <w:pStyle w:val="Title"/>
        <w:pPrChange w:id="7397" w:author="Michael R. Bell" w:date="2013-05-07T11:19:00Z">
          <w:pPr/>
        </w:pPrChange>
      </w:pPr>
      <w:del w:id="7398" w:author="Michael Bell" w:date="2013-05-06T18:58:00Z">
        <w:r w:rsidDel="00606696">
          <w:delText>Another desiarable extention would be to creat the power supply to go with the system so it would not be at the mercy of the problems caused by hornby’s ones.</w:delText>
        </w:r>
      </w:del>
    </w:p>
    <w:sectPr w:rsidR="00AC26F3" w:rsidRPr="007F083D" w:rsidSect="00E9169B">
      <w:footerReference w:type="default" r:id="rId87"/>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2" w:author="Michael R. Bell" w:date="2012-10-11T12:44:00Z" w:initials="MRB">
    <w:p w14:paraId="25DB1906" w14:textId="77777777" w:rsidR="00653744" w:rsidRDefault="00653744" w:rsidP="004F22F1">
      <w:pPr>
        <w:pStyle w:val="CommentText"/>
        <w:numPr>
          <w:ilvl w:val="0"/>
          <w:numId w:val="2"/>
        </w:numPr>
      </w:pPr>
      <w:r>
        <w:rPr>
          <w:rStyle w:val="CommentReference"/>
        </w:rPr>
        <w:annotationRef/>
      </w:r>
      <w:r>
        <w:t>How the project progresses from the original data to the results</w:t>
      </w:r>
    </w:p>
    <w:p w14:paraId="615BB639" w14:textId="77777777" w:rsidR="00653744" w:rsidRDefault="00653744" w:rsidP="004F22F1">
      <w:pPr>
        <w:pStyle w:val="CommentText"/>
        <w:numPr>
          <w:ilvl w:val="0"/>
          <w:numId w:val="2"/>
        </w:numPr>
      </w:pPr>
      <w:r>
        <w:t>How the user requirements where ascertained</w:t>
      </w:r>
    </w:p>
    <w:p w14:paraId="166A87A5" w14:textId="77777777" w:rsidR="00653744" w:rsidRDefault="00653744" w:rsidP="004F22F1">
      <w:pPr>
        <w:pStyle w:val="CommentText"/>
        <w:numPr>
          <w:ilvl w:val="0"/>
          <w:numId w:val="2"/>
        </w:numPr>
      </w:pPr>
      <w:r>
        <w:t>The results of the investigation, accurately recorded and analysed carefully</w:t>
      </w:r>
    </w:p>
    <w:p w14:paraId="0FE27DBE" w14:textId="77777777" w:rsidR="00653744" w:rsidRDefault="00653744" w:rsidP="004F22F1">
      <w:pPr>
        <w:pStyle w:val="CommentText"/>
        <w:numPr>
          <w:ilvl w:val="0"/>
          <w:numId w:val="2"/>
        </w:numPr>
      </w:pPr>
      <w:r>
        <w:t>How I arrived at the requirement specification</w:t>
      </w:r>
    </w:p>
    <w:p w14:paraId="7EFE895B" w14:textId="77777777" w:rsidR="00653744" w:rsidRDefault="00653744" w:rsidP="004F22F1">
      <w:pPr>
        <w:pStyle w:val="CommentText"/>
        <w:numPr>
          <w:ilvl w:val="1"/>
          <w:numId w:val="2"/>
        </w:numPr>
      </w:pPr>
      <w:r>
        <w:t>This must be detailed and include the user, hardware and software requirements</w:t>
      </w:r>
    </w:p>
  </w:comment>
  <w:comment w:id="405" w:author="Michael R. Bell" w:date="2012-10-12T14:00:00Z" w:initials="MRB">
    <w:p w14:paraId="1A2FFF1D" w14:textId="77777777" w:rsidR="00653744" w:rsidRDefault="00653744" w:rsidP="0022505B">
      <w:pPr>
        <w:pStyle w:val="CommentText"/>
      </w:pPr>
      <w:r>
        <w:rPr>
          <w:rStyle w:val="CommentReference"/>
        </w:rPr>
        <w:annotationRef/>
      </w:r>
      <w:r>
        <w:t>Seems to be missing from the emails</w:t>
      </w:r>
    </w:p>
  </w:comment>
  <w:comment w:id="489" w:author="Michael R. Bell" w:date="2012-10-12T14:00:00Z" w:initials="MRB">
    <w:p w14:paraId="05E87620" w14:textId="77777777" w:rsidR="00653744" w:rsidRDefault="00653744">
      <w:pPr>
        <w:pStyle w:val="CommentText"/>
      </w:pPr>
      <w:r>
        <w:rPr>
          <w:rStyle w:val="CommentReference"/>
        </w:rPr>
        <w:annotationRef/>
      </w:r>
      <w:r>
        <w:t>Seems to be missing from the emails</w:t>
      </w:r>
    </w:p>
  </w:comment>
  <w:comment w:id="995" w:author="Roserick Sarrus" w:date="2012-12-15T13:16:00Z" w:initials="RS">
    <w:p w14:paraId="16610D34" w14:textId="77777777" w:rsidR="00653744" w:rsidRDefault="00653744" w:rsidP="00340CA5">
      <w:pPr>
        <w:pStyle w:val="CommentText"/>
      </w:pPr>
      <w:r>
        <w:rPr>
          <w:rStyle w:val="CommentReference"/>
        </w:rPr>
        <w:annotationRef/>
      </w:r>
      <w:r>
        <w:t>Need picture</w:t>
      </w:r>
    </w:p>
  </w:comment>
  <w:comment w:id="1008" w:author="Roserick Sarrus" w:date="2012-12-15T15:09:00Z" w:initials="RS">
    <w:p w14:paraId="24443A37" w14:textId="77777777" w:rsidR="00653744" w:rsidRDefault="00653744" w:rsidP="00340CA5">
      <w:pPr>
        <w:pStyle w:val="CommentText"/>
      </w:pPr>
      <w:r>
        <w:rPr>
          <w:rStyle w:val="CommentReference"/>
        </w:rPr>
        <w:annotationRef/>
      </w:r>
      <w:r>
        <w:t>Code needed</w:t>
      </w:r>
    </w:p>
  </w:comment>
  <w:comment w:id="1028" w:author="Michael Bell" w:date="2013-03-26T10:24:00Z" w:initials="MB">
    <w:p w14:paraId="687A1DE7" w14:textId="77777777" w:rsidR="00653744" w:rsidRDefault="00653744" w:rsidP="00340CA5">
      <w:pPr>
        <w:pStyle w:val="CommentText"/>
      </w:pPr>
      <w:r>
        <w:rPr>
          <w:rStyle w:val="CommentReference"/>
        </w:rPr>
        <w:annotationRef/>
      </w:r>
      <w:r>
        <w:t>Mention later that this is too low</w:t>
      </w:r>
    </w:p>
  </w:comment>
  <w:comment w:id="1064" w:author="Michael Bell" w:date="2013-03-26T10:47:00Z" w:initials="MB">
    <w:p w14:paraId="2FDA2386" w14:textId="77777777" w:rsidR="00653744" w:rsidRDefault="00653744" w:rsidP="00340CA5">
      <w:pPr>
        <w:pStyle w:val="CommentText"/>
      </w:pPr>
      <w:r>
        <w:rPr>
          <w:rStyle w:val="CommentReference"/>
        </w:rPr>
        <w:annotationRef/>
      </w:r>
      <w:r>
        <w:t>A nice picture would be nice</w:t>
      </w:r>
    </w:p>
  </w:comment>
  <w:comment w:id="1075" w:author="Michael Bell" w:date="2013-03-26T10:57:00Z" w:initials="MB">
    <w:p w14:paraId="5E91A824" w14:textId="77777777" w:rsidR="00653744" w:rsidRDefault="00653744" w:rsidP="00340CA5">
      <w:pPr>
        <w:pStyle w:val="CommentText"/>
      </w:pPr>
      <w:r>
        <w:rPr>
          <w:rStyle w:val="CommentReference"/>
        </w:rPr>
        <w:annotationRef/>
      </w:r>
      <w:r>
        <w:t>Diagram needed</w:t>
      </w:r>
    </w:p>
  </w:comment>
  <w:comment w:id="1163" w:author="Roserick Sarrus" w:date="2012-12-15T13:16:00Z" w:initials="RS">
    <w:p w14:paraId="42086C16" w14:textId="77777777" w:rsidR="00653744" w:rsidRDefault="00653744">
      <w:pPr>
        <w:pStyle w:val="CommentText"/>
      </w:pPr>
      <w:r>
        <w:rPr>
          <w:rStyle w:val="CommentReference"/>
        </w:rPr>
        <w:annotationRef/>
      </w:r>
      <w:r>
        <w:t>Need picture</w:t>
      </w:r>
    </w:p>
  </w:comment>
  <w:comment w:id="1174" w:author="Roserick Sarrus" w:date="2012-12-15T15:09:00Z" w:initials="RS">
    <w:p w14:paraId="58276640" w14:textId="77777777" w:rsidR="00653744" w:rsidRDefault="00653744">
      <w:pPr>
        <w:pStyle w:val="CommentText"/>
      </w:pPr>
      <w:r>
        <w:rPr>
          <w:rStyle w:val="CommentReference"/>
        </w:rPr>
        <w:annotationRef/>
      </w:r>
      <w:r>
        <w:t>Code needed</w:t>
      </w:r>
    </w:p>
  </w:comment>
  <w:comment w:id="1193" w:author="Michael Bell" w:date="2013-03-26T10:24:00Z" w:initials="MB">
    <w:p w14:paraId="4457BF97" w14:textId="1CEF03DA" w:rsidR="00653744" w:rsidRDefault="00653744">
      <w:pPr>
        <w:pStyle w:val="CommentText"/>
      </w:pPr>
      <w:r>
        <w:rPr>
          <w:rStyle w:val="CommentReference"/>
        </w:rPr>
        <w:annotationRef/>
      </w:r>
      <w:r>
        <w:t>Mention later that this is too low</w:t>
      </w:r>
    </w:p>
  </w:comment>
  <w:comment w:id="1224" w:author="Michael Bell" w:date="2013-03-26T10:47:00Z" w:initials="MB">
    <w:p w14:paraId="5B72E6B8" w14:textId="14DFB196" w:rsidR="00653744" w:rsidRDefault="00653744">
      <w:pPr>
        <w:pStyle w:val="CommentText"/>
      </w:pPr>
      <w:r>
        <w:rPr>
          <w:rStyle w:val="CommentReference"/>
        </w:rPr>
        <w:annotationRef/>
      </w:r>
      <w:r>
        <w:t>A nice picture would be nice</w:t>
      </w:r>
    </w:p>
  </w:comment>
  <w:comment w:id="1235" w:author="Michael Bell" w:date="2013-03-26T10:57:00Z" w:initials="MB">
    <w:p w14:paraId="4A235F43" w14:textId="0956CCB1" w:rsidR="00653744" w:rsidRDefault="00653744">
      <w:pPr>
        <w:pStyle w:val="CommentText"/>
      </w:pPr>
      <w:r>
        <w:rPr>
          <w:rStyle w:val="CommentReference"/>
        </w:rPr>
        <w:annotationRef/>
      </w:r>
      <w:r>
        <w:t>Diagram needed</w:t>
      </w:r>
    </w:p>
  </w:comment>
  <w:comment w:id="1346" w:author="Michael R. Bell" w:date="2013-05-03T13:49:00Z" w:initials="MRB">
    <w:p w14:paraId="11314226" w14:textId="6882A106" w:rsidR="00653744" w:rsidRDefault="00653744">
      <w:pPr>
        <w:pStyle w:val="CommentText"/>
      </w:pPr>
      <w:r>
        <w:rPr>
          <w:rStyle w:val="CommentReference"/>
        </w:rPr>
        <w:annotationRef/>
      </w:r>
      <w:r>
        <w:t>Insert instruction array</w:t>
      </w:r>
    </w:p>
  </w:comment>
  <w:comment w:id="7383" w:author="Michael Bell" w:date="2013-05-03T14:22:00Z" w:initials="MB">
    <w:p w14:paraId="2F1E9406" w14:textId="65D834BB" w:rsidR="00653744" w:rsidRDefault="00653744">
      <w:pPr>
        <w:pStyle w:val="CommentText"/>
      </w:pPr>
      <w:r>
        <w:rPr>
          <w:rStyle w:val="CommentReference"/>
        </w:rPr>
        <w:annotationRef/>
      </w:r>
      <w:r>
        <w:t xml:space="preserve">Create user acceptance </w:t>
      </w:r>
      <w:proofErr w:type="spellStart"/>
      <w:r>
        <w:t>questionaire</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1A2FFF1D" w15:done="0"/>
  <w15:commentEx w15:paraId="05E87620" w15:done="0"/>
  <w15:commentEx w15:paraId="16610D34" w15:done="0"/>
  <w15:commentEx w15:paraId="24443A37" w15:done="0"/>
  <w15:commentEx w15:paraId="687A1DE7" w15:done="0"/>
  <w15:commentEx w15:paraId="2FDA2386" w15:done="0"/>
  <w15:commentEx w15:paraId="5E91A824" w15:done="0"/>
  <w15:commentEx w15:paraId="42086C16" w15:done="0"/>
  <w15:commentEx w15:paraId="58276640" w15:done="0"/>
  <w15:commentEx w15:paraId="4457BF97" w15:done="0"/>
  <w15:commentEx w15:paraId="5B72E6B8" w15:done="0"/>
  <w15:commentEx w15:paraId="4A235F43" w15:done="0"/>
  <w15:commentEx w15:paraId="11314226" w15:done="0"/>
  <w15:commentEx w15:paraId="2F1E940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ED64D3" w14:textId="77777777" w:rsidR="00370848" w:rsidRDefault="00370848" w:rsidP="003C3B39">
      <w:pPr>
        <w:spacing w:after="0" w:line="240" w:lineRule="auto"/>
      </w:pPr>
      <w:r>
        <w:separator/>
      </w:r>
    </w:p>
  </w:endnote>
  <w:endnote w:type="continuationSeparator" w:id="0">
    <w:p w14:paraId="015A236C" w14:textId="77777777" w:rsidR="00370848" w:rsidRDefault="00370848"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Erbos Draco 1st NBP">
    <w:altName w:val="Erbos Draco 1st NBP Regular"/>
    <w:panose1 w:val="00000400000000000000"/>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51D90" w14:textId="77777777" w:rsidR="00653744" w:rsidRDefault="00653744">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1B29D7">
      <w:rPr>
        <w:noProof/>
      </w:rPr>
      <w:t>49</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1B29D7">
      <w:rPr>
        <w:noProof/>
      </w:rPr>
      <w:t>86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3A2935" w14:textId="77777777" w:rsidR="00370848" w:rsidRDefault="00370848" w:rsidP="003C3B39">
      <w:pPr>
        <w:spacing w:after="0" w:line="240" w:lineRule="auto"/>
      </w:pPr>
      <w:r>
        <w:separator/>
      </w:r>
    </w:p>
  </w:footnote>
  <w:footnote w:type="continuationSeparator" w:id="0">
    <w:p w14:paraId="1CF12066" w14:textId="77777777" w:rsidR="00370848" w:rsidRDefault="00370848" w:rsidP="003C3B39">
      <w:pPr>
        <w:spacing w:after="0" w:line="240" w:lineRule="auto"/>
      </w:pPr>
      <w:r>
        <w:continuationSeparator/>
      </w:r>
    </w:p>
  </w:footnote>
  <w:footnote w:id="1">
    <w:p w14:paraId="14EC4C77" w14:textId="77777777" w:rsidR="00653744" w:rsidRDefault="00653744" w:rsidP="00340CA5">
      <w:pPr>
        <w:pStyle w:val="FootnoteText"/>
        <w:rPr>
          <w:ins w:id="1033" w:author="Michael Bell" w:date="2013-05-06T18:50:00Z"/>
        </w:rPr>
      </w:pPr>
      <w:ins w:id="1034" w:author="Michael Bell" w:date="2013-05-06T18:50:00Z">
        <w:r>
          <w:rPr>
            <w:rStyle w:val="FootnoteReference"/>
          </w:rPr>
          <w:footnoteRef/>
        </w:r>
        <w:r>
          <w:t xml:space="preserve"> </w:t>
        </w:r>
        <w:r>
          <w:rPr>
            <w:lang w:val="en-US"/>
          </w:rPr>
          <w:t>Devices which are switch on or off a current based on the supply of a smaller current.</w:t>
        </w:r>
      </w:ins>
    </w:p>
  </w:footnote>
  <w:footnote w:id="2">
    <w:p w14:paraId="483E2D79" w14:textId="77777777" w:rsidR="00653744" w:rsidRDefault="00653744" w:rsidP="00340CA5">
      <w:pPr>
        <w:pStyle w:val="FootnoteText"/>
        <w:rPr>
          <w:ins w:id="1046" w:author="Michael Bell" w:date="2013-05-06T18:50:00Z"/>
        </w:rPr>
      </w:pPr>
      <w:ins w:id="1047" w:author="Michael Bell" w:date="2013-05-06T18:50:00Z">
        <w:r>
          <w:rPr>
            <w:rStyle w:val="FootnoteReference"/>
          </w:rPr>
          <w:footnoteRef/>
        </w:r>
        <w:r>
          <w:t xml:space="preserve"> Switched on by the board</w:t>
        </w:r>
      </w:ins>
    </w:p>
  </w:footnote>
  <w:footnote w:id="3">
    <w:p w14:paraId="1463564C" w14:textId="77777777" w:rsidR="00653744" w:rsidRDefault="00653744" w:rsidP="00340CA5">
      <w:pPr>
        <w:pStyle w:val="FootnoteText"/>
        <w:rPr>
          <w:ins w:id="1060" w:author="Michael Bell" w:date="2013-05-06T18:50:00Z"/>
        </w:rPr>
      </w:pPr>
      <w:ins w:id="1061" w:author="Michael Bell" w:date="2013-05-06T18:50:00Z">
        <w:r>
          <w:rPr>
            <w:rStyle w:val="FootnoteReference"/>
          </w:rPr>
          <w:footnoteRef/>
        </w:r>
        <w:r>
          <w:t xml:space="preserve"> 12V for the motor shield and 9V for all other parts.</w:t>
        </w:r>
      </w:ins>
    </w:p>
  </w:footnote>
  <w:footnote w:id="4">
    <w:p w14:paraId="41F26532" w14:textId="77777777" w:rsidR="00653744" w:rsidRDefault="00653744" w:rsidP="00340CA5">
      <w:pPr>
        <w:pStyle w:val="FootnoteText"/>
        <w:rPr>
          <w:ins w:id="1067" w:author="Michael Bell" w:date="2013-05-06T18:50:00Z"/>
        </w:rPr>
      </w:pPr>
      <w:ins w:id="1068" w:author="Michael Bell" w:date="2013-05-06T18:50:00Z">
        <w:r>
          <w:rPr>
            <w:rStyle w:val="FootnoteReference"/>
          </w:rPr>
          <w:footnoteRef/>
        </w:r>
        <w:r>
          <w:rPr>
            <w:lang w:val="en-US"/>
          </w:rPr>
          <w:t>This differs from a “double pole, double throw” where two switches or ‘throws’ can be moved independently of each other.</w:t>
        </w:r>
      </w:ins>
    </w:p>
  </w:footnote>
  <w:footnote w:id="5">
    <w:p w14:paraId="3B3C7F23" w14:textId="6BFDFBD2" w:rsidR="00653744" w:rsidRPr="00E443E8" w:rsidDel="00340CA5" w:rsidRDefault="00653744">
      <w:pPr>
        <w:pStyle w:val="FootnoteText"/>
        <w:rPr>
          <w:del w:id="1198" w:author="Michael Bell" w:date="2013-05-06T18:50:00Z"/>
          <w:lang w:val="en-US"/>
        </w:rPr>
      </w:pPr>
      <w:del w:id="1199" w:author="Michael Bell" w:date="2013-05-06T18:50:00Z">
        <w:r w:rsidDel="00340CA5">
          <w:rPr>
            <w:rStyle w:val="FootnoteReference"/>
          </w:rPr>
          <w:footnoteRef/>
        </w:r>
        <w:r w:rsidDel="00340CA5">
          <w:delText xml:space="preserve"> </w:delText>
        </w:r>
        <w:r w:rsidDel="00340CA5">
          <w:rPr>
            <w:lang w:val="en-US"/>
          </w:rPr>
          <w:delText>Devices which are switch on or off a current based on the supply of a smaller current.</w:delText>
        </w:r>
      </w:del>
    </w:p>
  </w:footnote>
  <w:footnote w:id="6">
    <w:p w14:paraId="6899B675" w14:textId="4F99BBF2" w:rsidR="00653744" w:rsidDel="00340CA5" w:rsidRDefault="00653744">
      <w:pPr>
        <w:pStyle w:val="FootnoteText"/>
        <w:rPr>
          <w:del w:id="1210" w:author="Michael Bell" w:date="2013-05-06T18:50:00Z"/>
        </w:rPr>
      </w:pPr>
      <w:del w:id="1211" w:author="Michael Bell" w:date="2013-05-06T18:50:00Z">
        <w:r w:rsidDel="00340CA5">
          <w:rPr>
            <w:rStyle w:val="FootnoteReference"/>
          </w:rPr>
          <w:footnoteRef/>
        </w:r>
        <w:r w:rsidDel="00340CA5">
          <w:delText xml:space="preserve"> Switched on by the board</w:delText>
        </w:r>
      </w:del>
    </w:p>
  </w:footnote>
  <w:footnote w:id="7">
    <w:p w14:paraId="118BF753" w14:textId="15848379" w:rsidR="00653744" w:rsidRPr="008B26B9" w:rsidDel="00340CA5" w:rsidRDefault="00653744">
      <w:pPr>
        <w:pStyle w:val="FootnoteText"/>
        <w:rPr>
          <w:del w:id="1220" w:author="Michael Bell" w:date="2013-05-06T18:50:00Z"/>
        </w:rPr>
      </w:pPr>
      <w:del w:id="1221" w:author="Michael Bell" w:date="2013-05-06T18:50:00Z">
        <w:r w:rsidDel="00340CA5">
          <w:rPr>
            <w:rStyle w:val="FootnoteReference"/>
          </w:rPr>
          <w:footnoteRef/>
        </w:r>
        <w:r w:rsidDel="00340CA5">
          <w:delText xml:space="preserve"> 12V for the motor shield and 9V for all other parts.</w:delText>
        </w:r>
      </w:del>
    </w:p>
  </w:footnote>
  <w:footnote w:id="8">
    <w:p w14:paraId="51F91600" w14:textId="294B020E" w:rsidR="00653744" w:rsidRPr="00056D41" w:rsidDel="00340CA5" w:rsidRDefault="00653744">
      <w:pPr>
        <w:pStyle w:val="FootnoteText"/>
        <w:rPr>
          <w:del w:id="1227" w:author="Michael Bell" w:date="2013-05-06T18:50:00Z"/>
          <w:lang w:val="en-US"/>
        </w:rPr>
      </w:pPr>
      <w:del w:id="1228" w:author="Michael Bell" w:date="2013-05-06T18:50:00Z">
        <w:r w:rsidDel="00340CA5">
          <w:rPr>
            <w:rStyle w:val="FootnoteReference"/>
          </w:rPr>
          <w:footnoteRef/>
        </w:r>
        <w:r w:rsidDel="00340CA5">
          <w:rPr>
            <w:lang w:val="en-US"/>
          </w:rPr>
          <w:delText>This differs from a “double pole, double throw” where two switches or ‘throws’ can be moved independently of each other.</w:delText>
        </w:r>
      </w:del>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C6D68DC"/>
    <w:multiLevelType w:val="hybridMultilevel"/>
    <w:tmpl w:val="30B03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1"/>
  </w:num>
  <w:num w:numId="10">
    <w:abstractNumId w:val="6"/>
  </w:num>
  <w:num w:numId="11">
    <w:abstractNumId w:val="13"/>
  </w:num>
  <w:num w:numId="12">
    <w:abstractNumId w:val="9"/>
  </w:num>
  <w:num w:numId="13">
    <w:abstractNumId w:val="0"/>
  </w:num>
  <w:num w:numId="14">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R. Bell">
    <w15:presenceInfo w15:providerId="AD" w15:userId="S-1-5-21-3074758352-1115506446-1067512191-1175"/>
  </w15:person>
  <w15:person w15:author="Michael Bell">
    <w15:presenceInfo w15:providerId="Windows Live" w15:userId="7723a1f26e718b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14635"/>
    <w:rsid w:val="00026285"/>
    <w:rsid w:val="00056D41"/>
    <w:rsid w:val="000769EE"/>
    <w:rsid w:val="00077CA7"/>
    <w:rsid w:val="0009431A"/>
    <w:rsid w:val="000959A3"/>
    <w:rsid w:val="000A1A18"/>
    <w:rsid w:val="000B569E"/>
    <w:rsid w:val="000D15AA"/>
    <w:rsid w:val="000D4AA1"/>
    <w:rsid w:val="000F77CB"/>
    <w:rsid w:val="001032E8"/>
    <w:rsid w:val="001109D0"/>
    <w:rsid w:val="00116173"/>
    <w:rsid w:val="00116DD0"/>
    <w:rsid w:val="001339BF"/>
    <w:rsid w:val="00141CEC"/>
    <w:rsid w:val="00153882"/>
    <w:rsid w:val="0015458D"/>
    <w:rsid w:val="0015563C"/>
    <w:rsid w:val="00160FDA"/>
    <w:rsid w:val="001630EB"/>
    <w:rsid w:val="00173793"/>
    <w:rsid w:val="0017672F"/>
    <w:rsid w:val="00183053"/>
    <w:rsid w:val="001B1D38"/>
    <w:rsid w:val="001B29D7"/>
    <w:rsid w:val="001C0F6C"/>
    <w:rsid w:val="001C3F6E"/>
    <w:rsid w:val="001D11CD"/>
    <w:rsid w:val="001D6727"/>
    <w:rsid w:val="0020369E"/>
    <w:rsid w:val="00215B84"/>
    <w:rsid w:val="002237DB"/>
    <w:rsid w:val="0022505B"/>
    <w:rsid w:val="00234416"/>
    <w:rsid w:val="002479A1"/>
    <w:rsid w:val="00256B27"/>
    <w:rsid w:val="002750FF"/>
    <w:rsid w:val="00277D3E"/>
    <w:rsid w:val="002804E0"/>
    <w:rsid w:val="00292DFA"/>
    <w:rsid w:val="002B649F"/>
    <w:rsid w:val="002C4D0B"/>
    <w:rsid w:val="002D73EE"/>
    <w:rsid w:val="002E4C56"/>
    <w:rsid w:val="002F1085"/>
    <w:rsid w:val="0030087F"/>
    <w:rsid w:val="00307B52"/>
    <w:rsid w:val="00313842"/>
    <w:rsid w:val="00340CA5"/>
    <w:rsid w:val="00361728"/>
    <w:rsid w:val="00370848"/>
    <w:rsid w:val="003713F0"/>
    <w:rsid w:val="0037313E"/>
    <w:rsid w:val="0037418E"/>
    <w:rsid w:val="00377130"/>
    <w:rsid w:val="0039076D"/>
    <w:rsid w:val="003A2FEE"/>
    <w:rsid w:val="003C3B39"/>
    <w:rsid w:val="003C511B"/>
    <w:rsid w:val="003C5731"/>
    <w:rsid w:val="003E1D09"/>
    <w:rsid w:val="003E25BC"/>
    <w:rsid w:val="003E7F0B"/>
    <w:rsid w:val="003F0072"/>
    <w:rsid w:val="003F407B"/>
    <w:rsid w:val="00411BC3"/>
    <w:rsid w:val="00412E61"/>
    <w:rsid w:val="004A58AB"/>
    <w:rsid w:val="004C24BB"/>
    <w:rsid w:val="004D4E84"/>
    <w:rsid w:val="004E238E"/>
    <w:rsid w:val="004F22F1"/>
    <w:rsid w:val="004F5F9C"/>
    <w:rsid w:val="005050B4"/>
    <w:rsid w:val="00506F9F"/>
    <w:rsid w:val="00517202"/>
    <w:rsid w:val="00523706"/>
    <w:rsid w:val="00532D25"/>
    <w:rsid w:val="00533EC1"/>
    <w:rsid w:val="005421F0"/>
    <w:rsid w:val="0054507D"/>
    <w:rsid w:val="005467B9"/>
    <w:rsid w:val="0056420A"/>
    <w:rsid w:val="00572BDE"/>
    <w:rsid w:val="0058000B"/>
    <w:rsid w:val="00581A89"/>
    <w:rsid w:val="00584962"/>
    <w:rsid w:val="005A33CE"/>
    <w:rsid w:val="005B6B53"/>
    <w:rsid w:val="005C1185"/>
    <w:rsid w:val="005D5F1A"/>
    <w:rsid w:val="005E32A3"/>
    <w:rsid w:val="005E533A"/>
    <w:rsid w:val="005E796B"/>
    <w:rsid w:val="00606696"/>
    <w:rsid w:val="00606909"/>
    <w:rsid w:val="00620F0E"/>
    <w:rsid w:val="006247BE"/>
    <w:rsid w:val="00627657"/>
    <w:rsid w:val="00652796"/>
    <w:rsid w:val="00653744"/>
    <w:rsid w:val="00665643"/>
    <w:rsid w:val="00685587"/>
    <w:rsid w:val="006918A7"/>
    <w:rsid w:val="006A201E"/>
    <w:rsid w:val="006A2EBE"/>
    <w:rsid w:val="006A7E72"/>
    <w:rsid w:val="006B08C3"/>
    <w:rsid w:val="006D14B1"/>
    <w:rsid w:val="00713560"/>
    <w:rsid w:val="007220BB"/>
    <w:rsid w:val="007243DD"/>
    <w:rsid w:val="00741262"/>
    <w:rsid w:val="0074163A"/>
    <w:rsid w:val="00741DA5"/>
    <w:rsid w:val="00751181"/>
    <w:rsid w:val="0075341E"/>
    <w:rsid w:val="007738CA"/>
    <w:rsid w:val="0078514F"/>
    <w:rsid w:val="007961A8"/>
    <w:rsid w:val="007A76A1"/>
    <w:rsid w:val="007D32BD"/>
    <w:rsid w:val="007E4E59"/>
    <w:rsid w:val="007E59E0"/>
    <w:rsid w:val="007F0767"/>
    <w:rsid w:val="007F083D"/>
    <w:rsid w:val="007F1A52"/>
    <w:rsid w:val="0080142C"/>
    <w:rsid w:val="00801AB6"/>
    <w:rsid w:val="0080272C"/>
    <w:rsid w:val="00817B60"/>
    <w:rsid w:val="0083152B"/>
    <w:rsid w:val="00844014"/>
    <w:rsid w:val="00851869"/>
    <w:rsid w:val="008543D0"/>
    <w:rsid w:val="008579F0"/>
    <w:rsid w:val="00897AB6"/>
    <w:rsid w:val="008A0AF0"/>
    <w:rsid w:val="008B221E"/>
    <w:rsid w:val="008B26B9"/>
    <w:rsid w:val="008C2A9F"/>
    <w:rsid w:val="008C7F64"/>
    <w:rsid w:val="008E0DFA"/>
    <w:rsid w:val="00903DB9"/>
    <w:rsid w:val="0091711B"/>
    <w:rsid w:val="00922539"/>
    <w:rsid w:val="00935EEB"/>
    <w:rsid w:val="00944E58"/>
    <w:rsid w:val="00951F76"/>
    <w:rsid w:val="00956128"/>
    <w:rsid w:val="00963C06"/>
    <w:rsid w:val="00973ACE"/>
    <w:rsid w:val="009878E5"/>
    <w:rsid w:val="009933FE"/>
    <w:rsid w:val="009A164C"/>
    <w:rsid w:val="009A1920"/>
    <w:rsid w:val="009A1F28"/>
    <w:rsid w:val="00A01267"/>
    <w:rsid w:val="00A04BFF"/>
    <w:rsid w:val="00A30F35"/>
    <w:rsid w:val="00A3442A"/>
    <w:rsid w:val="00A462E6"/>
    <w:rsid w:val="00A4698F"/>
    <w:rsid w:val="00A639DB"/>
    <w:rsid w:val="00A75E62"/>
    <w:rsid w:val="00AA0351"/>
    <w:rsid w:val="00AA6E28"/>
    <w:rsid w:val="00AB3EF4"/>
    <w:rsid w:val="00AC26F3"/>
    <w:rsid w:val="00AC424E"/>
    <w:rsid w:val="00AE2F23"/>
    <w:rsid w:val="00B006DB"/>
    <w:rsid w:val="00B35BA6"/>
    <w:rsid w:val="00B36FFD"/>
    <w:rsid w:val="00B37B9A"/>
    <w:rsid w:val="00B42005"/>
    <w:rsid w:val="00B57408"/>
    <w:rsid w:val="00B57B67"/>
    <w:rsid w:val="00B63273"/>
    <w:rsid w:val="00B66AF3"/>
    <w:rsid w:val="00B742BF"/>
    <w:rsid w:val="00B755C1"/>
    <w:rsid w:val="00BA3438"/>
    <w:rsid w:val="00BB3452"/>
    <w:rsid w:val="00BC4803"/>
    <w:rsid w:val="00BD3AC9"/>
    <w:rsid w:val="00BD7922"/>
    <w:rsid w:val="00C4393F"/>
    <w:rsid w:val="00C44F45"/>
    <w:rsid w:val="00C6358D"/>
    <w:rsid w:val="00C7054C"/>
    <w:rsid w:val="00C93315"/>
    <w:rsid w:val="00CB169F"/>
    <w:rsid w:val="00CB42DA"/>
    <w:rsid w:val="00CD05FF"/>
    <w:rsid w:val="00CD5742"/>
    <w:rsid w:val="00CD6482"/>
    <w:rsid w:val="00CE6FC6"/>
    <w:rsid w:val="00CF0CD1"/>
    <w:rsid w:val="00D0235E"/>
    <w:rsid w:val="00D115E7"/>
    <w:rsid w:val="00D1496B"/>
    <w:rsid w:val="00D2172E"/>
    <w:rsid w:val="00D22730"/>
    <w:rsid w:val="00D3128F"/>
    <w:rsid w:val="00D40D48"/>
    <w:rsid w:val="00D532D9"/>
    <w:rsid w:val="00D535F5"/>
    <w:rsid w:val="00D57072"/>
    <w:rsid w:val="00D616BB"/>
    <w:rsid w:val="00D8352C"/>
    <w:rsid w:val="00D87D3F"/>
    <w:rsid w:val="00D91890"/>
    <w:rsid w:val="00DA1957"/>
    <w:rsid w:val="00DA4ACC"/>
    <w:rsid w:val="00DA742E"/>
    <w:rsid w:val="00DB2733"/>
    <w:rsid w:val="00DC20DA"/>
    <w:rsid w:val="00DD5403"/>
    <w:rsid w:val="00DF63E4"/>
    <w:rsid w:val="00E022FC"/>
    <w:rsid w:val="00E05C6E"/>
    <w:rsid w:val="00E1173B"/>
    <w:rsid w:val="00E20C75"/>
    <w:rsid w:val="00E26110"/>
    <w:rsid w:val="00E3087E"/>
    <w:rsid w:val="00E443E8"/>
    <w:rsid w:val="00E56AB6"/>
    <w:rsid w:val="00E604B5"/>
    <w:rsid w:val="00E77DA1"/>
    <w:rsid w:val="00E82842"/>
    <w:rsid w:val="00E91503"/>
    <w:rsid w:val="00E9169B"/>
    <w:rsid w:val="00E920ED"/>
    <w:rsid w:val="00EA2A1D"/>
    <w:rsid w:val="00EA4C27"/>
    <w:rsid w:val="00EB4DF2"/>
    <w:rsid w:val="00EB4EA5"/>
    <w:rsid w:val="00EB5458"/>
    <w:rsid w:val="00EC235E"/>
    <w:rsid w:val="00EC5295"/>
    <w:rsid w:val="00ED3601"/>
    <w:rsid w:val="00EE7BF0"/>
    <w:rsid w:val="00F11C75"/>
    <w:rsid w:val="00F247CA"/>
    <w:rsid w:val="00F261E8"/>
    <w:rsid w:val="00F263BB"/>
    <w:rsid w:val="00F46BE6"/>
    <w:rsid w:val="00F56708"/>
    <w:rsid w:val="00F612D5"/>
    <w:rsid w:val="00F7776F"/>
    <w:rsid w:val="00F82808"/>
    <w:rsid w:val="00F83EFB"/>
    <w:rsid w:val="00F95F97"/>
    <w:rsid w:val="00FB40DE"/>
    <w:rsid w:val="00FB41EA"/>
    <w:rsid w:val="00FD4D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15:docId w15:val="{FFC87DFA-2585-4CAC-92A7-57EFF2469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99"/>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99"/>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99"/>
    <w:qFormat/>
    <w:rsid w:val="00D115E7"/>
    <w:pPr>
      <w:ind w:left="720"/>
      <w:contextualSpacing/>
    </w:pPr>
  </w:style>
  <w:style w:type="paragraph" w:styleId="Quote">
    <w:name w:val="Quote"/>
    <w:basedOn w:val="Normal"/>
    <w:next w:val="Normal"/>
    <w:link w:val="QuoteChar"/>
    <w:uiPriority w:val="99"/>
    <w:qFormat/>
    <w:rsid w:val="00D115E7"/>
    <w:rPr>
      <w:i/>
      <w:iCs/>
    </w:rPr>
  </w:style>
  <w:style w:type="character" w:customStyle="1" w:styleId="QuoteChar">
    <w:name w:val="Quote Char"/>
    <w:basedOn w:val="DefaultParagraphFont"/>
    <w:link w:val="Quote"/>
    <w:uiPriority w:val="9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4.emf"/><Relationship Id="rId50" Type="http://schemas.openxmlformats.org/officeDocument/2006/relationships/oleObject" Target="embeddings/oleObject4.bin"/><Relationship Id="rId55" Type="http://schemas.openxmlformats.org/officeDocument/2006/relationships/oleObject" Target="embeddings/oleObject7.bin"/><Relationship Id="rId63" Type="http://schemas.openxmlformats.org/officeDocument/2006/relationships/oleObject" Target="embeddings/oleObject13.bin"/><Relationship Id="rId68" Type="http://schemas.openxmlformats.org/officeDocument/2006/relationships/oleObject" Target="embeddings/oleObject16.bin"/><Relationship Id="rId76" Type="http://schemas.openxmlformats.org/officeDocument/2006/relationships/oleObject" Target="embeddings/oleObject21.bin"/><Relationship Id="rId84" Type="http://schemas.openxmlformats.org/officeDocument/2006/relationships/image" Target="media/image48.png"/><Relationship Id="rId89"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1.emf"/><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emf"/><Relationship Id="rId53" Type="http://schemas.microsoft.com/office/2007/relationships/hdphoto" Target="media/hdphoto2.wdp"/><Relationship Id="rId58" Type="http://schemas.openxmlformats.org/officeDocument/2006/relationships/oleObject" Target="embeddings/oleObject10.bin"/><Relationship Id="rId66" Type="http://schemas.openxmlformats.org/officeDocument/2006/relationships/image" Target="media/image40.emf"/><Relationship Id="rId74" Type="http://schemas.openxmlformats.org/officeDocument/2006/relationships/oleObject" Target="embeddings/oleObject20.bin"/><Relationship Id="rId79" Type="http://schemas.openxmlformats.org/officeDocument/2006/relationships/image" Target="media/image45.emf"/><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oleObject" Target="embeddings/oleObject12.bin"/><Relationship Id="rId82" Type="http://schemas.openxmlformats.org/officeDocument/2006/relationships/image" Target="media/image46.emf"/><Relationship Id="rId90" Type="http://schemas.openxmlformats.org/officeDocument/2006/relationships/theme" Target="theme/theme1.xml"/><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oleObject" Target="embeddings/oleObject3.bin"/><Relationship Id="rId56" Type="http://schemas.openxmlformats.org/officeDocument/2006/relationships/oleObject" Target="embeddings/oleObject8.bin"/><Relationship Id="rId64" Type="http://schemas.openxmlformats.org/officeDocument/2006/relationships/image" Target="media/image39.emf"/><Relationship Id="rId69" Type="http://schemas.openxmlformats.org/officeDocument/2006/relationships/oleObject" Target="embeddings/oleObject17.bin"/><Relationship Id="rId77" Type="http://schemas.openxmlformats.org/officeDocument/2006/relationships/image" Target="media/image44.emf"/><Relationship Id="rId8" Type="http://schemas.openxmlformats.org/officeDocument/2006/relationships/endnotes" Target="endnotes.xml"/><Relationship Id="rId51" Type="http://schemas.openxmlformats.org/officeDocument/2006/relationships/image" Target="media/image36.emf"/><Relationship Id="rId72" Type="http://schemas.openxmlformats.org/officeDocument/2006/relationships/oleObject" Target="embeddings/oleObject19.bin"/><Relationship Id="rId80" Type="http://schemas.openxmlformats.org/officeDocument/2006/relationships/oleObject" Target="embeddings/oleObject23.bin"/><Relationship Id="rId85"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2.bin"/><Relationship Id="rId59" Type="http://schemas.openxmlformats.org/officeDocument/2006/relationships/image" Target="media/image37.emf"/><Relationship Id="rId67" Type="http://schemas.openxmlformats.org/officeDocument/2006/relationships/oleObject" Target="embeddings/oleObject15.bin"/><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oleObject" Target="embeddings/oleObject6.bin"/><Relationship Id="rId62" Type="http://schemas.openxmlformats.org/officeDocument/2006/relationships/image" Target="media/image38.emf"/><Relationship Id="rId70" Type="http://schemas.openxmlformats.org/officeDocument/2006/relationships/oleObject" Target="embeddings/oleObject18.bin"/><Relationship Id="rId75" Type="http://schemas.openxmlformats.org/officeDocument/2006/relationships/image" Target="media/image43.emf"/><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5.emf"/><Relationship Id="rId57" Type="http://schemas.openxmlformats.org/officeDocument/2006/relationships/oleObject" Target="embeddings/oleObject9.bin"/><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11.bin"/><Relationship Id="rId65" Type="http://schemas.openxmlformats.org/officeDocument/2006/relationships/oleObject" Target="embeddings/oleObject14.bin"/><Relationship Id="rId73" Type="http://schemas.openxmlformats.org/officeDocument/2006/relationships/image" Target="media/image42.emf"/><Relationship Id="rId78" Type="http://schemas.openxmlformats.org/officeDocument/2006/relationships/oleObject" Target="embeddings/oleObject22.bin"/><Relationship Id="rId81" Type="http://schemas.openxmlformats.org/officeDocument/2006/relationships/oleObject" Target="embeddings/oleObject24.bin"/><Relationship Id="rId8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107D81-A93E-48B8-A5D6-D3F8F23D1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3480</TotalTime>
  <Pages>87</Pages>
  <Words>24028</Words>
  <Characters>136964</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160671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R. Bell</cp:lastModifiedBy>
  <cp:revision>72</cp:revision>
  <cp:lastPrinted>2013-05-03T13:18:00Z</cp:lastPrinted>
  <dcterms:created xsi:type="dcterms:W3CDTF">2012-12-06T12:15:00Z</dcterms:created>
  <dcterms:modified xsi:type="dcterms:W3CDTF">2013-05-07T16:50:00Z</dcterms:modified>
</cp:coreProperties>
</file>