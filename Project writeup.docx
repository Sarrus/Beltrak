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BD3AC9">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sidR="00BD3AC9">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sidR="00BD3AC9">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sidR="00BD3AC9">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sidR="00BD3AC9">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sidR="00BD3AC9">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sidR="00BD3AC9">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sidR="00BD3AC9">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sidR="00BD3AC9">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sidR="00BD3AC9">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sidR="00BD3AC9">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sidR="00BD3AC9">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sidR="00BD3AC9">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sidR="00BD3AC9">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sidR="00BD3AC9">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sidR="00BD3AC9">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sidR="00BD3AC9">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sidR="00BD3AC9">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sidR="00BD3AC9">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sidR="00BD3AC9">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sidR="00BD3AC9">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sidR="00BD3AC9">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sidR="00BD3AC9">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sidR="00BD3AC9">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sidR="00BD3AC9">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sidR="00BD3AC9">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sidR="00BD3AC9">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sidR="00BD3AC9">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sidR="00BD3AC9">
            <w:rPr>
              <w:noProof/>
            </w:rPr>
            <w:t>39</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sidR="00BD3AC9">
            <w:rPr>
              <w:noProof/>
            </w:rPr>
            <w:t>64</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sidR="00BD3AC9">
            <w:rPr>
              <w:noProof/>
            </w:rPr>
            <w:t>68</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sidR="00BD3AC9">
            <w:rPr>
              <w:noProof/>
            </w:rPr>
            <w:t>69</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sidR="00BD3AC9">
            <w:rPr>
              <w:noProof/>
            </w:rPr>
            <w:t>70</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884777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884777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5552DCCD" w:rsidR="0039076D" w:rsidRDefault="0039076D" w:rsidP="00B57408">
      <w:pPr>
        <w:pStyle w:val="ListParagraph"/>
        <w:numPr>
          <w:ilvl w:val="0"/>
          <w:numId w:val="5"/>
        </w:numPr>
      </w:pPr>
      <w:r>
        <w:t xml:space="preserve">Beltrak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43918C84" w:rsidR="0039076D" w:rsidRDefault="0039076D" w:rsidP="00B57408">
      <w:pPr>
        <w:pStyle w:val="ListParagraph"/>
        <w:numPr>
          <w:ilvl w:val="0"/>
          <w:numId w:val="5"/>
        </w:numPr>
      </w:pPr>
      <w:r>
        <w:t xml:space="preserve">Beltrak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8847773"/>
      <w:r>
        <w:lastRenderedPageBreak/>
        <w:t>Investigation and analysis</w:t>
      </w:r>
      <w:bookmarkEnd w:id="5"/>
    </w:p>
    <w:p w14:paraId="01D0ECDB" w14:textId="77777777" w:rsidR="000959A3" w:rsidRDefault="000959A3" w:rsidP="000959A3">
      <w:pPr>
        <w:pStyle w:val="Heading2"/>
      </w:pPr>
      <w:bookmarkStart w:id="6" w:name="_Toc228847774"/>
      <w:r>
        <w:t>asertaining the user requirements</w:t>
      </w:r>
      <w:bookmarkEnd w:id="6"/>
    </w:p>
    <w:p w14:paraId="471B42E8" w14:textId="77777777" w:rsidR="000959A3" w:rsidRDefault="00F11C75" w:rsidP="00F11C75">
      <w:pPr>
        <w:pStyle w:val="Heading3"/>
      </w:pPr>
      <w:bookmarkStart w:id="7" w:name="_Toc22884777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r w:rsidRPr="00B37B9A">
        <w:rPr>
          <w:color w:val="7030A0"/>
        </w:rPr>
        <w:t>Arduino</w:t>
      </w:r>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r w:rsidR="002479A1" w:rsidRPr="00B37B9A">
        <w:rPr>
          <w:color w:val="632423" w:themeColor="accent2" w:themeShade="80"/>
        </w:rPr>
        <w:t>Arduino</w:t>
      </w:r>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8847776"/>
      <w:r>
        <w:lastRenderedPageBreak/>
        <w:t>requirements sp</w:t>
      </w:r>
      <w:r w:rsidR="009878E5">
        <w:t>ecification</w:t>
      </w:r>
      <w:bookmarkEnd w:id="10"/>
    </w:p>
    <w:p w14:paraId="2BB26357" w14:textId="77777777" w:rsidR="00A30F35" w:rsidRDefault="00A30F35" w:rsidP="00A30F35">
      <w:pPr>
        <w:pStyle w:val="Heading3"/>
      </w:pPr>
      <w:bookmarkStart w:id="11" w:name="_Toc22884777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r>
        <w:t xml:space="preserve">there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21498462" w:rsidR="00D40D48" w:rsidRDefault="00D40D48" w:rsidP="00D40D48">
      <w:pPr>
        <w:pStyle w:val="ListParagraph"/>
        <w:numPr>
          <w:ilvl w:val="0"/>
          <w:numId w:val="7"/>
        </w:numPr>
      </w:pPr>
      <w:r>
        <w:t xml:space="preserve">the maximum voltage of the train should never be </w:t>
      </w:r>
      <w:r w:rsidR="002479A1">
        <w:t>exceeded</w:t>
      </w:r>
    </w:p>
    <w:p w14:paraId="25BC7C2D" w14:textId="77777777" w:rsidR="00D40D48" w:rsidRDefault="00D40D48" w:rsidP="00D40D48">
      <w:pPr>
        <w:pStyle w:val="ListParagraph"/>
        <w:numPr>
          <w:ilvl w:val="0"/>
          <w:numId w:val="7"/>
        </w:numPr>
      </w:pPr>
      <w:r>
        <w:t>the train should appear to gain or loose speed smoothly</w:t>
      </w:r>
    </w:p>
    <w:p w14:paraId="4AF49CC5" w14:textId="6C31914B" w:rsidR="00D40D48" w:rsidRDefault="00D40D48" w:rsidP="00D40D48">
      <w:pPr>
        <w:pStyle w:val="ListParagraph"/>
        <w:numPr>
          <w:ilvl w:val="0"/>
          <w:numId w:val="7"/>
        </w:numPr>
      </w:pPr>
      <w:r>
        <w:t xml:space="preserve">the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r>
        <w:t>fail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reacertain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 which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The software should be able to reascertain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884777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8B221E" w:rsidRPr="00AD2240" w:rsidRDefault="008B221E"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8847779"/>
      <w:r>
        <w:lastRenderedPageBreak/>
        <w:t>thaughts about layout</w:t>
      </w:r>
      <w:bookmarkEnd w:id="13"/>
    </w:p>
    <w:p w14:paraId="7C642B91" w14:textId="77777777" w:rsidR="00AA6E28" w:rsidRDefault="00AA6E28" w:rsidP="00AA6E28">
      <w:pPr>
        <w:pStyle w:val="Heading2"/>
      </w:pPr>
      <w:bookmarkStart w:id="14" w:name="_Toc22884778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rPr>
          <w:ins w:id="15" w:author="Michael Bell" w:date="2013-05-06T17:14:00Z"/>
        </w:rPr>
      </w:pPr>
      <w:bookmarkStart w:id="16" w:name="_Toc228847781"/>
      <w:r>
        <w:lastRenderedPageBreak/>
        <w:t>Nature of the solution</w:t>
      </w:r>
      <w:bookmarkEnd w:id="16"/>
    </w:p>
    <w:p w14:paraId="59528438" w14:textId="3DE0BCF8" w:rsidR="00606909" w:rsidRDefault="00606909" w:rsidP="00606909">
      <w:pPr>
        <w:pStyle w:val="Heading2"/>
        <w:rPr>
          <w:ins w:id="17" w:author="Michael Bell" w:date="2013-05-06T17:15:00Z"/>
        </w:rPr>
        <w:pPrChange w:id="18" w:author="Michael Bell" w:date="2013-05-06T17:15:00Z">
          <w:pPr>
            <w:pStyle w:val="Heading1"/>
          </w:pPr>
        </w:pPrChange>
      </w:pPr>
      <w:ins w:id="19" w:author="Michael Bell" w:date="2013-05-06T17:15:00Z">
        <w:r>
          <w:t>Design Objectives</w:t>
        </w:r>
      </w:ins>
    </w:p>
    <w:p w14:paraId="73C3E979" w14:textId="2AEAB72D" w:rsidR="00606909" w:rsidRDefault="00606909" w:rsidP="00606909">
      <w:pPr>
        <w:rPr>
          <w:ins w:id="20" w:author="Michael Bell" w:date="2013-05-06T17:15:00Z"/>
        </w:rPr>
        <w:pPrChange w:id="21" w:author="Michael Bell" w:date="2013-05-06T17:15:00Z">
          <w:pPr>
            <w:pStyle w:val="Heading1"/>
          </w:pPr>
        </w:pPrChange>
      </w:pPr>
      <w:ins w:id="22" w:author="Michael Bell" w:date="2013-05-06T17:15:00Z">
        <w:r>
          <w:t>The</w:t>
        </w:r>
      </w:ins>
      <w:ins w:id="23" w:author="Michael Bell" w:date="2013-05-06T17:22:00Z">
        <w:r>
          <w:t xml:space="preserve"> basic</w:t>
        </w:r>
      </w:ins>
      <w:ins w:id="24" w:author="Michael Bell" w:date="2013-05-06T17:15:00Z">
        <w:r>
          <w:t xml:space="preserve"> objectives for the design are:</w:t>
        </w:r>
      </w:ins>
    </w:p>
    <w:p w14:paraId="71BE533A" w14:textId="723AAF9B" w:rsidR="00606909" w:rsidRDefault="00606909" w:rsidP="00606909">
      <w:pPr>
        <w:pStyle w:val="ListParagraph"/>
        <w:numPr>
          <w:ilvl w:val="0"/>
          <w:numId w:val="14"/>
        </w:numPr>
        <w:rPr>
          <w:ins w:id="25" w:author="Michael Bell" w:date="2013-05-06T17:17:00Z"/>
        </w:rPr>
        <w:pPrChange w:id="26" w:author="Michael Bell" w:date="2013-05-06T17:15:00Z">
          <w:pPr>
            <w:pStyle w:val="Heading1"/>
          </w:pPr>
        </w:pPrChange>
      </w:pPr>
      <w:ins w:id="27" w:author="Michael Bell" w:date="2013-05-06T17:17:00Z">
        <w:r>
          <w:t>The device should be simple and easy to use</w:t>
        </w:r>
      </w:ins>
    </w:p>
    <w:p w14:paraId="2DAA1D81" w14:textId="514DDA49" w:rsidR="00606909" w:rsidRDefault="00606909" w:rsidP="00606909">
      <w:pPr>
        <w:pStyle w:val="ListParagraph"/>
        <w:numPr>
          <w:ilvl w:val="0"/>
          <w:numId w:val="14"/>
        </w:numPr>
        <w:rPr>
          <w:ins w:id="28" w:author="Michael Bell" w:date="2013-05-06T17:17:00Z"/>
        </w:rPr>
        <w:pPrChange w:id="29" w:author="Michael Bell" w:date="2013-05-06T17:15:00Z">
          <w:pPr>
            <w:pStyle w:val="Heading1"/>
          </w:pPr>
        </w:pPrChange>
      </w:pPr>
      <w:ins w:id="30" w:author="Michael Bell" w:date="2013-05-06T17:17:00Z">
        <w:r>
          <w:t>It should control the train according to instructions given by the user</w:t>
        </w:r>
      </w:ins>
    </w:p>
    <w:p w14:paraId="17DB40B3" w14:textId="71176E2D" w:rsidR="00606909" w:rsidRDefault="00606909" w:rsidP="00606909">
      <w:pPr>
        <w:pStyle w:val="ListParagraph"/>
        <w:numPr>
          <w:ilvl w:val="0"/>
          <w:numId w:val="14"/>
        </w:numPr>
        <w:rPr>
          <w:ins w:id="31" w:author="Michael Bell" w:date="2013-05-06T17:20:00Z"/>
        </w:rPr>
        <w:pPrChange w:id="32" w:author="Michael Bell" w:date="2013-05-06T17:15:00Z">
          <w:pPr>
            <w:pStyle w:val="Heading1"/>
          </w:pPr>
        </w:pPrChange>
      </w:pPr>
      <w:ins w:id="33" w:author="Michael Bell" w:date="2013-05-06T17:20:00Z">
        <w:r>
          <w:t>It should drive the train without needing any interference from the user</w:t>
        </w:r>
      </w:ins>
    </w:p>
    <w:p w14:paraId="573D98B0" w14:textId="36DACD9D" w:rsidR="00606909" w:rsidRDefault="00606909" w:rsidP="00606909">
      <w:pPr>
        <w:pStyle w:val="ListParagraph"/>
        <w:numPr>
          <w:ilvl w:val="0"/>
          <w:numId w:val="14"/>
        </w:numPr>
        <w:rPr>
          <w:ins w:id="34" w:author="Michael Bell" w:date="2013-05-06T17:24:00Z"/>
        </w:rPr>
        <w:pPrChange w:id="35" w:author="Michael Bell" w:date="2013-05-06T17:15:00Z">
          <w:pPr>
            <w:pStyle w:val="Heading1"/>
          </w:pPr>
        </w:pPrChange>
      </w:pPr>
      <w:ins w:id="36" w:author="Michael Bell" w:date="2013-05-06T17:24:00Z">
        <w:r>
          <w:t>It should provide a user interface concisting of a display and some controls</w:t>
        </w:r>
      </w:ins>
    </w:p>
    <w:p w14:paraId="61B6A4BD" w14:textId="3FDA03EC" w:rsidR="00606909" w:rsidRDefault="00606909" w:rsidP="00606909">
      <w:pPr>
        <w:pStyle w:val="ListParagraph"/>
        <w:numPr>
          <w:ilvl w:val="0"/>
          <w:numId w:val="14"/>
        </w:numPr>
        <w:rPr>
          <w:ins w:id="37" w:author="Michael Bell" w:date="2013-05-06T17:26:00Z"/>
        </w:rPr>
        <w:pPrChange w:id="38" w:author="Michael Bell" w:date="2013-05-06T17:15:00Z">
          <w:pPr>
            <w:pStyle w:val="Heading1"/>
          </w:pPr>
        </w:pPrChange>
      </w:pPr>
      <w:ins w:id="39" w:author="Michael Bell" w:date="2013-05-06T17:25:00Z">
        <w:r>
          <w:t>The code should be adaptable to diferent situations with little modification</w:t>
        </w:r>
      </w:ins>
    </w:p>
    <w:p w14:paraId="427DB5EF" w14:textId="76B5A97C" w:rsidR="00620F0E" w:rsidRPr="00606909" w:rsidRDefault="00620F0E" w:rsidP="00606909">
      <w:pPr>
        <w:pStyle w:val="ListParagraph"/>
        <w:numPr>
          <w:ilvl w:val="0"/>
          <w:numId w:val="14"/>
        </w:numPr>
        <w:rPr>
          <w:rPrChange w:id="40" w:author="Michael Bell" w:date="2013-05-06T17:15:00Z">
            <w:rPr/>
          </w:rPrChange>
        </w:rPr>
        <w:pPrChange w:id="41" w:author="Michael Bell" w:date="2013-05-06T17:15:00Z">
          <w:pPr>
            <w:pStyle w:val="Heading1"/>
          </w:pPr>
        </w:pPrChange>
      </w:pPr>
      <w:ins w:id="42" w:author="Michael Bell" w:date="2013-05-06T17:26:00Z">
        <w:r>
          <w:t>The user should not have to manualy control the train</w:t>
        </w:r>
      </w:ins>
    </w:p>
    <w:p w14:paraId="0FD2FED1" w14:textId="77777777" w:rsidR="00951F76" w:rsidRDefault="00951F76" w:rsidP="00951F76">
      <w:pPr>
        <w:pStyle w:val="Heading2"/>
      </w:pPr>
      <w:bookmarkStart w:id="43" w:name="_Toc228847782"/>
      <w:r>
        <w:t>Hardware</w:t>
      </w:r>
      <w:bookmarkEnd w:id="43"/>
    </w:p>
    <w:p w14:paraId="2C86627B" w14:textId="77777777" w:rsidR="00951F76" w:rsidRPr="00951F76" w:rsidRDefault="00951F76" w:rsidP="00951F76">
      <w:pPr>
        <w:pStyle w:val="Heading3"/>
      </w:pPr>
      <w:bookmarkStart w:id="44" w:name="_Toc228847783"/>
      <w:r>
        <w:t>Prototypeing board</w:t>
      </w:r>
      <w:bookmarkEnd w:id="44"/>
    </w:p>
    <w:p w14:paraId="3A7CD842" w14:textId="54BC9CDB" w:rsidR="007E4E59" w:rsidRDefault="00951F76">
      <w:r>
        <w:rPr>
          <w:noProof/>
          <w:lang w:eastAsia="en-GB"/>
        </w:rPr>
        <w:drawing>
          <wp:anchor distT="0" distB="0" distL="114300" distR="114300" simplePos="0" relativeHeight="25164595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Arduino Leonardo, </w:t>
      </w:r>
      <w:r w:rsidR="007E4E59">
        <w:t>depicted here.</w:t>
      </w:r>
    </w:p>
    <w:p w14:paraId="62813211" w14:textId="6698BDA8" w:rsidR="00183053" w:rsidRDefault="007E4E59">
      <w:r>
        <w:t xml:space="preserve">This particular </w:t>
      </w:r>
      <w:r w:rsidR="002479A1">
        <w:t>model</w:t>
      </w:r>
      <w:r>
        <w:t xml:space="preserve"> (the Leonardo) is the first Arduino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eastAsia="en-GB"/>
        </w:rPr>
        <w:drawing>
          <wp:anchor distT="0" distB="0" distL="114300" distR="114300" simplePos="0" relativeHeight="251648000"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45" w:name="_Toc228847784"/>
      <w:r>
        <w:t>Motor Control Board</w:t>
      </w:r>
      <w:bookmarkEnd w:id="45"/>
    </w:p>
    <w:p w14:paraId="223D2DD9" w14:textId="01FA43E8" w:rsidR="00963C06" w:rsidRDefault="00963C06">
      <w:r>
        <w:t xml:space="preserve">As well as the </w:t>
      </w:r>
      <w:r w:rsidR="002479A1">
        <w:t>Arduino</w:t>
      </w:r>
      <w:r>
        <w:t xml:space="preserve"> board an additional piece of hardware is required to output to the motor</w:t>
      </w:r>
      <w:r w:rsidR="000A1A18">
        <w:t xml:space="preserve"> as the </w:t>
      </w:r>
      <w:r w:rsidR="002479A1">
        <w:t>Arduino</w:t>
      </w:r>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lastRenderedPageBreak/>
        <w:drawing>
          <wp:anchor distT="0" distB="0" distL="114300" distR="114300" simplePos="0" relativeHeight="251649024"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r w:rsidR="002479A1">
        <w:t>Arduino</w:t>
      </w:r>
      <w:r>
        <w:t xml:space="preserve"> board</w:t>
      </w:r>
      <w:r w:rsidR="009A164C">
        <w:t xml:space="preserve"> and can be controlled simply by writing to certain pins on the </w:t>
      </w:r>
      <w:r w:rsidR="002479A1">
        <w:t>Arduino</w:t>
      </w:r>
      <w:r w:rsidR="009A164C">
        <w:t xml:space="preserve"> board</w:t>
      </w:r>
    </w:p>
    <w:p w14:paraId="032CA906" w14:textId="77777777" w:rsidR="009A164C" w:rsidRDefault="009A164C"/>
    <w:p w14:paraId="635CFBBB" w14:textId="77777777" w:rsidR="00951F76" w:rsidRDefault="00951F76" w:rsidP="00951F76">
      <w:pPr>
        <w:pStyle w:val="Heading3"/>
      </w:pPr>
      <w:bookmarkStart w:id="46" w:name="_Toc228847785"/>
      <w:r>
        <w:t>output display</w:t>
      </w:r>
      <w:bookmarkEnd w:id="46"/>
    </w:p>
    <w:p w14:paraId="013229C1" w14:textId="028D27E4" w:rsidR="00951F76" w:rsidRDefault="00951F76" w:rsidP="00951F76">
      <w:r>
        <w:rPr>
          <w:noProof/>
          <w:lang w:eastAsia="en-GB"/>
        </w:rPr>
        <w:drawing>
          <wp:anchor distT="0" distB="0" distL="114300" distR="114300" simplePos="0" relativeHeight="251650048"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Fretronics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r w:rsidR="002479A1">
        <w:t>Arduino</w:t>
      </w:r>
      <w:r>
        <w:t xml:space="preserve"> board and </w:t>
      </w:r>
      <w:r w:rsidR="002479A1">
        <w:t>interfacing</w:t>
      </w:r>
      <w:r>
        <w:t xml:space="preserve"> it is very easy as it uses a library built into </w:t>
      </w:r>
      <w:r w:rsidR="002479A1">
        <w:t>Arduino</w:t>
      </w:r>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Secondly, it has a backlight in a nice shade of blue which makes the display easy to read</w:t>
      </w:r>
      <w:r w:rsidR="00A4698F">
        <w:t xml:space="preserve"> (the brightness of the backlight can even be controlled by the </w:t>
      </w:r>
      <w:r w:rsidR="002479A1">
        <w:t>Arduino</w:t>
      </w:r>
      <w:r w:rsidR="00A4698F">
        <w:t xml:space="preserve"> board).</w:t>
      </w:r>
    </w:p>
    <w:p w14:paraId="4EA6066F" w14:textId="17ED571B" w:rsidR="00A4698F" w:rsidRDefault="00A4698F" w:rsidP="00951F76">
      <w:r>
        <w:rPr>
          <w:noProof/>
          <w:lang w:eastAsia="en-GB"/>
        </w:rPr>
        <w:drawing>
          <wp:anchor distT="0" distB="0" distL="114300" distR="114300" simplePos="0" relativeHeight="251651072"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47" w:name="_Toc228847786"/>
      <w:r>
        <w:lastRenderedPageBreak/>
        <w:t>Track</w:t>
      </w:r>
      <w:bookmarkEnd w:id="47"/>
    </w:p>
    <w:p w14:paraId="7851D238" w14:textId="77777777" w:rsidR="00A4698F" w:rsidRDefault="00B63273" w:rsidP="00A4698F">
      <w:r>
        <w:rPr>
          <w:noProof/>
          <w:lang w:eastAsia="en-GB"/>
        </w:rPr>
        <w:drawing>
          <wp:anchor distT="0" distB="0" distL="114300" distR="114300" simplePos="0" relativeHeight="251652096"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53120"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5168"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4144"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48" w:name="_Toc228847787"/>
      <w:r>
        <w:lastRenderedPageBreak/>
        <w:t>Isolatable Sidings</w:t>
      </w:r>
      <w:bookmarkEnd w:id="48"/>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4384"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49" w:name="_Toc228847788"/>
      <w:r>
        <w:lastRenderedPageBreak/>
        <w:t>Location detection</w:t>
      </w:r>
      <w:bookmarkEnd w:id="49"/>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eastAsia="en-GB"/>
        </w:rPr>
        <mc:AlternateContent>
          <mc:Choice Requires="wps">
            <w:drawing>
              <wp:anchor distT="0" distB="0" distL="114300" distR="114300" simplePos="0" relativeHeight="251659264"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DD3E5B" id="Oval 20" o:spid="_x0000_s1026" style="position:absolute;margin-left:-184.15pt;margin-top:58.85pt;width:23.45pt;height:2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6192"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r w:rsidR="002479A1">
        <w:t>widely</w:t>
      </w:r>
      <w:r>
        <w:t xml:space="preserve"> used in combination with relays to control the signals and tell the signalman the position of the train.</w:t>
      </w:r>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A third option is to use some kind of magnetic detection</w:t>
      </w:r>
      <w:r w:rsidR="00A75E62">
        <w:t xml:space="preserve">, these too are used on a grand scale. </w:t>
      </w:r>
      <w:commentRangeStart w:id="50"/>
      <w:r w:rsidR="00A75E62">
        <w:t>This box</w:t>
      </w:r>
      <w:commentRangeEnd w:id="50"/>
      <w:r w:rsidR="00A75E62">
        <w:rPr>
          <w:rStyle w:val="CommentReference"/>
        </w:rPr>
        <w:commentReference w:id="50"/>
      </w:r>
      <w:r w:rsidR="00A75E62">
        <w:t xml:space="preserve"> shown here is </w:t>
      </w:r>
      <w:r w:rsidR="002479A1">
        <w:t>imaginatively</w:t>
      </w:r>
      <w:r w:rsidR="00A75E62">
        <w:t xml:space="preserve"> called a magnet,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eastAsia="en-GB"/>
        </w:rPr>
        <mc:AlternateContent>
          <mc:Choice Requires="wpg">
            <w:drawing>
              <wp:anchor distT="0" distB="0" distL="114300" distR="114300" simplePos="0" relativeHeight="251660288"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EF7356" id="Group 26" o:spid="_x0000_s1026" style="position:absolute;margin-left:0;margin-top:1.75pt;width:113.45pt;height:112.6pt;z-index:251660288"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Hall Effect</w:t>
      </w:r>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Hall Effect</w:t>
      </w:r>
      <w:r w:rsidR="008A0AF0">
        <w:t xml:space="preserve"> switches to locate the train.</w:t>
      </w:r>
    </w:p>
    <w:p w14:paraId="60B50B0C" w14:textId="10B06629" w:rsidR="008A0AF0" w:rsidRDefault="00153882" w:rsidP="00DD5403">
      <w:r>
        <w:rPr>
          <w:noProof/>
          <w:lang w:eastAsia="en-GB"/>
        </w:rPr>
        <w:lastRenderedPageBreak/>
        <w:drawing>
          <wp:anchor distT="0" distB="0" distL="114300" distR="114300" simplePos="0" relativeHeight="251661312"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eastAsia="en-GB"/>
        </w:rPr>
        <w:drawing>
          <wp:anchor distT="0" distB="0" distL="114300" distR="114300" simplePos="0" relativeHeight="251662336"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51"/>
      <w:r>
        <w:rPr>
          <w:noProof/>
          <w:lang w:eastAsia="en-GB"/>
        </w:rPr>
        <w:t>shown below</w:t>
      </w:r>
      <w:commentRangeEnd w:id="51"/>
      <w:r>
        <w:rPr>
          <w:rStyle w:val="CommentReference"/>
        </w:rPr>
        <w:commentReference w:id="51"/>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eastAsia="en-GB"/>
        </w:rPr>
        <w:drawing>
          <wp:anchor distT="0" distB="0" distL="114300" distR="114300" simplePos="0" relativeHeight="251663360"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52" w:name="_Toc228847789"/>
      <w:r>
        <w:rPr>
          <w:noProof/>
          <w:lang w:eastAsia="en-GB"/>
        </w:rPr>
        <w:lastRenderedPageBreak/>
        <w:drawing>
          <wp:anchor distT="0" distB="0" distL="114300" distR="114300" simplePos="0" relativeHeight="251665408"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52"/>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53"/>
      <w:r>
        <w:rPr>
          <w:noProof/>
          <w:lang w:eastAsia="en-GB"/>
        </w:rPr>
        <w:t>12V DC</w:t>
      </w:r>
      <w:commentRangeEnd w:id="53"/>
      <w:r w:rsidR="00E443E8">
        <w:rPr>
          <w:rStyle w:val="CommentReference"/>
        </w:rPr>
        <w:commentReference w:id="53"/>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 id="_x0000_i1025" type="#_x0000_t75" style="width:441pt;height:372.75pt" o:ole="">
            <v:imagedata r:id="rId44" o:title=""/>
          </v:shape>
          <o:OLEObject Type="Embed" ProgID="Visio.Drawing.11" ShapeID="_x0000_i1025" DrawAspect="Content" ObjectID="_1429370632"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54"/>
      <w:r>
        <w:rPr>
          <w:noProof/>
          <w:lang w:eastAsia="en-GB"/>
        </w:rPr>
        <w:t xml:space="preserve">larger relay </w:t>
      </w:r>
      <w:commentRangeEnd w:id="54"/>
      <w:r>
        <w:rPr>
          <w:rStyle w:val="CommentReference"/>
        </w:rPr>
        <w:commentReference w:id="54"/>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55"/>
      <w:r>
        <w:rPr>
          <w:noProof/>
          <w:lang w:eastAsia="en-GB"/>
        </w:rPr>
        <w:t>this</w:t>
      </w:r>
      <w:commentRangeEnd w:id="55"/>
      <w:r>
        <w:rPr>
          <w:rStyle w:val="CommentReference"/>
        </w:rPr>
        <w:commentReference w:id="55"/>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26" type="#_x0000_t75" style="width:459pt;height:513.75pt" o:ole="">
            <v:imagedata r:id="rId46" o:title=""/>
          </v:shape>
          <o:OLEObject Type="Embed" ProgID="Visio.Drawing.11" ShapeID="_x0000_i1026" DrawAspect="Content" ObjectID="_1429370633"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8B221E" w:rsidP="00DA1957">
      <w:pPr>
        <w:rPr>
          <w:noProof/>
          <w:lang w:eastAsia="en-GB"/>
        </w:rPr>
      </w:pPr>
      <w:r>
        <w:rPr>
          <w:noProof/>
        </w:rPr>
        <w:object w:dxaOrig="1440" w:dyaOrig="1440" w14:anchorId="2EB20CB7">
          <v:shape id="_x0000_s1030" type="#_x0000_t75" style="position:absolute;margin-left:0;margin-top:10.65pt;width:139.6pt;height:196.1pt;z-index:251668480;mso-position-horizontal-relative:text;mso-position-vertical-relative:text;mso-width-relative:page;mso-height-relative:page">
            <v:imagedata r:id="rId48" o:title=""/>
            <w10:wrap type="square"/>
          </v:shape>
          <o:OLEObject Type="Embed" ProgID="Visio.Drawing.11" ShapeID="_x0000_s1030" DrawAspect="Content" ObjectID="_1429370637" r:id="rId49"/>
        </w:obje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8B221E" w:rsidP="00DA1957">
      <w:pPr>
        <w:rPr>
          <w:noProof/>
          <w:lang w:eastAsia="en-GB"/>
        </w:rPr>
      </w:pPr>
      <w:r>
        <w:rPr>
          <w:noProof/>
        </w:rPr>
        <w:object w:dxaOrig="1440" w:dyaOrig="1440" w14:anchorId="3D51FB1B">
          <v:shape id="_x0000_s1031" type="#_x0000_t75" style="position:absolute;margin-left:0;margin-top:5.1pt;width:138.35pt;height:182.7pt;z-index:251669504;mso-position-horizontal-relative:text;mso-position-vertical-relative:text;mso-width-relative:page;mso-height-relative:page">
            <v:imagedata r:id="rId50" o:title=""/>
            <w10:wrap type="square"/>
          </v:shape>
          <o:OLEObject Type="Embed" ProgID="Visio.Drawing.11" ShapeID="_x0000_s1031" DrawAspect="Content" ObjectID="_1429370638" r:id="rId51"/>
        </w:obje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27" type="#_x0000_t75" style="width:492pt;height:488.25pt" o:ole="">
            <v:imagedata r:id="rId52" o:title=""/>
          </v:shape>
          <o:OLEObject Type="Embed" ProgID="Visio.Drawing.11" ShapeID="_x0000_i1027" DrawAspect="Content" ObjectID="_1429370634"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56" w:name="_Toc228847790"/>
      <w:r>
        <w:lastRenderedPageBreak/>
        <w:t>Software</w:t>
      </w:r>
      <w:bookmarkEnd w:id="56"/>
    </w:p>
    <w:p w14:paraId="77D0A40F" w14:textId="77777777" w:rsidR="00CD5742" w:rsidRDefault="00CD5742" w:rsidP="00CD5742">
      <w:pPr>
        <w:pStyle w:val="Heading3"/>
      </w:pPr>
      <w:bookmarkStart w:id="57" w:name="_Toc228847791"/>
      <w:r>
        <w:t>Design Objectives</w:t>
      </w:r>
      <w:bookmarkEnd w:id="57"/>
    </w:p>
    <w:p w14:paraId="1A32C9EA" w14:textId="3D93E5CD" w:rsidR="00D91890" w:rsidRDefault="00D91890">
      <w:r>
        <w:t xml:space="preserve">After much deliberation I decided to program the </w:t>
      </w:r>
      <w:r w:rsidR="002479A1">
        <w:t>Arduino</w:t>
      </w:r>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8B221E">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4" o:title=""/>
            <w10:wrap type="square"/>
          </v:shape>
          <o:OLEObject Type="Embed" ProgID="Visio.Drawing.11" ShapeID="_x0000_s1026" DrawAspect="Content" ObjectID="_1429370639" r:id="rId55"/>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58" w:name="_Toc228847792"/>
      <w:r>
        <w:lastRenderedPageBreak/>
        <w:t>Processes and modules</w:t>
      </w:r>
      <w:bookmarkEnd w:id="58"/>
    </w:p>
    <w:p w14:paraId="0DC6E537" w14:textId="77777777" w:rsidR="006247BE" w:rsidRDefault="006247BE" w:rsidP="006247BE">
      <w:pPr>
        <w:pStyle w:val="Heading4"/>
      </w:pPr>
      <w:r>
        <w:t>Overall Process</w:t>
      </w:r>
    </w:p>
    <w:p w14:paraId="22543903" w14:textId="59F373DA" w:rsidR="00B755C1" w:rsidRDefault="008B221E"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56" o:title=""/>
            <w10:wrap type="square"/>
          </v:shape>
          <o:OLEObject Type="Embed" ProgID="Visio.Drawing.11" ShapeID="_x0000_s1027" DrawAspect="Content" ObjectID="_1429370640" r:id="rId57"/>
        </w:object>
      </w:r>
      <w:r w:rsidR="006247BE">
        <w:t>This is the full process for the Beltrac software,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In the arduino environment you start with a main file containing two functions, setup() and loop(). Setup is run once when the system starts and loop is run repeatedly until power off.</w:t>
      </w:r>
    </w:p>
    <w:p w14:paraId="57DC9BD2" w14:textId="37892390" w:rsidR="005050B4" w:rsidRDefault="005050B4" w:rsidP="006247BE">
      <w:r>
        <w:t>Before deviding up these sections I had to create something to fill setup which took the form of 3 functions purely for initialiseing variables they are shown below.</w:t>
      </w:r>
    </w:p>
    <w:p w14:paraId="73EBC8F4" w14:textId="77777777" w:rsidR="005050B4" w:rsidRDefault="005050B4" w:rsidP="006247BE"/>
    <w:p w14:paraId="7C022C60" w14:textId="7D342DFE" w:rsidR="005050B4" w:rsidRDefault="005050B4">
      <w:r>
        <w:object w:dxaOrig="6377" w:dyaOrig="2636" w14:anchorId="3D22D2EA">
          <v:shape id="_x0000_i1028" type="#_x0000_t75" style="width:253.5pt;height:105.75pt" o:ole="">
            <v:imagedata r:id="rId58" o:title=""/>
          </v:shape>
          <o:OLEObject Type="Embed" ProgID="Visio.Drawing.11" ShapeID="_x0000_i1028" DrawAspect="Content" ObjectID="_1429370635" r:id="rId59"/>
        </w:object>
      </w:r>
    </w:p>
    <w:p w14:paraId="754587A6" w14:textId="77777777" w:rsidR="005050B4" w:rsidRDefault="005050B4">
      <w:r>
        <w:t>After running these the board then runs loop() which concists of the following functions.</w:t>
      </w:r>
    </w:p>
    <w:p w14:paraId="55D56C3F" w14:textId="77777777" w:rsidR="005050B4" w:rsidRDefault="005050B4">
      <w:r>
        <w:object w:dxaOrig="13577" w:dyaOrig="4336" w14:anchorId="1DD539C1">
          <v:shape id="_x0000_i1029" type="#_x0000_t75" style="width:495.75pt;height:157.5pt" o:ole="">
            <v:imagedata r:id="rId60" o:title=""/>
          </v:shape>
          <o:OLEObject Type="Embed" ProgID="Visio.Drawing.11" ShapeID="_x0000_i1029" DrawAspect="Content" ObjectID="_1429370636" r:id="rId61"/>
        </w:object>
      </w:r>
    </w:p>
    <w:p w14:paraId="141BED40" w14:textId="409F534C" w:rsidR="005050B4" w:rsidRDefault="005050B4">
      <w:r>
        <w:t>All of these functions combined make up the program</w:t>
      </w:r>
      <w:r>
        <w:br w:type="page"/>
      </w:r>
    </w:p>
    <w:p w14:paraId="2F507229" w14:textId="6D18890F" w:rsidR="00CD5742" w:rsidRDefault="00CD5742" w:rsidP="00361728"/>
    <w:p w14:paraId="3C38642A" w14:textId="77777777" w:rsidR="00CD5742" w:rsidRDefault="00CD5742" w:rsidP="009933FE">
      <w:pPr>
        <w:pStyle w:val="Heading3"/>
        <w:tabs>
          <w:tab w:val="left" w:pos="3261"/>
        </w:tabs>
      </w:pPr>
      <w:bookmarkStart w:id="59" w:name="_Toc228847793"/>
      <w:commentRangeStart w:id="60"/>
      <w:r>
        <w:t>Data Structures</w:t>
      </w:r>
      <w:bookmarkEnd w:id="59"/>
      <w:commentRangeEnd w:id="60"/>
      <w:r w:rsidR="007F083D">
        <w:rPr>
          <w:rStyle w:val="CommentReference"/>
          <w:caps w:val="0"/>
          <w:color w:val="auto"/>
        </w:rPr>
        <w:commentReference w:id="60"/>
      </w:r>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0095E89F" w14:textId="77777777" w:rsidR="00620F0E" w:rsidRDefault="00620F0E" w:rsidP="00620F0E">
      <w:pPr>
        <w:rPr>
          <w:ins w:id="61" w:author="Michael Bell" w:date="2013-05-06T17:29:00Z"/>
        </w:rPr>
        <w:pPrChange w:id="62" w:author="Michael Bell" w:date="2013-05-06T17:28:00Z">
          <w:pPr>
            <w:pStyle w:val="Heading1"/>
          </w:pPr>
        </w:pPrChange>
      </w:pPr>
    </w:p>
    <w:p w14:paraId="30B18880" w14:textId="77777777" w:rsidR="00620F0E" w:rsidRDefault="00620F0E" w:rsidP="00620F0E">
      <w:pPr>
        <w:rPr>
          <w:ins w:id="63" w:author="Michael Bell" w:date="2013-05-06T17:29:00Z"/>
        </w:rPr>
        <w:pPrChange w:id="64" w:author="Michael Bell" w:date="2013-05-06T17:28:00Z">
          <w:pPr>
            <w:pStyle w:val="Heading1"/>
          </w:pPr>
        </w:pPrChange>
      </w:pPr>
    </w:p>
    <w:p w14:paraId="25CE7210" w14:textId="03E46037" w:rsidR="00620F0E" w:rsidRDefault="00620F0E" w:rsidP="00620F0E">
      <w:pPr>
        <w:rPr>
          <w:ins w:id="65" w:author="Michael Bell" w:date="2013-05-06T17:28:00Z"/>
        </w:rPr>
        <w:pPrChange w:id="66" w:author="Michael Bell" w:date="2013-05-06T17:28:00Z">
          <w:pPr>
            <w:pStyle w:val="Heading1"/>
          </w:pPr>
        </w:pPrChange>
      </w:pPr>
      <w:ins w:id="67" w:author="Michael Bell" w:date="2013-05-06T17:29:00Z">
        <w:r>
          <w:t>These designs where showed to mr. Thomas who signed below to confirm that they where satisfying.</w:t>
        </w:r>
      </w:ins>
    </w:p>
    <w:p w14:paraId="5815C1E9" w14:textId="1209D4A3" w:rsidR="00620F0E" w:rsidRDefault="00620F0E" w:rsidP="00620F0E">
      <w:pPr>
        <w:rPr>
          <w:ins w:id="68" w:author="Michael Bell" w:date="2013-05-06T17:28:00Z"/>
        </w:rPr>
        <w:pPrChange w:id="69" w:author="Michael Bell" w:date="2013-05-06T17:28:00Z">
          <w:pPr>
            <w:pStyle w:val="Heading1"/>
          </w:pPr>
        </w:pPrChange>
      </w:pPr>
      <w:ins w:id="70" w:author="Michael Bell" w:date="2013-05-06T17:28:00Z">
        <w:r>
          <w:rPr>
            <w:noProof/>
            <w:lang w:eastAsia="en-GB"/>
          </w:rPr>
          <w:drawing>
            <wp:inline distT="0" distB="0" distL="0" distR="0" wp14:anchorId="1E2F1F86" wp14:editId="508C47F6">
              <wp:extent cx="3086340" cy="1419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51570" b="45025"/>
                      <a:stretch/>
                    </pic:blipFill>
                    <pic:spPr bwMode="auto">
                      <a:xfrm>
                        <a:off x="0" y="0"/>
                        <a:ext cx="3111434" cy="1430764"/>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ab/>
        </w:r>
      </w:ins>
    </w:p>
    <w:p w14:paraId="1989F4A6" w14:textId="77777777" w:rsidR="00F7776F" w:rsidRDefault="00DD5403" w:rsidP="00F7776F">
      <w:pPr>
        <w:pStyle w:val="Heading1"/>
      </w:pPr>
      <w:r w:rsidRPr="00620F0E">
        <w:rPr>
          <w:rPrChange w:id="71" w:author="Michael Bell" w:date="2013-05-06T17:28:00Z">
            <w:rPr/>
          </w:rPrChange>
        </w:rPr>
        <w:br w:type="page"/>
      </w:r>
      <w:bookmarkStart w:id="72" w:name="_Toc228847794"/>
      <w:r w:rsidR="00F7776F">
        <w:lastRenderedPageBreak/>
        <w:t>Algorithms</w:t>
      </w:r>
      <w:bookmarkEnd w:id="72"/>
    </w:p>
    <w:p w14:paraId="099BDADB" w14:textId="77777777" w:rsidR="00B36FFD" w:rsidRPr="002B649F" w:rsidRDefault="00B36FFD" w:rsidP="00B36FFD">
      <w:pPr>
        <w:pStyle w:val="Heading4"/>
      </w:pPr>
      <w:r>
        <w:t>Update Screen</w:t>
      </w:r>
    </w:p>
    <w:p w14:paraId="3B27B1F1" w14:textId="77777777" w:rsidR="00B36FFD" w:rsidRDefault="008B221E"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62" o:title=""/>
            <w10:wrap type="square"/>
          </v:shape>
          <o:OLEObject Type="Embed" ProgID="Visio.Drawing.11" ShapeID="_x0000_s1034" DrawAspect="Content" ObjectID="_1429370641" r:id="rId63"/>
        </w:object>
      </w:r>
      <w:r w:rsidR="00B36FFD">
        <w:t>Shown below is the algorithm to check for and respond to a button being pressed.</w:t>
      </w:r>
    </w:p>
    <w:p w14:paraId="470D07F9" w14:textId="77777777" w:rsidR="00B36FFD" w:rsidRDefault="00B36FFD" w:rsidP="00B36FFD">
      <w:r>
        <w:br w:type="page"/>
      </w:r>
    </w:p>
    <w:p w14:paraId="7CE22EBB" w14:textId="18FC2DEB" w:rsidR="00B36FFD" w:rsidRDefault="008B221E" w:rsidP="00B36FFD">
      <w:r>
        <w:rPr>
          <w:noProof/>
        </w:rPr>
        <w:lastRenderedPageBreak/>
        <w:object w:dxaOrig="1440" w:dyaOrig="1440" w14:anchorId="7E886FE4">
          <v:shape id="_x0000_s1035" type="#_x0000_t75" style="position:absolute;margin-left:0;margin-top:0;width:217.35pt;height:5in;z-index:251671552;mso-position-horizontal-relative:text;mso-position-vertical-relative:text">
            <v:imagedata r:id="rId64" o:title=""/>
            <w10:wrap type="square"/>
          </v:shape>
          <o:OLEObject Type="Embed" ProgID="Visio.Drawing.11" ShapeID="_x0000_s1035" DrawAspect="Content" ObjectID="_1429370642" r:id="rId65"/>
        </w:object>
      </w:r>
      <w:r w:rsidR="00B36FFD">
        <w:t>Shown here is the “run position check” mentioned in the previous algorithm.</w:t>
      </w:r>
    </w:p>
    <w:p w14:paraId="2278394F" w14:textId="4DF70809" w:rsidR="00F7776F" w:rsidRDefault="00B36FFD" w:rsidP="00B36FFD">
      <w:r>
        <w:t>As outlined in the hardware design, the hardware for the buttons and the sensors is roughly the same, it is a network of resistors that outputs a different voltage depending on which button is pressed or which sensor is triggered</w:t>
      </w:r>
      <w:r w:rsidR="00F7776F">
        <w:br w:type="page"/>
      </w:r>
    </w:p>
    <w:p w14:paraId="4C9F0282" w14:textId="7A9E070D" w:rsidR="00B36FFD" w:rsidRDefault="00B36FFD" w:rsidP="00B36FFD"/>
    <w:p w14:paraId="522F04B7" w14:textId="7B60D381" w:rsidR="002E4C56" w:rsidRDefault="00F7776F" w:rsidP="00F7776F">
      <w:pPr>
        <w:pStyle w:val="Heading1"/>
      </w:pPr>
      <w:bookmarkStart w:id="73" w:name="_Toc228847795"/>
      <w:r>
        <w:t>Test Strategy</w:t>
      </w:r>
      <w:bookmarkEnd w:id="73"/>
    </w:p>
    <w:p w14:paraId="5D1EFC0E" w14:textId="23359886" w:rsidR="005467B9" w:rsidRDefault="005467B9" w:rsidP="002E4C56">
      <w:r>
        <w:t xml:space="preserve">Beltrak has two interfaces that need to be tested, one of them is the </w:t>
      </w:r>
      <w:r w:rsidR="00A04BFF">
        <w:t>interface</w:t>
      </w:r>
      <w:r>
        <w:t xml:space="preserve"> and the other is the train on the track.</w:t>
      </w:r>
    </w:p>
    <w:p w14:paraId="17B122B9" w14:textId="018DD154" w:rsidR="005467B9" w:rsidRDefault="005467B9" w:rsidP="005467B9">
      <w:pPr>
        <w:pStyle w:val="Heading3"/>
      </w:pPr>
      <w:r>
        <w:t>interface testing</w:t>
      </w:r>
    </w:p>
    <w:p w14:paraId="0C1EC091" w14:textId="77777777" w:rsidR="005467B9" w:rsidRDefault="005467B9" w:rsidP="002E4C56">
      <w:r>
        <w:t>The interface must be tested to ensure that it can be correctly navigated by the end user and that each option it presends, when selected, does as it says.</w:t>
      </w:r>
    </w:p>
    <w:p w14:paraId="7D7735E4" w14:textId="2015A616" w:rsidR="00FB41EA" w:rsidRDefault="00FB41EA" w:rsidP="00FB41EA">
      <w:pPr>
        <w:pStyle w:val="Heading4"/>
      </w:pPr>
      <w:r>
        <w:t>navigation Through Options testing</w:t>
      </w:r>
    </w:p>
    <w:p w14:paraId="1FB855C9" w14:textId="4AA23644" w:rsidR="00FB41EA" w:rsidRDefault="00FB41EA" w:rsidP="00FB41EA">
      <w:r>
        <w:t>This testing is to ensure that the user can navigate through all possible options on the menu without getting stuck or revealing any item that is not intended to be displayed, for example a hash or tilde.</w:t>
      </w:r>
      <w:r w:rsidR="0030087F">
        <w:t xml:space="preserve"> </w:t>
      </w:r>
      <w:r>
        <w:t xml:space="preserve">When performing these tests the tester must move from the </w:t>
      </w:r>
      <w:r w:rsidR="0020369E">
        <w:t>start of the menu to the item displayed and then move back to the beginning again</w:t>
      </w:r>
      <w:r w:rsidR="00B35BA6">
        <w:t xml:space="preserve"> by continuously pressing the back button</w:t>
      </w:r>
      <w:r w:rsidR="0020369E">
        <w:t>, this ensures that not only can the object be reached but that all other objects can be reached as well.</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14:paraId="3066AE62" w14:textId="77777777" w:rsidTr="00E9169B">
        <w:tc>
          <w:tcPr>
            <w:tcW w:w="3080" w:type="dxa"/>
            <w:shd w:val="clear" w:color="auto" w:fill="F2DBDB" w:themeFill="accent2" w:themeFillTint="33"/>
          </w:tcPr>
          <w:p w14:paraId="3D48065E" w14:textId="522CCC5A" w:rsidR="00E9169B" w:rsidRDefault="00E9169B" w:rsidP="00FB41EA">
            <w:r>
              <w:t>Object</w:t>
            </w:r>
          </w:p>
        </w:tc>
        <w:tc>
          <w:tcPr>
            <w:tcW w:w="3081" w:type="dxa"/>
            <w:shd w:val="clear" w:color="auto" w:fill="F2DBDB" w:themeFill="accent2" w:themeFillTint="33"/>
          </w:tcPr>
          <w:p w14:paraId="0F290A36" w14:textId="1BA86E1E" w:rsidR="00E9169B" w:rsidRDefault="00E9169B" w:rsidP="00FB41EA">
            <w:r>
              <w:t>Can be reached</w:t>
            </w:r>
          </w:p>
        </w:tc>
        <w:tc>
          <w:tcPr>
            <w:tcW w:w="3081" w:type="dxa"/>
            <w:shd w:val="clear" w:color="auto" w:fill="F2DBDB" w:themeFill="accent2" w:themeFillTint="33"/>
          </w:tcPr>
          <w:p w14:paraId="347966BA" w14:textId="27952B13" w:rsidR="00E9169B" w:rsidRDefault="00E9169B" w:rsidP="00FB41EA">
            <w:r>
              <w:t>Can return to menu</w:t>
            </w:r>
          </w:p>
        </w:tc>
      </w:tr>
      <w:tr w:rsidR="00E9169B" w14:paraId="52423D0C" w14:textId="77777777" w:rsidTr="00E9169B">
        <w:tc>
          <w:tcPr>
            <w:tcW w:w="3080" w:type="dxa"/>
            <w:shd w:val="clear" w:color="auto" w:fill="F2DBDB" w:themeFill="accent2" w:themeFillTint="33"/>
          </w:tcPr>
          <w:p w14:paraId="6E3CC402" w14:textId="0BBA3E84" w:rsidR="00E9169B" w:rsidRDefault="00E9169B" w:rsidP="00FB41EA">
            <w:r>
              <w:t>Destination: Hawkhaven</w:t>
            </w:r>
          </w:p>
        </w:tc>
        <w:tc>
          <w:tcPr>
            <w:tcW w:w="3081" w:type="dxa"/>
          </w:tcPr>
          <w:p w14:paraId="2C387BD6" w14:textId="77777777" w:rsidR="00E9169B" w:rsidRDefault="00E9169B" w:rsidP="00FB41EA"/>
        </w:tc>
        <w:tc>
          <w:tcPr>
            <w:tcW w:w="3081" w:type="dxa"/>
          </w:tcPr>
          <w:p w14:paraId="0DF38501" w14:textId="77777777" w:rsidR="00E9169B" w:rsidRDefault="00E9169B" w:rsidP="00FB41EA"/>
        </w:tc>
      </w:tr>
      <w:tr w:rsidR="00E9169B" w14:paraId="75ED4110" w14:textId="77777777" w:rsidTr="00E9169B">
        <w:tc>
          <w:tcPr>
            <w:tcW w:w="3080" w:type="dxa"/>
            <w:shd w:val="clear" w:color="auto" w:fill="F2DBDB" w:themeFill="accent2" w:themeFillTint="33"/>
          </w:tcPr>
          <w:p w14:paraId="00F4E3AC" w14:textId="7970125D" w:rsidR="00E9169B" w:rsidRDefault="00E9169B" w:rsidP="00FB41EA">
            <w:r>
              <w:t>Destination: Remilo</w:t>
            </w:r>
          </w:p>
        </w:tc>
        <w:tc>
          <w:tcPr>
            <w:tcW w:w="3081" w:type="dxa"/>
          </w:tcPr>
          <w:p w14:paraId="4DCEF6BB" w14:textId="77777777" w:rsidR="00E9169B" w:rsidRDefault="00E9169B" w:rsidP="00FB41EA"/>
        </w:tc>
        <w:tc>
          <w:tcPr>
            <w:tcW w:w="3081" w:type="dxa"/>
          </w:tcPr>
          <w:p w14:paraId="17DC3516" w14:textId="77777777" w:rsidR="00E9169B" w:rsidRDefault="00E9169B" w:rsidP="00FB41EA"/>
        </w:tc>
      </w:tr>
      <w:tr w:rsidR="00E9169B" w14:paraId="44C8F323" w14:textId="77777777" w:rsidTr="00E9169B">
        <w:tc>
          <w:tcPr>
            <w:tcW w:w="3080" w:type="dxa"/>
            <w:shd w:val="clear" w:color="auto" w:fill="F2DBDB" w:themeFill="accent2" w:themeFillTint="33"/>
          </w:tcPr>
          <w:p w14:paraId="552C57DE" w14:textId="4B868FD8" w:rsidR="00E9169B" w:rsidRDefault="00E9169B" w:rsidP="00FB41EA">
            <w:r>
              <w:t>Destination: Allantown</w:t>
            </w:r>
          </w:p>
        </w:tc>
        <w:tc>
          <w:tcPr>
            <w:tcW w:w="3081" w:type="dxa"/>
          </w:tcPr>
          <w:p w14:paraId="2133CC99" w14:textId="77777777" w:rsidR="00E9169B" w:rsidRDefault="00E9169B" w:rsidP="00FB41EA"/>
        </w:tc>
        <w:tc>
          <w:tcPr>
            <w:tcW w:w="3081" w:type="dxa"/>
          </w:tcPr>
          <w:p w14:paraId="5B3CC11A" w14:textId="77777777" w:rsidR="00E9169B" w:rsidRDefault="00E9169B" w:rsidP="00FB41EA"/>
        </w:tc>
      </w:tr>
      <w:tr w:rsidR="00E9169B" w14:paraId="24E859A2" w14:textId="77777777" w:rsidTr="00E9169B">
        <w:tc>
          <w:tcPr>
            <w:tcW w:w="3080" w:type="dxa"/>
            <w:shd w:val="clear" w:color="auto" w:fill="F2DBDB" w:themeFill="accent2" w:themeFillTint="33"/>
          </w:tcPr>
          <w:p w14:paraId="5EAA6AE3" w14:textId="1762C2D0" w:rsidR="00E9169B" w:rsidRDefault="00E9169B" w:rsidP="00FB41EA">
            <w:r>
              <w:t>Destination:</w:t>
            </w:r>
            <w:r w:rsidR="00256B27">
              <w:t xml:space="preserve"> Gregville</w:t>
            </w:r>
          </w:p>
        </w:tc>
        <w:tc>
          <w:tcPr>
            <w:tcW w:w="3081" w:type="dxa"/>
          </w:tcPr>
          <w:p w14:paraId="4AD37AAE" w14:textId="77777777" w:rsidR="00E9169B" w:rsidRDefault="00E9169B" w:rsidP="00FB41EA"/>
        </w:tc>
        <w:tc>
          <w:tcPr>
            <w:tcW w:w="3081" w:type="dxa"/>
          </w:tcPr>
          <w:p w14:paraId="2E16347D" w14:textId="77777777" w:rsidR="00E9169B" w:rsidRDefault="00E9169B" w:rsidP="00FB41EA"/>
        </w:tc>
      </w:tr>
      <w:tr w:rsidR="00256B27" w14:paraId="5E591135" w14:textId="77777777" w:rsidTr="00E9169B">
        <w:tc>
          <w:tcPr>
            <w:tcW w:w="3080" w:type="dxa"/>
            <w:shd w:val="clear" w:color="auto" w:fill="F2DBDB" w:themeFill="accent2" w:themeFillTint="33"/>
          </w:tcPr>
          <w:p w14:paraId="1B5450FC" w14:textId="0EE4C3BE" w:rsidR="00256B27" w:rsidRDefault="00256B27" w:rsidP="00FB41EA">
            <w:r>
              <w:t>Destination: Leovetticutte</w:t>
            </w:r>
          </w:p>
        </w:tc>
        <w:tc>
          <w:tcPr>
            <w:tcW w:w="3081" w:type="dxa"/>
          </w:tcPr>
          <w:p w14:paraId="0CB3853A" w14:textId="77777777" w:rsidR="00256B27" w:rsidRDefault="00256B27" w:rsidP="00FB41EA"/>
        </w:tc>
        <w:tc>
          <w:tcPr>
            <w:tcW w:w="3081" w:type="dxa"/>
          </w:tcPr>
          <w:p w14:paraId="5E0AC5F4" w14:textId="77777777" w:rsidR="00256B27" w:rsidRDefault="00256B27" w:rsidP="00FB41EA"/>
        </w:tc>
      </w:tr>
      <w:tr w:rsidR="00256B27" w14:paraId="0809A120" w14:textId="77777777" w:rsidTr="00E9169B">
        <w:tc>
          <w:tcPr>
            <w:tcW w:w="3080" w:type="dxa"/>
            <w:shd w:val="clear" w:color="auto" w:fill="F2DBDB" w:themeFill="accent2" w:themeFillTint="33"/>
          </w:tcPr>
          <w:p w14:paraId="474313EC" w14:textId="156FCF13" w:rsidR="00256B27" w:rsidRDefault="00256B27" w:rsidP="00FB41EA">
            <w:r>
              <w:t>Destination: Regantra</w:t>
            </w:r>
          </w:p>
        </w:tc>
        <w:tc>
          <w:tcPr>
            <w:tcW w:w="3081" w:type="dxa"/>
          </w:tcPr>
          <w:p w14:paraId="73601115" w14:textId="77777777" w:rsidR="00256B27" w:rsidRDefault="00256B27" w:rsidP="00FB41EA"/>
        </w:tc>
        <w:tc>
          <w:tcPr>
            <w:tcW w:w="3081" w:type="dxa"/>
          </w:tcPr>
          <w:p w14:paraId="477C565A" w14:textId="77777777" w:rsidR="00256B27" w:rsidRDefault="00256B27" w:rsidP="00FB41EA"/>
        </w:tc>
      </w:tr>
      <w:tr w:rsidR="00256B27" w14:paraId="17F32399" w14:textId="77777777" w:rsidTr="00E9169B">
        <w:tc>
          <w:tcPr>
            <w:tcW w:w="3080" w:type="dxa"/>
            <w:shd w:val="clear" w:color="auto" w:fill="F2DBDB" w:themeFill="accent2" w:themeFillTint="33"/>
          </w:tcPr>
          <w:p w14:paraId="5D8943C6" w14:textId="3DB859C3" w:rsidR="00256B27" w:rsidRDefault="00256B27" w:rsidP="00FB41EA">
            <w:r>
              <w:t>Destination: Vancoville</w:t>
            </w:r>
          </w:p>
        </w:tc>
        <w:tc>
          <w:tcPr>
            <w:tcW w:w="3081" w:type="dxa"/>
          </w:tcPr>
          <w:p w14:paraId="75F9F617" w14:textId="77777777" w:rsidR="00256B27" w:rsidRDefault="00256B27" w:rsidP="00FB41EA"/>
        </w:tc>
        <w:tc>
          <w:tcPr>
            <w:tcW w:w="3081" w:type="dxa"/>
          </w:tcPr>
          <w:p w14:paraId="1162D787" w14:textId="77777777" w:rsidR="00256B27" w:rsidRDefault="00256B27" w:rsidP="00FB41EA"/>
        </w:tc>
      </w:tr>
      <w:tr w:rsidR="00256B27" w14:paraId="65206F86" w14:textId="77777777" w:rsidTr="00E9169B">
        <w:tc>
          <w:tcPr>
            <w:tcW w:w="3080" w:type="dxa"/>
            <w:shd w:val="clear" w:color="auto" w:fill="F2DBDB" w:themeFill="accent2" w:themeFillTint="33"/>
          </w:tcPr>
          <w:p w14:paraId="699F118E" w14:textId="28634CFC" w:rsidR="00256B27" w:rsidRDefault="00256B27" w:rsidP="00FB41EA">
            <w:r>
              <w:t>Setting: Top Speed</w:t>
            </w:r>
          </w:p>
        </w:tc>
        <w:tc>
          <w:tcPr>
            <w:tcW w:w="3081" w:type="dxa"/>
          </w:tcPr>
          <w:p w14:paraId="16715AB7" w14:textId="77777777" w:rsidR="00256B27" w:rsidRDefault="00256B27" w:rsidP="00FB41EA"/>
        </w:tc>
        <w:tc>
          <w:tcPr>
            <w:tcW w:w="3081" w:type="dxa"/>
          </w:tcPr>
          <w:p w14:paraId="15B1E810" w14:textId="77777777" w:rsidR="00256B27" w:rsidRDefault="00256B27" w:rsidP="00FB41EA"/>
        </w:tc>
      </w:tr>
      <w:tr w:rsidR="00256B27" w14:paraId="372AF18D" w14:textId="77777777" w:rsidTr="00E9169B">
        <w:tc>
          <w:tcPr>
            <w:tcW w:w="3080" w:type="dxa"/>
            <w:shd w:val="clear" w:color="auto" w:fill="F2DBDB" w:themeFill="accent2" w:themeFillTint="33"/>
          </w:tcPr>
          <w:p w14:paraId="69FA06BC" w14:textId="55507F5B" w:rsidR="00256B27" w:rsidRDefault="00256B27" w:rsidP="00FB41EA">
            <w:r>
              <w:t>Setting: Backlight</w:t>
            </w:r>
          </w:p>
        </w:tc>
        <w:tc>
          <w:tcPr>
            <w:tcW w:w="3081" w:type="dxa"/>
          </w:tcPr>
          <w:p w14:paraId="37E145D2" w14:textId="77777777" w:rsidR="00256B27" w:rsidRDefault="00256B27" w:rsidP="00FB41EA"/>
        </w:tc>
        <w:tc>
          <w:tcPr>
            <w:tcW w:w="3081" w:type="dxa"/>
          </w:tcPr>
          <w:p w14:paraId="584055DD" w14:textId="77777777" w:rsidR="00256B27" w:rsidRDefault="00256B27" w:rsidP="00FB41EA"/>
        </w:tc>
      </w:tr>
    </w:tbl>
    <w:p w14:paraId="00CC46AA" w14:textId="77777777" w:rsidR="0030087F" w:rsidRDefault="0030087F" w:rsidP="00256B27">
      <w:pPr>
        <w:pStyle w:val="Heading4"/>
      </w:pPr>
    </w:p>
    <w:p w14:paraId="299CF3A5" w14:textId="739EA267" w:rsidR="00256B27" w:rsidRDefault="00256B27" w:rsidP="00256B27">
      <w:pPr>
        <w:pStyle w:val="Heading4"/>
      </w:pPr>
      <w:r>
        <w:t>Selection of Options testing</w:t>
      </w:r>
    </w:p>
    <w:p w14:paraId="27C93EFB" w14:textId="20655DA1" w:rsidR="00256B27" w:rsidRDefault="004A58AB" w:rsidP="00256B27">
      <w:r>
        <w:t>This testing ensures that when the enter button is pressed the selected option is activated if it is intended to and nothing happens if it is not</w:t>
      </w:r>
      <w:r w:rsidR="00A04BFF">
        <w:t>. If it was intended to perform a function then it must perform the correct function to pass.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14:paraId="49D3A19E" w14:textId="77777777" w:rsidTr="00AC424E">
        <w:tc>
          <w:tcPr>
            <w:tcW w:w="3080" w:type="dxa"/>
            <w:shd w:val="clear" w:color="auto" w:fill="F2DBDB" w:themeFill="accent2" w:themeFillTint="33"/>
          </w:tcPr>
          <w:p w14:paraId="088C1B98" w14:textId="56EBF444" w:rsidR="00AC424E" w:rsidRDefault="00AC424E" w:rsidP="00256B27">
            <w:r>
              <w:t>Object</w:t>
            </w:r>
          </w:p>
        </w:tc>
        <w:tc>
          <w:tcPr>
            <w:tcW w:w="3081" w:type="dxa"/>
            <w:shd w:val="clear" w:color="auto" w:fill="F2DBDB" w:themeFill="accent2" w:themeFillTint="33"/>
          </w:tcPr>
          <w:p w14:paraId="020B443B" w14:textId="3506C95E" w:rsidR="00AC424E" w:rsidRDefault="00AC424E" w:rsidP="00256B27">
            <w:r>
              <w:t>Expected Result</w:t>
            </w:r>
          </w:p>
        </w:tc>
        <w:tc>
          <w:tcPr>
            <w:tcW w:w="3081" w:type="dxa"/>
            <w:shd w:val="clear" w:color="auto" w:fill="F2DBDB" w:themeFill="accent2" w:themeFillTint="33"/>
          </w:tcPr>
          <w:p w14:paraId="05452CC8" w14:textId="14F464E9" w:rsidR="00AC424E" w:rsidRDefault="00AC424E" w:rsidP="00256B27">
            <w:r>
              <w:t>Result Met</w:t>
            </w:r>
          </w:p>
        </w:tc>
      </w:tr>
      <w:tr w:rsidR="00AC424E" w14:paraId="45654B0C" w14:textId="77777777" w:rsidTr="00AC424E">
        <w:tc>
          <w:tcPr>
            <w:tcW w:w="3080" w:type="dxa"/>
            <w:shd w:val="clear" w:color="auto" w:fill="F2DBDB" w:themeFill="accent2" w:themeFillTint="33"/>
          </w:tcPr>
          <w:p w14:paraId="43C53647" w14:textId="59FCE605" w:rsidR="00AC424E" w:rsidRDefault="00AC424E" w:rsidP="00256B27">
            <w:r>
              <w:t>Welcome Page</w:t>
            </w:r>
          </w:p>
        </w:tc>
        <w:tc>
          <w:tcPr>
            <w:tcW w:w="3081" w:type="dxa"/>
            <w:shd w:val="clear" w:color="auto" w:fill="F2DBDB" w:themeFill="accent2" w:themeFillTint="33"/>
          </w:tcPr>
          <w:p w14:paraId="7FC02D76" w14:textId="561145C7" w:rsidR="00AC424E" w:rsidRDefault="00AC424E" w:rsidP="00256B27">
            <w:r>
              <w:t>-</w:t>
            </w:r>
          </w:p>
        </w:tc>
        <w:tc>
          <w:tcPr>
            <w:tcW w:w="3081" w:type="dxa"/>
          </w:tcPr>
          <w:p w14:paraId="0A9D08BF" w14:textId="77777777" w:rsidR="00AC424E" w:rsidRDefault="00AC424E" w:rsidP="00256B27"/>
        </w:tc>
      </w:tr>
      <w:tr w:rsidR="00AC424E" w14:paraId="3B754D5A" w14:textId="77777777" w:rsidTr="00AC424E">
        <w:tc>
          <w:tcPr>
            <w:tcW w:w="3080" w:type="dxa"/>
            <w:shd w:val="clear" w:color="auto" w:fill="F2DBDB" w:themeFill="accent2" w:themeFillTint="33"/>
          </w:tcPr>
          <w:p w14:paraId="6FC27822" w14:textId="1E255621" w:rsidR="00AC424E" w:rsidRDefault="00AC424E" w:rsidP="00256B27">
            <w:r>
              <w:t>Destination</w:t>
            </w:r>
          </w:p>
        </w:tc>
        <w:tc>
          <w:tcPr>
            <w:tcW w:w="3081" w:type="dxa"/>
            <w:shd w:val="clear" w:color="auto" w:fill="F2DBDB" w:themeFill="accent2" w:themeFillTint="33"/>
          </w:tcPr>
          <w:p w14:paraId="12879DFA" w14:textId="19660110" w:rsidR="00AC424E" w:rsidRDefault="00AC424E" w:rsidP="00256B27">
            <w:r>
              <w:t>-</w:t>
            </w:r>
          </w:p>
        </w:tc>
        <w:tc>
          <w:tcPr>
            <w:tcW w:w="3081" w:type="dxa"/>
          </w:tcPr>
          <w:p w14:paraId="77C42967" w14:textId="77777777" w:rsidR="00AC424E" w:rsidRDefault="00AC424E" w:rsidP="00256B27"/>
        </w:tc>
      </w:tr>
      <w:tr w:rsidR="00AC424E" w14:paraId="7C2D5FCA" w14:textId="77777777" w:rsidTr="00AC424E">
        <w:tc>
          <w:tcPr>
            <w:tcW w:w="3080" w:type="dxa"/>
            <w:shd w:val="clear" w:color="auto" w:fill="F2DBDB" w:themeFill="accent2" w:themeFillTint="33"/>
          </w:tcPr>
          <w:p w14:paraId="6794329A" w14:textId="154AE817" w:rsidR="00AC424E" w:rsidRDefault="00AC424E" w:rsidP="00AC424E">
            <w:r>
              <w:t>Destination: Hawkhaven</w:t>
            </w:r>
          </w:p>
        </w:tc>
        <w:tc>
          <w:tcPr>
            <w:tcW w:w="3081" w:type="dxa"/>
            <w:shd w:val="clear" w:color="auto" w:fill="F2DBDB" w:themeFill="accent2" w:themeFillTint="33"/>
          </w:tcPr>
          <w:p w14:paraId="3B662A38" w14:textId="4A1F1D57" w:rsidR="00AC424E" w:rsidRDefault="00AC424E" w:rsidP="00AC424E">
            <w:r>
              <w:t>Select Instruction Set 1</w:t>
            </w:r>
          </w:p>
        </w:tc>
        <w:tc>
          <w:tcPr>
            <w:tcW w:w="3081" w:type="dxa"/>
          </w:tcPr>
          <w:p w14:paraId="596E6BE0" w14:textId="77777777" w:rsidR="00AC424E" w:rsidRDefault="00AC424E" w:rsidP="00AC424E"/>
        </w:tc>
      </w:tr>
      <w:tr w:rsidR="00AC424E" w14:paraId="0C3CBF99" w14:textId="77777777" w:rsidTr="00AC424E">
        <w:tc>
          <w:tcPr>
            <w:tcW w:w="3080" w:type="dxa"/>
            <w:shd w:val="clear" w:color="auto" w:fill="F2DBDB" w:themeFill="accent2" w:themeFillTint="33"/>
          </w:tcPr>
          <w:p w14:paraId="1DBE4F5D" w14:textId="118F19A4" w:rsidR="00AC424E" w:rsidRDefault="00AC424E" w:rsidP="00AC424E">
            <w:r>
              <w:t>Destination: Remilo</w:t>
            </w:r>
          </w:p>
        </w:tc>
        <w:tc>
          <w:tcPr>
            <w:tcW w:w="3081" w:type="dxa"/>
            <w:shd w:val="clear" w:color="auto" w:fill="F2DBDB" w:themeFill="accent2" w:themeFillTint="33"/>
          </w:tcPr>
          <w:p w14:paraId="28F76493" w14:textId="3B83294B" w:rsidR="00AC424E" w:rsidRDefault="00AC424E" w:rsidP="00AC424E">
            <w:r>
              <w:t>Select Instruction Set 2</w:t>
            </w:r>
          </w:p>
        </w:tc>
        <w:tc>
          <w:tcPr>
            <w:tcW w:w="3081" w:type="dxa"/>
          </w:tcPr>
          <w:p w14:paraId="35DA2150" w14:textId="77777777" w:rsidR="00AC424E" w:rsidRDefault="00AC424E" w:rsidP="00AC424E"/>
        </w:tc>
      </w:tr>
      <w:tr w:rsidR="00AC424E" w14:paraId="4D0EAD7D" w14:textId="77777777" w:rsidTr="00AC424E">
        <w:tc>
          <w:tcPr>
            <w:tcW w:w="3080" w:type="dxa"/>
            <w:shd w:val="clear" w:color="auto" w:fill="F2DBDB" w:themeFill="accent2" w:themeFillTint="33"/>
          </w:tcPr>
          <w:p w14:paraId="670AF236" w14:textId="47227FA2" w:rsidR="00AC424E" w:rsidRDefault="00AC424E" w:rsidP="00AC424E">
            <w:r>
              <w:t>Destination: Allantown</w:t>
            </w:r>
          </w:p>
        </w:tc>
        <w:tc>
          <w:tcPr>
            <w:tcW w:w="3081" w:type="dxa"/>
            <w:shd w:val="clear" w:color="auto" w:fill="F2DBDB" w:themeFill="accent2" w:themeFillTint="33"/>
          </w:tcPr>
          <w:p w14:paraId="29FAFFF3" w14:textId="31D3F0B2" w:rsidR="00AC424E" w:rsidRDefault="00AC424E" w:rsidP="00AC424E">
            <w:r>
              <w:t>Select Instruction Set 3</w:t>
            </w:r>
          </w:p>
        </w:tc>
        <w:tc>
          <w:tcPr>
            <w:tcW w:w="3081" w:type="dxa"/>
          </w:tcPr>
          <w:p w14:paraId="1D39CA32" w14:textId="77777777" w:rsidR="00AC424E" w:rsidRDefault="00AC424E" w:rsidP="00AC424E"/>
        </w:tc>
      </w:tr>
      <w:tr w:rsidR="00AC424E" w14:paraId="2446F894" w14:textId="77777777" w:rsidTr="00AC424E">
        <w:tc>
          <w:tcPr>
            <w:tcW w:w="3080" w:type="dxa"/>
            <w:shd w:val="clear" w:color="auto" w:fill="F2DBDB" w:themeFill="accent2" w:themeFillTint="33"/>
          </w:tcPr>
          <w:p w14:paraId="778F3E8D" w14:textId="51BB15DD" w:rsidR="00AC424E" w:rsidRDefault="00AC424E" w:rsidP="00AC424E">
            <w:r>
              <w:t>Destination: Gregville</w:t>
            </w:r>
          </w:p>
        </w:tc>
        <w:tc>
          <w:tcPr>
            <w:tcW w:w="3081" w:type="dxa"/>
            <w:shd w:val="clear" w:color="auto" w:fill="F2DBDB" w:themeFill="accent2" w:themeFillTint="33"/>
          </w:tcPr>
          <w:p w14:paraId="4D5FA8A0" w14:textId="2AC5BD53" w:rsidR="00AC424E" w:rsidRDefault="00AC424E" w:rsidP="00AC424E">
            <w:r>
              <w:t>Select Instruction Set 4</w:t>
            </w:r>
          </w:p>
        </w:tc>
        <w:tc>
          <w:tcPr>
            <w:tcW w:w="3081" w:type="dxa"/>
          </w:tcPr>
          <w:p w14:paraId="69D4D046" w14:textId="77777777" w:rsidR="00AC424E" w:rsidRDefault="00AC424E" w:rsidP="00AC424E"/>
        </w:tc>
      </w:tr>
      <w:tr w:rsidR="00AC424E" w14:paraId="4F94CA1E" w14:textId="77777777" w:rsidTr="00AC424E">
        <w:tc>
          <w:tcPr>
            <w:tcW w:w="3080" w:type="dxa"/>
            <w:shd w:val="clear" w:color="auto" w:fill="F2DBDB" w:themeFill="accent2" w:themeFillTint="33"/>
          </w:tcPr>
          <w:p w14:paraId="0F031B46" w14:textId="1A1ABB31" w:rsidR="00AC424E" w:rsidRDefault="00AC424E" w:rsidP="00AC424E">
            <w:r>
              <w:t>Destination: Leovetticutte</w:t>
            </w:r>
          </w:p>
        </w:tc>
        <w:tc>
          <w:tcPr>
            <w:tcW w:w="3081" w:type="dxa"/>
            <w:shd w:val="clear" w:color="auto" w:fill="F2DBDB" w:themeFill="accent2" w:themeFillTint="33"/>
          </w:tcPr>
          <w:p w14:paraId="053A11AB" w14:textId="7EFCD8C3" w:rsidR="00AC424E" w:rsidRDefault="00AC424E" w:rsidP="00AC424E">
            <w:r>
              <w:t>Select Instruction Set 5</w:t>
            </w:r>
          </w:p>
        </w:tc>
        <w:tc>
          <w:tcPr>
            <w:tcW w:w="3081" w:type="dxa"/>
          </w:tcPr>
          <w:p w14:paraId="1FC47A4E" w14:textId="77777777" w:rsidR="00AC424E" w:rsidRDefault="00AC424E" w:rsidP="00AC424E"/>
        </w:tc>
      </w:tr>
      <w:tr w:rsidR="00AC424E" w14:paraId="239FDF73" w14:textId="77777777" w:rsidTr="00AC424E">
        <w:tc>
          <w:tcPr>
            <w:tcW w:w="3080" w:type="dxa"/>
            <w:shd w:val="clear" w:color="auto" w:fill="F2DBDB" w:themeFill="accent2" w:themeFillTint="33"/>
          </w:tcPr>
          <w:p w14:paraId="472DDA36" w14:textId="474C1039" w:rsidR="00AC424E" w:rsidRDefault="00AC424E" w:rsidP="00AC424E">
            <w:r>
              <w:t>Destination: Regantra</w:t>
            </w:r>
          </w:p>
        </w:tc>
        <w:tc>
          <w:tcPr>
            <w:tcW w:w="3081" w:type="dxa"/>
            <w:shd w:val="clear" w:color="auto" w:fill="F2DBDB" w:themeFill="accent2" w:themeFillTint="33"/>
          </w:tcPr>
          <w:p w14:paraId="4519336A" w14:textId="4514B936" w:rsidR="00AC424E" w:rsidRDefault="00AC424E" w:rsidP="00AC424E">
            <w:r>
              <w:t>Select Instruction Set 6</w:t>
            </w:r>
          </w:p>
        </w:tc>
        <w:tc>
          <w:tcPr>
            <w:tcW w:w="3081" w:type="dxa"/>
          </w:tcPr>
          <w:p w14:paraId="72D655A0" w14:textId="77777777" w:rsidR="00AC424E" w:rsidRDefault="00AC424E" w:rsidP="00AC424E"/>
        </w:tc>
      </w:tr>
      <w:tr w:rsidR="00AC424E" w14:paraId="6331B705" w14:textId="77777777" w:rsidTr="00AC424E">
        <w:tc>
          <w:tcPr>
            <w:tcW w:w="3080" w:type="dxa"/>
            <w:shd w:val="clear" w:color="auto" w:fill="F2DBDB" w:themeFill="accent2" w:themeFillTint="33"/>
          </w:tcPr>
          <w:p w14:paraId="3FBDC05D" w14:textId="05471662" w:rsidR="00AC424E" w:rsidRDefault="00AC424E" w:rsidP="00AC424E">
            <w:r>
              <w:t>Destination: Vancoville</w:t>
            </w:r>
          </w:p>
        </w:tc>
        <w:tc>
          <w:tcPr>
            <w:tcW w:w="3081" w:type="dxa"/>
            <w:shd w:val="clear" w:color="auto" w:fill="F2DBDB" w:themeFill="accent2" w:themeFillTint="33"/>
          </w:tcPr>
          <w:p w14:paraId="6D8981D4" w14:textId="47121692" w:rsidR="00AC424E" w:rsidRDefault="00AC424E" w:rsidP="00AC424E">
            <w:r>
              <w:t>Select Instruction Set 7</w:t>
            </w:r>
          </w:p>
        </w:tc>
        <w:tc>
          <w:tcPr>
            <w:tcW w:w="3081" w:type="dxa"/>
          </w:tcPr>
          <w:p w14:paraId="4F469E3F" w14:textId="77777777" w:rsidR="00AC424E" w:rsidRDefault="00AC424E" w:rsidP="00AC424E"/>
        </w:tc>
      </w:tr>
      <w:tr w:rsidR="00AC424E" w14:paraId="16D5FC0D" w14:textId="77777777" w:rsidTr="00AC424E">
        <w:tc>
          <w:tcPr>
            <w:tcW w:w="3080" w:type="dxa"/>
            <w:shd w:val="clear" w:color="auto" w:fill="F2DBDB" w:themeFill="accent2" w:themeFillTint="33"/>
          </w:tcPr>
          <w:p w14:paraId="778C6CFD" w14:textId="2A3332A6" w:rsidR="00AC424E" w:rsidRDefault="00AC424E" w:rsidP="00AC424E">
            <w:r>
              <w:t>Settings</w:t>
            </w:r>
          </w:p>
        </w:tc>
        <w:tc>
          <w:tcPr>
            <w:tcW w:w="3081" w:type="dxa"/>
            <w:shd w:val="clear" w:color="auto" w:fill="F2DBDB" w:themeFill="accent2" w:themeFillTint="33"/>
          </w:tcPr>
          <w:p w14:paraId="613E1327" w14:textId="092ADF6D" w:rsidR="00AC424E" w:rsidRDefault="00AC424E" w:rsidP="00AC424E">
            <w:r>
              <w:t>-</w:t>
            </w:r>
          </w:p>
        </w:tc>
        <w:tc>
          <w:tcPr>
            <w:tcW w:w="3081" w:type="dxa"/>
          </w:tcPr>
          <w:p w14:paraId="2571B914" w14:textId="77777777" w:rsidR="00AC424E" w:rsidRDefault="00AC424E" w:rsidP="00AC424E"/>
        </w:tc>
      </w:tr>
      <w:tr w:rsidR="00AC424E" w14:paraId="12502C72" w14:textId="77777777" w:rsidTr="00AC424E">
        <w:tc>
          <w:tcPr>
            <w:tcW w:w="3080" w:type="dxa"/>
            <w:shd w:val="clear" w:color="auto" w:fill="F2DBDB" w:themeFill="accent2" w:themeFillTint="33"/>
          </w:tcPr>
          <w:p w14:paraId="4BAE73A9" w14:textId="28C5D11B" w:rsidR="00AC424E" w:rsidRDefault="00AC424E" w:rsidP="00AC424E">
            <w:r>
              <w:t>Setting: Top Speed</w:t>
            </w:r>
          </w:p>
        </w:tc>
        <w:tc>
          <w:tcPr>
            <w:tcW w:w="3081" w:type="dxa"/>
            <w:shd w:val="clear" w:color="auto" w:fill="F2DBDB" w:themeFill="accent2" w:themeFillTint="33"/>
          </w:tcPr>
          <w:p w14:paraId="7E97EE89" w14:textId="47F3BB6B" w:rsidR="00AC424E" w:rsidRDefault="00AC424E" w:rsidP="00AC424E">
            <w:r>
              <w:t>Open Speed Selector</w:t>
            </w:r>
          </w:p>
        </w:tc>
        <w:tc>
          <w:tcPr>
            <w:tcW w:w="3081" w:type="dxa"/>
          </w:tcPr>
          <w:p w14:paraId="25A6FD4D" w14:textId="77777777" w:rsidR="00AC424E" w:rsidRDefault="00AC424E" w:rsidP="00AC424E"/>
        </w:tc>
      </w:tr>
      <w:tr w:rsidR="00AC424E" w14:paraId="0997203C" w14:textId="77777777" w:rsidTr="00AC424E">
        <w:tc>
          <w:tcPr>
            <w:tcW w:w="3080" w:type="dxa"/>
            <w:shd w:val="clear" w:color="auto" w:fill="F2DBDB" w:themeFill="accent2" w:themeFillTint="33"/>
          </w:tcPr>
          <w:p w14:paraId="292225B4" w14:textId="05BC4C7B" w:rsidR="00AC424E" w:rsidRDefault="00AC424E" w:rsidP="00AC424E">
            <w:r>
              <w:t>Setting: Backlight</w:t>
            </w:r>
          </w:p>
        </w:tc>
        <w:tc>
          <w:tcPr>
            <w:tcW w:w="3081" w:type="dxa"/>
            <w:shd w:val="clear" w:color="auto" w:fill="F2DBDB" w:themeFill="accent2" w:themeFillTint="33"/>
          </w:tcPr>
          <w:p w14:paraId="1E0D4595" w14:textId="23CEC461" w:rsidR="00AC424E" w:rsidRDefault="00AC424E" w:rsidP="00AC424E">
            <w:r>
              <w:t>Open Backlight Setter</w:t>
            </w:r>
          </w:p>
        </w:tc>
        <w:tc>
          <w:tcPr>
            <w:tcW w:w="3081" w:type="dxa"/>
          </w:tcPr>
          <w:p w14:paraId="7E331AC6" w14:textId="77777777" w:rsidR="00AC424E" w:rsidRDefault="00AC424E" w:rsidP="00AC424E"/>
        </w:tc>
      </w:tr>
    </w:tbl>
    <w:p w14:paraId="4DBB2ACA" w14:textId="77777777" w:rsidR="00A04BFF" w:rsidRDefault="00A04BFF" w:rsidP="00256B27"/>
    <w:p w14:paraId="6E81FCDF" w14:textId="353D1CCE" w:rsidR="00256B27" w:rsidRDefault="004A58AB" w:rsidP="00256B27">
      <w:pPr>
        <w:pStyle w:val="Heading4"/>
      </w:pPr>
      <w:r>
        <w:lastRenderedPageBreak/>
        <w:t>Navigation Boundr</w:t>
      </w:r>
      <w:r w:rsidR="00256B27">
        <w:t>y testing</w:t>
      </w:r>
    </w:p>
    <w:p w14:paraId="06288563" w14:textId="4BB526C0" w:rsidR="00B35BA6" w:rsidRDefault="00B35BA6" w:rsidP="00B35BA6">
      <w:r>
        <w:t>This testing is to ensure that the selector never goes out of bounds at any point, it lists an item to be selected before the test begins and then an arrow key to press along with what is expected to happen,</w:t>
      </w:r>
      <w:r w:rsidR="008E0DFA">
        <w:t xml:space="preserve"> the test is passed if</w:t>
      </w:r>
      <w:r>
        <w:t xml:space="preserve"> the expected action </w:t>
      </w:r>
      <w:r w:rsidR="008E0DFA">
        <w:t>happens.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14:paraId="04F12E78" w14:textId="77777777" w:rsidTr="008E0DFA">
        <w:tc>
          <w:tcPr>
            <w:tcW w:w="2310" w:type="dxa"/>
            <w:shd w:val="clear" w:color="auto" w:fill="F2DBDB" w:themeFill="accent2" w:themeFillTint="33"/>
          </w:tcPr>
          <w:p w14:paraId="5DF266DD" w14:textId="1B905BB7" w:rsidR="008E0DFA" w:rsidRDefault="008E0DFA" w:rsidP="00B35BA6">
            <w:r>
              <w:t>Object</w:t>
            </w:r>
          </w:p>
        </w:tc>
        <w:tc>
          <w:tcPr>
            <w:tcW w:w="2310" w:type="dxa"/>
            <w:shd w:val="clear" w:color="auto" w:fill="F2DBDB" w:themeFill="accent2" w:themeFillTint="33"/>
          </w:tcPr>
          <w:p w14:paraId="376101C7" w14:textId="4542F80E" w:rsidR="008E0DFA" w:rsidRDefault="008E0DFA" w:rsidP="00B35BA6">
            <w:r>
              <w:t>Direction</w:t>
            </w:r>
          </w:p>
        </w:tc>
        <w:tc>
          <w:tcPr>
            <w:tcW w:w="2311" w:type="dxa"/>
            <w:shd w:val="clear" w:color="auto" w:fill="F2DBDB" w:themeFill="accent2" w:themeFillTint="33"/>
          </w:tcPr>
          <w:p w14:paraId="1F8E12CD" w14:textId="3533186A" w:rsidR="008E0DFA" w:rsidRDefault="008E0DFA" w:rsidP="00B35BA6">
            <w:r>
              <w:t>Expected Result</w:t>
            </w:r>
          </w:p>
        </w:tc>
        <w:tc>
          <w:tcPr>
            <w:tcW w:w="2311" w:type="dxa"/>
            <w:shd w:val="clear" w:color="auto" w:fill="F2DBDB" w:themeFill="accent2" w:themeFillTint="33"/>
          </w:tcPr>
          <w:p w14:paraId="2873FE58" w14:textId="043C607F" w:rsidR="008E0DFA" w:rsidRDefault="008E0DFA" w:rsidP="00B35BA6">
            <w:r>
              <w:t>Result Met</w:t>
            </w:r>
          </w:p>
        </w:tc>
      </w:tr>
      <w:tr w:rsidR="008E0DFA" w14:paraId="19C45227" w14:textId="77777777" w:rsidTr="007961A8">
        <w:tc>
          <w:tcPr>
            <w:tcW w:w="2310" w:type="dxa"/>
            <w:shd w:val="clear" w:color="auto" w:fill="F2DBDB" w:themeFill="accent2" w:themeFillTint="33"/>
          </w:tcPr>
          <w:p w14:paraId="6A67C531" w14:textId="45F9B5FB" w:rsidR="008E0DFA" w:rsidRDefault="007961A8" w:rsidP="00B35BA6">
            <w:r>
              <w:t>Welcome page</w:t>
            </w:r>
          </w:p>
        </w:tc>
        <w:tc>
          <w:tcPr>
            <w:tcW w:w="2310" w:type="dxa"/>
            <w:shd w:val="clear" w:color="auto" w:fill="F2DBDB" w:themeFill="accent2" w:themeFillTint="33"/>
          </w:tcPr>
          <w:p w14:paraId="2A04CC02" w14:textId="17C746DC" w:rsidR="008E0DFA" w:rsidRDefault="007961A8" w:rsidP="00B35BA6">
            <w:r>
              <w:t>Up</w:t>
            </w:r>
          </w:p>
        </w:tc>
        <w:tc>
          <w:tcPr>
            <w:tcW w:w="2311" w:type="dxa"/>
            <w:shd w:val="clear" w:color="auto" w:fill="F2DBDB" w:themeFill="accent2" w:themeFillTint="33"/>
          </w:tcPr>
          <w:p w14:paraId="15132F16" w14:textId="52F6363F" w:rsidR="008E0DFA" w:rsidRDefault="007961A8" w:rsidP="00B35BA6">
            <w:r>
              <w:t>-</w:t>
            </w:r>
          </w:p>
        </w:tc>
        <w:tc>
          <w:tcPr>
            <w:tcW w:w="2311" w:type="dxa"/>
          </w:tcPr>
          <w:p w14:paraId="1C0227FA" w14:textId="77777777" w:rsidR="008E0DFA" w:rsidRDefault="008E0DFA" w:rsidP="00B35BA6"/>
        </w:tc>
      </w:tr>
      <w:tr w:rsidR="007961A8" w14:paraId="4D7A7B4F" w14:textId="77777777" w:rsidTr="007961A8">
        <w:tc>
          <w:tcPr>
            <w:tcW w:w="2310" w:type="dxa"/>
            <w:shd w:val="clear" w:color="auto" w:fill="F2DBDB" w:themeFill="accent2" w:themeFillTint="33"/>
          </w:tcPr>
          <w:p w14:paraId="70F9DF48" w14:textId="77777777" w:rsidR="007961A8" w:rsidRDefault="007961A8" w:rsidP="00B35BA6"/>
        </w:tc>
        <w:tc>
          <w:tcPr>
            <w:tcW w:w="2310" w:type="dxa"/>
            <w:shd w:val="clear" w:color="auto" w:fill="F2DBDB" w:themeFill="accent2" w:themeFillTint="33"/>
          </w:tcPr>
          <w:p w14:paraId="3CF7C890" w14:textId="6ED97364" w:rsidR="007961A8" w:rsidRDefault="007961A8" w:rsidP="00B35BA6">
            <w:r>
              <w:t>Down</w:t>
            </w:r>
          </w:p>
        </w:tc>
        <w:tc>
          <w:tcPr>
            <w:tcW w:w="2311" w:type="dxa"/>
            <w:shd w:val="clear" w:color="auto" w:fill="F2DBDB" w:themeFill="accent2" w:themeFillTint="33"/>
          </w:tcPr>
          <w:p w14:paraId="08D61C73" w14:textId="272CC089" w:rsidR="007961A8" w:rsidRDefault="007961A8" w:rsidP="00B35BA6">
            <w:r>
              <w:t>-</w:t>
            </w:r>
          </w:p>
        </w:tc>
        <w:tc>
          <w:tcPr>
            <w:tcW w:w="2311" w:type="dxa"/>
          </w:tcPr>
          <w:p w14:paraId="190E1CFB" w14:textId="77777777" w:rsidR="007961A8" w:rsidRDefault="007961A8" w:rsidP="00B35BA6"/>
        </w:tc>
      </w:tr>
      <w:tr w:rsidR="007961A8" w14:paraId="77F1BC5F" w14:textId="77777777" w:rsidTr="007961A8">
        <w:tc>
          <w:tcPr>
            <w:tcW w:w="2310" w:type="dxa"/>
            <w:shd w:val="clear" w:color="auto" w:fill="F2DBDB" w:themeFill="accent2" w:themeFillTint="33"/>
          </w:tcPr>
          <w:p w14:paraId="030AF0AE" w14:textId="77777777" w:rsidR="007961A8" w:rsidRDefault="007961A8" w:rsidP="00B35BA6"/>
        </w:tc>
        <w:tc>
          <w:tcPr>
            <w:tcW w:w="2310" w:type="dxa"/>
            <w:shd w:val="clear" w:color="auto" w:fill="F2DBDB" w:themeFill="accent2" w:themeFillTint="33"/>
          </w:tcPr>
          <w:p w14:paraId="55BFE78D" w14:textId="41F3C684" w:rsidR="007961A8" w:rsidRDefault="007961A8" w:rsidP="00B35BA6">
            <w:r>
              <w:t>Left</w:t>
            </w:r>
          </w:p>
        </w:tc>
        <w:tc>
          <w:tcPr>
            <w:tcW w:w="2311" w:type="dxa"/>
            <w:shd w:val="clear" w:color="auto" w:fill="F2DBDB" w:themeFill="accent2" w:themeFillTint="33"/>
          </w:tcPr>
          <w:p w14:paraId="3E22E9BC" w14:textId="401383A7" w:rsidR="007961A8" w:rsidRDefault="007961A8" w:rsidP="00B35BA6">
            <w:r>
              <w:t>-</w:t>
            </w:r>
          </w:p>
        </w:tc>
        <w:tc>
          <w:tcPr>
            <w:tcW w:w="2311" w:type="dxa"/>
          </w:tcPr>
          <w:p w14:paraId="5C6DB626" w14:textId="77777777" w:rsidR="007961A8" w:rsidRDefault="007961A8" w:rsidP="00B35BA6"/>
        </w:tc>
      </w:tr>
      <w:tr w:rsidR="007961A8" w14:paraId="20602614" w14:textId="77777777" w:rsidTr="007961A8">
        <w:tc>
          <w:tcPr>
            <w:tcW w:w="2310" w:type="dxa"/>
            <w:shd w:val="clear" w:color="auto" w:fill="F2DBDB" w:themeFill="accent2" w:themeFillTint="33"/>
          </w:tcPr>
          <w:p w14:paraId="0354D119" w14:textId="77777777" w:rsidR="007961A8" w:rsidRDefault="007961A8" w:rsidP="00B35BA6"/>
        </w:tc>
        <w:tc>
          <w:tcPr>
            <w:tcW w:w="2310" w:type="dxa"/>
            <w:shd w:val="clear" w:color="auto" w:fill="F2DBDB" w:themeFill="accent2" w:themeFillTint="33"/>
          </w:tcPr>
          <w:p w14:paraId="67E66A0C" w14:textId="23A19F8A" w:rsidR="007961A8" w:rsidRDefault="007961A8" w:rsidP="00B35BA6">
            <w:r>
              <w:t>Right</w:t>
            </w:r>
          </w:p>
        </w:tc>
        <w:tc>
          <w:tcPr>
            <w:tcW w:w="2311" w:type="dxa"/>
            <w:shd w:val="clear" w:color="auto" w:fill="F2DBDB" w:themeFill="accent2" w:themeFillTint="33"/>
          </w:tcPr>
          <w:p w14:paraId="0D7F3085" w14:textId="0A72358C" w:rsidR="007961A8" w:rsidRDefault="007961A8" w:rsidP="00B35BA6">
            <w:r>
              <w:t>Destination</w:t>
            </w:r>
          </w:p>
        </w:tc>
        <w:tc>
          <w:tcPr>
            <w:tcW w:w="2311" w:type="dxa"/>
          </w:tcPr>
          <w:p w14:paraId="637526D8" w14:textId="77777777" w:rsidR="007961A8" w:rsidRDefault="007961A8" w:rsidP="00B35BA6"/>
        </w:tc>
      </w:tr>
      <w:tr w:rsidR="007961A8" w14:paraId="795B181B" w14:textId="77777777" w:rsidTr="007961A8">
        <w:tc>
          <w:tcPr>
            <w:tcW w:w="2310" w:type="dxa"/>
            <w:shd w:val="clear" w:color="auto" w:fill="F2DBDB" w:themeFill="accent2" w:themeFillTint="33"/>
          </w:tcPr>
          <w:p w14:paraId="44397A48" w14:textId="2F9F3A58" w:rsidR="007961A8" w:rsidRDefault="007961A8" w:rsidP="00B35BA6">
            <w:r>
              <w:t>Destinations</w:t>
            </w:r>
          </w:p>
        </w:tc>
        <w:tc>
          <w:tcPr>
            <w:tcW w:w="2310" w:type="dxa"/>
            <w:shd w:val="clear" w:color="auto" w:fill="F2DBDB" w:themeFill="accent2" w:themeFillTint="33"/>
          </w:tcPr>
          <w:p w14:paraId="6C14FE63" w14:textId="655C25D7" w:rsidR="007961A8" w:rsidRDefault="007961A8" w:rsidP="00B35BA6">
            <w:r>
              <w:t>Up</w:t>
            </w:r>
          </w:p>
        </w:tc>
        <w:tc>
          <w:tcPr>
            <w:tcW w:w="2311" w:type="dxa"/>
            <w:shd w:val="clear" w:color="auto" w:fill="F2DBDB" w:themeFill="accent2" w:themeFillTint="33"/>
          </w:tcPr>
          <w:p w14:paraId="7C6FFAD2" w14:textId="1B249827" w:rsidR="007961A8" w:rsidRDefault="007961A8" w:rsidP="00B35BA6">
            <w:r>
              <w:t>-</w:t>
            </w:r>
          </w:p>
        </w:tc>
        <w:tc>
          <w:tcPr>
            <w:tcW w:w="2311" w:type="dxa"/>
          </w:tcPr>
          <w:p w14:paraId="6EF648FE" w14:textId="77777777" w:rsidR="007961A8" w:rsidRDefault="007961A8" w:rsidP="00B35BA6"/>
        </w:tc>
      </w:tr>
      <w:tr w:rsidR="007961A8" w14:paraId="40F9424A" w14:textId="77777777" w:rsidTr="007961A8">
        <w:tc>
          <w:tcPr>
            <w:tcW w:w="2310" w:type="dxa"/>
            <w:shd w:val="clear" w:color="auto" w:fill="F2DBDB" w:themeFill="accent2" w:themeFillTint="33"/>
          </w:tcPr>
          <w:p w14:paraId="49DDBD70" w14:textId="77777777" w:rsidR="007961A8" w:rsidRDefault="007961A8" w:rsidP="00B35BA6"/>
        </w:tc>
        <w:tc>
          <w:tcPr>
            <w:tcW w:w="2310" w:type="dxa"/>
            <w:shd w:val="clear" w:color="auto" w:fill="F2DBDB" w:themeFill="accent2" w:themeFillTint="33"/>
          </w:tcPr>
          <w:p w14:paraId="5AB9477B" w14:textId="3570DAFD" w:rsidR="007961A8" w:rsidRDefault="007961A8" w:rsidP="00B35BA6">
            <w:r>
              <w:t>Down</w:t>
            </w:r>
          </w:p>
        </w:tc>
        <w:tc>
          <w:tcPr>
            <w:tcW w:w="2311" w:type="dxa"/>
            <w:shd w:val="clear" w:color="auto" w:fill="F2DBDB" w:themeFill="accent2" w:themeFillTint="33"/>
          </w:tcPr>
          <w:p w14:paraId="10F812B4" w14:textId="458DE80A" w:rsidR="007961A8" w:rsidRDefault="007961A8" w:rsidP="00B35BA6">
            <w:r>
              <w:t>Settings</w:t>
            </w:r>
          </w:p>
        </w:tc>
        <w:tc>
          <w:tcPr>
            <w:tcW w:w="2311" w:type="dxa"/>
          </w:tcPr>
          <w:p w14:paraId="17F22EC7" w14:textId="77777777" w:rsidR="007961A8" w:rsidRDefault="007961A8" w:rsidP="00B35BA6"/>
        </w:tc>
      </w:tr>
      <w:tr w:rsidR="007961A8" w14:paraId="61A3A8BC" w14:textId="77777777" w:rsidTr="007961A8">
        <w:tc>
          <w:tcPr>
            <w:tcW w:w="2310" w:type="dxa"/>
            <w:shd w:val="clear" w:color="auto" w:fill="F2DBDB" w:themeFill="accent2" w:themeFillTint="33"/>
          </w:tcPr>
          <w:p w14:paraId="663477A8" w14:textId="77777777" w:rsidR="007961A8" w:rsidRDefault="007961A8" w:rsidP="00B35BA6"/>
        </w:tc>
        <w:tc>
          <w:tcPr>
            <w:tcW w:w="2310" w:type="dxa"/>
            <w:shd w:val="clear" w:color="auto" w:fill="F2DBDB" w:themeFill="accent2" w:themeFillTint="33"/>
          </w:tcPr>
          <w:p w14:paraId="05DF4C24" w14:textId="5E8D104F" w:rsidR="007961A8" w:rsidRDefault="007961A8" w:rsidP="00B35BA6">
            <w:r>
              <w:t>Left</w:t>
            </w:r>
          </w:p>
        </w:tc>
        <w:tc>
          <w:tcPr>
            <w:tcW w:w="2311" w:type="dxa"/>
            <w:shd w:val="clear" w:color="auto" w:fill="F2DBDB" w:themeFill="accent2" w:themeFillTint="33"/>
          </w:tcPr>
          <w:p w14:paraId="6278A7F7" w14:textId="64B782A2" w:rsidR="007961A8" w:rsidRDefault="007961A8" w:rsidP="00B35BA6">
            <w:r>
              <w:t>Welcome Page</w:t>
            </w:r>
          </w:p>
        </w:tc>
        <w:tc>
          <w:tcPr>
            <w:tcW w:w="2311" w:type="dxa"/>
          </w:tcPr>
          <w:p w14:paraId="49D092FC" w14:textId="77777777" w:rsidR="007961A8" w:rsidRDefault="007961A8" w:rsidP="00B35BA6"/>
        </w:tc>
      </w:tr>
      <w:tr w:rsidR="007961A8" w14:paraId="5E972586" w14:textId="77777777" w:rsidTr="007961A8">
        <w:tc>
          <w:tcPr>
            <w:tcW w:w="2310" w:type="dxa"/>
            <w:shd w:val="clear" w:color="auto" w:fill="F2DBDB" w:themeFill="accent2" w:themeFillTint="33"/>
          </w:tcPr>
          <w:p w14:paraId="1EE50809" w14:textId="77777777" w:rsidR="007961A8" w:rsidRDefault="007961A8" w:rsidP="00B35BA6"/>
        </w:tc>
        <w:tc>
          <w:tcPr>
            <w:tcW w:w="2310" w:type="dxa"/>
            <w:shd w:val="clear" w:color="auto" w:fill="F2DBDB" w:themeFill="accent2" w:themeFillTint="33"/>
          </w:tcPr>
          <w:p w14:paraId="53720A40" w14:textId="67876A9B" w:rsidR="007961A8" w:rsidRDefault="007961A8" w:rsidP="00B35BA6">
            <w:r>
              <w:t>Right</w:t>
            </w:r>
          </w:p>
        </w:tc>
        <w:tc>
          <w:tcPr>
            <w:tcW w:w="2311" w:type="dxa"/>
            <w:shd w:val="clear" w:color="auto" w:fill="F2DBDB" w:themeFill="accent2" w:themeFillTint="33"/>
          </w:tcPr>
          <w:p w14:paraId="59000FF1" w14:textId="5111AFD9" w:rsidR="007961A8" w:rsidRDefault="007961A8" w:rsidP="00B35BA6">
            <w:r>
              <w:t>Hawkhaven</w:t>
            </w:r>
          </w:p>
        </w:tc>
        <w:tc>
          <w:tcPr>
            <w:tcW w:w="2311" w:type="dxa"/>
          </w:tcPr>
          <w:p w14:paraId="72707075" w14:textId="77777777" w:rsidR="007961A8" w:rsidRDefault="007961A8" w:rsidP="00B35BA6"/>
        </w:tc>
      </w:tr>
      <w:tr w:rsidR="007961A8" w14:paraId="0EE27AB5" w14:textId="77777777" w:rsidTr="007961A8">
        <w:tc>
          <w:tcPr>
            <w:tcW w:w="2310" w:type="dxa"/>
            <w:shd w:val="clear" w:color="auto" w:fill="F2DBDB" w:themeFill="accent2" w:themeFillTint="33"/>
          </w:tcPr>
          <w:p w14:paraId="09C262F8" w14:textId="218A2FCC" w:rsidR="007961A8" w:rsidRDefault="007961A8" w:rsidP="00B35BA6">
            <w:r>
              <w:t>Settings</w:t>
            </w:r>
          </w:p>
        </w:tc>
        <w:tc>
          <w:tcPr>
            <w:tcW w:w="2310" w:type="dxa"/>
            <w:shd w:val="clear" w:color="auto" w:fill="F2DBDB" w:themeFill="accent2" w:themeFillTint="33"/>
          </w:tcPr>
          <w:p w14:paraId="015B70D5" w14:textId="4D5867DF" w:rsidR="007961A8" w:rsidRDefault="007961A8" w:rsidP="00B35BA6">
            <w:r>
              <w:t>Up</w:t>
            </w:r>
          </w:p>
        </w:tc>
        <w:tc>
          <w:tcPr>
            <w:tcW w:w="2311" w:type="dxa"/>
            <w:shd w:val="clear" w:color="auto" w:fill="F2DBDB" w:themeFill="accent2" w:themeFillTint="33"/>
          </w:tcPr>
          <w:p w14:paraId="2C04395A" w14:textId="5395A9C8" w:rsidR="007961A8" w:rsidRDefault="007961A8" w:rsidP="00B35BA6">
            <w:r>
              <w:t>Destinations</w:t>
            </w:r>
          </w:p>
        </w:tc>
        <w:tc>
          <w:tcPr>
            <w:tcW w:w="2311" w:type="dxa"/>
          </w:tcPr>
          <w:p w14:paraId="3918FE59" w14:textId="77777777" w:rsidR="007961A8" w:rsidRDefault="007961A8" w:rsidP="00B35BA6"/>
        </w:tc>
      </w:tr>
      <w:tr w:rsidR="007961A8" w14:paraId="132AEF7F" w14:textId="77777777" w:rsidTr="007961A8">
        <w:tc>
          <w:tcPr>
            <w:tcW w:w="2310" w:type="dxa"/>
            <w:shd w:val="clear" w:color="auto" w:fill="F2DBDB" w:themeFill="accent2" w:themeFillTint="33"/>
          </w:tcPr>
          <w:p w14:paraId="17038807" w14:textId="77777777" w:rsidR="007961A8" w:rsidRDefault="007961A8" w:rsidP="00B35BA6"/>
        </w:tc>
        <w:tc>
          <w:tcPr>
            <w:tcW w:w="2310" w:type="dxa"/>
            <w:shd w:val="clear" w:color="auto" w:fill="F2DBDB" w:themeFill="accent2" w:themeFillTint="33"/>
          </w:tcPr>
          <w:p w14:paraId="7D862984" w14:textId="7132A4F1" w:rsidR="007961A8" w:rsidRDefault="007961A8" w:rsidP="00B35BA6">
            <w:r>
              <w:t>Down</w:t>
            </w:r>
          </w:p>
        </w:tc>
        <w:tc>
          <w:tcPr>
            <w:tcW w:w="2311" w:type="dxa"/>
            <w:shd w:val="clear" w:color="auto" w:fill="F2DBDB" w:themeFill="accent2" w:themeFillTint="33"/>
          </w:tcPr>
          <w:p w14:paraId="1EF396E7" w14:textId="3EEE9F2C" w:rsidR="007961A8" w:rsidRDefault="007961A8" w:rsidP="00B35BA6">
            <w:r>
              <w:t>-</w:t>
            </w:r>
          </w:p>
        </w:tc>
        <w:tc>
          <w:tcPr>
            <w:tcW w:w="2311" w:type="dxa"/>
          </w:tcPr>
          <w:p w14:paraId="01F0EFC4" w14:textId="77777777" w:rsidR="007961A8" w:rsidRDefault="007961A8" w:rsidP="00B35BA6"/>
        </w:tc>
      </w:tr>
      <w:tr w:rsidR="007961A8" w14:paraId="6AB267AE" w14:textId="77777777" w:rsidTr="007961A8">
        <w:tc>
          <w:tcPr>
            <w:tcW w:w="2310" w:type="dxa"/>
            <w:shd w:val="clear" w:color="auto" w:fill="F2DBDB" w:themeFill="accent2" w:themeFillTint="33"/>
          </w:tcPr>
          <w:p w14:paraId="209E4741" w14:textId="77777777" w:rsidR="007961A8" w:rsidRDefault="007961A8" w:rsidP="00B35BA6"/>
        </w:tc>
        <w:tc>
          <w:tcPr>
            <w:tcW w:w="2310" w:type="dxa"/>
            <w:shd w:val="clear" w:color="auto" w:fill="F2DBDB" w:themeFill="accent2" w:themeFillTint="33"/>
          </w:tcPr>
          <w:p w14:paraId="732050B1" w14:textId="64A9D856" w:rsidR="007961A8" w:rsidRDefault="007961A8" w:rsidP="00B35BA6">
            <w:r>
              <w:t>Left</w:t>
            </w:r>
          </w:p>
        </w:tc>
        <w:tc>
          <w:tcPr>
            <w:tcW w:w="2311" w:type="dxa"/>
            <w:shd w:val="clear" w:color="auto" w:fill="F2DBDB" w:themeFill="accent2" w:themeFillTint="33"/>
          </w:tcPr>
          <w:p w14:paraId="39C48C77" w14:textId="62DD390D" w:rsidR="007961A8" w:rsidRDefault="007961A8" w:rsidP="00B35BA6">
            <w:r>
              <w:t>Welcome Page</w:t>
            </w:r>
          </w:p>
        </w:tc>
        <w:tc>
          <w:tcPr>
            <w:tcW w:w="2311" w:type="dxa"/>
          </w:tcPr>
          <w:p w14:paraId="444D75F1" w14:textId="77777777" w:rsidR="007961A8" w:rsidRDefault="007961A8" w:rsidP="00B35BA6"/>
        </w:tc>
      </w:tr>
      <w:tr w:rsidR="007961A8" w14:paraId="7569FC26" w14:textId="77777777" w:rsidTr="007961A8">
        <w:tc>
          <w:tcPr>
            <w:tcW w:w="2310" w:type="dxa"/>
            <w:shd w:val="clear" w:color="auto" w:fill="F2DBDB" w:themeFill="accent2" w:themeFillTint="33"/>
          </w:tcPr>
          <w:p w14:paraId="3D935F7D" w14:textId="77777777" w:rsidR="007961A8" w:rsidRDefault="007961A8" w:rsidP="00B35BA6"/>
        </w:tc>
        <w:tc>
          <w:tcPr>
            <w:tcW w:w="2310" w:type="dxa"/>
            <w:shd w:val="clear" w:color="auto" w:fill="F2DBDB" w:themeFill="accent2" w:themeFillTint="33"/>
          </w:tcPr>
          <w:p w14:paraId="59C31AF2" w14:textId="7DFB243A" w:rsidR="007961A8" w:rsidRDefault="007961A8" w:rsidP="00B35BA6">
            <w:r>
              <w:t>Right</w:t>
            </w:r>
          </w:p>
        </w:tc>
        <w:tc>
          <w:tcPr>
            <w:tcW w:w="2311" w:type="dxa"/>
            <w:shd w:val="clear" w:color="auto" w:fill="F2DBDB" w:themeFill="accent2" w:themeFillTint="33"/>
          </w:tcPr>
          <w:p w14:paraId="2CED9C45" w14:textId="26A9D0F7" w:rsidR="007961A8" w:rsidRDefault="007961A8" w:rsidP="00B35BA6">
            <w:r>
              <w:t>Top Speed</w:t>
            </w:r>
          </w:p>
        </w:tc>
        <w:tc>
          <w:tcPr>
            <w:tcW w:w="2311" w:type="dxa"/>
          </w:tcPr>
          <w:p w14:paraId="3290BB30" w14:textId="77777777" w:rsidR="007961A8" w:rsidRDefault="007961A8" w:rsidP="00B35BA6"/>
        </w:tc>
      </w:tr>
      <w:tr w:rsidR="007961A8" w14:paraId="52F797C3" w14:textId="77777777" w:rsidTr="007961A8">
        <w:tc>
          <w:tcPr>
            <w:tcW w:w="2310" w:type="dxa"/>
            <w:shd w:val="clear" w:color="auto" w:fill="F2DBDB" w:themeFill="accent2" w:themeFillTint="33"/>
          </w:tcPr>
          <w:p w14:paraId="55EC9B95" w14:textId="7F85F9BD" w:rsidR="007961A8" w:rsidRDefault="007961A8" w:rsidP="00B35BA6">
            <w:r>
              <w:t>Hawkhaven</w:t>
            </w:r>
          </w:p>
        </w:tc>
        <w:tc>
          <w:tcPr>
            <w:tcW w:w="2310" w:type="dxa"/>
            <w:shd w:val="clear" w:color="auto" w:fill="F2DBDB" w:themeFill="accent2" w:themeFillTint="33"/>
          </w:tcPr>
          <w:p w14:paraId="71198715" w14:textId="51CAC910" w:rsidR="007961A8" w:rsidRDefault="007961A8" w:rsidP="00B35BA6">
            <w:r>
              <w:t>Up</w:t>
            </w:r>
          </w:p>
        </w:tc>
        <w:tc>
          <w:tcPr>
            <w:tcW w:w="2311" w:type="dxa"/>
            <w:shd w:val="clear" w:color="auto" w:fill="F2DBDB" w:themeFill="accent2" w:themeFillTint="33"/>
          </w:tcPr>
          <w:p w14:paraId="7B60164E" w14:textId="6B9038F6" w:rsidR="007961A8" w:rsidRDefault="007961A8" w:rsidP="00B35BA6">
            <w:r>
              <w:t>-</w:t>
            </w:r>
          </w:p>
        </w:tc>
        <w:tc>
          <w:tcPr>
            <w:tcW w:w="2311" w:type="dxa"/>
          </w:tcPr>
          <w:p w14:paraId="30449AE9" w14:textId="77777777" w:rsidR="007961A8" w:rsidRDefault="007961A8" w:rsidP="00B35BA6"/>
        </w:tc>
      </w:tr>
      <w:tr w:rsidR="007961A8" w14:paraId="37EEC1E7" w14:textId="77777777" w:rsidTr="007961A8">
        <w:tc>
          <w:tcPr>
            <w:tcW w:w="2310" w:type="dxa"/>
            <w:shd w:val="clear" w:color="auto" w:fill="F2DBDB" w:themeFill="accent2" w:themeFillTint="33"/>
          </w:tcPr>
          <w:p w14:paraId="5D20029C" w14:textId="77777777" w:rsidR="007961A8" w:rsidRDefault="007961A8" w:rsidP="00B35BA6"/>
        </w:tc>
        <w:tc>
          <w:tcPr>
            <w:tcW w:w="2310" w:type="dxa"/>
            <w:shd w:val="clear" w:color="auto" w:fill="F2DBDB" w:themeFill="accent2" w:themeFillTint="33"/>
          </w:tcPr>
          <w:p w14:paraId="30110333" w14:textId="5D9186F9" w:rsidR="007961A8" w:rsidRDefault="007961A8" w:rsidP="00B35BA6">
            <w:r>
              <w:t>Down</w:t>
            </w:r>
          </w:p>
        </w:tc>
        <w:tc>
          <w:tcPr>
            <w:tcW w:w="2311" w:type="dxa"/>
            <w:shd w:val="clear" w:color="auto" w:fill="F2DBDB" w:themeFill="accent2" w:themeFillTint="33"/>
          </w:tcPr>
          <w:p w14:paraId="17B47DEB" w14:textId="32F3D6F3" w:rsidR="007961A8" w:rsidRDefault="007961A8" w:rsidP="00B35BA6">
            <w:r>
              <w:t>Remilo</w:t>
            </w:r>
          </w:p>
        </w:tc>
        <w:tc>
          <w:tcPr>
            <w:tcW w:w="2311" w:type="dxa"/>
          </w:tcPr>
          <w:p w14:paraId="024F514E" w14:textId="77777777" w:rsidR="007961A8" w:rsidRDefault="007961A8" w:rsidP="00B35BA6"/>
        </w:tc>
      </w:tr>
      <w:tr w:rsidR="007961A8" w14:paraId="59D90E69" w14:textId="77777777" w:rsidTr="007961A8">
        <w:tc>
          <w:tcPr>
            <w:tcW w:w="2310" w:type="dxa"/>
            <w:shd w:val="clear" w:color="auto" w:fill="F2DBDB" w:themeFill="accent2" w:themeFillTint="33"/>
          </w:tcPr>
          <w:p w14:paraId="54700EDD" w14:textId="77777777" w:rsidR="007961A8" w:rsidRDefault="007961A8" w:rsidP="00B35BA6"/>
        </w:tc>
        <w:tc>
          <w:tcPr>
            <w:tcW w:w="2310" w:type="dxa"/>
            <w:shd w:val="clear" w:color="auto" w:fill="F2DBDB" w:themeFill="accent2" w:themeFillTint="33"/>
          </w:tcPr>
          <w:p w14:paraId="69F71889" w14:textId="770AA72F" w:rsidR="007961A8" w:rsidRDefault="007961A8" w:rsidP="00B35BA6">
            <w:r>
              <w:t>Left</w:t>
            </w:r>
          </w:p>
        </w:tc>
        <w:tc>
          <w:tcPr>
            <w:tcW w:w="2311" w:type="dxa"/>
            <w:shd w:val="clear" w:color="auto" w:fill="F2DBDB" w:themeFill="accent2" w:themeFillTint="33"/>
          </w:tcPr>
          <w:p w14:paraId="47754152" w14:textId="61818101" w:rsidR="007961A8" w:rsidRDefault="007961A8" w:rsidP="00B35BA6">
            <w:r>
              <w:t>Destination</w:t>
            </w:r>
            <w:r w:rsidR="00EC5295">
              <w:t>s</w:t>
            </w:r>
          </w:p>
        </w:tc>
        <w:tc>
          <w:tcPr>
            <w:tcW w:w="2311" w:type="dxa"/>
          </w:tcPr>
          <w:p w14:paraId="7857C2CC" w14:textId="77777777" w:rsidR="007961A8" w:rsidRDefault="007961A8" w:rsidP="00B35BA6"/>
        </w:tc>
      </w:tr>
      <w:tr w:rsidR="007961A8" w14:paraId="487818B1" w14:textId="77777777" w:rsidTr="007961A8">
        <w:tc>
          <w:tcPr>
            <w:tcW w:w="2310" w:type="dxa"/>
            <w:shd w:val="clear" w:color="auto" w:fill="F2DBDB" w:themeFill="accent2" w:themeFillTint="33"/>
          </w:tcPr>
          <w:p w14:paraId="6CE488FC" w14:textId="77777777" w:rsidR="007961A8" w:rsidRDefault="007961A8" w:rsidP="00B35BA6"/>
        </w:tc>
        <w:tc>
          <w:tcPr>
            <w:tcW w:w="2310" w:type="dxa"/>
            <w:shd w:val="clear" w:color="auto" w:fill="F2DBDB" w:themeFill="accent2" w:themeFillTint="33"/>
          </w:tcPr>
          <w:p w14:paraId="16680F0E" w14:textId="4258101F" w:rsidR="007961A8" w:rsidRDefault="007961A8" w:rsidP="00B35BA6">
            <w:r>
              <w:t>Right</w:t>
            </w:r>
          </w:p>
        </w:tc>
        <w:tc>
          <w:tcPr>
            <w:tcW w:w="2311" w:type="dxa"/>
            <w:shd w:val="clear" w:color="auto" w:fill="F2DBDB" w:themeFill="accent2" w:themeFillTint="33"/>
          </w:tcPr>
          <w:p w14:paraId="311647F4" w14:textId="476F5C96" w:rsidR="007961A8" w:rsidRDefault="007961A8" w:rsidP="00B35BA6">
            <w:r>
              <w:t>-</w:t>
            </w:r>
          </w:p>
        </w:tc>
        <w:tc>
          <w:tcPr>
            <w:tcW w:w="2311" w:type="dxa"/>
          </w:tcPr>
          <w:p w14:paraId="3ED33A80" w14:textId="77777777" w:rsidR="007961A8" w:rsidRDefault="007961A8" w:rsidP="00B35BA6"/>
        </w:tc>
      </w:tr>
      <w:tr w:rsidR="007961A8" w14:paraId="6AAC79AF" w14:textId="77777777" w:rsidTr="007961A8">
        <w:tc>
          <w:tcPr>
            <w:tcW w:w="2310" w:type="dxa"/>
            <w:shd w:val="clear" w:color="auto" w:fill="F2DBDB" w:themeFill="accent2" w:themeFillTint="33"/>
          </w:tcPr>
          <w:p w14:paraId="03125350" w14:textId="75C51ED0" w:rsidR="007961A8" w:rsidRDefault="007961A8" w:rsidP="00B35BA6">
            <w:r>
              <w:t>Remilo</w:t>
            </w:r>
          </w:p>
        </w:tc>
        <w:tc>
          <w:tcPr>
            <w:tcW w:w="2310" w:type="dxa"/>
            <w:shd w:val="clear" w:color="auto" w:fill="F2DBDB" w:themeFill="accent2" w:themeFillTint="33"/>
          </w:tcPr>
          <w:p w14:paraId="7112DD74" w14:textId="263C1583" w:rsidR="007961A8" w:rsidRDefault="007961A8" w:rsidP="00B35BA6">
            <w:r>
              <w:t>Up</w:t>
            </w:r>
          </w:p>
        </w:tc>
        <w:tc>
          <w:tcPr>
            <w:tcW w:w="2311" w:type="dxa"/>
            <w:shd w:val="clear" w:color="auto" w:fill="F2DBDB" w:themeFill="accent2" w:themeFillTint="33"/>
          </w:tcPr>
          <w:p w14:paraId="7BC6B096" w14:textId="6A12177B" w:rsidR="007961A8" w:rsidRDefault="007961A8" w:rsidP="00B35BA6">
            <w:r>
              <w:t>Hawkhaven</w:t>
            </w:r>
          </w:p>
        </w:tc>
        <w:tc>
          <w:tcPr>
            <w:tcW w:w="2311" w:type="dxa"/>
          </w:tcPr>
          <w:p w14:paraId="10716E98" w14:textId="77777777" w:rsidR="007961A8" w:rsidRDefault="007961A8" w:rsidP="00B35BA6"/>
        </w:tc>
      </w:tr>
      <w:tr w:rsidR="007961A8" w14:paraId="0379BEB8" w14:textId="77777777" w:rsidTr="007961A8">
        <w:tc>
          <w:tcPr>
            <w:tcW w:w="2310" w:type="dxa"/>
            <w:shd w:val="clear" w:color="auto" w:fill="F2DBDB" w:themeFill="accent2" w:themeFillTint="33"/>
          </w:tcPr>
          <w:p w14:paraId="736D8EC1" w14:textId="77777777" w:rsidR="007961A8" w:rsidRDefault="007961A8" w:rsidP="00B35BA6"/>
        </w:tc>
        <w:tc>
          <w:tcPr>
            <w:tcW w:w="2310" w:type="dxa"/>
            <w:shd w:val="clear" w:color="auto" w:fill="F2DBDB" w:themeFill="accent2" w:themeFillTint="33"/>
          </w:tcPr>
          <w:p w14:paraId="4D0A7893" w14:textId="70963C0F" w:rsidR="007961A8" w:rsidRDefault="007961A8" w:rsidP="00B35BA6">
            <w:r>
              <w:t>Down</w:t>
            </w:r>
          </w:p>
        </w:tc>
        <w:tc>
          <w:tcPr>
            <w:tcW w:w="2311" w:type="dxa"/>
            <w:shd w:val="clear" w:color="auto" w:fill="F2DBDB" w:themeFill="accent2" w:themeFillTint="33"/>
          </w:tcPr>
          <w:p w14:paraId="25C07FFD" w14:textId="56E9D3C8" w:rsidR="007961A8" w:rsidRDefault="00EC5295" w:rsidP="00B35BA6">
            <w:r>
              <w:t>Allantown</w:t>
            </w:r>
          </w:p>
        </w:tc>
        <w:tc>
          <w:tcPr>
            <w:tcW w:w="2311" w:type="dxa"/>
          </w:tcPr>
          <w:p w14:paraId="64FAC58E" w14:textId="77777777" w:rsidR="007961A8" w:rsidRDefault="007961A8" w:rsidP="00B35BA6"/>
        </w:tc>
      </w:tr>
      <w:tr w:rsidR="00EC5295" w14:paraId="36BB0D09" w14:textId="77777777" w:rsidTr="007961A8">
        <w:tc>
          <w:tcPr>
            <w:tcW w:w="2310" w:type="dxa"/>
            <w:shd w:val="clear" w:color="auto" w:fill="F2DBDB" w:themeFill="accent2" w:themeFillTint="33"/>
          </w:tcPr>
          <w:p w14:paraId="332C8CA9" w14:textId="77777777" w:rsidR="00EC5295" w:rsidRDefault="00EC5295" w:rsidP="00B35BA6"/>
        </w:tc>
        <w:tc>
          <w:tcPr>
            <w:tcW w:w="2310" w:type="dxa"/>
            <w:shd w:val="clear" w:color="auto" w:fill="F2DBDB" w:themeFill="accent2" w:themeFillTint="33"/>
          </w:tcPr>
          <w:p w14:paraId="4F1D105A" w14:textId="40EFE8BD" w:rsidR="00EC5295" w:rsidRDefault="00EC5295" w:rsidP="00B35BA6">
            <w:r>
              <w:t>Left</w:t>
            </w:r>
          </w:p>
        </w:tc>
        <w:tc>
          <w:tcPr>
            <w:tcW w:w="2311" w:type="dxa"/>
            <w:shd w:val="clear" w:color="auto" w:fill="F2DBDB" w:themeFill="accent2" w:themeFillTint="33"/>
          </w:tcPr>
          <w:p w14:paraId="2909282F" w14:textId="4EC065AA" w:rsidR="00EC5295" w:rsidRDefault="00EC5295" w:rsidP="00B35BA6">
            <w:r>
              <w:t>Destinations</w:t>
            </w:r>
          </w:p>
        </w:tc>
        <w:tc>
          <w:tcPr>
            <w:tcW w:w="2311" w:type="dxa"/>
          </w:tcPr>
          <w:p w14:paraId="5F576498" w14:textId="77777777" w:rsidR="00EC5295" w:rsidRDefault="00EC5295" w:rsidP="00B35BA6"/>
        </w:tc>
      </w:tr>
      <w:tr w:rsidR="00EC5295" w14:paraId="0CC3110C" w14:textId="77777777" w:rsidTr="007961A8">
        <w:tc>
          <w:tcPr>
            <w:tcW w:w="2310" w:type="dxa"/>
            <w:shd w:val="clear" w:color="auto" w:fill="F2DBDB" w:themeFill="accent2" w:themeFillTint="33"/>
          </w:tcPr>
          <w:p w14:paraId="4AFE1007" w14:textId="77777777" w:rsidR="00EC5295" w:rsidRDefault="00EC5295" w:rsidP="00B35BA6"/>
        </w:tc>
        <w:tc>
          <w:tcPr>
            <w:tcW w:w="2310" w:type="dxa"/>
            <w:shd w:val="clear" w:color="auto" w:fill="F2DBDB" w:themeFill="accent2" w:themeFillTint="33"/>
          </w:tcPr>
          <w:p w14:paraId="0FB9CA2B" w14:textId="3271BC1F" w:rsidR="00EC5295" w:rsidRDefault="00EC5295" w:rsidP="00B35BA6">
            <w:r>
              <w:t>Right</w:t>
            </w:r>
          </w:p>
        </w:tc>
        <w:tc>
          <w:tcPr>
            <w:tcW w:w="2311" w:type="dxa"/>
            <w:shd w:val="clear" w:color="auto" w:fill="F2DBDB" w:themeFill="accent2" w:themeFillTint="33"/>
          </w:tcPr>
          <w:p w14:paraId="658D7D21" w14:textId="504AD2B0" w:rsidR="00EC5295" w:rsidRDefault="00EC5295" w:rsidP="00B35BA6">
            <w:r>
              <w:t>-</w:t>
            </w:r>
          </w:p>
        </w:tc>
        <w:tc>
          <w:tcPr>
            <w:tcW w:w="2311" w:type="dxa"/>
          </w:tcPr>
          <w:p w14:paraId="00064CF5" w14:textId="77777777" w:rsidR="00EC5295" w:rsidRDefault="00EC5295" w:rsidP="00B35BA6"/>
        </w:tc>
      </w:tr>
      <w:tr w:rsidR="00EC5295" w14:paraId="11712608" w14:textId="77777777" w:rsidTr="007961A8">
        <w:tc>
          <w:tcPr>
            <w:tcW w:w="2310" w:type="dxa"/>
            <w:shd w:val="clear" w:color="auto" w:fill="F2DBDB" w:themeFill="accent2" w:themeFillTint="33"/>
          </w:tcPr>
          <w:p w14:paraId="4FCAA9A1" w14:textId="3CCCC1DF" w:rsidR="00EC5295" w:rsidRDefault="00EC5295" w:rsidP="00EC5295">
            <w:r>
              <w:t>Allantown</w:t>
            </w:r>
          </w:p>
        </w:tc>
        <w:tc>
          <w:tcPr>
            <w:tcW w:w="2310" w:type="dxa"/>
            <w:shd w:val="clear" w:color="auto" w:fill="F2DBDB" w:themeFill="accent2" w:themeFillTint="33"/>
          </w:tcPr>
          <w:p w14:paraId="2CDA72BD" w14:textId="34C0E340" w:rsidR="00EC5295" w:rsidRDefault="00EC5295" w:rsidP="00EC5295">
            <w:r>
              <w:t>Up</w:t>
            </w:r>
          </w:p>
        </w:tc>
        <w:tc>
          <w:tcPr>
            <w:tcW w:w="2311" w:type="dxa"/>
            <w:shd w:val="clear" w:color="auto" w:fill="F2DBDB" w:themeFill="accent2" w:themeFillTint="33"/>
          </w:tcPr>
          <w:p w14:paraId="53707528" w14:textId="46FE5A0E" w:rsidR="00EC5295" w:rsidRDefault="00EC5295" w:rsidP="00EC5295">
            <w:r>
              <w:t>Remilo</w:t>
            </w:r>
          </w:p>
        </w:tc>
        <w:tc>
          <w:tcPr>
            <w:tcW w:w="2311" w:type="dxa"/>
          </w:tcPr>
          <w:p w14:paraId="1C4B57B9" w14:textId="77777777" w:rsidR="00EC5295" w:rsidRDefault="00EC5295" w:rsidP="00EC5295"/>
        </w:tc>
      </w:tr>
      <w:tr w:rsidR="00EC5295" w14:paraId="65E42860" w14:textId="77777777" w:rsidTr="007961A8">
        <w:tc>
          <w:tcPr>
            <w:tcW w:w="2310" w:type="dxa"/>
            <w:shd w:val="clear" w:color="auto" w:fill="F2DBDB" w:themeFill="accent2" w:themeFillTint="33"/>
          </w:tcPr>
          <w:p w14:paraId="24C39E0F" w14:textId="77777777" w:rsidR="00EC5295" w:rsidRDefault="00EC5295" w:rsidP="00EC5295"/>
        </w:tc>
        <w:tc>
          <w:tcPr>
            <w:tcW w:w="2310" w:type="dxa"/>
            <w:shd w:val="clear" w:color="auto" w:fill="F2DBDB" w:themeFill="accent2" w:themeFillTint="33"/>
          </w:tcPr>
          <w:p w14:paraId="7F9367C2" w14:textId="7CEDD63E" w:rsidR="00EC5295" w:rsidRDefault="00EC5295" w:rsidP="00EC5295">
            <w:r>
              <w:t>Down</w:t>
            </w:r>
          </w:p>
        </w:tc>
        <w:tc>
          <w:tcPr>
            <w:tcW w:w="2311" w:type="dxa"/>
            <w:shd w:val="clear" w:color="auto" w:fill="F2DBDB" w:themeFill="accent2" w:themeFillTint="33"/>
          </w:tcPr>
          <w:p w14:paraId="55007429" w14:textId="506E5C57" w:rsidR="00EC5295" w:rsidRDefault="00EC5295" w:rsidP="00EC5295">
            <w:r>
              <w:t>Gregville</w:t>
            </w:r>
          </w:p>
        </w:tc>
        <w:tc>
          <w:tcPr>
            <w:tcW w:w="2311" w:type="dxa"/>
          </w:tcPr>
          <w:p w14:paraId="0D753E50" w14:textId="77777777" w:rsidR="00EC5295" w:rsidRDefault="00EC5295" w:rsidP="00EC5295"/>
        </w:tc>
      </w:tr>
      <w:tr w:rsidR="00EC5295" w14:paraId="41C65A9C" w14:textId="77777777" w:rsidTr="007961A8">
        <w:tc>
          <w:tcPr>
            <w:tcW w:w="2310" w:type="dxa"/>
            <w:shd w:val="clear" w:color="auto" w:fill="F2DBDB" w:themeFill="accent2" w:themeFillTint="33"/>
          </w:tcPr>
          <w:p w14:paraId="16EA9243" w14:textId="77777777" w:rsidR="00EC5295" w:rsidRDefault="00EC5295" w:rsidP="00EC5295"/>
        </w:tc>
        <w:tc>
          <w:tcPr>
            <w:tcW w:w="2310" w:type="dxa"/>
            <w:shd w:val="clear" w:color="auto" w:fill="F2DBDB" w:themeFill="accent2" w:themeFillTint="33"/>
          </w:tcPr>
          <w:p w14:paraId="3FF9D980" w14:textId="718EF247" w:rsidR="00EC5295" w:rsidRDefault="00EC5295" w:rsidP="00EC5295">
            <w:r>
              <w:t>Left</w:t>
            </w:r>
          </w:p>
        </w:tc>
        <w:tc>
          <w:tcPr>
            <w:tcW w:w="2311" w:type="dxa"/>
            <w:shd w:val="clear" w:color="auto" w:fill="F2DBDB" w:themeFill="accent2" w:themeFillTint="33"/>
          </w:tcPr>
          <w:p w14:paraId="6F19D013" w14:textId="13F1854E" w:rsidR="00EC5295" w:rsidRDefault="00EC5295" w:rsidP="00EC5295">
            <w:r>
              <w:t>Destinations</w:t>
            </w:r>
          </w:p>
        </w:tc>
        <w:tc>
          <w:tcPr>
            <w:tcW w:w="2311" w:type="dxa"/>
          </w:tcPr>
          <w:p w14:paraId="4C505B2B" w14:textId="77777777" w:rsidR="00EC5295" w:rsidRDefault="00EC5295" w:rsidP="00EC5295"/>
        </w:tc>
      </w:tr>
      <w:tr w:rsidR="00EC5295" w14:paraId="105950D7" w14:textId="77777777" w:rsidTr="007961A8">
        <w:tc>
          <w:tcPr>
            <w:tcW w:w="2310" w:type="dxa"/>
            <w:shd w:val="clear" w:color="auto" w:fill="F2DBDB" w:themeFill="accent2" w:themeFillTint="33"/>
          </w:tcPr>
          <w:p w14:paraId="32E0344D" w14:textId="77777777" w:rsidR="00EC5295" w:rsidRDefault="00EC5295" w:rsidP="00EC5295"/>
        </w:tc>
        <w:tc>
          <w:tcPr>
            <w:tcW w:w="2310" w:type="dxa"/>
            <w:shd w:val="clear" w:color="auto" w:fill="F2DBDB" w:themeFill="accent2" w:themeFillTint="33"/>
          </w:tcPr>
          <w:p w14:paraId="5E434723" w14:textId="4D7F0D30" w:rsidR="00EC5295" w:rsidRDefault="00EC5295" w:rsidP="00EC5295">
            <w:r>
              <w:t>Right</w:t>
            </w:r>
          </w:p>
        </w:tc>
        <w:tc>
          <w:tcPr>
            <w:tcW w:w="2311" w:type="dxa"/>
            <w:shd w:val="clear" w:color="auto" w:fill="F2DBDB" w:themeFill="accent2" w:themeFillTint="33"/>
          </w:tcPr>
          <w:p w14:paraId="560CE966" w14:textId="1E29D669" w:rsidR="00EC5295" w:rsidRDefault="00EC5295" w:rsidP="00EC5295">
            <w:r>
              <w:t>-</w:t>
            </w:r>
          </w:p>
        </w:tc>
        <w:tc>
          <w:tcPr>
            <w:tcW w:w="2311" w:type="dxa"/>
          </w:tcPr>
          <w:p w14:paraId="4862C62C" w14:textId="77777777" w:rsidR="00EC5295" w:rsidRDefault="00EC5295" w:rsidP="00EC5295"/>
        </w:tc>
      </w:tr>
      <w:tr w:rsidR="00EC5295" w14:paraId="74B9772C" w14:textId="77777777" w:rsidTr="007961A8">
        <w:tc>
          <w:tcPr>
            <w:tcW w:w="2310" w:type="dxa"/>
            <w:shd w:val="clear" w:color="auto" w:fill="F2DBDB" w:themeFill="accent2" w:themeFillTint="33"/>
          </w:tcPr>
          <w:p w14:paraId="7BC1BF3C" w14:textId="0A1DCC39" w:rsidR="00EC5295" w:rsidRDefault="00EC5295" w:rsidP="00EC5295">
            <w:r>
              <w:t>Gregville</w:t>
            </w:r>
          </w:p>
        </w:tc>
        <w:tc>
          <w:tcPr>
            <w:tcW w:w="2310" w:type="dxa"/>
            <w:shd w:val="clear" w:color="auto" w:fill="F2DBDB" w:themeFill="accent2" w:themeFillTint="33"/>
          </w:tcPr>
          <w:p w14:paraId="52D259CE" w14:textId="1CCB18E2" w:rsidR="00EC5295" w:rsidRDefault="00EC5295" w:rsidP="00EC5295">
            <w:r>
              <w:t>Up</w:t>
            </w:r>
          </w:p>
        </w:tc>
        <w:tc>
          <w:tcPr>
            <w:tcW w:w="2311" w:type="dxa"/>
            <w:shd w:val="clear" w:color="auto" w:fill="F2DBDB" w:themeFill="accent2" w:themeFillTint="33"/>
          </w:tcPr>
          <w:p w14:paraId="6ACC1B29" w14:textId="48115D06" w:rsidR="00EC5295" w:rsidRDefault="00EC5295" w:rsidP="00EC5295">
            <w:r>
              <w:t>Allantown</w:t>
            </w:r>
          </w:p>
        </w:tc>
        <w:tc>
          <w:tcPr>
            <w:tcW w:w="2311" w:type="dxa"/>
          </w:tcPr>
          <w:p w14:paraId="333AE03E" w14:textId="77777777" w:rsidR="00EC5295" w:rsidRDefault="00EC5295" w:rsidP="00EC5295"/>
        </w:tc>
      </w:tr>
      <w:tr w:rsidR="00EC5295" w14:paraId="3C715CC3" w14:textId="77777777" w:rsidTr="007961A8">
        <w:tc>
          <w:tcPr>
            <w:tcW w:w="2310" w:type="dxa"/>
            <w:shd w:val="clear" w:color="auto" w:fill="F2DBDB" w:themeFill="accent2" w:themeFillTint="33"/>
          </w:tcPr>
          <w:p w14:paraId="20F313B4" w14:textId="77777777" w:rsidR="00EC5295" w:rsidRDefault="00EC5295" w:rsidP="00EC5295"/>
        </w:tc>
        <w:tc>
          <w:tcPr>
            <w:tcW w:w="2310" w:type="dxa"/>
            <w:shd w:val="clear" w:color="auto" w:fill="F2DBDB" w:themeFill="accent2" w:themeFillTint="33"/>
          </w:tcPr>
          <w:p w14:paraId="2847A4CD" w14:textId="64007A55" w:rsidR="00EC5295" w:rsidRDefault="00EC5295" w:rsidP="00EC5295">
            <w:r>
              <w:t>Down</w:t>
            </w:r>
          </w:p>
        </w:tc>
        <w:tc>
          <w:tcPr>
            <w:tcW w:w="2311" w:type="dxa"/>
            <w:shd w:val="clear" w:color="auto" w:fill="F2DBDB" w:themeFill="accent2" w:themeFillTint="33"/>
          </w:tcPr>
          <w:p w14:paraId="5F8A2017" w14:textId="0F606A07" w:rsidR="00EC5295" w:rsidRDefault="00EC5295" w:rsidP="00EC5295">
            <w:r>
              <w:t>Leovetticutte</w:t>
            </w:r>
          </w:p>
        </w:tc>
        <w:tc>
          <w:tcPr>
            <w:tcW w:w="2311" w:type="dxa"/>
          </w:tcPr>
          <w:p w14:paraId="50FE0778" w14:textId="77777777" w:rsidR="00EC5295" w:rsidRDefault="00EC5295" w:rsidP="00EC5295"/>
        </w:tc>
      </w:tr>
      <w:tr w:rsidR="00EC5295" w14:paraId="50EFB349" w14:textId="77777777" w:rsidTr="007961A8">
        <w:tc>
          <w:tcPr>
            <w:tcW w:w="2310" w:type="dxa"/>
            <w:shd w:val="clear" w:color="auto" w:fill="F2DBDB" w:themeFill="accent2" w:themeFillTint="33"/>
          </w:tcPr>
          <w:p w14:paraId="0BBC0C61" w14:textId="77777777" w:rsidR="00EC5295" w:rsidRDefault="00EC5295" w:rsidP="00EC5295"/>
        </w:tc>
        <w:tc>
          <w:tcPr>
            <w:tcW w:w="2310" w:type="dxa"/>
            <w:shd w:val="clear" w:color="auto" w:fill="F2DBDB" w:themeFill="accent2" w:themeFillTint="33"/>
          </w:tcPr>
          <w:p w14:paraId="4833ABF8" w14:textId="16BDDE66" w:rsidR="00EC5295" w:rsidRDefault="00EC5295" w:rsidP="00EC5295">
            <w:r>
              <w:t>Left</w:t>
            </w:r>
          </w:p>
        </w:tc>
        <w:tc>
          <w:tcPr>
            <w:tcW w:w="2311" w:type="dxa"/>
            <w:shd w:val="clear" w:color="auto" w:fill="F2DBDB" w:themeFill="accent2" w:themeFillTint="33"/>
          </w:tcPr>
          <w:p w14:paraId="015934EB" w14:textId="0D09B198" w:rsidR="00EC5295" w:rsidRDefault="00EC5295" w:rsidP="00EC5295">
            <w:r>
              <w:t>Destinations</w:t>
            </w:r>
          </w:p>
        </w:tc>
        <w:tc>
          <w:tcPr>
            <w:tcW w:w="2311" w:type="dxa"/>
          </w:tcPr>
          <w:p w14:paraId="564FDD75" w14:textId="77777777" w:rsidR="00EC5295" w:rsidRDefault="00EC5295" w:rsidP="00EC5295"/>
        </w:tc>
      </w:tr>
      <w:tr w:rsidR="00EC5295" w14:paraId="15BEFCA4" w14:textId="77777777" w:rsidTr="007961A8">
        <w:tc>
          <w:tcPr>
            <w:tcW w:w="2310" w:type="dxa"/>
            <w:shd w:val="clear" w:color="auto" w:fill="F2DBDB" w:themeFill="accent2" w:themeFillTint="33"/>
          </w:tcPr>
          <w:p w14:paraId="5B5DD51B" w14:textId="77777777" w:rsidR="00EC5295" w:rsidRDefault="00EC5295" w:rsidP="00EC5295"/>
        </w:tc>
        <w:tc>
          <w:tcPr>
            <w:tcW w:w="2310" w:type="dxa"/>
            <w:shd w:val="clear" w:color="auto" w:fill="F2DBDB" w:themeFill="accent2" w:themeFillTint="33"/>
          </w:tcPr>
          <w:p w14:paraId="39C54693" w14:textId="5AEEEEDA" w:rsidR="00EC5295" w:rsidRDefault="00EC5295" w:rsidP="00EC5295">
            <w:r>
              <w:t>Right</w:t>
            </w:r>
          </w:p>
        </w:tc>
        <w:tc>
          <w:tcPr>
            <w:tcW w:w="2311" w:type="dxa"/>
            <w:shd w:val="clear" w:color="auto" w:fill="F2DBDB" w:themeFill="accent2" w:themeFillTint="33"/>
          </w:tcPr>
          <w:p w14:paraId="6031401B" w14:textId="1B4E01C8" w:rsidR="00EC5295" w:rsidRDefault="00EC5295" w:rsidP="00EC5295">
            <w:r>
              <w:t>-</w:t>
            </w:r>
          </w:p>
        </w:tc>
        <w:tc>
          <w:tcPr>
            <w:tcW w:w="2311" w:type="dxa"/>
          </w:tcPr>
          <w:p w14:paraId="5C752951" w14:textId="77777777" w:rsidR="00EC5295" w:rsidRDefault="00EC5295" w:rsidP="00EC5295"/>
        </w:tc>
      </w:tr>
      <w:tr w:rsidR="00EC5295" w14:paraId="655A6B5D" w14:textId="77777777" w:rsidTr="007961A8">
        <w:tc>
          <w:tcPr>
            <w:tcW w:w="2310" w:type="dxa"/>
            <w:shd w:val="clear" w:color="auto" w:fill="F2DBDB" w:themeFill="accent2" w:themeFillTint="33"/>
          </w:tcPr>
          <w:p w14:paraId="242BFF6E" w14:textId="58D5BBCE" w:rsidR="00EC5295" w:rsidRDefault="00EC5295" w:rsidP="00EC5295">
            <w:r>
              <w:t>Leovetticutte</w:t>
            </w:r>
          </w:p>
        </w:tc>
        <w:tc>
          <w:tcPr>
            <w:tcW w:w="2310" w:type="dxa"/>
            <w:shd w:val="clear" w:color="auto" w:fill="F2DBDB" w:themeFill="accent2" w:themeFillTint="33"/>
          </w:tcPr>
          <w:p w14:paraId="46F2E578" w14:textId="219AA550" w:rsidR="00EC5295" w:rsidRPr="00EC5295" w:rsidRDefault="00EC5295" w:rsidP="00EC5295">
            <w:pPr>
              <w:rPr>
                <w:b/>
              </w:rPr>
            </w:pPr>
            <w:r>
              <w:t>Up</w:t>
            </w:r>
          </w:p>
        </w:tc>
        <w:tc>
          <w:tcPr>
            <w:tcW w:w="2311" w:type="dxa"/>
            <w:shd w:val="clear" w:color="auto" w:fill="F2DBDB" w:themeFill="accent2" w:themeFillTint="33"/>
          </w:tcPr>
          <w:p w14:paraId="6F5A0382" w14:textId="42942A86" w:rsidR="00EC5295" w:rsidRDefault="00EC5295" w:rsidP="00EC5295">
            <w:r>
              <w:t>Gregville</w:t>
            </w:r>
          </w:p>
        </w:tc>
        <w:tc>
          <w:tcPr>
            <w:tcW w:w="2311" w:type="dxa"/>
          </w:tcPr>
          <w:p w14:paraId="6B45870A" w14:textId="77777777" w:rsidR="00EC5295" w:rsidRDefault="00EC5295" w:rsidP="00EC5295"/>
        </w:tc>
      </w:tr>
      <w:tr w:rsidR="00EC5295" w14:paraId="72E90431" w14:textId="77777777" w:rsidTr="007961A8">
        <w:tc>
          <w:tcPr>
            <w:tcW w:w="2310" w:type="dxa"/>
            <w:shd w:val="clear" w:color="auto" w:fill="F2DBDB" w:themeFill="accent2" w:themeFillTint="33"/>
          </w:tcPr>
          <w:p w14:paraId="70901F48" w14:textId="77777777" w:rsidR="00EC5295" w:rsidRDefault="00EC5295" w:rsidP="00EC5295"/>
        </w:tc>
        <w:tc>
          <w:tcPr>
            <w:tcW w:w="2310" w:type="dxa"/>
            <w:shd w:val="clear" w:color="auto" w:fill="F2DBDB" w:themeFill="accent2" w:themeFillTint="33"/>
          </w:tcPr>
          <w:p w14:paraId="640D0005" w14:textId="7052CB53" w:rsidR="00EC5295" w:rsidRDefault="00EC5295" w:rsidP="00EC5295">
            <w:r>
              <w:t>Down</w:t>
            </w:r>
          </w:p>
        </w:tc>
        <w:tc>
          <w:tcPr>
            <w:tcW w:w="2311" w:type="dxa"/>
            <w:shd w:val="clear" w:color="auto" w:fill="F2DBDB" w:themeFill="accent2" w:themeFillTint="33"/>
          </w:tcPr>
          <w:p w14:paraId="61C6AB30" w14:textId="3BB2C416" w:rsidR="00EC5295" w:rsidRDefault="00EC5295" w:rsidP="00EC5295">
            <w:r>
              <w:t>Regantra</w:t>
            </w:r>
          </w:p>
        </w:tc>
        <w:tc>
          <w:tcPr>
            <w:tcW w:w="2311" w:type="dxa"/>
          </w:tcPr>
          <w:p w14:paraId="1DA23571" w14:textId="77777777" w:rsidR="00EC5295" w:rsidRDefault="00EC5295" w:rsidP="00EC5295"/>
        </w:tc>
      </w:tr>
      <w:tr w:rsidR="00EC5295" w14:paraId="264AB10C" w14:textId="77777777" w:rsidTr="007961A8">
        <w:tc>
          <w:tcPr>
            <w:tcW w:w="2310" w:type="dxa"/>
            <w:shd w:val="clear" w:color="auto" w:fill="F2DBDB" w:themeFill="accent2" w:themeFillTint="33"/>
          </w:tcPr>
          <w:p w14:paraId="779A9C51" w14:textId="77777777" w:rsidR="00EC5295" w:rsidRDefault="00EC5295" w:rsidP="00EC5295"/>
        </w:tc>
        <w:tc>
          <w:tcPr>
            <w:tcW w:w="2310" w:type="dxa"/>
            <w:shd w:val="clear" w:color="auto" w:fill="F2DBDB" w:themeFill="accent2" w:themeFillTint="33"/>
          </w:tcPr>
          <w:p w14:paraId="016BD58D" w14:textId="1A76EAD9" w:rsidR="00EC5295" w:rsidRDefault="00EC5295" w:rsidP="00EC5295">
            <w:r>
              <w:t>Left</w:t>
            </w:r>
          </w:p>
        </w:tc>
        <w:tc>
          <w:tcPr>
            <w:tcW w:w="2311" w:type="dxa"/>
            <w:shd w:val="clear" w:color="auto" w:fill="F2DBDB" w:themeFill="accent2" w:themeFillTint="33"/>
          </w:tcPr>
          <w:p w14:paraId="20EC3B18" w14:textId="5F1C3B9E" w:rsidR="00EC5295" w:rsidRDefault="00EC5295" w:rsidP="00EC5295">
            <w:r>
              <w:t>Destinations</w:t>
            </w:r>
          </w:p>
        </w:tc>
        <w:tc>
          <w:tcPr>
            <w:tcW w:w="2311" w:type="dxa"/>
          </w:tcPr>
          <w:p w14:paraId="21A3DC64" w14:textId="77777777" w:rsidR="00EC5295" w:rsidRDefault="00EC5295" w:rsidP="00EC5295"/>
        </w:tc>
      </w:tr>
      <w:tr w:rsidR="00EC5295" w14:paraId="52335341" w14:textId="77777777" w:rsidTr="007961A8">
        <w:tc>
          <w:tcPr>
            <w:tcW w:w="2310" w:type="dxa"/>
            <w:shd w:val="clear" w:color="auto" w:fill="F2DBDB" w:themeFill="accent2" w:themeFillTint="33"/>
          </w:tcPr>
          <w:p w14:paraId="075C3EDA" w14:textId="77777777" w:rsidR="00EC5295" w:rsidRDefault="00EC5295" w:rsidP="00EC5295"/>
        </w:tc>
        <w:tc>
          <w:tcPr>
            <w:tcW w:w="2310" w:type="dxa"/>
            <w:shd w:val="clear" w:color="auto" w:fill="F2DBDB" w:themeFill="accent2" w:themeFillTint="33"/>
          </w:tcPr>
          <w:p w14:paraId="78E3EABD" w14:textId="160DC1E7" w:rsidR="00EC5295" w:rsidRDefault="00EC5295" w:rsidP="00EC5295">
            <w:r>
              <w:t>Right</w:t>
            </w:r>
          </w:p>
        </w:tc>
        <w:tc>
          <w:tcPr>
            <w:tcW w:w="2311" w:type="dxa"/>
            <w:shd w:val="clear" w:color="auto" w:fill="F2DBDB" w:themeFill="accent2" w:themeFillTint="33"/>
          </w:tcPr>
          <w:p w14:paraId="5AB141AE" w14:textId="28D473DD" w:rsidR="00EC5295" w:rsidRDefault="00EC5295" w:rsidP="00EC5295">
            <w:r>
              <w:t>-</w:t>
            </w:r>
          </w:p>
        </w:tc>
        <w:tc>
          <w:tcPr>
            <w:tcW w:w="2311" w:type="dxa"/>
          </w:tcPr>
          <w:p w14:paraId="5D319523" w14:textId="77777777" w:rsidR="00EC5295" w:rsidRDefault="00EC5295" w:rsidP="00EC5295"/>
        </w:tc>
      </w:tr>
      <w:tr w:rsidR="00EC5295" w14:paraId="27C1D971" w14:textId="77777777" w:rsidTr="007961A8">
        <w:tc>
          <w:tcPr>
            <w:tcW w:w="2310" w:type="dxa"/>
            <w:shd w:val="clear" w:color="auto" w:fill="F2DBDB" w:themeFill="accent2" w:themeFillTint="33"/>
          </w:tcPr>
          <w:p w14:paraId="297EA220" w14:textId="52BF9C9D" w:rsidR="00EC5295" w:rsidRDefault="00EC5295" w:rsidP="00EC5295">
            <w:r>
              <w:t>Regantra</w:t>
            </w:r>
          </w:p>
        </w:tc>
        <w:tc>
          <w:tcPr>
            <w:tcW w:w="2310" w:type="dxa"/>
            <w:shd w:val="clear" w:color="auto" w:fill="F2DBDB" w:themeFill="accent2" w:themeFillTint="33"/>
          </w:tcPr>
          <w:p w14:paraId="7A1E6AEE" w14:textId="16E21FAD" w:rsidR="00EC5295" w:rsidRDefault="00EC5295" w:rsidP="00EC5295">
            <w:r>
              <w:t>Up</w:t>
            </w:r>
          </w:p>
        </w:tc>
        <w:tc>
          <w:tcPr>
            <w:tcW w:w="2311" w:type="dxa"/>
            <w:shd w:val="clear" w:color="auto" w:fill="F2DBDB" w:themeFill="accent2" w:themeFillTint="33"/>
          </w:tcPr>
          <w:p w14:paraId="7BF92D56" w14:textId="2CDE969D" w:rsidR="00EC5295" w:rsidRDefault="00EC5295" w:rsidP="00EC5295">
            <w:r>
              <w:t>Leovetticutte</w:t>
            </w:r>
          </w:p>
        </w:tc>
        <w:tc>
          <w:tcPr>
            <w:tcW w:w="2311" w:type="dxa"/>
          </w:tcPr>
          <w:p w14:paraId="214D2645" w14:textId="77777777" w:rsidR="00EC5295" w:rsidRDefault="00EC5295" w:rsidP="00EC5295"/>
        </w:tc>
      </w:tr>
      <w:tr w:rsidR="00EC5295" w14:paraId="1640B28C" w14:textId="77777777" w:rsidTr="007961A8">
        <w:tc>
          <w:tcPr>
            <w:tcW w:w="2310" w:type="dxa"/>
            <w:shd w:val="clear" w:color="auto" w:fill="F2DBDB" w:themeFill="accent2" w:themeFillTint="33"/>
          </w:tcPr>
          <w:p w14:paraId="2D23FB30" w14:textId="77777777" w:rsidR="00EC5295" w:rsidRDefault="00EC5295" w:rsidP="00EC5295"/>
        </w:tc>
        <w:tc>
          <w:tcPr>
            <w:tcW w:w="2310" w:type="dxa"/>
            <w:shd w:val="clear" w:color="auto" w:fill="F2DBDB" w:themeFill="accent2" w:themeFillTint="33"/>
          </w:tcPr>
          <w:p w14:paraId="58683E8C" w14:textId="4B0E67B2" w:rsidR="00EC5295" w:rsidRDefault="00EC5295" w:rsidP="00EC5295">
            <w:r>
              <w:t>Down</w:t>
            </w:r>
          </w:p>
        </w:tc>
        <w:tc>
          <w:tcPr>
            <w:tcW w:w="2311" w:type="dxa"/>
            <w:shd w:val="clear" w:color="auto" w:fill="F2DBDB" w:themeFill="accent2" w:themeFillTint="33"/>
          </w:tcPr>
          <w:p w14:paraId="32346018" w14:textId="5C8B46C6" w:rsidR="00EC5295" w:rsidRDefault="00EC5295" w:rsidP="00EC5295">
            <w:r>
              <w:t>Vancoville</w:t>
            </w:r>
          </w:p>
        </w:tc>
        <w:tc>
          <w:tcPr>
            <w:tcW w:w="2311" w:type="dxa"/>
          </w:tcPr>
          <w:p w14:paraId="1E574D64" w14:textId="77777777" w:rsidR="00EC5295" w:rsidRDefault="00EC5295" w:rsidP="00EC5295"/>
        </w:tc>
      </w:tr>
      <w:tr w:rsidR="00EC5295" w14:paraId="76D620B1" w14:textId="77777777" w:rsidTr="007961A8">
        <w:tc>
          <w:tcPr>
            <w:tcW w:w="2310" w:type="dxa"/>
            <w:shd w:val="clear" w:color="auto" w:fill="F2DBDB" w:themeFill="accent2" w:themeFillTint="33"/>
          </w:tcPr>
          <w:p w14:paraId="62BF449C" w14:textId="77777777" w:rsidR="00EC5295" w:rsidRDefault="00EC5295" w:rsidP="00EC5295"/>
        </w:tc>
        <w:tc>
          <w:tcPr>
            <w:tcW w:w="2310" w:type="dxa"/>
            <w:shd w:val="clear" w:color="auto" w:fill="F2DBDB" w:themeFill="accent2" w:themeFillTint="33"/>
          </w:tcPr>
          <w:p w14:paraId="5EB807D6" w14:textId="0FB1175F" w:rsidR="00EC5295" w:rsidRDefault="00EC5295" w:rsidP="00EC5295">
            <w:r>
              <w:t>Left</w:t>
            </w:r>
          </w:p>
        </w:tc>
        <w:tc>
          <w:tcPr>
            <w:tcW w:w="2311" w:type="dxa"/>
            <w:shd w:val="clear" w:color="auto" w:fill="F2DBDB" w:themeFill="accent2" w:themeFillTint="33"/>
          </w:tcPr>
          <w:p w14:paraId="55117D8C" w14:textId="17DA4EBD" w:rsidR="00EC5295" w:rsidRDefault="00EC5295" w:rsidP="00EC5295">
            <w:r>
              <w:t>Destinations</w:t>
            </w:r>
          </w:p>
        </w:tc>
        <w:tc>
          <w:tcPr>
            <w:tcW w:w="2311" w:type="dxa"/>
          </w:tcPr>
          <w:p w14:paraId="1B0A57C7" w14:textId="77777777" w:rsidR="00EC5295" w:rsidRDefault="00EC5295" w:rsidP="00EC5295"/>
        </w:tc>
      </w:tr>
      <w:tr w:rsidR="00EC5295" w14:paraId="3CCDD9B9" w14:textId="77777777" w:rsidTr="007961A8">
        <w:tc>
          <w:tcPr>
            <w:tcW w:w="2310" w:type="dxa"/>
            <w:shd w:val="clear" w:color="auto" w:fill="F2DBDB" w:themeFill="accent2" w:themeFillTint="33"/>
          </w:tcPr>
          <w:p w14:paraId="1A743E8D" w14:textId="77777777" w:rsidR="00EC5295" w:rsidRDefault="00EC5295" w:rsidP="00EC5295"/>
        </w:tc>
        <w:tc>
          <w:tcPr>
            <w:tcW w:w="2310" w:type="dxa"/>
            <w:shd w:val="clear" w:color="auto" w:fill="F2DBDB" w:themeFill="accent2" w:themeFillTint="33"/>
          </w:tcPr>
          <w:p w14:paraId="789072AC" w14:textId="402669B2" w:rsidR="00EC5295" w:rsidRDefault="00EC5295" w:rsidP="00EC5295">
            <w:r>
              <w:t>Right</w:t>
            </w:r>
          </w:p>
        </w:tc>
        <w:tc>
          <w:tcPr>
            <w:tcW w:w="2311" w:type="dxa"/>
            <w:shd w:val="clear" w:color="auto" w:fill="F2DBDB" w:themeFill="accent2" w:themeFillTint="33"/>
          </w:tcPr>
          <w:p w14:paraId="588C2D50" w14:textId="1CB1A330" w:rsidR="00EC5295" w:rsidRDefault="00EC5295" w:rsidP="00EC5295">
            <w:r>
              <w:t>-</w:t>
            </w:r>
          </w:p>
        </w:tc>
        <w:tc>
          <w:tcPr>
            <w:tcW w:w="2311" w:type="dxa"/>
          </w:tcPr>
          <w:p w14:paraId="14B34795" w14:textId="77777777" w:rsidR="00EC5295" w:rsidRDefault="00EC5295" w:rsidP="00EC5295"/>
        </w:tc>
      </w:tr>
      <w:tr w:rsidR="00EC5295" w14:paraId="2AE4CE55" w14:textId="77777777" w:rsidTr="007961A8">
        <w:tc>
          <w:tcPr>
            <w:tcW w:w="2310" w:type="dxa"/>
            <w:shd w:val="clear" w:color="auto" w:fill="F2DBDB" w:themeFill="accent2" w:themeFillTint="33"/>
          </w:tcPr>
          <w:p w14:paraId="643160AF" w14:textId="26CC557E" w:rsidR="00EC5295" w:rsidRDefault="00EC5295" w:rsidP="00EC5295">
            <w:r>
              <w:t>Vancoville</w:t>
            </w:r>
          </w:p>
        </w:tc>
        <w:tc>
          <w:tcPr>
            <w:tcW w:w="2310" w:type="dxa"/>
            <w:shd w:val="clear" w:color="auto" w:fill="F2DBDB" w:themeFill="accent2" w:themeFillTint="33"/>
          </w:tcPr>
          <w:p w14:paraId="5556FFDA" w14:textId="59AEB65A" w:rsidR="00EC5295" w:rsidRDefault="00EC5295" w:rsidP="00EC5295">
            <w:r>
              <w:t>Up</w:t>
            </w:r>
          </w:p>
        </w:tc>
        <w:tc>
          <w:tcPr>
            <w:tcW w:w="2311" w:type="dxa"/>
            <w:shd w:val="clear" w:color="auto" w:fill="F2DBDB" w:themeFill="accent2" w:themeFillTint="33"/>
          </w:tcPr>
          <w:p w14:paraId="05A225B7" w14:textId="61CDFAD3" w:rsidR="00EC5295" w:rsidRDefault="00EC5295" w:rsidP="00EC5295">
            <w:r>
              <w:t>Regantra</w:t>
            </w:r>
          </w:p>
        </w:tc>
        <w:tc>
          <w:tcPr>
            <w:tcW w:w="2311" w:type="dxa"/>
          </w:tcPr>
          <w:p w14:paraId="388D96F4" w14:textId="77777777" w:rsidR="00EC5295" w:rsidRDefault="00EC5295" w:rsidP="00EC5295"/>
        </w:tc>
      </w:tr>
      <w:tr w:rsidR="00EC5295" w14:paraId="2DE3C947" w14:textId="77777777" w:rsidTr="007961A8">
        <w:tc>
          <w:tcPr>
            <w:tcW w:w="2310" w:type="dxa"/>
            <w:shd w:val="clear" w:color="auto" w:fill="F2DBDB" w:themeFill="accent2" w:themeFillTint="33"/>
          </w:tcPr>
          <w:p w14:paraId="73EEB997" w14:textId="77777777" w:rsidR="00EC5295" w:rsidRDefault="00EC5295" w:rsidP="00EC5295"/>
        </w:tc>
        <w:tc>
          <w:tcPr>
            <w:tcW w:w="2310" w:type="dxa"/>
            <w:shd w:val="clear" w:color="auto" w:fill="F2DBDB" w:themeFill="accent2" w:themeFillTint="33"/>
          </w:tcPr>
          <w:p w14:paraId="2852BD7C" w14:textId="16AD791E" w:rsidR="00EC5295" w:rsidRDefault="00EC5295" w:rsidP="00EC5295">
            <w:r>
              <w:t>Down</w:t>
            </w:r>
          </w:p>
        </w:tc>
        <w:tc>
          <w:tcPr>
            <w:tcW w:w="2311" w:type="dxa"/>
            <w:shd w:val="clear" w:color="auto" w:fill="F2DBDB" w:themeFill="accent2" w:themeFillTint="33"/>
          </w:tcPr>
          <w:p w14:paraId="093BF99E" w14:textId="4A372DF9" w:rsidR="00EC5295" w:rsidRDefault="00EC5295" w:rsidP="00EC5295">
            <w:r>
              <w:t>-</w:t>
            </w:r>
          </w:p>
        </w:tc>
        <w:tc>
          <w:tcPr>
            <w:tcW w:w="2311" w:type="dxa"/>
          </w:tcPr>
          <w:p w14:paraId="5CE3E562" w14:textId="77777777" w:rsidR="00EC5295" w:rsidRDefault="00EC5295" w:rsidP="00EC5295"/>
        </w:tc>
      </w:tr>
      <w:tr w:rsidR="00EC5295" w14:paraId="4F2554DF" w14:textId="77777777" w:rsidTr="007961A8">
        <w:tc>
          <w:tcPr>
            <w:tcW w:w="2310" w:type="dxa"/>
            <w:shd w:val="clear" w:color="auto" w:fill="F2DBDB" w:themeFill="accent2" w:themeFillTint="33"/>
          </w:tcPr>
          <w:p w14:paraId="43C71686" w14:textId="77777777" w:rsidR="00EC5295" w:rsidRDefault="00EC5295" w:rsidP="00EC5295"/>
        </w:tc>
        <w:tc>
          <w:tcPr>
            <w:tcW w:w="2310" w:type="dxa"/>
            <w:shd w:val="clear" w:color="auto" w:fill="F2DBDB" w:themeFill="accent2" w:themeFillTint="33"/>
          </w:tcPr>
          <w:p w14:paraId="47B7F955" w14:textId="6635C660" w:rsidR="00EC5295" w:rsidRDefault="00EC5295" w:rsidP="00EC5295">
            <w:r>
              <w:t>Left</w:t>
            </w:r>
          </w:p>
        </w:tc>
        <w:tc>
          <w:tcPr>
            <w:tcW w:w="2311" w:type="dxa"/>
            <w:shd w:val="clear" w:color="auto" w:fill="F2DBDB" w:themeFill="accent2" w:themeFillTint="33"/>
          </w:tcPr>
          <w:p w14:paraId="77E505DF" w14:textId="38084923" w:rsidR="00EC5295" w:rsidRDefault="00EC5295" w:rsidP="00EC5295">
            <w:r>
              <w:t>Destinations</w:t>
            </w:r>
          </w:p>
        </w:tc>
        <w:tc>
          <w:tcPr>
            <w:tcW w:w="2311" w:type="dxa"/>
          </w:tcPr>
          <w:p w14:paraId="281F2D9B" w14:textId="77777777" w:rsidR="00EC5295" w:rsidRDefault="00EC5295" w:rsidP="00EC5295"/>
        </w:tc>
      </w:tr>
      <w:tr w:rsidR="00EC5295" w14:paraId="6030E0CA" w14:textId="77777777" w:rsidTr="007961A8">
        <w:tc>
          <w:tcPr>
            <w:tcW w:w="2310" w:type="dxa"/>
            <w:shd w:val="clear" w:color="auto" w:fill="F2DBDB" w:themeFill="accent2" w:themeFillTint="33"/>
          </w:tcPr>
          <w:p w14:paraId="0DDA0071" w14:textId="77777777" w:rsidR="00EC5295" w:rsidRDefault="00EC5295" w:rsidP="00EC5295"/>
        </w:tc>
        <w:tc>
          <w:tcPr>
            <w:tcW w:w="2310" w:type="dxa"/>
            <w:shd w:val="clear" w:color="auto" w:fill="F2DBDB" w:themeFill="accent2" w:themeFillTint="33"/>
          </w:tcPr>
          <w:p w14:paraId="7F4FA2D3" w14:textId="4E2C812B" w:rsidR="00EC5295" w:rsidRDefault="00EC5295" w:rsidP="00EC5295">
            <w:r>
              <w:t>Right</w:t>
            </w:r>
          </w:p>
        </w:tc>
        <w:tc>
          <w:tcPr>
            <w:tcW w:w="2311" w:type="dxa"/>
            <w:shd w:val="clear" w:color="auto" w:fill="F2DBDB" w:themeFill="accent2" w:themeFillTint="33"/>
          </w:tcPr>
          <w:p w14:paraId="2D266633" w14:textId="1C643C05" w:rsidR="00EC5295" w:rsidRDefault="00EC5295" w:rsidP="00EC5295">
            <w:r>
              <w:t>-</w:t>
            </w:r>
          </w:p>
        </w:tc>
        <w:tc>
          <w:tcPr>
            <w:tcW w:w="2311" w:type="dxa"/>
          </w:tcPr>
          <w:p w14:paraId="352B7B95" w14:textId="77777777" w:rsidR="00EC5295" w:rsidRDefault="00EC5295" w:rsidP="00EC5295"/>
        </w:tc>
      </w:tr>
      <w:tr w:rsidR="000F77CB" w14:paraId="1F488E3C" w14:textId="77777777" w:rsidTr="007961A8">
        <w:tc>
          <w:tcPr>
            <w:tcW w:w="2310" w:type="dxa"/>
            <w:shd w:val="clear" w:color="auto" w:fill="F2DBDB" w:themeFill="accent2" w:themeFillTint="33"/>
          </w:tcPr>
          <w:p w14:paraId="197A92CF" w14:textId="3D856086" w:rsidR="000F77CB" w:rsidRDefault="000F77CB" w:rsidP="000F77CB">
            <w:r>
              <w:t>Top Speed</w:t>
            </w:r>
          </w:p>
        </w:tc>
        <w:tc>
          <w:tcPr>
            <w:tcW w:w="2310" w:type="dxa"/>
            <w:shd w:val="clear" w:color="auto" w:fill="F2DBDB" w:themeFill="accent2" w:themeFillTint="33"/>
          </w:tcPr>
          <w:p w14:paraId="0E5EDF3A" w14:textId="38486C48" w:rsidR="000F77CB" w:rsidRDefault="000F77CB" w:rsidP="000F77CB">
            <w:r>
              <w:t>Up</w:t>
            </w:r>
          </w:p>
        </w:tc>
        <w:tc>
          <w:tcPr>
            <w:tcW w:w="2311" w:type="dxa"/>
            <w:shd w:val="clear" w:color="auto" w:fill="F2DBDB" w:themeFill="accent2" w:themeFillTint="33"/>
          </w:tcPr>
          <w:p w14:paraId="68A6673F" w14:textId="6879A4FC" w:rsidR="000F77CB" w:rsidRDefault="000F77CB" w:rsidP="000F77CB">
            <w:r>
              <w:t>-</w:t>
            </w:r>
          </w:p>
        </w:tc>
        <w:tc>
          <w:tcPr>
            <w:tcW w:w="2311" w:type="dxa"/>
          </w:tcPr>
          <w:p w14:paraId="52D3B80C" w14:textId="77777777" w:rsidR="000F77CB" w:rsidRDefault="000F77CB" w:rsidP="000F77CB"/>
        </w:tc>
      </w:tr>
      <w:tr w:rsidR="000F77CB" w14:paraId="4EA2381C" w14:textId="77777777" w:rsidTr="007961A8">
        <w:tc>
          <w:tcPr>
            <w:tcW w:w="2310" w:type="dxa"/>
            <w:shd w:val="clear" w:color="auto" w:fill="F2DBDB" w:themeFill="accent2" w:themeFillTint="33"/>
          </w:tcPr>
          <w:p w14:paraId="25EC3E64" w14:textId="77777777" w:rsidR="000F77CB" w:rsidRDefault="000F77CB" w:rsidP="000F77CB"/>
        </w:tc>
        <w:tc>
          <w:tcPr>
            <w:tcW w:w="2310" w:type="dxa"/>
            <w:shd w:val="clear" w:color="auto" w:fill="F2DBDB" w:themeFill="accent2" w:themeFillTint="33"/>
          </w:tcPr>
          <w:p w14:paraId="73223B92" w14:textId="404F662F" w:rsidR="000F77CB" w:rsidRDefault="000F77CB" w:rsidP="000F77CB">
            <w:r>
              <w:t>Down</w:t>
            </w:r>
          </w:p>
        </w:tc>
        <w:tc>
          <w:tcPr>
            <w:tcW w:w="2311" w:type="dxa"/>
            <w:shd w:val="clear" w:color="auto" w:fill="F2DBDB" w:themeFill="accent2" w:themeFillTint="33"/>
          </w:tcPr>
          <w:p w14:paraId="0354478E" w14:textId="201BC082" w:rsidR="000F77CB" w:rsidRDefault="000F77CB" w:rsidP="000F77CB">
            <w:r>
              <w:t>Backlight</w:t>
            </w:r>
          </w:p>
        </w:tc>
        <w:tc>
          <w:tcPr>
            <w:tcW w:w="2311" w:type="dxa"/>
          </w:tcPr>
          <w:p w14:paraId="5349BB45" w14:textId="77777777" w:rsidR="000F77CB" w:rsidRDefault="000F77CB" w:rsidP="000F77CB"/>
        </w:tc>
      </w:tr>
      <w:tr w:rsidR="000F77CB" w14:paraId="10BB3E40" w14:textId="77777777" w:rsidTr="007961A8">
        <w:tc>
          <w:tcPr>
            <w:tcW w:w="2310" w:type="dxa"/>
            <w:shd w:val="clear" w:color="auto" w:fill="F2DBDB" w:themeFill="accent2" w:themeFillTint="33"/>
          </w:tcPr>
          <w:p w14:paraId="3FBF0105" w14:textId="77777777" w:rsidR="000F77CB" w:rsidRDefault="000F77CB" w:rsidP="000F77CB"/>
        </w:tc>
        <w:tc>
          <w:tcPr>
            <w:tcW w:w="2310" w:type="dxa"/>
            <w:shd w:val="clear" w:color="auto" w:fill="F2DBDB" w:themeFill="accent2" w:themeFillTint="33"/>
          </w:tcPr>
          <w:p w14:paraId="1D96E56D" w14:textId="7A4FC6FB" w:rsidR="000F77CB" w:rsidRDefault="000F77CB" w:rsidP="000F77CB">
            <w:r>
              <w:t>Left</w:t>
            </w:r>
          </w:p>
        </w:tc>
        <w:tc>
          <w:tcPr>
            <w:tcW w:w="2311" w:type="dxa"/>
            <w:shd w:val="clear" w:color="auto" w:fill="F2DBDB" w:themeFill="accent2" w:themeFillTint="33"/>
          </w:tcPr>
          <w:p w14:paraId="40EC3A73" w14:textId="0686292B" w:rsidR="000F77CB" w:rsidRDefault="000F77CB" w:rsidP="000F77CB">
            <w:r>
              <w:t>Settings</w:t>
            </w:r>
          </w:p>
        </w:tc>
        <w:tc>
          <w:tcPr>
            <w:tcW w:w="2311" w:type="dxa"/>
          </w:tcPr>
          <w:p w14:paraId="418B1BEE" w14:textId="77777777" w:rsidR="000F77CB" w:rsidRDefault="000F77CB" w:rsidP="000F77CB"/>
        </w:tc>
      </w:tr>
      <w:tr w:rsidR="000F77CB" w14:paraId="46DD4254" w14:textId="77777777" w:rsidTr="007961A8">
        <w:tc>
          <w:tcPr>
            <w:tcW w:w="2310" w:type="dxa"/>
            <w:shd w:val="clear" w:color="auto" w:fill="F2DBDB" w:themeFill="accent2" w:themeFillTint="33"/>
          </w:tcPr>
          <w:p w14:paraId="1F4DF655" w14:textId="77777777" w:rsidR="000F77CB" w:rsidRDefault="000F77CB" w:rsidP="000F77CB"/>
        </w:tc>
        <w:tc>
          <w:tcPr>
            <w:tcW w:w="2310" w:type="dxa"/>
            <w:shd w:val="clear" w:color="auto" w:fill="F2DBDB" w:themeFill="accent2" w:themeFillTint="33"/>
          </w:tcPr>
          <w:p w14:paraId="0CEFE2AA" w14:textId="314660FE" w:rsidR="000F77CB" w:rsidRDefault="000F77CB" w:rsidP="000F77CB">
            <w:r>
              <w:t>Right</w:t>
            </w:r>
          </w:p>
        </w:tc>
        <w:tc>
          <w:tcPr>
            <w:tcW w:w="2311" w:type="dxa"/>
            <w:shd w:val="clear" w:color="auto" w:fill="F2DBDB" w:themeFill="accent2" w:themeFillTint="33"/>
          </w:tcPr>
          <w:p w14:paraId="69D747AE" w14:textId="7403BDE5" w:rsidR="000F77CB" w:rsidRDefault="000F77CB" w:rsidP="000F77CB">
            <w:r>
              <w:t>-</w:t>
            </w:r>
          </w:p>
        </w:tc>
        <w:tc>
          <w:tcPr>
            <w:tcW w:w="2311" w:type="dxa"/>
          </w:tcPr>
          <w:p w14:paraId="02E5D9B2" w14:textId="77777777" w:rsidR="000F77CB" w:rsidRDefault="000F77CB" w:rsidP="000F77CB"/>
        </w:tc>
      </w:tr>
      <w:tr w:rsidR="000F77CB" w14:paraId="7E7E738B" w14:textId="77777777" w:rsidTr="007961A8">
        <w:tc>
          <w:tcPr>
            <w:tcW w:w="2310" w:type="dxa"/>
            <w:shd w:val="clear" w:color="auto" w:fill="F2DBDB" w:themeFill="accent2" w:themeFillTint="33"/>
          </w:tcPr>
          <w:p w14:paraId="3B6A54E4" w14:textId="5423A67D" w:rsidR="000F77CB" w:rsidRDefault="000F77CB" w:rsidP="000F77CB">
            <w:r>
              <w:t>Backlight</w:t>
            </w:r>
          </w:p>
        </w:tc>
        <w:tc>
          <w:tcPr>
            <w:tcW w:w="2310" w:type="dxa"/>
            <w:shd w:val="clear" w:color="auto" w:fill="F2DBDB" w:themeFill="accent2" w:themeFillTint="33"/>
          </w:tcPr>
          <w:p w14:paraId="794778A1" w14:textId="4C07DB66" w:rsidR="000F77CB" w:rsidRDefault="000F77CB" w:rsidP="000F77CB">
            <w:r>
              <w:t>Up</w:t>
            </w:r>
          </w:p>
        </w:tc>
        <w:tc>
          <w:tcPr>
            <w:tcW w:w="2311" w:type="dxa"/>
            <w:shd w:val="clear" w:color="auto" w:fill="F2DBDB" w:themeFill="accent2" w:themeFillTint="33"/>
          </w:tcPr>
          <w:p w14:paraId="45EBB578" w14:textId="1746DBF9" w:rsidR="000F77CB" w:rsidRDefault="000F77CB" w:rsidP="000F77CB">
            <w:r>
              <w:t>Top Speed</w:t>
            </w:r>
          </w:p>
        </w:tc>
        <w:tc>
          <w:tcPr>
            <w:tcW w:w="2311" w:type="dxa"/>
          </w:tcPr>
          <w:p w14:paraId="7E9D9588" w14:textId="77777777" w:rsidR="000F77CB" w:rsidRDefault="000F77CB" w:rsidP="000F77CB"/>
        </w:tc>
      </w:tr>
      <w:tr w:rsidR="000F77CB" w14:paraId="68ABFFA5" w14:textId="77777777" w:rsidTr="007961A8">
        <w:tc>
          <w:tcPr>
            <w:tcW w:w="2310" w:type="dxa"/>
            <w:shd w:val="clear" w:color="auto" w:fill="F2DBDB" w:themeFill="accent2" w:themeFillTint="33"/>
          </w:tcPr>
          <w:p w14:paraId="04DE927F" w14:textId="77777777" w:rsidR="000F77CB" w:rsidRDefault="000F77CB" w:rsidP="000F77CB"/>
        </w:tc>
        <w:tc>
          <w:tcPr>
            <w:tcW w:w="2310" w:type="dxa"/>
            <w:shd w:val="clear" w:color="auto" w:fill="F2DBDB" w:themeFill="accent2" w:themeFillTint="33"/>
          </w:tcPr>
          <w:p w14:paraId="69A6BFB1" w14:textId="297B58BA" w:rsidR="000F77CB" w:rsidRDefault="000F77CB" w:rsidP="000F77CB">
            <w:r>
              <w:t>Down</w:t>
            </w:r>
          </w:p>
        </w:tc>
        <w:tc>
          <w:tcPr>
            <w:tcW w:w="2311" w:type="dxa"/>
            <w:shd w:val="clear" w:color="auto" w:fill="F2DBDB" w:themeFill="accent2" w:themeFillTint="33"/>
          </w:tcPr>
          <w:p w14:paraId="3D14D3ED" w14:textId="676046FD" w:rsidR="000F77CB" w:rsidRDefault="000F77CB" w:rsidP="000F77CB">
            <w:r>
              <w:t>-</w:t>
            </w:r>
          </w:p>
        </w:tc>
        <w:tc>
          <w:tcPr>
            <w:tcW w:w="2311" w:type="dxa"/>
          </w:tcPr>
          <w:p w14:paraId="6312F0C7" w14:textId="77777777" w:rsidR="000F77CB" w:rsidRDefault="000F77CB" w:rsidP="000F77CB"/>
        </w:tc>
      </w:tr>
      <w:tr w:rsidR="000F77CB" w14:paraId="362EDE8A" w14:textId="77777777" w:rsidTr="007961A8">
        <w:tc>
          <w:tcPr>
            <w:tcW w:w="2310" w:type="dxa"/>
            <w:shd w:val="clear" w:color="auto" w:fill="F2DBDB" w:themeFill="accent2" w:themeFillTint="33"/>
          </w:tcPr>
          <w:p w14:paraId="7D968826" w14:textId="77777777" w:rsidR="000F77CB" w:rsidRDefault="000F77CB" w:rsidP="000F77CB"/>
        </w:tc>
        <w:tc>
          <w:tcPr>
            <w:tcW w:w="2310" w:type="dxa"/>
            <w:shd w:val="clear" w:color="auto" w:fill="F2DBDB" w:themeFill="accent2" w:themeFillTint="33"/>
          </w:tcPr>
          <w:p w14:paraId="12F210B8" w14:textId="3F1C1698" w:rsidR="000F77CB" w:rsidRDefault="000F77CB" w:rsidP="000F77CB">
            <w:r>
              <w:t>Left</w:t>
            </w:r>
          </w:p>
        </w:tc>
        <w:tc>
          <w:tcPr>
            <w:tcW w:w="2311" w:type="dxa"/>
            <w:shd w:val="clear" w:color="auto" w:fill="F2DBDB" w:themeFill="accent2" w:themeFillTint="33"/>
          </w:tcPr>
          <w:p w14:paraId="6B782082" w14:textId="42BF65FA" w:rsidR="000F77CB" w:rsidRDefault="000F77CB" w:rsidP="000F77CB">
            <w:r>
              <w:t>Settings</w:t>
            </w:r>
          </w:p>
        </w:tc>
        <w:tc>
          <w:tcPr>
            <w:tcW w:w="2311" w:type="dxa"/>
          </w:tcPr>
          <w:p w14:paraId="7A8407DF" w14:textId="77777777" w:rsidR="000F77CB" w:rsidRDefault="000F77CB" w:rsidP="000F77CB"/>
        </w:tc>
      </w:tr>
      <w:tr w:rsidR="000F77CB" w14:paraId="105AB5CA" w14:textId="77777777" w:rsidTr="007961A8">
        <w:tc>
          <w:tcPr>
            <w:tcW w:w="2310" w:type="dxa"/>
            <w:shd w:val="clear" w:color="auto" w:fill="F2DBDB" w:themeFill="accent2" w:themeFillTint="33"/>
          </w:tcPr>
          <w:p w14:paraId="0800A586" w14:textId="77777777" w:rsidR="000F77CB" w:rsidRDefault="000F77CB" w:rsidP="000F77CB"/>
        </w:tc>
        <w:tc>
          <w:tcPr>
            <w:tcW w:w="2310" w:type="dxa"/>
            <w:shd w:val="clear" w:color="auto" w:fill="F2DBDB" w:themeFill="accent2" w:themeFillTint="33"/>
          </w:tcPr>
          <w:p w14:paraId="1BDAC991" w14:textId="02FCCE3E" w:rsidR="000F77CB" w:rsidRDefault="000F77CB" w:rsidP="000F77CB">
            <w:r>
              <w:t>Right</w:t>
            </w:r>
          </w:p>
        </w:tc>
        <w:tc>
          <w:tcPr>
            <w:tcW w:w="2311" w:type="dxa"/>
            <w:shd w:val="clear" w:color="auto" w:fill="F2DBDB" w:themeFill="accent2" w:themeFillTint="33"/>
          </w:tcPr>
          <w:p w14:paraId="337388E2" w14:textId="3780DB6B" w:rsidR="000F77CB" w:rsidRDefault="000F77CB" w:rsidP="000F77CB">
            <w:r>
              <w:t>-</w:t>
            </w:r>
          </w:p>
        </w:tc>
        <w:tc>
          <w:tcPr>
            <w:tcW w:w="2311" w:type="dxa"/>
          </w:tcPr>
          <w:p w14:paraId="72570B55" w14:textId="77777777" w:rsidR="000F77CB" w:rsidRDefault="000F77CB" w:rsidP="000F77CB"/>
        </w:tc>
      </w:tr>
    </w:tbl>
    <w:p w14:paraId="7F9C8317" w14:textId="77777777" w:rsidR="008E0DFA" w:rsidRPr="00B35BA6" w:rsidRDefault="008E0DFA" w:rsidP="00B35BA6"/>
    <w:p w14:paraId="38A426E2" w14:textId="0C747BC1" w:rsidR="005467B9" w:rsidRDefault="005467B9" w:rsidP="005467B9">
      <w:pPr>
        <w:pStyle w:val="Heading3"/>
      </w:pPr>
      <w:r>
        <w:t>train on the track testing</w:t>
      </w:r>
    </w:p>
    <w:p w14:paraId="011FF95F" w14:textId="77777777" w:rsidR="00BB3452" w:rsidRDefault="005467B9" w:rsidP="002E4C56">
      <w:pPr>
        <w:rPr>
          <w:noProof/>
          <w:lang w:val="en-US"/>
        </w:rPr>
      </w:pPr>
      <w:r>
        <w:t>The train on the track must be tested to ensure that it can navigate to all required areas of the track without hitches from many diferent positions on the track. For example, rather than simply going from A to B the train must be able to get to B from anywhere on the track where it would normaly stop.</w:t>
      </w:r>
      <w:r w:rsidR="00BB3452" w:rsidRPr="00BB3452">
        <w:rPr>
          <w:noProof/>
          <w:lang w:val="en-US"/>
        </w:rPr>
        <w:t xml:space="preserve"> </w:t>
      </w:r>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D7D7DE" w14:textId="47A6D502" w:rsidR="00BB3452" w:rsidRDefault="00BB3452" w:rsidP="002E4C56">
      <w:r>
        <w:t>This diagram shows the positions of the stations and sidings where the train would be required to stop.</w:t>
      </w:r>
      <w:r w:rsidR="00CB169F">
        <w:t xml:space="preserve"> </w:t>
      </w:r>
      <w:r>
        <w:t>Testing this is easy but long winded, this grid shows all t</w:t>
      </w:r>
      <w:r w:rsidR="008C7F64">
        <w: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39CFEDDC" w14:textId="77777777" w:rsidR="00FB41EA" w:rsidRDefault="008C7F64" w:rsidP="002E4C56">
      <w:r>
        <w:t>The tests are performed by filling in the white squares when the train sucesfuly gets from the start number to the finish number</w:t>
      </w:r>
      <w:r w:rsidR="00FB41EA">
        <w:t xml:space="preserve"> when the finish number corresponds to the one selected (if it arrives at the wrong finish number it doesent count.</w:t>
      </w:r>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5824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74" w:name="_Toc228847796"/>
      <w:r>
        <w:lastRenderedPageBreak/>
        <w:t>Software Development</w:t>
      </w:r>
      <w:bookmarkEnd w:id="74"/>
    </w:p>
    <w:p w14:paraId="53CAD2CD" w14:textId="77777777" w:rsidR="006918A7" w:rsidRDefault="006918A7" w:rsidP="006918A7">
      <w:pPr>
        <w:pStyle w:val="Heading2"/>
      </w:pPr>
      <w:r>
        <w:t>Beltrak.ino</w:t>
      </w:r>
    </w:p>
    <w:p w14:paraId="075753C1" w14:textId="77777777" w:rsidR="003A2FEE" w:rsidRDefault="003A2FEE" w:rsidP="003A2FEE">
      <w:pPr>
        <w:autoSpaceDE w:val="0"/>
        <w:autoSpaceDN w:val="0"/>
        <w:adjustRightInd w:val="0"/>
        <w:spacing w:after="0" w:line="240" w:lineRule="auto"/>
        <w:rPr>
          <w:ins w:id="75" w:author="Michael Bell" w:date="2013-05-06T17:58:00Z"/>
          <w:rFonts w:ascii="Courier New" w:hAnsi="Courier New" w:cs="Courier New"/>
          <w:color w:val="008000"/>
          <w:sz w:val="20"/>
          <w:szCs w:val="20"/>
          <w:highlight w:val="white"/>
        </w:rPr>
      </w:pPr>
      <w:ins w:id="76" w:author="Michael Bell" w:date="2013-05-06T17:58:00Z">
        <w:r>
          <w:rPr>
            <w:rFonts w:ascii="Courier New" w:hAnsi="Courier New" w:cs="Courier New"/>
            <w:color w:val="008000"/>
            <w:sz w:val="20"/>
            <w:szCs w:val="20"/>
            <w:highlight w:val="white"/>
          </w:rPr>
          <w:t>/*</w:t>
        </w:r>
      </w:ins>
    </w:p>
    <w:p w14:paraId="3C34D101" w14:textId="77777777" w:rsidR="003A2FEE" w:rsidRDefault="003A2FEE" w:rsidP="003A2FEE">
      <w:pPr>
        <w:autoSpaceDE w:val="0"/>
        <w:autoSpaceDN w:val="0"/>
        <w:adjustRightInd w:val="0"/>
        <w:spacing w:after="0" w:line="240" w:lineRule="auto"/>
        <w:rPr>
          <w:ins w:id="77" w:author="Michael Bell" w:date="2013-05-06T17:58:00Z"/>
          <w:rFonts w:ascii="Courier New" w:hAnsi="Courier New" w:cs="Courier New"/>
          <w:color w:val="008000"/>
          <w:sz w:val="20"/>
          <w:szCs w:val="20"/>
          <w:highlight w:val="white"/>
        </w:rPr>
      </w:pPr>
    </w:p>
    <w:p w14:paraId="5142EE8D" w14:textId="77777777" w:rsidR="003A2FEE" w:rsidRDefault="003A2FEE" w:rsidP="003A2FEE">
      <w:pPr>
        <w:autoSpaceDE w:val="0"/>
        <w:autoSpaceDN w:val="0"/>
        <w:adjustRightInd w:val="0"/>
        <w:spacing w:after="0" w:line="240" w:lineRule="auto"/>
        <w:rPr>
          <w:ins w:id="78" w:author="Michael Bell" w:date="2013-05-06T17:58:00Z"/>
          <w:rFonts w:ascii="Courier New" w:hAnsi="Courier New" w:cs="Courier New"/>
          <w:color w:val="008000"/>
          <w:sz w:val="20"/>
          <w:szCs w:val="20"/>
          <w:highlight w:val="white"/>
        </w:rPr>
      </w:pPr>
      <w:ins w:id="79" w:author="Michael Bell" w:date="2013-05-06T17:58:00Z">
        <w:r>
          <w:rPr>
            <w:rFonts w:ascii="Courier New" w:hAnsi="Courier New" w:cs="Courier New"/>
            <w:color w:val="008000"/>
            <w:sz w:val="20"/>
            <w:szCs w:val="20"/>
            <w:highlight w:val="white"/>
          </w:rPr>
          <w:t xml:space="preserve"> BELTRAK</w:t>
        </w:r>
      </w:ins>
    </w:p>
    <w:p w14:paraId="0FC6733D" w14:textId="77777777" w:rsidR="003A2FEE" w:rsidRDefault="003A2FEE" w:rsidP="003A2FEE">
      <w:pPr>
        <w:autoSpaceDE w:val="0"/>
        <w:autoSpaceDN w:val="0"/>
        <w:adjustRightInd w:val="0"/>
        <w:spacing w:after="0" w:line="240" w:lineRule="auto"/>
        <w:rPr>
          <w:ins w:id="80" w:author="Michael Bell" w:date="2013-05-06T17:58:00Z"/>
          <w:rFonts w:ascii="Courier New" w:hAnsi="Courier New" w:cs="Courier New"/>
          <w:color w:val="008000"/>
          <w:sz w:val="20"/>
          <w:szCs w:val="20"/>
          <w:highlight w:val="white"/>
        </w:rPr>
      </w:pPr>
      <w:ins w:id="81" w:author="Michael Bell" w:date="2013-05-06T17:58:00Z">
        <w:r>
          <w:rPr>
            <w:rFonts w:ascii="Courier New" w:hAnsi="Courier New" w:cs="Courier New"/>
            <w:color w:val="008000"/>
            <w:sz w:val="20"/>
            <w:szCs w:val="20"/>
            <w:highlight w:val="white"/>
          </w:rPr>
          <w:t xml:space="preserve"> </w:t>
        </w:r>
      </w:ins>
    </w:p>
    <w:p w14:paraId="4B3FA0BC" w14:textId="77777777" w:rsidR="003A2FEE" w:rsidRDefault="003A2FEE" w:rsidP="003A2FEE">
      <w:pPr>
        <w:autoSpaceDE w:val="0"/>
        <w:autoSpaceDN w:val="0"/>
        <w:adjustRightInd w:val="0"/>
        <w:spacing w:after="0" w:line="240" w:lineRule="auto"/>
        <w:rPr>
          <w:ins w:id="82" w:author="Michael Bell" w:date="2013-05-06T17:58:00Z"/>
          <w:rFonts w:ascii="Courier New" w:hAnsi="Courier New" w:cs="Courier New"/>
          <w:color w:val="008000"/>
          <w:sz w:val="20"/>
          <w:szCs w:val="20"/>
          <w:highlight w:val="white"/>
        </w:rPr>
      </w:pPr>
      <w:ins w:id="83" w:author="Michael Bell" w:date="2013-05-06T17:58:00Z">
        <w:r>
          <w:rPr>
            <w:rFonts w:ascii="Courier New" w:hAnsi="Courier New" w:cs="Courier New"/>
            <w:color w:val="008000"/>
            <w:sz w:val="20"/>
            <w:szCs w:val="20"/>
            <w:highlight w:val="white"/>
          </w:rPr>
          <w:t xml:space="preserve"> V1.0</w:t>
        </w:r>
      </w:ins>
    </w:p>
    <w:p w14:paraId="63062144" w14:textId="77777777" w:rsidR="003A2FEE" w:rsidRDefault="003A2FEE" w:rsidP="003A2FEE">
      <w:pPr>
        <w:autoSpaceDE w:val="0"/>
        <w:autoSpaceDN w:val="0"/>
        <w:adjustRightInd w:val="0"/>
        <w:spacing w:after="0" w:line="240" w:lineRule="auto"/>
        <w:rPr>
          <w:ins w:id="84" w:author="Michael Bell" w:date="2013-05-06T17:58:00Z"/>
          <w:rFonts w:ascii="Courier New" w:hAnsi="Courier New" w:cs="Courier New"/>
          <w:color w:val="008000"/>
          <w:sz w:val="20"/>
          <w:szCs w:val="20"/>
          <w:highlight w:val="white"/>
        </w:rPr>
      </w:pPr>
      <w:ins w:id="85" w:author="Michael Bell" w:date="2013-05-06T17:58:00Z">
        <w:r>
          <w:rPr>
            <w:rFonts w:ascii="Courier New" w:hAnsi="Courier New" w:cs="Courier New"/>
            <w:color w:val="008000"/>
            <w:sz w:val="20"/>
            <w:szCs w:val="20"/>
            <w:highlight w:val="white"/>
          </w:rPr>
          <w:t xml:space="preserve"> </w:t>
        </w:r>
      </w:ins>
    </w:p>
    <w:p w14:paraId="7D3706CA" w14:textId="77777777" w:rsidR="003A2FEE" w:rsidRDefault="003A2FEE" w:rsidP="003A2FEE">
      <w:pPr>
        <w:autoSpaceDE w:val="0"/>
        <w:autoSpaceDN w:val="0"/>
        <w:adjustRightInd w:val="0"/>
        <w:spacing w:after="0" w:line="240" w:lineRule="auto"/>
        <w:rPr>
          <w:ins w:id="86" w:author="Michael Bell" w:date="2013-05-06T17:58:00Z"/>
          <w:rFonts w:ascii="Courier New" w:hAnsi="Courier New" w:cs="Courier New"/>
          <w:color w:val="008000"/>
          <w:sz w:val="20"/>
          <w:szCs w:val="20"/>
          <w:highlight w:val="white"/>
        </w:rPr>
      </w:pPr>
      <w:ins w:id="87" w:author="Michael Bell" w:date="2013-05-06T17:58:00Z">
        <w:r>
          <w:rPr>
            <w:rFonts w:ascii="Courier New" w:hAnsi="Courier New" w:cs="Courier New"/>
            <w:color w:val="008000"/>
            <w:sz w:val="20"/>
            <w:szCs w:val="20"/>
            <w:highlight w:val="white"/>
          </w:rPr>
          <w:t xml:space="preserve"> Hornby trainset automation</w:t>
        </w:r>
      </w:ins>
    </w:p>
    <w:p w14:paraId="430C7276" w14:textId="77777777" w:rsidR="003A2FEE" w:rsidRDefault="003A2FEE" w:rsidP="003A2FEE">
      <w:pPr>
        <w:autoSpaceDE w:val="0"/>
        <w:autoSpaceDN w:val="0"/>
        <w:adjustRightInd w:val="0"/>
        <w:spacing w:after="0" w:line="240" w:lineRule="auto"/>
        <w:rPr>
          <w:ins w:id="88" w:author="Michael Bell" w:date="2013-05-06T17:58:00Z"/>
          <w:rFonts w:ascii="Courier New" w:hAnsi="Courier New" w:cs="Courier New"/>
          <w:color w:val="008000"/>
          <w:sz w:val="20"/>
          <w:szCs w:val="20"/>
          <w:highlight w:val="white"/>
        </w:rPr>
      </w:pPr>
      <w:ins w:id="89" w:author="Michael Bell" w:date="2013-05-06T17:58:00Z">
        <w:r>
          <w:rPr>
            <w:rFonts w:ascii="Courier New" w:hAnsi="Courier New" w:cs="Courier New"/>
            <w:color w:val="008000"/>
            <w:sz w:val="20"/>
            <w:szCs w:val="20"/>
            <w:highlight w:val="white"/>
          </w:rPr>
          <w:t xml:space="preserve"> </w:t>
        </w:r>
      </w:ins>
    </w:p>
    <w:p w14:paraId="4F8FF51A" w14:textId="77777777" w:rsidR="003A2FEE" w:rsidRDefault="003A2FEE" w:rsidP="003A2FEE">
      <w:pPr>
        <w:autoSpaceDE w:val="0"/>
        <w:autoSpaceDN w:val="0"/>
        <w:adjustRightInd w:val="0"/>
        <w:spacing w:after="0" w:line="240" w:lineRule="auto"/>
        <w:rPr>
          <w:ins w:id="90" w:author="Michael Bell" w:date="2013-05-06T17:58:00Z"/>
          <w:rFonts w:ascii="Courier New" w:hAnsi="Courier New" w:cs="Courier New"/>
          <w:color w:val="008000"/>
          <w:sz w:val="20"/>
          <w:szCs w:val="20"/>
          <w:highlight w:val="white"/>
        </w:rPr>
      </w:pPr>
      <w:ins w:id="91" w:author="Michael Bell" w:date="2013-05-06T17:58:00Z">
        <w:r>
          <w:rPr>
            <w:rFonts w:ascii="Courier New" w:hAnsi="Courier New" w:cs="Courier New"/>
            <w:color w:val="008000"/>
            <w:sz w:val="20"/>
            <w:szCs w:val="20"/>
            <w:highlight w:val="white"/>
          </w:rPr>
          <w:t xml:space="preserve"> By Michael Bell</w:t>
        </w:r>
      </w:ins>
    </w:p>
    <w:p w14:paraId="60BAD749" w14:textId="77777777" w:rsidR="003A2FEE" w:rsidRDefault="003A2FEE" w:rsidP="003A2FEE">
      <w:pPr>
        <w:autoSpaceDE w:val="0"/>
        <w:autoSpaceDN w:val="0"/>
        <w:adjustRightInd w:val="0"/>
        <w:spacing w:after="0" w:line="240" w:lineRule="auto"/>
        <w:rPr>
          <w:ins w:id="92" w:author="Michael Bell" w:date="2013-05-06T17:58:00Z"/>
          <w:rFonts w:ascii="Courier New" w:hAnsi="Courier New" w:cs="Courier New"/>
          <w:color w:val="008000"/>
          <w:sz w:val="20"/>
          <w:szCs w:val="20"/>
          <w:highlight w:val="white"/>
        </w:rPr>
      </w:pPr>
      <w:ins w:id="93" w:author="Michael Bell" w:date="2013-05-06T17:58:00Z">
        <w:r>
          <w:rPr>
            <w:rFonts w:ascii="Courier New" w:hAnsi="Courier New" w:cs="Courier New"/>
            <w:color w:val="008000"/>
            <w:sz w:val="20"/>
            <w:szCs w:val="20"/>
            <w:highlight w:val="white"/>
          </w:rPr>
          <w:t xml:space="preserve"> </w:t>
        </w:r>
      </w:ins>
    </w:p>
    <w:p w14:paraId="7AE1FA7C" w14:textId="77777777" w:rsidR="003A2FEE" w:rsidRDefault="003A2FEE" w:rsidP="003A2FEE">
      <w:pPr>
        <w:autoSpaceDE w:val="0"/>
        <w:autoSpaceDN w:val="0"/>
        <w:adjustRightInd w:val="0"/>
        <w:spacing w:after="0" w:line="240" w:lineRule="auto"/>
        <w:rPr>
          <w:ins w:id="94" w:author="Michael Bell" w:date="2013-05-06T17:58:00Z"/>
          <w:rFonts w:ascii="Courier New" w:hAnsi="Courier New" w:cs="Courier New"/>
          <w:color w:val="008000"/>
          <w:sz w:val="20"/>
          <w:szCs w:val="20"/>
          <w:highlight w:val="white"/>
        </w:rPr>
      </w:pPr>
      <w:ins w:id="95" w:author="Michael Bell" w:date="2013-05-06T17:58:00Z">
        <w:r>
          <w:rPr>
            <w:rFonts w:ascii="Courier New" w:hAnsi="Courier New" w:cs="Courier New"/>
            <w:color w:val="008000"/>
            <w:sz w:val="20"/>
            <w:szCs w:val="20"/>
            <w:highlight w:val="white"/>
          </w:rPr>
          <w:t xml:space="preserve"> Programing started: 02/02/2013 at 14:08</w:t>
        </w:r>
      </w:ins>
    </w:p>
    <w:p w14:paraId="4A5367A0" w14:textId="77777777" w:rsidR="003A2FEE" w:rsidRDefault="003A2FEE" w:rsidP="003A2FEE">
      <w:pPr>
        <w:autoSpaceDE w:val="0"/>
        <w:autoSpaceDN w:val="0"/>
        <w:adjustRightInd w:val="0"/>
        <w:spacing w:after="0" w:line="240" w:lineRule="auto"/>
        <w:rPr>
          <w:ins w:id="96" w:author="Michael Bell" w:date="2013-05-06T17:58:00Z"/>
          <w:rFonts w:ascii="Courier New" w:hAnsi="Courier New" w:cs="Courier New"/>
          <w:color w:val="008000"/>
          <w:sz w:val="20"/>
          <w:szCs w:val="20"/>
          <w:highlight w:val="white"/>
        </w:rPr>
      </w:pPr>
      <w:ins w:id="97" w:author="Michael Bell" w:date="2013-05-06T17:58:00Z">
        <w:r>
          <w:rPr>
            <w:rFonts w:ascii="Courier New" w:hAnsi="Courier New" w:cs="Courier New"/>
            <w:color w:val="008000"/>
            <w:sz w:val="20"/>
            <w:szCs w:val="20"/>
            <w:highlight w:val="white"/>
          </w:rPr>
          <w:t xml:space="preserve"> </w:t>
        </w:r>
      </w:ins>
    </w:p>
    <w:p w14:paraId="7CBB3346" w14:textId="77777777" w:rsidR="003A2FEE" w:rsidRDefault="003A2FEE" w:rsidP="003A2FEE">
      <w:pPr>
        <w:autoSpaceDE w:val="0"/>
        <w:autoSpaceDN w:val="0"/>
        <w:adjustRightInd w:val="0"/>
        <w:spacing w:after="0" w:line="240" w:lineRule="auto"/>
        <w:rPr>
          <w:ins w:id="98" w:author="Michael Bell" w:date="2013-05-06T17:58:00Z"/>
          <w:rFonts w:ascii="Courier New" w:hAnsi="Courier New" w:cs="Courier New"/>
          <w:color w:val="008000"/>
          <w:sz w:val="20"/>
          <w:szCs w:val="20"/>
          <w:highlight w:val="white"/>
        </w:rPr>
      </w:pPr>
      <w:ins w:id="99" w:author="Michael Bell" w:date="2013-05-06T17:58:00Z">
        <w:r>
          <w:rPr>
            <w:rFonts w:ascii="Courier New" w:hAnsi="Courier New" w:cs="Courier New"/>
            <w:color w:val="008000"/>
            <w:sz w:val="20"/>
            <w:szCs w:val="20"/>
            <w:highlight w:val="white"/>
          </w:rPr>
          <w:t xml:space="preserve"> Programing completed: 06/05/2013 at 17:45</w:t>
        </w:r>
      </w:ins>
    </w:p>
    <w:p w14:paraId="34AAEF94" w14:textId="77777777" w:rsidR="003A2FEE" w:rsidRDefault="003A2FEE" w:rsidP="003A2FEE">
      <w:pPr>
        <w:autoSpaceDE w:val="0"/>
        <w:autoSpaceDN w:val="0"/>
        <w:adjustRightInd w:val="0"/>
        <w:spacing w:after="0" w:line="240" w:lineRule="auto"/>
        <w:rPr>
          <w:ins w:id="100" w:author="Michael Bell" w:date="2013-05-06T17:58:00Z"/>
          <w:rFonts w:ascii="Courier New" w:hAnsi="Courier New" w:cs="Courier New"/>
          <w:color w:val="008000"/>
          <w:sz w:val="20"/>
          <w:szCs w:val="20"/>
          <w:highlight w:val="white"/>
        </w:rPr>
      </w:pPr>
      <w:ins w:id="101" w:author="Michael Bell" w:date="2013-05-06T17:58:00Z">
        <w:r>
          <w:rPr>
            <w:rFonts w:ascii="Courier New" w:hAnsi="Courier New" w:cs="Courier New"/>
            <w:color w:val="008000"/>
            <w:sz w:val="20"/>
            <w:szCs w:val="20"/>
            <w:highlight w:val="white"/>
          </w:rPr>
          <w:t xml:space="preserve"> </w:t>
        </w:r>
      </w:ins>
    </w:p>
    <w:p w14:paraId="1CB5D104" w14:textId="77777777" w:rsidR="003A2FEE" w:rsidRDefault="003A2FEE" w:rsidP="003A2FEE">
      <w:pPr>
        <w:autoSpaceDE w:val="0"/>
        <w:autoSpaceDN w:val="0"/>
        <w:adjustRightInd w:val="0"/>
        <w:spacing w:after="0" w:line="240" w:lineRule="auto"/>
        <w:rPr>
          <w:ins w:id="102" w:author="Michael Bell" w:date="2013-05-06T17:58:00Z"/>
          <w:rFonts w:ascii="Courier New" w:hAnsi="Courier New" w:cs="Courier New"/>
          <w:color w:val="000000"/>
          <w:sz w:val="20"/>
          <w:szCs w:val="20"/>
          <w:highlight w:val="white"/>
        </w:rPr>
      </w:pPr>
      <w:ins w:id="103" w:author="Michael Bell" w:date="2013-05-06T17:58:00Z">
        <w:r>
          <w:rPr>
            <w:rFonts w:ascii="Courier New" w:hAnsi="Courier New" w:cs="Courier New"/>
            <w:color w:val="008000"/>
            <w:sz w:val="20"/>
            <w:szCs w:val="20"/>
            <w:highlight w:val="white"/>
          </w:rPr>
          <w:t xml:space="preserve"> */</w:t>
        </w:r>
      </w:ins>
    </w:p>
    <w:p w14:paraId="06204E8A" w14:textId="77777777" w:rsidR="003A2FEE" w:rsidRDefault="003A2FEE" w:rsidP="003A2FEE">
      <w:pPr>
        <w:autoSpaceDE w:val="0"/>
        <w:autoSpaceDN w:val="0"/>
        <w:adjustRightInd w:val="0"/>
        <w:spacing w:after="0" w:line="240" w:lineRule="auto"/>
        <w:rPr>
          <w:ins w:id="104" w:author="Michael Bell" w:date="2013-05-06T17:58:00Z"/>
          <w:rFonts w:ascii="Courier New" w:hAnsi="Courier New" w:cs="Courier New"/>
          <w:color w:val="000000"/>
          <w:sz w:val="20"/>
          <w:szCs w:val="20"/>
          <w:highlight w:val="white"/>
        </w:rPr>
      </w:pPr>
    </w:p>
    <w:p w14:paraId="2071AD92" w14:textId="77777777" w:rsidR="003A2FEE" w:rsidRDefault="003A2FEE" w:rsidP="003A2FEE">
      <w:pPr>
        <w:autoSpaceDE w:val="0"/>
        <w:autoSpaceDN w:val="0"/>
        <w:adjustRightInd w:val="0"/>
        <w:spacing w:after="0" w:line="240" w:lineRule="auto"/>
        <w:rPr>
          <w:ins w:id="105" w:author="Michael Bell" w:date="2013-05-06T17:58:00Z"/>
          <w:rFonts w:ascii="Courier New" w:hAnsi="Courier New" w:cs="Courier New"/>
          <w:color w:val="008000"/>
          <w:sz w:val="20"/>
          <w:szCs w:val="20"/>
          <w:highlight w:val="white"/>
        </w:rPr>
      </w:pPr>
      <w:ins w:id="106" w:author="Michael Bell" w:date="2013-05-06T17:58:00Z">
        <w:r>
          <w:rPr>
            <w:rFonts w:ascii="Courier New" w:hAnsi="Courier New" w:cs="Courier New"/>
            <w:color w:val="008000"/>
            <w:sz w:val="20"/>
            <w:szCs w:val="20"/>
            <w:highlight w:val="white"/>
          </w:rPr>
          <w:t>//declarations of librarys</w:t>
        </w:r>
      </w:ins>
    </w:p>
    <w:p w14:paraId="441C7EAC" w14:textId="77777777" w:rsidR="003A2FEE" w:rsidRDefault="003A2FEE" w:rsidP="003A2FEE">
      <w:pPr>
        <w:autoSpaceDE w:val="0"/>
        <w:autoSpaceDN w:val="0"/>
        <w:adjustRightInd w:val="0"/>
        <w:spacing w:after="0" w:line="240" w:lineRule="auto"/>
        <w:rPr>
          <w:ins w:id="107" w:author="Michael Bell" w:date="2013-05-06T17:58:00Z"/>
          <w:rFonts w:ascii="Courier New" w:hAnsi="Courier New" w:cs="Courier New"/>
          <w:color w:val="804000"/>
          <w:sz w:val="20"/>
          <w:szCs w:val="20"/>
          <w:highlight w:val="white"/>
        </w:rPr>
      </w:pPr>
      <w:ins w:id="108" w:author="Michael Bell" w:date="2013-05-06T17:58:00Z">
        <w:r>
          <w:rPr>
            <w:rFonts w:ascii="Courier New" w:hAnsi="Courier New" w:cs="Courier New"/>
            <w:color w:val="804000"/>
            <w:sz w:val="20"/>
            <w:szCs w:val="20"/>
            <w:highlight w:val="white"/>
          </w:rPr>
          <w:t>#include &lt;LiquidCrystal.h&gt;</w:t>
        </w:r>
      </w:ins>
    </w:p>
    <w:p w14:paraId="14347503" w14:textId="77777777" w:rsidR="003A2FEE" w:rsidRDefault="003A2FEE" w:rsidP="003A2FEE">
      <w:pPr>
        <w:autoSpaceDE w:val="0"/>
        <w:autoSpaceDN w:val="0"/>
        <w:adjustRightInd w:val="0"/>
        <w:spacing w:after="0" w:line="240" w:lineRule="auto"/>
        <w:rPr>
          <w:ins w:id="109" w:author="Michael Bell" w:date="2013-05-06T17:58:00Z"/>
          <w:rFonts w:ascii="Courier New" w:hAnsi="Courier New" w:cs="Courier New"/>
          <w:color w:val="000000"/>
          <w:sz w:val="20"/>
          <w:szCs w:val="20"/>
          <w:highlight w:val="white"/>
        </w:rPr>
      </w:pPr>
    </w:p>
    <w:p w14:paraId="3B79B67A" w14:textId="77777777" w:rsidR="003A2FEE" w:rsidRDefault="003A2FEE" w:rsidP="003A2FEE">
      <w:pPr>
        <w:autoSpaceDE w:val="0"/>
        <w:autoSpaceDN w:val="0"/>
        <w:adjustRightInd w:val="0"/>
        <w:spacing w:after="0" w:line="240" w:lineRule="auto"/>
        <w:rPr>
          <w:ins w:id="110" w:author="Michael Bell" w:date="2013-05-06T17:58:00Z"/>
          <w:rFonts w:ascii="Courier New" w:hAnsi="Courier New" w:cs="Courier New"/>
          <w:color w:val="008000"/>
          <w:sz w:val="20"/>
          <w:szCs w:val="20"/>
          <w:highlight w:val="white"/>
        </w:rPr>
      </w:pPr>
      <w:ins w:id="111" w:author="Michael Bell" w:date="2013-05-06T17:58:00Z">
        <w:r>
          <w:rPr>
            <w:rFonts w:ascii="Courier New" w:hAnsi="Courier New" w:cs="Courier New"/>
            <w:color w:val="008000"/>
            <w:sz w:val="20"/>
            <w:szCs w:val="20"/>
            <w:highlight w:val="white"/>
          </w:rPr>
          <w:t>//initialise librarys</w:t>
        </w:r>
      </w:ins>
    </w:p>
    <w:p w14:paraId="475A3D9D" w14:textId="77777777" w:rsidR="003A2FEE" w:rsidRDefault="003A2FEE" w:rsidP="003A2FEE">
      <w:pPr>
        <w:autoSpaceDE w:val="0"/>
        <w:autoSpaceDN w:val="0"/>
        <w:adjustRightInd w:val="0"/>
        <w:spacing w:after="0" w:line="240" w:lineRule="auto"/>
        <w:rPr>
          <w:ins w:id="112" w:author="Michael Bell" w:date="2013-05-06T17:58:00Z"/>
          <w:rFonts w:ascii="Courier New" w:hAnsi="Courier New" w:cs="Courier New"/>
          <w:color w:val="000000"/>
          <w:sz w:val="20"/>
          <w:szCs w:val="20"/>
          <w:highlight w:val="white"/>
        </w:rPr>
      </w:pPr>
      <w:ins w:id="113" w:author="Michael Bell" w:date="2013-05-06T17:58:00Z">
        <w:r>
          <w:rPr>
            <w:rFonts w:ascii="Courier New" w:hAnsi="Courier New" w:cs="Courier New"/>
            <w:color w:val="000000"/>
            <w:sz w:val="20"/>
            <w:szCs w:val="20"/>
            <w:highlight w:val="white"/>
          </w:rPr>
          <w:t>LiquidCrystal lcd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6BFA7AF6" w14:textId="77777777" w:rsidR="003A2FEE" w:rsidRDefault="003A2FEE" w:rsidP="003A2FEE">
      <w:pPr>
        <w:autoSpaceDE w:val="0"/>
        <w:autoSpaceDN w:val="0"/>
        <w:adjustRightInd w:val="0"/>
        <w:spacing w:after="0" w:line="240" w:lineRule="auto"/>
        <w:rPr>
          <w:ins w:id="114" w:author="Michael Bell" w:date="2013-05-06T17:58:00Z"/>
          <w:rFonts w:ascii="Courier New" w:hAnsi="Courier New" w:cs="Courier New"/>
          <w:color w:val="000000"/>
          <w:sz w:val="20"/>
          <w:szCs w:val="20"/>
          <w:highlight w:val="white"/>
        </w:rPr>
      </w:pPr>
    </w:p>
    <w:p w14:paraId="034C21C9" w14:textId="77777777" w:rsidR="003A2FEE" w:rsidRDefault="003A2FEE" w:rsidP="003A2FEE">
      <w:pPr>
        <w:autoSpaceDE w:val="0"/>
        <w:autoSpaceDN w:val="0"/>
        <w:adjustRightInd w:val="0"/>
        <w:spacing w:after="0" w:line="240" w:lineRule="auto"/>
        <w:rPr>
          <w:ins w:id="115" w:author="Michael Bell" w:date="2013-05-06T17:58:00Z"/>
          <w:rFonts w:ascii="Courier New" w:hAnsi="Courier New" w:cs="Courier New"/>
          <w:color w:val="008000"/>
          <w:sz w:val="20"/>
          <w:szCs w:val="20"/>
          <w:highlight w:val="white"/>
        </w:rPr>
      </w:pPr>
      <w:ins w:id="116" w:author="Michael Bell" w:date="2013-05-06T17:58:00Z">
        <w:r>
          <w:rPr>
            <w:rFonts w:ascii="Courier New" w:hAnsi="Courier New" w:cs="Courier New"/>
            <w:color w:val="008000"/>
            <w:sz w:val="20"/>
            <w:szCs w:val="20"/>
            <w:highlight w:val="white"/>
          </w:rPr>
          <w:t>//declare global variables</w:t>
        </w:r>
      </w:ins>
    </w:p>
    <w:p w14:paraId="1AB8DD96" w14:textId="77777777" w:rsidR="003A2FEE" w:rsidRDefault="003A2FEE" w:rsidP="003A2FEE">
      <w:pPr>
        <w:autoSpaceDE w:val="0"/>
        <w:autoSpaceDN w:val="0"/>
        <w:adjustRightInd w:val="0"/>
        <w:spacing w:after="0" w:line="240" w:lineRule="auto"/>
        <w:rPr>
          <w:ins w:id="117" w:author="Michael Bell" w:date="2013-05-06T17:58:00Z"/>
          <w:rFonts w:ascii="Courier New" w:hAnsi="Courier New" w:cs="Courier New"/>
          <w:color w:val="000000"/>
          <w:sz w:val="20"/>
          <w:szCs w:val="20"/>
          <w:highlight w:val="white"/>
        </w:rPr>
      </w:pPr>
    </w:p>
    <w:p w14:paraId="4119747F" w14:textId="77777777" w:rsidR="003A2FEE" w:rsidRDefault="003A2FEE" w:rsidP="003A2FEE">
      <w:pPr>
        <w:autoSpaceDE w:val="0"/>
        <w:autoSpaceDN w:val="0"/>
        <w:adjustRightInd w:val="0"/>
        <w:spacing w:after="0" w:line="240" w:lineRule="auto"/>
        <w:rPr>
          <w:ins w:id="118" w:author="Michael Bell" w:date="2013-05-06T17:58:00Z"/>
          <w:rFonts w:ascii="Courier New" w:hAnsi="Courier New" w:cs="Courier New"/>
          <w:color w:val="008000"/>
          <w:sz w:val="20"/>
          <w:szCs w:val="20"/>
          <w:highlight w:val="white"/>
        </w:rPr>
      </w:pPr>
      <w:ins w:id="119" w:author="Michael Bell" w:date="2013-05-06T17:58:00Z">
        <w:r>
          <w:rPr>
            <w:rFonts w:ascii="Courier New" w:hAnsi="Courier New" w:cs="Courier New"/>
            <w:color w:val="008000"/>
            <w:sz w:val="20"/>
            <w:szCs w:val="20"/>
            <w:highlight w:val="white"/>
          </w:rPr>
          <w:t>//train control variables</w:t>
        </w:r>
      </w:ins>
    </w:p>
    <w:p w14:paraId="0897150A" w14:textId="77777777" w:rsidR="003A2FEE" w:rsidRDefault="003A2FEE" w:rsidP="003A2FEE">
      <w:pPr>
        <w:autoSpaceDE w:val="0"/>
        <w:autoSpaceDN w:val="0"/>
        <w:adjustRightInd w:val="0"/>
        <w:spacing w:after="0" w:line="240" w:lineRule="auto"/>
        <w:rPr>
          <w:ins w:id="120" w:author="Michael Bell" w:date="2013-05-06T17:58:00Z"/>
          <w:rFonts w:ascii="Courier New" w:hAnsi="Courier New" w:cs="Courier New"/>
          <w:color w:val="008000"/>
          <w:sz w:val="20"/>
          <w:szCs w:val="20"/>
          <w:highlight w:val="white"/>
        </w:rPr>
      </w:pPr>
      <w:ins w:id="121" w:author="Michael Bell" w:date="2013-05-06T17:58:00Z">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ins>
    </w:p>
    <w:p w14:paraId="270EDF80" w14:textId="77777777" w:rsidR="003A2FEE" w:rsidRDefault="003A2FEE" w:rsidP="003A2FEE">
      <w:pPr>
        <w:autoSpaceDE w:val="0"/>
        <w:autoSpaceDN w:val="0"/>
        <w:adjustRightInd w:val="0"/>
        <w:spacing w:after="0" w:line="240" w:lineRule="auto"/>
        <w:rPr>
          <w:ins w:id="122" w:author="Michael Bell" w:date="2013-05-06T17:58:00Z"/>
          <w:rFonts w:ascii="Courier New" w:hAnsi="Courier New" w:cs="Courier New"/>
          <w:color w:val="008000"/>
          <w:sz w:val="20"/>
          <w:szCs w:val="20"/>
          <w:highlight w:val="white"/>
        </w:rPr>
      </w:pPr>
      <w:ins w:id="123" w:author="Michael Bell" w:date="2013-05-06T17:58:00Z">
        <w:r>
          <w:rPr>
            <w:rFonts w:ascii="Courier New" w:hAnsi="Courier New" w:cs="Courier New"/>
            <w:color w:val="000000"/>
            <w:sz w:val="20"/>
            <w:szCs w:val="20"/>
            <w:highlight w:val="white"/>
          </w:rPr>
          <w:t>boolean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ins>
    </w:p>
    <w:p w14:paraId="00A0F431" w14:textId="77777777" w:rsidR="003A2FEE" w:rsidRDefault="003A2FEE" w:rsidP="003A2FEE">
      <w:pPr>
        <w:autoSpaceDE w:val="0"/>
        <w:autoSpaceDN w:val="0"/>
        <w:adjustRightInd w:val="0"/>
        <w:spacing w:after="0" w:line="240" w:lineRule="auto"/>
        <w:rPr>
          <w:ins w:id="124" w:author="Michael Bell" w:date="2013-05-06T17:58:00Z"/>
          <w:rFonts w:ascii="Courier New" w:hAnsi="Courier New" w:cs="Courier New"/>
          <w:color w:val="000000"/>
          <w:sz w:val="20"/>
          <w:szCs w:val="20"/>
          <w:highlight w:val="white"/>
        </w:rPr>
      </w:pPr>
    </w:p>
    <w:p w14:paraId="39C4A23D" w14:textId="77777777" w:rsidR="003A2FEE" w:rsidRDefault="003A2FEE" w:rsidP="003A2FEE">
      <w:pPr>
        <w:autoSpaceDE w:val="0"/>
        <w:autoSpaceDN w:val="0"/>
        <w:adjustRightInd w:val="0"/>
        <w:spacing w:after="0" w:line="240" w:lineRule="auto"/>
        <w:rPr>
          <w:ins w:id="125" w:author="Michael Bell" w:date="2013-05-06T17:58:00Z"/>
          <w:rFonts w:ascii="Courier New" w:hAnsi="Courier New" w:cs="Courier New"/>
          <w:color w:val="008000"/>
          <w:sz w:val="20"/>
          <w:szCs w:val="20"/>
          <w:highlight w:val="white"/>
        </w:rPr>
      </w:pPr>
      <w:ins w:id="126" w:author="Michael Bell" w:date="2013-05-06T17:58:00Z">
        <w:r>
          <w:rPr>
            <w:rFonts w:ascii="Courier New" w:hAnsi="Courier New" w:cs="Courier New"/>
            <w:color w:val="008000"/>
            <w:sz w:val="20"/>
            <w:szCs w:val="20"/>
            <w:highlight w:val="white"/>
          </w:rPr>
          <w:t>//track control variables</w:t>
        </w:r>
      </w:ins>
    </w:p>
    <w:p w14:paraId="4790DEF8" w14:textId="77777777" w:rsidR="003A2FEE" w:rsidRDefault="003A2FEE" w:rsidP="003A2FEE">
      <w:pPr>
        <w:autoSpaceDE w:val="0"/>
        <w:autoSpaceDN w:val="0"/>
        <w:adjustRightInd w:val="0"/>
        <w:spacing w:after="0" w:line="240" w:lineRule="auto"/>
        <w:rPr>
          <w:ins w:id="127" w:author="Michael Bell" w:date="2013-05-06T17:58:00Z"/>
          <w:rFonts w:ascii="Courier New" w:hAnsi="Courier New" w:cs="Courier New"/>
          <w:color w:val="008000"/>
          <w:sz w:val="20"/>
          <w:szCs w:val="20"/>
          <w:highlight w:val="white"/>
        </w:rPr>
      </w:pPr>
      <w:ins w:id="128" w:author="Michael Bell" w:date="2013-05-06T17:58:00Z">
        <w:r>
          <w:rPr>
            <w:rFonts w:ascii="Courier New" w:hAnsi="Courier New" w:cs="Courier New"/>
            <w:color w:val="008000"/>
            <w:sz w:val="20"/>
            <w:szCs w:val="20"/>
            <w:highlight w:val="white"/>
          </w:rPr>
          <w:t>//boolean pointState[10]; //this says the curent state of the points with FALSE for converge and TRUE for diverge</w:t>
        </w:r>
      </w:ins>
    </w:p>
    <w:p w14:paraId="1BC6A91C" w14:textId="77777777" w:rsidR="003A2FEE" w:rsidRDefault="003A2FEE" w:rsidP="003A2FEE">
      <w:pPr>
        <w:autoSpaceDE w:val="0"/>
        <w:autoSpaceDN w:val="0"/>
        <w:adjustRightInd w:val="0"/>
        <w:spacing w:after="0" w:line="240" w:lineRule="auto"/>
        <w:rPr>
          <w:ins w:id="129" w:author="Michael Bell" w:date="2013-05-06T17:58:00Z"/>
          <w:rFonts w:ascii="Courier New" w:hAnsi="Courier New" w:cs="Courier New"/>
          <w:color w:val="008000"/>
          <w:sz w:val="20"/>
          <w:szCs w:val="20"/>
          <w:highlight w:val="white"/>
        </w:rPr>
      </w:pPr>
      <w:ins w:id="130" w:author="Michael Bell" w:date="2013-05-06T17:58:00Z">
        <w:r>
          <w:rPr>
            <w:rFonts w:ascii="Courier New" w:hAnsi="Courier New" w:cs="Courier New"/>
            <w:color w:val="008000"/>
            <w:sz w:val="20"/>
            <w:szCs w:val="20"/>
            <w:highlight w:val="white"/>
          </w:rPr>
          <w:t>//boolean pointSwitch[10]; //this holds the desired state of the points with FALSE for converge and TRUE for diverge</w:t>
        </w:r>
      </w:ins>
    </w:p>
    <w:p w14:paraId="2F5268EC" w14:textId="77777777" w:rsidR="003A2FEE" w:rsidRDefault="003A2FEE" w:rsidP="003A2FEE">
      <w:pPr>
        <w:autoSpaceDE w:val="0"/>
        <w:autoSpaceDN w:val="0"/>
        <w:adjustRightInd w:val="0"/>
        <w:spacing w:after="0" w:line="240" w:lineRule="auto"/>
        <w:rPr>
          <w:ins w:id="131" w:author="Michael Bell" w:date="2013-05-06T17:58:00Z"/>
          <w:rFonts w:ascii="Courier New" w:hAnsi="Courier New" w:cs="Courier New"/>
          <w:color w:val="000000"/>
          <w:sz w:val="20"/>
          <w:szCs w:val="20"/>
          <w:highlight w:val="white"/>
        </w:rPr>
      </w:pPr>
    </w:p>
    <w:p w14:paraId="078FDFBC" w14:textId="77777777" w:rsidR="003A2FEE" w:rsidRDefault="003A2FEE" w:rsidP="003A2FEE">
      <w:pPr>
        <w:autoSpaceDE w:val="0"/>
        <w:autoSpaceDN w:val="0"/>
        <w:adjustRightInd w:val="0"/>
        <w:spacing w:after="0" w:line="240" w:lineRule="auto"/>
        <w:rPr>
          <w:ins w:id="132" w:author="Michael Bell" w:date="2013-05-06T17:58:00Z"/>
          <w:rFonts w:ascii="Courier New" w:hAnsi="Courier New" w:cs="Courier New"/>
          <w:color w:val="008000"/>
          <w:sz w:val="20"/>
          <w:szCs w:val="20"/>
          <w:highlight w:val="white"/>
        </w:rPr>
      </w:pPr>
      <w:ins w:id="133" w:author="Michael Bell" w:date="2013-05-06T17:58:00Z">
        <w:r>
          <w:rPr>
            <w:rFonts w:ascii="Courier New" w:hAnsi="Courier New" w:cs="Courier New"/>
            <w:color w:val="008000"/>
            <w:sz w:val="20"/>
            <w:szCs w:val="20"/>
            <w:highlight w:val="white"/>
          </w:rPr>
          <w:t>//pin number constants</w:t>
        </w:r>
      </w:ins>
    </w:p>
    <w:p w14:paraId="3586D30A" w14:textId="77777777" w:rsidR="003A2FEE" w:rsidRDefault="003A2FEE" w:rsidP="003A2FEE">
      <w:pPr>
        <w:autoSpaceDE w:val="0"/>
        <w:autoSpaceDN w:val="0"/>
        <w:adjustRightInd w:val="0"/>
        <w:spacing w:after="0" w:line="240" w:lineRule="auto"/>
        <w:rPr>
          <w:ins w:id="134" w:author="Michael Bell" w:date="2013-05-06T17:58:00Z"/>
          <w:rFonts w:ascii="Courier New" w:hAnsi="Courier New" w:cs="Courier New"/>
          <w:color w:val="008000"/>
          <w:sz w:val="20"/>
          <w:szCs w:val="20"/>
          <w:highlight w:val="white"/>
        </w:rPr>
      </w:pPr>
      <w:ins w:id="135" w:author="Michael Bell" w:date="2013-05-06T17:58:00Z">
        <w:r>
          <w:rPr>
            <w:rFonts w:ascii="Courier New" w:hAnsi="Courier New" w:cs="Courier New"/>
            <w:color w:val="804000"/>
            <w:sz w:val="20"/>
            <w:szCs w:val="20"/>
            <w:highlight w:val="white"/>
          </w:rPr>
          <w:t xml:space="preserve">#define pinPD 3 </w:t>
        </w:r>
        <w:r>
          <w:rPr>
            <w:rFonts w:ascii="Courier New" w:hAnsi="Courier New" w:cs="Courier New"/>
            <w:color w:val="008000"/>
            <w:sz w:val="20"/>
            <w:szCs w:val="20"/>
            <w:highlight w:val="white"/>
          </w:rPr>
          <w:t>//the pin number for the Potential Diference output</w:t>
        </w:r>
      </w:ins>
    </w:p>
    <w:p w14:paraId="105AF2C3" w14:textId="77777777" w:rsidR="003A2FEE" w:rsidRDefault="003A2FEE" w:rsidP="003A2FEE">
      <w:pPr>
        <w:autoSpaceDE w:val="0"/>
        <w:autoSpaceDN w:val="0"/>
        <w:adjustRightInd w:val="0"/>
        <w:spacing w:after="0" w:line="240" w:lineRule="auto"/>
        <w:rPr>
          <w:ins w:id="136" w:author="Michael Bell" w:date="2013-05-06T17:58:00Z"/>
          <w:rFonts w:ascii="Courier New" w:hAnsi="Courier New" w:cs="Courier New"/>
          <w:color w:val="008000"/>
          <w:sz w:val="20"/>
          <w:szCs w:val="20"/>
          <w:highlight w:val="white"/>
        </w:rPr>
      </w:pPr>
      <w:ins w:id="137" w:author="Michael Bell" w:date="2013-05-06T17:58:00Z">
        <w:r>
          <w:rPr>
            <w:rFonts w:ascii="Courier New" w:hAnsi="Courier New" w:cs="Courier New"/>
            <w:color w:val="804000"/>
            <w:sz w:val="20"/>
            <w:szCs w:val="20"/>
            <w:highlight w:val="white"/>
          </w:rPr>
          <w:t xml:space="preserve">#define pinDIR 12 </w:t>
        </w:r>
        <w:r>
          <w:rPr>
            <w:rFonts w:ascii="Courier New" w:hAnsi="Courier New" w:cs="Courier New"/>
            <w:color w:val="008000"/>
            <w:sz w:val="20"/>
            <w:szCs w:val="20"/>
            <w:highlight w:val="white"/>
          </w:rPr>
          <w:t>//the pin number of the direction pin</w:t>
        </w:r>
      </w:ins>
    </w:p>
    <w:p w14:paraId="0C1FEB4D" w14:textId="77777777" w:rsidR="003A2FEE" w:rsidRDefault="003A2FEE" w:rsidP="003A2FEE">
      <w:pPr>
        <w:autoSpaceDE w:val="0"/>
        <w:autoSpaceDN w:val="0"/>
        <w:adjustRightInd w:val="0"/>
        <w:spacing w:after="0" w:line="240" w:lineRule="auto"/>
        <w:rPr>
          <w:ins w:id="138" w:author="Michael Bell" w:date="2013-05-06T17:58:00Z"/>
          <w:rFonts w:ascii="Courier New" w:hAnsi="Courier New" w:cs="Courier New"/>
          <w:color w:val="008000"/>
          <w:sz w:val="20"/>
          <w:szCs w:val="20"/>
          <w:highlight w:val="white"/>
        </w:rPr>
      </w:pPr>
      <w:ins w:id="139" w:author="Michael Bell" w:date="2013-05-06T17:58:00Z">
        <w:r>
          <w:rPr>
            <w:rFonts w:ascii="Courier New" w:hAnsi="Courier New" w:cs="Courier New"/>
            <w:color w:val="804000"/>
            <w:sz w:val="20"/>
            <w:szCs w:val="20"/>
            <w:highlight w:val="white"/>
          </w:rPr>
          <w:t xml:space="preserve">#define pinButtons A0 </w:t>
        </w:r>
        <w:r>
          <w:rPr>
            <w:rFonts w:ascii="Courier New" w:hAnsi="Courier New" w:cs="Courier New"/>
            <w:color w:val="008000"/>
            <w:sz w:val="20"/>
            <w:szCs w:val="20"/>
            <w:highlight w:val="white"/>
          </w:rPr>
          <w:t>//the button input pin</w:t>
        </w:r>
      </w:ins>
    </w:p>
    <w:p w14:paraId="3F928EE3" w14:textId="77777777" w:rsidR="003A2FEE" w:rsidRDefault="003A2FEE" w:rsidP="003A2FEE">
      <w:pPr>
        <w:autoSpaceDE w:val="0"/>
        <w:autoSpaceDN w:val="0"/>
        <w:adjustRightInd w:val="0"/>
        <w:spacing w:after="0" w:line="240" w:lineRule="auto"/>
        <w:rPr>
          <w:ins w:id="140" w:author="Michael Bell" w:date="2013-05-06T17:58:00Z"/>
          <w:rFonts w:ascii="Courier New" w:hAnsi="Courier New" w:cs="Courier New"/>
          <w:color w:val="008000"/>
          <w:sz w:val="20"/>
          <w:szCs w:val="20"/>
          <w:highlight w:val="white"/>
        </w:rPr>
      </w:pPr>
      <w:ins w:id="141" w:author="Michael Bell" w:date="2013-05-06T17:58:00Z">
        <w:r>
          <w:rPr>
            <w:rFonts w:ascii="Courier New" w:hAnsi="Courier New" w:cs="Courier New"/>
            <w:color w:val="804000"/>
            <w:sz w:val="20"/>
            <w:szCs w:val="20"/>
            <w:highlight w:val="white"/>
          </w:rPr>
          <w:t xml:space="preserve">#define pinLowSensors A1 </w:t>
        </w:r>
        <w:r>
          <w:rPr>
            <w:rFonts w:ascii="Courier New" w:hAnsi="Courier New" w:cs="Courier New"/>
            <w:color w:val="008000"/>
            <w:sz w:val="20"/>
            <w:szCs w:val="20"/>
            <w:highlight w:val="white"/>
          </w:rPr>
          <w:t>//the first 5 sensors</w:t>
        </w:r>
      </w:ins>
    </w:p>
    <w:p w14:paraId="748070DB" w14:textId="77777777" w:rsidR="003A2FEE" w:rsidRDefault="003A2FEE" w:rsidP="003A2FEE">
      <w:pPr>
        <w:autoSpaceDE w:val="0"/>
        <w:autoSpaceDN w:val="0"/>
        <w:adjustRightInd w:val="0"/>
        <w:spacing w:after="0" w:line="240" w:lineRule="auto"/>
        <w:rPr>
          <w:ins w:id="142" w:author="Michael Bell" w:date="2013-05-06T17:58:00Z"/>
          <w:rFonts w:ascii="Courier New" w:hAnsi="Courier New" w:cs="Courier New"/>
          <w:color w:val="008000"/>
          <w:sz w:val="20"/>
          <w:szCs w:val="20"/>
          <w:highlight w:val="white"/>
        </w:rPr>
      </w:pPr>
      <w:ins w:id="143" w:author="Michael Bell" w:date="2013-05-06T17:58:00Z">
        <w:r>
          <w:rPr>
            <w:rFonts w:ascii="Courier New" w:hAnsi="Courier New" w:cs="Courier New"/>
            <w:color w:val="804000"/>
            <w:sz w:val="20"/>
            <w:szCs w:val="20"/>
            <w:highlight w:val="white"/>
          </w:rPr>
          <w:t xml:space="preserve">#define pinHighSensors A2 </w:t>
        </w:r>
        <w:r>
          <w:rPr>
            <w:rFonts w:ascii="Courier New" w:hAnsi="Courier New" w:cs="Courier New"/>
            <w:color w:val="008000"/>
            <w:sz w:val="20"/>
            <w:szCs w:val="20"/>
            <w:highlight w:val="white"/>
          </w:rPr>
          <w:t>//the last 5 sensors</w:t>
        </w:r>
      </w:ins>
    </w:p>
    <w:p w14:paraId="7E766BF4" w14:textId="77777777" w:rsidR="003A2FEE" w:rsidRDefault="003A2FEE" w:rsidP="003A2FEE">
      <w:pPr>
        <w:autoSpaceDE w:val="0"/>
        <w:autoSpaceDN w:val="0"/>
        <w:adjustRightInd w:val="0"/>
        <w:spacing w:after="0" w:line="240" w:lineRule="auto"/>
        <w:rPr>
          <w:ins w:id="144" w:author="Michael Bell" w:date="2013-05-06T17:58:00Z"/>
          <w:rFonts w:ascii="Courier New" w:hAnsi="Courier New" w:cs="Courier New"/>
          <w:color w:val="000000"/>
          <w:sz w:val="20"/>
          <w:szCs w:val="20"/>
          <w:highlight w:val="white"/>
        </w:rPr>
      </w:pPr>
    </w:p>
    <w:p w14:paraId="20186D26" w14:textId="77777777" w:rsidR="003A2FEE" w:rsidRDefault="003A2FEE" w:rsidP="003A2FEE">
      <w:pPr>
        <w:autoSpaceDE w:val="0"/>
        <w:autoSpaceDN w:val="0"/>
        <w:adjustRightInd w:val="0"/>
        <w:spacing w:after="0" w:line="240" w:lineRule="auto"/>
        <w:rPr>
          <w:ins w:id="145" w:author="Michael Bell" w:date="2013-05-06T17:58:00Z"/>
          <w:rFonts w:ascii="Courier New" w:hAnsi="Courier New" w:cs="Courier New"/>
          <w:color w:val="008000"/>
          <w:sz w:val="20"/>
          <w:szCs w:val="20"/>
          <w:highlight w:val="white"/>
        </w:rPr>
      </w:pPr>
      <w:ins w:id="146" w:author="Michael Bell" w:date="2013-05-06T17:58:00Z">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ins>
    </w:p>
    <w:p w14:paraId="642007DF" w14:textId="77777777" w:rsidR="003A2FEE" w:rsidRDefault="003A2FEE" w:rsidP="003A2FEE">
      <w:pPr>
        <w:autoSpaceDE w:val="0"/>
        <w:autoSpaceDN w:val="0"/>
        <w:adjustRightInd w:val="0"/>
        <w:spacing w:after="0" w:line="240" w:lineRule="auto"/>
        <w:rPr>
          <w:ins w:id="147" w:author="Michael Bell" w:date="2013-05-06T17:58:00Z"/>
          <w:rFonts w:ascii="Courier New" w:hAnsi="Courier New" w:cs="Courier New"/>
          <w:color w:val="804000"/>
          <w:sz w:val="20"/>
          <w:szCs w:val="20"/>
          <w:highlight w:val="white"/>
        </w:rPr>
      </w:pPr>
      <w:ins w:id="148" w:author="Michael Bell" w:date="2013-05-06T17:58:00Z">
        <w:r>
          <w:rPr>
            <w:rFonts w:ascii="Courier New" w:hAnsi="Courier New" w:cs="Courier New"/>
            <w:color w:val="804000"/>
            <w:sz w:val="20"/>
            <w:szCs w:val="20"/>
            <w:highlight w:val="white"/>
          </w:rPr>
          <w:t>#define point2 1</w:t>
        </w:r>
      </w:ins>
    </w:p>
    <w:p w14:paraId="3BDAD146" w14:textId="77777777" w:rsidR="003A2FEE" w:rsidRDefault="003A2FEE" w:rsidP="003A2FEE">
      <w:pPr>
        <w:autoSpaceDE w:val="0"/>
        <w:autoSpaceDN w:val="0"/>
        <w:adjustRightInd w:val="0"/>
        <w:spacing w:after="0" w:line="240" w:lineRule="auto"/>
        <w:rPr>
          <w:ins w:id="149" w:author="Michael Bell" w:date="2013-05-06T17:58:00Z"/>
          <w:rFonts w:ascii="Courier New" w:hAnsi="Courier New" w:cs="Courier New"/>
          <w:color w:val="804000"/>
          <w:sz w:val="20"/>
          <w:szCs w:val="20"/>
          <w:highlight w:val="white"/>
        </w:rPr>
      </w:pPr>
      <w:ins w:id="150" w:author="Michael Bell" w:date="2013-05-06T17:58:00Z">
        <w:r>
          <w:rPr>
            <w:rFonts w:ascii="Courier New" w:hAnsi="Courier New" w:cs="Courier New"/>
            <w:color w:val="804000"/>
            <w:sz w:val="20"/>
            <w:szCs w:val="20"/>
            <w:highlight w:val="white"/>
          </w:rPr>
          <w:t>#define backlightPin 2</w:t>
        </w:r>
      </w:ins>
    </w:p>
    <w:p w14:paraId="549B4D69" w14:textId="77777777" w:rsidR="003A2FEE" w:rsidRDefault="003A2FEE" w:rsidP="003A2FEE">
      <w:pPr>
        <w:autoSpaceDE w:val="0"/>
        <w:autoSpaceDN w:val="0"/>
        <w:adjustRightInd w:val="0"/>
        <w:spacing w:after="0" w:line="240" w:lineRule="auto"/>
        <w:rPr>
          <w:ins w:id="151" w:author="Michael Bell" w:date="2013-05-06T17:58:00Z"/>
          <w:rFonts w:ascii="Courier New" w:hAnsi="Courier New" w:cs="Courier New"/>
          <w:color w:val="000000"/>
          <w:sz w:val="20"/>
          <w:szCs w:val="20"/>
          <w:highlight w:val="white"/>
        </w:rPr>
      </w:pPr>
    </w:p>
    <w:p w14:paraId="64F58CF5" w14:textId="77777777" w:rsidR="003A2FEE" w:rsidRDefault="003A2FEE" w:rsidP="003A2FEE">
      <w:pPr>
        <w:autoSpaceDE w:val="0"/>
        <w:autoSpaceDN w:val="0"/>
        <w:adjustRightInd w:val="0"/>
        <w:spacing w:after="0" w:line="240" w:lineRule="auto"/>
        <w:rPr>
          <w:ins w:id="152" w:author="Michael Bell" w:date="2013-05-06T17:58:00Z"/>
          <w:rFonts w:ascii="Courier New" w:hAnsi="Courier New" w:cs="Courier New"/>
          <w:color w:val="000000"/>
          <w:sz w:val="20"/>
          <w:szCs w:val="20"/>
          <w:highlight w:val="white"/>
        </w:rPr>
      </w:pPr>
      <w:ins w:id="153"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backlight</w:t>
        </w:r>
        <w:r>
          <w:rPr>
            <w:rFonts w:ascii="Courier New" w:hAnsi="Courier New" w:cs="Courier New"/>
            <w:b/>
            <w:bCs/>
            <w:color w:val="000080"/>
            <w:sz w:val="20"/>
            <w:szCs w:val="20"/>
            <w:highlight w:val="white"/>
          </w:rPr>
          <w:t>;</w:t>
        </w:r>
      </w:ins>
    </w:p>
    <w:p w14:paraId="3B2D8EB6" w14:textId="77777777" w:rsidR="003A2FEE" w:rsidRDefault="003A2FEE" w:rsidP="003A2FEE">
      <w:pPr>
        <w:autoSpaceDE w:val="0"/>
        <w:autoSpaceDN w:val="0"/>
        <w:adjustRightInd w:val="0"/>
        <w:spacing w:after="0" w:line="240" w:lineRule="auto"/>
        <w:rPr>
          <w:ins w:id="154" w:author="Michael Bell" w:date="2013-05-06T17:58:00Z"/>
          <w:rFonts w:ascii="Courier New" w:hAnsi="Courier New" w:cs="Courier New"/>
          <w:color w:val="000000"/>
          <w:sz w:val="20"/>
          <w:szCs w:val="20"/>
          <w:highlight w:val="white"/>
        </w:rPr>
      </w:pPr>
    </w:p>
    <w:p w14:paraId="5DC8B1AF" w14:textId="77777777" w:rsidR="003A2FEE" w:rsidRDefault="003A2FEE" w:rsidP="003A2FEE">
      <w:pPr>
        <w:autoSpaceDE w:val="0"/>
        <w:autoSpaceDN w:val="0"/>
        <w:adjustRightInd w:val="0"/>
        <w:spacing w:after="0" w:line="240" w:lineRule="auto"/>
        <w:rPr>
          <w:ins w:id="155" w:author="Michael Bell" w:date="2013-05-06T17:58:00Z"/>
          <w:rFonts w:ascii="Courier New" w:hAnsi="Courier New" w:cs="Courier New"/>
          <w:color w:val="000000"/>
          <w:sz w:val="20"/>
          <w:szCs w:val="20"/>
          <w:highlight w:val="white"/>
        </w:rPr>
      </w:pPr>
    </w:p>
    <w:p w14:paraId="7755710B" w14:textId="77777777" w:rsidR="003A2FEE" w:rsidRDefault="003A2FEE" w:rsidP="003A2FEE">
      <w:pPr>
        <w:autoSpaceDE w:val="0"/>
        <w:autoSpaceDN w:val="0"/>
        <w:adjustRightInd w:val="0"/>
        <w:spacing w:after="0" w:line="240" w:lineRule="auto"/>
        <w:rPr>
          <w:ins w:id="156" w:author="Michael Bell" w:date="2013-05-06T17:58:00Z"/>
          <w:rFonts w:ascii="Courier New" w:hAnsi="Courier New" w:cs="Courier New"/>
          <w:color w:val="008000"/>
          <w:sz w:val="20"/>
          <w:szCs w:val="20"/>
          <w:highlight w:val="white"/>
        </w:rPr>
      </w:pPr>
      <w:ins w:id="157" w:author="Michael Bell" w:date="2013-05-06T17:58:00Z">
        <w:r>
          <w:rPr>
            <w:rFonts w:ascii="Courier New" w:hAnsi="Courier New" w:cs="Courier New"/>
            <w:color w:val="008000"/>
            <w:sz w:val="20"/>
            <w:szCs w:val="20"/>
            <w:highlight w:val="white"/>
          </w:rPr>
          <w:t>//          #define pointPower 11</w:t>
        </w:r>
      </w:ins>
    </w:p>
    <w:p w14:paraId="23DEB779" w14:textId="77777777" w:rsidR="003A2FEE" w:rsidRDefault="003A2FEE" w:rsidP="003A2FEE">
      <w:pPr>
        <w:autoSpaceDE w:val="0"/>
        <w:autoSpaceDN w:val="0"/>
        <w:adjustRightInd w:val="0"/>
        <w:spacing w:after="0" w:line="240" w:lineRule="auto"/>
        <w:rPr>
          <w:ins w:id="158" w:author="Michael Bell" w:date="2013-05-06T17:58:00Z"/>
          <w:rFonts w:ascii="Courier New" w:hAnsi="Courier New" w:cs="Courier New"/>
          <w:color w:val="804000"/>
          <w:sz w:val="20"/>
          <w:szCs w:val="20"/>
          <w:highlight w:val="white"/>
        </w:rPr>
      </w:pPr>
      <w:ins w:id="159" w:author="Michael Bell" w:date="2013-05-06T17:58:00Z">
        <w:r>
          <w:rPr>
            <w:rFonts w:ascii="Courier New" w:hAnsi="Courier New" w:cs="Courier New"/>
            <w:color w:val="804000"/>
            <w:sz w:val="20"/>
            <w:szCs w:val="20"/>
            <w:highlight w:val="white"/>
          </w:rPr>
          <w:t>#define pointDir 11</w:t>
        </w:r>
      </w:ins>
    </w:p>
    <w:p w14:paraId="323155D4" w14:textId="77777777" w:rsidR="003A2FEE" w:rsidRDefault="003A2FEE" w:rsidP="003A2FEE">
      <w:pPr>
        <w:autoSpaceDE w:val="0"/>
        <w:autoSpaceDN w:val="0"/>
        <w:adjustRightInd w:val="0"/>
        <w:spacing w:after="0" w:line="240" w:lineRule="auto"/>
        <w:rPr>
          <w:ins w:id="160" w:author="Michael Bell" w:date="2013-05-06T17:58:00Z"/>
          <w:rFonts w:ascii="Courier New" w:hAnsi="Courier New" w:cs="Courier New"/>
          <w:color w:val="000000"/>
          <w:sz w:val="20"/>
          <w:szCs w:val="20"/>
          <w:highlight w:val="white"/>
        </w:rPr>
      </w:pPr>
    </w:p>
    <w:p w14:paraId="29B67AB0" w14:textId="77777777" w:rsidR="003A2FEE" w:rsidRDefault="003A2FEE" w:rsidP="003A2FEE">
      <w:pPr>
        <w:autoSpaceDE w:val="0"/>
        <w:autoSpaceDN w:val="0"/>
        <w:adjustRightInd w:val="0"/>
        <w:spacing w:after="0" w:line="240" w:lineRule="auto"/>
        <w:rPr>
          <w:ins w:id="161" w:author="Michael Bell" w:date="2013-05-06T17:58:00Z"/>
          <w:rFonts w:ascii="Courier New" w:hAnsi="Courier New" w:cs="Courier New"/>
          <w:color w:val="008000"/>
          <w:sz w:val="20"/>
          <w:szCs w:val="20"/>
          <w:highlight w:val="white"/>
        </w:rPr>
      </w:pPr>
      <w:ins w:id="162" w:author="Michael Bell" w:date="2013-05-06T17:58:00Z">
        <w:r>
          <w:rPr>
            <w:rFonts w:ascii="Courier New" w:hAnsi="Courier New" w:cs="Courier New"/>
            <w:color w:val="008000"/>
            <w:sz w:val="20"/>
            <w:szCs w:val="20"/>
            <w:highlight w:val="white"/>
          </w:rPr>
          <w:t>//the instruction array</w:t>
        </w:r>
      </w:ins>
    </w:p>
    <w:p w14:paraId="588D6F27" w14:textId="77777777" w:rsidR="003A2FEE" w:rsidRDefault="003A2FEE" w:rsidP="003A2FEE">
      <w:pPr>
        <w:autoSpaceDE w:val="0"/>
        <w:autoSpaceDN w:val="0"/>
        <w:adjustRightInd w:val="0"/>
        <w:spacing w:after="0" w:line="240" w:lineRule="auto"/>
        <w:rPr>
          <w:ins w:id="163" w:author="Michael Bell" w:date="2013-05-06T17:58:00Z"/>
          <w:rFonts w:ascii="Courier New" w:hAnsi="Courier New" w:cs="Courier New"/>
          <w:color w:val="008000"/>
          <w:sz w:val="20"/>
          <w:szCs w:val="20"/>
          <w:highlight w:val="white"/>
        </w:rPr>
      </w:pPr>
      <w:ins w:id="164" w:author="Michael Bell" w:date="2013-05-06T17:58:00Z">
        <w:r>
          <w:rPr>
            <w:rFonts w:ascii="Courier New" w:hAnsi="Courier New" w:cs="Courier New"/>
            <w:color w:val="8000FF"/>
            <w:sz w:val="20"/>
            <w:szCs w:val="20"/>
            <w:highlight w:val="white"/>
          </w:rPr>
          <w:lastRenderedPageBreak/>
          <w:t>char</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ins>
    </w:p>
    <w:p w14:paraId="44EE145E" w14:textId="77777777" w:rsidR="003A2FEE" w:rsidRDefault="003A2FEE" w:rsidP="003A2FEE">
      <w:pPr>
        <w:autoSpaceDE w:val="0"/>
        <w:autoSpaceDN w:val="0"/>
        <w:adjustRightInd w:val="0"/>
        <w:spacing w:after="0" w:line="240" w:lineRule="auto"/>
        <w:rPr>
          <w:ins w:id="165" w:author="Michael Bell" w:date="2013-05-06T17:58:00Z"/>
          <w:rFonts w:ascii="Courier New" w:hAnsi="Courier New" w:cs="Courier New"/>
          <w:color w:val="000000"/>
          <w:sz w:val="20"/>
          <w:szCs w:val="20"/>
          <w:highlight w:val="white"/>
        </w:rPr>
      </w:pPr>
    </w:p>
    <w:p w14:paraId="7C9034E2" w14:textId="77777777" w:rsidR="003A2FEE" w:rsidRDefault="003A2FEE" w:rsidP="003A2FEE">
      <w:pPr>
        <w:autoSpaceDE w:val="0"/>
        <w:autoSpaceDN w:val="0"/>
        <w:adjustRightInd w:val="0"/>
        <w:spacing w:after="0" w:line="240" w:lineRule="auto"/>
        <w:rPr>
          <w:ins w:id="166" w:author="Michael Bell" w:date="2013-05-06T17:58:00Z"/>
          <w:rFonts w:ascii="Courier New" w:hAnsi="Courier New" w:cs="Courier New"/>
          <w:color w:val="008000"/>
          <w:sz w:val="20"/>
          <w:szCs w:val="20"/>
          <w:highlight w:val="white"/>
        </w:rPr>
      </w:pPr>
      <w:ins w:id="167" w:author="Michael Bell" w:date="2013-05-06T17:58:00Z">
        <w:r>
          <w:rPr>
            <w:rFonts w:ascii="Courier New" w:hAnsi="Courier New" w:cs="Courier New"/>
            <w:color w:val="008000"/>
            <w:sz w:val="20"/>
            <w:szCs w:val="20"/>
            <w:highlight w:val="white"/>
          </w:rPr>
          <w:t>//the menu array</w:t>
        </w:r>
      </w:ins>
    </w:p>
    <w:p w14:paraId="4349C108" w14:textId="77777777" w:rsidR="003A2FEE" w:rsidRDefault="003A2FEE" w:rsidP="003A2FEE">
      <w:pPr>
        <w:autoSpaceDE w:val="0"/>
        <w:autoSpaceDN w:val="0"/>
        <w:adjustRightInd w:val="0"/>
        <w:spacing w:after="0" w:line="240" w:lineRule="auto"/>
        <w:rPr>
          <w:ins w:id="168" w:author="Michael Bell" w:date="2013-05-06T17:58:00Z"/>
          <w:rFonts w:ascii="Courier New" w:hAnsi="Courier New" w:cs="Courier New"/>
          <w:color w:val="000000"/>
          <w:sz w:val="20"/>
          <w:szCs w:val="20"/>
          <w:highlight w:val="white"/>
        </w:rPr>
      </w:pPr>
      <w:ins w:id="169" w:author="Michael Bell" w:date="2013-05-06T17:58:00Z">
        <w:r>
          <w:rPr>
            <w:rFonts w:ascii="Courier New" w:hAnsi="Courier New" w:cs="Courier New"/>
            <w:color w:val="000000"/>
            <w:sz w:val="20"/>
            <w:szCs w:val="20"/>
            <w:highlight w:val="white"/>
          </w:rPr>
          <w:t>String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7F7F1E5A" w14:textId="77777777" w:rsidR="003A2FEE" w:rsidRDefault="003A2FEE" w:rsidP="003A2FEE">
      <w:pPr>
        <w:autoSpaceDE w:val="0"/>
        <w:autoSpaceDN w:val="0"/>
        <w:adjustRightInd w:val="0"/>
        <w:spacing w:after="0" w:line="240" w:lineRule="auto"/>
        <w:rPr>
          <w:ins w:id="170" w:author="Michael Bell" w:date="2013-05-06T17:58:00Z"/>
          <w:rFonts w:ascii="Courier New" w:hAnsi="Courier New" w:cs="Courier New"/>
          <w:color w:val="000000"/>
          <w:sz w:val="20"/>
          <w:szCs w:val="20"/>
          <w:highlight w:val="white"/>
        </w:rPr>
      </w:pPr>
    </w:p>
    <w:p w14:paraId="4ABC69B7" w14:textId="77777777" w:rsidR="003A2FEE" w:rsidRDefault="003A2FEE" w:rsidP="003A2FEE">
      <w:pPr>
        <w:autoSpaceDE w:val="0"/>
        <w:autoSpaceDN w:val="0"/>
        <w:adjustRightInd w:val="0"/>
        <w:spacing w:after="0" w:line="240" w:lineRule="auto"/>
        <w:rPr>
          <w:ins w:id="171" w:author="Michael Bell" w:date="2013-05-06T17:58:00Z"/>
          <w:rFonts w:ascii="Courier New" w:hAnsi="Courier New" w:cs="Courier New"/>
          <w:color w:val="008000"/>
          <w:sz w:val="20"/>
          <w:szCs w:val="20"/>
          <w:highlight w:val="white"/>
        </w:rPr>
      </w:pPr>
      <w:ins w:id="172" w:author="Michael Bell" w:date="2013-05-06T17:58:00Z">
        <w:r>
          <w:rPr>
            <w:rFonts w:ascii="Courier New" w:hAnsi="Courier New" w:cs="Courier New"/>
            <w:color w:val="008000"/>
            <w:sz w:val="20"/>
            <w:szCs w:val="20"/>
            <w:highlight w:val="white"/>
          </w:rPr>
          <w:t>//position in the menu</w:t>
        </w:r>
      </w:ins>
    </w:p>
    <w:p w14:paraId="3930779C" w14:textId="77777777" w:rsidR="003A2FEE" w:rsidRDefault="003A2FEE" w:rsidP="003A2FEE">
      <w:pPr>
        <w:autoSpaceDE w:val="0"/>
        <w:autoSpaceDN w:val="0"/>
        <w:adjustRightInd w:val="0"/>
        <w:spacing w:after="0" w:line="240" w:lineRule="auto"/>
        <w:rPr>
          <w:ins w:id="173" w:author="Michael Bell" w:date="2013-05-06T17:58:00Z"/>
          <w:rFonts w:ascii="Courier New" w:hAnsi="Courier New" w:cs="Courier New"/>
          <w:color w:val="000000"/>
          <w:sz w:val="20"/>
          <w:szCs w:val="20"/>
          <w:highlight w:val="white"/>
        </w:rPr>
      </w:pPr>
      <w:ins w:id="174"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13696541" w14:textId="77777777" w:rsidR="003A2FEE" w:rsidRDefault="003A2FEE" w:rsidP="003A2FEE">
      <w:pPr>
        <w:autoSpaceDE w:val="0"/>
        <w:autoSpaceDN w:val="0"/>
        <w:adjustRightInd w:val="0"/>
        <w:spacing w:after="0" w:line="240" w:lineRule="auto"/>
        <w:rPr>
          <w:ins w:id="175" w:author="Michael Bell" w:date="2013-05-06T17:58:00Z"/>
          <w:rFonts w:ascii="Courier New" w:hAnsi="Courier New" w:cs="Courier New"/>
          <w:color w:val="000000"/>
          <w:sz w:val="20"/>
          <w:szCs w:val="20"/>
          <w:highlight w:val="white"/>
        </w:rPr>
      </w:pPr>
      <w:ins w:id="176"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4D5E3053" w14:textId="77777777" w:rsidR="003A2FEE" w:rsidRDefault="003A2FEE" w:rsidP="003A2FEE">
      <w:pPr>
        <w:autoSpaceDE w:val="0"/>
        <w:autoSpaceDN w:val="0"/>
        <w:adjustRightInd w:val="0"/>
        <w:spacing w:after="0" w:line="240" w:lineRule="auto"/>
        <w:rPr>
          <w:ins w:id="177" w:author="Michael Bell" w:date="2013-05-06T17:58:00Z"/>
          <w:rFonts w:ascii="Courier New" w:hAnsi="Courier New" w:cs="Courier New"/>
          <w:color w:val="000000"/>
          <w:sz w:val="20"/>
          <w:szCs w:val="20"/>
          <w:highlight w:val="white"/>
        </w:rPr>
      </w:pPr>
    </w:p>
    <w:p w14:paraId="3170C575" w14:textId="77777777" w:rsidR="003A2FEE" w:rsidRDefault="003A2FEE" w:rsidP="003A2FEE">
      <w:pPr>
        <w:autoSpaceDE w:val="0"/>
        <w:autoSpaceDN w:val="0"/>
        <w:adjustRightInd w:val="0"/>
        <w:spacing w:after="0" w:line="240" w:lineRule="auto"/>
        <w:rPr>
          <w:ins w:id="178" w:author="Michael Bell" w:date="2013-05-06T17:58:00Z"/>
          <w:rFonts w:ascii="Courier New" w:hAnsi="Courier New" w:cs="Courier New"/>
          <w:color w:val="008000"/>
          <w:sz w:val="20"/>
          <w:szCs w:val="20"/>
          <w:highlight w:val="white"/>
        </w:rPr>
      </w:pPr>
      <w:ins w:id="179" w:author="Michael Bell" w:date="2013-05-06T17:58:00Z">
        <w:r>
          <w:rPr>
            <w:rFonts w:ascii="Courier New" w:hAnsi="Courier New" w:cs="Courier New"/>
            <w:color w:val="008000"/>
            <w:sz w:val="20"/>
            <w:szCs w:val="20"/>
            <w:highlight w:val="white"/>
          </w:rPr>
          <w:t>//the position in the instruction array</w:t>
        </w:r>
      </w:ins>
    </w:p>
    <w:p w14:paraId="4E53E328" w14:textId="77777777" w:rsidR="003A2FEE" w:rsidRDefault="003A2FEE" w:rsidP="003A2FEE">
      <w:pPr>
        <w:autoSpaceDE w:val="0"/>
        <w:autoSpaceDN w:val="0"/>
        <w:adjustRightInd w:val="0"/>
        <w:spacing w:after="0" w:line="240" w:lineRule="auto"/>
        <w:rPr>
          <w:ins w:id="180" w:author="Michael Bell" w:date="2013-05-06T17:58:00Z"/>
          <w:rFonts w:ascii="Courier New" w:hAnsi="Courier New" w:cs="Courier New"/>
          <w:color w:val="008000"/>
          <w:sz w:val="20"/>
          <w:szCs w:val="20"/>
          <w:highlight w:val="white"/>
        </w:rPr>
      </w:pPr>
      <w:ins w:id="181"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set of instructions to be folowed, eg. go to hawkhaven, this is set by the user through the menus</w:t>
        </w:r>
      </w:ins>
    </w:p>
    <w:p w14:paraId="033E6494" w14:textId="77777777" w:rsidR="003A2FEE" w:rsidRDefault="003A2FEE" w:rsidP="003A2FEE">
      <w:pPr>
        <w:autoSpaceDE w:val="0"/>
        <w:autoSpaceDN w:val="0"/>
        <w:adjustRightInd w:val="0"/>
        <w:spacing w:after="0" w:line="240" w:lineRule="auto"/>
        <w:rPr>
          <w:ins w:id="182" w:author="Michael Bell" w:date="2013-05-06T17:58:00Z"/>
          <w:rFonts w:ascii="Courier New" w:hAnsi="Courier New" w:cs="Courier New"/>
          <w:color w:val="008000"/>
          <w:sz w:val="20"/>
          <w:szCs w:val="20"/>
          <w:highlight w:val="white"/>
        </w:rPr>
      </w:pPr>
      <w:ins w:id="183"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instructions, when a condition is met and a state is changed this incriments, when instSet changesm, this becomes 0</w:t>
        </w:r>
      </w:ins>
    </w:p>
    <w:p w14:paraId="0BA53C96" w14:textId="77777777" w:rsidR="003A2FEE" w:rsidRDefault="003A2FEE" w:rsidP="003A2FEE">
      <w:pPr>
        <w:autoSpaceDE w:val="0"/>
        <w:autoSpaceDN w:val="0"/>
        <w:adjustRightInd w:val="0"/>
        <w:spacing w:after="0" w:line="240" w:lineRule="auto"/>
        <w:rPr>
          <w:ins w:id="184" w:author="Michael Bell" w:date="2013-05-06T17:58:00Z"/>
          <w:rFonts w:ascii="Courier New" w:hAnsi="Courier New" w:cs="Courier New"/>
          <w:color w:val="000000"/>
          <w:sz w:val="20"/>
          <w:szCs w:val="20"/>
          <w:highlight w:val="white"/>
        </w:rPr>
      </w:pPr>
    </w:p>
    <w:p w14:paraId="5D121086" w14:textId="77777777" w:rsidR="003A2FEE" w:rsidRDefault="003A2FEE" w:rsidP="003A2FEE">
      <w:pPr>
        <w:autoSpaceDE w:val="0"/>
        <w:autoSpaceDN w:val="0"/>
        <w:adjustRightInd w:val="0"/>
        <w:spacing w:after="0" w:line="240" w:lineRule="auto"/>
        <w:rPr>
          <w:ins w:id="185" w:author="Michael Bell" w:date="2013-05-06T17:58:00Z"/>
          <w:rFonts w:ascii="Courier New" w:hAnsi="Courier New" w:cs="Courier New"/>
          <w:color w:val="000000"/>
          <w:sz w:val="20"/>
          <w:szCs w:val="20"/>
          <w:highlight w:val="white"/>
        </w:rPr>
      </w:pPr>
    </w:p>
    <w:p w14:paraId="1910C0D6" w14:textId="77777777" w:rsidR="003A2FEE" w:rsidRDefault="003A2FEE" w:rsidP="003A2FEE">
      <w:pPr>
        <w:autoSpaceDE w:val="0"/>
        <w:autoSpaceDN w:val="0"/>
        <w:adjustRightInd w:val="0"/>
        <w:spacing w:after="0" w:line="240" w:lineRule="auto"/>
        <w:rPr>
          <w:ins w:id="186" w:author="Michael Bell" w:date="2013-05-06T17:58:00Z"/>
          <w:rFonts w:ascii="Courier New" w:hAnsi="Courier New" w:cs="Courier New"/>
          <w:color w:val="008000"/>
          <w:sz w:val="20"/>
          <w:szCs w:val="20"/>
          <w:highlight w:val="white"/>
        </w:rPr>
      </w:pPr>
      <w:ins w:id="187" w:author="Michael Bell" w:date="2013-05-06T17:58:00Z">
        <w:r>
          <w:rPr>
            <w:rFonts w:ascii="Courier New" w:hAnsi="Courier New" w:cs="Courier New"/>
            <w:color w:val="008000"/>
            <w:sz w:val="20"/>
            <w:szCs w:val="20"/>
            <w:highlight w:val="white"/>
          </w:rPr>
          <w:t>//timing variable</w:t>
        </w:r>
      </w:ins>
    </w:p>
    <w:p w14:paraId="32C285F8" w14:textId="77777777" w:rsidR="003A2FEE" w:rsidRDefault="003A2FEE" w:rsidP="003A2FEE">
      <w:pPr>
        <w:autoSpaceDE w:val="0"/>
        <w:autoSpaceDN w:val="0"/>
        <w:adjustRightInd w:val="0"/>
        <w:spacing w:after="0" w:line="240" w:lineRule="auto"/>
        <w:rPr>
          <w:ins w:id="188" w:author="Michael Bell" w:date="2013-05-06T17:58:00Z"/>
          <w:rFonts w:ascii="Courier New" w:hAnsi="Courier New" w:cs="Courier New"/>
          <w:color w:val="008000"/>
          <w:sz w:val="20"/>
          <w:szCs w:val="20"/>
          <w:highlight w:val="white"/>
        </w:rPr>
      </w:pPr>
      <w:ins w:id="189" w:author="Michael Bell" w:date="2013-05-06T17:58:00Z">
        <w:r>
          <w:rPr>
            <w:rFonts w:ascii="Courier New" w:hAnsi="Courier New" w:cs="Courier New"/>
            <w:color w:val="008000"/>
            <w:sz w:val="20"/>
            <w:szCs w:val="20"/>
            <w:highlight w:val="white"/>
          </w:rPr>
          <w:t>/*when condition W is in force this is incrimented every iteration of loop untill it meets the given value at which point it</w:t>
        </w:r>
      </w:ins>
    </w:p>
    <w:p w14:paraId="6B9A45B8" w14:textId="77777777" w:rsidR="003A2FEE" w:rsidRDefault="003A2FEE" w:rsidP="003A2FEE">
      <w:pPr>
        <w:autoSpaceDE w:val="0"/>
        <w:autoSpaceDN w:val="0"/>
        <w:adjustRightInd w:val="0"/>
        <w:spacing w:after="0" w:line="240" w:lineRule="auto"/>
        <w:rPr>
          <w:ins w:id="190" w:author="Michael Bell" w:date="2013-05-06T17:58:00Z"/>
          <w:rFonts w:ascii="Courier New" w:hAnsi="Courier New" w:cs="Courier New"/>
          <w:color w:val="000000"/>
          <w:sz w:val="20"/>
          <w:szCs w:val="20"/>
          <w:highlight w:val="white"/>
        </w:rPr>
      </w:pPr>
      <w:ins w:id="191" w:author="Michael Bell" w:date="2013-05-06T17:58:00Z">
        <w:r>
          <w:rPr>
            <w:rFonts w:ascii="Courier New" w:hAnsi="Courier New" w:cs="Courier New"/>
            <w:color w:val="008000"/>
            <w:sz w:val="20"/>
            <w:szCs w:val="20"/>
            <w:highlight w:val="white"/>
          </w:rPr>
          <w:t xml:space="preserve"> is reset and met is set to true*/</w:t>
        </w:r>
      </w:ins>
    </w:p>
    <w:p w14:paraId="1871A0C1" w14:textId="77777777" w:rsidR="003A2FEE" w:rsidRDefault="003A2FEE" w:rsidP="003A2FEE">
      <w:pPr>
        <w:autoSpaceDE w:val="0"/>
        <w:autoSpaceDN w:val="0"/>
        <w:adjustRightInd w:val="0"/>
        <w:spacing w:after="0" w:line="240" w:lineRule="auto"/>
        <w:rPr>
          <w:ins w:id="192" w:author="Michael Bell" w:date="2013-05-06T17:58:00Z"/>
          <w:rFonts w:ascii="Courier New" w:hAnsi="Courier New" w:cs="Courier New"/>
          <w:color w:val="000000"/>
          <w:sz w:val="20"/>
          <w:szCs w:val="20"/>
          <w:highlight w:val="white"/>
        </w:rPr>
      </w:pPr>
      <w:ins w:id="193" w:author="Michael Bell" w:date="2013-05-06T17:58:00Z">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ins>
    </w:p>
    <w:p w14:paraId="5A30B7CC" w14:textId="77777777" w:rsidR="003A2FEE" w:rsidRDefault="003A2FEE" w:rsidP="003A2FEE">
      <w:pPr>
        <w:autoSpaceDE w:val="0"/>
        <w:autoSpaceDN w:val="0"/>
        <w:adjustRightInd w:val="0"/>
        <w:spacing w:after="0" w:line="240" w:lineRule="auto"/>
        <w:rPr>
          <w:ins w:id="194" w:author="Michael Bell" w:date="2013-05-06T17:58:00Z"/>
          <w:rFonts w:ascii="Courier New" w:hAnsi="Courier New" w:cs="Courier New"/>
          <w:color w:val="000000"/>
          <w:sz w:val="20"/>
          <w:szCs w:val="20"/>
          <w:highlight w:val="white"/>
        </w:rPr>
      </w:pPr>
    </w:p>
    <w:p w14:paraId="1A07E2FB" w14:textId="77777777" w:rsidR="003A2FEE" w:rsidRDefault="003A2FEE" w:rsidP="003A2FEE">
      <w:pPr>
        <w:autoSpaceDE w:val="0"/>
        <w:autoSpaceDN w:val="0"/>
        <w:adjustRightInd w:val="0"/>
        <w:spacing w:after="0" w:line="240" w:lineRule="auto"/>
        <w:rPr>
          <w:ins w:id="195" w:author="Michael Bell" w:date="2013-05-06T17:58:00Z"/>
          <w:rFonts w:ascii="Courier New" w:hAnsi="Courier New" w:cs="Courier New"/>
          <w:color w:val="008000"/>
          <w:sz w:val="20"/>
          <w:szCs w:val="20"/>
          <w:highlight w:val="white"/>
        </w:rPr>
      </w:pPr>
      <w:ins w:id="196" w:author="Michael Bell" w:date="2013-05-06T17:58:00Z">
        <w:r>
          <w:rPr>
            <w:rFonts w:ascii="Courier New" w:hAnsi="Courier New" w:cs="Courier New"/>
            <w:color w:val="008000"/>
            <w:sz w:val="20"/>
            <w:szCs w:val="20"/>
            <w:highlight w:val="white"/>
          </w:rPr>
          <w:t>//virtual sensors</w:t>
        </w:r>
      </w:ins>
    </w:p>
    <w:p w14:paraId="3B9B70CE" w14:textId="77777777" w:rsidR="003A2FEE" w:rsidRDefault="003A2FEE" w:rsidP="003A2FEE">
      <w:pPr>
        <w:autoSpaceDE w:val="0"/>
        <w:autoSpaceDN w:val="0"/>
        <w:adjustRightInd w:val="0"/>
        <w:spacing w:after="0" w:line="240" w:lineRule="auto"/>
        <w:rPr>
          <w:ins w:id="197" w:author="Michael Bell" w:date="2013-05-06T17:58:00Z"/>
          <w:rFonts w:ascii="Courier New" w:hAnsi="Courier New" w:cs="Courier New"/>
          <w:color w:val="008000"/>
          <w:sz w:val="20"/>
          <w:szCs w:val="20"/>
          <w:highlight w:val="white"/>
        </w:rPr>
      </w:pPr>
      <w:ins w:id="198" w:author="Michael Bell" w:date="2013-05-06T17:58:00Z">
        <w:r>
          <w:rPr>
            <w:rFonts w:ascii="Courier New" w:hAnsi="Courier New" w:cs="Courier New"/>
            <w:color w:val="008000"/>
            <w:sz w:val="20"/>
            <w:szCs w:val="20"/>
            <w:highlight w:val="white"/>
          </w:rPr>
          <w:t>/*these are variables that are used to test the program before sensors are intoduced true means HIGH false means LOW, !remember</w:t>
        </w:r>
      </w:ins>
    </w:p>
    <w:p w14:paraId="55435C76" w14:textId="77777777" w:rsidR="003A2FEE" w:rsidRDefault="003A2FEE" w:rsidP="003A2FEE">
      <w:pPr>
        <w:autoSpaceDE w:val="0"/>
        <w:autoSpaceDN w:val="0"/>
        <w:adjustRightInd w:val="0"/>
        <w:spacing w:after="0" w:line="240" w:lineRule="auto"/>
        <w:rPr>
          <w:ins w:id="199" w:author="Michael Bell" w:date="2013-05-06T17:58:00Z"/>
          <w:rFonts w:ascii="Courier New" w:hAnsi="Courier New" w:cs="Courier New"/>
          <w:color w:val="000000"/>
          <w:sz w:val="20"/>
          <w:szCs w:val="20"/>
          <w:highlight w:val="white"/>
        </w:rPr>
      </w:pPr>
      <w:ins w:id="200" w:author="Michael Bell" w:date="2013-05-06T17:58:00Z">
        <w:r>
          <w:rPr>
            <w:rFonts w:ascii="Courier New" w:hAnsi="Courier New" w:cs="Courier New"/>
            <w:color w:val="008000"/>
            <w:sz w:val="20"/>
            <w:szCs w:val="20"/>
            <w:highlight w:val="white"/>
          </w:rPr>
          <w:t xml:space="preserve"> to change these in the code when introducing sensors!*/</w:t>
        </w:r>
      </w:ins>
    </w:p>
    <w:p w14:paraId="143EFB9A" w14:textId="77777777" w:rsidR="003A2FEE" w:rsidRDefault="003A2FEE" w:rsidP="003A2FEE">
      <w:pPr>
        <w:autoSpaceDE w:val="0"/>
        <w:autoSpaceDN w:val="0"/>
        <w:adjustRightInd w:val="0"/>
        <w:spacing w:after="0" w:line="240" w:lineRule="auto"/>
        <w:rPr>
          <w:ins w:id="201" w:author="Michael Bell" w:date="2013-05-06T17:58:00Z"/>
          <w:rFonts w:ascii="Courier New" w:hAnsi="Courier New" w:cs="Courier New"/>
          <w:color w:val="008000"/>
          <w:sz w:val="20"/>
          <w:szCs w:val="20"/>
          <w:highlight w:val="white"/>
        </w:rPr>
      </w:pPr>
      <w:ins w:id="202" w:author="Michael Bell" w:date="2013-05-06T17:58:00Z">
        <w:r>
          <w:rPr>
            <w:rFonts w:ascii="Courier New" w:hAnsi="Courier New" w:cs="Courier New"/>
            <w:color w:val="008000"/>
            <w:sz w:val="20"/>
            <w:szCs w:val="20"/>
            <w:highlight w:val="white"/>
          </w:rPr>
          <w:t>//boolean VS[5];</w:t>
        </w:r>
      </w:ins>
    </w:p>
    <w:p w14:paraId="4F470987" w14:textId="77777777" w:rsidR="003A2FEE" w:rsidRDefault="003A2FEE" w:rsidP="003A2FEE">
      <w:pPr>
        <w:autoSpaceDE w:val="0"/>
        <w:autoSpaceDN w:val="0"/>
        <w:adjustRightInd w:val="0"/>
        <w:spacing w:after="0" w:line="240" w:lineRule="auto"/>
        <w:rPr>
          <w:ins w:id="203" w:author="Michael Bell" w:date="2013-05-06T17:58:00Z"/>
          <w:rFonts w:ascii="Courier New" w:hAnsi="Courier New" w:cs="Courier New"/>
          <w:color w:val="008000"/>
          <w:sz w:val="20"/>
          <w:szCs w:val="20"/>
          <w:highlight w:val="white"/>
        </w:rPr>
      </w:pPr>
      <w:ins w:id="204" w:author="Michael Bell" w:date="2013-05-06T17:58:00Z">
        <w:r>
          <w:rPr>
            <w:rFonts w:ascii="Courier New" w:hAnsi="Courier New" w:cs="Courier New"/>
            <w:color w:val="008000"/>
            <w:sz w:val="20"/>
            <w:szCs w:val="20"/>
            <w:highlight w:val="white"/>
          </w:rPr>
          <w:t>//boolean sensor[10];</w:t>
        </w:r>
      </w:ins>
    </w:p>
    <w:p w14:paraId="73455DED" w14:textId="77777777" w:rsidR="003A2FEE" w:rsidRDefault="003A2FEE" w:rsidP="003A2FEE">
      <w:pPr>
        <w:autoSpaceDE w:val="0"/>
        <w:autoSpaceDN w:val="0"/>
        <w:adjustRightInd w:val="0"/>
        <w:spacing w:after="0" w:line="240" w:lineRule="auto"/>
        <w:rPr>
          <w:ins w:id="205" w:author="Michael Bell" w:date="2013-05-06T17:58:00Z"/>
          <w:rFonts w:ascii="Courier New" w:hAnsi="Courier New" w:cs="Courier New"/>
          <w:color w:val="000000"/>
          <w:sz w:val="20"/>
          <w:szCs w:val="20"/>
          <w:highlight w:val="white"/>
        </w:rPr>
      </w:pPr>
    </w:p>
    <w:p w14:paraId="47313DCA" w14:textId="77777777" w:rsidR="003A2FEE" w:rsidRDefault="003A2FEE" w:rsidP="003A2FEE">
      <w:pPr>
        <w:autoSpaceDE w:val="0"/>
        <w:autoSpaceDN w:val="0"/>
        <w:adjustRightInd w:val="0"/>
        <w:spacing w:after="0" w:line="240" w:lineRule="auto"/>
        <w:rPr>
          <w:ins w:id="206" w:author="Michael Bell" w:date="2013-05-06T17:58:00Z"/>
          <w:rFonts w:ascii="Courier New" w:hAnsi="Courier New" w:cs="Courier New"/>
          <w:color w:val="008000"/>
          <w:sz w:val="20"/>
          <w:szCs w:val="20"/>
          <w:highlight w:val="white"/>
        </w:rPr>
      </w:pPr>
      <w:ins w:id="207" w:author="Michael Bell" w:date="2013-05-06T17:58:00Z">
        <w:r>
          <w:rPr>
            <w:rFonts w:ascii="Courier New" w:hAnsi="Courier New" w:cs="Courier New"/>
            <w:color w:val="008000"/>
            <w:sz w:val="20"/>
            <w:szCs w:val="20"/>
            <w:highlight w:val="white"/>
          </w:rPr>
          <w:t>//tranition boolean</w:t>
        </w:r>
      </w:ins>
    </w:p>
    <w:p w14:paraId="471C4F6A" w14:textId="77777777" w:rsidR="003A2FEE" w:rsidRDefault="003A2FEE" w:rsidP="003A2FEE">
      <w:pPr>
        <w:autoSpaceDE w:val="0"/>
        <w:autoSpaceDN w:val="0"/>
        <w:adjustRightInd w:val="0"/>
        <w:spacing w:after="0" w:line="240" w:lineRule="auto"/>
        <w:rPr>
          <w:ins w:id="208" w:author="Michael Bell" w:date="2013-05-06T17:58:00Z"/>
          <w:rFonts w:ascii="Courier New" w:hAnsi="Courier New" w:cs="Courier New"/>
          <w:color w:val="008000"/>
          <w:sz w:val="20"/>
          <w:szCs w:val="20"/>
          <w:highlight w:val="white"/>
        </w:rPr>
      </w:pPr>
      <w:ins w:id="209" w:author="Michael Bell" w:date="2013-05-06T17:58:00Z">
        <w:r>
          <w:rPr>
            <w:rFonts w:ascii="Courier New" w:hAnsi="Courier New" w:cs="Courier New"/>
            <w:color w:val="008000"/>
            <w:sz w:val="20"/>
            <w:szCs w:val="20"/>
            <w:highlight w:val="white"/>
          </w:rPr>
          <w:t>/*when this is false the train is stationary and the menu is displayed, when it is true, the program executes the given</w:t>
        </w:r>
      </w:ins>
    </w:p>
    <w:p w14:paraId="241F77F7" w14:textId="77777777" w:rsidR="003A2FEE" w:rsidRDefault="003A2FEE" w:rsidP="003A2FEE">
      <w:pPr>
        <w:autoSpaceDE w:val="0"/>
        <w:autoSpaceDN w:val="0"/>
        <w:adjustRightInd w:val="0"/>
        <w:spacing w:after="0" w:line="240" w:lineRule="auto"/>
        <w:rPr>
          <w:ins w:id="210" w:author="Michael Bell" w:date="2013-05-06T17:58:00Z"/>
          <w:rFonts w:ascii="Courier New" w:hAnsi="Courier New" w:cs="Courier New"/>
          <w:color w:val="000000"/>
          <w:sz w:val="20"/>
          <w:szCs w:val="20"/>
          <w:highlight w:val="white"/>
        </w:rPr>
      </w:pPr>
      <w:ins w:id="211" w:author="Michael Bell" w:date="2013-05-06T17:58:00Z">
        <w:r>
          <w:rPr>
            <w:rFonts w:ascii="Courier New" w:hAnsi="Courier New" w:cs="Courier New"/>
            <w:color w:val="008000"/>
            <w:sz w:val="20"/>
            <w:szCs w:val="20"/>
            <w:highlight w:val="white"/>
          </w:rPr>
          <w:t xml:space="preserve"> instructions and the UI is locked*/</w:t>
        </w:r>
      </w:ins>
    </w:p>
    <w:p w14:paraId="664A0C21" w14:textId="77777777" w:rsidR="003A2FEE" w:rsidRDefault="003A2FEE" w:rsidP="003A2FEE">
      <w:pPr>
        <w:autoSpaceDE w:val="0"/>
        <w:autoSpaceDN w:val="0"/>
        <w:adjustRightInd w:val="0"/>
        <w:spacing w:after="0" w:line="240" w:lineRule="auto"/>
        <w:rPr>
          <w:ins w:id="212" w:author="Michael Bell" w:date="2013-05-06T17:58:00Z"/>
          <w:rFonts w:ascii="Courier New" w:hAnsi="Courier New" w:cs="Courier New"/>
          <w:color w:val="000000"/>
          <w:sz w:val="20"/>
          <w:szCs w:val="20"/>
          <w:highlight w:val="white"/>
        </w:rPr>
      </w:pPr>
      <w:ins w:id="213" w:author="Michael Bell" w:date="2013-05-06T17:58:00Z">
        <w:r>
          <w:rPr>
            <w:rFonts w:ascii="Courier New" w:hAnsi="Courier New" w:cs="Courier New"/>
            <w:color w:val="000000"/>
            <w:sz w:val="20"/>
            <w:szCs w:val="20"/>
            <w:highlight w:val="white"/>
          </w:rPr>
          <w:t>boolean inTransit</w:t>
        </w:r>
        <w:r>
          <w:rPr>
            <w:rFonts w:ascii="Courier New" w:hAnsi="Courier New" w:cs="Courier New"/>
            <w:b/>
            <w:bCs/>
            <w:color w:val="000080"/>
            <w:sz w:val="20"/>
            <w:szCs w:val="20"/>
            <w:highlight w:val="white"/>
          </w:rPr>
          <w:t>;</w:t>
        </w:r>
      </w:ins>
    </w:p>
    <w:p w14:paraId="41C0402E" w14:textId="77777777" w:rsidR="003A2FEE" w:rsidRDefault="003A2FEE" w:rsidP="003A2FEE">
      <w:pPr>
        <w:autoSpaceDE w:val="0"/>
        <w:autoSpaceDN w:val="0"/>
        <w:adjustRightInd w:val="0"/>
        <w:spacing w:after="0" w:line="240" w:lineRule="auto"/>
        <w:rPr>
          <w:ins w:id="214" w:author="Michael Bell" w:date="2013-05-06T17:58:00Z"/>
          <w:rFonts w:ascii="Courier New" w:hAnsi="Courier New" w:cs="Courier New"/>
          <w:color w:val="000000"/>
          <w:sz w:val="20"/>
          <w:szCs w:val="20"/>
          <w:highlight w:val="white"/>
        </w:rPr>
      </w:pPr>
    </w:p>
    <w:p w14:paraId="076AF7A9" w14:textId="77777777" w:rsidR="003A2FEE" w:rsidRDefault="003A2FEE" w:rsidP="003A2FEE">
      <w:pPr>
        <w:autoSpaceDE w:val="0"/>
        <w:autoSpaceDN w:val="0"/>
        <w:adjustRightInd w:val="0"/>
        <w:spacing w:after="0" w:line="240" w:lineRule="auto"/>
        <w:rPr>
          <w:ins w:id="215" w:author="Michael Bell" w:date="2013-05-06T17:58:00Z"/>
          <w:rFonts w:ascii="Courier New" w:hAnsi="Courier New" w:cs="Courier New"/>
          <w:color w:val="008000"/>
          <w:sz w:val="20"/>
          <w:szCs w:val="20"/>
          <w:highlight w:val="white"/>
        </w:rPr>
      </w:pPr>
      <w:ins w:id="216" w:author="Michael Bell" w:date="2013-05-06T17:58:00Z">
        <w:r>
          <w:rPr>
            <w:rFonts w:ascii="Courier New" w:hAnsi="Courier New" w:cs="Courier New"/>
            <w:color w:val="008000"/>
            <w:sz w:val="20"/>
            <w:szCs w:val="20"/>
            <w:highlight w:val="white"/>
          </w:rPr>
          <w:t>//button voltages</w:t>
        </w:r>
      </w:ins>
    </w:p>
    <w:p w14:paraId="2DABC4CB" w14:textId="77777777" w:rsidR="003A2FEE" w:rsidRDefault="003A2FEE" w:rsidP="003A2FEE">
      <w:pPr>
        <w:autoSpaceDE w:val="0"/>
        <w:autoSpaceDN w:val="0"/>
        <w:adjustRightInd w:val="0"/>
        <w:spacing w:after="0" w:line="240" w:lineRule="auto"/>
        <w:rPr>
          <w:ins w:id="217" w:author="Michael Bell" w:date="2013-05-06T17:58:00Z"/>
          <w:rFonts w:ascii="Courier New" w:hAnsi="Courier New" w:cs="Courier New"/>
          <w:color w:val="000000"/>
          <w:sz w:val="20"/>
          <w:szCs w:val="20"/>
          <w:highlight w:val="white"/>
        </w:rPr>
      </w:pPr>
      <w:ins w:id="218" w:author="Michael Bell" w:date="2013-05-06T17:58:00Z">
        <w:r>
          <w:rPr>
            <w:rFonts w:ascii="Courier New" w:hAnsi="Courier New" w:cs="Courier New"/>
            <w:color w:val="008000"/>
            <w:sz w:val="20"/>
            <w:szCs w:val="20"/>
            <w:highlight w:val="white"/>
          </w:rPr>
          <w:t>/*these are the ADC readings taken on A0 and the button presses they represent*/</w:t>
        </w:r>
      </w:ins>
    </w:p>
    <w:p w14:paraId="31A974A4" w14:textId="77777777" w:rsidR="003A2FEE" w:rsidRDefault="003A2FEE" w:rsidP="003A2FEE">
      <w:pPr>
        <w:autoSpaceDE w:val="0"/>
        <w:autoSpaceDN w:val="0"/>
        <w:adjustRightInd w:val="0"/>
        <w:spacing w:after="0" w:line="240" w:lineRule="auto"/>
        <w:rPr>
          <w:ins w:id="219" w:author="Michael Bell" w:date="2013-05-06T17:58:00Z"/>
          <w:rFonts w:ascii="Courier New" w:hAnsi="Courier New" w:cs="Courier New"/>
          <w:color w:val="804000"/>
          <w:sz w:val="20"/>
          <w:szCs w:val="20"/>
          <w:highlight w:val="white"/>
        </w:rPr>
      </w:pPr>
      <w:ins w:id="220" w:author="Michael Bell" w:date="2013-05-06T17:58:00Z">
        <w:r>
          <w:rPr>
            <w:rFonts w:ascii="Courier New" w:hAnsi="Courier New" w:cs="Courier New"/>
            <w:color w:val="804000"/>
            <w:sz w:val="20"/>
            <w:szCs w:val="20"/>
            <w:highlight w:val="white"/>
          </w:rPr>
          <w:t>#define rightADC 0</w:t>
        </w:r>
      </w:ins>
    </w:p>
    <w:p w14:paraId="4CEC89B3" w14:textId="77777777" w:rsidR="003A2FEE" w:rsidRDefault="003A2FEE" w:rsidP="003A2FEE">
      <w:pPr>
        <w:autoSpaceDE w:val="0"/>
        <w:autoSpaceDN w:val="0"/>
        <w:adjustRightInd w:val="0"/>
        <w:spacing w:after="0" w:line="240" w:lineRule="auto"/>
        <w:rPr>
          <w:ins w:id="221" w:author="Michael Bell" w:date="2013-05-06T17:58:00Z"/>
          <w:rFonts w:ascii="Courier New" w:hAnsi="Courier New" w:cs="Courier New"/>
          <w:color w:val="804000"/>
          <w:sz w:val="20"/>
          <w:szCs w:val="20"/>
          <w:highlight w:val="white"/>
        </w:rPr>
      </w:pPr>
      <w:ins w:id="222" w:author="Michael Bell" w:date="2013-05-06T17:58:00Z">
        <w:r>
          <w:rPr>
            <w:rFonts w:ascii="Courier New" w:hAnsi="Courier New" w:cs="Courier New"/>
            <w:color w:val="804000"/>
            <w:sz w:val="20"/>
            <w:szCs w:val="20"/>
            <w:highlight w:val="white"/>
          </w:rPr>
          <w:t>#define upADC 145</w:t>
        </w:r>
      </w:ins>
    </w:p>
    <w:p w14:paraId="296B74DD" w14:textId="77777777" w:rsidR="003A2FEE" w:rsidRDefault="003A2FEE" w:rsidP="003A2FEE">
      <w:pPr>
        <w:autoSpaceDE w:val="0"/>
        <w:autoSpaceDN w:val="0"/>
        <w:adjustRightInd w:val="0"/>
        <w:spacing w:after="0" w:line="240" w:lineRule="auto"/>
        <w:rPr>
          <w:ins w:id="223" w:author="Michael Bell" w:date="2013-05-06T17:58:00Z"/>
          <w:rFonts w:ascii="Courier New" w:hAnsi="Courier New" w:cs="Courier New"/>
          <w:color w:val="804000"/>
          <w:sz w:val="20"/>
          <w:szCs w:val="20"/>
          <w:highlight w:val="white"/>
        </w:rPr>
      </w:pPr>
      <w:ins w:id="224" w:author="Michael Bell" w:date="2013-05-06T17:58:00Z">
        <w:r>
          <w:rPr>
            <w:rFonts w:ascii="Courier New" w:hAnsi="Courier New" w:cs="Courier New"/>
            <w:color w:val="804000"/>
            <w:sz w:val="20"/>
            <w:szCs w:val="20"/>
            <w:highlight w:val="white"/>
          </w:rPr>
          <w:t>#define downADC 329</w:t>
        </w:r>
      </w:ins>
    </w:p>
    <w:p w14:paraId="1A6F1E26" w14:textId="77777777" w:rsidR="003A2FEE" w:rsidRDefault="003A2FEE" w:rsidP="003A2FEE">
      <w:pPr>
        <w:autoSpaceDE w:val="0"/>
        <w:autoSpaceDN w:val="0"/>
        <w:adjustRightInd w:val="0"/>
        <w:spacing w:after="0" w:line="240" w:lineRule="auto"/>
        <w:rPr>
          <w:ins w:id="225" w:author="Michael Bell" w:date="2013-05-06T17:58:00Z"/>
          <w:rFonts w:ascii="Courier New" w:hAnsi="Courier New" w:cs="Courier New"/>
          <w:color w:val="804000"/>
          <w:sz w:val="20"/>
          <w:szCs w:val="20"/>
          <w:highlight w:val="white"/>
        </w:rPr>
      </w:pPr>
      <w:ins w:id="226" w:author="Michael Bell" w:date="2013-05-06T17:58:00Z">
        <w:r>
          <w:rPr>
            <w:rFonts w:ascii="Courier New" w:hAnsi="Courier New" w:cs="Courier New"/>
            <w:color w:val="804000"/>
            <w:sz w:val="20"/>
            <w:szCs w:val="20"/>
            <w:highlight w:val="white"/>
          </w:rPr>
          <w:t>#define leftADC 505</w:t>
        </w:r>
      </w:ins>
    </w:p>
    <w:p w14:paraId="33E465CE" w14:textId="77777777" w:rsidR="003A2FEE" w:rsidRDefault="003A2FEE" w:rsidP="003A2FEE">
      <w:pPr>
        <w:autoSpaceDE w:val="0"/>
        <w:autoSpaceDN w:val="0"/>
        <w:adjustRightInd w:val="0"/>
        <w:spacing w:after="0" w:line="240" w:lineRule="auto"/>
        <w:rPr>
          <w:ins w:id="227" w:author="Michael Bell" w:date="2013-05-06T17:58:00Z"/>
          <w:rFonts w:ascii="Courier New" w:hAnsi="Courier New" w:cs="Courier New"/>
          <w:color w:val="804000"/>
          <w:sz w:val="20"/>
          <w:szCs w:val="20"/>
          <w:highlight w:val="white"/>
        </w:rPr>
      </w:pPr>
      <w:ins w:id="228" w:author="Michael Bell" w:date="2013-05-06T17:58:00Z">
        <w:r>
          <w:rPr>
            <w:rFonts w:ascii="Courier New" w:hAnsi="Courier New" w:cs="Courier New"/>
            <w:color w:val="804000"/>
            <w:sz w:val="20"/>
            <w:szCs w:val="20"/>
            <w:highlight w:val="white"/>
          </w:rPr>
          <w:t>#define selectADC 741</w:t>
        </w:r>
      </w:ins>
    </w:p>
    <w:p w14:paraId="5C226D0C" w14:textId="77777777" w:rsidR="003A2FEE" w:rsidRDefault="003A2FEE" w:rsidP="003A2FEE">
      <w:pPr>
        <w:autoSpaceDE w:val="0"/>
        <w:autoSpaceDN w:val="0"/>
        <w:adjustRightInd w:val="0"/>
        <w:spacing w:after="0" w:line="240" w:lineRule="auto"/>
        <w:rPr>
          <w:ins w:id="229" w:author="Michael Bell" w:date="2013-05-06T17:58:00Z"/>
          <w:rFonts w:ascii="Courier New" w:hAnsi="Courier New" w:cs="Courier New"/>
          <w:color w:val="000000"/>
          <w:sz w:val="20"/>
          <w:szCs w:val="20"/>
          <w:highlight w:val="white"/>
        </w:rPr>
      </w:pPr>
    </w:p>
    <w:p w14:paraId="2FBE3DB3" w14:textId="77777777" w:rsidR="003A2FEE" w:rsidRDefault="003A2FEE" w:rsidP="003A2FEE">
      <w:pPr>
        <w:autoSpaceDE w:val="0"/>
        <w:autoSpaceDN w:val="0"/>
        <w:adjustRightInd w:val="0"/>
        <w:spacing w:after="0" w:line="240" w:lineRule="auto"/>
        <w:rPr>
          <w:ins w:id="230" w:author="Michael Bell" w:date="2013-05-06T17:58:00Z"/>
          <w:rFonts w:ascii="Courier New" w:hAnsi="Courier New" w:cs="Courier New"/>
          <w:color w:val="008000"/>
          <w:sz w:val="20"/>
          <w:szCs w:val="20"/>
          <w:highlight w:val="white"/>
        </w:rPr>
      </w:pPr>
      <w:ins w:id="231" w:author="Michael Bell" w:date="2013-05-06T17:58:00Z">
        <w:r>
          <w:rPr>
            <w:rFonts w:ascii="Courier New" w:hAnsi="Courier New" w:cs="Courier New"/>
            <w:color w:val="008000"/>
            <w:sz w:val="20"/>
            <w:szCs w:val="20"/>
            <w:highlight w:val="white"/>
          </w:rPr>
          <w:t xml:space="preserve">//button voltage sensitivity  </w:t>
        </w:r>
      </w:ins>
    </w:p>
    <w:p w14:paraId="3051DBC9" w14:textId="77777777" w:rsidR="003A2FEE" w:rsidRDefault="003A2FEE" w:rsidP="003A2FEE">
      <w:pPr>
        <w:autoSpaceDE w:val="0"/>
        <w:autoSpaceDN w:val="0"/>
        <w:adjustRightInd w:val="0"/>
        <w:spacing w:after="0" w:line="240" w:lineRule="auto"/>
        <w:rPr>
          <w:ins w:id="232" w:author="Michael Bell" w:date="2013-05-06T17:58:00Z"/>
          <w:rFonts w:ascii="Courier New" w:hAnsi="Courier New" w:cs="Courier New"/>
          <w:color w:val="804000"/>
          <w:sz w:val="20"/>
          <w:szCs w:val="20"/>
          <w:highlight w:val="white"/>
        </w:rPr>
      </w:pPr>
      <w:ins w:id="233" w:author="Michael Bell" w:date="2013-05-06T17:58:00Z">
        <w:r>
          <w:rPr>
            <w:rFonts w:ascii="Courier New" w:hAnsi="Courier New" w:cs="Courier New"/>
            <w:color w:val="804000"/>
            <w:sz w:val="20"/>
            <w:szCs w:val="20"/>
            <w:highlight w:val="white"/>
          </w:rPr>
          <w:t>#define ADCsensitivity 10</w:t>
        </w:r>
      </w:ins>
    </w:p>
    <w:p w14:paraId="4F698D1A" w14:textId="77777777" w:rsidR="003A2FEE" w:rsidRDefault="003A2FEE" w:rsidP="003A2FEE">
      <w:pPr>
        <w:autoSpaceDE w:val="0"/>
        <w:autoSpaceDN w:val="0"/>
        <w:adjustRightInd w:val="0"/>
        <w:spacing w:after="0" w:line="240" w:lineRule="auto"/>
        <w:rPr>
          <w:ins w:id="234" w:author="Michael Bell" w:date="2013-05-06T17:58:00Z"/>
          <w:rFonts w:ascii="Courier New" w:hAnsi="Courier New" w:cs="Courier New"/>
          <w:color w:val="000000"/>
          <w:sz w:val="20"/>
          <w:szCs w:val="20"/>
          <w:highlight w:val="white"/>
        </w:rPr>
      </w:pPr>
    </w:p>
    <w:p w14:paraId="1F570B8B" w14:textId="77777777" w:rsidR="003A2FEE" w:rsidRDefault="003A2FEE" w:rsidP="003A2FEE">
      <w:pPr>
        <w:autoSpaceDE w:val="0"/>
        <w:autoSpaceDN w:val="0"/>
        <w:adjustRightInd w:val="0"/>
        <w:spacing w:after="0" w:line="240" w:lineRule="auto"/>
        <w:rPr>
          <w:ins w:id="235" w:author="Michael Bell" w:date="2013-05-06T17:58:00Z"/>
          <w:rFonts w:ascii="Courier New" w:hAnsi="Courier New" w:cs="Courier New"/>
          <w:color w:val="008000"/>
          <w:sz w:val="20"/>
          <w:szCs w:val="20"/>
          <w:highlight w:val="white"/>
        </w:rPr>
      </w:pPr>
      <w:ins w:id="236" w:author="Michael Bell" w:date="2013-05-06T17:58:00Z">
        <w:r>
          <w:rPr>
            <w:rFonts w:ascii="Courier New" w:hAnsi="Courier New" w:cs="Courier New"/>
            <w:color w:val="008000"/>
            <w:sz w:val="20"/>
            <w:szCs w:val="20"/>
            <w:highlight w:val="white"/>
          </w:rPr>
          <w:t>//button output numbers</w:t>
        </w:r>
      </w:ins>
    </w:p>
    <w:p w14:paraId="696298F4" w14:textId="77777777" w:rsidR="003A2FEE" w:rsidRDefault="003A2FEE" w:rsidP="003A2FEE">
      <w:pPr>
        <w:autoSpaceDE w:val="0"/>
        <w:autoSpaceDN w:val="0"/>
        <w:adjustRightInd w:val="0"/>
        <w:spacing w:after="0" w:line="240" w:lineRule="auto"/>
        <w:rPr>
          <w:ins w:id="237" w:author="Michael Bell" w:date="2013-05-06T17:58:00Z"/>
          <w:rFonts w:ascii="Courier New" w:hAnsi="Courier New" w:cs="Courier New"/>
          <w:color w:val="000000"/>
          <w:sz w:val="20"/>
          <w:szCs w:val="20"/>
          <w:highlight w:val="white"/>
        </w:rPr>
      </w:pPr>
      <w:ins w:id="238" w:author="Michael Bell" w:date="2013-05-06T17:58:00Z">
        <w:r>
          <w:rPr>
            <w:rFonts w:ascii="Courier New" w:hAnsi="Courier New" w:cs="Courier New"/>
            <w:color w:val="008000"/>
            <w:sz w:val="20"/>
            <w:szCs w:val="20"/>
            <w:highlight w:val="white"/>
          </w:rPr>
          <w:t>/*to make the output from the buttons easear to understand these are used in place of the numbers representing the button output*/</w:t>
        </w:r>
      </w:ins>
    </w:p>
    <w:p w14:paraId="0692B118" w14:textId="77777777" w:rsidR="003A2FEE" w:rsidRDefault="003A2FEE" w:rsidP="003A2FEE">
      <w:pPr>
        <w:autoSpaceDE w:val="0"/>
        <w:autoSpaceDN w:val="0"/>
        <w:adjustRightInd w:val="0"/>
        <w:spacing w:after="0" w:line="240" w:lineRule="auto"/>
        <w:rPr>
          <w:ins w:id="239" w:author="Michael Bell" w:date="2013-05-06T17:58:00Z"/>
          <w:rFonts w:ascii="Courier New" w:hAnsi="Courier New" w:cs="Courier New"/>
          <w:color w:val="804000"/>
          <w:sz w:val="20"/>
          <w:szCs w:val="20"/>
          <w:highlight w:val="white"/>
        </w:rPr>
      </w:pPr>
      <w:ins w:id="240" w:author="Michael Bell" w:date="2013-05-06T17:58:00Z">
        <w:r>
          <w:rPr>
            <w:rFonts w:ascii="Courier New" w:hAnsi="Courier New" w:cs="Courier New"/>
            <w:color w:val="804000"/>
            <w:sz w:val="20"/>
            <w:szCs w:val="20"/>
            <w:highlight w:val="white"/>
          </w:rPr>
          <w:t>#define noneOut 0</w:t>
        </w:r>
      </w:ins>
    </w:p>
    <w:p w14:paraId="44A0A123" w14:textId="77777777" w:rsidR="003A2FEE" w:rsidRDefault="003A2FEE" w:rsidP="003A2FEE">
      <w:pPr>
        <w:autoSpaceDE w:val="0"/>
        <w:autoSpaceDN w:val="0"/>
        <w:adjustRightInd w:val="0"/>
        <w:spacing w:after="0" w:line="240" w:lineRule="auto"/>
        <w:rPr>
          <w:ins w:id="241" w:author="Michael Bell" w:date="2013-05-06T17:58:00Z"/>
          <w:rFonts w:ascii="Courier New" w:hAnsi="Courier New" w:cs="Courier New"/>
          <w:color w:val="804000"/>
          <w:sz w:val="20"/>
          <w:szCs w:val="20"/>
          <w:highlight w:val="white"/>
        </w:rPr>
      </w:pPr>
      <w:ins w:id="242" w:author="Michael Bell" w:date="2013-05-06T17:58:00Z">
        <w:r>
          <w:rPr>
            <w:rFonts w:ascii="Courier New" w:hAnsi="Courier New" w:cs="Courier New"/>
            <w:color w:val="804000"/>
            <w:sz w:val="20"/>
            <w:szCs w:val="20"/>
            <w:highlight w:val="white"/>
          </w:rPr>
          <w:t>#define rightOut 1</w:t>
        </w:r>
      </w:ins>
    </w:p>
    <w:p w14:paraId="61529720" w14:textId="77777777" w:rsidR="003A2FEE" w:rsidRDefault="003A2FEE" w:rsidP="003A2FEE">
      <w:pPr>
        <w:autoSpaceDE w:val="0"/>
        <w:autoSpaceDN w:val="0"/>
        <w:adjustRightInd w:val="0"/>
        <w:spacing w:after="0" w:line="240" w:lineRule="auto"/>
        <w:rPr>
          <w:ins w:id="243" w:author="Michael Bell" w:date="2013-05-06T17:58:00Z"/>
          <w:rFonts w:ascii="Courier New" w:hAnsi="Courier New" w:cs="Courier New"/>
          <w:color w:val="804000"/>
          <w:sz w:val="20"/>
          <w:szCs w:val="20"/>
          <w:highlight w:val="white"/>
        </w:rPr>
      </w:pPr>
      <w:ins w:id="244" w:author="Michael Bell" w:date="2013-05-06T17:58:00Z">
        <w:r>
          <w:rPr>
            <w:rFonts w:ascii="Courier New" w:hAnsi="Courier New" w:cs="Courier New"/>
            <w:color w:val="804000"/>
            <w:sz w:val="20"/>
            <w:szCs w:val="20"/>
            <w:highlight w:val="white"/>
          </w:rPr>
          <w:t>#define upOut 2</w:t>
        </w:r>
      </w:ins>
    </w:p>
    <w:p w14:paraId="387C978B" w14:textId="77777777" w:rsidR="003A2FEE" w:rsidRDefault="003A2FEE" w:rsidP="003A2FEE">
      <w:pPr>
        <w:autoSpaceDE w:val="0"/>
        <w:autoSpaceDN w:val="0"/>
        <w:adjustRightInd w:val="0"/>
        <w:spacing w:after="0" w:line="240" w:lineRule="auto"/>
        <w:rPr>
          <w:ins w:id="245" w:author="Michael Bell" w:date="2013-05-06T17:58:00Z"/>
          <w:rFonts w:ascii="Courier New" w:hAnsi="Courier New" w:cs="Courier New"/>
          <w:color w:val="804000"/>
          <w:sz w:val="20"/>
          <w:szCs w:val="20"/>
          <w:highlight w:val="white"/>
        </w:rPr>
      </w:pPr>
      <w:ins w:id="246" w:author="Michael Bell" w:date="2013-05-06T17:58:00Z">
        <w:r>
          <w:rPr>
            <w:rFonts w:ascii="Courier New" w:hAnsi="Courier New" w:cs="Courier New"/>
            <w:color w:val="804000"/>
            <w:sz w:val="20"/>
            <w:szCs w:val="20"/>
            <w:highlight w:val="white"/>
          </w:rPr>
          <w:t>#define downOut 3</w:t>
        </w:r>
      </w:ins>
    </w:p>
    <w:p w14:paraId="1ECE7F13" w14:textId="77777777" w:rsidR="003A2FEE" w:rsidRDefault="003A2FEE" w:rsidP="003A2FEE">
      <w:pPr>
        <w:autoSpaceDE w:val="0"/>
        <w:autoSpaceDN w:val="0"/>
        <w:adjustRightInd w:val="0"/>
        <w:spacing w:after="0" w:line="240" w:lineRule="auto"/>
        <w:rPr>
          <w:ins w:id="247" w:author="Michael Bell" w:date="2013-05-06T17:58:00Z"/>
          <w:rFonts w:ascii="Courier New" w:hAnsi="Courier New" w:cs="Courier New"/>
          <w:color w:val="804000"/>
          <w:sz w:val="20"/>
          <w:szCs w:val="20"/>
          <w:highlight w:val="white"/>
        </w:rPr>
      </w:pPr>
      <w:ins w:id="248" w:author="Michael Bell" w:date="2013-05-06T17:58:00Z">
        <w:r>
          <w:rPr>
            <w:rFonts w:ascii="Courier New" w:hAnsi="Courier New" w:cs="Courier New"/>
            <w:color w:val="804000"/>
            <w:sz w:val="20"/>
            <w:szCs w:val="20"/>
            <w:highlight w:val="white"/>
          </w:rPr>
          <w:t>#define leftOut 4</w:t>
        </w:r>
      </w:ins>
    </w:p>
    <w:p w14:paraId="72EDABA1" w14:textId="77777777" w:rsidR="003A2FEE" w:rsidRDefault="003A2FEE" w:rsidP="003A2FEE">
      <w:pPr>
        <w:autoSpaceDE w:val="0"/>
        <w:autoSpaceDN w:val="0"/>
        <w:adjustRightInd w:val="0"/>
        <w:spacing w:after="0" w:line="240" w:lineRule="auto"/>
        <w:rPr>
          <w:ins w:id="249" w:author="Michael Bell" w:date="2013-05-06T17:58:00Z"/>
          <w:rFonts w:ascii="Courier New" w:hAnsi="Courier New" w:cs="Courier New"/>
          <w:color w:val="804000"/>
          <w:sz w:val="20"/>
          <w:szCs w:val="20"/>
          <w:highlight w:val="white"/>
        </w:rPr>
      </w:pPr>
      <w:ins w:id="250" w:author="Michael Bell" w:date="2013-05-06T17:58:00Z">
        <w:r>
          <w:rPr>
            <w:rFonts w:ascii="Courier New" w:hAnsi="Courier New" w:cs="Courier New"/>
            <w:color w:val="804000"/>
            <w:sz w:val="20"/>
            <w:szCs w:val="20"/>
            <w:highlight w:val="white"/>
          </w:rPr>
          <w:t>#define selectOut 5</w:t>
        </w:r>
      </w:ins>
    </w:p>
    <w:p w14:paraId="22DE3461" w14:textId="77777777" w:rsidR="003A2FEE" w:rsidRDefault="003A2FEE" w:rsidP="003A2FEE">
      <w:pPr>
        <w:autoSpaceDE w:val="0"/>
        <w:autoSpaceDN w:val="0"/>
        <w:adjustRightInd w:val="0"/>
        <w:spacing w:after="0" w:line="240" w:lineRule="auto"/>
        <w:rPr>
          <w:ins w:id="251" w:author="Michael Bell" w:date="2013-05-06T17:58:00Z"/>
          <w:rFonts w:ascii="Courier New" w:hAnsi="Courier New" w:cs="Courier New"/>
          <w:color w:val="000000"/>
          <w:sz w:val="20"/>
          <w:szCs w:val="20"/>
          <w:highlight w:val="white"/>
        </w:rPr>
      </w:pPr>
    </w:p>
    <w:p w14:paraId="418C2E80" w14:textId="77777777" w:rsidR="003A2FEE" w:rsidRDefault="003A2FEE" w:rsidP="003A2FEE">
      <w:pPr>
        <w:autoSpaceDE w:val="0"/>
        <w:autoSpaceDN w:val="0"/>
        <w:adjustRightInd w:val="0"/>
        <w:spacing w:after="0" w:line="240" w:lineRule="auto"/>
        <w:rPr>
          <w:ins w:id="252" w:author="Michael Bell" w:date="2013-05-06T17:58:00Z"/>
          <w:rFonts w:ascii="Courier New" w:hAnsi="Courier New" w:cs="Courier New"/>
          <w:color w:val="008000"/>
          <w:sz w:val="20"/>
          <w:szCs w:val="20"/>
          <w:highlight w:val="white"/>
        </w:rPr>
      </w:pPr>
      <w:ins w:id="253" w:author="Michael Bell" w:date="2013-05-06T17:58:00Z">
        <w:r>
          <w:rPr>
            <w:rFonts w:ascii="Courier New" w:hAnsi="Courier New" w:cs="Courier New"/>
            <w:color w:val="008000"/>
            <w:sz w:val="20"/>
            <w:szCs w:val="20"/>
            <w:highlight w:val="white"/>
          </w:rPr>
          <w:t>//sensor output numbers</w:t>
        </w:r>
      </w:ins>
    </w:p>
    <w:p w14:paraId="39E0C65B" w14:textId="77777777" w:rsidR="003A2FEE" w:rsidRDefault="003A2FEE" w:rsidP="003A2FEE">
      <w:pPr>
        <w:autoSpaceDE w:val="0"/>
        <w:autoSpaceDN w:val="0"/>
        <w:adjustRightInd w:val="0"/>
        <w:spacing w:after="0" w:line="240" w:lineRule="auto"/>
        <w:rPr>
          <w:ins w:id="254" w:author="Michael Bell" w:date="2013-05-06T17:58:00Z"/>
          <w:rFonts w:ascii="Courier New" w:hAnsi="Courier New" w:cs="Courier New"/>
          <w:color w:val="804000"/>
          <w:sz w:val="20"/>
          <w:szCs w:val="20"/>
          <w:highlight w:val="white"/>
        </w:rPr>
      </w:pPr>
      <w:ins w:id="255" w:author="Michael Bell" w:date="2013-05-06T17:58:00Z">
        <w:r>
          <w:rPr>
            <w:rFonts w:ascii="Courier New" w:hAnsi="Courier New" w:cs="Courier New"/>
            <w:color w:val="804000"/>
            <w:sz w:val="20"/>
            <w:szCs w:val="20"/>
            <w:highlight w:val="white"/>
          </w:rPr>
          <w:t>#define sensorNone 0</w:t>
        </w:r>
      </w:ins>
    </w:p>
    <w:p w14:paraId="7F267370" w14:textId="77777777" w:rsidR="003A2FEE" w:rsidRDefault="003A2FEE" w:rsidP="003A2FEE">
      <w:pPr>
        <w:autoSpaceDE w:val="0"/>
        <w:autoSpaceDN w:val="0"/>
        <w:adjustRightInd w:val="0"/>
        <w:spacing w:after="0" w:line="240" w:lineRule="auto"/>
        <w:rPr>
          <w:ins w:id="256" w:author="Michael Bell" w:date="2013-05-06T17:58:00Z"/>
          <w:rFonts w:ascii="Courier New" w:hAnsi="Courier New" w:cs="Courier New"/>
          <w:color w:val="804000"/>
          <w:sz w:val="20"/>
          <w:szCs w:val="20"/>
          <w:highlight w:val="white"/>
        </w:rPr>
      </w:pPr>
      <w:ins w:id="257" w:author="Michael Bell" w:date="2013-05-06T17:58:00Z">
        <w:r>
          <w:rPr>
            <w:rFonts w:ascii="Courier New" w:hAnsi="Courier New" w:cs="Courier New"/>
            <w:color w:val="804000"/>
            <w:sz w:val="20"/>
            <w:szCs w:val="20"/>
            <w:highlight w:val="white"/>
          </w:rPr>
          <w:t>#define sensorOne 1</w:t>
        </w:r>
      </w:ins>
    </w:p>
    <w:p w14:paraId="01277C7D" w14:textId="77777777" w:rsidR="003A2FEE" w:rsidRDefault="003A2FEE" w:rsidP="003A2FEE">
      <w:pPr>
        <w:autoSpaceDE w:val="0"/>
        <w:autoSpaceDN w:val="0"/>
        <w:adjustRightInd w:val="0"/>
        <w:spacing w:after="0" w:line="240" w:lineRule="auto"/>
        <w:rPr>
          <w:ins w:id="258" w:author="Michael Bell" w:date="2013-05-06T17:58:00Z"/>
          <w:rFonts w:ascii="Courier New" w:hAnsi="Courier New" w:cs="Courier New"/>
          <w:color w:val="804000"/>
          <w:sz w:val="20"/>
          <w:szCs w:val="20"/>
          <w:highlight w:val="white"/>
        </w:rPr>
      </w:pPr>
      <w:ins w:id="259" w:author="Michael Bell" w:date="2013-05-06T17:58:00Z">
        <w:r>
          <w:rPr>
            <w:rFonts w:ascii="Courier New" w:hAnsi="Courier New" w:cs="Courier New"/>
            <w:color w:val="804000"/>
            <w:sz w:val="20"/>
            <w:szCs w:val="20"/>
            <w:highlight w:val="white"/>
          </w:rPr>
          <w:lastRenderedPageBreak/>
          <w:t>#define sensorTwo 2</w:t>
        </w:r>
      </w:ins>
    </w:p>
    <w:p w14:paraId="62DF70FE" w14:textId="77777777" w:rsidR="003A2FEE" w:rsidRDefault="003A2FEE" w:rsidP="003A2FEE">
      <w:pPr>
        <w:autoSpaceDE w:val="0"/>
        <w:autoSpaceDN w:val="0"/>
        <w:adjustRightInd w:val="0"/>
        <w:spacing w:after="0" w:line="240" w:lineRule="auto"/>
        <w:rPr>
          <w:ins w:id="260" w:author="Michael Bell" w:date="2013-05-06T17:58:00Z"/>
          <w:rFonts w:ascii="Courier New" w:hAnsi="Courier New" w:cs="Courier New"/>
          <w:color w:val="804000"/>
          <w:sz w:val="20"/>
          <w:szCs w:val="20"/>
          <w:highlight w:val="white"/>
        </w:rPr>
      </w:pPr>
      <w:ins w:id="261" w:author="Michael Bell" w:date="2013-05-06T17:58:00Z">
        <w:r>
          <w:rPr>
            <w:rFonts w:ascii="Courier New" w:hAnsi="Courier New" w:cs="Courier New"/>
            <w:color w:val="804000"/>
            <w:sz w:val="20"/>
            <w:szCs w:val="20"/>
            <w:highlight w:val="white"/>
          </w:rPr>
          <w:t>#define sensorThree 3</w:t>
        </w:r>
      </w:ins>
    </w:p>
    <w:p w14:paraId="30FEB936" w14:textId="77777777" w:rsidR="003A2FEE" w:rsidRDefault="003A2FEE" w:rsidP="003A2FEE">
      <w:pPr>
        <w:autoSpaceDE w:val="0"/>
        <w:autoSpaceDN w:val="0"/>
        <w:adjustRightInd w:val="0"/>
        <w:spacing w:after="0" w:line="240" w:lineRule="auto"/>
        <w:rPr>
          <w:ins w:id="262" w:author="Michael Bell" w:date="2013-05-06T17:58:00Z"/>
          <w:rFonts w:ascii="Courier New" w:hAnsi="Courier New" w:cs="Courier New"/>
          <w:color w:val="804000"/>
          <w:sz w:val="20"/>
          <w:szCs w:val="20"/>
          <w:highlight w:val="white"/>
        </w:rPr>
      </w:pPr>
      <w:ins w:id="263" w:author="Michael Bell" w:date="2013-05-06T17:58:00Z">
        <w:r>
          <w:rPr>
            <w:rFonts w:ascii="Courier New" w:hAnsi="Courier New" w:cs="Courier New"/>
            <w:color w:val="804000"/>
            <w:sz w:val="20"/>
            <w:szCs w:val="20"/>
            <w:highlight w:val="white"/>
          </w:rPr>
          <w:t>#define sensorFour 4</w:t>
        </w:r>
      </w:ins>
    </w:p>
    <w:p w14:paraId="37141200" w14:textId="77777777" w:rsidR="003A2FEE" w:rsidRDefault="003A2FEE" w:rsidP="003A2FEE">
      <w:pPr>
        <w:autoSpaceDE w:val="0"/>
        <w:autoSpaceDN w:val="0"/>
        <w:adjustRightInd w:val="0"/>
        <w:spacing w:after="0" w:line="240" w:lineRule="auto"/>
        <w:rPr>
          <w:ins w:id="264" w:author="Michael Bell" w:date="2013-05-06T17:58:00Z"/>
          <w:rFonts w:ascii="Courier New" w:hAnsi="Courier New" w:cs="Courier New"/>
          <w:color w:val="804000"/>
          <w:sz w:val="20"/>
          <w:szCs w:val="20"/>
          <w:highlight w:val="white"/>
        </w:rPr>
      </w:pPr>
      <w:ins w:id="265" w:author="Michael Bell" w:date="2013-05-06T17:58:00Z">
        <w:r>
          <w:rPr>
            <w:rFonts w:ascii="Courier New" w:hAnsi="Courier New" w:cs="Courier New"/>
            <w:color w:val="804000"/>
            <w:sz w:val="20"/>
            <w:szCs w:val="20"/>
            <w:highlight w:val="white"/>
          </w:rPr>
          <w:t>#define sensorFive 5</w:t>
        </w:r>
      </w:ins>
    </w:p>
    <w:p w14:paraId="18036B7C" w14:textId="77777777" w:rsidR="003A2FEE" w:rsidRDefault="003A2FEE" w:rsidP="003A2FEE">
      <w:pPr>
        <w:autoSpaceDE w:val="0"/>
        <w:autoSpaceDN w:val="0"/>
        <w:adjustRightInd w:val="0"/>
        <w:spacing w:after="0" w:line="240" w:lineRule="auto"/>
        <w:rPr>
          <w:ins w:id="266" w:author="Michael Bell" w:date="2013-05-06T17:58:00Z"/>
          <w:rFonts w:ascii="Courier New" w:hAnsi="Courier New" w:cs="Courier New"/>
          <w:color w:val="000000"/>
          <w:sz w:val="20"/>
          <w:szCs w:val="20"/>
          <w:highlight w:val="white"/>
        </w:rPr>
      </w:pPr>
    </w:p>
    <w:p w14:paraId="563F3396" w14:textId="77777777" w:rsidR="003A2FEE" w:rsidRDefault="003A2FEE" w:rsidP="003A2FEE">
      <w:pPr>
        <w:autoSpaceDE w:val="0"/>
        <w:autoSpaceDN w:val="0"/>
        <w:adjustRightInd w:val="0"/>
        <w:spacing w:after="0" w:line="240" w:lineRule="auto"/>
        <w:rPr>
          <w:ins w:id="267" w:author="Michael Bell" w:date="2013-05-06T17:58:00Z"/>
          <w:rFonts w:ascii="Courier New" w:hAnsi="Courier New" w:cs="Courier New"/>
          <w:color w:val="804000"/>
          <w:sz w:val="20"/>
          <w:szCs w:val="20"/>
          <w:highlight w:val="white"/>
        </w:rPr>
      </w:pPr>
      <w:ins w:id="268" w:author="Michael Bell" w:date="2013-05-06T17:58:00Z">
        <w:r>
          <w:rPr>
            <w:rFonts w:ascii="Courier New" w:hAnsi="Courier New" w:cs="Courier New"/>
            <w:color w:val="804000"/>
            <w:sz w:val="20"/>
            <w:szCs w:val="20"/>
            <w:highlight w:val="white"/>
          </w:rPr>
          <w:t>#define sensorSix 6</w:t>
        </w:r>
      </w:ins>
    </w:p>
    <w:p w14:paraId="51AADC88" w14:textId="77777777" w:rsidR="003A2FEE" w:rsidRDefault="003A2FEE" w:rsidP="003A2FEE">
      <w:pPr>
        <w:autoSpaceDE w:val="0"/>
        <w:autoSpaceDN w:val="0"/>
        <w:adjustRightInd w:val="0"/>
        <w:spacing w:after="0" w:line="240" w:lineRule="auto"/>
        <w:rPr>
          <w:ins w:id="269" w:author="Michael Bell" w:date="2013-05-06T17:58:00Z"/>
          <w:rFonts w:ascii="Courier New" w:hAnsi="Courier New" w:cs="Courier New"/>
          <w:color w:val="804000"/>
          <w:sz w:val="20"/>
          <w:szCs w:val="20"/>
          <w:highlight w:val="white"/>
        </w:rPr>
      </w:pPr>
      <w:ins w:id="270" w:author="Michael Bell" w:date="2013-05-06T17:58:00Z">
        <w:r>
          <w:rPr>
            <w:rFonts w:ascii="Courier New" w:hAnsi="Courier New" w:cs="Courier New"/>
            <w:color w:val="804000"/>
            <w:sz w:val="20"/>
            <w:szCs w:val="20"/>
            <w:highlight w:val="white"/>
          </w:rPr>
          <w:t>#define sensorSeven 7</w:t>
        </w:r>
      </w:ins>
    </w:p>
    <w:p w14:paraId="22DB1B7C" w14:textId="77777777" w:rsidR="003A2FEE" w:rsidRDefault="003A2FEE" w:rsidP="003A2FEE">
      <w:pPr>
        <w:autoSpaceDE w:val="0"/>
        <w:autoSpaceDN w:val="0"/>
        <w:adjustRightInd w:val="0"/>
        <w:spacing w:after="0" w:line="240" w:lineRule="auto"/>
        <w:rPr>
          <w:ins w:id="271" w:author="Michael Bell" w:date="2013-05-06T17:58:00Z"/>
          <w:rFonts w:ascii="Courier New" w:hAnsi="Courier New" w:cs="Courier New"/>
          <w:color w:val="804000"/>
          <w:sz w:val="20"/>
          <w:szCs w:val="20"/>
          <w:highlight w:val="white"/>
        </w:rPr>
      </w:pPr>
      <w:ins w:id="272" w:author="Michael Bell" w:date="2013-05-06T17:58:00Z">
        <w:r>
          <w:rPr>
            <w:rFonts w:ascii="Courier New" w:hAnsi="Courier New" w:cs="Courier New"/>
            <w:color w:val="804000"/>
            <w:sz w:val="20"/>
            <w:szCs w:val="20"/>
            <w:highlight w:val="white"/>
          </w:rPr>
          <w:t>#define sensorEight 10</w:t>
        </w:r>
      </w:ins>
    </w:p>
    <w:p w14:paraId="4ABA21DD" w14:textId="77777777" w:rsidR="003A2FEE" w:rsidRDefault="003A2FEE" w:rsidP="003A2FEE">
      <w:pPr>
        <w:autoSpaceDE w:val="0"/>
        <w:autoSpaceDN w:val="0"/>
        <w:adjustRightInd w:val="0"/>
        <w:spacing w:after="0" w:line="240" w:lineRule="auto"/>
        <w:rPr>
          <w:ins w:id="273" w:author="Michael Bell" w:date="2013-05-06T17:58:00Z"/>
          <w:rFonts w:ascii="Courier New" w:hAnsi="Courier New" w:cs="Courier New"/>
          <w:color w:val="804000"/>
          <w:sz w:val="20"/>
          <w:szCs w:val="20"/>
          <w:highlight w:val="white"/>
        </w:rPr>
      </w:pPr>
      <w:ins w:id="274" w:author="Michael Bell" w:date="2013-05-06T17:58:00Z">
        <w:r>
          <w:rPr>
            <w:rFonts w:ascii="Courier New" w:hAnsi="Courier New" w:cs="Courier New"/>
            <w:color w:val="804000"/>
            <w:sz w:val="20"/>
            <w:szCs w:val="20"/>
            <w:highlight w:val="white"/>
          </w:rPr>
          <w:t>#define sensorNine 9</w:t>
        </w:r>
      </w:ins>
    </w:p>
    <w:p w14:paraId="61B1EF81" w14:textId="77777777" w:rsidR="003A2FEE" w:rsidRDefault="003A2FEE" w:rsidP="003A2FEE">
      <w:pPr>
        <w:autoSpaceDE w:val="0"/>
        <w:autoSpaceDN w:val="0"/>
        <w:adjustRightInd w:val="0"/>
        <w:spacing w:after="0" w:line="240" w:lineRule="auto"/>
        <w:rPr>
          <w:ins w:id="275" w:author="Michael Bell" w:date="2013-05-06T17:58:00Z"/>
          <w:rFonts w:ascii="Courier New" w:hAnsi="Courier New" w:cs="Courier New"/>
          <w:color w:val="804000"/>
          <w:sz w:val="20"/>
          <w:szCs w:val="20"/>
          <w:highlight w:val="white"/>
        </w:rPr>
      </w:pPr>
      <w:ins w:id="276" w:author="Michael Bell" w:date="2013-05-06T17:58:00Z">
        <w:r>
          <w:rPr>
            <w:rFonts w:ascii="Courier New" w:hAnsi="Courier New" w:cs="Courier New"/>
            <w:color w:val="804000"/>
            <w:sz w:val="20"/>
            <w:szCs w:val="20"/>
            <w:highlight w:val="white"/>
          </w:rPr>
          <w:t>#define sensorTen 10</w:t>
        </w:r>
      </w:ins>
    </w:p>
    <w:p w14:paraId="023E0800" w14:textId="77777777" w:rsidR="003A2FEE" w:rsidRDefault="003A2FEE" w:rsidP="003A2FEE">
      <w:pPr>
        <w:autoSpaceDE w:val="0"/>
        <w:autoSpaceDN w:val="0"/>
        <w:adjustRightInd w:val="0"/>
        <w:spacing w:after="0" w:line="240" w:lineRule="auto"/>
        <w:rPr>
          <w:ins w:id="277" w:author="Michael Bell" w:date="2013-05-06T17:58:00Z"/>
          <w:rFonts w:ascii="Courier New" w:hAnsi="Courier New" w:cs="Courier New"/>
          <w:color w:val="000000"/>
          <w:sz w:val="20"/>
          <w:szCs w:val="20"/>
          <w:highlight w:val="white"/>
        </w:rPr>
      </w:pPr>
    </w:p>
    <w:p w14:paraId="20C59D34" w14:textId="77777777" w:rsidR="003A2FEE" w:rsidRDefault="003A2FEE" w:rsidP="003A2FEE">
      <w:pPr>
        <w:autoSpaceDE w:val="0"/>
        <w:autoSpaceDN w:val="0"/>
        <w:adjustRightInd w:val="0"/>
        <w:spacing w:after="0" w:line="240" w:lineRule="auto"/>
        <w:rPr>
          <w:ins w:id="278" w:author="Michael Bell" w:date="2013-05-06T17:58:00Z"/>
          <w:rFonts w:ascii="Courier New" w:hAnsi="Courier New" w:cs="Courier New"/>
          <w:color w:val="008000"/>
          <w:sz w:val="20"/>
          <w:szCs w:val="20"/>
          <w:highlight w:val="white"/>
        </w:rPr>
      </w:pPr>
      <w:ins w:id="279" w:author="Michael Bell" w:date="2013-05-06T17:58:00Z">
        <w:r>
          <w:rPr>
            <w:rFonts w:ascii="Courier New" w:hAnsi="Courier New" w:cs="Courier New"/>
            <w:color w:val="008000"/>
            <w:sz w:val="20"/>
            <w:szCs w:val="20"/>
            <w:highlight w:val="white"/>
          </w:rPr>
          <w:t>//anti-multipress boolean</w:t>
        </w:r>
      </w:ins>
    </w:p>
    <w:p w14:paraId="582C8605" w14:textId="77777777" w:rsidR="003A2FEE" w:rsidRDefault="003A2FEE" w:rsidP="003A2FEE">
      <w:pPr>
        <w:autoSpaceDE w:val="0"/>
        <w:autoSpaceDN w:val="0"/>
        <w:adjustRightInd w:val="0"/>
        <w:spacing w:after="0" w:line="240" w:lineRule="auto"/>
        <w:rPr>
          <w:ins w:id="280" w:author="Michael Bell" w:date="2013-05-06T17:58:00Z"/>
          <w:rFonts w:ascii="Courier New" w:hAnsi="Courier New" w:cs="Courier New"/>
          <w:color w:val="008000"/>
          <w:sz w:val="20"/>
          <w:szCs w:val="20"/>
          <w:highlight w:val="white"/>
        </w:rPr>
      </w:pPr>
      <w:ins w:id="281" w:author="Michael Bell" w:date="2013-05-06T17:58:00Z">
        <w:r>
          <w:rPr>
            <w:rFonts w:ascii="Courier New" w:hAnsi="Courier New" w:cs="Courier New"/>
            <w:color w:val="008000"/>
            <w:sz w:val="20"/>
            <w:szCs w:val="20"/>
            <w:highlight w:val="white"/>
          </w:rPr>
          <w:t>/*to prevent the board from reading a button as pressed multiple times the board sets this to true when it responds to a press</w:t>
        </w:r>
      </w:ins>
    </w:p>
    <w:p w14:paraId="3F1E4C27" w14:textId="77777777" w:rsidR="003A2FEE" w:rsidRDefault="003A2FEE" w:rsidP="003A2FEE">
      <w:pPr>
        <w:autoSpaceDE w:val="0"/>
        <w:autoSpaceDN w:val="0"/>
        <w:adjustRightInd w:val="0"/>
        <w:spacing w:after="0" w:line="240" w:lineRule="auto"/>
        <w:rPr>
          <w:ins w:id="282" w:author="Michael Bell" w:date="2013-05-06T17:58:00Z"/>
          <w:rFonts w:ascii="Courier New" w:hAnsi="Courier New" w:cs="Courier New"/>
          <w:color w:val="000000"/>
          <w:sz w:val="20"/>
          <w:szCs w:val="20"/>
          <w:highlight w:val="white"/>
        </w:rPr>
      </w:pPr>
      <w:ins w:id="283" w:author="Michael Bell" w:date="2013-05-06T17:58:00Z">
        <w:r>
          <w:rPr>
            <w:rFonts w:ascii="Courier New" w:hAnsi="Courier New" w:cs="Courier New"/>
            <w:color w:val="008000"/>
            <w:sz w:val="20"/>
            <w:szCs w:val="20"/>
            <w:highlight w:val="white"/>
          </w:rPr>
          <w:t xml:space="preserve"> it will then not respond again untill this is set to false by the board detecting that no button is pressed*/</w:t>
        </w:r>
      </w:ins>
    </w:p>
    <w:p w14:paraId="085C41F2" w14:textId="77777777" w:rsidR="003A2FEE" w:rsidRDefault="003A2FEE" w:rsidP="003A2FEE">
      <w:pPr>
        <w:autoSpaceDE w:val="0"/>
        <w:autoSpaceDN w:val="0"/>
        <w:adjustRightInd w:val="0"/>
        <w:spacing w:after="0" w:line="240" w:lineRule="auto"/>
        <w:rPr>
          <w:ins w:id="284" w:author="Michael Bell" w:date="2013-05-06T17:58:00Z"/>
          <w:rFonts w:ascii="Courier New" w:hAnsi="Courier New" w:cs="Courier New"/>
          <w:color w:val="000000"/>
          <w:sz w:val="20"/>
          <w:szCs w:val="20"/>
          <w:highlight w:val="white"/>
        </w:rPr>
      </w:pPr>
      <w:ins w:id="285" w:author="Michael Bell" w:date="2013-05-06T17:58:00Z">
        <w:r>
          <w:rPr>
            <w:rFonts w:ascii="Courier New" w:hAnsi="Courier New" w:cs="Courier New"/>
            <w:color w:val="000000"/>
            <w:sz w:val="20"/>
            <w:szCs w:val="20"/>
            <w:highlight w:val="white"/>
          </w:rPr>
          <w:t>boolean butonCaptured</w:t>
        </w:r>
        <w:r>
          <w:rPr>
            <w:rFonts w:ascii="Courier New" w:hAnsi="Courier New" w:cs="Courier New"/>
            <w:b/>
            <w:bCs/>
            <w:color w:val="000080"/>
            <w:sz w:val="20"/>
            <w:szCs w:val="20"/>
            <w:highlight w:val="white"/>
          </w:rPr>
          <w:t>;</w:t>
        </w:r>
      </w:ins>
    </w:p>
    <w:p w14:paraId="565AA938" w14:textId="77777777" w:rsidR="003A2FEE" w:rsidRDefault="003A2FEE" w:rsidP="003A2FEE">
      <w:pPr>
        <w:autoSpaceDE w:val="0"/>
        <w:autoSpaceDN w:val="0"/>
        <w:adjustRightInd w:val="0"/>
        <w:spacing w:after="0" w:line="240" w:lineRule="auto"/>
        <w:rPr>
          <w:ins w:id="286" w:author="Michael Bell" w:date="2013-05-06T17:58:00Z"/>
          <w:rFonts w:ascii="Courier New" w:hAnsi="Courier New" w:cs="Courier New"/>
          <w:color w:val="000000"/>
          <w:sz w:val="20"/>
          <w:szCs w:val="20"/>
          <w:highlight w:val="white"/>
        </w:rPr>
      </w:pPr>
    </w:p>
    <w:p w14:paraId="6F1AAE0B" w14:textId="77777777" w:rsidR="003A2FEE" w:rsidRDefault="003A2FEE" w:rsidP="003A2FEE">
      <w:pPr>
        <w:autoSpaceDE w:val="0"/>
        <w:autoSpaceDN w:val="0"/>
        <w:adjustRightInd w:val="0"/>
        <w:spacing w:after="0" w:line="240" w:lineRule="auto"/>
        <w:rPr>
          <w:ins w:id="287" w:author="Michael Bell" w:date="2013-05-06T17:58:00Z"/>
          <w:rFonts w:ascii="Courier New" w:hAnsi="Courier New" w:cs="Courier New"/>
          <w:color w:val="008000"/>
          <w:sz w:val="20"/>
          <w:szCs w:val="20"/>
          <w:highlight w:val="white"/>
        </w:rPr>
      </w:pPr>
      <w:ins w:id="288" w:author="Michael Bell" w:date="2013-05-06T17:58:00Z">
        <w:r>
          <w:rPr>
            <w:rFonts w:ascii="Courier New" w:hAnsi="Courier New" w:cs="Courier New"/>
            <w:color w:val="008000"/>
            <w:sz w:val="20"/>
            <w:szCs w:val="20"/>
            <w:highlight w:val="white"/>
          </w:rPr>
          <w:t>//last menu move</w:t>
        </w:r>
      </w:ins>
    </w:p>
    <w:p w14:paraId="6D93E0FE" w14:textId="77777777" w:rsidR="003A2FEE" w:rsidRDefault="003A2FEE" w:rsidP="003A2FEE">
      <w:pPr>
        <w:autoSpaceDE w:val="0"/>
        <w:autoSpaceDN w:val="0"/>
        <w:adjustRightInd w:val="0"/>
        <w:spacing w:after="0" w:line="240" w:lineRule="auto"/>
        <w:rPr>
          <w:ins w:id="289" w:author="Michael Bell" w:date="2013-05-06T17:58:00Z"/>
          <w:rFonts w:ascii="Courier New" w:hAnsi="Courier New" w:cs="Courier New"/>
          <w:color w:val="000000"/>
          <w:sz w:val="20"/>
          <w:szCs w:val="20"/>
          <w:highlight w:val="white"/>
        </w:rPr>
      </w:pPr>
      <w:ins w:id="290"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lastMenuMove</w:t>
        </w:r>
        <w:r>
          <w:rPr>
            <w:rFonts w:ascii="Courier New" w:hAnsi="Courier New" w:cs="Courier New"/>
            <w:b/>
            <w:bCs/>
            <w:color w:val="000080"/>
            <w:sz w:val="20"/>
            <w:szCs w:val="20"/>
            <w:highlight w:val="white"/>
          </w:rPr>
          <w:t>;</w:t>
        </w:r>
      </w:ins>
    </w:p>
    <w:p w14:paraId="5D2B59FF" w14:textId="77777777" w:rsidR="003A2FEE" w:rsidRDefault="003A2FEE" w:rsidP="003A2FEE">
      <w:pPr>
        <w:autoSpaceDE w:val="0"/>
        <w:autoSpaceDN w:val="0"/>
        <w:adjustRightInd w:val="0"/>
        <w:spacing w:after="0" w:line="240" w:lineRule="auto"/>
        <w:rPr>
          <w:ins w:id="291" w:author="Michael Bell" w:date="2013-05-06T17:58:00Z"/>
          <w:rFonts w:ascii="Courier New" w:hAnsi="Courier New" w:cs="Courier New"/>
          <w:color w:val="000000"/>
          <w:sz w:val="20"/>
          <w:szCs w:val="20"/>
          <w:highlight w:val="white"/>
        </w:rPr>
      </w:pPr>
    </w:p>
    <w:p w14:paraId="632870DD" w14:textId="77777777" w:rsidR="003A2FEE" w:rsidRDefault="003A2FEE" w:rsidP="003A2FEE">
      <w:pPr>
        <w:autoSpaceDE w:val="0"/>
        <w:autoSpaceDN w:val="0"/>
        <w:adjustRightInd w:val="0"/>
        <w:spacing w:after="0" w:line="240" w:lineRule="auto"/>
        <w:rPr>
          <w:ins w:id="292" w:author="Michael Bell" w:date="2013-05-06T17:58:00Z"/>
          <w:rFonts w:ascii="Courier New" w:hAnsi="Courier New" w:cs="Courier New"/>
          <w:color w:val="000000"/>
          <w:sz w:val="20"/>
          <w:szCs w:val="20"/>
          <w:highlight w:val="white"/>
        </w:rPr>
      </w:pPr>
    </w:p>
    <w:p w14:paraId="217EB756" w14:textId="77777777" w:rsidR="003A2FEE" w:rsidRDefault="003A2FEE" w:rsidP="003A2FEE">
      <w:pPr>
        <w:autoSpaceDE w:val="0"/>
        <w:autoSpaceDN w:val="0"/>
        <w:adjustRightInd w:val="0"/>
        <w:spacing w:after="0" w:line="240" w:lineRule="auto"/>
        <w:rPr>
          <w:ins w:id="293" w:author="Michael Bell" w:date="2013-05-06T17:58:00Z"/>
          <w:rFonts w:ascii="Courier New" w:hAnsi="Courier New" w:cs="Courier New"/>
          <w:color w:val="000000"/>
          <w:sz w:val="20"/>
          <w:szCs w:val="20"/>
          <w:highlight w:val="white"/>
        </w:rPr>
      </w:pPr>
      <w:ins w:id="294" w:author="Michael Bell" w:date="2013-05-06T17:5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ins>
    </w:p>
    <w:p w14:paraId="154C2B0C" w14:textId="77777777" w:rsidR="003A2FEE" w:rsidRDefault="003A2FEE" w:rsidP="003A2FEE">
      <w:pPr>
        <w:autoSpaceDE w:val="0"/>
        <w:autoSpaceDN w:val="0"/>
        <w:adjustRightInd w:val="0"/>
        <w:spacing w:after="0" w:line="240" w:lineRule="auto"/>
        <w:rPr>
          <w:ins w:id="295" w:author="Michael Bell" w:date="2013-05-06T17:58:00Z"/>
          <w:rFonts w:ascii="Courier New" w:hAnsi="Courier New" w:cs="Courier New"/>
          <w:color w:val="000000"/>
          <w:sz w:val="20"/>
          <w:szCs w:val="20"/>
          <w:highlight w:val="white"/>
        </w:rPr>
      </w:pPr>
      <w:ins w:id="296" w:author="Michael Bell" w:date="2013-05-06T17:58:00Z">
        <w:r>
          <w:rPr>
            <w:rFonts w:ascii="Courier New" w:hAnsi="Courier New" w:cs="Courier New"/>
            <w:b/>
            <w:bCs/>
            <w:color w:val="000080"/>
            <w:sz w:val="20"/>
            <w:szCs w:val="20"/>
            <w:highlight w:val="white"/>
          </w:rPr>
          <w:t>{</w:t>
        </w:r>
      </w:ins>
    </w:p>
    <w:p w14:paraId="261C25CE" w14:textId="77777777" w:rsidR="003A2FEE" w:rsidRDefault="003A2FEE" w:rsidP="003A2FEE">
      <w:pPr>
        <w:autoSpaceDE w:val="0"/>
        <w:autoSpaceDN w:val="0"/>
        <w:adjustRightInd w:val="0"/>
        <w:spacing w:after="0" w:line="240" w:lineRule="auto"/>
        <w:rPr>
          <w:ins w:id="297" w:author="Michael Bell" w:date="2013-05-06T17:58:00Z"/>
          <w:rFonts w:ascii="Courier New" w:hAnsi="Courier New" w:cs="Courier New"/>
          <w:color w:val="000000"/>
          <w:sz w:val="20"/>
          <w:szCs w:val="20"/>
          <w:highlight w:val="white"/>
        </w:rPr>
      </w:pPr>
      <w:ins w:id="298" w:author="Michael Bell" w:date="2013-05-06T17:58:00Z">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ins>
    </w:p>
    <w:p w14:paraId="20E31D64" w14:textId="77777777" w:rsidR="003A2FEE" w:rsidRDefault="003A2FEE" w:rsidP="003A2FEE">
      <w:pPr>
        <w:autoSpaceDE w:val="0"/>
        <w:autoSpaceDN w:val="0"/>
        <w:adjustRightInd w:val="0"/>
        <w:spacing w:after="0" w:line="240" w:lineRule="auto"/>
        <w:rPr>
          <w:ins w:id="299" w:author="Michael Bell" w:date="2013-05-06T17:58:00Z"/>
          <w:rFonts w:ascii="Courier New" w:hAnsi="Courier New" w:cs="Courier New"/>
          <w:color w:val="000000"/>
          <w:sz w:val="20"/>
          <w:szCs w:val="20"/>
          <w:highlight w:val="white"/>
        </w:rPr>
      </w:pPr>
      <w:ins w:id="300" w:author="Michael Bell" w:date="2013-05-06T17:58:00Z">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ins>
    </w:p>
    <w:p w14:paraId="43EB38BB" w14:textId="77777777" w:rsidR="003A2FEE" w:rsidRDefault="003A2FEE" w:rsidP="003A2FEE">
      <w:pPr>
        <w:autoSpaceDE w:val="0"/>
        <w:autoSpaceDN w:val="0"/>
        <w:adjustRightInd w:val="0"/>
        <w:spacing w:after="0" w:line="240" w:lineRule="auto"/>
        <w:rPr>
          <w:ins w:id="301" w:author="Michael Bell" w:date="2013-05-06T17:58:00Z"/>
          <w:rFonts w:ascii="Courier New" w:hAnsi="Courier New" w:cs="Courier New"/>
          <w:color w:val="000000"/>
          <w:sz w:val="20"/>
          <w:szCs w:val="20"/>
          <w:highlight w:val="white"/>
        </w:rPr>
      </w:pPr>
      <w:ins w:id="302" w:author="Michael Bell" w:date="2013-05-06T17:58:00Z">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ins>
    </w:p>
    <w:p w14:paraId="31EC28A3" w14:textId="77777777" w:rsidR="003A2FEE" w:rsidRDefault="003A2FEE" w:rsidP="003A2FEE">
      <w:pPr>
        <w:autoSpaceDE w:val="0"/>
        <w:autoSpaceDN w:val="0"/>
        <w:adjustRightInd w:val="0"/>
        <w:spacing w:after="0" w:line="240" w:lineRule="auto"/>
        <w:rPr>
          <w:ins w:id="303" w:author="Michael Bell" w:date="2013-05-06T17:58:00Z"/>
          <w:rFonts w:ascii="Courier New" w:hAnsi="Courier New" w:cs="Courier New"/>
          <w:color w:val="000000"/>
          <w:sz w:val="20"/>
          <w:szCs w:val="20"/>
          <w:highlight w:val="white"/>
        </w:rPr>
      </w:pPr>
      <w:ins w:id="304" w:author="Michael Bell" w:date="2013-05-06T17:58:00Z">
        <w:r>
          <w:rPr>
            <w:rFonts w:ascii="Courier New" w:hAnsi="Courier New" w:cs="Courier New"/>
            <w:b/>
            <w:bCs/>
            <w:color w:val="000080"/>
            <w:sz w:val="20"/>
            <w:szCs w:val="20"/>
            <w:highlight w:val="white"/>
          </w:rPr>
          <w:t>}</w:t>
        </w:r>
      </w:ins>
    </w:p>
    <w:p w14:paraId="4BDFD2BA" w14:textId="77777777" w:rsidR="003A2FEE" w:rsidRDefault="003A2FEE" w:rsidP="003A2FEE">
      <w:pPr>
        <w:autoSpaceDE w:val="0"/>
        <w:autoSpaceDN w:val="0"/>
        <w:adjustRightInd w:val="0"/>
        <w:spacing w:after="0" w:line="240" w:lineRule="auto"/>
        <w:rPr>
          <w:ins w:id="305" w:author="Michael Bell" w:date="2013-05-06T17:58:00Z"/>
          <w:rFonts w:ascii="Courier New" w:hAnsi="Courier New" w:cs="Courier New"/>
          <w:color w:val="000000"/>
          <w:sz w:val="20"/>
          <w:szCs w:val="20"/>
          <w:highlight w:val="white"/>
        </w:rPr>
      </w:pPr>
    </w:p>
    <w:p w14:paraId="64A3F76B" w14:textId="77777777" w:rsidR="003A2FEE" w:rsidRDefault="003A2FEE" w:rsidP="003A2FEE">
      <w:pPr>
        <w:autoSpaceDE w:val="0"/>
        <w:autoSpaceDN w:val="0"/>
        <w:adjustRightInd w:val="0"/>
        <w:spacing w:after="0" w:line="240" w:lineRule="auto"/>
        <w:rPr>
          <w:ins w:id="306" w:author="Michael Bell" w:date="2013-05-06T17:58:00Z"/>
          <w:rFonts w:ascii="Courier New" w:hAnsi="Courier New" w:cs="Courier New"/>
          <w:color w:val="000000"/>
          <w:sz w:val="20"/>
          <w:szCs w:val="20"/>
          <w:highlight w:val="white"/>
        </w:rPr>
      </w:pPr>
      <w:ins w:id="307" w:author="Michael Bell" w:date="2013-05-06T17:5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ins>
    </w:p>
    <w:p w14:paraId="0157B983" w14:textId="77777777" w:rsidR="003A2FEE" w:rsidRDefault="003A2FEE" w:rsidP="003A2FEE">
      <w:pPr>
        <w:autoSpaceDE w:val="0"/>
        <w:autoSpaceDN w:val="0"/>
        <w:adjustRightInd w:val="0"/>
        <w:spacing w:after="0" w:line="240" w:lineRule="auto"/>
        <w:rPr>
          <w:ins w:id="308" w:author="Michael Bell" w:date="2013-05-06T17:58:00Z"/>
          <w:rFonts w:ascii="Courier New" w:hAnsi="Courier New" w:cs="Courier New"/>
          <w:color w:val="000000"/>
          <w:sz w:val="20"/>
          <w:szCs w:val="20"/>
          <w:highlight w:val="white"/>
        </w:rPr>
      </w:pPr>
      <w:ins w:id="309" w:author="Michael Bell" w:date="2013-05-06T17:58:00Z">
        <w:r>
          <w:rPr>
            <w:rFonts w:ascii="Courier New" w:hAnsi="Courier New" w:cs="Courier New"/>
            <w:b/>
            <w:bCs/>
            <w:color w:val="000080"/>
            <w:sz w:val="20"/>
            <w:szCs w:val="20"/>
            <w:highlight w:val="white"/>
          </w:rPr>
          <w:t>{</w:t>
        </w:r>
      </w:ins>
    </w:p>
    <w:p w14:paraId="1D7490D0" w14:textId="77777777" w:rsidR="003A2FEE" w:rsidRDefault="003A2FEE" w:rsidP="003A2FEE">
      <w:pPr>
        <w:autoSpaceDE w:val="0"/>
        <w:autoSpaceDN w:val="0"/>
        <w:adjustRightInd w:val="0"/>
        <w:spacing w:after="0" w:line="240" w:lineRule="auto"/>
        <w:rPr>
          <w:ins w:id="310" w:author="Michael Bell" w:date="2013-05-06T17:58:00Z"/>
          <w:rFonts w:ascii="Courier New" w:hAnsi="Courier New" w:cs="Courier New"/>
          <w:color w:val="000000"/>
          <w:sz w:val="20"/>
          <w:szCs w:val="20"/>
          <w:highlight w:val="white"/>
        </w:rPr>
      </w:pPr>
    </w:p>
    <w:p w14:paraId="1BE43436" w14:textId="77777777" w:rsidR="003A2FEE" w:rsidRDefault="003A2FEE" w:rsidP="003A2FEE">
      <w:pPr>
        <w:autoSpaceDE w:val="0"/>
        <w:autoSpaceDN w:val="0"/>
        <w:adjustRightInd w:val="0"/>
        <w:spacing w:after="0" w:line="240" w:lineRule="auto"/>
        <w:rPr>
          <w:ins w:id="311" w:author="Michael Bell" w:date="2013-05-06T17:58:00Z"/>
          <w:rFonts w:ascii="Courier New" w:hAnsi="Courier New" w:cs="Courier New"/>
          <w:color w:val="008000"/>
          <w:sz w:val="20"/>
          <w:szCs w:val="20"/>
          <w:highlight w:val="white"/>
        </w:rPr>
      </w:pPr>
      <w:ins w:id="312"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"loop" is devided into 3 logical sections,</w:t>
        </w:r>
      </w:ins>
    </w:p>
    <w:p w14:paraId="1CB3C6E3" w14:textId="77777777" w:rsidR="003A2FEE" w:rsidRDefault="003A2FEE" w:rsidP="003A2FEE">
      <w:pPr>
        <w:autoSpaceDE w:val="0"/>
        <w:autoSpaceDN w:val="0"/>
        <w:adjustRightInd w:val="0"/>
        <w:spacing w:after="0" w:line="240" w:lineRule="auto"/>
        <w:rPr>
          <w:ins w:id="313" w:author="Michael Bell" w:date="2013-05-06T17:58:00Z"/>
          <w:rFonts w:ascii="Courier New" w:hAnsi="Courier New" w:cs="Courier New"/>
          <w:color w:val="008000"/>
          <w:sz w:val="20"/>
          <w:szCs w:val="20"/>
          <w:highlight w:val="white"/>
        </w:rPr>
      </w:pPr>
      <w:ins w:id="314" w:author="Michael Bell" w:date="2013-05-06T17:58:00Z">
        <w:r>
          <w:rPr>
            <w:rFonts w:ascii="Courier New" w:hAnsi="Courier New" w:cs="Courier New"/>
            <w:color w:val="008000"/>
            <w:sz w:val="20"/>
            <w:szCs w:val="20"/>
            <w:highlight w:val="white"/>
          </w:rPr>
          <w:t xml:space="preserve">   </w:t>
        </w:r>
      </w:ins>
    </w:p>
    <w:p w14:paraId="37E1A455" w14:textId="77777777" w:rsidR="003A2FEE" w:rsidRDefault="003A2FEE" w:rsidP="003A2FEE">
      <w:pPr>
        <w:autoSpaceDE w:val="0"/>
        <w:autoSpaceDN w:val="0"/>
        <w:adjustRightInd w:val="0"/>
        <w:spacing w:after="0" w:line="240" w:lineRule="auto"/>
        <w:rPr>
          <w:ins w:id="315" w:author="Michael Bell" w:date="2013-05-06T17:58:00Z"/>
          <w:rFonts w:ascii="Courier New" w:hAnsi="Courier New" w:cs="Courier New"/>
          <w:color w:val="008000"/>
          <w:sz w:val="20"/>
          <w:szCs w:val="20"/>
          <w:highlight w:val="white"/>
        </w:rPr>
      </w:pPr>
      <w:ins w:id="316" w:author="Michael Bell" w:date="2013-05-06T17:58:00Z">
        <w:r>
          <w:rPr>
            <w:rFonts w:ascii="Courier New" w:hAnsi="Courier New" w:cs="Courier New"/>
            <w:color w:val="008000"/>
            <w:sz w:val="20"/>
            <w:szCs w:val="20"/>
            <w:highlight w:val="white"/>
          </w:rPr>
          <w:t xml:space="preserve">   section 1: the menu position is ascertained and text is output to the screen, variables are ajusted to provide the other sections with user input</w:t>
        </w:r>
      </w:ins>
    </w:p>
    <w:p w14:paraId="666A1300" w14:textId="77777777" w:rsidR="003A2FEE" w:rsidRDefault="003A2FEE" w:rsidP="003A2FEE">
      <w:pPr>
        <w:autoSpaceDE w:val="0"/>
        <w:autoSpaceDN w:val="0"/>
        <w:adjustRightInd w:val="0"/>
        <w:spacing w:after="0" w:line="240" w:lineRule="auto"/>
        <w:rPr>
          <w:ins w:id="317" w:author="Michael Bell" w:date="2013-05-06T17:58:00Z"/>
          <w:rFonts w:ascii="Courier New" w:hAnsi="Courier New" w:cs="Courier New"/>
          <w:color w:val="008000"/>
          <w:sz w:val="20"/>
          <w:szCs w:val="20"/>
          <w:highlight w:val="white"/>
        </w:rPr>
      </w:pPr>
      <w:ins w:id="318" w:author="Michael Bell" w:date="2013-05-06T17:58:00Z">
        <w:r>
          <w:rPr>
            <w:rFonts w:ascii="Courier New" w:hAnsi="Courier New" w:cs="Courier New"/>
            <w:color w:val="008000"/>
            <w:sz w:val="20"/>
            <w:szCs w:val="20"/>
            <w:highlight w:val="white"/>
          </w:rPr>
          <w:t xml:space="preserve">   </w:t>
        </w:r>
      </w:ins>
    </w:p>
    <w:p w14:paraId="0E67DF7D" w14:textId="77777777" w:rsidR="003A2FEE" w:rsidRDefault="003A2FEE" w:rsidP="003A2FEE">
      <w:pPr>
        <w:autoSpaceDE w:val="0"/>
        <w:autoSpaceDN w:val="0"/>
        <w:adjustRightInd w:val="0"/>
        <w:spacing w:after="0" w:line="240" w:lineRule="auto"/>
        <w:rPr>
          <w:ins w:id="319" w:author="Michael Bell" w:date="2013-05-06T17:58:00Z"/>
          <w:rFonts w:ascii="Courier New" w:hAnsi="Courier New" w:cs="Courier New"/>
          <w:color w:val="008000"/>
          <w:sz w:val="20"/>
          <w:szCs w:val="20"/>
          <w:highlight w:val="white"/>
        </w:rPr>
      </w:pPr>
      <w:ins w:id="320" w:author="Michael Bell" w:date="2013-05-06T17:58:00Z">
        <w:r>
          <w:rPr>
            <w:rFonts w:ascii="Courier New" w:hAnsi="Courier New" w:cs="Courier New"/>
            <w:color w:val="008000"/>
            <w:sz w:val="20"/>
            <w:szCs w:val="20"/>
            <w:highlight w:val="white"/>
          </w:rPr>
          <w:t xml:space="preserve">   section 2: the instruction array is queried and the sensors are checked, variables are ajusted to set the curent instructions for the train</w:t>
        </w:r>
      </w:ins>
    </w:p>
    <w:p w14:paraId="41F574E2" w14:textId="77777777" w:rsidR="003A2FEE" w:rsidRDefault="003A2FEE" w:rsidP="003A2FEE">
      <w:pPr>
        <w:autoSpaceDE w:val="0"/>
        <w:autoSpaceDN w:val="0"/>
        <w:adjustRightInd w:val="0"/>
        <w:spacing w:after="0" w:line="240" w:lineRule="auto"/>
        <w:rPr>
          <w:ins w:id="321" w:author="Michael Bell" w:date="2013-05-06T17:58:00Z"/>
          <w:rFonts w:ascii="Courier New" w:hAnsi="Courier New" w:cs="Courier New"/>
          <w:color w:val="008000"/>
          <w:sz w:val="20"/>
          <w:szCs w:val="20"/>
          <w:highlight w:val="white"/>
        </w:rPr>
      </w:pPr>
      <w:ins w:id="322" w:author="Michael Bell" w:date="2013-05-06T17:58:00Z">
        <w:r>
          <w:rPr>
            <w:rFonts w:ascii="Courier New" w:hAnsi="Courier New" w:cs="Courier New"/>
            <w:color w:val="008000"/>
            <w:sz w:val="20"/>
            <w:szCs w:val="20"/>
            <w:highlight w:val="white"/>
          </w:rPr>
          <w:t xml:space="preserve">   </w:t>
        </w:r>
      </w:ins>
    </w:p>
    <w:p w14:paraId="0091DDF8" w14:textId="77777777" w:rsidR="003A2FEE" w:rsidRDefault="003A2FEE" w:rsidP="003A2FEE">
      <w:pPr>
        <w:autoSpaceDE w:val="0"/>
        <w:autoSpaceDN w:val="0"/>
        <w:adjustRightInd w:val="0"/>
        <w:spacing w:after="0" w:line="240" w:lineRule="auto"/>
        <w:rPr>
          <w:ins w:id="323" w:author="Michael Bell" w:date="2013-05-06T17:58:00Z"/>
          <w:rFonts w:ascii="Courier New" w:hAnsi="Courier New" w:cs="Courier New"/>
          <w:color w:val="008000"/>
          <w:sz w:val="20"/>
          <w:szCs w:val="20"/>
          <w:highlight w:val="white"/>
        </w:rPr>
      </w:pPr>
      <w:ins w:id="324" w:author="Michael Bell" w:date="2013-05-06T17:58:00Z">
        <w:r>
          <w:rPr>
            <w:rFonts w:ascii="Courier New" w:hAnsi="Courier New" w:cs="Courier New"/>
            <w:color w:val="008000"/>
            <w:sz w:val="20"/>
            <w:szCs w:val="20"/>
            <w:highlight w:val="white"/>
          </w:rPr>
          <w:t xml:space="preserve">   section 3: variables from section 2 are checked and the points are ajusted if necesary, then the speed of the train is set</w:t>
        </w:r>
      </w:ins>
    </w:p>
    <w:p w14:paraId="76FD1ABA" w14:textId="77777777" w:rsidR="003A2FEE" w:rsidRDefault="003A2FEE" w:rsidP="003A2FEE">
      <w:pPr>
        <w:autoSpaceDE w:val="0"/>
        <w:autoSpaceDN w:val="0"/>
        <w:adjustRightInd w:val="0"/>
        <w:spacing w:after="0" w:line="240" w:lineRule="auto"/>
        <w:rPr>
          <w:ins w:id="325" w:author="Michael Bell" w:date="2013-05-06T17:58:00Z"/>
          <w:rFonts w:ascii="Courier New" w:hAnsi="Courier New" w:cs="Courier New"/>
          <w:color w:val="008000"/>
          <w:sz w:val="20"/>
          <w:szCs w:val="20"/>
          <w:highlight w:val="white"/>
        </w:rPr>
      </w:pPr>
      <w:ins w:id="326" w:author="Michael Bell" w:date="2013-05-06T17:58:00Z">
        <w:r>
          <w:rPr>
            <w:rFonts w:ascii="Courier New" w:hAnsi="Courier New" w:cs="Courier New"/>
            <w:color w:val="008000"/>
            <w:sz w:val="20"/>
            <w:szCs w:val="20"/>
            <w:highlight w:val="white"/>
          </w:rPr>
          <w:t xml:space="preserve">   </w:t>
        </w:r>
      </w:ins>
    </w:p>
    <w:p w14:paraId="66F75525" w14:textId="77777777" w:rsidR="003A2FEE" w:rsidRDefault="003A2FEE" w:rsidP="003A2FEE">
      <w:pPr>
        <w:autoSpaceDE w:val="0"/>
        <w:autoSpaceDN w:val="0"/>
        <w:adjustRightInd w:val="0"/>
        <w:spacing w:after="0" w:line="240" w:lineRule="auto"/>
        <w:rPr>
          <w:ins w:id="327" w:author="Michael Bell" w:date="2013-05-06T17:58:00Z"/>
          <w:rFonts w:ascii="Courier New" w:hAnsi="Courier New" w:cs="Courier New"/>
          <w:color w:val="000000"/>
          <w:sz w:val="20"/>
          <w:szCs w:val="20"/>
          <w:highlight w:val="white"/>
        </w:rPr>
      </w:pPr>
      <w:ins w:id="328" w:author="Michael Bell" w:date="2013-05-06T17:58:00Z">
        <w:r>
          <w:rPr>
            <w:rFonts w:ascii="Courier New" w:hAnsi="Courier New" w:cs="Courier New"/>
            <w:color w:val="008000"/>
            <w:sz w:val="20"/>
            <w:szCs w:val="20"/>
            <w:highlight w:val="white"/>
          </w:rPr>
          <w:t xml:space="preserve">   these three are repeated endlessly untill power off */</w:t>
        </w:r>
      </w:ins>
    </w:p>
    <w:p w14:paraId="398A5052" w14:textId="77777777" w:rsidR="003A2FEE" w:rsidRDefault="003A2FEE" w:rsidP="003A2FEE">
      <w:pPr>
        <w:autoSpaceDE w:val="0"/>
        <w:autoSpaceDN w:val="0"/>
        <w:adjustRightInd w:val="0"/>
        <w:spacing w:after="0" w:line="240" w:lineRule="auto"/>
        <w:rPr>
          <w:ins w:id="329" w:author="Michael Bell" w:date="2013-05-06T17:58:00Z"/>
          <w:rFonts w:ascii="Courier New" w:hAnsi="Courier New" w:cs="Courier New"/>
          <w:color w:val="000000"/>
          <w:sz w:val="20"/>
          <w:szCs w:val="20"/>
          <w:highlight w:val="white"/>
        </w:rPr>
      </w:pPr>
    </w:p>
    <w:p w14:paraId="0A383881" w14:textId="77777777" w:rsidR="003A2FEE" w:rsidRDefault="003A2FEE" w:rsidP="003A2FEE">
      <w:pPr>
        <w:autoSpaceDE w:val="0"/>
        <w:autoSpaceDN w:val="0"/>
        <w:adjustRightInd w:val="0"/>
        <w:spacing w:after="0" w:line="240" w:lineRule="auto"/>
        <w:rPr>
          <w:ins w:id="330" w:author="Michael Bell" w:date="2013-05-06T17:58:00Z"/>
          <w:rFonts w:ascii="Courier New" w:hAnsi="Courier New" w:cs="Courier New"/>
          <w:color w:val="008000"/>
          <w:sz w:val="20"/>
          <w:szCs w:val="20"/>
          <w:highlight w:val="white"/>
        </w:rPr>
      </w:pPr>
      <w:ins w:id="331"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ins>
    </w:p>
    <w:p w14:paraId="29DC50C1" w14:textId="77777777" w:rsidR="003A2FEE" w:rsidRDefault="003A2FEE" w:rsidP="003A2FEE">
      <w:pPr>
        <w:autoSpaceDE w:val="0"/>
        <w:autoSpaceDN w:val="0"/>
        <w:adjustRightInd w:val="0"/>
        <w:spacing w:after="0" w:line="240" w:lineRule="auto"/>
        <w:rPr>
          <w:ins w:id="332" w:author="Michael Bell" w:date="2013-05-06T17:58:00Z"/>
          <w:rFonts w:ascii="Courier New" w:hAnsi="Courier New" w:cs="Courier New"/>
          <w:color w:val="008000"/>
          <w:sz w:val="20"/>
          <w:szCs w:val="20"/>
          <w:highlight w:val="white"/>
        </w:rPr>
      </w:pPr>
      <w:ins w:id="333"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ins>
    </w:p>
    <w:p w14:paraId="0412D62E" w14:textId="77777777" w:rsidR="003A2FEE" w:rsidRDefault="003A2FEE" w:rsidP="003A2FEE">
      <w:pPr>
        <w:autoSpaceDE w:val="0"/>
        <w:autoSpaceDN w:val="0"/>
        <w:adjustRightInd w:val="0"/>
        <w:spacing w:after="0" w:line="240" w:lineRule="auto"/>
        <w:rPr>
          <w:ins w:id="334" w:author="Michael Bell" w:date="2013-05-06T17:58:00Z"/>
          <w:rFonts w:ascii="Courier New" w:hAnsi="Courier New" w:cs="Courier New"/>
          <w:color w:val="000000"/>
          <w:sz w:val="20"/>
          <w:szCs w:val="20"/>
          <w:highlight w:val="white"/>
        </w:rPr>
      </w:pPr>
      <w:ins w:id="335"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61AF62EC" w14:textId="77777777" w:rsidR="003A2FEE" w:rsidRDefault="003A2FEE" w:rsidP="003A2FEE">
      <w:pPr>
        <w:autoSpaceDE w:val="0"/>
        <w:autoSpaceDN w:val="0"/>
        <w:adjustRightInd w:val="0"/>
        <w:spacing w:after="0" w:line="240" w:lineRule="auto"/>
        <w:rPr>
          <w:ins w:id="336" w:author="Michael Bell" w:date="2013-05-06T17:58:00Z"/>
          <w:rFonts w:ascii="Courier New" w:hAnsi="Courier New" w:cs="Courier New"/>
          <w:color w:val="000000"/>
          <w:sz w:val="20"/>
          <w:szCs w:val="20"/>
          <w:highlight w:val="white"/>
        </w:rPr>
      </w:pPr>
      <w:ins w:id="33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72EB20" w14:textId="77777777" w:rsidR="003A2FEE" w:rsidRDefault="003A2FEE" w:rsidP="003A2FEE">
      <w:pPr>
        <w:autoSpaceDE w:val="0"/>
        <w:autoSpaceDN w:val="0"/>
        <w:adjustRightInd w:val="0"/>
        <w:spacing w:after="0" w:line="240" w:lineRule="auto"/>
        <w:rPr>
          <w:ins w:id="338" w:author="Michael Bell" w:date="2013-05-06T17:58:00Z"/>
          <w:rFonts w:ascii="Courier New" w:hAnsi="Courier New" w:cs="Courier New"/>
          <w:color w:val="000000"/>
          <w:sz w:val="20"/>
          <w:szCs w:val="20"/>
          <w:highlight w:val="white"/>
        </w:rPr>
      </w:pPr>
      <w:ins w:id="339"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73B2F9F9" w14:textId="77777777" w:rsidR="003A2FEE" w:rsidRDefault="003A2FEE" w:rsidP="003A2FEE">
      <w:pPr>
        <w:autoSpaceDE w:val="0"/>
        <w:autoSpaceDN w:val="0"/>
        <w:adjustRightInd w:val="0"/>
        <w:spacing w:after="0" w:line="240" w:lineRule="auto"/>
        <w:rPr>
          <w:ins w:id="340" w:author="Michael Bell" w:date="2013-05-06T17:58:00Z"/>
          <w:rFonts w:ascii="Courier New" w:hAnsi="Courier New" w:cs="Courier New"/>
          <w:color w:val="008000"/>
          <w:sz w:val="20"/>
          <w:szCs w:val="20"/>
          <w:highlight w:val="white"/>
        </w:rPr>
      </w:pPr>
      <w:ins w:id="341"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//delay(5000);</w:t>
        </w:r>
      </w:ins>
    </w:p>
    <w:p w14:paraId="342CAD02" w14:textId="77777777" w:rsidR="003A2FEE" w:rsidRDefault="003A2FEE" w:rsidP="003A2FEE">
      <w:pPr>
        <w:autoSpaceDE w:val="0"/>
        <w:autoSpaceDN w:val="0"/>
        <w:adjustRightInd w:val="0"/>
        <w:spacing w:after="0" w:line="240" w:lineRule="auto"/>
        <w:rPr>
          <w:ins w:id="342" w:author="Michael Bell" w:date="2013-05-06T17:58:00Z"/>
          <w:rFonts w:ascii="Courier New" w:hAnsi="Courier New" w:cs="Courier New"/>
          <w:color w:val="000000"/>
          <w:sz w:val="20"/>
          <w:szCs w:val="20"/>
          <w:highlight w:val="white"/>
        </w:rPr>
      </w:pPr>
      <w:ins w:id="343"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F600C4" w14:textId="77777777" w:rsidR="003A2FEE" w:rsidRDefault="003A2FEE" w:rsidP="003A2FEE">
      <w:pPr>
        <w:autoSpaceDE w:val="0"/>
        <w:autoSpaceDN w:val="0"/>
        <w:adjustRightInd w:val="0"/>
        <w:spacing w:after="0" w:line="240" w:lineRule="auto"/>
        <w:rPr>
          <w:ins w:id="344" w:author="Michael Bell" w:date="2013-05-06T17:58:00Z"/>
          <w:rFonts w:ascii="Courier New" w:hAnsi="Courier New" w:cs="Courier New"/>
          <w:color w:val="000000"/>
          <w:sz w:val="20"/>
          <w:szCs w:val="20"/>
          <w:highlight w:val="white"/>
        </w:rPr>
      </w:pPr>
      <w:ins w:id="345"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68882D47" w14:textId="77777777" w:rsidR="003A2FEE" w:rsidRDefault="003A2FEE" w:rsidP="003A2FEE">
      <w:pPr>
        <w:autoSpaceDE w:val="0"/>
        <w:autoSpaceDN w:val="0"/>
        <w:adjustRightInd w:val="0"/>
        <w:spacing w:after="0" w:line="240" w:lineRule="auto"/>
        <w:rPr>
          <w:ins w:id="346" w:author="Michael Bell" w:date="2013-05-06T17:58:00Z"/>
          <w:rFonts w:ascii="Courier New" w:hAnsi="Courier New" w:cs="Courier New"/>
          <w:color w:val="000000"/>
          <w:sz w:val="20"/>
          <w:szCs w:val="20"/>
          <w:highlight w:val="white"/>
        </w:rPr>
      </w:pPr>
      <w:ins w:id="347" w:author="Michael Bell" w:date="2013-05-06T17:58: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4B3DE0F9" w14:textId="77777777" w:rsidR="003A2FEE" w:rsidRDefault="003A2FEE" w:rsidP="003A2FEE">
      <w:pPr>
        <w:autoSpaceDE w:val="0"/>
        <w:autoSpaceDN w:val="0"/>
        <w:adjustRightInd w:val="0"/>
        <w:spacing w:after="0" w:line="240" w:lineRule="auto"/>
        <w:rPr>
          <w:ins w:id="348" w:author="Michael Bell" w:date="2013-05-06T17:58:00Z"/>
          <w:rFonts w:ascii="Courier New" w:hAnsi="Courier New" w:cs="Courier New"/>
          <w:color w:val="008000"/>
          <w:sz w:val="20"/>
          <w:szCs w:val="20"/>
          <w:highlight w:val="white"/>
        </w:rPr>
      </w:pPr>
      <w:ins w:id="349"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 transit");</w:t>
        </w:r>
      </w:ins>
    </w:p>
    <w:p w14:paraId="1FEC84AE" w14:textId="77777777" w:rsidR="003A2FEE" w:rsidRDefault="003A2FEE" w:rsidP="003A2FEE">
      <w:pPr>
        <w:autoSpaceDE w:val="0"/>
        <w:autoSpaceDN w:val="0"/>
        <w:adjustRightInd w:val="0"/>
        <w:spacing w:after="0" w:line="240" w:lineRule="auto"/>
        <w:rPr>
          <w:ins w:id="350" w:author="Michael Bell" w:date="2013-05-06T17:58:00Z"/>
          <w:rFonts w:ascii="Courier New" w:hAnsi="Courier New" w:cs="Courier New"/>
          <w:color w:val="000000"/>
          <w:sz w:val="20"/>
          <w:szCs w:val="20"/>
          <w:highlight w:val="white"/>
        </w:rPr>
      </w:pPr>
      <w:ins w:id="351"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AAC0FB" w14:textId="77777777" w:rsidR="003A2FEE" w:rsidRDefault="003A2FEE" w:rsidP="003A2FEE">
      <w:pPr>
        <w:autoSpaceDE w:val="0"/>
        <w:autoSpaceDN w:val="0"/>
        <w:adjustRightInd w:val="0"/>
        <w:spacing w:after="0" w:line="240" w:lineRule="auto"/>
        <w:rPr>
          <w:ins w:id="352" w:author="Michael Bell" w:date="2013-05-06T17:58:00Z"/>
          <w:rFonts w:ascii="Courier New" w:hAnsi="Courier New" w:cs="Courier New"/>
          <w:color w:val="000000"/>
          <w:sz w:val="20"/>
          <w:szCs w:val="20"/>
          <w:highlight w:val="white"/>
        </w:rPr>
      </w:pPr>
      <w:ins w:id="353"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64BA38BE" w14:textId="77777777" w:rsidR="003A2FEE" w:rsidRDefault="003A2FEE" w:rsidP="003A2FEE">
      <w:pPr>
        <w:autoSpaceDE w:val="0"/>
        <w:autoSpaceDN w:val="0"/>
        <w:adjustRightInd w:val="0"/>
        <w:spacing w:after="0" w:line="240" w:lineRule="auto"/>
        <w:rPr>
          <w:ins w:id="354" w:author="Michael Bell" w:date="2013-05-06T17:58:00Z"/>
          <w:rFonts w:ascii="Courier New" w:hAnsi="Courier New" w:cs="Courier New"/>
          <w:color w:val="000000"/>
          <w:sz w:val="20"/>
          <w:szCs w:val="20"/>
          <w:highlight w:val="white"/>
        </w:rPr>
      </w:pPr>
      <w:ins w:id="355"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1FCFE0" w14:textId="77777777" w:rsidR="003A2FEE" w:rsidRDefault="003A2FEE" w:rsidP="003A2FEE">
      <w:pPr>
        <w:autoSpaceDE w:val="0"/>
        <w:autoSpaceDN w:val="0"/>
        <w:adjustRightInd w:val="0"/>
        <w:spacing w:after="0" w:line="240" w:lineRule="auto"/>
        <w:rPr>
          <w:ins w:id="356" w:author="Michael Bell" w:date="2013-05-06T17:58:00Z"/>
          <w:rFonts w:ascii="Courier New" w:hAnsi="Courier New" w:cs="Courier New"/>
          <w:color w:val="008000"/>
          <w:sz w:val="20"/>
          <w:szCs w:val="20"/>
          <w:highlight w:val="white"/>
        </w:rPr>
      </w:pPr>
      <w:ins w:id="357"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not in transit then we execute three consecutive steps, in step one the program reads A0 to see if any butons</w:t>
        </w:r>
      </w:ins>
    </w:p>
    <w:p w14:paraId="7A76B211" w14:textId="77777777" w:rsidR="003A2FEE" w:rsidRDefault="003A2FEE" w:rsidP="003A2FEE">
      <w:pPr>
        <w:autoSpaceDE w:val="0"/>
        <w:autoSpaceDN w:val="0"/>
        <w:adjustRightInd w:val="0"/>
        <w:spacing w:after="0" w:line="240" w:lineRule="auto"/>
        <w:rPr>
          <w:ins w:id="358" w:author="Michael Bell" w:date="2013-05-06T17:58:00Z"/>
          <w:rFonts w:ascii="Courier New" w:hAnsi="Courier New" w:cs="Courier New"/>
          <w:color w:val="008000"/>
          <w:sz w:val="20"/>
          <w:szCs w:val="20"/>
          <w:highlight w:val="white"/>
        </w:rPr>
      </w:pPr>
      <w:ins w:id="359" w:author="Michael Bell" w:date="2013-05-06T17:58:00Z">
        <w:r>
          <w:rPr>
            <w:rFonts w:ascii="Courier New" w:hAnsi="Courier New" w:cs="Courier New"/>
            <w:color w:val="008000"/>
            <w:sz w:val="20"/>
            <w:szCs w:val="20"/>
            <w:highlight w:val="white"/>
          </w:rPr>
          <w:lastRenderedPageBreak/>
          <w:t xml:space="preserve">       are pressed, and sets the value of buttonOut to match. in step two this value is used to query the menu structure array</w:t>
        </w:r>
      </w:ins>
    </w:p>
    <w:p w14:paraId="369A3362" w14:textId="77777777" w:rsidR="003A2FEE" w:rsidRDefault="003A2FEE" w:rsidP="003A2FEE">
      <w:pPr>
        <w:autoSpaceDE w:val="0"/>
        <w:autoSpaceDN w:val="0"/>
        <w:adjustRightInd w:val="0"/>
        <w:spacing w:after="0" w:line="240" w:lineRule="auto"/>
        <w:rPr>
          <w:ins w:id="360" w:author="Michael Bell" w:date="2013-05-06T17:58:00Z"/>
          <w:rFonts w:ascii="Courier New" w:hAnsi="Courier New" w:cs="Courier New"/>
          <w:color w:val="008000"/>
          <w:sz w:val="20"/>
          <w:szCs w:val="20"/>
          <w:highlight w:val="white"/>
        </w:rPr>
      </w:pPr>
      <w:ins w:id="361" w:author="Michael Bell" w:date="2013-05-06T17:58:00Z">
        <w:r>
          <w:rPr>
            <w:rFonts w:ascii="Courier New" w:hAnsi="Courier New" w:cs="Courier New"/>
            <w:color w:val="008000"/>
            <w:sz w:val="20"/>
            <w:szCs w:val="20"/>
            <w:highlight w:val="white"/>
          </w:rPr>
          <w:t xml:space="preserve">       and that is then displayed on the screen, finaly in step 3 we check to see if the enter button has been pressed, if it has we</w:t>
        </w:r>
      </w:ins>
    </w:p>
    <w:p w14:paraId="54B1FE28" w14:textId="77777777" w:rsidR="003A2FEE" w:rsidRDefault="003A2FEE" w:rsidP="003A2FEE">
      <w:pPr>
        <w:autoSpaceDE w:val="0"/>
        <w:autoSpaceDN w:val="0"/>
        <w:adjustRightInd w:val="0"/>
        <w:spacing w:after="0" w:line="240" w:lineRule="auto"/>
        <w:rPr>
          <w:ins w:id="362" w:author="Michael Bell" w:date="2013-05-06T17:58:00Z"/>
          <w:rFonts w:ascii="Courier New" w:hAnsi="Courier New" w:cs="Courier New"/>
          <w:color w:val="000000"/>
          <w:sz w:val="20"/>
          <w:szCs w:val="20"/>
          <w:highlight w:val="white"/>
        </w:rPr>
      </w:pPr>
      <w:ins w:id="363" w:author="Michael Bell" w:date="2013-05-06T17:58:00Z">
        <w:r>
          <w:rPr>
            <w:rFonts w:ascii="Courier New" w:hAnsi="Courier New" w:cs="Courier New"/>
            <w:color w:val="008000"/>
            <w:sz w:val="20"/>
            <w:szCs w:val="20"/>
            <w:highlight w:val="white"/>
          </w:rPr>
          <w:t xml:space="preserve">       execute the instructions apropriate to the currently selected menu option*/</w:t>
        </w:r>
      </w:ins>
    </w:p>
    <w:p w14:paraId="4B703047" w14:textId="77777777" w:rsidR="003A2FEE" w:rsidRDefault="003A2FEE" w:rsidP="003A2FEE">
      <w:pPr>
        <w:autoSpaceDE w:val="0"/>
        <w:autoSpaceDN w:val="0"/>
        <w:adjustRightInd w:val="0"/>
        <w:spacing w:after="0" w:line="240" w:lineRule="auto"/>
        <w:rPr>
          <w:ins w:id="364" w:author="Michael Bell" w:date="2013-05-06T17:58:00Z"/>
          <w:rFonts w:ascii="Courier New" w:hAnsi="Courier New" w:cs="Courier New"/>
          <w:color w:val="000000"/>
          <w:sz w:val="20"/>
          <w:szCs w:val="20"/>
          <w:highlight w:val="white"/>
        </w:rPr>
      </w:pPr>
      <w:ins w:id="365" w:author="Michael Bell" w:date="2013-05-06T17:58:00Z">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ins>
    </w:p>
    <w:p w14:paraId="29F8F547" w14:textId="77777777" w:rsidR="003A2FEE" w:rsidRDefault="003A2FEE" w:rsidP="003A2FEE">
      <w:pPr>
        <w:autoSpaceDE w:val="0"/>
        <w:autoSpaceDN w:val="0"/>
        <w:adjustRightInd w:val="0"/>
        <w:spacing w:after="0" w:line="240" w:lineRule="auto"/>
        <w:rPr>
          <w:ins w:id="366" w:author="Michael Bell" w:date="2013-05-06T17:58:00Z"/>
          <w:rFonts w:ascii="Courier New" w:hAnsi="Courier New" w:cs="Courier New"/>
          <w:color w:val="000000"/>
          <w:sz w:val="20"/>
          <w:szCs w:val="20"/>
          <w:highlight w:val="white"/>
        </w:rPr>
      </w:pPr>
      <w:ins w:id="367" w:author="Michael Bell" w:date="2013-05-06T17:58:00Z">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ins>
    </w:p>
    <w:p w14:paraId="4EE66455" w14:textId="77777777" w:rsidR="003A2FEE" w:rsidRDefault="003A2FEE" w:rsidP="003A2FEE">
      <w:pPr>
        <w:autoSpaceDE w:val="0"/>
        <w:autoSpaceDN w:val="0"/>
        <w:adjustRightInd w:val="0"/>
        <w:spacing w:after="0" w:line="240" w:lineRule="auto"/>
        <w:rPr>
          <w:ins w:id="368" w:author="Michael Bell" w:date="2013-05-06T17:58:00Z"/>
          <w:rFonts w:ascii="Courier New" w:hAnsi="Courier New" w:cs="Courier New"/>
          <w:color w:val="000000"/>
          <w:sz w:val="20"/>
          <w:szCs w:val="20"/>
          <w:highlight w:val="white"/>
        </w:rPr>
      </w:pPr>
      <w:ins w:id="369" w:author="Michael Bell" w:date="2013-05-06T17:58:00Z">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ins>
    </w:p>
    <w:p w14:paraId="77A3EBEA" w14:textId="77777777" w:rsidR="003A2FEE" w:rsidRDefault="003A2FEE" w:rsidP="003A2FEE">
      <w:pPr>
        <w:autoSpaceDE w:val="0"/>
        <w:autoSpaceDN w:val="0"/>
        <w:adjustRightInd w:val="0"/>
        <w:spacing w:after="0" w:line="240" w:lineRule="auto"/>
        <w:rPr>
          <w:ins w:id="370" w:author="Michael Bell" w:date="2013-05-06T17:58:00Z"/>
          <w:rFonts w:ascii="Courier New" w:hAnsi="Courier New" w:cs="Courier New"/>
          <w:color w:val="000000"/>
          <w:sz w:val="20"/>
          <w:szCs w:val="20"/>
          <w:highlight w:val="white"/>
        </w:rPr>
      </w:pPr>
      <w:ins w:id="371" w:author="Michael Bell" w:date="2013-05-06T17:58:00Z">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ins>
    </w:p>
    <w:p w14:paraId="669E6472" w14:textId="77777777" w:rsidR="003A2FEE" w:rsidRDefault="003A2FEE" w:rsidP="003A2FEE">
      <w:pPr>
        <w:autoSpaceDE w:val="0"/>
        <w:autoSpaceDN w:val="0"/>
        <w:adjustRightInd w:val="0"/>
        <w:spacing w:after="0" w:line="240" w:lineRule="auto"/>
        <w:rPr>
          <w:ins w:id="372" w:author="Michael Bell" w:date="2013-05-06T17:58:00Z"/>
          <w:rFonts w:ascii="Courier New" w:hAnsi="Courier New" w:cs="Courier New"/>
          <w:color w:val="008000"/>
          <w:sz w:val="20"/>
          <w:szCs w:val="20"/>
          <w:highlight w:val="white"/>
        </w:rPr>
      </w:pPr>
      <w:ins w:id="373"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//Serial.println("not in transit");</w:t>
        </w:r>
      </w:ins>
    </w:p>
    <w:p w14:paraId="65804DBE" w14:textId="77777777" w:rsidR="003A2FEE" w:rsidRDefault="003A2FEE" w:rsidP="003A2FEE">
      <w:pPr>
        <w:autoSpaceDE w:val="0"/>
        <w:autoSpaceDN w:val="0"/>
        <w:adjustRightInd w:val="0"/>
        <w:spacing w:after="0" w:line="240" w:lineRule="auto"/>
        <w:rPr>
          <w:ins w:id="374" w:author="Michael Bell" w:date="2013-05-06T17:58:00Z"/>
          <w:rFonts w:ascii="Courier New" w:hAnsi="Courier New" w:cs="Courier New"/>
          <w:color w:val="000000"/>
          <w:sz w:val="20"/>
          <w:szCs w:val="20"/>
          <w:highlight w:val="white"/>
        </w:rPr>
      </w:pPr>
      <w:ins w:id="375"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33542F" w14:textId="77777777" w:rsidR="003A2FEE" w:rsidRDefault="003A2FEE" w:rsidP="003A2FEE">
      <w:pPr>
        <w:autoSpaceDE w:val="0"/>
        <w:autoSpaceDN w:val="0"/>
        <w:adjustRightInd w:val="0"/>
        <w:spacing w:after="0" w:line="240" w:lineRule="auto"/>
        <w:rPr>
          <w:ins w:id="376" w:author="Michael Bell" w:date="2013-05-06T17:58:00Z"/>
          <w:rFonts w:ascii="Courier New" w:hAnsi="Courier New" w:cs="Courier New"/>
          <w:color w:val="000000"/>
          <w:sz w:val="20"/>
          <w:szCs w:val="20"/>
          <w:highlight w:val="white"/>
        </w:rPr>
      </w:pPr>
    </w:p>
    <w:p w14:paraId="7A314099" w14:textId="77777777" w:rsidR="003A2FEE" w:rsidRDefault="003A2FEE" w:rsidP="003A2FEE">
      <w:pPr>
        <w:autoSpaceDE w:val="0"/>
        <w:autoSpaceDN w:val="0"/>
        <w:adjustRightInd w:val="0"/>
        <w:spacing w:after="0" w:line="240" w:lineRule="auto"/>
        <w:rPr>
          <w:ins w:id="377" w:author="Michael Bell" w:date="2013-05-06T17:58:00Z"/>
          <w:rFonts w:ascii="Courier New" w:hAnsi="Courier New" w:cs="Courier New"/>
          <w:color w:val="008000"/>
          <w:sz w:val="20"/>
          <w:szCs w:val="20"/>
          <w:highlight w:val="white"/>
        </w:rPr>
      </w:pPr>
      <w:ins w:id="378"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ins>
    </w:p>
    <w:p w14:paraId="4E883042" w14:textId="77777777" w:rsidR="003A2FEE" w:rsidRDefault="003A2FEE" w:rsidP="003A2FEE">
      <w:pPr>
        <w:autoSpaceDE w:val="0"/>
        <w:autoSpaceDN w:val="0"/>
        <w:adjustRightInd w:val="0"/>
        <w:spacing w:after="0" w:line="240" w:lineRule="auto"/>
        <w:rPr>
          <w:ins w:id="379" w:author="Michael Bell" w:date="2013-05-06T17:58:00Z"/>
          <w:rFonts w:ascii="Courier New" w:hAnsi="Courier New" w:cs="Courier New"/>
          <w:color w:val="008000"/>
          <w:sz w:val="20"/>
          <w:szCs w:val="20"/>
          <w:highlight w:val="white"/>
        </w:rPr>
      </w:pPr>
      <w:ins w:id="380"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section 2 is devided into two parts, part one checks if the given condition is met, part two carries out an instruction and moves</w:t>
        </w:r>
      </w:ins>
    </w:p>
    <w:p w14:paraId="59B0256C" w14:textId="77777777" w:rsidR="003A2FEE" w:rsidRDefault="003A2FEE" w:rsidP="003A2FEE">
      <w:pPr>
        <w:autoSpaceDE w:val="0"/>
        <w:autoSpaceDN w:val="0"/>
        <w:adjustRightInd w:val="0"/>
        <w:spacing w:after="0" w:line="240" w:lineRule="auto"/>
        <w:rPr>
          <w:ins w:id="381" w:author="Michael Bell" w:date="2013-05-06T17:58:00Z"/>
          <w:rFonts w:ascii="Courier New" w:hAnsi="Courier New" w:cs="Courier New"/>
          <w:color w:val="008000"/>
          <w:sz w:val="20"/>
          <w:szCs w:val="20"/>
          <w:highlight w:val="white"/>
        </w:rPr>
      </w:pPr>
      <w:ins w:id="382" w:author="Michael Bell" w:date="2013-05-06T17:58:00Z">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ins>
    </w:p>
    <w:p w14:paraId="55988B15" w14:textId="77777777" w:rsidR="003A2FEE" w:rsidRDefault="003A2FEE" w:rsidP="003A2FEE">
      <w:pPr>
        <w:autoSpaceDE w:val="0"/>
        <w:autoSpaceDN w:val="0"/>
        <w:adjustRightInd w:val="0"/>
        <w:spacing w:after="0" w:line="240" w:lineRule="auto"/>
        <w:rPr>
          <w:ins w:id="383" w:author="Michael Bell" w:date="2013-05-06T17:58:00Z"/>
          <w:rFonts w:ascii="Courier New" w:hAnsi="Courier New" w:cs="Courier New"/>
          <w:color w:val="000000"/>
          <w:sz w:val="20"/>
          <w:szCs w:val="20"/>
          <w:highlight w:val="white"/>
        </w:rPr>
      </w:pPr>
      <w:ins w:id="384" w:author="Michael Bell" w:date="2013-05-06T17:58:00Z">
        <w:r>
          <w:rPr>
            <w:rFonts w:ascii="Courier New" w:hAnsi="Courier New" w:cs="Courier New"/>
            <w:color w:val="008000"/>
            <w:sz w:val="20"/>
            <w:szCs w:val="20"/>
            <w:highlight w:val="white"/>
          </w:rPr>
          <w:t xml:space="preserve">     it sets met to false once it has been run*/</w:t>
        </w:r>
      </w:ins>
    </w:p>
    <w:p w14:paraId="581C7F37" w14:textId="77777777" w:rsidR="003A2FEE" w:rsidRDefault="003A2FEE" w:rsidP="003A2FEE">
      <w:pPr>
        <w:autoSpaceDE w:val="0"/>
        <w:autoSpaceDN w:val="0"/>
        <w:adjustRightInd w:val="0"/>
        <w:spacing w:after="0" w:line="240" w:lineRule="auto"/>
        <w:rPr>
          <w:ins w:id="385" w:author="Michael Bell" w:date="2013-05-06T17:58:00Z"/>
          <w:rFonts w:ascii="Courier New" w:hAnsi="Courier New" w:cs="Courier New"/>
          <w:color w:val="000000"/>
          <w:sz w:val="20"/>
          <w:szCs w:val="20"/>
          <w:highlight w:val="white"/>
        </w:rPr>
      </w:pPr>
      <w:ins w:id="386"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584951F9" w14:textId="77777777" w:rsidR="003A2FEE" w:rsidRDefault="003A2FEE" w:rsidP="003A2FEE">
      <w:pPr>
        <w:autoSpaceDE w:val="0"/>
        <w:autoSpaceDN w:val="0"/>
        <w:adjustRightInd w:val="0"/>
        <w:spacing w:after="0" w:line="240" w:lineRule="auto"/>
        <w:rPr>
          <w:ins w:id="387" w:author="Michael Bell" w:date="2013-05-06T17:58:00Z"/>
          <w:rFonts w:ascii="Courier New" w:hAnsi="Courier New" w:cs="Courier New"/>
          <w:color w:val="000000"/>
          <w:sz w:val="20"/>
          <w:szCs w:val="20"/>
          <w:highlight w:val="white"/>
        </w:rPr>
      </w:pPr>
      <w:ins w:id="388"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DA9401" w14:textId="77777777" w:rsidR="003A2FEE" w:rsidRDefault="003A2FEE" w:rsidP="003A2FEE">
      <w:pPr>
        <w:autoSpaceDE w:val="0"/>
        <w:autoSpaceDN w:val="0"/>
        <w:adjustRightInd w:val="0"/>
        <w:spacing w:after="0" w:line="240" w:lineRule="auto"/>
        <w:rPr>
          <w:ins w:id="389" w:author="Michael Bell" w:date="2013-05-06T17:58:00Z"/>
          <w:rFonts w:ascii="Courier New" w:hAnsi="Courier New" w:cs="Courier New"/>
          <w:color w:val="000000"/>
          <w:sz w:val="20"/>
          <w:szCs w:val="20"/>
          <w:highlight w:val="white"/>
        </w:rPr>
      </w:pPr>
      <w:ins w:id="390" w:author="Michael Bell" w:date="2013-05-06T17:58:00Z">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ins>
    </w:p>
    <w:p w14:paraId="4F6C95F9" w14:textId="77777777" w:rsidR="003A2FEE" w:rsidRDefault="003A2FEE" w:rsidP="003A2FEE">
      <w:pPr>
        <w:autoSpaceDE w:val="0"/>
        <w:autoSpaceDN w:val="0"/>
        <w:adjustRightInd w:val="0"/>
        <w:spacing w:after="0" w:line="240" w:lineRule="auto"/>
        <w:rPr>
          <w:ins w:id="391" w:author="Michael Bell" w:date="2013-05-06T17:58:00Z"/>
          <w:rFonts w:ascii="Courier New" w:hAnsi="Courier New" w:cs="Courier New"/>
          <w:color w:val="000000"/>
          <w:sz w:val="20"/>
          <w:szCs w:val="20"/>
          <w:highlight w:val="white"/>
        </w:rPr>
      </w:pPr>
      <w:ins w:id="392"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C2405C" w14:textId="77777777" w:rsidR="003A2FEE" w:rsidRDefault="003A2FEE" w:rsidP="003A2FEE">
      <w:pPr>
        <w:autoSpaceDE w:val="0"/>
        <w:autoSpaceDN w:val="0"/>
        <w:adjustRightInd w:val="0"/>
        <w:spacing w:after="0" w:line="240" w:lineRule="auto"/>
        <w:rPr>
          <w:ins w:id="393" w:author="Michael Bell" w:date="2013-05-06T17:58:00Z"/>
          <w:rFonts w:ascii="Courier New" w:hAnsi="Courier New" w:cs="Courier New"/>
          <w:color w:val="008000"/>
          <w:sz w:val="20"/>
          <w:szCs w:val="20"/>
          <w:highlight w:val="white"/>
        </w:rPr>
      </w:pPr>
      <w:ins w:id="394"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ins>
    </w:p>
    <w:p w14:paraId="1E2BC72A" w14:textId="77777777" w:rsidR="003A2FEE" w:rsidRDefault="003A2FEE" w:rsidP="003A2FEE">
      <w:pPr>
        <w:autoSpaceDE w:val="0"/>
        <w:autoSpaceDN w:val="0"/>
        <w:adjustRightInd w:val="0"/>
        <w:spacing w:after="0" w:line="240" w:lineRule="auto"/>
        <w:rPr>
          <w:ins w:id="395" w:author="Michael Bell" w:date="2013-05-06T17:58:00Z"/>
          <w:rFonts w:ascii="Courier New" w:hAnsi="Courier New" w:cs="Courier New"/>
          <w:color w:val="000000"/>
          <w:sz w:val="20"/>
          <w:szCs w:val="20"/>
          <w:highlight w:val="white"/>
        </w:rPr>
      </w:pPr>
      <w:ins w:id="396"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ins>
    </w:p>
    <w:p w14:paraId="10846383" w14:textId="77777777" w:rsidR="003A2FEE" w:rsidRDefault="003A2FEE" w:rsidP="003A2FEE">
      <w:pPr>
        <w:autoSpaceDE w:val="0"/>
        <w:autoSpaceDN w:val="0"/>
        <w:adjustRightInd w:val="0"/>
        <w:spacing w:after="0" w:line="240" w:lineRule="auto"/>
        <w:rPr>
          <w:ins w:id="397" w:author="Michael Bell" w:date="2013-05-06T17:58:00Z"/>
          <w:rFonts w:ascii="Courier New" w:hAnsi="Courier New" w:cs="Courier New"/>
          <w:color w:val="000000"/>
          <w:sz w:val="20"/>
          <w:szCs w:val="20"/>
          <w:highlight w:val="white"/>
        </w:rPr>
      </w:pPr>
      <w:ins w:id="398"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A567B" w14:textId="77777777" w:rsidR="003A2FEE" w:rsidRDefault="003A2FEE" w:rsidP="003A2FEE">
      <w:pPr>
        <w:autoSpaceDE w:val="0"/>
        <w:autoSpaceDN w:val="0"/>
        <w:adjustRightInd w:val="0"/>
        <w:spacing w:after="0" w:line="240" w:lineRule="auto"/>
        <w:rPr>
          <w:ins w:id="399" w:author="Michael Bell" w:date="2013-05-06T17:58:00Z"/>
          <w:rFonts w:ascii="Courier New" w:hAnsi="Courier New" w:cs="Courier New"/>
          <w:color w:val="000000"/>
          <w:sz w:val="20"/>
          <w:szCs w:val="20"/>
          <w:highlight w:val="white"/>
        </w:rPr>
      </w:pPr>
      <w:ins w:id="400" w:author="Michael Bell" w:date="2013-05-06T17:58:00Z">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ins>
    </w:p>
    <w:p w14:paraId="560487DF" w14:textId="77777777" w:rsidR="003A2FEE" w:rsidRDefault="003A2FEE" w:rsidP="003A2FEE">
      <w:pPr>
        <w:autoSpaceDE w:val="0"/>
        <w:autoSpaceDN w:val="0"/>
        <w:adjustRightInd w:val="0"/>
        <w:spacing w:after="0" w:line="240" w:lineRule="auto"/>
        <w:rPr>
          <w:ins w:id="401" w:author="Michael Bell" w:date="2013-05-06T17:58:00Z"/>
          <w:rFonts w:ascii="Courier New" w:hAnsi="Courier New" w:cs="Courier New"/>
          <w:color w:val="000000"/>
          <w:sz w:val="20"/>
          <w:szCs w:val="20"/>
          <w:highlight w:val="white"/>
        </w:rPr>
      </w:pPr>
      <w:ins w:id="402"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DD5207" w14:textId="77777777" w:rsidR="003A2FEE" w:rsidRDefault="003A2FEE" w:rsidP="003A2FEE">
      <w:pPr>
        <w:autoSpaceDE w:val="0"/>
        <w:autoSpaceDN w:val="0"/>
        <w:adjustRightInd w:val="0"/>
        <w:spacing w:after="0" w:line="240" w:lineRule="auto"/>
        <w:rPr>
          <w:ins w:id="403" w:author="Michael Bell" w:date="2013-05-06T17:58:00Z"/>
          <w:rFonts w:ascii="Courier New" w:hAnsi="Courier New" w:cs="Courier New"/>
          <w:color w:val="000000"/>
          <w:sz w:val="20"/>
          <w:szCs w:val="20"/>
          <w:highlight w:val="white"/>
        </w:rPr>
      </w:pPr>
      <w:ins w:id="404" w:author="Michael Bell" w:date="2013-05-06T17:58:00Z">
        <w:r>
          <w:rPr>
            <w:rFonts w:ascii="Courier New" w:hAnsi="Courier New" w:cs="Courier New"/>
            <w:color w:val="000000"/>
            <w:sz w:val="20"/>
            <w:szCs w:val="20"/>
            <w:highlight w:val="white"/>
          </w:rPr>
          <w:t xml:space="preserve">  </w:t>
        </w:r>
      </w:ins>
    </w:p>
    <w:p w14:paraId="73A08C1D" w14:textId="77777777" w:rsidR="003A2FEE" w:rsidRDefault="003A2FEE" w:rsidP="003A2FEE">
      <w:pPr>
        <w:autoSpaceDE w:val="0"/>
        <w:autoSpaceDN w:val="0"/>
        <w:adjustRightInd w:val="0"/>
        <w:spacing w:after="0" w:line="240" w:lineRule="auto"/>
        <w:rPr>
          <w:ins w:id="405" w:author="Michael Bell" w:date="2013-05-06T17:58:00Z"/>
          <w:rFonts w:ascii="Courier New" w:hAnsi="Courier New" w:cs="Courier New"/>
          <w:color w:val="008000"/>
          <w:sz w:val="20"/>
          <w:szCs w:val="20"/>
          <w:highlight w:val="white"/>
        </w:rPr>
      </w:pPr>
      <w:ins w:id="406" w:author="Michael Bell" w:date="2013-05-06T17:58:00Z">
        <w:r>
          <w:rPr>
            <w:rFonts w:ascii="Courier New" w:hAnsi="Courier New" w:cs="Courier New"/>
            <w:color w:val="008000"/>
            <w:sz w:val="20"/>
            <w:szCs w:val="20"/>
            <w:highlight w:val="white"/>
          </w:rPr>
          <w:t>//  if(menuPosX == 0 &amp;&amp; menuPosY == 0 &amp;&amp; !inTransit)</w:t>
        </w:r>
      </w:ins>
    </w:p>
    <w:p w14:paraId="712C2FDD" w14:textId="77777777" w:rsidR="003A2FEE" w:rsidRDefault="003A2FEE" w:rsidP="003A2FEE">
      <w:pPr>
        <w:autoSpaceDE w:val="0"/>
        <w:autoSpaceDN w:val="0"/>
        <w:adjustRightInd w:val="0"/>
        <w:spacing w:after="0" w:line="240" w:lineRule="auto"/>
        <w:rPr>
          <w:ins w:id="407" w:author="Michael Bell" w:date="2013-05-06T17:58:00Z"/>
          <w:rFonts w:ascii="Courier New" w:hAnsi="Courier New" w:cs="Courier New"/>
          <w:color w:val="008000"/>
          <w:sz w:val="20"/>
          <w:szCs w:val="20"/>
          <w:highlight w:val="white"/>
        </w:rPr>
      </w:pPr>
      <w:ins w:id="408" w:author="Michael Bell" w:date="2013-05-06T17:58:00Z">
        <w:r>
          <w:rPr>
            <w:rFonts w:ascii="Courier New" w:hAnsi="Courier New" w:cs="Courier New"/>
            <w:color w:val="008000"/>
            <w:sz w:val="20"/>
            <w:szCs w:val="20"/>
            <w:highlight w:val="white"/>
          </w:rPr>
          <w:t>//  {</w:t>
        </w:r>
      </w:ins>
    </w:p>
    <w:p w14:paraId="473530E3" w14:textId="77777777" w:rsidR="003A2FEE" w:rsidRDefault="003A2FEE" w:rsidP="003A2FEE">
      <w:pPr>
        <w:autoSpaceDE w:val="0"/>
        <w:autoSpaceDN w:val="0"/>
        <w:adjustRightInd w:val="0"/>
        <w:spacing w:after="0" w:line="240" w:lineRule="auto"/>
        <w:rPr>
          <w:ins w:id="409" w:author="Michael Bell" w:date="2013-05-06T17:58:00Z"/>
          <w:rFonts w:ascii="Courier New" w:hAnsi="Courier New" w:cs="Courier New"/>
          <w:color w:val="008000"/>
          <w:sz w:val="20"/>
          <w:szCs w:val="20"/>
          <w:highlight w:val="white"/>
        </w:rPr>
      </w:pPr>
      <w:ins w:id="410" w:author="Michael Bell" w:date="2013-05-06T17:58:00Z">
        <w:r>
          <w:rPr>
            <w:rFonts w:ascii="Courier New" w:hAnsi="Courier New" w:cs="Courier New"/>
            <w:color w:val="008000"/>
            <w:sz w:val="20"/>
            <w:szCs w:val="20"/>
            <w:highlight w:val="white"/>
          </w:rPr>
          <w:t>//    lcd.setCursor(0,0);</w:t>
        </w:r>
      </w:ins>
    </w:p>
    <w:p w14:paraId="5EA15B31" w14:textId="77777777" w:rsidR="003A2FEE" w:rsidRDefault="003A2FEE" w:rsidP="003A2FEE">
      <w:pPr>
        <w:autoSpaceDE w:val="0"/>
        <w:autoSpaceDN w:val="0"/>
        <w:adjustRightInd w:val="0"/>
        <w:spacing w:after="0" w:line="240" w:lineRule="auto"/>
        <w:rPr>
          <w:ins w:id="411" w:author="Michael Bell" w:date="2013-05-06T17:58:00Z"/>
          <w:rFonts w:ascii="Courier New" w:hAnsi="Courier New" w:cs="Courier New"/>
          <w:color w:val="008000"/>
          <w:sz w:val="20"/>
          <w:szCs w:val="20"/>
          <w:highlight w:val="white"/>
        </w:rPr>
      </w:pPr>
      <w:ins w:id="412" w:author="Michael Bell" w:date="2013-05-06T17:58:00Z">
        <w:r>
          <w:rPr>
            <w:rFonts w:ascii="Courier New" w:hAnsi="Courier New" w:cs="Courier New"/>
            <w:color w:val="008000"/>
            <w:sz w:val="20"/>
            <w:szCs w:val="20"/>
            <w:highlight w:val="white"/>
          </w:rPr>
          <w:t>//    lcd.print("Welcome to      ");</w:t>
        </w:r>
      </w:ins>
    </w:p>
    <w:p w14:paraId="6F3441C3" w14:textId="77777777" w:rsidR="003A2FEE" w:rsidRDefault="003A2FEE" w:rsidP="003A2FEE">
      <w:pPr>
        <w:autoSpaceDE w:val="0"/>
        <w:autoSpaceDN w:val="0"/>
        <w:adjustRightInd w:val="0"/>
        <w:spacing w:after="0" w:line="240" w:lineRule="auto"/>
        <w:rPr>
          <w:ins w:id="413" w:author="Michael Bell" w:date="2013-05-06T17:58:00Z"/>
          <w:rFonts w:ascii="Courier New" w:hAnsi="Courier New" w:cs="Courier New"/>
          <w:color w:val="008000"/>
          <w:sz w:val="20"/>
          <w:szCs w:val="20"/>
          <w:highlight w:val="white"/>
        </w:rPr>
      </w:pPr>
      <w:ins w:id="414" w:author="Michael Bell" w:date="2013-05-06T17:58:00Z">
        <w:r>
          <w:rPr>
            <w:rFonts w:ascii="Courier New" w:hAnsi="Courier New" w:cs="Courier New"/>
            <w:color w:val="008000"/>
            <w:sz w:val="20"/>
            <w:szCs w:val="20"/>
            <w:highlight w:val="white"/>
          </w:rPr>
          <w:t>//  }</w:t>
        </w:r>
      </w:ins>
    </w:p>
    <w:p w14:paraId="42CBC34F" w14:textId="77777777" w:rsidR="003A2FEE" w:rsidRDefault="003A2FEE" w:rsidP="003A2FEE">
      <w:pPr>
        <w:autoSpaceDE w:val="0"/>
        <w:autoSpaceDN w:val="0"/>
        <w:adjustRightInd w:val="0"/>
        <w:spacing w:after="0" w:line="240" w:lineRule="auto"/>
        <w:rPr>
          <w:ins w:id="415" w:author="Michael Bell" w:date="2013-05-06T17:58:00Z"/>
          <w:rFonts w:ascii="Courier New" w:hAnsi="Courier New" w:cs="Courier New"/>
          <w:color w:val="000000"/>
          <w:sz w:val="20"/>
          <w:szCs w:val="20"/>
          <w:highlight w:val="white"/>
        </w:rPr>
      </w:pPr>
      <w:ins w:id="416" w:author="Michael Bell" w:date="2013-05-06T17:58:00Z">
        <w:r>
          <w:rPr>
            <w:rFonts w:ascii="Courier New" w:hAnsi="Courier New" w:cs="Courier New"/>
            <w:color w:val="000000"/>
            <w:sz w:val="20"/>
            <w:szCs w:val="20"/>
            <w:highlight w:val="white"/>
          </w:rPr>
          <w:t xml:space="preserve"> </w:t>
        </w:r>
      </w:ins>
    </w:p>
    <w:p w14:paraId="1E109614" w14:textId="77777777" w:rsidR="003A2FEE" w:rsidRDefault="003A2FEE" w:rsidP="003A2FEE">
      <w:pPr>
        <w:autoSpaceDE w:val="0"/>
        <w:autoSpaceDN w:val="0"/>
        <w:adjustRightInd w:val="0"/>
        <w:spacing w:after="0" w:line="240" w:lineRule="auto"/>
        <w:rPr>
          <w:ins w:id="417" w:author="Michael Bell" w:date="2013-05-06T17:58:00Z"/>
          <w:rFonts w:ascii="Courier New" w:hAnsi="Courier New" w:cs="Courier New"/>
          <w:color w:val="000000"/>
          <w:sz w:val="20"/>
          <w:szCs w:val="20"/>
          <w:highlight w:val="white"/>
        </w:rPr>
      </w:pPr>
      <w:ins w:id="418" w:author="Michael Bell" w:date="2013-05-06T17:58:00Z">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ins>
    </w:p>
    <w:p w14:paraId="7D5A31B6" w14:textId="77777777" w:rsidR="003A2FEE" w:rsidRDefault="003A2FEE" w:rsidP="003A2FEE">
      <w:pPr>
        <w:autoSpaceDE w:val="0"/>
        <w:autoSpaceDN w:val="0"/>
        <w:adjustRightInd w:val="0"/>
        <w:spacing w:after="0" w:line="240" w:lineRule="auto"/>
        <w:rPr>
          <w:ins w:id="419" w:author="Michael Bell" w:date="2013-05-06T17:58:00Z"/>
          <w:rFonts w:ascii="Courier New" w:hAnsi="Courier New" w:cs="Courier New"/>
          <w:color w:val="000000"/>
          <w:sz w:val="20"/>
          <w:szCs w:val="20"/>
          <w:highlight w:val="white"/>
        </w:rPr>
      </w:pPr>
      <w:ins w:id="420" w:author="Michael Bell" w:date="2013-05-06T17:58:00Z">
        <w:r>
          <w:rPr>
            <w:rFonts w:ascii="Courier New" w:hAnsi="Courier New" w:cs="Courier New"/>
            <w:color w:val="000000"/>
            <w:sz w:val="20"/>
            <w:szCs w:val="20"/>
            <w:highlight w:val="white"/>
          </w:rPr>
          <w:t xml:space="preserve">    </w:t>
        </w:r>
      </w:ins>
    </w:p>
    <w:p w14:paraId="08321905" w14:textId="77777777" w:rsidR="003A2FEE" w:rsidRDefault="003A2FEE" w:rsidP="003A2FEE">
      <w:pPr>
        <w:autoSpaceDE w:val="0"/>
        <w:autoSpaceDN w:val="0"/>
        <w:adjustRightInd w:val="0"/>
        <w:spacing w:after="0" w:line="240" w:lineRule="auto"/>
        <w:rPr>
          <w:ins w:id="421" w:author="Michael Bell" w:date="2013-05-06T17:58:00Z"/>
          <w:rFonts w:ascii="Courier New" w:hAnsi="Courier New" w:cs="Courier New"/>
          <w:color w:val="008000"/>
          <w:sz w:val="20"/>
          <w:szCs w:val="20"/>
          <w:highlight w:val="white"/>
        </w:rPr>
      </w:pPr>
      <w:ins w:id="422"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menu, used for testing</w:t>
        </w:r>
      </w:ins>
    </w:p>
    <w:p w14:paraId="04F678B6" w14:textId="77777777" w:rsidR="003A2FEE" w:rsidRDefault="003A2FEE" w:rsidP="003A2FEE">
      <w:pPr>
        <w:autoSpaceDE w:val="0"/>
        <w:autoSpaceDN w:val="0"/>
        <w:adjustRightInd w:val="0"/>
        <w:spacing w:after="0" w:line="240" w:lineRule="auto"/>
        <w:rPr>
          <w:ins w:id="423" w:author="Michael Bell" w:date="2013-05-06T17:58:00Z"/>
          <w:rFonts w:ascii="Courier New" w:hAnsi="Courier New" w:cs="Courier New"/>
          <w:color w:val="000000"/>
          <w:sz w:val="20"/>
          <w:szCs w:val="20"/>
          <w:highlight w:val="white"/>
        </w:rPr>
      </w:pPr>
      <w:ins w:id="424"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ins>
    </w:p>
    <w:p w14:paraId="7E8191D0" w14:textId="77777777" w:rsidR="003A2FEE" w:rsidRDefault="003A2FEE" w:rsidP="003A2FEE">
      <w:pPr>
        <w:autoSpaceDE w:val="0"/>
        <w:autoSpaceDN w:val="0"/>
        <w:adjustRightInd w:val="0"/>
        <w:spacing w:after="0" w:line="240" w:lineRule="auto"/>
        <w:rPr>
          <w:ins w:id="425" w:author="Michael Bell" w:date="2013-05-06T17:58:00Z"/>
          <w:rFonts w:ascii="Courier New" w:hAnsi="Courier New" w:cs="Courier New"/>
          <w:color w:val="000000"/>
          <w:sz w:val="20"/>
          <w:szCs w:val="20"/>
          <w:highlight w:val="white"/>
        </w:rPr>
      </w:pPr>
      <w:ins w:id="426" w:author="Michael Bell" w:date="2013-05-06T17:58: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BC3E581" w14:textId="77777777" w:rsidR="003A2FEE" w:rsidRDefault="003A2FEE" w:rsidP="003A2FEE">
      <w:pPr>
        <w:autoSpaceDE w:val="0"/>
        <w:autoSpaceDN w:val="0"/>
        <w:adjustRightInd w:val="0"/>
        <w:spacing w:after="0" w:line="240" w:lineRule="auto"/>
        <w:rPr>
          <w:ins w:id="427" w:author="Michael Bell" w:date="2013-05-06T17:58:00Z"/>
          <w:rFonts w:ascii="Courier New" w:hAnsi="Courier New" w:cs="Courier New"/>
          <w:color w:val="008000"/>
          <w:sz w:val="20"/>
          <w:szCs w:val="20"/>
          <w:highlight w:val="white"/>
        </w:rPr>
      </w:pPr>
      <w:ins w:id="428" w:author="Michael Bell" w:date="2013-05-06T17:58: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ins>
    </w:p>
    <w:p w14:paraId="740622F3" w14:textId="354852F7" w:rsidR="006918A7" w:rsidDel="00116173" w:rsidRDefault="003A2FEE" w:rsidP="003A2FEE">
      <w:pPr>
        <w:widowControl w:val="0"/>
        <w:autoSpaceDE w:val="0"/>
        <w:autoSpaceDN w:val="0"/>
        <w:adjustRightInd w:val="0"/>
        <w:spacing w:after="0" w:line="240" w:lineRule="auto"/>
        <w:rPr>
          <w:del w:id="429" w:author="Michael Bell" w:date="2013-05-06T17:53:00Z"/>
          <w:rFonts w:ascii="Courier New" w:hAnsi="Courier New" w:cs="Courier New"/>
          <w:color w:val="008000"/>
          <w:sz w:val="20"/>
          <w:szCs w:val="20"/>
          <w:highlight w:val="white"/>
        </w:rPr>
      </w:pPr>
      <w:ins w:id="430" w:author="Michael Bell" w:date="2013-05-06T17:58:00Z">
        <w:r>
          <w:rPr>
            <w:rFonts w:ascii="Courier New" w:hAnsi="Courier New" w:cs="Courier New"/>
            <w:b/>
            <w:bCs/>
            <w:color w:val="000080"/>
            <w:sz w:val="20"/>
            <w:szCs w:val="20"/>
            <w:highlight w:val="white"/>
          </w:rPr>
          <w:t>}</w:t>
        </w:r>
      </w:ins>
      <w:del w:id="431" w:author="Michael Bell" w:date="2013-05-06T17:53:00Z">
        <w:r w:rsidR="006918A7" w:rsidDel="00116173">
          <w:rPr>
            <w:rFonts w:ascii="Courier New" w:hAnsi="Courier New" w:cs="Courier New"/>
            <w:color w:val="008000"/>
            <w:sz w:val="20"/>
            <w:szCs w:val="20"/>
            <w:highlight w:val="white"/>
          </w:rPr>
          <w:delText>/*</w:delText>
        </w:r>
      </w:del>
    </w:p>
    <w:p w14:paraId="2A77B69F" w14:textId="4C15A8AB" w:rsidR="006918A7" w:rsidDel="00116173" w:rsidRDefault="006918A7" w:rsidP="006918A7">
      <w:pPr>
        <w:widowControl w:val="0"/>
        <w:autoSpaceDE w:val="0"/>
        <w:autoSpaceDN w:val="0"/>
        <w:adjustRightInd w:val="0"/>
        <w:spacing w:after="0" w:line="240" w:lineRule="auto"/>
        <w:rPr>
          <w:del w:id="432" w:author="Michael Bell" w:date="2013-05-06T17:53:00Z"/>
          <w:rFonts w:ascii="Courier New" w:hAnsi="Courier New" w:cs="Courier New"/>
          <w:color w:val="008000"/>
          <w:sz w:val="20"/>
          <w:szCs w:val="20"/>
          <w:highlight w:val="white"/>
        </w:rPr>
      </w:pPr>
    </w:p>
    <w:p w14:paraId="4DA5AC6E" w14:textId="75F48A46" w:rsidR="006918A7" w:rsidDel="00116173" w:rsidRDefault="006918A7" w:rsidP="006918A7">
      <w:pPr>
        <w:widowControl w:val="0"/>
        <w:autoSpaceDE w:val="0"/>
        <w:autoSpaceDN w:val="0"/>
        <w:adjustRightInd w:val="0"/>
        <w:spacing w:after="0" w:line="240" w:lineRule="auto"/>
        <w:rPr>
          <w:del w:id="433" w:author="Michael Bell" w:date="2013-05-06T17:53:00Z"/>
          <w:rFonts w:ascii="Courier New" w:hAnsi="Courier New" w:cs="Courier New"/>
          <w:color w:val="008000"/>
          <w:sz w:val="20"/>
          <w:szCs w:val="20"/>
          <w:highlight w:val="white"/>
        </w:rPr>
      </w:pPr>
      <w:del w:id="434" w:author="Michael Bell" w:date="2013-05-06T17:53:00Z">
        <w:r w:rsidDel="00116173">
          <w:rPr>
            <w:rFonts w:ascii="Courier New" w:hAnsi="Courier New" w:cs="Courier New"/>
            <w:color w:val="008000"/>
            <w:sz w:val="20"/>
            <w:szCs w:val="20"/>
            <w:highlight w:val="white"/>
          </w:rPr>
          <w:delText xml:space="preserve"> BELTRAK</w:delText>
        </w:r>
      </w:del>
    </w:p>
    <w:p w14:paraId="67D4DA6A" w14:textId="41699DAF" w:rsidR="006918A7" w:rsidDel="00116173" w:rsidRDefault="006918A7" w:rsidP="006918A7">
      <w:pPr>
        <w:widowControl w:val="0"/>
        <w:autoSpaceDE w:val="0"/>
        <w:autoSpaceDN w:val="0"/>
        <w:adjustRightInd w:val="0"/>
        <w:spacing w:after="0" w:line="240" w:lineRule="auto"/>
        <w:rPr>
          <w:del w:id="435" w:author="Michael Bell" w:date="2013-05-06T17:53:00Z"/>
          <w:rFonts w:ascii="Courier New" w:hAnsi="Courier New" w:cs="Courier New"/>
          <w:color w:val="008000"/>
          <w:sz w:val="20"/>
          <w:szCs w:val="20"/>
          <w:highlight w:val="white"/>
        </w:rPr>
      </w:pPr>
      <w:del w:id="436" w:author="Michael Bell" w:date="2013-05-06T17:53:00Z">
        <w:r w:rsidDel="00116173">
          <w:rPr>
            <w:rFonts w:ascii="Courier New" w:hAnsi="Courier New" w:cs="Courier New"/>
            <w:color w:val="008000"/>
            <w:sz w:val="20"/>
            <w:szCs w:val="20"/>
            <w:highlight w:val="white"/>
          </w:rPr>
          <w:delText xml:space="preserve"> </w:delText>
        </w:r>
      </w:del>
    </w:p>
    <w:p w14:paraId="6BCC0845" w14:textId="0BD31EF7" w:rsidR="006918A7" w:rsidDel="00116173" w:rsidRDefault="006918A7" w:rsidP="006918A7">
      <w:pPr>
        <w:widowControl w:val="0"/>
        <w:autoSpaceDE w:val="0"/>
        <w:autoSpaceDN w:val="0"/>
        <w:adjustRightInd w:val="0"/>
        <w:spacing w:after="0" w:line="240" w:lineRule="auto"/>
        <w:rPr>
          <w:del w:id="437" w:author="Michael Bell" w:date="2013-05-06T17:53:00Z"/>
          <w:rFonts w:ascii="Courier New" w:hAnsi="Courier New" w:cs="Courier New"/>
          <w:color w:val="008000"/>
          <w:sz w:val="20"/>
          <w:szCs w:val="20"/>
          <w:highlight w:val="white"/>
        </w:rPr>
      </w:pPr>
      <w:del w:id="438" w:author="Michael Bell" w:date="2013-05-06T17:53:00Z">
        <w:r w:rsidDel="00116173">
          <w:rPr>
            <w:rFonts w:ascii="Courier New" w:hAnsi="Courier New" w:cs="Courier New"/>
            <w:color w:val="008000"/>
            <w:sz w:val="20"/>
            <w:szCs w:val="20"/>
            <w:highlight w:val="white"/>
          </w:rPr>
          <w:delText xml:space="preserve"> V1.0</w:delText>
        </w:r>
      </w:del>
    </w:p>
    <w:p w14:paraId="0D663143" w14:textId="3D579BC8" w:rsidR="006918A7" w:rsidDel="00116173" w:rsidRDefault="006918A7" w:rsidP="006918A7">
      <w:pPr>
        <w:widowControl w:val="0"/>
        <w:autoSpaceDE w:val="0"/>
        <w:autoSpaceDN w:val="0"/>
        <w:adjustRightInd w:val="0"/>
        <w:spacing w:after="0" w:line="240" w:lineRule="auto"/>
        <w:rPr>
          <w:del w:id="439" w:author="Michael Bell" w:date="2013-05-06T17:53:00Z"/>
          <w:rFonts w:ascii="Courier New" w:hAnsi="Courier New" w:cs="Courier New"/>
          <w:color w:val="008000"/>
          <w:sz w:val="20"/>
          <w:szCs w:val="20"/>
          <w:highlight w:val="white"/>
        </w:rPr>
      </w:pPr>
      <w:del w:id="440" w:author="Michael Bell" w:date="2013-05-06T17:53:00Z">
        <w:r w:rsidDel="00116173">
          <w:rPr>
            <w:rFonts w:ascii="Courier New" w:hAnsi="Courier New" w:cs="Courier New"/>
            <w:color w:val="008000"/>
            <w:sz w:val="20"/>
            <w:szCs w:val="20"/>
            <w:highlight w:val="white"/>
          </w:rPr>
          <w:delText xml:space="preserve"> </w:delText>
        </w:r>
      </w:del>
    </w:p>
    <w:p w14:paraId="247C83ED" w14:textId="65002E62" w:rsidR="006918A7" w:rsidDel="00116173" w:rsidRDefault="006918A7" w:rsidP="006918A7">
      <w:pPr>
        <w:widowControl w:val="0"/>
        <w:autoSpaceDE w:val="0"/>
        <w:autoSpaceDN w:val="0"/>
        <w:adjustRightInd w:val="0"/>
        <w:spacing w:after="0" w:line="240" w:lineRule="auto"/>
        <w:rPr>
          <w:del w:id="441" w:author="Michael Bell" w:date="2013-05-06T17:53:00Z"/>
          <w:rFonts w:ascii="Courier New" w:hAnsi="Courier New" w:cs="Courier New"/>
          <w:color w:val="008000"/>
          <w:sz w:val="20"/>
          <w:szCs w:val="20"/>
          <w:highlight w:val="white"/>
        </w:rPr>
      </w:pPr>
      <w:del w:id="442" w:author="Michael Bell" w:date="2013-05-06T17:53:00Z">
        <w:r w:rsidDel="00116173">
          <w:rPr>
            <w:rFonts w:ascii="Courier New" w:hAnsi="Courier New" w:cs="Courier New"/>
            <w:color w:val="008000"/>
            <w:sz w:val="20"/>
            <w:szCs w:val="20"/>
            <w:highlight w:val="white"/>
          </w:rPr>
          <w:delText xml:space="preserve"> Hornby trainset automation</w:delText>
        </w:r>
      </w:del>
    </w:p>
    <w:p w14:paraId="57DDD17F" w14:textId="53004090" w:rsidR="006918A7" w:rsidDel="00116173" w:rsidRDefault="006918A7" w:rsidP="006918A7">
      <w:pPr>
        <w:widowControl w:val="0"/>
        <w:autoSpaceDE w:val="0"/>
        <w:autoSpaceDN w:val="0"/>
        <w:adjustRightInd w:val="0"/>
        <w:spacing w:after="0" w:line="240" w:lineRule="auto"/>
        <w:rPr>
          <w:del w:id="443" w:author="Michael Bell" w:date="2013-05-06T17:53:00Z"/>
          <w:rFonts w:ascii="Courier New" w:hAnsi="Courier New" w:cs="Courier New"/>
          <w:color w:val="008000"/>
          <w:sz w:val="20"/>
          <w:szCs w:val="20"/>
          <w:highlight w:val="white"/>
        </w:rPr>
      </w:pPr>
      <w:del w:id="444" w:author="Michael Bell" w:date="2013-05-06T17:53:00Z">
        <w:r w:rsidDel="00116173">
          <w:rPr>
            <w:rFonts w:ascii="Courier New" w:hAnsi="Courier New" w:cs="Courier New"/>
            <w:color w:val="008000"/>
            <w:sz w:val="20"/>
            <w:szCs w:val="20"/>
            <w:highlight w:val="white"/>
          </w:rPr>
          <w:delText xml:space="preserve"> </w:delText>
        </w:r>
      </w:del>
    </w:p>
    <w:p w14:paraId="73BACA07" w14:textId="4BB9C1C8" w:rsidR="006918A7" w:rsidDel="00116173" w:rsidRDefault="006918A7" w:rsidP="006918A7">
      <w:pPr>
        <w:widowControl w:val="0"/>
        <w:autoSpaceDE w:val="0"/>
        <w:autoSpaceDN w:val="0"/>
        <w:adjustRightInd w:val="0"/>
        <w:spacing w:after="0" w:line="240" w:lineRule="auto"/>
        <w:rPr>
          <w:del w:id="445" w:author="Michael Bell" w:date="2013-05-06T17:53:00Z"/>
          <w:rFonts w:ascii="Courier New" w:hAnsi="Courier New" w:cs="Courier New"/>
          <w:color w:val="008000"/>
          <w:sz w:val="20"/>
          <w:szCs w:val="20"/>
          <w:highlight w:val="white"/>
        </w:rPr>
      </w:pPr>
      <w:del w:id="446" w:author="Michael Bell" w:date="2013-05-06T17:53:00Z">
        <w:r w:rsidDel="00116173">
          <w:rPr>
            <w:rFonts w:ascii="Courier New" w:hAnsi="Courier New" w:cs="Courier New"/>
            <w:color w:val="008000"/>
            <w:sz w:val="20"/>
            <w:szCs w:val="20"/>
            <w:highlight w:val="white"/>
          </w:rPr>
          <w:delText xml:space="preserve"> By Michael Bell</w:delText>
        </w:r>
      </w:del>
    </w:p>
    <w:p w14:paraId="5FE56707" w14:textId="304BFDF5" w:rsidR="006918A7" w:rsidDel="00116173" w:rsidRDefault="006918A7" w:rsidP="006918A7">
      <w:pPr>
        <w:widowControl w:val="0"/>
        <w:autoSpaceDE w:val="0"/>
        <w:autoSpaceDN w:val="0"/>
        <w:adjustRightInd w:val="0"/>
        <w:spacing w:after="0" w:line="240" w:lineRule="auto"/>
        <w:rPr>
          <w:del w:id="447" w:author="Michael Bell" w:date="2013-05-06T17:53:00Z"/>
          <w:rFonts w:ascii="Courier New" w:hAnsi="Courier New" w:cs="Courier New"/>
          <w:color w:val="008000"/>
          <w:sz w:val="20"/>
          <w:szCs w:val="20"/>
          <w:highlight w:val="white"/>
        </w:rPr>
      </w:pPr>
      <w:del w:id="448" w:author="Michael Bell" w:date="2013-05-06T17:53:00Z">
        <w:r w:rsidDel="00116173">
          <w:rPr>
            <w:rFonts w:ascii="Courier New" w:hAnsi="Courier New" w:cs="Courier New"/>
            <w:color w:val="008000"/>
            <w:sz w:val="20"/>
            <w:szCs w:val="20"/>
            <w:highlight w:val="white"/>
          </w:rPr>
          <w:delText xml:space="preserve"> </w:delText>
        </w:r>
      </w:del>
    </w:p>
    <w:p w14:paraId="7EAE5460" w14:textId="6E5A73D9" w:rsidR="006918A7" w:rsidDel="00116173" w:rsidRDefault="006918A7" w:rsidP="006918A7">
      <w:pPr>
        <w:widowControl w:val="0"/>
        <w:autoSpaceDE w:val="0"/>
        <w:autoSpaceDN w:val="0"/>
        <w:adjustRightInd w:val="0"/>
        <w:spacing w:after="0" w:line="240" w:lineRule="auto"/>
        <w:rPr>
          <w:del w:id="449" w:author="Michael Bell" w:date="2013-05-06T17:53:00Z"/>
          <w:rFonts w:ascii="Courier New" w:hAnsi="Courier New" w:cs="Courier New"/>
          <w:color w:val="008000"/>
          <w:sz w:val="20"/>
          <w:szCs w:val="20"/>
          <w:highlight w:val="white"/>
        </w:rPr>
      </w:pPr>
      <w:del w:id="450"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00E7E91B" w14:textId="1F1B2F7D" w:rsidR="006918A7" w:rsidDel="00116173" w:rsidRDefault="006918A7" w:rsidP="006918A7">
      <w:pPr>
        <w:widowControl w:val="0"/>
        <w:autoSpaceDE w:val="0"/>
        <w:autoSpaceDN w:val="0"/>
        <w:adjustRightInd w:val="0"/>
        <w:spacing w:after="0" w:line="240" w:lineRule="auto"/>
        <w:rPr>
          <w:del w:id="451" w:author="Michael Bell" w:date="2013-05-06T17:53:00Z"/>
          <w:rFonts w:ascii="Courier New" w:hAnsi="Courier New" w:cs="Courier New"/>
          <w:color w:val="008000"/>
          <w:sz w:val="20"/>
          <w:szCs w:val="20"/>
          <w:highlight w:val="white"/>
        </w:rPr>
      </w:pPr>
      <w:del w:id="452" w:author="Michael Bell" w:date="2013-05-06T17:53:00Z">
        <w:r w:rsidDel="00116173">
          <w:rPr>
            <w:rFonts w:ascii="Courier New" w:hAnsi="Courier New" w:cs="Courier New"/>
            <w:color w:val="008000"/>
            <w:sz w:val="20"/>
            <w:szCs w:val="20"/>
            <w:highlight w:val="white"/>
          </w:rPr>
          <w:delText xml:space="preserve"> </w:delText>
        </w:r>
      </w:del>
    </w:p>
    <w:p w14:paraId="5BE65898" w14:textId="32570C57" w:rsidR="006918A7" w:rsidDel="00116173" w:rsidRDefault="006918A7" w:rsidP="006918A7">
      <w:pPr>
        <w:widowControl w:val="0"/>
        <w:autoSpaceDE w:val="0"/>
        <w:autoSpaceDN w:val="0"/>
        <w:adjustRightInd w:val="0"/>
        <w:spacing w:after="0" w:line="240" w:lineRule="auto"/>
        <w:rPr>
          <w:del w:id="453" w:author="Michael Bell" w:date="2013-05-06T17:53:00Z"/>
          <w:rFonts w:ascii="Courier New" w:hAnsi="Courier New" w:cs="Courier New"/>
          <w:color w:val="000000"/>
          <w:sz w:val="20"/>
          <w:szCs w:val="20"/>
          <w:highlight w:val="white"/>
        </w:rPr>
      </w:pPr>
      <w:del w:id="454" w:author="Michael Bell" w:date="2013-05-06T17:53:00Z">
        <w:r w:rsidDel="00116173">
          <w:rPr>
            <w:rFonts w:ascii="Courier New" w:hAnsi="Courier New" w:cs="Courier New"/>
            <w:color w:val="008000"/>
            <w:sz w:val="20"/>
            <w:szCs w:val="20"/>
            <w:highlight w:val="white"/>
          </w:rPr>
          <w:delText xml:space="preserve"> */</w:delText>
        </w:r>
      </w:del>
    </w:p>
    <w:p w14:paraId="2EE1AA5E" w14:textId="50813674" w:rsidR="006918A7" w:rsidDel="00116173" w:rsidRDefault="006918A7" w:rsidP="006918A7">
      <w:pPr>
        <w:widowControl w:val="0"/>
        <w:autoSpaceDE w:val="0"/>
        <w:autoSpaceDN w:val="0"/>
        <w:adjustRightInd w:val="0"/>
        <w:spacing w:after="0" w:line="240" w:lineRule="auto"/>
        <w:rPr>
          <w:del w:id="455" w:author="Michael Bell" w:date="2013-05-06T17:53:00Z"/>
          <w:rFonts w:ascii="Courier New" w:hAnsi="Courier New" w:cs="Courier New"/>
          <w:color w:val="000000"/>
          <w:sz w:val="20"/>
          <w:szCs w:val="20"/>
          <w:highlight w:val="white"/>
        </w:rPr>
      </w:pPr>
    </w:p>
    <w:p w14:paraId="2251B3B7" w14:textId="0812D99C" w:rsidR="006918A7" w:rsidDel="00116173" w:rsidRDefault="006918A7" w:rsidP="006918A7">
      <w:pPr>
        <w:widowControl w:val="0"/>
        <w:autoSpaceDE w:val="0"/>
        <w:autoSpaceDN w:val="0"/>
        <w:adjustRightInd w:val="0"/>
        <w:spacing w:after="0" w:line="240" w:lineRule="auto"/>
        <w:rPr>
          <w:del w:id="456" w:author="Michael Bell" w:date="2013-05-06T17:53:00Z"/>
          <w:rFonts w:ascii="Courier New" w:hAnsi="Courier New" w:cs="Courier New"/>
          <w:color w:val="008000"/>
          <w:sz w:val="20"/>
          <w:szCs w:val="20"/>
          <w:highlight w:val="white"/>
        </w:rPr>
      </w:pPr>
      <w:del w:id="457" w:author="Michael Bell" w:date="2013-05-06T17:53:00Z">
        <w:r w:rsidDel="00116173">
          <w:rPr>
            <w:rFonts w:ascii="Courier New" w:hAnsi="Courier New" w:cs="Courier New"/>
            <w:color w:val="008000"/>
            <w:sz w:val="20"/>
            <w:szCs w:val="20"/>
            <w:highlight w:val="white"/>
          </w:rPr>
          <w:delText>//declarations of librarys</w:delText>
        </w:r>
      </w:del>
    </w:p>
    <w:p w14:paraId="3368259C" w14:textId="5632E480" w:rsidR="006918A7" w:rsidDel="00116173" w:rsidRDefault="006918A7" w:rsidP="006918A7">
      <w:pPr>
        <w:widowControl w:val="0"/>
        <w:autoSpaceDE w:val="0"/>
        <w:autoSpaceDN w:val="0"/>
        <w:adjustRightInd w:val="0"/>
        <w:spacing w:after="0" w:line="240" w:lineRule="auto"/>
        <w:rPr>
          <w:del w:id="458" w:author="Michael Bell" w:date="2013-05-06T17:53:00Z"/>
          <w:rFonts w:ascii="Courier New" w:hAnsi="Courier New" w:cs="Courier New"/>
          <w:color w:val="804000"/>
          <w:sz w:val="20"/>
          <w:szCs w:val="20"/>
          <w:highlight w:val="white"/>
        </w:rPr>
      </w:pPr>
      <w:del w:id="459" w:author="Michael Bell" w:date="2013-05-06T17:53:00Z">
        <w:r w:rsidDel="00116173">
          <w:rPr>
            <w:rFonts w:ascii="Courier New" w:hAnsi="Courier New" w:cs="Courier New"/>
            <w:color w:val="804000"/>
            <w:sz w:val="20"/>
            <w:szCs w:val="20"/>
            <w:highlight w:val="white"/>
          </w:rPr>
          <w:delText>#include &lt;LiquidCrystal.h&gt;</w:delText>
        </w:r>
      </w:del>
    </w:p>
    <w:p w14:paraId="3D779901" w14:textId="7974F07E" w:rsidR="006918A7" w:rsidDel="00116173" w:rsidRDefault="006918A7" w:rsidP="006918A7">
      <w:pPr>
        <w:widowControl w:val="0"/>
        <w:autoSpaceDE w:val="0"/>
        <w:autoSpaceDN w:val="0"/>
        <w:adjustRightInd w:val="0"/>
        <w:spacing w:after="0" w:line="240" w:lineRule="auto"/>
        <w:rPr>
          <w:del w:id="460" w:author="Michael Bell" w:date="2013-05-06T17:53:00Z"/>
          <w:rFonts w:ascii="Courier New" w:hAnsi="Courier New" w:cs="Courier New"/>
          <w:color w:val="000000"/>
          <w:sz w:val="20"/>
          <w:szCs w:val="20"/>
          <w:highlight w:val="white"/>
        </w:rPr>
      </w:pPr>
    </w:p>
    <w:p w14:paraId="30359235" w14:textId="163B047E" w:rsidR="006918A7" w:rsidDel="00116173" w:rsidRDefault="006918A7" w:rsidP="006918A7">
      <w:pPr>
        <w:widowControl w:val="0"/>
        <w:autoSpaceDE w:val="0"/>
        <w:autoSpaceDN w:val="0"/>
        <w:adjustRightInd w:val="0"/>
        <w:spacing w:after="0" w:line="240" w:lineRule="auto"/>
        <w:rPr>
          <w:del w:id="461" w:author="Michael Bell" w:date="2013-05-06T17:53:00Z"/>
          <w:rFonts w:ascii="Courier New" w:hAnsi="Courier New" w:cs="Courier New"/>
          <w:color w:val="008000"/>
          <w:sz w:val="20"/>
          <w:szCs w:val="20"/>
          <w:highlight w:val="white"/>
        </w:rPr>
      </w:pPr>
      <w:del w:id="462" w:author="Michael Bell" w:date="2013-05-06T17:53:00Z">
        <w:r w:rsidDel="00116173">
          <w:rPr>
            <w:rFonts w:ascii="Courier New" w:hAnsi="Courier New" w:cs="Courier New"/>
            <w:color w:val="008000"/>
            <w:sz w:val="20"/>
            <w:szCs w:val="20"/>
            <w:highlight w:val="white"/>
          </w:rPr>
          <w:delText>//initialise librarys</w:delText>
        </w:r>
      </w:del>
    </w:p>
    <w:p w14:paraId="1236C2BD" w14:textId="18990AC7" w:rsidR="006918A7" w:rsidDel="00116173" w:rsidRDefault="006918A7" w:rsidP="006918A7">
      <w:pPr>
        <w:widowControl w:val="0"/>
        <w:autoSpaceDE w:val="0"/>
        <w:autoSpaceDN w:val="0"/>
        <w:adjustRightInd w:val="0"/>
        <w:spacing w:after="0" w:line="240" w:lineRule="auto"/>
        <w:rPr>
          <w:del w:id="463" w:author="Michael Bell" w:date="2013-05-06T17:53:00Z"/>
          <w:rFonts w:ascii="Courier New" w:hAnsi="Courier New" w:cs="Courier New"/>
          <w:color w:val="000000"/>
          <w:sz w:val="20"/>
          <w:szCs w:val="20"/>
          <w:highlight w:val="white"/>
        </w:rPr>
      </w:pPr>
      <w:del w:id="464" w:author="Michael Bell" w:date="2013-05-06T17:53:00Z">
        <w:r w:rsidDel="00116173">
          <w:rPr>
            <w:rFonts w:ascii="Courier New" w:hAnsi="Courier New" w:cs="Courier New"/>
            <w:color w:val="000000"/>
            <w:sz w:val="20"/>
            <w:szCs w:val="20"/>
            <w:highlight w:val="white"/>
          </w:rPr>
          <w:delText>LiquidCrystal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del>
    </w:p>
    <w:p w14:paraId="59D98B13" w14:textId="423F278B" w:rsidR="006918A7" w:rsidDel="00116173" w:rsidRDefault="006918A7" w:rsidP="006918A7">
      <w:pPr>
        <w:widowControl w:val="0"/>
        <w:autoSpaceDE w:val="0"/>
        <w:autoSpaceDN w:val="0"/>
        <w:adjustRightInd w:val="0"/>
        <w:spacing w:after="0" w:line="240" w:lineRule="auto"/>
        <w:rPr>
          <w:del w:id="465" w:author="Michael Bell" w:date="2013-05-06T17:53:00Z"/>
          <w:rFonts w:ascii="Courier New" w:hAnsi="Courier New" w:cs="Courier New"/>
          <w:color w:val="000000"/>
          <w:sz w:val="20"/>
          <w:szCs w:val="20"/>
          <w:highlight w:val="white"/>
        </w:rPr>
      </w:pPr>
    </w:p>
    <w:p w14:paraId="09B93D82" w14:textId="33EEF9E1" w:rsidR="006918A7" w:rsidDel="00116173" w:rsidRDefault="006918A7" w:rsidP="006918A7">
      <w:pPr>
        <w:widowControl w:val="0"/>
        <w:autoSpaceDE w:val="0"/>
        <w:autoSpaceDN w:val="0"/>
        <w:adjustRightInd w:val="0"/>
        <w:spacing w:after="0" w:line="240" w:lineRule="auto"/>
        <w:rPr>
          <w:del w:id="466" w:author="Michael Bell" w:date="2013-05-06T17:53:00Z"/>
          <w:rFonts w:ascii="Courier New" w:hAnsi="Courier New" w:cs="Courier New"/>
          <w:color w:val="008000"/>
          <w:sz w:val="20"/>
          <w:szCs w:val="20"/>
          <w:highlight w:val="white"/>
        </w:rPr>
      </w:pPr>
      <w:del w:id="467" w:author="Michael Bell" w:date="2013-05-06T17:53:00Z">
        <w:r w:rsidDel="00116173">
          <w:rPr>
            <w:rFonts w:ascii="Courier New" w:hAnsi="Courier New" w:cs="Courier New"/>
            <w:color w:val="008000"/>
            <w:sz w:val="20"/>
            <w:szCs w:val="20"/>
            <w:highlight w:val="white"/>
          </w:rPr>
          <w:delText>//declare global variables</w:delText>
        </w:r>
      </w:del>
    </w:p>
    <w:p w14:paraId="22796365" w14:textId="71F4F9D6" w:rsidR="006918A7" w:rsidDel="00116173" w:rsidRDefault="006918A7" w:rsidP="006918A7">
      <w:pPr>
        <w:widowControl w:val="0"/>
        <w:autoSpaceDE w:val="0"/>
        <w:autoSpaceDN w:val="0"/>
        <w:adjustRightInd w:val="0"/>
        <w:spacing w:after="0" w:line="240" w:lineRule="auto"/>
        <w:rPr>
          <w:del w:id="468" w:author="Michael Bell" w:date="2013-05-06T17:53:00Z"/>
          <w:rFonts w:ascii="Courier New" w:hAnsi="Courier New" w:cs="Courier New"/>
          <w:color w:val="000000"/>
          <w:sz w:val="20"/>
          <w:szCs w:val="20"/>
          <w:highlight w:val="white"/>
        </w:rPr>
      </w:pPr>
    </w:p>
    <w:p w14:paraId="25E6D1E4" w14:textId="5E21836C" w:rsidR="006918A7" w:rsidDel="00116173" w:rsidRDefault="006918A7" w:rsidP="006918A7">
      <w:pPr>
        <w:widowControl w:val="0"/>
        <w:autoSpaceDE w:val="0"/>
        <w:autoSpaceDN w:val="0"/>
        <w:adjustRightInd w:val="0"/>
        <w:spacing w:after="0" w:line="240" w:lineRule="auto"/>
        <w:rPr>
          <w:del w:id="469" w:author="Michael Bell" w:date="2013-05-06T17:53:00Z"/>
          <w:rFonts w:ascii="Courier New" w:hAnsi="Courier New" w:cs="Courier New"/>
          <w:color w:val="008000"/>
          <w:sz w:val="20"/>
          <w:szCs w:val="20"/>
          <w:highlight w:val="white"/>
        </w:rPr>
      </w:pPr>
      <w:del w:id="470" w:author="Michael Bell" w:date="2013-05-06T17:53:00Z">
        <w:r w:rsidDel="00116173">
          <w:rPr>
            <w:rFonts w:ascii="Courier New" w:hAnsi="Courier New" w:cs="Courier New"/>
            <w:color w:val="008000"/>
            <w:sz w:val="20"/>
            <w:szCs w:val="20"/>
            <w:highlight w:val="white"/>
          </w:rPr>
          <w:delText>//train control variables</w:delText>
        </w:r>
      </w:del>
    </w:p>
    <w:p w14:paraId="230ED426" w14:textId="01355272" w:rsidR="006918A7" w:rsidDel="00116173" w:rsidRDefault="006918A7" w:rsidP="006918A7">
      <w:pPr>
        <w:widowControl w:val="0"/>
        <w:autoSpaceDE w:val="0"/>
        <w:autoSpaceDN w:val="0"/>
        <w:adjustRightInd w:val="0"/>
        <w:spacing w:after="0" w:line="240" w:lineRule="auto"/>
        <w:rPr>
          <w:del w:id="471" w:author="Michael Bell" w:date="2013-05-06T17:53:00Z"/>
          <w:rFonts w:ascii="Courier New" w:hAnsi="Courier New" w:cs="Courier New"/>
          <w:color w:val="008000"/>
          <w:sz w:val="20"/>
          <w:szCs w:val="20"/>
          <w:highlight w:val="white"/>
        </w:rPr>
      </w:pPr>
      <w:del w:id="472" w:author="Michael Bell" w:date="2013-05-06T17:53:00Z">
        <w:r w:rsidDel="00116173">
          <w:rPr>
            <w:rFonts w:ascii="Courier New" w:hAnsi="Courier New" w:cs="Courier New"/>
            <w:color w:val="8000FF"/>
            <w:sz w:val="20"/>
            <w:szCs w:val="20"/>
            <w:highlight w:val="white"/>
          </w:rPr>
          <w:delText>float</w:delText>
        </w:r>
        <w:r w:rsidDel="00116173">
          <w:rPr>
            <w:rFonts w:ascii="Courier New" w:hAnsi="Courier New" w:cs="Courier New"/>
            <w:color w:val="000000"/>
            <w:sz w:val="20"/>
            <w:szCs w:val="20"/>
            <w:highlight w:val="white"/>
          </w:rPr>
          <w:delText xml:space="preserve"> PPD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//Percentage Potential Difference -- what the board multiplies the maximum voltage by, this controls the speed of the train with 100 as the maximum and 0 for stop (PPD does not control direction)</w:delText>
        </w:r>
      </w:del>
    </w:p>
    <w:p w14:paraId="0AED71C0" w14:textId="7B601FDB" w:rsidR="006918A7" w:rsidDel="00116173" w:rsidRDefault="006918A7" w:rsidP="006918A7">
      <w:pPr>
        <w:widowControl w:val="0"/>
        <w:autoSpaceDE w:val="0"/>
        <w:autoSpaceDN w:val="0"/>
        <w:adjustRightInd w:val="0"/>
        <w:spacing w:after="0" w:line="240" w:lineRule="auto"/>
        <w:rPr>
          <w:del w:id="473" w:author="Michael Bell" w:date="2013-05-06T17:53:00Z"/>
          <w:rFonts w:ascii="Courier New" w:hAnsi="Courier New" w:cs="Courier New"/>
          <w:color w:val="008000"/>
          <w:sz w:val="20"/>
          <w:szCs w:val="20"/>
          <w:highlight w:val="white"/>
        </w:rPr>
      </w:pPr>
      <w:del w:id="474" w:author="Michael Bell" w:date="2013-05-06T17:53:00Z">
        <w:r w:rsidDel="00116173">
          <w:rPr>
            <w:rFonts w:ascii="Courier New" w:hAnsi="Courier New" w:cs="Courier New"/>
            <w:color w:val="000000"/>
            <w:sz w:val="20"/>
            <w:szCs w:val="20"/>
            <w:highlight w:val="white"/>
          </w:rPr>
          <w:delText>boolean reverser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//controls the direction of the train, when TRUE the train is reversed</w:delText>
        </w:r>
      </w:del>
    </w:p>
    <w:p w14:paraId="52319237" w14:textId="31B30BD8" w:rsidR="006918A7" w:rsidDel="00116173" w:rsidRDefault="006918A7" w:rsidP="006918A7">
      <w:pPr>
        <w:widowControl w:val="0"/>
        <w:autoSpaceDE w:val="0"/>
        <w:autoSpaceDN w:val="0"/>
        <w:adjustRightInd w:val="0"/>
        <w:spacing w:after="0" w:line="240" w:lineRule="auto"/>
        <w:rPr>
          <w:del w:id="475" w:author="Michael Bell" w:date="2013-05-06T17:53:00Z"/>
          <w:rFonts w:ascii="Courier New" w:hAnsi="Courier New" w:cs="Courier New"/>
          <w:color w:val="000000"/>
          <w:sz w:val="20"/>
          <w:szCs w:val="20"/>
          <w:highlight w:val="white"/>
        </w:rPr>
      </w:pPr>
    </w:p>
    <w:p w14:paraId="52C31C0D" w14:textId="3CDA3DE7" w:rsidR="006918A7" w:rsidDel="00116173" w:rsidRDefault="006918A7" w:rsidP="006918A7">
      <w:pPr>
        <w:widowControl w:val="0"/>
        <w:autoSpaceDE w:val="0"/>
        <w:autoSpaceDN w:val="0"/>
        <w:adjustRightInd w:val="0"/>
        <w:spacing w:after="0" w:line="240" w:lineRule="auto"/>
        <w:rPr>
          <w:del w:id="476" w:author="Michael Bell" w:date="2013-05-06T17:53:00Z"/>
          <w:rFonts w:ascii="Courier New" w:hAnsi="Courier New" w:cs="Courier New"/>
          <w:color w:val="008000"/>
          <w:sz w:val="20"/>
          <w:szCs w:val="20"/>
          <w:highlight w:val="white"/>
        </w:rPr>
      </w:pPr>
      <w:del w:id="477" w:author="Michael Bell" w:date="2013-05-06T17:53:00Z">
        <w:r w:rsidDel="00116173">
          <w:rPr>
            <w:rFonts w:ascii="Courier New" w:hAnsi="Courier New" w:cs="Courier New"/>
            <w:color w:val="008000"/>
            <w:sz w:val="20"/>
            <w:szCs w:val="20"/>
            <w:highlight w:val="white"/>
          </w:rPr>
          <w:delText>//track control variables</w:delText>
        </w:r>
      </w:del>
    </w:p>
    <w:p w14:paraId="2217F0EC" w14:textId="69428C6C" w:rsidR="006918A7" w:rsidDel="00116173" w:rsidRDefault="006918A7" w:rsidP="006918A7">
      <w:pPr>
        <w:widowControl w:val="0"/>
        <w:autoSpaceDE w:val="0"/>
        <w:autoSpaceDN w:val="0"/>
        <w:adjustRightInd w:val="0"/>
        <w:spacing w:after="0" w:line="240" w:lineRule="auto"/>
        <w:rPr>
          <w:del w:id="478" w:author="Michael Bell" w:date="2013-05-06T17:53:00Z"/>
          <w:rFonts w:ascii="Courier New" w:hAnsi="Courier New" w:cs="Courier New"/>
          <w:color w:val="008000"/>
          <w:sz w:val="20"/>
          <w:szCs w:val="20"/>
          <w:highlight w:val="white"/>
        </w:rPr>
      </w:pPr>
      <w:del w:id="479" w:author="Michael Bell" w:date="2013-05-06T17:53:00Z">
        <w:r w:rsidDel="00116173">
          <w:rPr>
            <w:rFonts w:ascii="Courier New" w:hAnsi="Courier New" w:cs="Courier New"/>
            <w:color w:val="000000"/>
            <w:sz w:val="20"/>
            <w:szCs w:val="20"/>
            <w:highlight w:val="white"/>
          </w:rPr>
          <w:delText>boolean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says the curent state of the points with FALSE for converge and TRUE for diverge</w:delText>
        </w:r>
      </w:del>
    </w:p>
    <w:p w14:paraId="0B824B2E" w14:textId="72067251" w:rsidR="006918A7" w:rsidDel="00116173" w:rsidRDefault="006918A7" w:rsidP="006918A7">
      <w:pPr>
        <w:widowControl w:val="0"/>
        <w:autoSpaceDE w:val="0"/>
        <w:autoSpaceDN w:val="0"/>
        <w:adjustRightInd w:val="0"/>
        <w:spacing w:after="0" w:line="240" w:lineRule="auto"/>
        <w:rPr>
          <w:del w:id="480" w:author="Michael Bell" w:date="2013-05-06T17:53:00Z"/>
          <w:rFonts w:ascii="Courier New" w:hAnsi="Courier New" w:cs="Courier New"/>
          <w:color w:val="008000"/>
          <w:sz w:val="20"/>
          <w:szCs w:val="20"/>
          <w:highlight w:val="white"/>
        </w:rPr>
      </w:pPr>
      <w:del w:id="481" w:author="Michael Bell" w:date="2013-05-06T17:53:00Z">
        <w:r w:rsidDel="00116173">
          <w:rPr>
            <w:rFonts w:ascii="Courier New" w:hAnsi="Courier New" w:cs="Courier New"/>
            <w:color w:val="000000"/>
            <w:sz w:val="20"/>
            <w:szCs w:val="20"/>
            <w:highlight w:val="white"/>
          </w:rPr>
          <w:delText>boolean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holds the desired state of the points with FALSE for converge and TRUE for diverge</w:delText>
        </w:r>
      </w:del>
    </w:p>
    <w:p w14:paraId="208AD517" w14:textId="7C5C79B2" w:rsidR="006918A7" w:rsidDel="00116173" w:rsidRDefault="006918A7" w:rsidP="006918A7">
      <w:pPr>
        <w:widowControl w:val="0"/>
        <w:autoSpaceDE w:val="0"/>
        <w:autoSpaceDN w:val="0"/>
        <w:adjustRightInd w:val="0"/>
        <w:spacing w:after="0" w:line="240" w:lineRule="auto"/>
        <w:rPr>
          <w:del w:id="482" w:author="Michael Bell" w:date="2013-05-06T17:53:00Z"/>
          <w:rFonts w:ascii="Courier New" w:hAnsi="Courier New" w:cs="Courier New"/>
          <w:color w:val="000000"/>
          <w:sz w:val="20"/>
          <w:szCs w:val="20"/>
          <w:highlight w:val="white"/>
        </w:rPr>
      </w:pPr>
    </w:p>
    <w:p w14:paraId="091DA1BC" w14:textId="02B58DA4" w:rsidR="006918A7" w:rsidDel="00116173" w:rsidRDefault="006918A7" w:rsidP="006918A7">
      <w:pPr>
        <w:widowControl w:val="0"/>
        <w:autoSpaceDE w:val="0"/>
        <w:autoSpaceDN w:val="0"/>
        <w:adjustRightInd w:val="0"/>
        <w:spacing w:after="0" w:line="240" w:lineRule="auto"/>
        <w:rPr>
          <w:del w:id="483" w:author="Michael Bell" w:date="2013-05-06T17:53:00Z"/>
          <w:rFonts w:ascii="Courier New" w:hAnsi="Courier New" w:cs="Courier New"/>
          <w:color w:val="008000"/>
          <w:sz w:val="20"/>
          <w:szCs w:val="20"/>
          <w:highlight w:val="white"/>
        </w:rPr>
      </w:pPr>
      <w:del w:id="484" w:author="Michael Bell" w:date="2013-05-06T17:53:00Z">
        <w:r w:rsidDel="00116173">
          <w:rPr>
            <w:rFonts w:ascii="Courier New" w:hAnsi="Courier New" w:cs="Courier New"/>
            <w:color w:val="008000"/>
            <w:sz w:val="20"/>
            <w:szCs w:val="20"/>
            <w:highlight w:val="white"/>
          </w:rPr>
          <w:delText>//pin number constants</w:delText>
        </w:r>
      </w:del>
    </w:p>
    <w:p w14:paraId="50D25C9F" w14:textId="5B52BB92" w:rsidR="006918A7" w:rsidDel="00116173" w:rsidRDefault="006918A7" w:rsidP="006918A7">
      <w:pPr>
        <w:widowControl w:val="0"/>
        <w:autoSpaceDE w:val="0"/>
        <w:autoSpaceDN w:val="0"/>
        <w:adjustRightInd w:val="0"/>
        <w:spacing w:after="0" w:line="240" w:lineRule="auto"/>
        <w:rPr>
          <w:del w:id="485" w:author="Michael Bell" w:date="2013-05-06T17:53:00Z"/>
          <w:rFonts w:ascii="Courier New" w:hAnsi="Courier New" w:cs="Courier New"/>
          <w:color w:val="008000"/>
          <w:sz w:val="20"/>
          <w:szCs w:val="20"/>
          <w:highlight w:val="white"/>
        </w:rPr>
      </w:pPr>
      <w:del w:id="486" w:author="Michael Bell" w:date="2013-05-06T17:53:00Z">
        <w:r w:rsidDel="00116173">
          <w:rPr>
            <w:rFonts w:ascii="Courier New" w:hAnsi="Courier New" w:cs="Courier New"/>
            <w:color w:val="804000"/>
            <w:sz w:val="20"/>
            <w:szCs w:val="20"/>
            <w:highlight w:val="white"/>
          </w:rPr>
          <w:delText xml:space="preserve">#define pinPD 3 </w:delText>
        </w:r>
        <w:r w:rsidDel="00116173">
          <w:rPr>
            <w:rFonts w:ascii="Courier New" w:hAnsi="Courier New" w:cs="Courier New"/>
            <w:color w:val="008000"/>
            <w:sz w:val="20"/>
            <w:szCs w:val="20"/>
            <w:highlight w:val="white"/>
          </w:rPr>
          <w:delText>//the pin number for the Potential Diference output</w:delText>
        </w:r>
      </w:del>
    </w:p>
    <w:p w14:paraId="313829DD" w14:textId="6E990DCC" w:rsidR="006918A7" w:rsidDel="00116173" w:rsidRDefault="006918A7" w:rsidP="006918A7">
      <w:pPr>
        <w:widowControl w:val="0"/>
        <w:autoSpaceDE w:val="0"/>
        <w:autoSpaceDN w:val="0"/>
        <w:adjustRightInd w:val="0"/>
        <w:spacing w:after="0" w:line="240" w:lineRule="auto"/>
        <w:rPr>
          <w:del w:id="487" w:author="Michael Bell" w:date="2013-05-06T17:53:00Z"/>
          <w:rFonts w:ascii="Courier New" w:hAnsi="Courier New" w:cs="Courier New"/>
          <w:color w:val="008000"/>
          <w:sz w:val="20"/>
          <w:szCs w:val="20"/>
          <w:highlight w:val="white"/>
        </w:rPr>
      </w:pPr>
      <w:del w:id="488" w:author="Michael Bell" w:date="2013-05-06T17:53:00Z">
        <w:r w:rsidDel="00116173">
          <w:rPr>
            <w:rFonts w:ascii="Courier New" w:hAnsi="Courier New" w:cs="Courier New"/>
            <w:color w:val="804000"/>
            <w:sz w:val="20"/>
            <w:szCs w:val="20"/>
            <w:highlight w:val="white"/>
          </w:rPr>
          <w:delText xml:space="preserve">#define pinDIR 12 </w:delText>
        </w:r>
        <w:r w:rsidDel="00116173">
          <w:rPr>
            <w:rFonts w:ascii="Courier New" w:hAnsi="Courier New" w:cs="Courier New"/>
            <w:color w:val="008000"/>
            <w:sz w:val="20"/>
            <w:szCs w:val="20"/>
            <w:highlight w:val="white"/>
          </w:rPr>
          <w:delText>//the pin number of the direction pin</w:delText>
        </w:r>
      </w:del>
    </w:p>
    <w:p w14:paraId="52AABE8D" w14:textId="0E27E2D3" w:rsidR="006918A7" w:rsidDel="00116173" w:rsidRDefault="006918A7" w:rsidP="006918A7">
      <w:pPr>
        <w:widowControl w:val="0"/>
        <w:autoSpaceDE w:val="0"/>
        <w:autoSpaceDN w:val="0"/>
        <w:adjustRightInd w:val="0"/>
        <w:spacing w:after="0" w:line="240" w:lineRule="auto"/>
        <w:rPr>
          <w:del w:id="489" w:author="Michael Bell" w:date="2013-05-06T17:53:00Z"/>
          <w:rFonts w:ascii="Courier New" w:hAnsi="Courier New" w:cs="Courier New"/>
          <w:color w:val="008000"/>
          <w:sz w:val="20"/>
          <w:szCs w:val="20"/>
          <w:highlight w:val="white"/>
        </w:rPr>
      </w:pPr>
      <w:del w:id="490" w:author="Michael Bell" w:date="2013-05-06T17:53:00Z">
        <w:r w:rsidDel="00116173">
          <w:rPr>
            <w:rFonts w:ascii="Courier New" w:hAnsi="Courier New" w:cs="Courier New"/>
            <w:color w:val="804000"/>
            <w:sz w:val="20"/>
            <w:szCs w:val="20"/>
            <w:highlight w:val="white"/>
          </w:rPr>
          <w:delText xml:space="preserve">#define pinButtons A0 </w:delText>
        </w:r>
        <w:r w:rsidDel="00116173">
          <w:rPr>
            <w:rFonts w:ascii="Courier New" w:hAnsi="Courier New" w:cs="Courier New"/>
            <w:color w:val="008000"/>
            <w:sz w:val="20"/>
            <w:szCs w:val="20"/>
            <w:highlight w:val="white"/>
          </w:rPr>
          <w:delText>//the button input pin</w:delText>
        </w:r>
      </w:del>
    </w:p>
    <w:p w14:paraId="7B5D1B0F" w14:textId="399395E8" w:rsidR="006918A7" w:rsidDel="00116173" w:rsidRDefault="006918A7" w:rsidP="006918A7">
      <w:pPr>
        <w:widowControl w:val="0"/>
        <w:autoSpaceDE w:val="0"/>
        <w:autoSpaceDN w:val="0"/>
        <w:adjustRightInd w:val="0"/>
        <w:spacing w:after="0" w:line="240" w:lineRule="auto"/>
        <w:rPr>
          <w:del w:id="491" w:author="Michael Bell" w:date="2013-05-06T17:53:00Z"/>
          <w:rFonts w:ascii="Courier New" w:hAnsi="Courier New" w:cs="Courier New"/>
          <w:color w:val="008000"/>
          <w:sz w:val="20"/>
          <w:szCs w:val="20"/>
          <w:highlight w:val="white"/>
        </w:rPr>
      </w:pPr>
      <w:del w:id="492" w:author="Michael Bell" w:date="2013-05-06T17:53:00Z">
        <w:r w:rsidDel="00116173">
          <w:rPr>
            <w:rFonts w:ascii="Courier New" w:hAnsi="Courier New" w:cs="Courier New"/>
            <w:color w:val="804000"/>
            <w:sz w:val="20"/>
            <w:szCs w:val="20"/>
            <w:highlight w:val="white"/>
          </w:rPr>
          <w:delText xml:space="preserve">#define pinLowSensors A1 </w:delText>
        </w:r>
        <w:r w:rsidDel="00116173">
          <w:rPr>
            <w:rFonts w:ascii="Courier New" w:hAnsi="Courier New" w:cs="Courier New"/>
            <w:color w:val="008000"/>
            <w:sz w:val="20"/>
            <w:szCs w:val="20"/>
            <w:highlight w:val="white"/>
          </w:rPr>
          <w:delText>//the first 5 sensors</w:delText>
        </w:r>
      </w:del>
    </w:p>
    <w:p w14:paraId="3DE4079C" w14:textId="5E9F3D5E" w:rsidR="006918A7" w:rsidDel="00116173" w:rsidRDefault="006918A7" w:rsidP="006918A7">
      <w:pPr>
        <w:widowControl w:val="0"/>
        <w:autoSpaceDE w:val="0"/>
        <w:autoSpaceDN w:val="0"/>
        <w:adjustRightInd w:val="0"/>
        <w:spacing w:after="0" w:line="240" w:lineRule="auto"/>
        <w:rPr>
          <w:del w:id="493" w:author="Michael Bell" w:date="2013-05-06T17:53:00Z"/>
          <w:rFonts w:ascii="Courier New" w:hAnsi="Courier New" w:cs="Courier New"/>
          <w:color w:val="008000"/>
          <w:sz w:val="20"/>
          <w:szCs w:val="20"/>
          <w:highlight w:val="white"/>
        </w:rPr>
      </w:pPr>
      <w:del w:id="494" w:author="Michael Bell" w:date="2013-05-06T17:53:00Z">
        <w:r w:rsidDel="00116173">
          <w:rPr>
            <w:rFonts w:ascii="Courier New" w:hAnsi="Courier New" w:cs="Courier New"/>
            <w:color w:val="804000"/>
            <w:sz w:val="20"/>
            <w:szCs w:val="20"/>
            <w:highlight w:val="white"/>
          </w:rPr>
          <w:delText xml:space="preserve">#define pinHighSensors A2 </w:delText>
        </w:r>
        <w:r w:rsidDel="00116173">
          <w:rPr>
            <w:rFonts w:ascii="Courier New" w:hAnsi="Courier New" w:cs="Courier New"/>
            <w:color w:val="008000"/>
            <w:sz w:val="20"/>
            <w:szCs w:val="20"/>
            <w:highlight w:val="white"/>
          </w:rPr>
          <w:delText>//the last 5 sensors</w:delText>
        </w:r>
      </w:del>
    </w:p>
    <w:p w14:paraId="7004BA92" w14:textId="1E02292D" w:rsidR="006918A7" w:rsidDel="00116173" w:rsidRDefault="006918A7" w:rsidP="006918A7">
      <w:pPr>
        <w:widowControl w:val="0"/>
        <w:autoSpaceDE w:val="0"/>
        <w:autoSpaceDN w:val="0"/>
        <w:adjustRightInd w:val="0"/>
        <w:spacing w:after="0" w:line="240" w:lineRule="auto"/>
        <w:rPr>
          <w:del w:id="495" w:author="Michael Bell" w:date="2013-05-06T17:53:00Z"/>
          <w:rFonts w:ascii="Courier New" w:hAnsi="Courier New" w:cs="Courier New"/>
          <w:color w:val="000000"/>
          <w:sz w:val="20"/>
          <w:szCs w:val="20"/>
          <w:highlight w:val="white"/>
        </w:rPr>
      </w:pPr>
    </w:p>
    <w:p w14:paraId="00765726" w14:textId="13194CE8" w:rsidR="006918A7" w:rsidDel="00116173" w:rsidRDefault="006918A7" w:rsidP="006918A7">
      <w:pPr>
        <w:widowControl w:val="0"/>
        <w:autoSpaceDE w:val="0"/>
        <w:autoSpaceDN w:val="0"/>
        <w:adjustRightInd w:val="0"/>
        <w:spacing w:after="0" w:line="240" w:lineRule="auto"/>
        <w:rPr>
          <w:del w:id="496" w:author="Michael Bell" w:date="2013-05-06T17:53:00Z"/>
          <w:rFonts w:ascii="Courier New" w:hAnsi="Courier New" w:cs="Courier New"/>
          <w:color w:val="008000"/>
          <w:sz w:val="20"/>
          <w:szCs w:val="20"/>
          <w:highlight w:val="white"/>
        </w:rPr>
      </w:pPr>
      <w:del w:id="497" w:author="Michael Bell" w:date="2013-05-06T17:53:00Z">
        <w:r w:rsidDel="00116173">
          <w:rPr>
            <w:rFonts w:ascii="Courier New" w:hAnsi="Courier New" w:cs="Courier New"/>
            <w:color w:val="804000"/>
            <w:sz w:val="20"/>
            <w:szCs w:val="20"/>
            <w:highlight w:val="white"/>
          </w:rPr>
          <w:delText xml:space="preserve">#define point1 0 </w:delText>
        </w:r>
        <w:r w:rsidDel="00116173">
          <w:rPr>
            <w:rFonts w:ascii="Courier New" w:hAnsi="Courier New" w:cs="Courier New"/>
            <w:color w:val="008000"/>
            <w:sz w:val="20"/>
            <w:szCs w:val="20"/>
            <w:highlight w:val="white"/>
          </w:rPr>
          <w:delText>//the pins for the point relays</w:delText>
        </w:r>
      </w:del>
    </w:p>
    <w:p w14:paraId="56F9F3B1" w14:textId="4CA80C57" w:rsidR="006918A7" w:rsidDel="00116173" w:rsidRDefault="006918A7" w:rsidP="006918A7">
      <w:pPr>
        <w:widowControl w:val="0"/>
        <w:autoSpaceDE w:val="0"/>
        <w:autoSpaceDN w:val="0"/>
        <w:adjustRightInd w:val="0"/>
        <w:spacing w:after="0" w:line="240" w:lineRule="auto"/>
        <w:rPr>
          <w:del w:id="498" w:author="Michael Bell" w:date="2013-05-06T17:53:00Z"/>
          <w:rFonts w:ascii="Courier New" w:hAnsi="Courier New" w:cs="Courier New"/>
          <w:color w:val="804000"/>
          <w:sz w:val="20"/>
          <w:szCs w:val="20"/>
          <w:highlight w:val="white"/>
        </w:rPr>
      </w:pPr>
      <w:del w:id="499" w:author="Michael Bell" w:date="2013-05-06T17:53:00Z">
        <w:r w:rsidDel="00116173">
          <w:rPr>
            <w:rFonts w:ascii="Courier New" w:hAnsi="Courier New" w:cs="Courier New"/>
            <w:color w:val="804000"/>
            <w:sz w:val="20"/>
            <w:szCs w:val="20"/>
            <w:highlight w:val="white"/>
          </w:rPr>
          <w:delText>#define point2 1</w:delText>
        </w:r>
      </w:del>
    </w:p>
    <w:p w14:paraId="4E06B18E" w14:textId="65EE37F3" w:rsidR="006918A7" w:rsidDel="00116173" w:rsidRDefault="006918A7" w:rsidP="006918A7">
      <w:pPr>
        <w:widowControl w:val="0"/>
        <w:autoSpaceDE w:val="0"/>
        <w:autoSpaceDN w:val="0"/>
        <w:adjustRightInd w:val="0"/>
        <w:spacing w:after="0" w:line="240" w:lineRule="auto"/>
        <w:rPr>
          <w:del w:id="500" w:author="Michael Bell" w:date="2013-05-06T17:53:00Z"/>
          <w:rFonts w:ascii="Courier New" w:hAnsi="Courier New" w:cs="Courier New"/>
          <w:color w:val="804000"/>
          <w:sz w:val="20"/>
          <w:szCs w:val="20"/>
          <w:highlight w:val="white"/>
        </w:rPr>
      </w:pPr>
      <w:del w:id="501" w:author="Michael Bell" w:date="2013-05-06T17:53:00Z">
        <w:r w:rsidDel="00116173">
          <w:rPr>
            <w:rFonts w:ascii="Courier New" w:hAnsi="Courier New" w:cs="Courier New"/>
            <w:color w:val="804000"/>
            <w:sz w:val="20"/>
            <w:szCs w:val="20"/>
            <w:highlight w:val="white"/>
          </w:rPr>
          <w:delText>#define point3 2</w:delText>
        </w:r>
      </w:del>
    </w:p>
    <w:p w14:paraId="71D67B3C" w14:textId="7EE55704" w:rsidR="006918A7" w:rsidDel="00116173" w:rsidRDefault="006918A7" w:rsidP="006918A7">
      <w:pPr>
        <w:widowControl w:val="0"/>
        <w:autoSpaceDE w:val="0"/>
        <w:autoSpaceDN w:val="0"/>
        <w:adjustRightInd w:val="0"/>
        <w:spacing w:after="0" w:line="240" w:lineRule="auto"/>
        <w:rPr>
          <w:del w:id="502" w:author="Michael Bell" w:date="2013-05-06T17:53:00Z"/>
          <w:rFonts w:ascii="Courier New" w:hAnsi="Courier New" w:cs="Courier New"/>
          <w:color w:val="804000"/>
          <w:sz w:val="20"/>
          <w:szCs w:val="20"/>
          <w:highlight w:val="white"/>
        </w:rPr>
      </w:pPr>
      <w:del w:id="503" w:author="Michael Bell" w:date="2013-05-06T17:53:00Z">
        <w:r w:rsidDel="00116173">
          <w:rPr>
            <w:rFonts w:ascii="Courier New" w:hAnsi="Courier New" w:cs="Courier New"/>
            <w:color w:val="804000"/>
            <w:sz w:val="20"/>
            <w:szCs w:val="20"/>
            <w:highlight w:val="white"/>
          </w:rPr>
          <w:delText>#define point4 10</w:delText>
        </w:r>
      </w:del>
    </w:p>
    <w:p w14:paraId="4C42A728" w14:textId="3F482A51" w:rsidR="006918A7" w:rsidDel="00116173" w:rsidRDefault="006918A7" w:rsidP="006918A7">
      <w:pPr>
        <w:widowControl w:val="0"/>
        <w:autoSpaceDE w:val="0"/>
        <w:autoSpaceDN w:val="0"/>
        <w:adjustRightInd w:val="0"/>
        <w:spacing w:after="0" w:line="240" w:lineRule="auto"/>
        <w:rPr>
          <w:del w:id="504" w:author="Michael Bell" w:date="2013-05-06T17:53:00Z"/>
          <w:rFonts w:ascii="Courier New" w:hAnsi="Courier New" w:cs="Courier New"/>
          <w:color w:val="804000"/>
          <w:sz w:val="20"/>
          <w:szCs w:val="20"/>
          <w:highlight w:val="white"/>
        </w:rPr>
      </w:pPr>
      <w:del w:id="505" w:author="Michael Bell" w:date="2013-05-06T17:53:00Z">
        <w:r w:rsidDel="00116173">
          <w:rPr>
            <w:rFonts w:ascii="Courier New" w:hAnsi="Courier New" w:cs="Courier New"/>
            <w:color w:val="804000"/>
            <w:sz w:val="20"/>
            <w:szCs w:val="20"/>
            <w:highlight w:val="white"/>
          </w:rPr>
          <w:delText>#define point5 A3</w:delText>
        </w:r>
      </w:del>
    </w:p>
    <w:p w14:paraId="341374D6" w14:textId="4E8C34A0" w:rsidR="006918A7" w:rsidDel="00116173" w:rsidRDefault="006918A7" w:rsidP="006918A7">
      <w:pPr>
        <w:widowControl w:val="0"/>
        <w:autoSpaceDE w:val="0"/>
        <w:autoSpaceDN w:val="0"/>
        <w:adjustRightInd w:val="0"/>
        <w:spacing w:after="0" w:line="240" w:lineRule="auto"/>
        <w:rPr>
          <w:del w:id="506" w:author="Michael Bell" w:date="2013-05-06T17:53:00Z"/>
          <w:rFonts w:ascii="Courier New" w:hAnsi="Courier New" w:cs="Courier New"/>
          <w:color w:val="000000"/>
          <w:sz w:val="20"/>
          <w:szCs w:val="20"/>
          <w:highlight w:val="white"/>
        </w:rPr>
      </w:pPr>
    </w:p>
    <w:p w14:paraId="6975FE45" w14:textId="6954B0CA" w:rsidR="006918A7" w:rsidDel="00116173" w:rsidRDefault="006918A7" w:rsidP="006918A7">
      <w:pPr>
        <w:widowControl w:val="0"/>
        <w:autoSpaceDE w:val="0"/>
        <w:autoSpaceDN w:val="0"/>
        <w:adjustRightInd w:val="0"/>
        <w:spacing w:after="0" w:line="240" w:lineRule="auto"/>
        <w:rPr>
          <w:del w:id="507" w:author="Michael Bell" w:date="2013-05-06T17:53:00Z"/>
          <w:rFonts w:ascii="Courier New" w:hAnsi="Courier New" w:cs="Courier New"/>
          <w:color w:val="008000"/>
          <w:sz w:val="20"/>
          <w:szCs w:val="20"/>
          <w:highlight w:val="white"/>
        </w:rPr>
      </w:pPr>
      <w:del w:id="508" w:author="Michael Bell" w:date="2013-05-06T17:53:00Z">
        <w:r w:rsidDel="00116173">
          <w:rPr>
            <w:rFonts w:ascii="Courier New" w:hAnsi="Courier New" w:cs="Courier New"/>
            <w:color w:val="008000"/>
            <w:sz w:val="20"/>
            <w:szCs w:val="20"/>
            <w:highlight w:val="white"/>
          </w:rPr>
          <w:delText>//          #define pointPower 11</w:delText>
        </w:r>
      </w:del>
    </w:p>
    <w:p w14:paraId="6EA896AC" w14:textId="710F1B35" w:rsidR="006918A7" w:rsidDel="00116173" w:rsidRDefault="006918A7" w:rsidP="006918A7">
      <w:pPr>
        <w:widowControl w:val="0"/>
        <w:autoSpaceDE w:val="0"/>
        <w:autoSpaceDN w:val="0"/>
        <w:adjustRightInd w:val="0"/>
        <w:spacing w:after="0" w:line="240" w:lineRule="auto"/>
        <w:rPr>
          <w:del w:id="509" w:author="Michael Bell" w:date="2013-05-06T17:53:00Z"/>
          <w:rFonts w:ascii="Courier New" w:hAnsi="Courier New" w:cs="Courier New"/>
          <w:color w:val="804000"/>
          <w:sz w:val="20"/>
          <w:szCs w:val="20"/>
          <w:highlight w:val="white"/>
        </w:rPr>
      </w:pPr>
      <w:del w:id="510" w:author="Michael Bell" w:date="2013-05-06T17:53:00Z">
        <w:r w:rsidDel="00116173">
          <w:rPr>
            <w:rFonts w:ascii="Courier New" w:hAnsi="Courier New" w:cs="Courier New"/>
            <w:color w:val="804000"/>
            <w:sz w:val="20"/>
            <w:szCs w:val="20"/>
            <w:highlight w:val="white"/>
          </w:rPr>
          <w:delText>#define pointDir 11</w:delText>
        </w:r>
      </w:del>
    </w:p>
    <w:p w14:paraId="54A93D1E" w14:textId="6B93BAAF" w:rsidR="006918A7" w:rsidDel="00116173" w:rsidRDefault="006918A7" w:rsidP="006918A7">
      <w:pPr>
        <w:widowControl w:val="0"/>
        <w:autoSpaceDE w:val="0"/>
        <w:autoSpaceDN w:val="0"/>
        <w:adjustRightInd w:val="0"/>
        <w:spacing w:after="0" w:line="240" w:lineRule="auto"/>
        <w:rPr>
          <w:del w:id="511" w:author="Michael Bell" w:date="2013-05-06T17:53:00Z"/>
          <w:rFonts w:ascii="Courier New" w:hAnsi="Courier New" w:cs="Courier New"/>
          <w:color w:val="000000"/>
          <w:sz w:val="20"/>
          <w:szCs w:val="20"/>
          <w:highlight w:val="white"/>
        </w:rPr>
      </w:pPr>
    </w:p>
    <w:p w14:paraId="7B9A92D1" w14:textId="1D6DC449" w:rsidR="006918A7" w:rsidDel="00116173" w:rsidRDefault="006918A7" w:rsidP="006918A7">
      <w:pPr>
        <w:widowControl w:val="0"/>
        <w:autoSpaceDE w:val="0"/>
        <w:autoSpaceDN w:val="0"/>
        <w:adjustRightInd w:val="0"/>
        <w:spacing w:after="0" w:line="240" w:lineRule="auto"/>
        <w:rPr>
          <w:del w:id="512" w:author="Michael Bell" w:date="2013-05-06T17:53:00Z"/>
          <w:rFonts w:ascii="Courier New" w:hAnsi="Courier New" w:cs="Courier New"/>
          <w:color w:val="008000"/>
          <w:sz w:val="20"/>
          <w:szCs w:val="20"/>
          <w:highlight w:val="white"/>
        </w:rPr>
      </w:pPr>
      <w:del w:id="513" w:author="Michael Bell" w:date="2013-05-06T17:53:00Z">
        <w:r w:rsidDel="00116173">
          <w:rPr>
            <w:rFonts w:ascii="Courier New" w:hAnsi="Courier New" w:cs="Courier New"/>
            <w:color w:val="008000"/>
            <w:sz w:val="20"/>
            <w:szCs w:val="20"/>
            <w:highlight w:val="white"/>
          </w:rPr>
          <w:delText>//the instruction array</w:delText>
        </w:r>
      </w:del>
    </w:p>
    <w:p w14:paraId="73FF63D8" w14:textId="64C13164" w:rsidR="006918A7" w:rsidDel="00116173" w:rsidRDefault="006918A7" w:rsidP="006918A7">
      <w:pPr>
        <w:widowControl w:val="0"/>
        <w:autoSpaceDE w:val="0"/>
        <w:autoSpaceDN w:val="0"/>
        <w:adjustRightInd w:val="0"/>
        <w:spacing w:after="0" w:line="240" w:lineRule="auto"/>
        <w:rPr>
          <w:del w:id="514" w:author="Michael Bell" w:date="2013-05-06T17:53:00Z"/>
          <w:rFonts w:ascii="Courier New" w:hAnsi="Courier New" w:cs="Courier New"/>
          <w:color w:val="008000"/>
          <w:sz w:val="20"/>
          <w:szCs w:val="20"/>
          <w:highlight w:val="white"/>
        </w:rPr>
      </w:pPr>
      <w:del w:id="515" w:author="Michael Bell" w:date="2013-05-06T17:53:00Z">
        <w:r w:rsidDel="00116173">
          <w:rPr>
            <w:rFonts w:ascii="Courier New" w:hAnsi="Courier New" w:cs="Courier New"/>
            <w:color w:val="8000FF"/>
            <w:sz w:val="20"/>
            <w:szCs w:val="20"/>
            <w:highlight w:val="white"/>
          </w:rPr>
          <w:delText>char</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//array containing the switching instructions</w:delText>
        </w:r>
      </w:del>
    </w:p>
    <w:p w14:paraId="27A6427E" w14:textId="6290ADBB" w:rsidR="006918A7" w:rsidDel="00116173" w:rsidRDefault="006918A7" w:rsidP="006918A7">
      <w:pPr>
        <w:widowControl w:val="0"/>
        <w:autoSpaceDE w:val="0"/>
        <w:autoSpaceDN w:val="0"/>
        <w:adjustRightInd w:val="0"/>
        <w:spacing w:after="0" w:line="240" w:lineRule="auto"/>
        <w:rPr>
          <w:del w:id="516" w:author="Michael Bell" w:date="2013-05-06T17:53:00Z"/>
          <w:rFonts w:ascii="Courier New" w:hAnsi="Courier New" w:cs="Courier New"/>
          <w:color w:val="000000"/>
          <w:sz w:val="20"/>
          <w:szCs w:val="20"/>
          <w:highlight w:val="white"/>
        </w:rPr>
      </w:pPr>
    </w:p>
    <w:p w14:paraId="30519A57" w14:textId="6365C80E" w:rsidR="006918A7" w:rsidDel="00116173" w:rsidRDefault="006918A7" w:rsidP="006918A7">
      <w:pPr>
        <w:widowControl w:val="0"/>
        <w:autoSpaceDE w:val="0"/>
        <w:autoSpaceDN w:val="0"/>
        <w:adjustRightInd w:val="0"/>
        <w:spacing w:after="0" w:line="240" w:lineRule="auto"/>
        <w:rPr>
          <w:del w:id="517" w:author="Michael Bell" w:date="2013-05-06T17:53:00Z"/>
          <w:rFonts w:ascii="Courier New" w:hAnsi="Courier New" w:cs="Courier New"/>
          <w:color w:val="008000"/>
          <w:sz w:val="20"/>
          <w:szCs w:val="20"/>
          <w:highlight w:val="white"/>
        </w:rPr>
      </w:pPr>
      <w:del w:id="518" w:author="Michael Bell" w:date="2013-05-06T17:53:00Z">
        <w:r w:rsidDel="00116173">
          <w:rPr>
            <w:rFonts w:ascii="Courier New" w:hAnsi="Courier New" w:cs="Courier New"/>
            <w:color w:val="008000"/>
            <w:sz w:val="20"/>
            <w:szCs w:val="20"/>
            <w:highlight w:val="white"/>
          </w:rPr>
          <w:delText>//the menu array</w:delText>
        </w:r>
      </w:del>
    </w:p>
    <w:p w14:paraId="459AC8C8" w14:textId="5148E5B5" w:rsidR="006918A7" w:rsidDel="00116173" w:rsidRDefault="006918A7" w:rsidP="006918A7">
      <w:pPr>
        <w:widowControl w:val="0"/>
        <w:autoSpaceDE w:val="0"/>
        <w:autoSpaceDN w:val="0"/>
        <w:adjustRightInd w:val="0"/>
        <w:spacing w:after="0" w:line="240" w:lineRule="auto"/>
        <w:rPr>
          <w:del w:id="519" w:author="Michael Bell" w:date="2013-05-06T17:53:00Z"/>
          <w:rFonts w:ascii="Courier New" w:hAnsi="Courier New" w:cs="Courier New"/>
          <w:color w:val="000000"/>
          <w:sz w:val="20"/>
          <w:szCs w:val="20"/>
          <w:highlight w:val="white"/>
        </w:rPr>
      </w:pPr>
      <w:del w:id="520" w:author="Michael Bell" w:date="2013-05-06T17:53:00Z">
        <w:r w:rsidDel="00116173">
          <w:rPr>
            <w:rFonts w:ascii="Courier New" w:hAnsi="Courier New" w:cs="Courier New"/>
            <w:color w:val="000000"/>
            <w:sz w:val="20"/>
            <w:szCs w:val="20"/>
            <w:highlight w:val="white"/>
          </w:rPr>
          <w:delText>String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5E157DF1" w14:textId="74A13634" w:rsidR="006918A7" w:rsidDel="00116173" w:rsidRDefault="006918A7" w:rsidP="006918A7">
      <w:pPr>
        <w:widowControl w:val="0"/>
        <w:autoSpaceDE w:val="0"/>
        <w:autoSpaceDN w:val="0"/>
        <w:adjustRightInd w:val="0"/>
        <w:spacing w:after="0" w:line="240" w:lineRule="auto"/>
        <w:rPr>
          <w:del w:id="521" w:author="Michael Bell" w:date="2013-05-06T17:53:00Z"/>
          <w:rFonts w:ascii="Courier New" w:hAnsi="Courier New" w:cs="Courier New"/>
          <w:color w:val="000000"/>
          <w:sz w:val="20"/>
          <w:szCs w:val="20"/>
          <w:highlight w:val="white"/>
        </w:rPr>
      </w:pPr>
    </w:p>
    <w:p w14:paraId="798D65DB" w14:textId="67A966D8" w:rsidR="006918A7" w:rsidDel="00116173" w:rsidRDefault="006918A7" w:rsidP="006918A7">
      <w:pPr>
        <w:widowControl w:val="0"/>
        <w:autoSpaceDE w:val="0"/>
        <w:autoSpaceDN w:val="0"/>
        <w:adjustRightInd w:val="0"/>
        <w:spacing w:after="0" w:line="240" w:lineRule="auto"/>
        <w:rPr>
          <w:del w:id="522" w:author="Michael Bell" w:date="2013-05-06T17:53:00Z"/>
          <w:rFonts w:ascii="Courier New" w:hAnsi="Courier New" w:cs="Courier New"/>
          <w:color w:val="008000"/>
          <w:sz w:val="20"/>
          <w:szCs w:val="20"/>
          <w:highlight w:val="white"/>
        </w:rPr>
      </w:pPr>
      <w:del w:id="523" w:author="Michael Bell" w:date="2013-05-06T17:53:00Z">
        <w:r w:rsidDel="00116173">
          <w:rPr>
            <w:rFonts w:ascii="Courier New" w:hAnsi="Courier New" w:cs="Courier New"/>
            <w:color w:val="008000"/>
            <w:sz w:val="20"/>
            <w:szCs w:val="20"/>
            <w:highlight w:val="white"/>
          </w:rPr>
          <w:delText>//position in the menu</w:delText>
        </w:r>
      </w:del>
    </w:p>
    <w:p w14:paraId="4089848F" w14:textId="165ED66D" w:rsidR="006918A7" w:rsidDel="00116173" w:rsidRDefault="006918A7" w:rsidP="006918A7">
      <w:pPr>
        <w:widowControl w:val="0"/>
        <w:autoSpaceDE w:val="0"/>
        <w:autoSpaceDN w:val="0"/>
        <w:adjustRightInd w:val="0"/>
        <w:spacing w:after="0" w:line="240" w:lineRule="auto"/>
        <w:rPr>
          <w:del w:id="524" w:author="Michael Bell" w:date="2013-05-06T17:53:00Z"/>
          <w:rFonts w:ascii="Courier New" w:hAnsi="Courier New" w:cs="Courier New"/>
          <w:color w:val="000000"/>
          <w:sz w:val="20"/>
          <w:szCs w:val="20"/>
          <w:highlight w:val="white"/>
        </w:rPr>
      </w:pPr>
      <w:del w:id="525"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76AF417B" w14:textId="10FDE9CA" w:rsidR="006918A7" w:rsidDel="00116173" w:rsidRDefault="006918A7" w:rsidP="006918A7">
      <w:pPr>
        <w:widowControl w:val="0"/>
        <w:autoSpaceDE w:val="0"/>
        <w:autoSpaceDN w:val="0"/>
        <w:adjustRightInd w:val="0"/>
        <w:spacing w:after="0" w:line="240" w:lineRule="auto"/>
        <w:rPr>
          <w:del w:id="526" w:author="Michael Bell" w:date="2013-05-06T17:53:00Z"/>
          <w:rFonts w:ascii="Courier New" w:hAnsi="Courier New" w:cs="Courier New"/>
          <w:color w:val="000000"/>
          <w:sz w:val="20"/>
          <w:szCs w:val="20"/>
          <w:highlight w:val="white"/>
        </w:rPr>
      </w:pPr>
      <w:del w:id="527"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C6FFC3A" w14:textId="77FEB71B" w:rsidR="006918A7" w:rsidDel="00116173" w:rsidRDefault="006918A7" w:rsidP="006918A7">
      <w:pPr>
        <w:widowControl w:val="0"/>
        <w:autoSpaceDE w:val="0"/>
        <w:autoSpaceDN w:val="0"/>
        <w:adjustRightInd w:val="0"/>
        <w:spacing w:after="0" w:line="240" w:lineRule="auto"/>
        <w:rPr>
          <w:del w:id="528" w:author="Michael Bell" w:date="2013-05-06T17:53:00Z"/>
          <w:rFonts w:ascii="Courier New" w:hAnsi="Courier New" w:cs="Courier New"/>
          <w:color w:val="000000"/>
          <w:sz w:val="20"/>
          <w:szCs w:val="20"/>
          <w:highlight w:val="white"/>
        </w:rPr>
      </w:pPr>
    </w:p>
    <w:p w14:paraId="2F2C1051" w14:textId="01C38704" w:rsidR="006918A7" w:rsidDel="00116173" w:rsidRDefault="006918A7" w:rsidP="006918A7">
      <w:pPr>
        <w:widowControl w:val="0"/>
        <w:autoSpaceDE w:val="0"/>
        <w:autoSpaceDN w:val="0"/>
        <w:adjustRightInd w:val="0"/>
        <w:spacing w:after="0" w:line="240" w:lineRule="auto"/>
        <w:rPr>
          <w:del w:id="529" w:author="Michael Bell" w:date="2013-05-06T17:53:00Z"/>
          <w:rFonts w:ascii="Courier New" w:hAnsi="Courier New" w:cs="Courier New"/>
          <w:color w:val="008000"/>
          <w:sz w:val="20"/>
          <w:szCs w:val="20"/>
          <w:highlight w:val="white"/>
        </w:rPr>
      </w:pPr>
      <w:del w:id="530" w:author="Michael Bell" w:date="2013-05-06T17:53:00Z">
        <w:r w:rsidDel="00116173">
          <w:rPr>
            <w:rFonts w:ascii="Courier New" w:hAnsi="Courier New" w:cs="Courier New"/>
            <w:color w:val="008000"/>
            <w:sz w:val="20"/>
            <w:szCs w:val="20"/>
            <w:highlight w:val="white"/>
          </w:rPr>
          <w:delText>//the position in the instruction array</w:delText>
        </w:r>
      </w:del>
    </w:p>
    <w:p w14:paraId="487AC5B2" w14:textId="7B19F8A3" w:rsidR="006918A7" w:rsidDel="00116173" w:rsidRDefault="006918A7" w:rsidP="006918A7">
      <w:pPr>
        <w:widowControl w:val="0"/>
        <w:autoSpaceDE w:val="0"/>
        <w:autoSpaceDN w:val="0"/>
        <w:adjustRightInd w:val="0"/>
        <w:spacing w:after="0" w:line="240" w:lineRule="auto"/>
        <w:rPr>
          <w:del w:id="531" w:author="Michael Bell" w:date="2013-05-06T17:53:00Z"/>
          <w:rFonts w:ascii="Courier New" w:hAnsi="Courier New" w:cs="Courier New"/>
          <w:color w:val="008000"/>
          <w:sz w:val="20"/>
          <w:szCs w:val="20"/>
          <w:highlight w:val="white"/>
        </w:rPr>
      </w:pPr>
      <w:del w:id="532"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set of instructions to be folowed, eg. go to hawkhaven, this is set by the user through the menus</w:delText>
        </w:r>
      </w:del>
    </w:p>
    <w:p w14:paraId="28FF2870" w14:textId="7909563F" w:rsidR="006918A7" w:rsidDel="00116173" w:rsidRDefault="006918A7" w:rsidP="006918A7">
      <w:pPr>
        <w:widowControl w:val="0"/>
        <w:autoSpaceDE w:val="0"/>
        <w:autoSpaceDN w:val="0"/>
        <w:adjustRightInd w:val="0"/>
        <w:spacing w:after="0" w:line="240" w:lineRule="auto"/>
        <w:rPr>
          <w:del w:id="533" w:author="Michael Bell" w:date="2013-05-06T17:53:00Z"/>
          <w:rFonts w:ascii="Courier New" w:hAnsi="Courier New" w:cs="Courier New"/>
          <w:color w:val="008000"/>
          <w:sz w:val="20"/>
          <w:szCs w:val="20"/>
          <w:highlight w:val="white"/>
        </w:rPr>
      </w:pPr>
      <w:del w:id="534"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position in the instructions, when a condition is met and a state is changed this incriments, when instSet changesm, this becomes 0</w:delText>
        </w:r>
      </w:del>
    </w:p>
    <w:p w14:paraId="5FBF244E" w14:textId="763EB5E8" w:rsidR="006918A7" w:rsidDel="00116173" w:rsidRDefault="006918A7" w:rsidP="006918A7">
      <w:pPr>
        <w:widowControl w:val="0"/>
        <w:autoSpaceDE w:val="0"/>
        <w:autoSpaceDN w:val="0"/>
        <w:adjustRightInd w:val="0"/>
        <w:spacing w:after="0" w:line="240" w:lineRule="auto"/>
        <w:rPr>
          <w:del w:id="535" w:author="Michael Bell" w:date="2013-05-06T17:53:00Z"/>
          <w:rFonts w:ascii="Courier New" w:hAnsi="Courier New" w:cs="Courier New"/>
          <w:color w:val="000000"/>
          <w:sz w:val="20"/>
          <w:szCs w:val="20"/>
          <w:highlight w:val="white"/>
        </w:rPr>
      </w:pPr>
    </w:p>
    <w:p w14:paraId="42E0B973" w14:textId="5ED56B68" w:rsidR="006918A7" w:rsidDel="00116173" w:rsidRDefault="006918A7" w:rsidP="006918A7">
      <w:pPr>
        <w:widowControl w:val="0"/>
        <w:autoSpaceDE w:val="0"/>
        <w:autoSpaceDN w:val="0"/>
        <w:adjustRightInd w:val="0"/>
        <w:spacing w:after="0" w:line="240" w:lineRule="auto"/>
        <w:rPr>
          <w:del w:id="536" w:author="Michael Bell" w:date="2013-05-06T17:53:00Z"/>
          <w:rFonts w:ascii="Courier New" w:hAnsi="Courier New" w:cs="Courier New"/>
          <w:color w:val="000000"/>
          <w:sz w:val="20"/>
          <w:szCs w:val="20"/>
          <w:highlight w:val="white"/>
        </w:rPr>
      </w:pPr>
    </w:p>
    <w:p w14:paraId="423746F2" w14:textId="3C8664CD" w:rsidR="006918A7" w:rsidDel="00116173" w:rsidRDefault="006918A7" w:rsidP="006918A7">
      <w:pPr>
        <w:widowControl w:val="0"/>
        <w:autoSpaceDE w:val="0"/>
        <w:autoSpaceDN w:val="0"/>
        <w:adjustRightInd w:val="0"/>
        <w:spacing w:after="0" w:line="240" w:lineRule="auto"/>
        <w:rPr>
          <w:del w:id="537" w:author="Michael Bell" w:date="2013-05-06T17:53:00Z"/>
          <w:rFonts w:ascii="Courier New" w:hAnsi="Courier New" w:cs="Courier New"/>
          <w:color w:val="008000"/>
          <w:sz w:val="20"/>
          <w:szCs w:val="20"/>
          <w:highlight w:val="white"/>
        </w:rPr>
      </w:pPr>
      <w:del w:id="538" w:author="Michael Bell" w:date="2013-05-06T17:53:00Z">
        <w:r w:rsidDel="00116173">
          <w:rPr>
            <w:rFonts w:ascii="Courier New" w:hAnsi="Courier New" w:cs="Courier New"/>
            <w:color w:val="008000"/>
            <w:sz w:val="20"/>
            <w:szCs w:val="20"/>
            <w:highlight w:val="white"/>
          </w:rPr>
          <w:delText>//timing variable</w:delText>
        </w:r>
      </w:del>
    </w:p>
    <w:p w14:paraId="5DA98768" w14:textId="0AD5D528" w:rsidR="006918A7" w:rsidDel="00116173" w:rsidRDefault="006918A7" w:rsidP="006918A7">
      <w:pPr>
        <w:widowControl w:val="0"/>
        <w:autoSpaceDE w:val="0"/>
        <w:autoSpaceDN w:val="0"/>
        <w:adjustRightInd w:val="0"/>
        <w:spacing w:after="0" w:line="240" w:lineRule="auto"/>
        <w:rPr>
          <w:del w:id="539" w:author="Michael Bell" w:date="2013-05-06T17:53:00Z"/>
          <w:rFonts w:ascii="Courier New" w:hAnsi="Courier New" w:cs="Courier New"/>
          <w:color w:val="008000"/>
          <w:sz w:val="20"/>
          <w:szCs w:val="20"/>
          <w:highlight w:val="white"/>
        </w:rPr>
      </w:pPr>
      <w:del w:id="540" w:author="Michael Bell" w:date="2013-05-06T17:53:00Z">
        <w:r w:rsidDel="00116173">
          <w:rPr>
            <w:rFonts w:ascii="Courier New" w:hAnsi="Courier New" w:cs="Courier New"/>
            <w:color w:val="008000"/>
            <w:sz w:val="20"/>
            <w:szCs w:val="20"/>
            <w:highlight w:val="white"/>
          </w:rPr>
          <w:delText>/*when condition W is in force this is incrimented every iteration of loop untill it meets the given value at which point it</w:delText>
        </w:r>
      </w:del>
    </w:p>
    <w:p w14:paraId="4BBC8449" w14:textId="0382B8BA" w:rsidR="006918A7" w:rsidDel="00116173" w:rsidRDefault="006918A7" w:rsidP="006918A7">
      <w:pPr>
        <w:widowControl w:val="0"/>
        <w:autoSpaceDE w:val="0"/>
        <w:autoSpaceDN w:val="0"/>
        <w:adjustRightInd w:val="0"/>
        <w:spacing w:after="0" w:line="240" w:lineRule="auto"/>
        <w:rPr>
          <w:del w:id="541" w:author="Michael Bell" w:date="2013-05-06T17:53:00Z"/>
          <w:rFonts w:ascii="Courier New" w:hAnsi="Courier New" w:cs="Courier New"/>
          <w:color w:val="000000"/>
          <w:sz w:val="20"/>
          <w:szCs w:val="20"/>
          <w:highlight w:val="white"/>
        </w:rPr>
      </w:pPr>
      <w:del w:id="542" w:author="Michael Bell" w:date="2013-05-06T17:53:00Z">
        <w:r w:rsidDel="00116173">
          <w:rPr>
            <w:rFonts w:ascii="Courier New" w:hAnsi="Courier New" w:cs="Courier New"/>
            <w:color w:val="008000"/>
            <w:sz w:val="20"/>
            <w:szCs w:val="20"/>
            <w:highlight w:val="white"/>
          </w:rPr>
          <w:delText xml:space="preserve"> is reset and met is set to true*/</w:delText>
        </w:r>
      </w:del>
    </w:p>
    <w:p w14:paraId="1A2BC6C1" w14:textId="53D7A2B0" w:rsidR="006918A7" w:rsidDel="00116173" w:rsidRDefault="006918A7" w:rsidP="006918A7">
      <w:pPr>
        <w:widowControl w:val="0"/>
        <w:autoSpaceDE w:val="0"/>
        <w:autoSpaceDN w:val="0"/>
        <w:adjustRightInd w:val="0"/>
        <w:spacing w:after="0" w:line="240" w:lineRule="auto"/>
        <w:rPr>
          <w:del w:id="543" w:author="Michael Bell" w:date="2013-05-06T17:53:00Z"/>
          <w:rFonts w:ascii="Courier New" w:hAnsi="Courier New" w:cs="Courier New"/>
          <w:color w:val="000000"/>
          <w:sz w:val="20"/>
          <w:szCs w:val="20"/>
          <w:highlight w:val="white"/>
        </w:rPr>
      </w:pPr>
      <w:del w:id="544"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del>
    </w:p>
    <w:p w14:paraId="1C74929D" w14:textId="12891295" w:rsidR="006918A7" w:rsidDel="00116173" w:rsidRDefault="006918A7" w:rsidP="006918A7">
      <w:pPr>
        <w:widowControl w:val="0"/>
        <w:autoSpaceDE w:val="0"/>
        <w:autoSpaceDN w:val="0"/>
        <w:adjustRightInd w:val="0"/>
        <w:spacing w:after="0" w:line="240" w:lineRule="auto"/>
        <w:rPr>
          <w:del w:id="545" w:author="Michael Bell" w:date="2013-05-06T17:53:00Z"/>
          <w:rFonts w:ascii="Courier New" w:hAnsi="Courier New" w:cs="Courier New"/>
          <w:color w:val="000000"/>
          <w:sz w:val="20"/>
          <w:szCs w:val="20"/>
          <w:highlight w:val="white"/>
        </w:rPr>
      </w:pPr>
    </w:p>
    <w:p w14:paraId="3F2942DD" w14:textId="2F9A8D09" w:rsidR="006918A7" w:rsidDel="00116173" w:rsidRDefault="006918A7" w:rsidP="006918A7">
      <w:pPr>
        <w:widowControl w:val="0"/>
        <w:autoSpaceDE w:val="0"/>
        <w:autoSpaceDN w:val="0"/>
        <w:adjustRightInd w:val="0"/>
        <w:spacing w:after="0" w:line="240" w:lineRule="auto"/>
        <w:rPr>
          <w:del w:id="546" w:author="Michael Bell" w:date="2013-05-06T17:53:00Z"/>
          <w:rFonts w:ascii="Courier New" w:hAnsi="Courier New" w:cs="Courier New"/>
          <w:color w:val="008000"/>
          <w:sz w:val="20"/>
          <w:szCs w:val="20"/>
          <w:highlight w:val="white"/>
        </w:rPr>
      </w:pPr>
      <w:del w:id="547" w:author="Michael Bell" w:date="2013-05-06T17:53:00Z">
        <w:r w:rsidDel="00116173">
          <w:rPr>
            <w:rFonts w:ascii="Courier New" w:hAnsi="Courier New" w:cs="Courier New"/>
            <w:color w:val="008000"/>
            <w:sz w:val="20"/>
            <w:szCs w:val="20"/>
            <w:highlight w:val="white"/>
          </w:rPr>
          <w:delText>//virtual sensors</w:delText>
        </w:r>
      </w:del>
    </w:p>
    <w:p w14:paraId="2CF6EA1C" w14:textId="368E133E" w:rsidR="006918A7" w:rsidDel="00116173" w:rsidRDefault="006918A7" w:rsidP="006918A7">
      <w:pPr>
        <w:widowControl w:val="0"/>
        <w:autoSpaceDE w:val="0"/>
        <w:autoSpaceDN w:val="0"/>
        <w:adjustRightInd w:val="0"/>
        <w:spacing w:after="0" w:line="240" w:lineRule="auto"/>
        <w:rPr>
          <w:del w:id="548" w:author="Michael Bell" w:date="2013-05-06T17:53:00Z"/>
          <w:rFonts w:ascii="Courier New" w:hAnsi="Courier New" w:cs="Courier New"/>
          <w:color w:val="008000"/>
          <w:sz w:val="20"/>
          <w:szCs w:val="20"/>
          <w:highlight w:val="white"/>
        </w:rPr>
      </w:pPr>
      <w:del w:id="549" w:author="Michael Bell" w:date="2013-05-06T17:53:00Z">
        <w:r w:rsidDel="00116173">
          <w:rPr>
            <w:rFonts w:ascii="Courier New" w:hAnsi="Courier New" w:cs="Courier New"/>
            <w:color w:val="008000"/>
            <w:sz w:val="20"/>
            <w:szCs w:val="20"/>
            <w:highlight w:val="white"/>
          </w:rPr>
          <w:delText>/*these are variables that are used to test the program before sensors are intoduced true means HIGH false means LOW, !remember</w:delText>
        </w:r>
      </w:del>
    </w:p>
    <w:p w14:paraId="177FF523" w14:textId="22A739BC" w:rsidR="006918A7" w:rsidDel="00116173" w:rsidRDefault="006918A7" w:rsidP="006918A7">
      <w:pPr>
        <w:widowControl w:val="0"/>
        <w:autoSpaceDE w:val="0"/>
        <w:autoSpaceDN w:val="0"/>
        <w:adjustRightInd w:val="0"/>
        <w:spacing w:after="0" w:line="240" w:lineRule="auto"/>
        <w:rPr>
          <w:del w:id="550" w:author="Michael Bell" w:date="2013-05-06T17:53:00Z"/>
          <w:rFonts w:ascii="Courier New" w:hAnsi="Courier New" w:cs="Courier New"/>
          <w:color w:val="000000"/>
          <w:sz w:val="20"/>
          <w:szCs w:val="20"/>
          <w:highlight w:val="white"/>
        </w:rPr>
      </w:pPr>
      <w:del w:id="551" w:author="Michael Bell" w:date="2013-05-06T17:53:00Z">
        <w:r w:rsidDel="00116173">
          <w:rPr>
            <w:rFonts w:ascii="Courier New" w:hAnsi="Courier New" w:cs="Courier New"/>
            <w:color w:val="008000"/>
            <w:sz w:val="20"/>
            <w:szCs w:val="20"/>
            <w:highlight w:val="white"/>
          </w:rPr>
          <w:delText xml:space="preserve"> to change these in the code when introducing sensors!*/</w:delText>
        </w:r>
      </w:del>
    </w:p>
    <w:p w14:paraId="22EC05B3" w14:textId="2094BC5D" w:rsidR="006918A7" w:rsidDel="00116173" w:rsidRDefault="006918A7" w:rsidP="006918A7">
      <w:pPr>
        <w:widowControl w:val="0"/>
        <w:autoSpaceDE w:val="0"/>
        <w:autoSpaceDN w:val="0"/>
        <w:adjustRightInd w:val="0"/>
        <w:spacing w:after="0" w:line="240" w:lineRule="auto"/>
        <w:rPr>
          <w:del w:id="552" w:author="Michael Bell" w:date="2013-05-06T17:53:00Z"/>
          <w:rFonts w:ascii="Courier New" w:hAnsi="Courier New" w:cs="Courier New"/>
          <w:color w:val="000000"/>
          <w:sz w:val="20"/>
          <w:szCs w:val="20"/>
          <w:highlight w:val="white"/>
        </w:rPr>
      </w:pPr>
      <w:del w:id="553" w:author="Michael Bell" w:date="2013-05-06T17:53:00Z">
        <w:r w:rsidDel="00116173">
          <w:rPr>
            <w:rFonts w:ascii="Courier New" w:hAnsi="Courier New" w:cs="Courier New"/>
            <w:color w:val="000000"/>
            <w:sz w:val="20"/>
            <w:szCs w:val="20"/>
            <w:highlight w:val="white"/>
          </w:rPr>
          <w:delText>boolean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3A37087" w14:textId="6283134A" w:rsidR="006918A7" w:rsidDel="00116173" w:rsidRDefault="006918A7" w:rsidP="006918A7">
      <w:pPr>
        <w:widowControl w:val="0"/>
        <w:autoSpaceDE w:val="0"/>
        <w:autoSpaceDN w:val="0"/>
        <w:adjustRightInd w:val="0"/>
        <w:spacing w:after="0" w:line="240" w:lineRule="auto"/>
        <w:rPr>
          <w:del w:id="554" w:author="Michael Bell" w:date="2013-05-06T17:53:00Z"/>
          <w:rFonts w:ascii="Courier New" w:hAnsi="Courier New" w:cs="Courier New"/>
          <w:color w:val="000000"/>
          <w:sz w:val="20"/>
          <w:szCs w:val="20"/>
          <w:highlight w:val="white"/>
        </w:rPr>
      </w:pPr>
      <w:del w:id="555" w:author="Michael Bell" w:date="2013-05-06T17:53:00Z">
        <w:r w:rsidDel="00116173">
          <w:rPr>
            <w:rFonts w:ascii="Courier New" w:hAnsi="Courier New" w:cs="Courier New"/>
            <w:color w:val="000000"/>
            <w:sz w:val="20"/>
            <w:szCs w:val="20"/>
            <w:highlight w:val="white"/>
          </w:rPr>
          <w:delText>boolean 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del>
    </w:p>
    <w:p w14:paraId="4020D657" w14:textId="5987E150" w:rsidR="006918A7" w:rsidDel="00116173" w:rsidRDefault="006918A7" w:rsidP="006918A7">
      <w:pPr>
        <w:widowControl w:val="0"/>
        <w:autoSpaceDE w:val="0"/>
        <w:autoSpaceDN w:val="0"/>
        <w:adjustRightInd w:val="0"/>
        <w:spacing w:after="0" w:line="240" w:lineRule="auto"/>
        <w:rPr>
          <w:del w:id="556" w:author="Michael Bell" w:date="2013-05-06T17:53:00Z"/>
          <w:rFonts w:ascii="Courier New" w:hAnsi="Courier New" w:cs="Courier New"/>
          <w:color w:val="000000"/>
          <w:sz w:val="20"/>
          <w:szCs w:val="20"/>
          <w:highlight w:val="white"/>
        </w:rPr>
      </w:pPr>
    </w:p>
    <w:p w14:paraId="46CBA5A4" w14:textId="4CDB9553" w:rsidR="006918A7" w:rsidDel="00116173" w:rsidRDefault="006918A7" w:rsidP="006918A7">
      <w:pPr>
        <w:widowControl w:val="0"/>
        <w:autoSpaceDE w:val="0"/>
        <w:autoSpaceDN w:val="0"/>
        <w:adjustRightInd w:val="0"/>
        <w:spacing w:after="0" w:line="240" w:lineRule="auto"/>
        <w:rPr>
          <w:del w:id="557" w:author="Michael Bell" w:date="2013-05-06T17:53:00Z"/>
          <w:rFonts w:ascii="Courier New" w:hAnsi="Courier New" w:cs="Courier New"/>
          <w:color w:val="008000"/>
          <w:sz w:val="20"/>
          <w:szCs w:val="20"/>
          <w:highlight w:val="white"/>
        </w:rPr>
      </w:pPr>
      <w:del w:id="558" w:author="Michael Bell" w:date="2013-05-06T17:53:00Z">
        <w:r w:rsidDel="00116173">
          <w:rPr>
            <w:rFonts w:ascii="Courier New" w:hAnsi="Courier New" w:cs="Courier New"/>
            <w:color w:val="008000"/>
            <w:sz w:val="20"/>
            <w:szCs w:val="20"/>
            <w:highlight w:val="white"/>
          </w:rPr>
          <w:delText>//tranition boolean</w:delText>
        </w:r>
      </w:del>
    </w:p>
    <w:p w14:paraId="0D9E5CD9" w14:textId="5600142B" w:rsidR="006918A7" w:rsidDel="00116173" w:rsidRDefault="006918A7" w:rsidP="006918A7">
      <w:pPr>
        <w:widowControl w:val="0"/>
        <w:autoSpaceDE w:val="0"/>
        <w:autoSpaceDN w:val="0"/>
        <w:adjustRightInd w:val="0"/>
        <w:spacing w:after="0" w:line="240" w:lineRule="auto"/>
        <w:rPr>
          <w:del w:id="559" w:author="Michael Bell" w:date="2013-05-06T17:53:00Z"/>
          <w:rFonts w:ascii="Courier New" w:hAnsi="Courier New" w:cs="Courier New"/>
          <w:color w:val="008000"/>
          <w:sz w:val="20"/>
          <w:szCs w:val="20"/>
          <w:highlight w:val="white"/>
        </w:rPr>
      </w:pPr>
      <w:del w:id="560" w:author="Michael Bell" w:date="2013-05-06T17:53:00Z">
        <w:r w:rsidDel="00116173">
          <w:rPr>
            <w:rFonts w:ascii="Courier New" w:hAnsi="Courier New" w:cs="Courier New"/>
            <w:color w:val="008000"/>
            <w:sz w:val="20"/>
            <w:szCs w:val="20"/>
            <w:highlight w:val="white"/>
          </w:rPr>
          <w:delText>/*when this is false the train is stationary and the menu is displayed, when it is true, the program executes the given</w:delText>
        </w:r>
      </w:del>
    </w:p>
    <w:p w14:paraId="0F5CA343" w14:textId="4E69FB4C" w:rsidR="006918A7" w:rsidDel="00116173" w:rsidRDefault="006918A7" w:rsidP="006918A7">
      <w:pPr>
        <w:widowControl w:val="0"/>
        <w:autoSpaceDE w:val="0"/>
        <w:autoSpaceDN w:val="0"/>
        <w:adjustRightInd w:val="0"/>
        <w:spacing w:after="0" w:line="240" w:lineRule="auto"/>
        <w:rPr>
          <w:del w:id="561" w:author="Michael Bell" w:date="2013-05-06T17:53:00Z"/>
          <w:rFonts w:ascii="Courier New" w:hAnsi="Courier New" w:cs="Courier New"/>
          <w:color w:val="000000"/>
          <w:sz w:val="20"/>
          <w:szCs w:val="20"/>
          <w:highlight w:val="white"/>
        </w:rPr>
      </w:pPr>
      <w:del w:id="562" w:author="Michael Bell" w:date="2013-05-06T17:53:00Z">
        <w:r w:rsidDel="00116173">
          <w:rPr>
            <w:rFonts w:ascii="Courier New" w:hAnsi="Courier New" w:cs="Courier New"/>
            <w:color w:val="008000"/>
            <w:sz w:val="20"/>
            <w:szCs w:val="20"/>
            <w:highlight w:val="white"/>
          </w:rPr>
          <w:delText xml:space="preserve"> instructions and the UI is locked*/</w:delText>
        </w:r>
      </w:del>
    </w:p>
    <w:p w14:paraId="6FEFFE2E" w14:textId="6F416DE4" w:rsidR="006918A7" w:rsidDel="00116173" w:rsidRDefault="006918A7" w:rsidP="006918A7">
      <w:pPr>
        <w:widowControl w:val="0"/>
        <w:autoSpaceDE w:val="0"/>
        <w:autoSpaceDN w:val="0"/>
        <w:adjustRightInd w:val="0"/>
        <w:spacing w:after="0" w:line="240" w:lineRule="auto"/>
        <w:rPr>
          <w:del w:id="563" w:author="Michael Bell" w:date="2013-05-06T17:53:00Z"/>
          <w:rFonts w:ascii="Courier New" w:hAnsi="Courier New" w:cs="Courier New"/>
          <w:color w:val="000000"/>
          <w:sz w:val="20"/>
          <w:szCs w:val="20"/>
          <w:highlight w:val="white"/>
        </w:rPr>
      </w:pPr>
      <w:del w:id="564" w:author="Michael Bell" w:date="2013-05-06T17:53:00Z">
        <w:r w:rsidDel="00116173">
          <w:rPr>
            <w:rFonts w:ascii="Courier New" w:hAnsi="Courier New" w:cs="Courier New"/>
            <w:color w:val="000000"/>
            <w:sz w:val="20"/>
            <w:szCs w:val="20"/>
            <w:highlight w:val="white"/>
          </w:rPr>
          <w:delText>boolean inTransit</w:delText>
        </w:r>
        <w:r w:rsidDel="00116173">
          <w:rPr>
            <w:rFonts w:ascii="Courier New" w:hAnsi="Courier New" w:cs="Courier New"/>
            <w:b/>
            <w:bCs/>
            <w:color w:val="000080"/>
            <w:sz w:val="20"/>
            <w:szCs w:val="20"/>
            <w:highlight w:val="white"/>
          </w:rPr>
          <w:delText>;</w:delText>
        </w:r>
      </w:del>
    </w:p>
    <w:p w14:paraId="64F7176E" w14:textId="3C21BEDC" w:rsidR="006918A7" w:rsidDel="00116173" w:rsidRDefault="006918A7" w:rsidP="006918A7">
      <w:pPr>
        <w:widowControl w:val="0"/>
        <w:autoSpaceDE w:val="0"/>
        <w:autoSpaceDN w:val="0"/>
        <w:adjustRightInd w:val="0"/>
        <w:spacing w:after="0" w:line="240" w:lineRule="auto"/>
        <w:rPr>
          <w:del w:id="565" w:author="Michael Bell" w:date="2013-05-06T17:53:00Z"/>
          <w:rFonts w:ascii="Courier New" w:hAnsi="Courier New" w:cs="Courier New"/>
          <w:color w:val="000000"/>
          <w:sz w:val="20"/>
          <w:szCs w:val="20"/>
          <w:highlight w:val="white"/>
        </w:rPr>
      </w:pPr>
    </w:p>
    <w:p w14:paraId="764AC660" w14:textId="75A3E1A6" w:rsidR="006918A7" w:rsidDel="00116173" w:rsidRDefault="006918A7" w:rsidP="006918A7">
      <w:pPr>
        <w:widowControl w:val="0"/>
        <w:autoSpaceDE w:val="0"/>
        <w:autoSpaceDN w:val="0"/>
        <w:adjustRightInd w:val="0"/>
        <w:spacing w:after="0" w:line="240" w:lineRule="auto"/>
        <w:rPr>
          <w:del w:id="566" w:author="Michael Bell" w:date="2013-05-06T17:53:00Z"/>
          <w:rFonts w:ascii="Courier New" w:hAnsi="Courier New" w:cs="Courier New"/>
          <w:color w:val="008000"/>
          <w:sz w:val="20"/>
          <w:szCs w:val="20"/>
          <w:highlight w:val="white"/>
        </w:rPr>
      </w:pPr>
      <w:del w:id="567" w:author="Michael Bell" w:date="2013-05-06T17:53:00Z">
        <w:r w:rsidDel="00116173">
          <w:rPr>
            <w:rFonts w:ascii="Courier New" w:hAnsi="Courier New" w:cs="Courier New"/>
            <w:color w:val="008000"/>
            <w:sz w:val="20"/>
            <w:szCs w:val="20"/>
            <w:highlight w:val="white"/>
          </w:rPr>
          <w:delText>//button voltages</w:delText>
        </w:r>
      </w:del>
    </w:p>
    <w:p w14:paraId="2DA954E6" w14:textId="4F8F85B2" w:rsidR="006918A7" w:rsidDel="00116173" w:rsidRDefault="006918A7" w:rsidP="006918A7">
      <w:pPr>
        <w:widowControl w:val="0"/>
        <w:autoSpaceDE w:val="0"/>
        <w:autoSpaceDN w:val="0"/>
        <w:adjustRightInd w:val="0"/>
        <w:spacing w:after="0" w:line="240" w:lineRule="auto"/>
        <w:rPr>
          <w:del w:id="568" w:author="Michael Bell" w:date="2013-05-06T17:53:00Z"/>
          <w:rFonts w:ascii="Courier New" w:hAnsi="Courier New" w:cs="Courier New"/>
          <w:color w:val="000000"/>
          <w:sz w:val="20"/>
          <w:szCs w:val="20"/>
          <w:highlight w:val="white"/>
        </w:rPr>
      </w:pPr>
      <w:del w:id="569" w:author="Michael Bell" w:date="2013-05-06T17:53:00Z">
        <w:r w:rsidDel="00116173">
          <w:rPr>
            <w:rFonts w:ascii="Courier New" w:hAnsi="Courier New" w:cs="Courier New"/>
            <w:color w:val="008000"/>
            <w:sz w:val="20"/>
            <w:szCs w:val="20"/>
            <w:highlight w:val="white"/>
          </w:rPr>
          <w:delText>/*these are the ADC readings taken on A0 and the button presses they represent*/</w:delText>
        </w:r>
      </w:del>
    </w:p>
    <w:p w14:paraId="542AD77E" w14:textId="5008E4EA" w:rsidR="006918A7" w:rsidDel="00116173" w:rsidRDefault="006918A7" w:rsidP="006918A7">
      <w:pPr>
        <w:widowControl w:val="0"/>
        <w:autoSpaceDE w:val="0"/>
        <w:autoSpaceDN w:val="0"/>
        <w:adjustRightInd w:val="0"/>
        <w:spacing w:after="0" w:line="240" w:lineRule="auto"/>
        <w:rPr>
          <w:del w:id="570" w:author="Michael Bell" w:date="2013-05-06T17:53:00Z"/>
          <w:rFonts w:ascii="Courier New" w:hAnsi="Courier New" w:cs="Courier New"/>
          <w:color w:val="804000"/>
          <w:sz w:val="20"/>
          <w:szCs w:val="20"/>
          <w:highlight w:val="white"/>
        </w:rPr>
      </w:pPr>
      <w:del w:id="571" w:author="Michael Bell" w:date="2013-05-06T17:53:00Z">
        <w:r w:rsidDel="00116173">
          <w:rPr>
            <w:rFonts w:ascii="Courier New" w:hAnsi="Courier New" w:cs="Courier New"/>
            <w:color w:val="804000"/>
            <w:sz w:val="20"/>
            <w:szCs w:val="20"/>
            <w:highlight w:val="white"/>
          </w:rPr>
          <w:delText>#define rightADC 0</w:delText>
        </w:r>
      </w:del>
    </w:p>
    <w:p w14:paraId="0A99D1BF" w14:textId="1D5B0897" w:rsidR="006918A7" w:rsidDel="00116173" w:rsidRDefault="006918A7" w:rsidP="006918A7">
      <w:pPr>
        <w:widowControl w:val="0"/>
        <w:autoSpaceDE w:val="0"/>
        <w:autoSpaceDN w:val="0"/>
        <w:adjustRightInd w:val="0"/>
        <w:spacing w:after="0" w:line="240" w:lineRule="auto"/>
        <w:rPr>
          <w:del w:id="572" w:author="Michael Bell" w:date="2013-05-06T17:53:00Z"/>
          <w:rFonts w:ascii="Courier New" w:hAnsi="Courier New" w:cs="Courier New"/>
          <w:color w:val="804000"/>
          <w:sz w:val="20"/>
          <w:szCs w:val="20"/>
          <w:highlight w:val="white"/>
        </w:rPr>
      </w:pPr>
      <w:del w:id="573" w:author="Michael Bell" w:date="2013-05-06T17:53:00Z">
        <w:r w:rsidDel="00116173">
          <w:rPr>
            <w:rFonts w:ascii="Courier New" w:hAnsi="Courier New" w:cs="Courier New"/>
            <w:color w:val="804000"/>
            <w:sz w:val="20"/>
            <w:szCs w:val="20"/>
            <w:highlight w:val="white"/>
          </w:rPr>
          <w:delText>#define upADC 145</w:delText>
        </w:r>
      </w:del>
    </w:p>
    <w:p w14:paraId="4A103F1D" w14:textId="48654D6B" w:rsidR="006918A7" w:rsidDel="00116173" w:rsidRDefault="006918A7" w:rsidP="006918A7">
      <w:pPr>
        <w:widowControl w:val="0"/>
        <w:autoSpaceDE w:val="0"/>
        <w:autoSpaceDN w:val="0"/>
        <w:adjustRightInd w:val="0"/>
        <w:spacing w:after="0" w:line="240" w:lineRule="auto"/>
        <w:rPr>
          <w:del w:id="574" w:author="Michael Bell" w:date="2013-05-06T17:53:00Z"/>
          <w:rFonts w:ascii="Courier New" w:hAnsi="Courier New" w:cs="Courier New"/>
          <w:color w:val="804000"/>
          <w:sz w:val="20"/>
          <w:szCs w:val="20"/>
          <w:highlight w:val="white"/>
        </w:rPr>
      </w:pPr>
      <w:del w:id="575" w:author="Michael Bell" w:date="2013-05-06T17:53:00Z">
        <w:r w:rsidDel="00116173">
          <w:rPr>
            <w:rFonts w:ascii="Courier New" w:hAnsi="Courier New" w:cs="Courier New"/>
            <w:color w:val="804000"/>
            <w:sz w:val="20"/>
            <w:szCs w:val="20"/>
            <w:highlight w:val="white"/>
          </w:rPr>
          <w:delText>#define downADC 329</w:delText>
        </w:r>
      </w:del>
    </w:p>
    <w:p w14:paraId="6C52143F" w14:textId="7157CB73" w:rsidR="006918A7" w:rsidDel="00116173" w:rsidRDefault="006918A7" w:rsidP="006918A7">
      <w:pPr>
        <w:widowControl w:val="0"/>
        <w:autoSpaceDE w:val="0"/>
        <w:autoSpaceDN w:val="0"/>
        <w:adjustRightInd w:val="0"/>
        <w:spacing w:after="0" w:line="240" w:lineRule="auto"/>
        <w:rPr>
          <w:del w:id="576" w:author="Michael Bell" w:date="2013-05-06T17:53:00Z"/>
          <w:rFonts w:ascii="Courier New" w:hAnsi="Courier New" w:cs="Courier New"/>
          <w:color w:val="804000"/>
          <w:sz w:val="20"/>
          <w:szCs w:val="20"/>
          <w:highlight w:val="white"/>
        </w:rPr>
      </w:pPr>
      <w:del w:id="577" w:author="Michael Bell" w:date="2013-05-06T17:53:00Z">
        <w:r w:rsidDel="00116173">
          <w:rPr>
            <w:rFonts w:ascii="Courier New" w:hAnsi="Courier New" w:cs="Courier New"/>
            <w:color w:val="804000"/>
            <w:sz w:val="20"/>
            <w:szCs w:val="20"/>
            <w:highlight w:val="white"/>
          </w:rPr>
          <w:delText>#define leftADC 505</w:delText>
        </w:r>
      </w:del>
    </w:p>
    <w:p w14:paraId="23DFB77D" w14:textId="5024E2DA" w:rsidR="006918A7" w:rsidDel="00116173" w:rsidRDefault="006918A7" w:rsidP="006918A7">
      <w:pPr>
        <w:widowControl w:val="0"/>
        <w:autoSpaceDE w:val="0"/>
        <w:autoSpaceDN w:val="0"/>
        <w:adjustRightInd w:val="0"/>
        <w:spacing w:after="0" w:line="240" w:lineRule="auto"/>
        <w:rPr>
          <w:del w:id="578" w:author="Michael Bell" w:date="2013-05-06T17:53:00Z"/>
          <w:rFonts w:ascii="Courier New" w:hAnsi="Courier New" w:cs="Courier New"/>
          <w:color w:val="804000"/>
          <w:sz w:val="20"/>
          <w:szCs w:val="20"/>
          <w:highlight w:val="white"/>
        </w:rPr>
      </w:pPr>
      <w:del w:id="579" w:author="Michael Bell" w:date="2013-05-06T17:53:00Z">
        <w:r w:rsidDel="00116173">
          <w:rPr>
            <w:rFonts w:ascii="Courier New" w:hAnsi="Courier New" w:cs="Courier New"/>
            <w:color w:val="804000"/>
            <w:sz w:val="20"/>
            <w:szCs w:val="20"/>
            <w:highlight w:val="white"/>
          </w:rPr>
          <w:delText>#define selectADC 741</w:delText>
        </w:r>
      </w:del>
    </w:p>
    <w:p w14:paraId="588F00F6" w14:textId="321FAA93" w:rsidR="006918A7" w:rsidDel="00116173" w:rsidRDefault="006918A7" w:rsidP="006918A7">
      <w:pPr>
        <w:widowControl w:val="0"/>
        <w:autoSpaceDE w:val="0"/>
        <w:autoSpaceDN w:val="0"/>
        <w:adjustRightInd w:val="0"/>
        <w:spacing w:after="0" w:line="240" w:lineRule="auto"/>
        <w:rPr>
          <w:del w:id="580" w:author="Michael Bell" w:date="2013-05-06T17:53:00Z"/>
          <w:rFonts w:ascii="Courier New" w:hAnsi="Courier New" w:cs="Courier New"/>
          <w:color w:val="000000"/>
          <w:sz w:val="20"/>
          <w:szCs w:val="20"/>
          <w:highlight w:val="white"/>
        </w:rPr>
      </w:pPr>
    </w:p>
    <w:p w14:paraId="0124D34F" w14:textId="03DF9A07" w:rsidR="006918A7" w:rsidDel="00116173" w:rsidRDefault="006918A7" w:rsidP="006918A7">
      <w:pPr>
        <w:widowControl w:val="0"/>
        <w:autoSpaceDE w:val="0"/>
        <w:autoSpaceDN w:val="0"/>
        <w:adjustRightInd w:val="0"/>
        <w:spacing w:after="0" w:line="240" w:lineRule="auto"/>
        <w:rPr>
          <w:del w:id="581" w:author="Michael Bell" w:date="2013-05-06T17:53:00Z"/>
          <w:rFonts w:ascii="Courier New" w:hAnsi="Courier New" w:cs="Courier New"/>
          <w:color w:val="008000"/>
          <w:sz w:val="20"/>
          <w:szCs w:val="20"/>
          <w:highlight w:val="white"/>
        </w:rPr>
      </w:pPr>
      <w:del w:id="582" w:author="Michael Bell" w:date="2013-05-06T17:53:00Z">
        <w:r w:rsidDel="00116173">
          <w:rPr>
            <w:rFonts w:ascii="Courier New" w:hAnsi="Courier New" w:cs="Courier New"/>
            <w:color w:val="008000"/>
            <w:sz w:val="20"/>
            <w:szCs w:val="20"/>
            <w:highlight w:val="white"/>
          </w:rPr>
          <w:delText xml:space="preserve">//button voltage sensitivity  </w:delText>
        </w:r>
      </w:del>
    </w:p>
    <w:p w14:paraId="7CCB2D6D" w14:textId="3424C31A" w:rsidR="006918A7" w:rsidDel="00116173" w:rsidRDefault="006918A7" w:rsidP="006918A7">
      <w:pPr>
        <w:widowControl w:val="0"/>
        <w:autoSpaceDE w:val="0"/>
        <w:autoSpaceDN w:val="0"/>
        <w:adjustRightInd w:val="0"/>
        <w:spacing w:after="0" w:line="240" w:lineRule="auto"/>
        <w:rPr>
          <w:del w:id="583" w:author="Michael Bell" w:date="2013-05-06T17:53:00Z"/>
          <w:rFonts w:ascii="Courier New" w:hAnsi="Courier New" w:cs="Courier New"/>
          <w:color w:val="804000"/>
          <w:sz w:val="20"/>
          <w:szCs w:val="20"/>
          <w:highlight w:val="white"/>
        </w:rPr>
      </w:pPr>
      <w:del w:id="584" w:author="Michael Bell" w:date="2013-05-06T17:53:00Z">
        <w:r w:rsidDel="00116173">
          <w:rPr>
            <w:rFonts w:ascii="Courier New" w:hAnsi="Courier New" w:cs="Courier New"/>
            <w:color w:val="804000"/>
            <w:sz w:val="20"/>
            <w:szCs w:val="20"/>
            <w:highlight w:val="white"/>
          </w:rPr>
          <w:delText>#define ADCsensitivity 10</w:delText>
        </w:r>
      </w:del>
    </w:p>
    <w:p w14:paraId="199AA37D" w14:textId="015D9E02" w:rsidR="006918A7" w:rsidDel="00116173" w:rsidRDefault="006918A7" w:rsidP="006918A7">
      <w:pPr>
        <w:widowControl w:val="0"/>
        <w:autoSpaceDE w:val="0"/>
        <w:autoSpaceDN w:val="0"/>
        <w:adjustRightInd w:val="0"/>
        <w:spacing w:after="0" w:line="240" w:lineRule="auto"/>
        <w:rPr>
          <w:del w:id="585" w:author="Michael Bell" w:date="2013-05-06T17:53:00Z"/>
          <w:rFonts w:ascii="Courier New" w:hAnsi="Courier New" w:cs="Courier New"/>
          <w:color w:val="000000"/>
          <w:sz w:val="20"/>
          <w:szCs w:val="20"/>
          <w:highlight w:val="white"/>
        </w:rPr>
      </w:pPr>
    </w:p>
    <w:p w14:paraId="5C7EBF36" w14:textId="7F8352DE" w:rsidR="006918A7" w:rsidDel="00116173" w:rsidRDefault="006918A7" w:rsidP="006918A7">
      <w:pPr>
        <w:widowControl w:val="0"/>
        <w:autoSpaceDE w:val="0"/>
        <w:autoSpaceDN w:val="0"/>
        <w:adjustRightInd w:val="0"/>
        <w:spacing w:after="0" w:line="240" w:lineRule="auto"/>
        <w:rPr>
          <w:del w:id="586" w:author="Michael Bell" w:date="2013-05-06T17:53:00Z"/>
          <w:rFonts w:ascii="Courier New" w:hAnsi="Courier New" w:cs="Courier New"/>
          <w:color w:val="008000"/>
          <w:sz w:val="20"/>
          <w:szCs w:val="20"/>
          <w:highlight w:val="white"/>
        </w:rPr>
      </w:pPr>
      <w:del w:id="587" w:author="Michael Bell" w:date="2013-05-06T17:53:00Z">
        <w:r w:rsidDel="00116173">
          <w:rPr>
            <w:rFonts w:ascii="Courier New" w:hAnsi="Courier New" w:cs="Courier New"/>
            <w:color w:val="008000"/>
            <w:sz w:val="20"/>
            <w:szCs w:val="20"/>
            <w:highlight w:val="white"/>
          </w:rPr>
          <w:delText>//button output numbers</w:delText>
        </w:r>
      </w:del>
    </w:p>
    <w:p w14:paraId="057A5B6E" w14:textId="5744B276" w:rsidR="006918A7" w:rsidDel="00116173" w:rsidRDefault="006918A7" w:rsidP="006918A7">
      <w:pPr>
        <w:widowControl w:val="0"/>
        <w:autoSpaceDE w:val="0"/>
        <w:autoSpaceDN w:val="0"/>
        <w:adjustRightInd w:val="0"/>
        <w:spacing w:after="0" w:line="240" w:lineRule="auto"/>
        <w:rPr>
          <w:del w:id="588" w:author="Michael Bell" w:date="2013-05-06T17:53:00Z"/>
          <w:rFonts w:ascii="Courier New" w:hAnsi="Courier New" w:cs="Courier New"/>
          <w:color w:val="000000"/>
          <w:sz w:val="20"/>
          <w:szCs w:val="20"/>
          <w:highlight w:val="white"/>
        </w:rPr>
      </w:pPr>
      <w:del w:id="589" w:author="Michael Bell" w:date="2013-05-06T17:53:00Z">
        <w:r w:rsidDel="00116173">
          <w:rPr>
            <w:rFonts w:ascii="Courier New" w:hAnsi="Courier New" w:cs="Courier New"/>
            <w:color w:val="008000"/>
            <w:sz w:val="20"/>
            <w:szCs w:val="20"/>
            <w:highlight w:val="white"/>
          </w:rPr>
          <w:delText>/*to make the output from the buttons easear to understand these are used in place of the numbers representing the button output*/</w:delText>
        </w:r>
      </w:del>
    </w:p>
    <w:p w14:paraId="42123226" w14:textId="017F30FD" w:rsidR="006918A7" w:rsidDel="00116173" w:rsidRDefault="006918A7" w:rsidP="006918A7">
      <w:pPr>
        <w:widowControl w:val="0"/>
        <w:autoSpaceDE w:val="0"/>
        <w:autoSpaceDN w:val="0"/>
        <w:adjustRightInd w:val="0"/>
        <w:spacing w:after="0" w:line="240" w:lineRule="auto"/>
        <w:rPr>
          <w:del w:id="590" w:author="Michael Bell" w:date="2013-05-06T17:53:00Z"/>
          <w:rFonts w:ascii="Courier New" w:hAnsi="Courier New" w:cs="Courier New"/>
          <w:color w:val="804000"/>
          <w:sz w:val="20"/>
          <w:szCs w:val="20"/>
          <w:highlight w:val="white"/>
        </w:rPr>
      </w:pPr>
      <w:del w:id="591" w:author="Michael Bell" w:date="2013-05-06T17:53:00Z">
        <w:r w:rsidDel="00116173">
          <w:rPr>
            <w:rFonts w:ascii="Courier New" w:hAnsi="Courier New" w:cs="Courier New"/>
            <w:color w:val="804000"/>
            <w:sz w:val="20"/>
            <w:szCs w:val="20"/>
            <w:highlight w:val="white"/>
          </w:rPr>
          <w:delText>#define noneOut 0</w:delText>
        </w:r>
      </w:del>
    </w:p>
    <w:p w14:paraId="4F1AB591" w14:textId="0786FE67" w:rsidR="006918A7" w:rsidDel="00116173" w:rsidRDefault="006918A7" w:rsidP="006918A7">
      <w:pPr>
        <w:widowControl w:val="0"/>
        <w:autoSpaceDE w:val="0"/>
        <w:autoSpaceDN w:val="0"/>
        <w:adjustRightInd w:val="0"/>
        <w:spacing w:after="0" w:line="240" w:lineRule="auto"/>
        <w:rPr>
          <w:del w:id="592" w:author="Michael Bell" w:date="2013-05-06T17:53:00Z"/>
          <w:rFonts w:ascii="Courier New" w:hAnsi="Courier New" w:cs="Courier New"/>
          <w:color w:val="804000"/>
          <w:sz w:val="20"/>
          <w:szCs w:val="20"/>
          <w:highlight w:val="white"/>
        </w:rPr>
      </w:pPr>
      <w:del w:id="593" w:author="Michael Bell" w:date="2013-05-06T17:53:00Z">
        <w:r w:rsidDel="00116173">
          <w:rPr>
            <w:rFonts w:ascii="Courier New" w:hAnsi="Courier New" w:cs="Courier New"/>
            <w:color w:val="804000"/>
            <w:sz w:val="20"/>
            <w:szCs w:val="20"/>
            <w:highlight w:val="white"/>
          </w:rPr>
          <w:delText>#define rightOut 1</w:delText>
        </w:r>
      </w:del>
    </w:p>
    <w:p w14:paraId="4EB46CBE" w14:textId="60DA7A80" w:rsidR="006918A7" w:rsidDel="00116173" w:rsidRDefault="006918A7" w:rsidP="006918A7">
      <w:pPr>
        <w:widowControl w:val="0"/>
        <w:autoSpaceDE w:val="0"/>
        <w:autoSpaceDN w:val="0"/>
        <w:adjustRightInd w:val="0"/>
        <w:spacing w:after="0" w:line="240" w:lineRule="auto"/>
        <w:rPr>
          <w:del w:id="594" w:author="Michael Bell" w:date="2013-05-06T17:53:00Z"/>
          <w:rFonts w:ascii="Courier New" w:hAnsi="Courier New" w:cs="Courier New"/>
          <w:color w:val="804000"/>
          <w:sz w:val="20"/>
          <w:szCs w:val="20"/>
          <w:highlight w:val="white"/>
        </w:rPr>
      </w:pPr>
      <w:del w:id="595" w:author="Michael Bell" w:date="2013-05-06T17:53:00Z">
        <w:r w:rsidDel="00116173">
          <w:rPr>
            <w:rFonts w:ascii="Courier New" w:hAnsi="Courier New" w:cs="Courier New"/>
            <w:color w:val="804000"/>
            <w:sz w:val="20"/>
            <w:szCs w:val="20"/>
            <w:highlight w:val="white"/>
          </w:rPr>
          <w:delText>#define upOut 2</w:delText>
        </w:r>
      </w:del>
    </w:p>
    <w:p w14:paraId="7ABC9288" w14:textId="389A77F9" w:rsidR="006918A7" w:rsidDel="00116173" w:rsidRDefault="006918A7" w:rsidP="006918A7">
      <w:pPr>
        <w:widowControl w:val="0"/>
        <w:autoSpaceDE w:val="0"/>
        <w:autoSpaceDN w:val="0"/>
        <w:adjustRightInd w:val="0"/>
        <w:spacing w:after="0" w:line="240" w:lineRule="auto"/>
        <w:rPr>
          <w:del w:id="596" w:author="Michael Bell" w:date="2013-05-06T17:53:00Z"/>
          <w:rFonts w:ascii="Courier New" w:hAnsi="Courier New" w:cs="Courier New"/>
          <w:color w:val="804000"/>
          <w:sz w:val="20"/>
          <w:szCs w:val="20"/>
          <w:highlight w:val="white"/>
        </w:rPr>
      </w:pPr>
      <w:del w:id="597" w:author="Michael Bell" w:date="2013-05-06T17:53:00Z">
        <w:r w:rsidDel="00116173">
          <w:rPr>
            <w:rFonts w:ascii="Courier New" w:hAnsi="Courier New" w:cs="Courier New"/>
            <w:color w:val="804000"/>
            <w:sz w:val="20"/>
            <w:szCs w:val="20"/>
            <w:highlight w:val="white"/>
          </w:rPr>
          <w:delText>#define downOut 3</w:delText>
        </w:r>
      </w:del>
    </w:p>
    <w:p w14:paraId="2F4E5F9F" w14:textId="18F96A2B" w:rsidR="006918A7" w:rsidDel="00116173" w:rsidRDefault="006918A7" w:rsidP="006918A7">
      <w:pPr>
        <w:widowControl w:val="0"/>
        <w:autoSpaceDE w:val="0"/>
        <w:autoSpaceDN w:val="0"/>
        <w:adjustRightInd w:val="0"/>
        <w:spacing w:after="0" w:line="240" w:lineRule="auto"/>
        <w:rPr>
          <w:del w:id="598" w:author="Michael Bell" w:date="2013-05-06T17:53:00Z"/>
          <w:rFonts w:ascii="Courier New" w:hAnsi="Courier New" w:cs="Courier New"/>
          <w:color w:val="804000"/>
          <w:sz w:val="20"/>
          <w:szCs w:val="20"/>
          <w:highlight w:val="white"/>
        </w:rPr>
      </w:pPr>
      <w:del w:id="599" w:author="Michael Bell" w:date="2013-05-06T17:53:00Z">
        <w:r w:rsidDel="00116173">
          <w:rPr>
            <w:rFonts w:ascii="Courier New" w:hAnsi="Courier New" w:cs="Courier New"/>
            <w:color w:val="804000"/>
            <w:sz w:val="20"/>
            <w:szCs w:val="20"/>
            <w:highlight w:val="white"/>
          </w:rPr>
          <w:delText>#define leftOut 4</w:delText>
        </w:r>
      </w:del>
    </w:p>
    <w:p w14:paraId="6CB7261C" w14:textId="336ABDE0" w:rsidR="006918A7" w:rsidDel="00116173" w:rsidRDefault="006918A7" w:rsidP="006918A7">
      <w:pPr>
        <w:widowControl w:val="0"/>
        <w:autoSpaceDE w:val="0"/>
        <w:autoSpaceDN w:val="0"/>
        <w:adjustRightInd w:val="0"/>
        <w:spacing w:after="0" w:line="240" w:lineRule="auto"/>
        <w:rPr>
          <w:del w:id="600" w:author="Michael Bell" w:date="2013-05-06T17:53:00Z"/>
          <w:rFonts w:ascii="Courier New" w:hAnsi="Courier New" w:cs="Courier New"/>
          <w:color w:val="804000"/>
          <w:sz w:val="20"/>
          <w:szCs w:val="20"/>
          <w:highlight w:val="white"/>
        </w:rPr>
      </w:pPr>
      <w:del w:id="601" w:author="Michael Bell" w:date="2013-05-06T17:53:00Z">
        <w:r w:rsidDel="00116173">
          <w:rPr>
            <w:rFonts w:ascii="Courier New" w:hAnsi="Courier New" w:cs="Courier New"/>
            <w:color w:val="804000"/>
            <w:sz w:val="20"/>
            <w:szCs w:val="20"/>
            <w:highlight w:val="white"/>
          </w:rPr>
          <w:delText>#define selectOut 5</w:delText>
        </w:r>
      </w:del>
    </w:p>
    <w:p w14:paraId="493DE7B9" w14:textId="21031471" w:rsidR="006918A7" w:rsidDel="00116173" w:rsidRDefault="006918A7" w:rsidP="006918A7">
      <w:pPr>
        <w:widowControl w:val="0"/>
        <w:autoSpaceDE w:val="0"/>
        <w:autoSpaceDN w:val="0"/>
        <w:adjustRightInd w:val="0"/>
        <w:spacing w:after="0" w:line="240" w:lineRule="auto"/>
        <w:rPr>
          <w:del w:id="602" w:author="Michael Bell" w:date="2013-05-06T17:53:00Z"/>
          <w:rFonts w:ascii="Courier New" w:hAnsi="Courier New" w:cs="Courier New"/>
          <w:color w:val="000000"/>
          <w:sz w:val="20"/>
          <w:szCs w:val="20"/>
          <w:highlight w:val="white"/>
        </w:rPr>
      </w:pPr>
    </w:p>
    <w:p w14:paraId="66EF7F3E" w14:textId="0E33F345" w:rsidR="006918A7" w:rsidDel="00116173" w:rsidRDefault="006918A7" w:rsidP="006918A7">
      <w:pPr>
        <w:widowControl w:val="0"/>
        <w:autoSpaceDE w:val="0"/>
        <w:autoSpaceDN w:val="0"/>
        <w:adjustRightInd w:val="0"/>
        <w:spacing w:after="0" w:line="240" w:lineRule="auto"/>
        <w:rPr>
          <w:del w:id="603" w:author="Michael Bell" w:date="2013-05-06T17:53:00Z"/>
          <w:rFonts w:ascii="Courier New" w:hAnsi="Courier New" w:cs="Courier New"/>
          <w:color w:val="008000"/>
          <w:sz w:val="20"/>
          <w:szCs w:val="20"/>
          <w:highlight w:val="white"/>
        </w:rPr>
      </w:pPr>
      <w:del w:id="604" w:author="Michael Bell" w:date="2013-05-06T17:53:00Z">
        <w:r w:rsidDel="00116173">
          <w:rPr>
            <w:rFonts w:ascii="Courier New" w:hAnsi="Courier New" w:cs="Courier New"/>
            <w:color w:val="008000"/>
            <w:sz w:val="20"/>
            <w:szCs w:val="20"/>
            <w:highlight w:val="white"/>
          </w:rPr>
          <w:delText>//sensor output numbers</w:delText>
        </w:r>
      </w:del>
    </w:p>
    <w:p w14:paraId="0CF161F7" w14:textId="7A0844BA" w:rsidR="006918A7" w:rsidDel="00116173" w:rsidRDefault="006918A7" w:rsidP="006918A7">
      <w:pPr>
        <w:widowControl w:val="0"/>
        <w:autoSpaceDE w:val="0"/>
        <w:autoSpaceDN w:val="0"/>
        <w:adjustRightInd w:val="0"/>
        <w:spacing w:after="0" w:line="240" w:lineRule="auto"/>
        <w:rPr>
          <w:del w:id="605" w:author="Michael Bell" w:date="2013-05-06T17:53:00Z"/>
          <w:rFonts w:ascii="Courier New" w:hAnsi="Courier New" w:cs="Courier New"/>
          <w:color w:val="804000"/>
          <w:sz w:val="20"/>
          <w:szCs w:val="20"/>
          <w:highlight w:val="white"/>
        </w:rPr>
      </w:pPr>
      <w:del w:id="606" w:author="Michael Bell" w:date="2013-05-06T17:53:00Z">
        <w:r w:rsidDel="00116173">
          <w:rPr>
            <w:rFonts w:ascii="Courier New" w:hAnsi="Courier New" w:cs="Courier New"/>
            <w:color w:val="804000"/>
            <w:sz w:val="20"/>
            <w:szCs w:val="20"/>
            <w:highlight w:val="white"/>
          </w:rPr>
          <w:delText>#define sensorNone 0</w:delText>
        </w:r>
      </w:del>
    </w:p>
    <w:p w14:paraId="2347FE8C" w14:textId="2A418949" w:rsidR="006918A7" w:rsidDel="00116173" w:rsidRDefault="006918A7" w:rsidP="006918A7">
      <w:pPr>
        <w:widowControl w:val="0"/>
        <w:autoSpaceDE w:val="0"/>
        <w:autoSpaceDN w:val="0"/>
        <w:adjustRightInd w:val="0"/>
        <w:spacing w:after="0" w:line="240" w:lineRule="auto"/>
        <w:rPr>
          <w:del w:id="607" w:author="Michael Bell" w:date="2013-05-06T17:53:00Z"/>
          <w:rFonts w:ascii="Courier New" w:hAnsi="Courier New" w:cs="Courier New"/>
          <w:color w:val="804000"/>
          <w:sz w:val="20"/>
          <w:szCs w:val="20"/>
          <w:highlight w:val="white"/>
        </w:rPr>
      </w:pPr>
      <w:del w:id="608" w:author="Michael Bell" w:date="2013-05-06T17:53:00Z">
        <w:r w:rsidDel="00116173">
          <w:rPr>
            <w:rFonts w:ascii="Courier New" w:hAnsi="Courier New" w:cs="Courier New"/>
            <w:color w:val="804000"/>
            <w:sz w:val="20"/>
            <w:szCs w:val="20"/>
            <w:highlight w:val="white"/>
          </w:rPr>
          <w:delText>#define sensorOne 1</w:delText>
        </w:r>
      </w:del>
    </w:p>
    <w:p w14:paraId="1BFD1515" w14:textId="2F3C76C9" w:rsidR="006918A7" w:rsidDel="00116173" w:rsidRDefault="006918A7" w:rsidP="006918A7">
      <w:pPr>
        <w:widowControl w:val="0"/>
        <w:autoSpaceDE w:val="0"/>
        <w:autoSpaceDN w:val="0"/>
        <w:adjustRightInd w:val="0"/>
        <w:spacing w:after="0" w:line="240" w:lineRule="auto"/>
        <w:rPr>
          <w:del w:id="609" w:author="Michael Bell" w:date="2013-05-06T17:53:00Z"/>
          <w:rFonts w:ascii="Courier New" w:hAnsi="Courier New" w:cs="Courier New"/>
          <w:color w:val="804000"/>
          <w:sz w:val="20"/>
          <w:szCs w:val="20"/>
          <w:highlight w:val="white"/>
        </w:rPr>
      </w:pPr>
      <w:del w:id="610" w:author="Michael Bell" w:date="2013-05-06T17:53:00Z">
        <w:r w:rsidDel="00116173">
          <w:rPr>
            <w:rFonts w:ascii="Courier New" w:hAnsi="Courier New" w:cs="Courier New"/>
            <w:color w:val="804000"/>
            <w:sz w:val="20"/>
            <w:szCs w:val="20"/>
            <w:highlight w:val="white"/>
          </w:rPr>
          <w:delText>#define sensorTwo 2</w:delText>
        </w:r>
      </w:del>
    </w:p>
    <w:p w14:paraId="571E8066" w14:textId="3DA5B883" w:rsidR="006918A7" w:rsidDel="00116173" w:rsidRDefault="006918A7" w:rsidP="006918A7">
      <w:pPr>
        <w:widowControl w:val="0"/>
        <w:autoSpaceDE w:val="0"/>
        <w:autoSpaceDN w:val="0"/>
        <w:adjustRightInd w:val="0"/>
        <w:spacing w:after="0" w:line="240" w:lineRule="auto"/>
        <w:rPr>
          <w:del w:id="611" w:author="Michael Bell" w:date="2013-05-06T17:53:00Z"/>
          <w:rFonts w:ascii="Courier New" w:hAnsi="Courier New" w:cs="Courier New"/>
          <w:color w:val="804000"/>
          <w:sz w:val="20"/>
          <w:szCs w:val="20"/>
          <w:highlight w:val="white"/>
        </w:rPr>
      </w:pPr>
      <w:del w:id="612" w:author="Michael Bell" w:date="2013-05-06T17:53:00Z">
        <w:r w:rsidDel="00116173">
          <w:rPr>
            <w:rFonts w:ascii="Courier New" w:hAnsi="Courier New" w:cs="Courier New"/>
            <w:color w:val="804000"/>
            <w:sz w:val="20"/>
            <w:szCs w:val="20"/>
            <w:highlight w:val="white"/>
          </w:rPr>
          <w:delText>#define sensorThree 3</w:delText>
        </w:r>
      </w:del>
    </w:p>
    <w:p w14:paraId="4830A49E" w14:textId="516925E4" w:rsidR="006918A7" w:rsidDel="00116173" w:rsidRDefault="006918A7" w:rsidP="006918A7">
      <w:pPr>
        <w:widowControl w:val="0"/>
        <w:autoSpaceDE w:val="0"/>
        <w:autoSpaceDN w:val="0"/>
        <w:adjustRightInd w:val="0"/>
        <w:spacing w:after="0" w:line="240" w:lineRule="auto"/>
        <w:rPr>
          <w:del w:id="613" w:author="Michael Bell" w:date="2013-05-06T17:53:00Z"/>
          <w:rFonts w:ascii="Courier New" w:hAnsi="Courier New" w:cs="Courier New"/>
          <w:color w:val="804000"/>
          <w:sz w:val="20"/>
          <w:szCs w:val="20"/>
          <w:highlight w:val="white"/>
        </w:rPr>
      </w:pPr>
      <w:del w:id="614" w:author="Michael Bell" w:date="2013-05-06T17:53:00Z">
        <w:r w:rsidDel="00116173">
          <w:rPr>
            <w:rFonts w:ascii="Courier New" w:hAnsi="Courier New" w:cs="Courier New"/>
            <w:color w:val="804000"/>
            <w:sz w:val="20"/>
            <w:szCs w:val="20"/>
            <w:highlight w:val="white"/>
          </w:rPr>
          <w:delText>#define sensorFour 4</w:delText>
        </w:r>
      </w:del>
    </w:p>
    <w:p w14:paraId="0D2819E4" w14:textId="49DF6BC7" w:rsidR="006918A7" w:rsidDel="00116173" w:rsidRDefault="006918A7" w:rsidP="006918A7">
      <w:pPr>
        <w:widowControl w:val="0"/>
        <w:autoSpaceDE w:val="0"/>
        <w:autoSpaceDN w:val="0"/>
        <w:adjustRightInd w:val="0"/>
        <w:spacing w:after="0" w:line="240" w:lineRule="auto"/>
        <w:rPr>
          <w:del w:id="615" w:author="Michael Bell" w:date="2013-05-06T17:53:00Z"/>
          <w:rFonts w:ascii="Courier New" w:hAnsi="Courier New" w:cs="Courier New"/>
          <w:color w:val="804000"/>
          <w:sz w:val="20"/>
          <w:szCs w:val="20"/>
          <w:highlight w:val="white"/>
        </w:rPr>
      </w:pPr>
      <w:del w:id="616" w:author="Michael Bell" w:date="2013-05-06T17:53:00Z">
        <w:r w:rsidDel="00116173">
          <w:rPr>
            <w:rFonts w:ascii="Courier New" w:hAnsi="Courier New" w:cs="Courier New"/>
            <w:color w:val="804000"/>
            <w:sz w:val="20"/>
            <w:szCs w:val="20"/>
            <w:highlight w:val="white"/>
          </w:rPr>
          <w:delText>#define sensorFive 5</w:delText>
        </w:r>
      </w:del>
    </w:p>
    <w:p w14:paraId="56760729" w14:textId="1B3683DE" w:rsidR="006918A7" w:rsidDel="00116173" w:rsidRDefault="006918A7" w:rsidP="006918A7">
      <w:pPr>
        <w:widowControl w:val="0"/>
        <w:autoSpaceDE w:val="0"/>
        <w:autoSpaceDN w:val="0"/>
        <w:adjustRightInd w:val="0"/>
        <w:spacing w:after="0" w:line="240" w:lineRule="auto"/>
        <w:rPr>
          <w:del w:id="617" w:author="Michael Bell" w:date="2013-05-06T17:53:00Z"/>
          <w:rFonts w:ascii="Courier New" w:hAnsi="Courier New" w:cs="Courier New"/>
          <w:color w:val="000000"/>
          <w:sz w:val="20"/>
          <w:szCs w:val="20"/>
          <w:highlight w:val="white"/>
        </w:rPr>
      </w:pPr>
    </w:p>
    <w:p w14:paraId="08FD86BD" w14:textId="156D9592" w:rsidR="006918A7" w:rsidDel="00116173" w:rsidRDefault="006918A7" w:rsidP="006918A7">
      <w:pPr>
        <w:widowControl w:val="0"/>
        <w:autoSpaceDE w:val="0"/>
        <w:autoSpaceDN w:val="0"/>
        <w:adjustRightInd w:val="0"/>
        <w:spacing w:after="0" w:line="240" w:lineRule="auto"/>
        <w:rPr>
          <w:del w:id="618" w:author="Michael Bell" w:date="2013-05-06T17:53:00Z"/>
          <w:rFonts w:ascii="Courier New" w:hAnsi="Courier New" w:cs="Courier New"/>
          <w:color w:val="804000"/>
          <w:sz w:val="20"/>
          <w:szCs w:val="20"/>
          <w:highlight w:val="white"/>
        </w:rPr>
      </w:pPr>
      <w:del w:id="619" w:author="Michael Bell" w:date="2013-05-06T17:53:00Z">
        <w:r w:rsidDel="00116173">
          <w:rPr>
            <w:rFonts w:ascii="Courier New" w:hAnsi="Courier New" w:cs="Courier New"/>
            <w:color w:val="804000"/>
            <w:sz w:val="20"/>
            <w:szCs w:val="20"/>
            <w:highlight w:val="white"/>
          </w:rPr>
          <w:delText>#define sensorSix 6</w:delText>
        </w:r>
      </w:del>
    </w:p>
    <w:p w14:paraId="0126C825" w14:textId="280FC52D" w:rsidR="006918A7" w:rsidDel="00116173" w:rsidRDefault="006918A7" w:rsidP="006918A7">
      <w:pPr>
        <w:widowControl w:val="0"/>
        <w:autoSpaceDE w:val="0"/>
        <w:autoSpaceDN w:val="0"/>
        <w:adjustRightInd w:val="0"/>
        <w:spacing w:after="0" w:line="240" w:lineRule="auto"/>
        <w:rPr>
          <w:del w:id="620" w:author="Michael Bell" w:date="2013-05-06T17:53:00Z"/>
          <w:rFonts w:ascii="Courier New" w:hAnsi="Courier New" w:cs="Courier New"/>
          <w:color w:val="804000"/>
          <w:sz w:val="20"/>
          <w:szCs w:val="20"/>
          <w:highlight w:val="white"/>
        </w:rPr>
      </w:pPr>
      <w:del w:id="621" w:author="Michael Bell" w:date="2013-05-06T17:53:00Z">
        <w:r w:rsidDel="00116173">
          <w:rPr>
            <w:rFonts w:ascii="Courier New" w:hAnsi="Courier New" w:cs="Courier New"/>
            <w:color w:val="804000"/>
            <w:sz w:val="20"/>
            <w:szCs w:val="20"/>
            <w:highlight w:val="white"/>
          </w:rPr>
          <w:delText>#define sensorSeven 7</w:delText>
        </w:r>
      </w:del>
    </w:p>
    <w:p w14:paraId="47D8F1DB" w14:textId="000C1F9A" w:rsidR="006918A7" w:rsidDel="00116173" w:rsidRDefault="006918A7" w:rsidP="006918A7">
      <w:pPr>
        <w:widowControl w:val="0"/>
        <w:autoSpaceDE w:val="0"/>
        <w:autoSpaceDN w:val="0"/>
        <w:adjustRightInd w:val="0"/>
        <w:spacing w:after="0" w:line="240" w:lineRule="auto"/>
        <w:rPr>
          <w:del w:id="622" w:author="Michael Bell" w:date="2013-05-06T17:53:00Z"/>
          <w:rFonts w:ascii="Courier New" w:hAnsi="Courier New" w:cs="Courier New"/>
          <w:color w:val="804000"/>
          <w:sz w:val="20"/>
          <w:szCs w:val="20"/>
          <w:highlight w:val="white"/>
        </w:rPr>
      </w:pPr>
      <w:del w:id="623" w:author="Michael Bell" w:date="2013-05-06T17:53:00Z">
        <w:r w:rsidDel="00116173">
          <w:rPr>
            <w:rFonts w:ascii="Courier New" w:hAnsi="Courier New" w:cs="Courier New"/>
            <w:color w:val="804000"/>
            <w:sz w:val="20"/>
            <w:szCs w:val="20"/>
            <w:highlight w:val="white"/>
          </w:rPr>
          <w:delText>#define sensorEight 10</w:delText>
        </w:r>
      </w:del>
    </w:p>
    <w:p w14:paraId="68C34429" w14:textId="6C24F8A9" w:rsidR="006918A7" w:rsidDel="00116173" w:rsidRDefault="006918A7" w:rsidP="006918A7">
      <w:pPr>
        <w:widowControl w:val="0"/>
        <w:autoSpaceDE w:val="0"/>
        <w:autoSpaceDN w:val="0"/>
        <w:adjustRightInd w:val="0"/>
        <w:spacing w:after="0" w:line="240" w:lineRule="auto"/>
        <w:rPr>
          <w:del w:id="624" w:author="Michael Bell" w:date="2013-05-06T17:53:00Z"/>
          <w:rFonts w:ascii="Courier New" w:hAnsi="Courier New" w:cs="Courier New"/>
          <w:color w:val="804000"/>
          <w:sz w:val="20"/>
          <w:szCs w:val="20"/>
          <w:highlight w:val="white"/>
        </w:rPr>
      </w:pPr>
      <w:del w:id="625" w:author="Michael Bell" w:date="2013-05-06T17:53:00Z">
        <w:r w:rsidDel="00116173">
          <w:rPr>
            <w:rFonts w:ascii="Courier New" w:hAnsi="Courier New" w:cs="Courier New"/>
            <w:color w:val="804000"/>
            <w:sz w:val="20"/>
            <w:szCs w:val="20"/>
            <w:highlight w:val="white"/>
          </w:rPr>
          <w:delText>#define sensorNine 9</w:delText>
        </w:r>
      </w:del>
    </w:p>
    <w:p w14:paraId="261AC9E3" w14:textId="6164618E" w:rsidR="006918A7" w:rsidDel="00116173" w:rsidRDefault="006918A7" w:rsidP="006918A7">
      <w:pPr>
        <w:widowControl w:val="0"/>
        <w:autoSpaceDE w:val="0"/>
        <w:autoSpaceDN w:val="0"/>
        <w:adjustRightInd w:val="0"/>
        <w:spacing w:after="0" w:line="240" w:lineRule="auto"/>
        <w:rPr>
          <w:del w:id="626" w:author="Michael Bell" w:date="2013-05-06T17:53:00Z"/>
          <w:rFonts w:ascii="Courier New" w:hAnsi="Courier New" w:cs="Courier New"/>
          <w:color w:val="804000"/>
          <w:sz w:val="20"/>
          <w:szCs w:val="20"/>
          <w:highlight w:val="white"/>
        </w:rPr>
      </w:pPr>
      <w:del w:id="627" w:author="Michael Bell" w:date="2013-05-06T17:53:00Z">
        <w:r w:rsidDel="00116173">
          <w:rPr>
            <w:rFonts w:ascii="Courier New" w:hAnsi="Courier New" w:cs="Courier New"/>
            <w:color w:val="804000"/>
            <w:sz w:val="20"/>
            <w:szCs w:val="20"/>
            <w:highlight w:val="white"/>
          </w:rPr>
          <w:delText>#define sensorTen 10</w:delText>
        </w:r>
      </w:del>
    </w:p>
    <w:p w14:paraId="6CBFE001" w14:textId="62FF7D4B" w:rsidR="006918A7" w:rsidDel="00116173" w:rsidRDefault="006918A7" w:rsidP="006918A7">
      <w:pPr>
        <w:widowControl w:val="0"/>
        <w:autoSpaceDE w:val="0"/>
        <w:autoSpaceDN w:val="0"/>
        <w:adjustRightInd w:val="0"/>
        <w:spacing w:after="0" w:line="240" w:lineRule="auto"/>
        <w:rPr>
          <w:del w:id="628" w:author="Michael Bell" w:date="2013-05-06T17:53:00Z"/>
          <w:rFonts w:ascii="Courier New" w:hAnsi="Courier New" w:cs="Courier New"/>
          <w:color w:val="000000"/>
          <w:sz w:val="20"/>
          <w:szCs w:val="20"/>
          <w:highlight w:val="white"/>
        </w:rPr>
      </w:pPr>
    </w:p>
    <w:p w14:paraId="18017EB3" w14:textId="7E7697FC" w:rsidR="006918A7" w:rsidDel="00116173" w:rsidRDefault="006918A7" w:rsidP="006918A7">
      <w:pPr>
        <w:widowControl w:val="0"/>
        <w:autoSpaceDE w:val="0"/>
        <w:autoSpaceDN w:val="0"/>
        <w:adjustRightInd w:val="0"/>
        <w:spacing w:after="0" w:line="240" w:lineRule="auto"/>
        <w:rPr>
          <w:del w:id="629" w:author="Michael Bell" w:date="2013-05-06T17:53:00Z"/>
          <w:rFonts w:ascii="Courier New" w:hAnsi="Courier New" w:cs="Courier New"/>
          <w:color w:val="008000"/>
          <w:sz w:val="20"/>
          <w:szCs w:val="20"/>
          <w:highlight w:val="white"/>
        </w:rPr>
      </w:pPr>
      <w:del w:id="630" w:author="Michael Bell" w:date="2013-05-06T17:53:00Z">
        <w:r w:rsidDel="00116173">
          <w:rPr>
            <w:rFonts w:ascii="Courier New" w:hAnsi="Courier New" w:cs="Courier New"/>
            <w:color w:val="008000"/>
            <w:sz w:val="20"/>
            <w:szCs w:val="20"/>
            <w:highlight w:val="white"/>
          </w:rPr>
          <w:delText>//anti-multipress boolean</w:delText>
        </w:r>
      </w:del>
    </w:p>
    <w:p w14:paraId="0C666815" w14:textId="05974F59" w:rsidR="006918A7" w:rsidDel="00116173" w:rsidRDefault="006918A7" w:rsidP="006918A7">
      <w:pPr>
        <w:widowControl w:val="0"/>
        <w:autoSpaceDE w:val="0"/>
        <w:autoSpaceDN w:val="0"/>
        <w:adjustRightInd w:val="0"/>
        <w:spacing w:after="0" w:line="240" w:lineRule="auto"/>
        <w:rPr>
          <w:del w:id="631" w:author="Michael Bell" w:date="2013-05-06T17:53:00Z"/>
          <w:rFonts w:ascii="Courier New" w:hAnsi="Courier New" w:cs="Courier New"/>
          <w:color w:val="008000"/>
          <w:sz w:val="20"/>
          <w:szCs w:val="20"/>
          <w:highlight w:val="white"/>
        </w:rPr>
      </w:pPr>
      <w:del w:id="632" w:author="Michael Bell" w:date="2013-05-06T17:53:00Z">
        <w:r w:rsidDel="00116173">
          <w:rPr>
            <w:rFonts w:ascii="Courier New" w:hAnsi="Courier New" w:cs="Courier New"/>
            <w:color w:val="008000"/>
            <w:sz w:val="20"/>
            <w:szCs w:val="20"/>
            <w:highlight w:val="white"/>
          </w:rPr>
          <w:delText>/*to prevent the board from reading a button as pressed multiple times the board sets this to true when it responds to a press</w:delText>
        </w:r>
      </w:del>
    </w:p>
    <w:p w14:paraId="4FB392F1" w14:textId="5B0E8342" w:rsidR="006918A7" w:rsidDel="00116173" w:rsidRDefault="006918A7" w:rsidP="006918A7">
      <w:pPr>
        <w:widowControl w:val="0"/>
        <w:autoSpaceDE w:val="0"/>
        <w:autoSpaceDN w:val="0"/>
        <w:adjustRightInd w:val="0"/>
        <w:spacing w:after="0" w:line="240" w:lineRule="auto"/>
        <w:rPr>
          <w:del w:id="633" w:author="Michael Bell" w:date="2013-05-06T17:53:00Z"/>
          <w:rFonts w:ascii="Courier New" w:hAnsi="Courier New" w:cs="Courier New"/>
          <w:color w:val="000000"/>
          <w:sz w:val="20"/>
          <w:szCs w:val="20"/>
          <w:highlight w:val="white"/>
        </w:rPr>
      </w:pPr>
      <w:del w:id="634" w:author="Michael Bell" w:date="2013-05-06T17:53:00Z">
        <w:r w:rsidDel="00116173">
          <w:rPr>
            <w:rFonts w:ascii="Courier New" w:hAnsi="Courier New" w:cs="Courier New"/>
            <w:color w:val="008000"/>
            <w:sz w:val="20"/>
            <w:szCs w:val="20"/>
            <w:highlight w:val="white"/>
          </w:rPr>
          <w:delText xml:space="preserve"> it will then not respond again untill this is set to false by the board detecting that no button is pressed*/</w:delText>
        </w:r>
      </w:del>
    </w:p>
    <w:p w14:paraId="371912ED" w14:textId="2D1E3697" w:rsidR="006918A7" w:rsidDel="00116173" w:rsidRDefault="006918A7" w:rsidP="006918A7">
      <w:pPr>
        <w:widowControl w:val="0"/>
        <w:autoSpaceDE w:val="0"/>
        <w:autoSpaceDN w:val="0"/>
        <w:adjustRightInd w:val="0"/>
        <w:spacing w:after="0" w:line="240" w:lineRule="auto"/>
        <w:rPr>
          <w:del w:id="635" w:author="Michael Bell" w:date="2013-05-06T17:53:00Z"/>
          <w:rFonts w:ascii="Courier New" w:hAnsi="Courier New" w:cs="Courier New"/>
          <w:color w:val="000000"/>
          <w:sz w:val="20"/>
          <w:szCs w:val="20"/>
          <w:highlight w:val="white"/>
        </w:rPr>
      </w:pPr>
      <w:del w:id="636" w:author="Michael Bell" w:date="2013-05-06T17:53:00Z">
        <w:r w:rsidDel="00116173">
          <w:rPr>
            <w:rFonts w:ascii="Courier New" w:hAnsi="Courier New" w:cs="Courier New"/>
            <w:color w:val="000000"/>
            <w:sz w:val="20"/>
            <w:szCs w:val="20"/>
            <w:highlight w:val="white"/>
          </w:rPr>
          <w:delText>boolean butonCaptured</w:delText>
        </w:r>
        <w:r w:rsidDel="00116173">
          <w:rPr>
            <w:rFonts w:ascii="Courier New" w:hAnsi="Courier New" w:cs="Courier New"/>
            <w:b/>
            <w:bCs/>
            <w:color w:val="000080"/>
            <w:sz w:val="20"/>
            <w:szCs w:val="20"/>
            <w:highlight w:val="white"/>
          </w:rPr>
          <w:delText>;</w:delText>
        </w:r>
      </w:del>
    </w:p>
    <w:p w14:paraId="57F7CCBD" w14:textId="7B20FBEB" w:rsidR="006918A7" w:rsidDel="00116173" w:rsidRDefault="006918A7" w:rsidP="006918A7">
      <w:pPr>
        <w:widowControl w:val="0"/>
        <w:autoSpaceDE w:val="0"/>
        <w:autoSpaceDN w:val="0"/>
        <w:adjustRightInd w:val="0"/>
        <w:spacing w:after="0" w:line="240" w:lineRule="auto"/>
        <w:rPr>
          <w:del w:id="637" w:author="Michael Bell" w:date="2013-05-06T17:53:00Z"/>
          <w:rFonts w:ascii="Courier New" w:hAnsi="Courier New" w:cs="Courier New"/>
          <w:color w:val="000000"/>
          <w:sz w:val="20"/>
          <w:szCs w:val="20"/>
          <w:highlight w:val="white"/>
        </w:rPr>
      </w:pPr>
    </w:p>
    <w:p w14:paraId="587642CE" w14:textId="3B6D67FF" w:rsidR="006918A7" w:rsidDel="00116173" w:rsidRDefault="006918A7" w:rsidP="006918A7">
      <w:pPr>
        <w:widowControl w:val="0"/>
        <w:autoSpaceDE w:val="0"/>
        <w:autoSpaceDN w:val="0"/>
        <w:adjustRightInd w:val="0"/>
        <w:spacing w:after="0" w:line="240" w:lineRule="auto"/>
        <w:rPr>
          <w:del w:id="638" w:author="Michael Bell" w:date="2013-05-06T17:53:00Z"/>
          <w:rFonts w:ascii="Courier New" w:hAnsi="Courier New" w:cs="Courier New"/>
          <w:color w:val="008000"/>
          <w:sz w:val="20"/>
          <w:szCs w:val="20"/>
          <w:highlight w:val="white"/>
        </w:rPr>
      </w:pPr>
      <w:del w:id="639" w:author="Michael Bell" w:date="2013-05-06T17:53:00Z">
        <w:r w:rsidDel="00116173">
          <w:rPr>
            <w:rFonts w:ascii="Courier New" w:hAnsi="Courier New" w:cs="Courier New"/>
            <w:color w:val="008000"/>
            <w:sz w:val="20"/>
            <w:szCs w:val="20"/>
            <w:highlight w:val="white"/>
          </w:rPr>
          <w:delText>//last menu move</w:delText>
        </w:r>
      </w:del>
    </w:p>
    <w:p w14:paraId="4BEDB200" w14:textId="0D4758D8" w:rsidR="006918A7" w:rsidDel="00116173" w:rsidRDefault="006918A7" w:rsidP="006918A7">
      <w:pPr>
        <w:widowControl w:val="0"/>
        <w:autoSpaceDE w:val="0"/>
        <w:autoSpaceDN w:val="0"/>
        <w:adjustRightInd w:val="0"/>
        <w:spacing w:after="0" w:line="240" w:lineRule="auto"/>
        <w:rPr>
          <w:del w:id="640" w:author="Michael Bell" w:date="2013-05-06T17:53:00Z"/>
          <w:rFonts w:ascii="Courier New" w:hAnsi="Courier New" w:cs="Courier New"/>
          <w:color w:val="000000"/>
          <w:sz w:val="20"/>
          <w:szCs w:val="20"/>
          <w:highlight w:val="white"/>
        </w:rPr>
      </w:pPr>
      <w:del w:id="64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lastMenuMove</w:delText>
        </w:r>
        <w:r w:rsidDel="00116173">
          <w:rPr>
            <w:rFonts w:ascii="Courier New" w:hAnsi="Courier New" w:cs="Courier New"/>
            <w:b/>
            <w:bCs/>
            <w:color w:val="000080"/>
            <w:sz w:val="20"/>
            <w:szCs w:val="20"/>
            <w:highlight w:val="white"/>
          </w:rPr>
          <w:delText>;</w:delText>
        </w:r>
      </w:del>
    </w:p>
    <w:p w14:paraId="78D289AE" w14:textId="0527FCC3" w:rsidR="006918A7" w:rsidDel="00116173" w:rsidRDefault="006918A7" w:rsidP="006918A7">
      <w:pPr>
        <w:widowControl w:val="0"/>
        <w:autoSpaceDE w:val="0"/>
        <w:autoSpaceDN w:val="0"/>
        <w:adjustRightInd w:val="0"/>
        <w:spacing w:after="0" w:line="240" w:lineRule="auto"/>
        <w:rPr>
          <w:del w:id="642" w:author="Michael Bell" w:date="2013-05-06T17:53:00Z"/>
          <w:rFonts w:ascii="Courier New" w:hAnsi="Courier New" w:cs="Courier New"/>
          <w:color w:val="000000"/>
          <w:sz w:val="20"/>
          <w:szCs w:val="20"/>
          <w:highlight w:val="white"/>
        </w:rPr>
      </w:pPr>
    </w:p>
    <w:p w14:paraId="3FF8D6B1" w14:textId="6A187158" w:rsidR="006918A7" w:rsidDel="00116173" w:rsidRDefault="006918A7" w:rsidP="006918A7">
      <w:pPr>
        <w:widowControl w:val="0"/>
        <w:autoSpaceDE w:val="0"/>
        <w:autoSpaceDN w:val="0"/>
        <w:adjustRightInd w:val="0"/>
        <w:spacing w:after="0" w:line="240" w:lineRule="auto"/>
        <w:rPr>
          <w:del w:id="643" w:author="Michael Bell" w:date="2013-05-06T17:53:00Z"/>
          <w:rFonts w:ascii="Courier New" w:hAnsi="Courier New" w:cs="Courier New"/>
          <w:color w:val="000000"/>
          <w:sz w:val="20"/>
          <w:szCs w:val="20"/>
          <w:highlight w:val="white"/>
        </w:rPr>
      </w:pPr>
    </w:p>
    <w:p w14:paraId="48510F27" w14:textId="78E8E295" w:rsidR="006918A7" w:rsidDel="00116173" w:rsidRDefault="006918A7" w:rsidP="006918A7">
      <w:pPr>
        <w:widowControl w:val="0"/>
        <w:autoSpaceDE w:val="0"/>
        <w:autoSpaceDN w:val="0"/>
        <w:adjustRightInd w:val="0"/>
        <w:spacing w:after="0" w:line="240" w:lineRule="auto"/>
        <w:rPr>
          <w:del w:id="644" w:author="Michael Bell" w:date="2013-05-06T17:53:00Z"/>
          <w:rFonts w:ascii="Courier New" w:hAnsi="Courier New" w:cs="Courier New"/>
          <w:color w:val="000000"/>
          <w:sz w:val="20"/>
          <w:szCs w:val="20"/>
          <w:highlight w:val="white"/>
        </w:rPr>
      </w:pPr>
      <w:del w:id="645"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setup</w:delText>
        </w:r>
        <w:r w:rsidDel="00116173">
          <w:rPr>
            <w:rFonts w:ascii="Courier New" w:hAnsi="Courier New" w:cs="Courier New"/>
            <w:b/>
            <w:bCs/>
            <w:color w:val="000080"/>
            <w:sz w:val="20"/>
            <w:szCs w:val="20"/>
            <w:highlight w:val="white"/>
          </w:rPr>
          <w:delText>()</w:delText>
        </w:r>
      </w:del>
    </w:p>
    <w:p w14:paraId="68BF369D" w14:textId="2FCA33D5" w:rsidR="006918A7" w:rsidDel="00116173" w:rsidRDefault="006918A7" w:rsidP="006918A7">
      <w:pPr>
        <w:widowControl w:val="0"/>
        <w:autoSpaceDE w:val="0"/>
        <w:autoSpaceDN w:val="0"/>
        <w:adjustRightInd w:val="0"/>
        <w:spacing w:after="0" w:line="240" w:lineRule="auto"/>
        <w:rPr>
          <w:del w:id="646" w:author="Michael Bell" w:date="2013-05-06T17:53:00Z"/>
          <w:rFonts w:ascii="Courier New" w:hAnsi="Courier New" w:cs="Courier New"/>
          <w:color w:val="000000"/>
          <w:sz w:val="20"/>
          <w:szCs w:val="20"/>
          <w:highlight w:val="white"/>
        </w:rPr>
      </w:pPr>
      <w:del w:id="647" w:author="Michael Bell" w:date="2013-05-06T17:53:00Z">
        <w:r w:rsidDel="00116173">
          <w:rPr>
            <w:rFonts w:ascii="Courier New" w:hAnsi="Courier New" w:cs="Courier New"/>
            <w:b/>
            <w:bCs/>
            <w:color w:val="000080"/>
            <w:sz w:val="20"/>
            <w:szCs w:val="20"/>
            <w:highlight w:val="white"/>
          </w:rPr>
          <w:delText>{</w:delText>
        </w:r>
      </w:del>
    </w:p>
    <w:p w14:paraId="0A9F1103" w14:textId="3CE1C767" w:rsidR="006918A7" w:rsidDel="00116173" w:rsidRDefault="006918A7" w:rsidP="006918A7">
      <w:pPr>
        <w:widowControl w:val="0"/>
        <w:autoSpaceDE w:val="0"/>
        <w:autoSpaceDN w:val="0"/>
        <w:adjustRightInd w:val="0"/>
        <w:spacing w:after="0" w:line="240" w:lineRule="auto"/>
        <w:rPr>
          <w:del w:id="648" w:author="Michael Bell" w:date="2013-05-06T17:53:00Z"/>
          <w:rFonts w:ascii="Courier New" w:hAnsi="Courier New" w:cs="Courier New"/>
          <w:color w:val="000000"/>
          <w:sz w:val="20"/>
          <w:szCs w:val="20"/>
          <w:highlight w:val="white"/>
        </w:rPr>
      </w:pPr>
      <w:del w:id="649" w:author="Michael Bell" w:date="2013-05-06T17:53:00Z">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135C49C1" w14:textId="6E755AF3" w:rsidR="006918A7" w:rsidDel="00116173" w:rsidRDefault="006918A7" w:rsidP="006918A7">
      <w:pPr>
        <w:widowControl w:val="0"/>
        <w:autoSpaceDE w:val="0"/>
        <w:autoSpaceDN w:val="0"/>
        <w:adjustRightInd w:val="0"/>
        <w:spacing w:after="0" w:line="240" w:lineRule="auto"/>
        <w:rPr>
          <w:del w:id="650" w:author="Michael Bell" w:date="2013-05-06T17:53:00Z"/>
          <w:rFonts w:ascii="Courier New" w:hAnsi="Courier New" w:cs="Courier New"/>
          <w:color w:val="000000"/>
          <w:sz w:val="20"/>
          <w:szCs w:val="20"/>
          <w:highlight w:val="white"/>
        </w:rPr>
      </w:pPr>
      <w:del w:id="651" w:author="Michael Bell" w:date="2013-05-06T17:53:00Z">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5686244A" w14:textId="18542D43" w:rsidR="006918A7" w:rsidDel="00116173" w:rsidRDefault="006918A7" w:rsidP="006918A7">
      <w:pPr>
        <w:widowControl w:val="0"/>
        <w:autoSpaceDE w:val="0"/>
        <w:autoSpaceDN w:val="0"/>
        <w:adjustRightInd w:val="0"/>
        <w:spacing w:after="0" w:line="240" w:lineRule="auto"/>
        <w:rPr>
          <w:del w:id="652" w:author="Michael Bell" w:date="2013-05-06T17:53:00Z"/>
          <w:rFonts w:ascii="Courier New" w:hAnsi="Courier New" w:cs="Courier New"/>
          <w:color w:val="000000"/>
          <w:sz w:val="20"/>
          <w:szCs w:val="20"/>
          <w:highlight w:val="white"/>
        </w:rPr>
      </w:pPr>
      <w:del w:id="653" w:author="Michael Bell" w:date="2013-05-06T17:53:00Z">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32B070B" w14:textId="2403EAA7" w:rsidR="006918A7" w:rsidDel="00116173" w:rsidRDefault="006918A7" w:rsidP="006918A7">
      <w:pPr>
        <w:widowControl w:val="0"/>
        <w:autoSpaceDE w:val="0"/>
        <w:autoSpaceDN w:val="0"/>
        <w:adjustRightInd w:val="0"/>
        <w:spacing w:after="0" w:line="240" w:lineRule="auto"/>
        <w:rPr>
          <w:del w:id="654" w:author="Michael Bell" w:date="2013-05-06T17:53:00Z"/>
          <w:rFonts w:ascii="Courier New" w:hAnsi="Courier New" w:cs="Courier New"/>
          <w:color w:val="000000"/>
          <w:sz w:val="20"/>
          <w:szCs w:val="20"/>
          <w:highlight w:val="white"/>
        </w:rPr>
      </w:pPr>
      <w:del w:id="655" w:author="Michael Bell" w:date="2013-05-06T17:53:00Z">
        <w:r w:rsidDel="00116173">
          <w:rPr>
            <w:rFonts w:ascii="Courier New" w:hAnsi="Courier New" w:cs="Courier New"/>
            <w:b/>
            <w:bCs/>
            <w:color w:val="000080"/>
            <w:sz w:val="20"/>
            <w:szCs w:val="20"/>
            <w:highlight w:val="white"/>
          </w:rPr>
          <w:delText>}</w:delText>
        </w:r>
      </w:del>
    </w:p>
    <w:p w14:paraId="54BA1ADE" w14:textId="454DCFA0" w:rsidR="006918A7" w:rsidDel="00116173" w:rsidRDefault="006918A7" w:rsidP="006918A7">
      <w:pPr>
        <w:widowControl w:val="0"/>
        <w:autoSpaceDE w:val="0"/>
        <w:autoSpaceDN w:val="0"/>
        <w:adjustRightInd w:val="0"/>
        <w:spacing w:after="0" w:line="240" w:lineRule="auto"/>
        <w:rPr>
          <w:del w:id="656" w:author="Michael Bell" w:date="2013-05-06T17:53:00Z"/>
          <w:rFonts w:ascii="Courier New" w:hAnsi="Courier New" w:cs="Courier New"/>
          <w:color w:val="000000"/>
          <w:sz w:val="20"/>
          <w:szCs w:val="20"/>
          <w:highlight w:val="white"/>
        </w:rPr>
      </w:pPr>
    </w:p>
    <w:p w14:paraId="02A5A9D1" w14:textId="45F887D8" w:rsidR="006918A7" w:rsidDel="00116173" w:rsidRDefault="006918A7" w:rsidP="006918A7">
      <w:pPr>
        <w:widowControl w:val="0"/>
        <w:autoSpaceDE w:val="0"/>
        <w:autoSpaceDN w:val="0"/>
        <w:adjustRightInd w:val="0"/>
        <w:spacing w:after="0" w:line="240" w:lineRule="auto"/>
        <w:rPr>
          <w:del w:id="657" w:author="Michael Bell" w:date="2013-05-06T17:53:00Z"/>
          <w:rFonts w:ascii="Courier New" w:hAnsi="Courier New" w:cs="Courier New"/>
          <w:color w:val="000000"/>
          <w:sz w:val="20"/>
          <w:szCs w:val="20"/>
          <w:highlight w:val="white"/>
        </w:rPr>
      </w:pPr>
      <w:del w:id="658"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loop</w:delText>
        </w:r>
        <w:r w:rsidDel="00116173">
          <w:rPr>
            <w:rFonts w:ascii="Courier New" w:hAnsi="Courier New" w:cs="Courier New"/>
            <w:b/>
            <w:bCs/>
            <w:color w:val="000080"/>
            <w:sz w:val="20"/>
            <w:szCs w:val="20"/>
            <w:highlight w:val="white"/>
          </w:rPr>
          <w:delText>()</w:delText>
        </w:r>
      </w:del>
    </w:p>
    <w:p w14:paraId="2870715F" w14:textId="5594A004" w:rsidR="006918A7" w:rsidDel="00116173" w:rsidRDefault="006918A7" w:rsidP="006918A7">
      <w:pPr>
        <w:widowControl w:val="0"/>
        <w:autoSpaceDE w:val="0"/>
        <w:autoSpaceDN w:val="0"/>
        <w:adjustRightInd w:val="0"/>
        <w:spacing w:after="0" w:line="240" w:lineRule="auto"/>
        <w:rPr>
          <w:del w:id="659" w:author="Michael Bell" w:date="2013-05-06T17:53:00Z"/>
          <w:rFonts w:ascii="Courier New" w:hAnsi="Courier New" w:cs="Courier New"/>
          <w:color w:val="000000"/>
          <w:sz w:val="20"/>
          <w:szCs w:val="20"/>
          <w:highlight w:val="white"/>
        </w:rPr>
      </w:pPr>
      <w:del w:id="660" w:author="Michael Bell" w:date="2013-05-06T17:53:00Z">
        <w:r w:rsidDel="00116173">
          <w:rPr>
            <w:rFonts w:ascii="Courier New" w:hAnsi="Courier New" w:cs="Courier New"/>
            <w:b/>
            <w:bCs/>
            <w:color w:val="000080"/>
            <w:sz w:val="20"/>
            <w:szCs w:val="20"/>
            <w:highlight w:val="white"/>
          </w:rPr>
          <w:delText>{</w:delText>
        </w:r>
      </w:del>
    </w:p>
    <w:p w14:paraId="7CBA1710" w14:textId="41CBA773" w:rsidR="006918A7" w:rsidDel="00116173" w:rsidRDefault="006918A7" w:rsidP="006918A7">
      <w:pPr>
        <w:widowControl w:val="0"/>
        <w:autoSpaceDE w:val="0"/>
        <w:autoSpaceDN w:val="0"/>
        <w:adjustRightInd w:val="0"/>
        <w:spacing w:after="0" w:line="240" w:lineRule="auto"/>
        <w:rPr>
          <w:del w:id="661" w:author="Michael Bell" w:date="2013-05-06T17:53:00Z"/>
          <w:rFonts w:ascii="Courier New" w:hAnsi="Courier New" w:cs="Courier New"/>
          <w:color w:val="000000"/>
          <w:sz w:val="20"/>
          <w:szCs w:val="20"/>
          <w:highlight w:val="white"/>
        </w:rPr>
      </w:pPr>
    </w:p>
    <w:p w14:paraId="0A13B195" w14:textId="065BD65A" w:rsidR="006918A7" w:rsidDel="00116173" w:rsidRDefault="006918A7" w:rsidP="006918A7">
      <w:pPr>
        <w:widowControl w:val="0"/>
        <w:autoSpaceDE w:val="0"/>
        <w:autoSpaceDN w:val="0"/>
        <w:adjustRightInd w:val="0"/>
        <w:spacing w:after="0" w:line="240" w:lineRule="auto"/>
        <w:rPr>
          <w:del w:id="662" w:author="Michael Bell" w:date="2013-05-06T17:53:00Z"/>
          <w:rFonts w:ascii="Courier New" w:hAnsi="Courier New" w:cs="Courier New"/>
          <w:color w:val="008000"/>
          <w:sz w:val="20"/>
          <w:szCs w:val="20"/>
          <w:highlight w:val="white"/>
        </w:rPr>
      </w:pPr>
      <w:del w:id="66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the "loop" is devided into 3 logical sections,</w:delText>
        </w:r>
      </w:del>
    </w:p>
    <w:p w14:paraId="309062D8" w14:textId="0C3AFA9D" w:rsidR="006918A7" w:rsidDel="00116173" w:rsidRDefault="006918A7" w:rsidP="006918A7">
      <w:pPr>
        <w:widowControl w:val="0"/>
        <w:autoSpaceDE w:val="0"/>
        <w:autoSpaceDN w:val="0"/>
        <w:adjustRightInd w:val="0"/>
        <w:spacing w:after="0" w:line="240" w:lineRule="auto"/>
        <w:rPr>
          <w:del w:id="664" w:author="Michael Bell" w:date="2013-05-06T17:53:00Z"/>
          <w:rFonts w:ascii="Courier New" w:hAnsi="Courier New" w:cs="Courier New"/>
          <w:color w:val="008000"/>
          <w:sz w:val="20"/>
          <w:szCs w:val="20"/>
          <w:highlight w:val="white"/>
        </w:rPr>
      </w:pPr>
      <w:del w:id="665" w:author="Michael Bell" w:date="2013-05-06T17:53:00Z">
        <w:r w:rsidDel="00116173">
          <w:rPr>
            <w:rFonts w:ascii="Courier New" w:hAnsi="Courier New" w:cs="Courier New"/>
            <w:color w:val="008000"/>
            <w:sz w:val="20"/>
            <w:szCs w:val="20"/>
            <w:highlight w:val="white"/>
          </w:rPr>
          <w:delText xml:space="preserve">   </w:delText>
        </w:r>
      </w:del>
    </w:p>
    <w:p w14:paraId="2E2CB769" w14:textId="4DAD0A30" w:rsidR="006918A7" w:rsidDel="00116173" w:rsidRDefault="006918A7" w:rsidP="006918A7">
      <w:pPr>
        <w:widowControl w:val="0"/>
        <w:autoSpaceDE w:val="0"/>
        <w:autoSpaceDN w:val="0"/>
        <w:adjustRightInd w:val="0"/>
        <w:spacing w:after="0" w:line="240" w:lineRule="auto"/>
        <w:rPr>
          <w:del w:id="666" w:author="Michael Bell" w:date="2013-05-06T17:53:00Z"/>
          <w:rFonts w:ascii="Courier New" w:hAnsi="Courier New" w:cs="Courier New"/>
          <w:color w:val="008000"/>
          <w:sz w:val="20"/>
          <w:szCs w:val="20"/>
          <w:highlight w:val="white"/>
        </w:rPr>
      </w:pPr>
      <w:del w:id="667" w:author="Michael Bell" w:date="2013-05-06T17:53:00Z">
        <w:r w:rsidDel="00116173">
          <w:rPr>
            <w:rFonts w:ascii="Courier New" w:hAnsi="Courier New" w:cs="Courier New"/>
            <w:color w:val="008000"/>
            <w:sz w:val="20"/>
            <w:szCs w:val="20"/>
            <w:highlight w:val="white"/>
          </w:rPr>
          <w:delText xml:space="preserve">   section 1: the menu position is ascertained and text is output to the screen, variables are ajusted to provide the other sections with user input</w:delText>
        </w:r>
      </w:del>
    </w:p>
    <w:p w14:paraId="048500CE" w14:textId="1F26441F" w:rsidR="006918A7" w:rsidDel="00116173" w:rsidRDefault="006918A7" w:rsidP="006918A7">
      <w:pPr>
        <w:widowControl w:val="0"/>
        <w:autoSpaceDE w:val="0"/>
        <w:autoSpaceDN w:val="0"/>
        <w:adjustRightInd w:val="0"/>
        <w:spacing w:after="0" w:line="240" w:lineRule="auto"/>
        <w:rPr>
          <w:del w:id="668" w:author="Michael Bell" w:date="2013-05-06T17:53:00Z"/>
          <w:rFonts w:ascii="Courier New" w:hAnsi="Courier New" w:cs="Courier New"/>
          <w:color w:val="008000"/>
          <w:sz w:val="20"/>
          <w:szCs w:val="20"/>
          <w:highlight w:val="white"/>
        </w:rPr>
      </w:pPr>
      <w:del w:id="669" w:author="Michael Bell" w:date="2013-05-06T17:53:00Z">
        <w:r w:rsidDel="00116173">
          <w:rPr>
            <w:rFonts w:ascii="Courier New" w:hAnsi="Courier New" w:cs="Courier New"/>
            <w:color w:val="008000"/>
            <w:sz w:val="20"/>
            <w:szCs w:val="20"/>
            <w:highlight w:val="white"/>
          </w:rPr>
          <w:delText xml:space="preserve">   </w:delText>
        </w:r>
      </w:del>
    </w:p>
    <w:p w14:paraId="7D7C8126" w14:textId="1A101BE1" w:rsidR="006918A7" w:rsidDel="00116173" w:rsidRDefault="006918A7" w:rsidP="006918A7">
      <w:pPr>
        <w:widowControl w:val="0"/>
        <w:autoSpaceDE w:val="0"/>
        <w:autoSpaceDN w:val="0"/>
        <w:adjustRightInd w:val="0"/>
        <w:spacing w:after="0" w:line="240" w:lineRule="auto"/>
        <w:rPr>
          <w:del w:id="670" w:author="Michael Bell" w:date="2013-05-06T17:53:00Z"/>
          <w:rFonts w:ascii="Courier New" w:hAnsi="Courier New" w:cs="Courier New"/>
          <w:color w:val="008000"/>
          <w:sz w:val="20"/>
          <w:szCs w:val="20"/>
          <w:highlight w:val="white"/>
        </w:rPr>
      </w:pPr>
      <w:del w:id="671" w:author="Michael Bell" w:date="2013-05-06T17:53:00Z">
        <w:r w:rsidDel="00116173">
          <w:rPr>
            <w:rFonts w:ascii="Courier New" w:hAnsi="Courier New" w:cs="Courier New"/>
            <w:color w:val="008000"/>
            <w:sz w:val="20"/>
            <w:szCs w:val="20"/>
            <w:highlight w:val="white"/>
          </w:rPr>
          <w:delText xml:space="preserve">   section 2: the instruction array is queried and the sensors are checked, variables are ajusted to set the curent instructions for the train</w:delText>
        </w:r>
      </w:del>
    </w:p>
    <w:p w14:paraId="2C73965A" w14:textId="770A3D35" w:rsidR="006918A7" w:rsidDel="00116173" w:rsidRDefault="006918A7" w:rsidP="006918A7">
      <w:pPr>
        <w:widowControl w:val="0"/>
        <w:autoSpaceDE w:val="0"/>
        <w:autoSpaceDN w:val="0"/>
        <w:adjustRightInd w:val="0"/>
        <w:spacing w:after="0" w:line="240" w:lineRule="auto"/>
        <w:rPr>
          <w:del w:id="672" w:author="Michael Bell" w:date="2013-05-06T17:53:00Z"/>
          <w:rFonts w:ascii="Courier New" w:hAnsi="Courier New" w:cs="Courier New"/>
          <w:color w:val="008000"/>
          <w:sz w:val="20"/>
          <w:szCs w:val="20"/>
          <w:highlight w:val="white"/>
        </w:rPr>
      </w:pPr>
      <w:del w:id="673" w:author="Michael Bell" w:date="2013-05-06T17:53:00Z">
        <w:r w:rsidDel="00116173">
          <w:rPr>
            <w:rFonts w:ascii="Courier New" w:hAnsi="Courier New" w:cs="Courier New"/>
            <w:color w:val="008000"/>
            <w:sz w:val="20"/>
            <w:szCs w:val="20"/>
            <w:highlight w:val="white"/>
          </w:rPr>
          <w:delText xml:space="preserve">   </w:delText>
        </w:r>
      </w:del>
    </w:p>
    <w:p w14:paraId="695BC4CC" w14:textId="16E068D6" w:rsidR="006918A7" w:rsidDel="00116173" w:rsidRDefault="006918A7" w:rsidP="006918A7">
      <w:pPr>
        <w:widowControl w:val="0"/>
        <w:autoSpaceDE w:val="0"/>
        <w:autoSpaceDN w:val="0"/>
        <w:adjustRightInd w:val="0"/>
        <w:spacing w:after="0" w:line="240" w:lineRule="auto"/>
        <w:rPr>
          <w:del w:id="674" w:author="Michael Bell" w:date="2013-05-06T17:53:00Z"/>
          <w:rFonts w:ascii="Courier New" w:hAnsi="Courier New" w:cs="Courier New"/>
          <w:color w:val="008000"/>
          <w:sz w:val="20"/>
          <w:szCs w:val="20"/>
          <w:highlight w:val="white"/>
        </w:rPr>
      </w:pPr>
      <w:del w:id="675" w:author="Michael Bell" w:date="2013-05-06T17:53:00Z">
        <w:r w:rsidDel="00116173">
          <w:rPr>
            <w:rFonts w:ascii="Courier New" w:hAnsi="Courier New" w:cs="Courier New"/>
            <w:color w:val="008000"/>
            <w:sz w:val="20"/>
            <w:szCs w:val="20"/>
            <w:highlight w:val="white"/>
          </w:rPr>
          <w:delText xml:space="preserve">   section 3: variables from section 2 are checked and the points are ajusted if necesary, then the speed of the train is set</w:delText>
        </w:r>
      </w:del>
    </w:p>
    <w:p w14:paraId="0099B89B" w14:textId="3A229E87" w:rsidR="006918A7" w:rsidDel="00116173" w:rsidRDefault="006918A7" w:rsidP="006918A7">
      <w:pPr>
        <w:widowControl w:val="0"/>
        <w:autoSpaceDE w:val="0"/>
        <w:autoSpaceDN w:val="0"/>
        <w:adjustRightInd w:val="0"/>
        <w:spacing w:after="0" w:line="240" w:lineRule="auto"/>
        <w:rPr>
          <w:del w:id="676" w:author="Michael Bell" w:date="2013-05-06T17:53:00Z"/>
          <w:rFonts w:ascii="Courier New" w:hAnsi="Courier New" w:cs="Courier New"/>
          <w:color w:val="008000"/>
          <w:sz w:val="20"/>
          <w:szCs w:val="20"/>
          <w:highlight w:val="white"/>
        </w:rPr>
      </w:pPr>
      <w:del w:id="677" w:author="Michael Bell" w:date="2013-05-06T17:53:00Z">
        <w:r w:rsidDel="00116173">
          <w:rPr>
            <w:rFonts w:ascii="Courier New" w:hAnsi="Courier New" w:cs="Courier New"/>
            <w:color w:val="008000"/>
            <w:sz w:val="20"/>
            <w:szCs w:val="20"/>
            <w:highlight w:val="white"/>
          </w:rPr>
          <w:delText xml:space="preserve">   </w:delText>
        </w:r>
      </w:del>
    </w:p>
    <w:p w14:paraId="244BB467" w14:textId="73895295" w:rsidR="006918A7" w:rsidDel="00116173" w:rsidRDefault="006918A7" w:rsidP="006918A7">
      <w:pPr>
        <w:widowControl w:val="0"/>
        <w:autoSpaceDE w:val="0"/>
        <w:autoSpaceDN w:val="0"/>
        <w:adjustRightInd w:val="0"/>
        <w:spacing w:after="0" w:line="240" w:lineRule="auto"/>
        <w:rPr>
          <w:del w:id="678" w:author="Michael Bell" w:date="2013-05-06T17:53:00Z"/>
          <w:rFonts w:ascii="Courier New" w:hAnsi="Courier New" w:cs="Courier New"/>
          <w:color w:val="000000"/>
          <w:sz w:val="20"/>
          <w:szCs w:val="20"/>
          <w:highlight w:val="white"/>
        </w:rPr>
      </w:pPr>
      <w:del w:id="679" w:author="Michael Bell" w:date="2013-05-06T17:53:00Z">
        <w:r w:rsidDel="00116173">
          <w:rPr>
            <w:rFonts w:ascii="Courier New" w:hAnsi="Courier New" w:cs="Courier New"/>
            <w:color w:val="008000"/>
            <w:sz w:val="20"/>
            <w:szCs w:val="20"/>
            <w:highlight w:val="white"/>
          </w:rPr>
          <w:delText xml:space="preserve">   these three are repeated endlessly untill power off */</w:delText>
        </w:r>
      </w:del>
    </w:p>
    <w:p w14:paraId="07549FB3" w14:textId="76321C88" w:rsidR="006918A7" w:rsidDel="00116173" w:rsidRDefault="006918A7" w:rsidP="006918A7">
      <w:pPr>
        <w:widowControl w:val="0"/>
        <w:autoSpaceDE w:val="0"/>
        <w:autoSpaceDN w:val="0"/>
        <w:adjustRightInd w:val="0"/>
        <w:spacing w:after="0" w:line="240" w:lineRule="auto"/>
        <w:rPr>
          <w:del w:id="680" w:author="Michael Bell" w:date="2013-05-06T17:53:00Z"/>
          <w:rFonts w:ascii="Courier New" w:hAnsi="Courier New" w:cs="Courier New"/>
          <w:color w:val="000000"/>
          <w:sz w:val="20"/>
          <w:szCs w:val="20"/>
          <w:highlight w:val="white"/>
        </w:rPr>
      </w:pPr>
    </w:p>
    <w:p w14:paraId="547F518F" w14:textId="1767112F" w:rsidR="006918A7" w:rsidDel="00116173" w:rsidRDefault="006918A7" w:rsidP="006918A7">
      <w:pPr>
        <w:widowControl w:val="0"/>
        <w:autoSpaceDE w:val="0"/>
        <w:autoSpaceDN w:val="0"/>
        <w:adjustRightInd w:val="0"/>
        <w:spacing w:after="0" w:line="240" w:lineRule="auto"/>
        <w:rPr>
          <w:del w:id="681" w:author="Michael Bell" w:date="2013-05-06T17:53:00Z"/>
          <w:rFonts w:ascii="Courier New" w:hAnsi="Courier New" w:cs="Courier New"/>
          <w:color w:val="008000"/>
          <w:sz w:val="20"/>
          <w:szCs w:val="20"/>
          <w:highlight w:val="white"/>
        </w:rPr>
      </w:pPr>
      <w:del w:id="68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1: read user input and output display</w:delText>
        </w:r>
      </w:del>
    </w:p>
    <w:p w14:paraId="3368ADA2" w14:textId="0914AE34" w:rsidR="006918A7" w:rsidDel="00116173" w:rsidRDefault="006918A7" w:rsidP="006918A7">
      <w:pPr>
        <w:widowControl w:val="0"/>
        <w:autoSpaceDE w:val="0"/>
        <w:autoSpaceDN w:val="0"/>
        <w:adjustRightInd w:val="0"/>
        <w:spacing w:after="0" w:line="240" w:lineRule="auto"/>
        <w:rPr>
          <w:del w:id="683" w:author="Michael Bell" w:date="2013-05-06T17:53:00Z"/>
          <w:rFonts w:ascii="Courier New" w:hAnsi="Courier New" w:cs="Courier New"/>
          <w:color w:val="008000"/>
          <w:sz w:val="20"/>
          <w:szCs w:val="20"/>
          <w:highlight w:val="white"/>
        </w:rPr>
      </w:pPr>
      <w:del w:id="68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a welcome message</w:delText>
        </w:r>
      </w:del>
    </w:p>
    <w:p w14:paraId="51D9F75E" w14:textId="09EC71C1" w:rsidR="006918A7" w:rsidDel="00116173" w:rsidRDefault="006918A7" w:rsidP="006918A7">
      <w:pPr>
        <w:widowControl w:val="0"/>
        <w:autoSpaceDE w:val="0"/>
        <w:autoSpaceDN w:val="0"/>
        <w:adjustRightInd w:val="0"/>
        <w:spacing w:after="0" w:line="240" w:lineRule="auto"/>
        <w:rPr>
          <w:del w:id="685" w:author="Michael Bell" w:date="2013-05-06T17:53:00Z"/>
          <w:rFonts w:ascii="Courier New" w:hAnsi="Courier New" w:cs="Courier New"/>
          <w:color w:val="000000"/>
          <w:sz w:val="20"/>
          <w:szCs w:val="20"/>
          <w:highlight w:val="white"/>
        </w:rPr>
      </w:pPr>
      <w:del w:id="68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31F3B0FC" w14:textId="50C8B45D" w:rsidR="006918A7" w:rsidDel="00116173" w:rsidRDefault="006918A7" w:rsidP="006918A7">
      <w:pPr>
        <w:widowControl w:val="0"/>
        <w:autoSpaceDE w:val="0"/>
        <w:autoSpaceDN w:val="0"/>
        <w:adjustRightInd w:val="0"/>
        <w:spacing w:after="0" w:line="240" w:lineRule="auto"/>
        <w:rPr>
          <w:del w:id="687" w:author="Michael Bell" w:date="2013-05-06T17:53:00Z"/>
          <w:rFonts w:ascii="Courier New" w:hAnsi="Courier New" w:cs="Courier New"/>
          <w:color w:val="000000"/>
          <w:sz w:val="20"/>
          <w:szCs w:val="20"/>
          <w:highlight w:val="white"/>
        </w:rPr>
      </w:pPr>
      <w:del w:id="68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CD9733C" w14:textId="082B6C3A" w:rsidR="006918A7" w:rsidDel="00116173" w:rsidRDefault="006918A7" w:rsidP="006918A7">
      <w:pPr>
        <w:widowControl w:val="0"/>
        <w:autoSpaceDE w:val="0"/>
        <w:autoSpaceDN w:val="0"/>
        <w:adjustRightInd w:val="0"/>
        <w:spacing w:after="0" w:line="240" w:lineRule="auto"/>
        <w:rPr>
          <w:del w:id="689" w:author="Michael Bell" w:date="2013-05-06T17:53:00Z"/>
          <w:rFonts w:ascii="Courier New" w:hAnsi="Courier New" w:cs="Courier New"/>
          <w:color w:val="000000"/>
          <w:sz w:val="20"/>
          <w:szCs w:val="20"/>
          <w:highlight w:val="white"/>
        </w:rPr>
      </w:pPr>
      <w:del w:id="690"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26ADC5" w14:textId="04CD2D54" w:rsidR="006918A7" w:rsidDel="00116173" w:rsidRDefault="006918A7" w:rsidP="006918A7">
      <w:pPr>
        <w:widowControl w:val="0"/>
        <w:autoSpaceDE w:val="0"/>
        <w:autoSpaceDN w:val="0"/>
        <w:adjustRightInd w:val="0"/>
        <w:spacing w:after="0" w:line="240" w:lineRule="auto"/>
        <w:rPr>
          <w:del w:id="691" w:author="Michael Bell" w:date="2013-05-06T17:53:00Z"/>
          <w:rFonts w:ascii="Courier New" w:hAnsi="Courier New" w:cs="Courier New"/>
          <w:color w:val="000000"/>
          <w:sz w:val="20"/>
          <w:szCs w:val="20"/>
          <w:highlight w:val="white"/>
        </w:rPr>
      </w:pPr>
      <w:del w:id="692"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"In Transit"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FE54AD6" w14:textId="67859A53" w:rsidR="006918A7" w:rsidDel="00116173" w:rsidRDefault="006918A7" w:rsidP="006918A7">
      <w:pPr>
        <w:widowControl w:val="0"/>
        <w:autoSpaceDE w:val="0"/>
        <w:autoSpaceDN w:val="0"/>
        <w:adjustRightInd w:val="0"/>
        <w:spacing w:after="0" w:line="240" w:lineRule="auto"/>
        <w:rPr>
          <w:del w:id="693" w:author="Michael Bell" w:date="2013-05-06T17:53:00Z"/>
          <w:rFonts w:ascii="Courier New" w:hAnsi="Courier New" w:cs="Courier New"/>
          <w:color w:val="000000"/>
          <w:sz w:val="20"/>
          <w:szCs w:val="20"/>
          <w:highlight w:val="white"/>
        </w:rPr>
      </w:pPr>
      <w:del w:id="69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74DFB7" w14:textId="7ECCAE49" w:rsidR="006918A7" w:rsidDel="00116173" w:rsidRDefault="006918A7" w:rsidP="006918A7">
      <w:pPr>
        <w:widowControl w:val="0"/>
        <w:autoSpaceDE w:val="0"/>
        <w:autoSpaceDN w:val="0"/>
        <w:adjustRightInd w:val="0"/>
        <w:spacing w:after="0" w:line="240" w:lineRule="auto"/>
        <w:rPr>
          <w:del w:id="695" w:author="Michael Bell" w:date="2013-05-06T17:53:00Z"/>
          <w:rFonts w:ascii="Courier New" w:hAnsi="Courier New" w:cs="Courier New"/>
          <w:color w:val="000000"/>
          <w:sz w:val="20"/>
          <w:szCs w:val="20"/>
          <w:highlight w:val="white"/>
        </w:rPr>
      </w:pPr>
      <w:del w:id="69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0B73F95" w14:textId="435C614B" w:rsidR="006918A7" w:rsidDel="00116173" w:rsidRDefault="006918A7" w:rsidP="006918A7">
      <w:pPr>
        <w:widowControl w:val="0"/>
        <w:autoSpaceDE w:val="0"/>
        <w:autoSpaceDN w:val="0"/>
        <w:adjustRightInd w:val="0"/>
        <w:spacing w:after="0" w:line="240" w:lineRule="auto"/>
        <w:rPr>
          <w:del w:id="697" w:author="Michael Bell" w:date="2013-05-06T17:53:00Z"/>
          <w:rFonts w:ascii="Courier New" w:hAnsi="Courier New" w:cs="Courier New"/>
          <w:color w:val="000000"/>
          <w:sz w:val="20"/>
          <w:szCs w:val="20"/>
          <w:highlight w:val="white"/>
        </w:rPr>
      </w:pPr>
      <w:del w:id="69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10EF146" w14:textId="7C48A2B2" w:rsidR="006918A7" w:rsidDel="00116173" w:rsidRDefault="006918A7" w:rsidP="006918A7">
      <w:pPr>
        <w:widowControl w:val="0"/>
        <w:autoSpaceDE w:val="0"/>
        <w:autoSpaceDN w:val="0"/>
        <w:adjustRightInd w:val="0"/>
        <w:spacing w:after="0" w:line="240" w:lineRule="auto"/>
        <w:rPr>
          <w:del w:id="699" w:author="Michael Bell" w:date="2013-05-06T17:53:00Z"/>
          <w:rFonts w:ascii="Courier New" w:hAnsi="Courier New" w:cs="Courier New"/>
          <w:color w:val="008000"/>
          <w:sz w:val="20"/>
          <w:szCs w:val="20"/>
          <w:highlight w:val="white"/>
        </w:rPr>
      </w:pPr>
      <w:del w:id="70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not in transit then we execute three consecutive steps, in step one the program reads A0 to see if any butons</w:delText>
        </w:r>
      </w:del>
    </w:p>
    <w:p w14:paraId="154AE279" w14:textId="6DE08E7B" w:rsidR="006918A7" w:rsidDel="00116173" w:rsidRDefault="006918A7" w:rsidP="006918A7">
      <w:pPr>
        <w:widowControl w:val="0"/>
        <w:autoSpaceDE w:val="0"/>
        <w:autoSpaceDN w:val="0"/>
        <w:adjustRightInd w:val="0"/>
        <w:spacing w:after="0" w:line="240" w:lineRule="auto"/>
        <w:rPr>
          <w:del w:id="701" w:author="Michael Bell" w:date="2013-05-06T17:53:00Z"/>
          <w:rFonts w:ascii="Courier New" w:hAnsi="Courier New" w:cs="Courier New"/>
          <w:color w:val="008000"/>
          <w:sz w:val="20"/>
          <w:szCs w:val="20"/>
          <w:highlight w:val="white"/>
        </w:rPr>
      </w:pPr>
      <w:del w:id="702" w:author="Michael Bell" w:date="2013-05-06T17:53:00Z">
        <w:r w:rsidDel="00116173">
          <w:rPr>
            <w:rFonts w:ascii="Courier New" w:hAnsi="Courier New" w:cs="Courier New"/>
            <w:color w:val="008000"/>
            <w:sz w:val="20"/>
            <w:szCs w:val="20"/>
            <w:highlight w:val="white"/>
          </w:rPr>
          <w:delText xml:space="preserve">       are pressed, and sets the value of buttonOut to match. in step two this value is used to query the menu structure array</w:delText>
        </w:r>
      </w:del>
    </w:p>
    <w:p w14:paraId="74DEFFD7" w14:textId="5AC6F393" w:rsidR="006918A7" w:rsidDel="00116173" w:rsidRDefault="006918A7" w:rsidP="006918A7">
      <w:pPr>
        <w:widowControl w:val="0"/>
        <w:autoSpaceDE w:val="0"/>
        <w:autoSpaceDN w:val="0"/>
        <w:adjustRightInd w:val="0"/>
        <w:spacing w:after="0" w:line="240" w:lineRule="auto"/>
        <w:rPr>
          <w:del w:id="703" w:author="Michael Bell" w:date="2013-05-06T17:53:00Z"/>
          <w:rFonts w:ascii="Courier New" w:hAnsi="Courier New" w:cs="Courier New"/>
          <w:color w:val="008000"/>
          <w:sz w:val="20"/>
          <w:szCs w:val="20"/>
          <w:highlight w:val="white"/>
        </w:rPr>
      </w:pPr>
      <w:del w:id="704" w:author="Michael Bell" w:date="2013-05-06T17:53:00Z">
        <w:r w:rsidDel="00116173">
          <w:rPr>
            <w:rFonts w:ascii="Courier New" w:hAnsi="Courier New" w:cs="Courier New"/>
            <w:color w:val="008000"/>
            <w:sz w:val="20"/>
            <w:szCs w:val="20"/>
            <w:highlight w:val="white"/>
          </w:rPr>
          <w:delText xml:space="preserve">       and that is then displayed on the screen, finaly in step 3 we check to see if the enter button has been pressed, if it has we</w:delText>
        </w:r>
      </w:del>
    </w:p>
    <w:p w14:paraId="2A09CAAD" w14:textId="1D866D5D" w:rsidR="006918A7" w:rsidDel="00116173" w:rsidRDefault="006918A7" w:rsidP="006918A7">
      <w:pPr>
        <w:widowControl w:val="0"/>
        <w:autoSpaceDE w:val="0"/>
        <w:autoSpaceDN w:val="0"/>
        <w:adjustRightInd w:val="0"/>
        <w:spacing w:after="0" w:line="240" w:lineRule="auto"/>
        <w:rPr>
          <w:del w:id="705" w:author="Michael Bell" w:date="2013-05-06T17:53:00Z"/>
          <w:rFonts w:ascii="Courier New" w:hAnsi="Courier New" w:cs="Courier New"/>
          <w:color w:val="000000"/>
          <w:sz w:val="20"/>
          <w:szCs w:val="20"/>
          <w:highlight w:val="white"/>
        </w:rPr>
      </w:pPr>
      <w:del w:id="706" w:author="Michael Bell" w:date="2013-05-06T17:53:00Z">
        <w:r w:rsidDel="00116173">
          <w:rPr>
            <w:rFonts w:ascii="Courier New" w:hAnsi="Courier New" w:cs="Courier New"/>
            <w:color w:val="008000"/>
            <w:sz w:val="20"/>
            <w:szCs w:val="20"/>
            <w:highlight w:val="white"/>
          </w:rPr>
          <w:delText xml:space="preserve">       execute the instructions apropriate to the currently selected menu option*/</w:delText>
        </w:r>
      </w:del>
    </w:p>
    <w:p w14:paraId="54B11428" w14:textId="3035CFC5" w:rsidR="006918A7" w:rsidDel="00116173" w:rsidRDefault="006918A7" w:rsidP="006918A7">
      <w:pPr>
        <w:widowControl w:val="0"/>
        <w:autoSpaceDE w:val="0"/>
        <w:autoSpaceDN w:val="0"/>
        <w:adjustRightInd w:val="0"/>
        <w:spacing w:after="0" w:line="240" w:lineRule="auto"/>
        <w:rPr>
          <w:del w:id="707" w:author="Michael Bell" w:date="2013-05-06T17:53:00Z"/>
          <w:rFonts w:ascii="Courier New" w:hAnsi="Courier New" w:cs="Courier New"/>
          <w:color w:val="000000"/>
          <w:sz w:val="20"/>
          <w:szCs w:val="20"/>
          <w:highlight w:val="white"/>
        </w:rPr>
      </w:pPr>
      <w:del w:id="708" w:author="Michael Bell" w:date="2013-05-06T17:53:00Z">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285F1D0C" w14:textId="256C03E4" w:rsidR="006918A7" w:rsidDel="00116173" w:rsidRDefault="006918A7" w:rsidP="006918A7">
      <w:pPr>
        <w:widowControl w:val="0"/>
        <w:autoSpaceDE w:val="0"/>
        <w:autoSpaceDN w:val="0"/>
        <w:adjustRightInd w:val="0"/>
        <w:spacing w:after="0" w:line="240" w:lineRule="auto"/>
        <w:rPr>
          <w:del w:id="709" w:author="Michael Bell" w:date="2013-05-06T17:53:00Z"/>
          <w:rFonts w:ascii="Courier New" w:hAnsi="Courier New" w:cs="Courier New"/>
          <w:color w:val="000000"/>
          <w:sz w:val="20"/>
          <w:szCs w:val="20"/>
          <w:highlight w:val="white"/>
        </w:rPr>
      </w:pPr>
      <w:del w:id="710" w:author="Michael Bell" w:date="2013-05-06T17:53:00Z">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63EA1905" w14:textId="7F3510DE" w:rsidR="006918A7" w:rsidDel="00116173" w:rsidRDefault="006918A7" w:rsidP="006918A7">
      <w:pPr>
        <w:widowControl w:val="0"/>
        <w:autoSpaceDE w:val="0"/>
        <w:autoSpaceDN w:val="0"/>
        <w:adjustRightInd w:val="0"/>
        <w:spacing w:after="0" w:line="240" w:lineRule="auto"/>
        <w:rPr>
          <w:del w:id="711" w:author="Michael Bell" w:date="2013-05-06T17:53:00Z"/>
          <w:rFonts w:ascii="Courier New" w:hAnsi="Courier New" w:cs="Courier New"/>
          <w:color w:val="000000"/>
          <w:sz w:val="20"/>
          <w:szCs w:val="20"/>
          <w:highlight w:val="white"/>
        </w:rPr>
      </w:pPr>
      <w:del w:id="712" w:author="Michael Bell" w:date="2013-05-06T17:53:00Z">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26CEAF7B" w14:textId="7FBE9BBC" w:rsidR="006918A7" w:rsidDel="00116173" w:rsidRDefault="006918A7" w:rsidP="006918A7">
      <w:pPr>
        <w:widowControl w:val="0"/>
        <w:autoSpaceDE w:val="0"/>
        <w:autoSpaceDN w:val="0"/>
        <w:adjustRightInd w:val="0"/>
        <w:spacing w:after="0" w:line="240" w:lineRule="auto"/>
        <w:rPr>
          <w:del w:id="713" w:author="Michael Bell" w:date="2013-05-06T17:53:00Z"/>
          <w:rFonts w:ascii="Courier New" w:hAnsi="Courier New" w:cs="Courier New"/>
          <w:color w:val="000000"/>
          <w:sz w:val="20"/>
          <w:szCs w:val="20"/>
          <w:highlight w:val="white"/>
        </w:rPr>
      </w:pPr>
      <w:del w:id="714" w:author="Michael Bell" w:date="2013-05-06T17:53:00Z">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622ED347" w14:textId="3E6143B5" w:rsidR="006918A7" w:rsidDel="00116173" w:rsidRDefault="006918A7" w:rsidP="006918A7">
      <w:pPr>
        <w:widowControl w:val="0"/>
        <w:autoSpaceDE w:val="0"/>
        <w:autoSpaceDN w:val="0"/>
        <w:adjustRightInd w:val="0"/>
        <w:spacing w:after="0" w:line="240" w:lineRule="auto"/>
        <w:rPr>
          <w:del w:id="715" w:author="Michael Bell" w:date="2013-05-06T17:53:00Z"/>
          <w:rFonts w:ascii="Courier New" w:hAnsi="Courier New" w:cs="Courier New"/>
          <w:color w:val="000000"/>
          <w:sz w:val="20"/>
          <w:szCs w:val="20"/>
          <w:highlight w:val="white"/>
        </w:rPr>
      </w:pPr>
      <w:del w:id="71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96C4394" w14:textId="346F4AE6" w:rsidR="006918A7" w:rsidDel="00116173" w:rsidRDefault="006918A7" w:rsidP="006918A7">
      <w:pPr>
        <w:widowControl w:val="0"/>
        <w:autoSpaceDE w:val="0"/>
        <w:autoSpaceDN w:val="0"/>
        <w:adjustRightInd w:val="0"/>
        <w:spacing w:after="0" w:line="240" w:lineRule="auto"/>
        <w:rPr>
          <w:del w:id="717" w:author="Michael Bell" w:date="2013-05-06T17:53:00Z"/>
          <w:rFonts w:ascii="Courier New" w:hAnsi="Courier New" w:cs="Courier New"/>
          <w:color w:val="000000"/>
          <w:sz w:val="20"/>
          <w:szCs w:val="20"/>
          <w:highlight w:val="white"/>
        </w:rPr>
      </w:pPr>
    </w:p>
    <w:p w14:paraId="0969571E" w14:textId="0C3B9C88" w:rsidR="006918A7" w:rsidDel="00116173" w:rsidRDefault="006918A7" w:rsidP="006918A7">
      <w:pPr>
        <w:widowControl w:val="0"/>
        <w:autoSpaceDE w:val="0"/>
        <w:autoSpaceDN w:val="0"/>
        <w:adjustRightInd w:val="0"/>
        <w:spacing w:after="0" w:line="240" w:lineRule="auto"/>
        <w:rPr>
          <w:del w:id="718" w:author="Michael Bell" w:date="2013-05-06T17:53:00Z"/>
          <w:rFonts w:ascii="Courier New" w:hAnsi="Courier New" w:cs="Courier New"/>
          <w:color w:val="008000"/>
          <w:sz w:val="20"/>
          <w:szCs w:val="20"/>
          <w:highlight w:val="white"/>
        </w:rPr>
      </w:pPr>
      <w:del w:id="71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2: check position and instructions</w:delText>
        </w:r>
      </w:del>
    </w:p>
    <w:p w14:paraId="293FBEEA" w14:textId="088D54D6" w:rsidR="006918A7" w:rsidDel="00116173" w:rsidRDefault="006918A7" w:rsidP="006918A7">
      <w:pPr>
        <w:widowControl w:val="0"/>
        <w:autoSpaceDE w:val="0"/>
        <w:autoSpaceDN w:val="0"/>
        <w:adjustRightInd w:val="0"/>
        <w:spacing w:after="0" w:line="240" w:lineRule="auto"/>
        <w:rPr>
          <w:del w:id="720" w:author="Michael Bell" w:date="2013-05-06T17:53:00Z"/>
          <w:rFonts w:ascii="Courier New" w:hAnsi="Courier New" w:cs="Courier New"/>
          <w:color w:val="008000"/>
          <w:sz w:val="20"/>
          <w:szCs w:val="20"/>
          <w:highlight w:val="white"/>
        </w:rPr>
      </w:pPr>
      <w:del w:id="72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section 2 is devided into two parts, part one checks if the given condition is met, part two carries out an instruction and moves</w:delText>
        </w:r>
      </w:del>
    </w:p>
    <w:p w14:paraId="0D8BE683" w14:textId="30FC5B5A" w:rsidR="006918A7" w:rsidDel="00116173" w:rsidRDefault="006918A7" w:rsidP="006918A7">
      <w:pPr>
        <w:widowControl w:val="0"/>
        <w:autoSpaceDE w:val="0"/>
        <w:autoSpaceDN w:val="0"/>
        <w:adjustRightInd w:val="0"/>
        <w:spacing w:after="0" w:line="240" w:lineRule="auto"/>
        <w:rPr>
          <w:del w:id="722" w:author="Michael Bell" w:date="2013-05-06T17:53:00Z"/>
          <w:rFonts w:ascii="Courier New" w:hAnsi="Courier New" w:cs="Courier New"/>
          <w:color w:val="008000"/>
          <w:sz w:val="20"/>
          <w:szCs w:val="20"/>
          <w:highlight w:val="white"/>
        </w:rPr>
      </w:pPr>
      <w:del w:id="723" w:author="Michael Bell" w:date="2013-05-06T17:53:00Z">
        <w:r w:rsidDel="00116173">
          <w:rPr>
            <w:rFonts w:ascii="Courier New" w:hAnsi="Courier New" w:cs="Courier New"/>
            <w:color w:val="008000"/>
            <w:sz w:val="20"/>
            <w:szCs w:val="20"/>
            <w:highlight w:val="white"/>
          </w:rPr>
          <w:delText xml:space="preserve">     to the next condition if it is, when a condition is met, the variable 'met' is set to true, section two is only run if met is true</w:delText>
        </w:r>
      </w:del>
    </w:p>
    <w:p w14:paraId="4B16D85A" w14:textId="05507B63" w:rsidR="006918A7" w:rsidDel="00116173" w:rsidRDefault="006918A7" w:rsidP="006918A7">
      <w:pPr>
        <w:widowControl w:val="0"/>
        <w:autoSpaceDE w:val="0"/>
        <w:autoSpaceDN w:val="0"/>
        <w:adjustRightInd w:val="0"/>
        <w:spacing w:after="0" w:line="240" w:lineRule="auto"/>
        <w:rPr>
          <w:del w:id="724" w:author="Michael Bell" w:date="2013-05-06T17:53:00Z"/>
          <w:rFonts w:ascii="Courier New" w:hAnsi="Courier New" w:cs="Courier New"/>
          <w:color w:val="000000"/>
          <w:sz w:val="20"/>
          <w:szCs w:val="20"/>
          <w:highlight w:val="white"/>
        </w:rPr>
      </w:pPr>
      <w:del w:id="725" w:author="Michael Bell" w:date="2013-05-06T17:53:00Z">
        <w:r w:rsidDel="00116173">
          <w:rPr>
            <w:rFonts w:ascii="Courier New" w:hAnsi="Courier New" w:cs="Courier New"/>
            <w:color w:val="008000"/>
            <w:sz w:val="20"/>
            <w:szCs w:val="20"/>
            <w:highlight w:val="white"/>
          </w:rPr>
          <w:delText xml:space="preserve">     it sets met to false once it has been run*/</w:delText>
        </w:r>
      </w:del>
    </w:p>
    <w:p w14:paraId="4676C757" w14:textId="62119BFE" w:rsidR="006918A7" w:rsidDel="00116173" w:rsidRDefault="006918A7" w:rsidP="006918A7">
      <w:pPr>
        <w:widowControl w:val="0"/>
        <w:autoSpaceDE w:val="0"/>
        <w:autoSpaceDN w:val="0"/>
        <w:adjustRightInd w:val="0"/>
        <w:spacing w:after="0" w:line="240" w:lineRule="auto"/>
        <w:rPr>
          <w:del w:id="726" w:author="Michael Bell" w:date="2013-05-06T17:53:00Z"/>
          <w:rFonts w:ascii="Courier New" w:hAnsi="Courier New" w:cs="Courier New"/>
          <w:color w:val="000000"/>
          <w:sz w:val="20"/>
          <w:szCs w:val="20"/>
          <w:highlight w:val="white"/>
        </w:rPr>
      </w:pPr>
      <w:del w:id="72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55CA3BDB" w14:textId="09917F96" w:rsidR="006918A7" w:rsidDel="00116173" w:rsidRDefault="006918A7" w:rsidP="006918A7">
      <w:pPr>
        <w:widowControl w:val="0"/>
        <w:autoSpaceDE w:val="0"/>
        <w:autoSpaceDN w:val="0"/>
        <w:adjustRightInd w:val="0"/>
        <w:spacing w:after="0" w:line="240" w:lineRule="auto"/>
        <w:rPr>
          <w:del w:id="728" w:author="Michael Bell" w:date="2013-05-06T17:53:00Z"/>
          <w:rFonts w:ascii="Courier New" w:hAnsi="Courier New" w:cs="Courier New"/>
          <w:color w:val="000000"/>
          <w:sz w:val="20"/>
          <w:szCs w:val="20"/>
          <w:highlight w:val="white"/>
        </w:rPr>
      </w:pPr>
      <w:del w:id="72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A6725F0" w14:textId="4DC57426" w:rsidR="006918A7" w:rsidDel="00116173" w:rsidRDefault="006918A7" w:rsidP="006918A7">
      <w:pPr>
        <w:widowControl w:val="0"/>
        <w:autoSpaceDE w:val="0"/>
        <w:autoSpaceDN w:val="0"/>
        <w:adjustRightInd w:val="0"/>
        <w:spacing w:after="0" w:line="240" w:lineRule="auto"/>
        <w:rPr>
          <w:del w:id="730" w:author="Michael Bell" w:date="2013-05-06T17:53:00Z"/>
          <w:rFonts w:ascii="Courier New" w:hAnsi="Courier New" w:cs="Courier New"/>
          <w:color w:val="000000"/>
          <w:sz w:val="20"/>
          <w:szCs w:val="20"/>
          <w:highlight w:val="white"/>
        </w:rPr>
      </w:pPr>
      <w:del w:id="731" w:author="Michael Bell" w:date="2013-05-06T17:53:00Z">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722738CF" w14:textId="7F8BE82F" w:rsidR="006918A7" w:rsidDel="00116173" w:rsidRDefault="006918A7" w:rsidP="006918A7">
      <w:pPr>
        <w:widowControl w:val="0"/>
        <w:autoSpaceDE w:val="0"/>
        <w:autoSpaceDN w:val="0"/>
        <w:adjustRightInd w:val="0"/>
        <w:spacing w:after="0" w:line="240" w:lineRule="auto"/>
        <w:rPr>
          <w:del w:id="732" w:author="Michael Bell" w:date="2013-05-06T17:53:00Z"/>
          <w:rFonts w:ascii="Courier New" w:hAnsi="Courier New" w:cs="Courier New"/>
          <w:color w:val="000000"/>
          <w:sz w:val="20"/>
          <w:szCs w:val="20"/>
          <w:highlight w:val="white"/>
        </w:rPr>
      </w:pPr>
      <w:del w:id="73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5BB481F" w14:textId="11690E46" w:rsidR="006918A7" w:rsidDel="00116173" w:rsidRDefault="006918A7" w:rsidP="006918A7">
      <w:pPr>
        <w:widowControl w:val="0"/>
        <w:autoSpaceDE w:val="0"/>
        <w:autoSpaceDN w:val="0"/>
        <w:adjustRightInd w:val="0"/>
        <w:spacing w:after="0" w:line="240" w:lineRule="auto"/>
        <w:rPr>
          <w:del w:id="734" w:author="Michael Bell" w:date="2013-05-06T17:53:00Z"/>
          <w:rFonts w:ascii="Courier New" w:hAnsi="Courier New" w:cs="Courier New"/>
          <w:color w:val="008000"/>
          <w:sz w:val="20"/>
          <w:szCs w:val="20"/>
          <w:highlight w:val="white"/>
        </w:rPr>
      </w:pPr>
      <w:del w:id="73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3: output to track</w:delText>
        </w:r>
      </w:del>
    </w:p>
    <w:p w14:paraId="5CCAAEE4" w14:textId="190B8EEB" w:rsidR="006918A7" w:rsidDel="00116173" w:rsidRDefault="006918A7" w:rsidP="006918A7">
      <w:pPr>
        <w:widowControl w:val="0"/>
        <w:autoSpaceDE w:val="0"/>
        <w:autoSpaceDN w:val="0"/>
        <w:adjustRightInd w:val="0"/>
        <w:spacing w:after="0" w:line="240" w:lineRule="auto"/>
        <w:rPr>
          <w:del w:id="736" w:author="Michael Bell" w:date="2013-05-06T17:53:00Z"/>
          <w:rFonts w:ascii="Courier New" w:hAnsi="Courier New" w:cs="Courier New"/>
          <w:color w:val="000000"/>
          <w:sz w:val="20"/>
          <w:szCs w:val="20"/>
          <w:highlight w:val="white"/>
        </w:rPr>
      </w:pPr>
      <w:del w:id="737" w:author="Michael Bell" w:date="2013-05-06T17:53:00Z">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A454AA" w14:textId="6B769D64" w:rsidR="006918A7" w:rsidDel="00116173" w:rsidRDefault="006918A7" w:rsidP="006918A7">
      <w:pPr>
        <w:widowControl w:val="0"/>
        <w:autoSpaceDE w:val="0"/>
        <w:autoSpaceDN w:val="0"/>
        <w:adjustRightInd w:val="0"/>
        <w:spacing w:after="0" w:line="240" w:lineRule="auto"/>
        <w:rPr>
          <w:del w:id="738" w:author="Michael Bell" w:date="2013-05-06T17:53:00Z"/>
          <w:rFonts w:ascii="Courier New" w:hAnsi="Courier New" w:cs="Courier New"/>
          <w:color w:val="000000"/>
          <w:sz w:val="20"/>
          <w:szCs w:val="20"/>
          <w:highlight w:val="white"/>
        </w:rPr>
      </w:pPr>
      <w:del w:id="739" w:author="Michael Bell" w:date="2013-05-06T17:53:00Z">
        <w:r w:rsidDel="00116173">
          <w:rPr>
            <w:rFonts w:ascii="Courier New" w:hAnsi="Courier New" w:cs="Courier New"/>
            <w:color w:val="000000"/>
            <w:sz w:val="20"/>
            <w:szCs w:val="20"/>
            <w:highlight w:val="white"/>
          </w:rPr>
          <w:delText xml:space="preserve">  </w:delText>
        </w:r>
      </w:del>
    </w:p>
    <w:p w14:paraId="4950F6EB" w14:textId="4081053B" w:rsidR="006918A7" w:rsidDel="00116173" w:rsidRDefault="006918A7" w:rsidP="006918A7">
      <w:pPr>
        <w:widowControl w:val="0"/>
        <w:autoSpaceDE w:val="0"/>
        <w:autoSpaceDN w:val="0"/>
        <w:adjustRightInd w:val="0"/>
        <w:spacing w:after="0" w:line="240" w:lineRule="auto"/>
        <w:rPr>
          <w:del w:id="740" w:author="Michael Bell" w:date="2013-05-06T17:53:00Z"/>
          <w:rFonts w:ascii="Courier New" w:hAnsi="Courier New" w:cs="Courier New"/>
          <w:color w:val="000000"/>
          <w:sz w:val="20"/>
          <w:szCs w:val="20"/>
          <w:highlight w:val="white"/>
        </w:rPr>
      </w:pPr>
      <w:del w:id="741" w:author="Michael Bell" w:date="2013-05-06T17:53:00Z">
        <w:r w:rsidDel="00116173">
          <w:rPr>
            <w:rFonts w:ascii="Courier New" w:hAnsi="Courier New" w:cs="Courier New"/>
            <w:color w:val="000000"/>
            <w:sz w:val="20"/>
            <w:szCs w:val="20"/>
            <w:highlight w:val="white"/>
          </w:rPr>
          <w:delText xml:space="preserve">  </w:delText>
        </w:r>
      </w:del>
    </w:p>
    <w:p w14:paraId="421D6432" w14:textId="30B284AC" w:rsidR="006918A7" w:rsidDel="00116173" w:rsidRDefault="006918A7" w:rsidP="006918A7">
      <w:pPr>
        <w:widowControl w:val="0"/>
        <w:autoSpaceDE w:val="0"/>
        <w:autoSpaceDN w:val="0"/>
        <w:adjustRightInd w:val="0"/>
        <w:spacing w:after="0" w:line="240" w:lineRule="auto"/>
        <w:rPr>
          <w:del w:id="742" w:author="Michael Bell" w:date="2013-05-06T17:53:00Z"/>
          <w:rFonts w:ascii="Courier New" w:hAnsi="Courier New" w:cs="Courier New"/>
          <w:color w:val="000000"/>
          <w:sz w:val="20"/>
          <w:szCs w:val="20"/>
          <w:highlight w:val="white"/>
        </w:rPr>
      </w:pPr>
      <w:del w:id="743" w:author="Michael Bell" w:date="2013-05-06T17:53:00Z">
        <w:r w:rsidDel="00116173">
          <w:rPr>
            <w:rFonts w:ascii="Courier New" w:hAnsi="Courier New" w:cs="Courier New"/>
            <w:color w:val="000000"/>
            <w:sz w:val="20"/>
            <w:szCs w:val="20"/>
            <w:highlight w:val="white"/>
          </w:rPr>
          <w:delText xml:space="preserve"> </w:delText>
        </w:r>
      </w:del>
    </w:p>
    <w:p w14:paraId="7C99AF4C" w14:textId="4B9884F6" w:rsidR="006918A7" w:rsidDel="00116173" w:rsidRDefault="006918A7" w:rsidP="006918A7">
      <w:pPr>
        <w:widowControl w:val="0"/>
        <w:autoSpaceDE w:val="0"/>
        <w:autoSpaceDN w:val="0"/>
        <w:adjustRightInd w:val="0"/>
        <w:spacing w:after="0" w:line="240" w:lineRule="auto"/>
        <w:rPr>
          <w:del w:id="744" w:author="Michael Bell" w:date="2013-05-06T17:53:00Z"/>
          <w:rFonts w:ascii="Courier New" w:hAnsi="Courier New" w:cs="Courier New"/>
          <w:color w:val="000000"/>
          <w:sz w:val="20"/>
          <w:szCs w:val="20"/>
          <w:highlight w:val="white"/>
        </w:rPr>
      </w:pPr>
      <w:del w:id="745" w:author="Michael Bell" w:date="2013-05-06T17:53:00Z">
        <w:r w:rsidDel="00116173">
          <w:rPr>
            <w:rFonts w:ascii="Courier New" w:hAnsi="Courier New" w:cs="Courier New"/>
            <w:color w:val="000000"/>
            <w:sz w:val="20"/>
            <w:szCs w:val="20"/>
            <w:highlight w:val="white"/>
          </w:rPr>
          <w:delText xml:space="preserve">  </w:delText>
        </w:r>
      </w:del>
    </w:p>
    <w:p w14:paraId="2EE6EE59" w14:textId="3531C056" w:rsidR="006918A7" w:rsidDel="00116173" w:rsidRDefault="006918A7" w:rsidP="006918A7">
      <w:pPr>
        <w:widowControl w:val="0"/>
        <w:autoSpaceDE w:val="0"/>
        <w:autoSpaceDN w:val="0"/>
        <w:adjustRightInd w:val="0"/>
        <w:spacing w:after="0" w:line="240" w:lineRule="auto"/>
        <w:rPr>
          <w:del w:id="746" w:author="Michael Bell" w:date="2013-05-06T17:53:00Z"/>
          <w:rFonts w:ascii="Courier New" w:hAnsi="Courier New" w:cs="Courier New"/>
          <w:color w:val="000000"/>
          <w:sz w:val="20"/>
          <w:szCs w:val="20"/>
          <w:highlight w:val="white"/>
        </w:rPr>
      </w:pPr>
      <w:del w:id="747" w:author="Michael Bell" w:date="2013-05-06T17:53:00Z">
        <w:r w:rsidDel="00116173">
          <w:rPr>
            <w:rFonts w:ascii="Courier New" w:hAnsi="Courier New" w:cs="Courier New"/>
            <w:color w:val="000000"/>
            <w:sz w:val="20"/>
            <w:szCs w:val="20"/>
            <w:highlight w:val="white"/>
          </w:rPr>
          <w:delText xml:space="preserve">    </w:delText>
        </w:r>
      </w:del>
    </w:p>
    <w:p w14:paraId="6C5289FF" w14:textId="519D1011" w:rsidR="006918A7" w:rsidDel="00116173" w:rsidRDefault="006918A7" w:rsidP="006918A7">
      <w:pPr>
        <w:widowControl w:val="0"/>
        <w:autoSpaceDE w:val="0"/>
        <w:autoSpaceDN w:val="0"/>
        <w:adjustRightInd w:val="0"/>
        <w:spacing w:after="0" w:line="240" w:lineRule="auto"/>
        <w:rPr>
          <w:del w:id="748" w:author="Michael Bell" w:date="2013-05-06T17:53:00Z"/>
          <w:rFonts w:ascii="Courier New" w:hAnsi="Courier New" w:cs="Courier New"/>
          <w:color w:val="000000"/>
          <w:sz w:val="20"/>
          <w:szCs w:val="20"/>
          <w:highlight w:val="white"/>
        </w:rPr>
      </w:pPr>
      <w:del w:id="749"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del>
    </w:p>
    <w:p w14:paraId="3584E849" w14:textId="10C8BBBE" w:rsidR="006918A7" w:rsidDel="00116173" w:rsidRDefault="006918A7" w:rsidP="006918A7">
      <w:pPr>
        <w:widowControl w:val="0"/>
        <w:autoSpaceDE w:val="0"/>
        <w:autoSpaceDN w:val="0"/>
        <w:adjustRightInd w:val="0"/>
        <w:spacing w:after="0" w:line="240" w:lineRule="auto"/>
        <w:rPr>
          <w:del w:id="750" w:author="Michael Bell" w:date="2013-05-06T17:53:00Z"/>
          <w:rFonts w:ascii="Courier New" w:hAnsi="Courier New" w:cs="Courier New"/>
          <w:color w:val="000000"/>
          <w:sz w:val="20"/>
          <w:szCs w:val="20"/>
          <w:highlight w:val="white"/>
        </w:rPr>
      </w:pPr>
      <w:del w:id="751"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w:delText>
        </w:r>
        <w:r w:rsidDel="00116173">
          <w:rPr>
            <w:rFonts w:ascii="Courier New" w:hAnsi="Courier New" w:cs="Courier New"/>
            <w:b/>
            <w:bCs/>
            <w:color w:val="000080"/>
            <w:sz w:val="20"/>
            <w:szCs w:val="20"/>
            <w:highlight w:val="white"/>
          </w:rPr>
          <w:delText>);</w:delText>
        </w:r>
      </w:del>
    </w:p>
    <w:p w14:paraId="46CFFAAE" w14:textId="59E5523D" w:rsidR="006918A7" w:rsidDel="00116173" w:rsidRDefault="006918A7" w:rsidP="006918A7">
      <w:pPr>
        <w:widowControl w:val="0"/>
        <w:autoSpaceDE w:val="0"/>
        <w:autoSpaceDN w:val="0"/>
        <w:adjustRightInd w:val="0"/>
        <w:spacing w:after="0" w:line="240" w:lineRule="auto"/>
        <w:rPr>
          <w:del w:id="752" w:author="Michael Bell" w:date="2013-05-06T17:53:00Z"/>
          <w:rFonts w:ascii="Courier New" w:hAnsi="Courier New" w:cs="Courier New"/>
          <w:color w:val="000000"/>
          <w:sz w:val="20"/>
          <w:szCs w:val="20"/>
          <w:highlight w:val="white"/>
        </w:rPr>
      </w:pPr>
      <w:del w:id="753"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33D0CDF6" w14:textId="291281DC" w:rsidR="006918A7" w:rsidDel="00116173" w:rsidRDefault="006918A7" w:rsidP="006918A7">
      <w:pPr>
        <w:widowControl w:val="0"/>
        <w:autoSpaceDE w:val="0"/>
        <w:autoSpaceDN w:val="0"/>
        <w:adjustRightInd w:val="0"/>
        <w:spacing w:after="0" w:line="240" w:lineRule="auto"/>
        <w:rPr>
          <w:del w:id="754" w:author="Michael Bell" w:date="2013-05-06T17:53:00Z"/>
          <w:rFonts w:ascii="Courier New" w:hAnsi="Courier New" w:cs="Courier New"/>
          <w:color w:val="008000"/>
          <w:sz w:val="20"/>
          <w:szCs w:val="20"/>
          <w:highlight w:val="white"/>
        </w:rPr>
      </w:pPr>
      <w:del w:id="755" w:author="Michael Bell" w:date="2013-05-06T17:53: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//protective delay to prevent over running the serial buffer and used to time iterations</w:delText>
        </w:r>
      </w:del>
    </w:p>
    <w:p w14:paraId="6C7A2DA8" w14:textId="6D549AA2" w:rsidR="006918A7" w:rsidDel="00116173" w:rsidRDefault="006918A7" w:rsidP="006918A7">
      <w:pPr>
        <w:widowControl w:val="0"/>
        <w:autoSpaceDE w:val="0"/>
        <w:autoSpaceDN w:val="0"/>
        <w:adjustRightInd w:val="0"/>
        <w:spacing w:after="0" w:line="240" w:lineRule="auto"/>
        <w:rPr>
          <w:del w:id="756" w:author="Michael Bell" w:date="2013-05-06T17:53:00Z"/>
          <w:rFonts w:ascii="Courier New" w:hAnsi="Courier New" w:cs="Courier New"/>
          <w:color w:val="000000"/>
          <w:sz w:val="20"/>
          <w:szCs w:val="20"/>
          <w:highlight w:val="white"/>
        </w:rPr>
      </w:pPr>
      <w:del w:id="757" w:author="Michael Bell" w:date="2013-05-06T17:53:00Z">
        <w:r w:rsidDel="00116173">
          <w:rPr>
            <w:rFonts w:ascii="Courier New" w:hAnsi="Courier New" w:cs="Courier New"/>
            <w:b/>
            <w:bCs/>
            <w:color w:val="000080"/>
            <w:sz w:val="20"/>
            <w:szCs w:val="20"/>
            <w:highlight w:val="white"/>
          </w:rPr>
          <w:delText>}</w:delText>
        </w:r>
      </w:del>
    </w:p>
    <w:p w14:paraId="2636775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1C5EDBE" w14:textId="77777777" w:rsidR="006918A7" w:rsidRDefault="006918A7">
      <w:r>
        <w:br w:type="page"/>
      </w:r>
    </w:p>
    <w:p w14:paraId="5810907C" w14:textId="77777777" w:rsidR="006918A7" w:rsidRDefault="006918A7" w:rsidP="006918A7">
      <w:pPr>
        <w:pStyle w:val="Heading2"/>
      </w:pPr>
      <w:r>
        <w:lastRenderedPageBreak/>
        <w:t>checkSensor.ino</w:t>
      </w:r>
    </w:p>
    <w:p w14:paraId="576A21EC" w14:textId="77777777" w:rsidR="003A2FEE" w:rsidRDefault="003A2FEE" w:rsidP="003A2FEE">
      <w:pPr>
        <w:autoSpaceDE w:val="0"/>
        <w:autoSpaceDN w:val="0"/>
        <w:adjustRightInd w:val="0"/>
        <w:spacing w:after="0" w:line="240" w:lineRule="auto"/>
        <w:rPr>
          <w:ins w:id="758" w:author="Michael Bell" w:date="2013-05-06T18:02:00Z"/>
          <w:rFonts w:ascii="Courier New" w:hAnsi="Courier New" w:cs="Courier New"/>
          <w:color w:val="008000"/>
          <w:sz w:val="20"/>
          <w:szCs w:val="20"/>
          <w:highlight w:val="white"/>
        </w:rPr>
      </w:pPr>
      <w:ins w:id="759" w:author="Michael Bell" w:date="2013-05-06T18:02:00Z">
        <w:r>
          <w:rPr>
            <w:rFonts w:ascii="Courier New" w:hAnsi="Courier New" w:cs="Courier New"/>
            <w:color w:val="008000"/>
            <w:sz w:val="20"/>
            <w:szCs w:val="20"/>
            <w:highlight w:val="white"/>
          </w:rPr>
          <w:t>/*</w:t>
        </w:r>
      </w:ins>
    </w:p>
    <w:p w14:paraId="1DA4516C" w14:textId="77777777" w:rsidR="003A2FEE" w:rsidRDefault="003A2FEE" w:rsidP="003A2FEE">
      <w:pPr>
        <w:autoSpaceDE w:val="0"/>
        <w:autoSpaceDN w:val="0"/>
        <w:adjustRightInd w:val="0"/>
        <w:spacing w:after="0" w:line="240" w:lineRule="auto"/>
        <w:rPr>
          <w:ins w:id="760" w:author="Michael Bell" w:date="2013-05-06T18:02:00Z"/>
          <w:rFonts w:ascii="Courier New" w:hAnsi="Courier New" w:cs="Courier New"/>
          <w:color w:val="008000"/>
          <w:sz w:val="20"/>
          <w:szCs w:val="20"/>
          <w:highlight w:val="white"/>
        </w:rPr>
      </w:pPr>
    </w:p>
    <w:p w14:paraId="43D46B49" w14:textId="77777777" w:rsidR="003A2FEE" w:rsidRDefault="003A2FEE" w:rsidP="003A2FEE">
      <w:pPr>
        <w:autoSpaceDE w:val="0"/>
        <w:autoSpaceDN w:val="0"/>
        <w:adjustRightInd w:val="0"/>
        <w:spacing w:after="0" w:line="240" w:lineRule="auto"/>
        <w:rPr>
          <w:ins w:id="761" w:author="Michael Bell" w:date="2013-05-06T18:02:00Z"/>
          <w:rFonts w:ascii="Courier New" w:hAnsi="Courier New" w:cs="Courier New"/>
          <w:color w:val="008000"/>
          <w:sz w:val="20"/>
          <w:szCs w:val="20"/>
          <w:highlight w:val="white"/>
        </w:rPr>
      </w:pPr>
      <w:ins w:id="762" w:author="Michael Bell" w:date="2013-05-06T18:02:00Z">
        <w:r>
          <w:rPr>
            <w:rFonts w:ascii="Courier New" w:hAnsi="Courier New" w:cs="Courier New"/>
            <w:color w:val="008000"/>
            <w:sz w:val="20"/>
            <w:szCs w:val="20"/>
            <w:highlight w:val="white"/>
          </w:rPr>
          <w:t xml:space="preserve"> BELTRAK</w:t>
        </w:r>
      </w:ins>
    </w:p>
    <w:p w14:paraId="47249B32" w14:textId="77777777" w:rsidR="003A2FEE" w:rsidRDefault="003A2FEE" w:rsidP="003A2FEE">
      <w:pPr>
        <w:autoSpaceDE w:val="0"/>
        <w:autoSpaceDN w:val="0"/>
        <w:adjustRightInd w:val="0"/>
        <w:spacing w:after="0" w:line="240" w:lineRule="auto"/>
        <w:rPr>
          <w:ins w:id="763" w:author="Michael Bell" w:date="2013-05-06T18:02:00Z"/>
          <w:rFonts w:ascii="Courier New" w:hAnsi="Courier New" w:cs="Courier New"/>
          <w:color w:val="008000"/>
          <w:sz w:val="20"/>
          <w:szCs w:val="20"/>
          <w:highlight w:val="white"/>
        </w:rPr>
      </w:pPr>
      <w:ins w:id="764" w:author="Michael Bell" w:date="2013-05-06T18:02:00Z">
        <w:r>
          <w:rPr>
            <w:rFonts w:ascii="Courier New" w:hAnsi="Courier New" w:cs="Courier New"/>
            <w:color w:val="008000"/>
            <w:sz w:val="20"/>
            <w:szCs w:val="20"/>
            <w:highlight w:val="white"/>
          </w:rPr>
          <w:t xml:space="preserve"> </w:t>
        </w:r>
      </w:ins>
    </w:p>
    <w:p w14:paraId="6262B889" w14:textId="77777777" w:rsidR="003A2FEE" w:rsidRDefault="003A2FEE" w:rsidP="003A2FEE">
      <w:pPr>
        <w:autoSpaceDE w:val="0"/>
        <w:autoSpaceDN w:val="0"/>
        <w:adjustRightInd w:val="0"/>
        <w:spacing w:after="0" w:line="240" w:lineRule="auto"/>
        <w:rPr>
          <w:ins w:id="765" w:author="Michael Bell" w:date="2013-05-06T18:02:00Z"/>
          <w:rFonts w:ascii="Courier New" w:hAnsi="Courier New" w:cs="Courier New"/>
          <w:color w:val="008000"/>
          <w:sz w:val="20"/>
          <w:szCs w:val="20"/>
          <w:highlight w:val="white"/>
        </w:rPr>
      </w:pPr>
      <w:ins w:id="766" w:author="Michael Bell" w:date="2013-05-06T18:02:00Z">
        <w:r>
          <w:rPr>
            <w:rFonts w:ascii="Courier New" w:hAnsi="Courier New" w:cs="Courier New"/>
            <w:color w:val="008000"/>
            <w:sz w:val="20"/>
            <w:szCs w:val="20"/>
            <w:highlight w:val="white"/>
          </w:rPr>
          <w:t xml:space="preserve"> V1.0</w:t>
        </w:r>
      </w:ins>
    </w:p>
    <w:p w14:paraId="004E44C7" w14:textId="77777777" w:rsidR="003A2FEE" w:rsidRDefault="003A2FEE" w:rsidP="003A2FEE">
      <w:pPr>
        <w:autoSpaceDE w:val="0"/>
        <w:autoSpaceDN w:val="0"/>
        <w:adjustRightInd w:val="0"/>
        <w:spacing w:after="0" w:line="240" w:lineRule="auto"/>
        <w:rPr>
          <w:ins w:id="767" w:author="Michael Bell" w:date="2013-05-06T18:02:00Z"/>
          <w:rFonts w:ascii="Courier New" w:hAnsi="Courier New" w:cs="Courier New"/>
          <w:color w:val="008000"/>
          <w:sz w:val="20"/>
          <w:szCs w:val="20"/>
          <w:highlight w:val="white"/>
        </w:rPr>
      </w:pPr>
      <w:ins w:id="768" w:author="Michael Bell" w:date="2013-05-06T18:02:00Z">
        <w:r>
          <w:rPr>
            <w:rFonts w:ascii="Courier New" w:hAnsi="Courier New" w:cs="Courier New"/>
            <w:color w:val="008000"/>
            <w:sz w:val="20"/>
            <w:szCs w:val="20"/>
            <w:highlight w:val="white"/>
          </w:rPr>
          <w:t xml:space="preserve"> </w:t>
        </w:r>
      </w:ins>
    </w:p>
    <w:p w14:paraId="55B13413" w14:textId="77777777" w:rsidR="003A2FEE" w:rsidRDefault="003A2FEE" w:rsidP="003A2FEE">
      <w:pPr>
        <w:autoSpaceDE w:val="0"/>
        <w:autoSpaceDN w:val="0"/>
        <w:adjustRightInd w:val="0"/>
        <w:spacing w:after="0" w:line="240" w:lineRule="auto"/>
        <w:rPr>
          <w:ins w:id="769" w:author="Michael Bell" w:date="2013-05-06T18:02:00Z"/>
          <w:rFonts w:ascii="Courier New" w:hAnsi="Courier New" w:cs="Courier New"/>
          <w:color w:val="008000"/>
          <w:sz w:val="20"/>
          <w:szCs w:val="20"/>
          <w:highlight w:val="white"/>
        </w:rPr>
      </w:pPr>
      <w:ins w:id="770" w:author="Michael Bell" w:date="2013-05-06T18:02:00Z">
        <w:r>
          <w:rPr>
            <w:rFonts w:ascii="Courier New" w:hAnsi="Courier New" w:cs="Courier New"/>
            <w:color w:val="008000"/>
            <w:sz w:val="20"/>
            <w:szCs w:val="20"/>
            <w:highlight w:val="white"/>
          </w:rPr>
          <w:t xml:space="preserve"> Hornby trainset automation</w:t>
        </w:r>
      </w:ins>
    </w:p>
    <w:p w14:paraId="0A279612" w14:textId="77777777" w:rsidR="003A2FEE" w:rsidRDefault="003A2FEE" w:rsidP="003A2FEE">
      <w:pPr>
        <w:autoSpaceDE w:val="0"/>
        <w:autoSpaceDN w:val="0"/>
        <w:adjustRightInd w:val="0"/>
        <w:spacing w:after="0" w:line="240" w:lineRule="auto"/>
        <w:rPr>
          <w:ins w:id="771" w:author="Michael Bell" w:date="2013-05-06T18:02:00Z"/>
          <w:rFonts w:ascii="Courier New" w:hAnsi="Courier New" w:cs="Courier New"/>
          <w:color w:val="008000"/>
          <w:sz w:val="20"/>
          <w:szCs w:val="20"/>
          <w:highlight w:val="white"/>
        </w:rPr>
      </w:pPr>
      <w:ins w:id="772" w:author="Michael Bell" w:date="2013-05-06T18:02:00Z">
        <w:r>
          <w:rPr>
            <w:rFonts w:ascii="Courier New" w:hAnsi="Courier New" w:cs="Courier New"/>
            <w:color w:val="008000"/>
            <w:sz w:val="20"/>
            <w:szCs w:val="20"/>
            <w:highlight w:val="white"/>
          </w:rPr>
          <w:t xml:space="preserve"> </w:t>
        </w:r>
      </w:ins>
    </w:p>
    <w:p w14:paraId="2BB4F83F" w14:textId="77777777" w:rsidR="003A2FEE" w:rsidRDefault="003A2FEE" w:rsidP="003A2FEE">
      <w:pPr>
        <w:autoSpaceDE w:val="0"/>
        <w:autoSpaceDN w:val="0"/>
        <w:adjustRightInd w:val="0"/>
        <w:spacing w:after="0" w:line="240" w:lineRule="auto"/>
        <w:rPr>
          <w:ins w:id="773" w:author="Michael Bell" w:date="2013-05-06T18:02:00Z"/>
          <w:rFonts w:ascii="Courier New" w:hAnsi="Courier New" w:cs="Courier New"/>
          <w:color w:val="008000"/>
          <w:sz w:val="20"/>
          <w:szCs w:val="20"/>
          <w:highlight w:val="white"/>
        </w:rPr>
      </w:pPr>
      <w:ins w:id="774" w:author="Michael Bell" w:date="2013-05-06T18:02:00Z">
        <w:r>
          <w:rPr>
            <w:rFonts w:ascii="Courier New" w:hAnsi="Courier New" w:cs="Courier New"/>
            <w:color w:val="008000"/>
            <w:sz w:val="20"/>
            <w:szCs w:val="20"/>
            <w:highlight w:val="white"/>
          </w:rPr>
          <w:t xml:space="preserve"> By Michael Bell</w:t>
        </w:r>
      </w:ins>
    </w:p>
    <w:p w14:paraId="58A45C35" w14:textId="77777777" w:rsidR="003A2FEE" w:rsidRDefault="003A2FEE" w:rsidP="003A2FEE">
      <w:pPr>
        <w:autoSpaceDE w:val="0"/>
        <w:autoSpaceDN w:val="0"/>
        <w:adjustRightInd w:val="0"/>
        <w:spacing w:after="0" w:line="240" w:lineRule="auto"/>
        <w:rPr>
          <w:ins w:id="775" w:author="Michael Bell" w:date="2013-05-06T18:02:00Z"/>
          <w:rFonts w:ascii="Courier New" w:hAnsi="Courier New" w:cs="Courier New"/>
          <w:color w:val="008000"/>
          <w:sz w:val="20"/>
          <w:szCs w:val="20"/>
          <w:highlight w:val="white"/>
        </w:rPr>
      </w:pPr>
      <w:ins w:id="776" w:author="Michael Bell" w:date="2013-05-06T18:02:00Z">
        <w:r>
          <w:rPr>
            <w:rFonts w:ascii="Courier New" w:hAnsi="Courier New" w:cs="Courier New"/>
            <w:color w:val="008000"/>
            <w:sz w:val="20"/>
            <w:szCs w:val="20"/>
            <w:highlight w:val="white"/>
          </w:rPr>
          <w:t xml:space="preserve"> </w:t>
        </w:r>
      </w:ins>
    </w:p>
    <w:p w14:paraId="3472367F" w14:textId="77777777" w:rsidR="003A2FEE" w:rsidRDefault="003A2FEE" w:rsidP="003A2FEE">
      <w:pPr>
        <w:autoSpaceDE w:val="0"/>
        <w:autoSpaceDN w:val="0"/>
        <w:adjustRightInd w:val="0"/>
        <w:spacing w:after="0" w:line="240" w:lineRule="auto"/>
        <w:rPr>
          <w:ins w:id="777" w:author="Michael Bell" w:date="2013-05-06T18:02:00Z"/>
          <w:rFonts w:ascii="Courier New" w:hAnsi="Courier New" w:cs="Courier New"/>
          <w:color w:val="008000"/>
          <w:sz w:val="20"/>
          <w:szCs w:val="20"/>
          <w:highlight w:val="white"/>
        </w:rPr>
      </w:pPr>
      <w:ins w:id="778" w:author="Michael Bell" w:date="2013-05-06T18:02:00Z">
        <w:r>
          <w:rPr>
            <w:rFonts w:ascii="Courier New" w:hAnsi="Courier New" w:cs="Courier New"/>
            <w:color w:val="008000"/>
            <w:sz w:val="20"/>
            <w:szCs w:val="20"/>
            <w:highlight w:val="white"/>
          </w:rPr>
          <w:t xml:space="preserve"> Programing started: 02/02/2013 at 14:08</w:t>
        </w:r>
      </w:ins>
    </w:p>
    <w:p w14:paraId="1CA1666D" w14:textId="77777777" w:rsidR="003A2FEE" w:rsidRDefault="003A2FEE" w:rsidP="003A2FEE">
      <w:pPr>
        <w:autoSpaceDE w:val="0"/>
        <w:autoSpaceDN w:val="0"/>
        <w:adjustRightInd w:val="0"/>
        <w:spacing w:after="0" w:line="240" w:lineRule="auto"/>
        <w:rPr>
          <w:ins w:id="779" w:author="Michael Bell" w:date="2013-05-06T18:02:00Z"/>
          <w:rFonts w:ascii="Courier New" w:hAnsi="Courier New" w:cs="Courier New"/>
          <w:color w:val="008000"/>
          <w:sz w:val="20"/>
          <w:szCs w:val="20"/>
          <w:highlight w:val="white"/>
        </w:rPr>
      </w:pPr>
      <w:ins w:id="780" w:author="Michael Bell" w:date="2013-05-06T18:02:00Z">
        <w:r>
          <w:rPr>
            <w:rFonts w:ascii="Courier New" w:hAnsi="Courier New" w:cs="Courier New"/>
            <w:color w:val="008000"/>
            <w:sz w:val="20"/>
            <w:szCs w:val="20"/>
            <w:highlight w:val="white"/>
          </w:rPr>
          <w:t xml:space="preserve"> </w:t>
        </w:r>
      </w:ins>
    </w:p>
    <w:p w14:paraId="76E33797" w14:textId="77777777" w:rsidR="003A2FEE" w:rsidRDefault="003A2FEE" w:rsidP="003A2FEE">
      <w:pPr>
        <w:autoSpaceDE w:val="0"/>
        <w:autoSpaceDN w:val="0"/>
        <w:adjustRightInd w:val="0"/>
        <w:spacing w:after="0" w:line="240" w:lineRule="auto"/>
        <w:rPr>
          <w:ins w:id="781" w:author="Michael Bell" w:date="2013-05-06T18:02:00Z"/>
          <w:rFonts w:ascii="Courier New" w:hAnsi="Courier New" w:cs="Courier New"/>
          <w:color w:val="008000"/>
          <w:sz w:val="20"/>
          <w:szCs w:val="20"/>
          <w:highlight w:val="white"/>
        </w:rPr>
      </w:pPr>
      <w:ins w:id="782" w:author="Michael Bell" w:date="2013-05-06T18:02:00Z">
        <w:r>
          <w:rPr>
            <w:rFonts w:ascii="Courier New" w:hAnsi="Courier New" w:cs="Courier New"/>
            <w:color w:val="008000"/>
            <w:sz w:val="20"/>
            <w:szCs w:val="20"/>
            <w:highlight w:val="white"/>
          </w:rPr>
          <w:t xml:space="preserve"> Programing completed: 06/05/2013 at 17:45</w:t>
        </w:r>
      </w:ins>
    </w:p>
    <w:p w14:paraId="05D88D73" w14:textId="77777777" w:rsidR="003A2FEE" w:rsidRDefault="003A2FEE" w:rsidP="003A2FEE">
      <w:pPr>
        <w:autoSpaceDE w:val="0"/>
        <w:autoSpaceDN w:val="0"/>
        <w:adjustRightInd w:val="0"/>
        <w:spacing w:after="0" w:line="240" w:lineRule="auto"/>
        <w:rPr>
          <w:ins w:id="783" w:author="Michael Bell" w:date="2013-05-06T18:02:00Z"/>
          <w:rFonts w:ascii="Courier New" w:hAnsi="Courier New" w:cs="Courier New"/>
          <w:color w:val="008000"/>
          <w:sz w:val="20"/>
          <w:szCs w:val="20"/>
          <w:highlight w:val="white"/>
        </w:rPr>
      </w:pPr>
      <w:ins w:id="784" w:author="Michael Bell" w:date="2013-05-06T18:02:00Z">
        <w:r>
          <w:rPr>
            <w:rFonts w:ascii="Courier New" w:hAnsi="Courier New" w:cs="Courier New"/>
            <w:color w:val="008000"/>
            <w:sz w:val="20"/>
            <w:szCs w:val="20"/>
            <w:highlight w:val="white"/>
          </w:rPr>
          <w:t xml:space="preserve"> </w:t>
        </w:r>
      </w:ins>
    </w:p>
    <w:p w14:paraId="5FB73657" w14:textId="77777777" w:rsidR="003A2FEE" w:rsidRDefault="003A2FEE" w:rsidP="003A2FEE">
      <w:pPr>
        <w:autoSpaceDE w:val="0"/>
        <w:autoSpaceDN w:val="0"/>
        <w:adjustRightInd w:val="0"/>
        <w:spacing w:after="0" w:line="240" w:lineRule="auto"/>
        <w:rPr>
          <w:ins w:id="785" w:author="Michael Bell" w:date="2013-05-06T18:02:00Z"/>
          <w:rFonts w:ascii="Courier New" w:hAnsi="Courier New" w:cs="Courier New"/>
          <w:color w:val="000000"/>
          <w:sz w:val="20"/>
          <w:szCs w:val="20"/>
          <w:highlight w:val="white"/>
        </w:rPr>
      </w:pPr>
      <w:ins w:id="786" w:author="Michael Bell" w:date="2013-05-06T18:02:00Z">
        <w:r>
          <w:rPr>
            <w:rFonts w:ascii="Courier New" w:hAnsi="Courier New" w:cs="Courier New"/>
            <w:color w:val="008000"/>
            <w:sz w:val="20"/>
            <w:szCs w:val="20"/>
            <w:highlight w:val="white"/>
          </w:rPr>
          <w:t xml:space="preserve"> */</w:t>
        </w:r>
      </w:ins>
    </w:p>
    <w:p w14:paraId="12AC7EFA" w14:textId="77777777" w:rsidR="003A2FEE" w:rsidRDefault="003A2FEE" w:rsidP="003A2FEE">
      <w:pPr>
        <w:autoSpaceDE w:val="0"/>
        <w:autoSpaceDN w:val="0"/>
        <w:adjustRightInd w:val="0"/>
        <w:spacing w:after="0" w:line="240" w:lineRule="auto"/>
        <w:rPr>
          <w:ins w:id="787" w:author="Michael Bell" w:date="2013-05-06T18:02:00Z"/>
          <w:rFonts w:ascii="Courier New" w:hAnsi="Courier New" w:cs="Courier New"/>
          <w:color w:val="000000"/>
          <w:sz w:val="20"/>
          <w:szCs w:val="20"/>
          <w:highlight w:val="white"/>
        </w:rPr>
      </w:pPr>
    </w:p>
    <w:p w14:paraId="7E8FE85A" w14:textId="77777777" w:rsidR="003A2FEE" w:rsidRDefault="003A2FEE" w:rsidP="003A2FEE">
      <w:pPr>
        <w:autoSpaceDE w:val="0"/>
        <w:autoSpaceDN w:val="0"/>
        <w:adjustRightInd w:val="0"/>
        <w:spacing w:after="0" w:line="240" w:lineRule="auto"/>
        <w:rPr>
          <w:ins w:id="788" w:author="Michael Bell" w:date="2013-05-06T18:02:00Z"/>
          <w:rFonts w:ascii="Courier New" w:hAnsi="Courier New" w:cs="Courier New"/>
          <w:color w:val="008000"/>
          <w:sz w:val="20"/>
          <w:szCs w:val="20"/>
          <w:highlight w:val="white"/>
        </w:rPr>
      </w:pPr>
      <w:ins w:id="789" w:author="Michael Bell" w:date="2013-05-06T18:02:00Z">
        <w:r>
          <w:rPr>
            <w:rFonts w:ascii="Courier New" w:hAnsi="Courier New" w:cs="Courier New"/>
            <w:color w:val="008000"/>
            <w:sz w:val="20"/>
            <w:szCs w:val="20"/>
            <w:highlight w:val="white"/>
          </w:rPr>
          <w:t>/*this function takes in the number for a sensor and reads the apropriate sensor set then outputs a boolean</w:t>
        </w:r>
      </w:ins>
    </w:p>
    <w:p w14:paraId="71D1B2FD" w14:textId="77777777" w:rsidR="003A2FEE" w:rsidRDefault="003A2FEE" w:rsidP="003A2FEE">
      <w:pPr>
        <w:autoSpaceDE w:val="0"/>
        <w:autoSpaceDN w:val="0"/>
        <w:adjustRightInd w:val="0"/>
        <w:spacing w:after="0" w:line="240" w:lineRule="auto"/>
        <w:rPr>
          <w:ins w:id="790" w:author="Michael Bell" w:date="2013-05-06T18:02:00Z"/>
          <w:rFonts w:ascii="Courier New" w:hAnsi="Courier New" w:cs="Courier New"/>
          <w:color w:val="000000"/>
          <w:sz w:val="20"/>
          <w:szCs w:val="20"/>
          <w:highlight w:val="white"/>
        </w:rPr>
      </w:pPr>
      <w:ins w:id="791" w:author="Michael Bell" w:date="2013-05-06T18:02:00Z">
        <w:r>
          <w:rPr>
            <w:rFonts w:ascii="Courier New" w:hAnsi="Courier New" w:cs="Courier New"/>
            <w:color w:val="008000"/>
            <w:sz w:val="20"/>
            <w:szCs w:val="20"/>
            <w:highlight w:val="white"/>
          </w:rPr>
          <w:t>to indicate weather or not the sensor is currently triggered*/</w:t>
        </w:r>
      </w:ins>
    </w:p>
    <w:p w14:paraId="14CC7C23" w14:textId="77777777" w:rsidR="003A2FEE" w:rsidRDefault="003A2FEE" w:rsidP="003A2FEE">
      <w:pPr>
        <w:autoSpaceDE w:val="0"/>
        <w:autoSpaceDN w:val="0"/>
        <w:adjustRightInd w:val="0"/>
        <w:spacing w:after="0" w:line="240" w:lineRule="auto"/>
        <w:rPr>
          <w:ins w:id="792" w:author="Michael Bell" w:date="2013-05-06T18:02:00Z"/>
          <w:rFonts w:ascii="Courier New" w:hAnsi="Courier New" w:cs="Courier New"/>
          <w:color w:val="000000"/>
          <w:sz w:val="20"/>
          <w:szCs w:val="20"/>
          <w:highlight w:val="white"/>
        </w:rPr>
      </w:pPr>
    </w:p>
    <w:p w14:paraId="03C317AC" w14:textId="77777777" w:rsidR="003A2FEE" w:rsidRDefault="003A2FEE" w:rsidP="003A2FEE">
      <w:pPr>
        <w:autoSpaceDE w:val="0"/>
        <w:autoSpaceDN w:val="0"/>
        <w:adjustRightInd w:val="0"/>
        <w:spacing w:after="0" w:line="240" w:lineRule="auto"/>
        <w:rPr>
          <w:ins w:id="793" w:author="Michael Bell" w:date="2013-05-06T18:02:00Z"/>
          <w:rFonts w:ascii="Courier New" w:hAnsi="Courier New" w:cs="Courier New"/>
          <w:color w:val="000000"/>
          <w:sz w:val="20"/>
          <w:szCs w:val="20"/>
          <w:highlight w:val="white"/>
        </w:rPr>
      </w:pPr>
    </w:p>
    <w:p w14:paraId="6E6FC380" w14:textId="77777777" w:rsidR="003A2FEE" w:rsidRDefault="003A2FEE" w:rsidP="003A2FEE">
      <w:pPr>
        <w:autoSpaceDE w:val="0"/>
        <w:autoSpaceDN w:val="0"/>
        <w:adjustRightInd w:val="0"/>
        <w:spacing w:after="0" w:line="240" w:lineRule="auto"/>
        <w:rPr>
          <w:ins w:id="794" w:author="Michael Bell" w:date="2013-05-06T18:02:00Z"/>
          <w:rFonts w:ascii="Courier New" w:hAnsi="Courier New" w:cs="Courier New"/>
          <w:color w:val="008000"/>
          <w:sz w:val="20"/>
          <w:szCs w:val="20"/>
          <w:highlight w:val="white"/>
        </w:rPr>
      </w:pPr>
      <w:ins w:id="795" w:author="Michael Bell" w:date="2013-05-06T18:02:00Z">
        <w:r>
          <w:rPr>
            <w:rFonts w:ascii="Courier New" w:hAnsi="Courier New" w:cs="Courier New"/>
            <w:color w:val="000000"/>
            <w:sz w:val="20"/>
            <w:szCs w:val="20"/>
            <w:highlight w:val="white"/>
          </w:rPr>
          <w:t>boolean checkSensor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ins>
    </w:p>
    <w:p w14:paraId="50ABF12C" w14:textId="77777777" w:rsidR="003A2FEE" w:rsidRDefault="003A2FEE" w:rsidP="003A2FEE">
      <w:pPr>
        <w:autoSpaceDE w:val="0"/>
        <w:autoSpaceDN w:val="0"/>
        <w:adjustRightInd w:val="0"/>
        <w:spacing w:after="0" w:line="240" w:lineRule="auto"/>
        <w:rPr>
          <w:ins w:id="796" w:author="Michael Bell" w:date="2013-05-06T18:02:00Z"/>
          <w:rFonts w:ascii="Courier New" w:hAnsi="Courier New" w:cs="Courier New"/>
          <w:color w:val="000000"/>
          <w:sz w:val="20"/>
          <w:szCs w:val="20"/>
          <w:highlight w:val="white"/>
        </w:rPr>
      </w:pPr>
      <w:ins w:id="797" w:author="Michael Bell" w:date="2013-05-06T18:02:00Z">
        <w:r>
          <w:rPr>
            <w:rFonts w:ascii="Courier New" w:hAnsi="Courier New" w:cs="Courier New"/>
            <w:b/>
            <w:bCs/>
            <w:color w:val="000080"/>
            <w:sz w:val="20"/>
            <w:szCs w:val="20"/>
            <w:highlight w:val="white"/>
          </w:rPr>
          <w:t>{</w:t>
        </w:r>
      </w:ins>
    </w:p>
    <w:p w14:paraId="6F4FFF92" w14:textId="77777777" w:rsidR="003A2FEE" w:rsidRDefault="003A2FEE" w:rsidP="003A2FEE">
      <w:pPr>
        <w:autoSpaceDE w:val="0"/>
        <w:autoSpaceDN w:val="0"/>
        <w:adjustRightInd w:val="0"/>
        <w:spacing w:after="0" w:line="240" w:lineRule="auto"/>
        <w:rPr>
          <w:ins w:id="798" w:author="Michael Bell" w:date="2013-05-06T18:02:00Z"/>
          <w:rFonts w:ascii="Courier New" w:hAnsi="Courier New" w:cs="Courier New"/>
          <w:color w:val="008000"/>
          <w:sz w:val="20"/>
          <w:szCs w:val="20"/>
          <w:highlight w:val="white"/>
        </w:rPr>
      </w:pPr>
      <w:ins w:id="79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ins>
    </w:p>
    <w:p w14:paraId="6B0C7507" w14:textId="77777777" w:rsidR="003A2FEE" w:rsidRDefault="003A2FEE" w:rsidP="003A2FEE">
      <w:pPr>
        <w:autoSpaceDE w:val="0"/>
        <w:autoSpaceDN w:val="0"/>
        <w:adjustRightInd w:val="0"/>
        <w:spacing w:after="0" w:line="240" w:lineRule="auto"/>
        <w:rPr>
          <w:ins w:id="800" w:author="Michael Bell" w:date="2013-05-06T18:02:00Z"/>
          <w:rFonts w:ascii="Courier New" w:hAnsi="Courier New" w:cs="Courier New"/>
          <w:color w:val="000000"/>
          <w:sz w:val="20"/>
          <w:szCs w:val="20"/>
          <w:highlight w:val="white"/>
        </w:rPr>
      </w:pPr>
      <w:ins w:id="80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F28A73" w14:textId="77777777" w:rsidR="003A2FEE" w:rsidRDefault="003A2FEE" w:rsidP="003A2FEE">
      <w:pPr>
        <w:autoSpaceDE w:val="0"/>
        <w:autoSpaceDN w:val="0"/>
        <w:adjustRightInd w:val="0"/>
        <w:spacing w:after="0" w:line="240" w:lineRule="auto"/>
        <w:rPr>
          <w:ins w:id="802" w:author="Michael Bell" w:date="2013-05-06T18:02:00Z"/>
          <w:rFonts w:ascii="Courier New" w:hAnsi="Courier New" w:cs="Courier New"/>
          <w:color w:val="008000"/>
          <w:sz w:val="20"/>
          <w:szCs w:val="20"/>
          <w:highlight w:val="white"/>
        </w:rPr>
      </w:pPr>
      <w:ins w:id="803"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pinLowSensors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0EB62FD4" w14:textId="77777777" w:rsidR="003A2FEE" w:rsidRDefault="003A2FEE" w:rsidP="003A2FEE">
      <w:pPr>
        <w:autoSpaceDE w:val="0"/>
        <w:autoSpaceDN w:val="0"/>
        <w:adjustRightInd w:val="0"/>
        <w:spacing w:after="0" w:line="240" w:lineRule="auto"/>
        <w:rPr>
          <w:ins w:id="804" w:author="Michael Bell" w:date="2013-05-06T18:02:00Z"/>
          <w:rFonts w:ascii="Courier New" w:hAnsi="Courier New" w:cs="Courier New"/>
          <w:color w:val="000000"/>
          <w:sz w:val="20"/>
          <w:szCs w:val="20"/>
          <w:highlight w:val="white"/>
        </w:rPr>
      </w:pPr>
      <w:ins w:id="805" w:author="Michael Bell" w:date="2013-05-06T18:02:00Z">
        <w:r>
          <w:rPr>
            <w:rFonts w:ascii="Courier New" w:hAnsi="Courier New" w:cs="Courier New"/>
            <w:color w:val="000000"/>
            <w:sz w:val="20"/>
            <w:szCs w:val="20"/>
            <w:highlight w:val="white"/>
          </w:rPr>
          <w:t xml:space="preserve">    </w:t>
        </w:r>
      </w:ins>
    </w:p>
    <w:p w14:paraId="7E558784" w14:textId="77777777" w:rsidR="003A2FEE" w:rsidRDefault="003A2FEE" w:rsidP="003A2FEE">
      <w:pPr>
        <w:autoSpaceDE w:val="0"/>
        <w:autoSpaceDN w:val="0"/>
        <w:adjustRightInd w:val="0"/>
        <w:spacing w:after="0" w:line="240" w:lineRule="auto"/>
        <w:rPr>
          <w:ins w:id="806" w:author="Michael Bell" w:date="2013-05-06T18:02:00Z"/>
          <w:rFonts w:ascii="Courier New" w:hAnsi="Courier New" w:cs="Courier New"/>
          <w:color w:val="008000"/>
          <w:sz w:val="20"/>
          <w:szCs w:val="20"/>
          <w:highlight w:val="white"/>
        </w:rPr>
      </w:pPr>
      <w:ins w:id="807"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ins>
    </w:p>
    <w:p w14:paraId="323CD94D" w14:textId="77777777" w:rsidR="003A2FEE" w:rsidRDefault="003A2FEE" w:rsidP="003A2FEE">
      <w:pPr>
        <w:autoSpaceDE w:val="0"/>
        <w:autoSpaceDN w:val="0"/>
        <w:adjustRightInd w:val="0"/>
        <w:spacing w:after="0" w:line="240" w:lineRule="auto"/>
        <w:rPr>
          <w:ins w:id="808" w:author="Michael Bell" w:date="2013-05-06T18:02:00Z"/>
          <w:rFonts w:ascii="Courier New" w:hAnsi="Courier New" w:cs="Courier New"/>
          <w:color w:val="000000"/>
          <w:sz w:val="20"/>
          <w:szCs w:val="20"/>
          <w:highlight w:val="white"/>
        </w:rPr>
      </w:pPr>
      <w:ins w:id="80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3692CAC" w14:textId="77777777" w:rsidR="003A2FEE" w:rsidRDefault="003A2FEE" w:rsidP="003A2FEE">
      <w:pPr>
        <w:autoSpaceDE w:val="0"/>
        <w:autoSpaceDN w:val="0"/>
        <w:adjustRightInd w:val="0"/>
        <w:spacing w:after="0" w:line="240" w:lineRule="auto"/>
        <w:rPr>
          <w:ins w:id="810" w:author="Michael Bell" w:date="2013-05-06T18:02:00Z"/>
          <w:rFonts w:ascii="Courier New" w:hAnsi="Courier New" w:cs="Courier New"/>
          <w:color w:val="000000"/>
          <w:sz w:val="20"/>
          <w:szCs w:val="20"/>
          <w:highlight w:val="white"/>
        </w:rPr>
      </w:pPr>
      <w:ins w:id="811" w:author="Michael Bell" w:date="2013-05-06T18:02:00Z">
        <w:r>
          <w:rPr>
            <w:rFonts w:ascii="Courier New" w:hAnsi="Courier New" w:cs="Courier New"/>
            <w:color w:val="000000"/>
            <w:sz w:val="20"/>
            <w:szCs w:val="20"/>
            <w:highlight w:val="white"/>
          </w:rPr>
          <w:t xml:space="preserve">      </w:t>
        </w:r>
      </w:ins>
    </w:p>
    <w:p w14:paraId="54E3AA2F" w14:textId="77777777" w:rsidR="003A2FEE" w:rsidRDefault="003A2FEE" w:rsidP="003A2FEE">
      <w:pPr>
        <w:autoSpaceDE w:val="0"/>
        <w:autoSpaceDN w:val="0"/>
        <w:adjustRightInd w:val="0"/>
        <w:spacing w:after="0" w:line="240" w:lineRule="auto"/>
        <w:rPr>
          <w:ins w:id="812" w:author="Michael Bell" w:date="2013-05-06T18:02:00Z"/>
          <w:rFonts w:ascii="Courier New" w:hAnsi="Courier New" w:cs="Courier New"/>
          <w:color w:val="008000"/>
          <w:sz w:val="20"/>
          <w:szCs w:val="20"/>
          <w:highlight w:val="white"/>
        </w:rPr>
      </w:pPr>
      <w:ins w:id="81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ins>
    </w:p>
    <w:p w14:paraId="3D04B5E6" w14:textId="77777777" w:rsidR="003A2FEE" w:rsidRDefault="003A2FEE" w:rsidP="003A2FEE">
      <w:pPr>
        <w:autoSpaceDE w:val="0"/>
        <w:autoSpaceDN w:val="0"/>
        <w:adjustRightInd w:val="0"/>
        <w:spacing w:after="0" w:line="240" w:lineRule="auto"/>
        <w:rPr>
          <w:ins w:id="814" w:author="Michael Bell" w:date="2013-05-06T18:02:00Z"/>
          <w:rFonts w:ascii="Courier New" w:hAnsi="Courier New" w:cs="Courier New"/>
          <w:color w:val="008000"/>
          <w:sz w:val="20"/>
          <w:szCs w:val="20"/>
          <w:highlight w:val="white"/>
        </w:rPr>
      </w:pPr>
      <w:ins w:id="815"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ins>
    </w:p>
    <w:p w14:paraId="78C316D0" w14:textId="77777777" w:rsidR="003A2FEE" w:rsidRDefault="003A2FEE" w:rsidP="003A2FEE">
      <w:pPr>
        <w:autoSpaceDE w:val="0"/>
        <w:autoSpaceDN w:val="0"/>
        <w:adjustRightInd w:val="0"/>
        <w:spacing w:after="0" w:line="240" w:lineRule="auto"/>
        <w:rPr>
          <w:ins w:id="816" w:author="Michael Bell" w:date="2013-05-06T18:02:00Z"/>
          <w:rFonts w:ascii="Courier New" w:hAnsi="Courier New" w:cs="Courier New"/>
          <w:color w:val="000000"/>
          <w:sz w:val="20"/>
          <w:szCs w:val="20"/>
          <w:highlight w:val="white"/>
        </w:rPr>
      </w:pPr>
      <w:ins w:id="817" w:author="Michael Bell" w:date="2013-05-06T18:02:00Z">
        <w:r>
          <w:rPr>
            <w:rFonts w:ascii="Courier New" w:hAnsi="Courier New" w:cs="Courier New"/>
            <w:color w:val="000000"/>
            <w:sz w:val="20"/>
            <w:szCs w:val="20"/>
            <w:highlight w:val="white"/>
          </w:rPr>
          <w:t xml:space="preserve">      </w:t>
        </w:r>
      </w:ins>
    </w:p>
    <w:p w14:paraId="6F4F16BB" w14:textId="77777777" w:rsidR="003A2FEE" w:rsidRDefault="003A2FEE" w:rsidP="003A2FEE">
      <w:pPr>
        <w:autoSpaceDE w:val="0"/>
        <w:autoSpaceDN w:val="0"/>
        <w:adjustRightInd w:val="0"/>
        <w:spacing w:after="0" w:line="240" w:lineRule="auto"/>
        <w:rPr>
          <w:ins w:id="818" w:author="Michael Bell" w:date="2013-05-06T18:02:00Z"/>
          <w:rFonts w:ascii="Courier New" w:hAnsi="Courier New" w:cs="Courier New"/>
          <w:color w:val="000000"/>
          <w:sz w:val="20"/>
          <w:szCs w:val="20"/>
          <w:highlight w:val="white"/>
        </w:rPr>
      </w:pPr>
      <w:ins w:id="81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4827F6CC" w14:textId="77777777" w:rsidR="003A2FEE" w:rsidRDefault="003A2FEE" w:rsidP="003A2FEE">
      <w:pPr>
        <w:autoSpaceDE w:val="0"/>
        <w:autoSpaceDN w:val="0"/>
        <w:adjustRightInd w:val="0"/>
        <w:spacing w:after="0" w:line="240" w:lineRule="auto"/>
        <w:rPr>
          <w:ins w:id="820" w:author="Michael Bell" w:date="2013-05-06T18:02:00Z"/>
          <w:rFonts w:ascii="Courier New" w:hAnsi="Courier New" w:cs="Courier New"/>
          <w:color w:val="008000"/>
          <w:sz w:val="20"/>
          <w:szCs w:val="20"/>
          <w:highlight w:val="white"/>
        </w:rPr>
      </w:pPr>
      <w:ins w:id="82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4033DB7B" w14:textId="77777777" w:rsidR="003A2FEE" w:rsidRDefault="003A2FEE" w:rsidP="003A2FEE">
      <w:pPr>
        <w:autoSpaceDE w:val="0"/>
        <w:autoSpaceDN w:val="0"/>
        <w:adjustRightInd w:val="0"/>
        <w:spacing w:after="0" w:line="240" w:lineRule="auto"/>
        <w:rPr>
          <w:ins w:id="822" w:author="Michael Bell" w:date="2013-05-06T18:02:00Z"/>
          <w:rFonts w:ascii="Courier New" w:hAnsi="Courier New" w:cs="Courier New"/>
          <w:color w:val="000000"/>
          <w:sz w:val="20"/>
          <w:szCs w:val="20"/>
          <w:highlight w:val="white"/>
        </w:rPr>
      </w:pPr>
      <w:ins w:id="823" w:author="Michael Bell" w:date="2013-05-06T18:02:00Z">
        <w:r>
          <w:rPr>
            <w:rFonts w:ascii="Courier New" w:hAnsi="Courier New" w:cs="Courier New"/>
            <w:color w:val="000000"/>
            <w:sz w:val="20"/>
            <w:szCs w:val="20"/>
            <w:highlight w:val="white"/>
          </w:rPr>
          <w:t xml:space="preserve">    </w:t>
        </w:r>
      </w:ins>
    </w:p>
    <w:p w14:paraId="2077E2B0" w14:textId="77777777" w:rsidR="003A2FEE" w:rsidRDefault="003A2FEE" w:rsidP="003A2FEE">
      <w:pPr>
        <w:autoSpaceDE w:val="0"/>
        <w:autoSpaceDN w:val="0"/>
        <w:adjustRightInd w:val="0"/>
        <w:spacing w:after="0" w:line="240" w:lineRule="auto"/>
        <w:rPr>
          <w:ins w:id="824" w:author="Michael Bell" w:date="2013-05-06T18:02:00Z"/>
          <w:rFonts w:ascii="Courier New" w:hAnsi="Courier New" w:cs="Courier New"/>
          <w:color w:val="000000"/>
          <w:sz w:val="20"/>
          <w:szCs w:val="20"/>
          <w:highlight w:val="white"/>
        </w:rPr>
      </w:pPr>
      <w:ins w:id="825"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2404E15" w14:textId="77777777" w:rsidR="003A2FEE" w:rsidRDefault="003A2FEE" w:rsidP="003A2FEE">
      <w:pPr>
        <w:autoSpaceDE w:val="0"/>
        <w:autoSpaceDN w:val="0"/>
        <w:adjustRightInd w:val="0"/>
        <w:spacing w:after="0" w:line="240" w:lineRule="auto"/>
        <w:rPr>
          <w:ins w:id="826" w:author="Michael Bell" w:date="2013-05-06T18:02:00Z"/>
          <w:rFonts w:ascii="Courier New" w:hAnsi="Courier New" w:cs="Courier New"/>
          <w:color w:val="000000"/>
          <w:sz w:val="20"/>
          <w:szCs w:val="20"/>
          <w:highlight w:val="white"/>
        </w:rPr>
      </w:pPr>
      <w:ins w:id="827" w:author="Michael Bell" w:date="2013-05-06T18:02:00Z">
        <w:r>
          <w:rPr>
            <w:rFonts w:ascii="Courier New" w:hAnsi="Courier New" w:cs="Courier New"/>
            <w:color w:val="000000"/>
            <w:sz w:val="20"/>
            <w:szCs w:val="20"/>
            <w:highlight w:val="white"/>
          </w:rPr>
          <w:t xml:space="preserve">  </w:t>
        </w:r>
      </w:ins>
    </w:p>
    <w:p w14:paraId="680054CB" w14:textId="77777777" w:rsidR="003A2FEE" w:rsidRDefault="003A2FEE" w:rsidP="003A2FEE">
      <w:pPr>
        <w:autoSpaceDE w:val="0"/>
        <w:autoSpaceDN w:val="0"/>
        <w:adjustRightInd w:val="0"/>
        <w:spacing w:after="0" w:line="240" w:lineRule="auto"/>
        <w:rPr>
          <w:ins w:id="828" w:author="Michael Bell" w:date="2013-05-06T18:02:00Z"/>
          <w:rFonts w:ascii="Courier New" w:hAnsi="Courier New" w:cs="Courier New"/>
          <w:color w:val="008000"/>
          <w:sz w:val="20"/>
          <w:szCs w:val="20"/>
          <w:highlight w:val="white"/>
        </w:rPr>
      </w:pPr>
      <w:ins w:id="82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ins>
    </w:p>
    <w:p w14:paraId="6FC1CF6D" w14:textId="77777777" w:rsidR="003A2FEE" w:rsidRDefault="003A2FEE" w:rsidP="003A2FEE">
      <w:pPr>
        <w:autoSpaceDE w:val="0"/>
        <w:autoSpaceDN w:val="0"/>
        <w:adjustRightInd w:val="0"/>
        <w:spacing w:after="0" w:line="240" w:lineRule="auto"/>
        <w:rPr>
          <w:ins w:id="830" w:author="Michael Bell" w:date="2013-05-06T18:02:00Z"/>
          <w:rFonts w:ascii="Courier New" w:hAnsi="Courier New" w:cs="Courier New"/>
          <w:color w:val="000000"/>
          <w:sz w:val="20"/>
          <w:szCs w:val="20"/>
          <w:highlight w:val="white"/>
        </w:rPr>
      </w:pPr>
      <w:ins w:id="83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93F8713" w14:textId="77777777" w:rsidR="003A2FEE" w:rsidRDefault="003A2FEE" w:rsidP="003A2FEE">
      <w:pPr>
        <w:autoSpaceDE w:val="0"/>
        <w:autoSpaceDN w:val="0"/>
        <w:adjustRightInd w:val="0"/>
        <w:spacing w:after="0" w:line="240" w:lineRule="auto"/>
        <w:rPr>
          <w:ins w:id="832" w:author="Michael Bell" w:date="2013-05-06T18:02:00Z"/>
          <w:rFonts w:ascii="Courier New" w:hAnsi="Courier New" w:cs="Courier New"/>
          <w:color w:val="008000"/>
          <w:sz w:val="20"/>
          <w:szCs w:val="20"/>
          <w:highlight w:val="white"/>
        </w:rPr>
      </w:pPr>
      <w:ins w:id="833"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pinHighSensors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152DD51F" w14:textId="77777777" w:rsidR="003A2FEE" w:rsidRDefault="003A2FEE" w:rsidP="003A2FEE">
      <w:pPr>
        <w:autoSpaceDE w:val="0"/>
        <w:autoSpaceDN w:val="0"/>
        <w:adjustRightInd w:val="0"/>
        <w:spacing w:after="0" w:line="240" w:lineRule="auto"/>
        <w:rPr>
          <w:ins w:id="834" w:author="Michael Bell" w:date="2013-05-06T18:02:00Z"/>
          <w:rFonts w:ascii="Courier New" w:hAnsi="Courier New" w:cs="Courier New"/>
          <w:color w:val="000000"/>
          <w:sz w:val="20"/>
          <w:szCs w:val="20"/>
          <w:highlight w:val="white"/>
        </w:rPr>
      </w:pPr>
      <w:ins w:id="835" w:author="Michael Bell" w:date="2013-05-06T18:02:00Z">
        <w:r>
          <w:rPr>
            <w:rFonts w:ascii="Courier New" w:hAnsi="Courier New" w:cs="Courier New"/>
            <w:color w:val="000000"/>
            <w:sz w:val="20"/>
            <w:szCs w:val="20"/>
            <w:highlight w:val="white"/>
          </w:rPr>
          <w:t xml:space="preserve">    </w:t>
        </w:r>
      </w:ins>
    </w:p>
    <w:p w14:paraId="1A55CB6C" w14:textId="77777777" w:rsidR="003A2FEE" w:rsidRDefault="003A2FEE" w:rsidP="003A2FEE">
      <w:pPr>
        <w:autoSpaceDE w:val="0"/>
        <w:autoSpaceDN w:val="0"/>
        <w:adjustRightInd w:val="0"/>
        <w:spacing w:after="0" w:line="240" w:lineRule="auto"/>
        <w:rPr>
          <w:ins w:id="836" w:author="Michael Bell" w:date="2013-05-06T18:02:00Z"/>
          <w:rFonts w:ascii="Courier New" w:hAnsi="Courier New" w:cs="Courier New"/>
          <w:color w:val="008000"/>
          <w:sz w:val="20"/>
          <w:szCs w:val="20"/>
          <w:highlight w:val="white"/>
        </w:rPr>
      </w:pPr>
      <w:ins w:id="837"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ins>
    </w:p>
    <w:p w14:paraId="6869BACF" w14:textId="77777777" w:rsidR="003A2FEE" w:rsidRDefault="003A2FEE" w:rsidP="003A2FEE">
      <w:pPr>
        <w:autoSpaceDE w:val="0"/>
        <w:autoSpaceDN w:val="0"/>
        <w:adjustRightInd w:val="0"/>
        <w:spacing w:after="0" w:line="240" w:lineRule="auto"/>
        <w:rPr>
          <w:ins w:id="838" w:author="Michael Bell" w:date="2013-05-06T18:02:00Z"/>
          <w:rFonts w:ascii="Courier New" w:hAnsi="Courier New" w:cs="Courier New"/>
          <w:color w:val="000000"/>
          <w:sz w:val="20"/>
          <w:szCs w:val="20"/>
          <w:highlight w:val="white"/>
        </w:rPr>
      </w:pPr>
      <w:ins w:id="83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3B308977" w14:textId="77777777" w:rsidR="003A2FEE" w:rsidRDefault="003A2FEE" w:rsidP="003A2FEE">
      <w:pPr>
        <w:autoSpaceDE w:val="0"/>
        <w:autoSpaceDN w:val="0"/>
        <w:adjustRightInd w:val="0"/>
        <w:spacing w:after="0" w:line="240" w:lineRule="auto"/>
        <w:rPr>
          <w:ins w:id="840" w:author="Michael Bell" w:date="2013-05-06T18:02:00Z"/>
          <w:rFonts w:ascii="Courier New" w:hAnsi="Courier New" w:cs="Courier New"/>
          <w:color w:val="000000"/>
          <w:sz w:val="20"/>
          <w:szCs w:val="20"/>
          <w:highlight w:val="white"/>
        </w:rPr>
      </w:pPr>
      <w:ins w:id="841" w:author="Michael Bell" w:date="2013-05-06T18:02:00Z">
        <w:r>
          <w:rPr>
            <w:rFonts w:ascii="Courier New" w:hAnsi="Courier New" w:cs="Courier New"/>
            <w:color w:val="000000"/>
            <w:sz w:val="20"/>
            <w:szCs w:val="20"/>
            <w:highlight w:val="white"/>
          </w:rPr>
          <w:t xml:space="preserve">      </w:t>
        </w:r>
      </w:ins>
    </w:p>
    <w:p w14:paraId="50167425" w14:textId="77777777" w:rsidR="003A2FEE" w:rsidRDefault="003A2FEE" w:rsidP="003A2FEE">
      <w:pPr>
        <w:autoSpaceDE w:val="0"/>
        <w:autoSpaceDN w:val="0"/>
        <w:adjustRightInd w:val="0"/>
        <w:spacing w:after="0" w:line="240" w:lineRule="auto"/>
        <w:rPr>
          <w:ins w:id="842" w:author="Michael Bell" w:date="2013-05-06T18:02:00Z"/>
          <w:rFonts w:ascii="Courier New" w:hAnsi="Courier New" w:cs="Courier New"/>
          <w:color w:val="008000"/>
          <w:sz w:val="20"/>
          <w:szCs w:val="20"/>
          <w:highlight w:val="white"/>
        </w:rPr>
      </w:pPr>
      <w:ins w:id="84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ins>
    </w:p>
    <w:p w14:paraId="08728816" w14:textId="77777777" w:rsidR="003A2FEE" w:rsidRDefault="003A2FEE" w:rsidP="003A2FEE">
      <w:pPr>
        <w:autoSpaceDE w:val="0"/>
        <w:autoSpaceDN w:val="0"/>
        <w:adjustRightInd w:val="0"/>
        <w:spacing w:after="0" w:line="240" w:lineRule="auto"/>
        <w:rPr>
          <w:ins w:id="844" w:author="Michael Bell" w:date="2013-05-06T18:02:00Z"/>
          <w:rFonts w:ascii="Courier New" w:hAnsi="Courier New" w:cs="Courier New"/>
          <w:color w:val="008000"/>
          <w:sz w:val="20"/>
          <w:szCs w:val="20"/>
          <w:highlight w:val="white"/>
        </w:rPr>
      </w:pPr>
      <w:ins w:id="845"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it maches then we return true</w:t>
        </w:r>
      </w:ins>
    </w:p>
    <w:p w14:paraId="2CDB62E6" w14:textId="77777777" w:rsidR="003A2FEE" w:rsidRDefault="003A2FEE" w:rsidP="003A2FEE">
      <w:pPr>
        <w:autoSpaceDE w:val="0"/>
        <w:autoSpaceDN w:val="0"/>
        <w:adjustRightInd w:val="0"/>
        <w:spacing w:after="0" w:line="240" w:lineRule="auto"/>
        <w:rPr>
          <w:ins w:id="846" w:author="Michael Bell" w:date="2013-05-06T18:02:00Z"/>
          <w:rFonts w:ascii="Courier New" w:hAnsi="Courier New" w:cs="Courier New"/>
          <w:color w:val="000000"/>
          <w:sz w:val="20"/>
          <w:szCs w:val="20"/>
          <w:highlight w:val="white"/>
        </w:rPr>
      </w:pPr>
      <w:ins w:id="847" w:author="Michael Bell" w:date="2013-05-06T18:02:00Z">
        <w:r>
          <w:rPr>
            <w:rFonts w:ascii="Courier New" w:hAnsi="Courier New" w:cs="Courier New"/>
            <w:color w:val="000000"/>
            <w:sz w:val="20"/>
            <w:szCs w:val="20"/>
            <w:highlight w:val="white"/>
          </w:rPr>
          <w:t xml:space="preserve">      </w:t>
        </w:r>
      </w:ins>
    </w:p>
    <w:p w14:paraId="776DE027" w14:textId="77777777" w:rsidR="003A2FEE" w:rsidRDefault="003A2FEE" w:rsidP="003A2FEE">
      <w:pPr>
        <w:autoSpaceDE w:val="0"/>
        <w:autoSpaceDN w:val="0"/>
        <w:adjustRightInd w:val="0"/>
        <w:spacing w:after="0" w:line="240" w:lineRule="auto"/>
        <w:rPr>
          <w:ins w:id="848" w:author="Michael Bell" w:date="2013-05-06T18:02:00Z"/>
          <w:rFonts w:ascii="Courier New" w:hAnsi="Courier New" w:cs="Courier New"/>
          <w:color w:val="000000"/>
          <w:sz w:val="20"/>
          <w:szCs w:val="20"/>
          <w:highlight w:val="white"/>
        </w:rPr>
      </w:pPr>
      <w:ins w:id="84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4D3D26C3" w14:textId="77777777" w:rsidR="003A2FEE" w:rsidRDefault="003A2FEE" w:rsidP="003A2FEE">
      <w:pPr>
        <w:autoSpaceDE w:val="0"/>
        <w:autoSpaceDN w:val="0"/>
        <w:adjustRightInd w:val="0"/>
        <w:spacing w:after="0" w:line="240" w:lineRule="auto"/>
        <w:rPr>
          <w:ins w:id="850" w:author="Michael Bell" w:date="2013-05-06T18:02:00Z"/>
          <w:rFonts w:ascii="Courier New" w:hAnsi="Courier New" w:cs="Courier New"/>
          <w:color w:val="008000"/>
          <w:sz w:val="20"/>
          <w:szCs w:val="20"/>
          <w:highlight w:val="white"/>
        </w:rPr>
      </w:pPr>
      <w:ins w:id="85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3E04E493" w14:textId="77777777" w:rsidR="003A2FEE" w:rsidRDefault="003A2FEE" w:rsidP="003A2FEE">
      <w:pPr>
        <w:autoSpaceDE w:val="0"/>
        <w:autoSpaceDN w:val="0"/>
        <w:adjustRightInd w:val="0"/>
        <w:spacing w:after="0" w:line="240" w:lineRule="auto"/>
        <w:rPr>
          <w:ins w:id="852" w:author="Michael Bell" w:date="2013-05-06T18:02:00Z"/>
          <w:rFonts w:ascii="Courier New" w:hAnsi="Courier New" w:cs="Courier New"/>
          <w:color w:val="000000"/>
          <w:sz w:val="20"/>
          <w:szCs w:val="20"/>
          <w:highlight w:val="white"/>
        </w:rPr>
      </w:pPr>
      <w:ins w:id="85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286365F" w14:textId="5CC1BE28" w:rsidR="006918A7" w:rsidDel="00116173" w:rsidRDefault="003A2FEE" w:rsidP="003A2FEE">
      <w:pPr>
        <w:widowControl w:val="0"/>
        <w:autoSpaceDE w:val="0"/>
        <w:autoSpaceDN w:val="0"/>
        <w:adjustRightInd w:val="0"/>
        <w:spacing w:after="0" w:line="240" w:lineRule="auto"/>
        <w:rPr>
          <w:del w:id="854" w:author="Michael Bell" w:date="2013-05-06T17:53:00Z"/>
          <w:rFonts w:ascii="Courier New" w:hAnsi="Courier New" w:cs="Courier New"/>
          <w:color w:val="008000"/>
          <w:sz w:val="20"/>
          <w:szCs w:val="20"/>
          <w:highlight w:val="white"/>
        </w:rPr>
      </w:pPr>
      <w:ins w:id="855" w:author="Michael Bell" w:date="2013-05-06T18:02:00Z">
        <w:r>
          <w:rPr>
            <w:rFonts w:ascii="Courier New" w:hAnsi="Courier New" w:cs="Courier New"/>
            <w:b/>
            <w:bCs/>
            <w:color w:val="000080"/>
            <w:sz w:val="20"/>
            <w:szCs w:val="20"/>
            <w:highlight w:val="white"/>
          </w:rPr>
          <w:t>}</w:t>
        </w:r>
      </w:ins>
      <w:del w:id="856" w:author="Michael Bell" w:date="2013-05-06T17:53:00Z">
        <w:r w:rsidR="006918A7" w:rsidDel="00116173">
          <w:rPr>
            <w:rFonts w:ascii="Courier New" w:hAnsi="Courier New" w:cs="Courier New"/>
            <w:color w:val="008000"/>
            <w:sz w:val="20"/>
            <w:szCs w:val="20"/>
            <w:highlight w:val="white"/>
          </w:rPr>
          <w:delText>/*</w:delText>
        </w:r>
      </w:del>
    </w:p>
    <w:p w14:paraId="21E0CC2E" w14:textId="31F8603B" w:rsidR="006918A7" w:rsidDel="00116173" w:rsidRDefault="006918A7" w:rsidP="006918A7">
      <w:pPr>
        <w:widowControl w:val="0"/>
        <w:autoSpaceDE w:val="0"/>
        <w:autoSpaceDN w:val="0"/>
        <w:adjustRightInd w:val="0"/>
        <w:spacing w:after="0" w:line="240" w:lineRule="auto"/>
        <w:rPr>
          <w:del w:id="857" w:author="Michael Bell" w:date="2013-05-06T17:53:00Z"/>
          <w:rFonts w:ascii="Courier New" w:hAnsi="Courier New" w:cs="Courier New"/>
          <w:color w:val="008000"/>
          <w:sz w:val="20"/>
          <w:szCs w:val="20"/>
          <w:highlight w:val="white"/>
        </w:rPr>
      </w:pPr>
    </w:p>
    <w:p w14:paraId="4805C951" w14:textId="20909253" w:rsidR="006918A7" w:rsidDel="00116173" w:rsidRDefault="006918A7" w:rsidP="006918A7">
      <w:pPr>
        <w:widowControl w:val="0"/>
        <w:autoSpaceDE w:val="0"/>
        <w:autoSpaceDN w:val="0"/>
        <w:adjustRightInd w:val="0"/>
        <w:spacing w:after="0" w:line="240" w:lineRule="auto"/>
        <w:rPr>
          <w:del w:id="858" w:author="Michael Bell" w:date="2013-05-06T17:53:00Z"/>
          <w:rFonts w:ascii="Courier New" w:hAnsi="Courier New" w:cs="Courier New"/>
          <w:color w:val="008000"/>
          <w:sz w:val="20"/>
          <w:szCs w:val="20"/>
          <w:highlight w:val="white"/>
        </w:rPr>
      </w:pPr>
      <w:del w:id="859" w:author="Michael Bell" w:date="2013-05-06T17:53:00Z">
        <w:r w:rsidDel="00116173">
          <w:rPr>
            <w:rFonts w:ascii="Courier New" w:hAnsi="Courier New" w:cs="Courier New"/>
            <w:color w:val="008000"/>
            <w:sz w:val="20"/>
            <w:szCs w:val="20"/>
            <w:highlight w:val="white"/>
          </w:rPr>
          <w:delText xml:space="preserve"> BELTRAK</w:delText>
        </w:r>
      </w:del>
    </w:p>
    <w:p w14:paraId="210902A4" w14:textId="654A3A4A" w:rsidR="006918A7" w:rsidDel="00116173" w:rsidRDefault="006918A7" w:rsidP="006918A7">
      <w:pPr>
        <w:widowControl w:val="0"/>
        <w:autoSpaceDE w:val="0"/>
        <w:autoSpaceDN w:val="0"/>
        <w:adjustRightInd w:val="0"/>
        <w:spacing w:after="0" w:line="240" w:lineRule="auto"/>
        <w:rPr>
          <w:del w:id="860" w:author="Michael Bell" w:date="2013-05-06T17:53:00Z"/>
          <w:rFonts w:ascii="Courier New" w:hAnsi="Courier New" w:cs="Courier New"/>
          <w:color w:val="008000"/>
          <w:sz w:val="20"/>
          <w:szCs w:val="20"/>
          <w:highlight w:val="white"/>
        </w:rPr>
      </w:pPr>
      <w:del w:id="861" w:author="Michael Bell" w:date="2013-05-06T17:53:00Z">
        <w:r w:rsidDel="00116173">
          <w:rPr>
            <w:rFonts w:ascii="Courier New" w:hAnsi="Courier New" w:cs="Courier New"/>
            <w:color w:val="008000"/>
            <w:sz w:val="20"/>
            <w:szCs w:val="20"/>
            <w:highlight w:val="white"/>
          </w:rPr>
          <w:delText xml:space="preserve"> </w:delText>
        </w:r>
      </w:del>
    </w:p>
    <w:p w14:paraId="71B71BBA" w14:textId="6BAB154D" w:rsidR="006918A7" w:rsidDel="00116173" w:rsidRDefault="006918A7" w:rsidP="006918A7">
      <w:pPr>
        <w:widowControl w:val="0"/>
        <w:autoSpaceDE w:val="0"/>
        <w:autoSpaceDN w:val="0"/>
        <w:adjustRightInd w:val="0"/>
        <w:spacing w:after="0" w:line="240" w:lineRule="auto"/>
        <w:rPr>
          <w:del w:id="862" w:author="Michael Bell" w:date="2013-05-06T17:53:00Z"/>
          <w:rFonts w:ascii="Courier New" w:hAnsi="Courier New" w:cs="Courier New"/>
          <w:color w:val="008000"/>
          <w:sz w:val="20"/>
          <w:szCs w:val="20"/>
          <w:highlight w:val="white"/>
        </w:rPr>
      </w:pPr>
      <w:del w:id="863" w:author="Michael Bell" w:date="2013-05-06T17:53:00Z">
        <w:r w:rsidDel="00116173">
          <w:rPr>
            <w:rFonts w:ascii="Courier New" w:hAnsi="Courier New" w:cs="Courier New"/>
            <w:color w:val="008000"/>
            <w:sz w:val="20"/>
            <w:szCs w:val="20"/>
            <w:highlight w:val="white"/>
          </w:rPr>
          <w:delText xml:space="preserve"> V1.0</w:delText>
        </w:r>
      </w:del>
    </w:p>
    <w:p w14:paraId="18AF99B8" w14:textId="1D5D24CF" w:rsidR="006918A7" w:rsidDel="00116173" w:rsidRDefault="006918A7" w:rsidP="006918A7">
      <w:pPr>
        <w:widowControl w:val="0"/>
        <w:autoSpaceDE w:val="0"/>
        <w:autoSpaceDN w:val="0"/>
        <w:adjustRightInd w:val="0"/>
        <w:spacing w:after="0" w:line="240" w:lineRule="auto"/>
        <w:rPr>
          <w:del w:id="864" w:author="Michael Bell" w:date="2013-05-06T17:53:00Z"/>
          <w:rFonts w:ascii="Courier New" w:hAnsi="Courier New" w:cs="Courier New"/>
          <w:color w:val="008000"/>
          <w:sz w:val="20"/>
          <w:szCs w:val="20"/>
          <w:highlight w:val="white"/>
        </w:rPr>
      </w:pPr>
      <w:del w:id="865" w:author="Michael Bell" w:date="2013-05-06T17:53:00Z">
        <w:r w:rsidDel="00116173">
          <w:rPr>
            <w:rFonts w:ascii="Courier New" w:hAnsi="Courier New" w:cs="Courier New"/>
            <w:color w:val="008000"/>
            <w:sz w:val="20"/>
            <w:szCs w:val="20"/>
            <w:highlight w:val="white"/>
          </w:rPr>
          <w:delText xml:space="preserve"> </w:delText>
        </w:r>
      </w:del>
    </w:p>
    <w:p w14:paraId="23A8F818" w14:textId="1959DA2A" w:rsidR="006918A7" w:rsidDel="00116173" w:rsidRDefault="006918A7" w:rsidP="006918A7">
      <w:pPr>
        <w:widowControl w:val="0"/>
        <w:autoSpaceDE w:val="0"/>
        <w:autoSpaceDN w:val="0"/>
        <w:adjustRightInd w:val="0"/>
        <w:spacing w:after="0" w:line="240" w:lineRule="auto"/>
        <w:rPr>
          <w:del w:id="866" w:author="Michael Bell" w:date="2013-05-06T17:53:00Z"/>
          <w:rFonts w:ascii="Courier New" w:hAnsi="Courier New" w:cs="Courier New"/>
          <w:color w:val="008000"/>
          <w:sz w:val="20"/>
          <w:szCs w:val="20"/>
          <w:highlight w:val="white"/>
        </w:rPr>
      </w:pPr>
      <w:del w:id="867" w:author="Michael Bell" w:date="2013-05-06T17:53:00Z">
        <w:r w:rsidDel="00116173">
          <w:rPr>
            <w:rFonts w:ascii="Courier New" w:hAnsi="Courier New" w:cs="Courier New"/>
            <w:color w:val="008000"/>
            <w:sz w:val="20"/>
            <w:szCs w:val="20"/>
            <w:highlight w:val="white"/>
          </w:rPr>
          <w:delText xml:space="preserve"> Hornby trainset automation</w:delText>
        </w:r>
      </w:del>
    </w:p>
    <w:p w14:paraId="244278CD" w14:textId="2713433E" w:rsidR="006918A7" w:rsidDel="00116173" w:rsidRDefault="006918A7" w:rsidP="006918A7">
      <w:pPr>
        <w:widowControl w:val="0"/>
        <w:autoSpaceDE w:val="0"/>
        <w:autoSpaceDN w:val="0"/>
        <w:adjustRightInd w:val="0"/>
        <w:spacing w:after="0" w:line="240" w:lineRule="auto"/>
        <w:rPr>
          <w:del w:id="868" w:author="Michael Bell" w:date="2013-05-06T17:53:00Z"/>
          <w:rFonts w:ascii="Courier New" w:hAnsi="Courier New" w:cs="Courier New"/>
          <w:color w:val="008000"/>
          <w:sz w:val="20"/>
          <w:szCs w:val="20"/>
          <w:highlight w:val="white"/>
        </w:rPr>
      </w:pPr>
      <w:del w:id="869" w:author="Michael Bell" w:date="2013-05-06T17:53:00Z">
        <w:r w:rsidDel="00116173">
          <w:rPr>
            <w:rFonts w:ascii="Courier New" w:hAnsi="Courier New" w:cs="Courier New"/>
            <w:color w:val="008000"/>
            <w:sz w:val="20"/>
            <w:szCs w:val="20"/>
            <w:highlight w:val="white"/>
          </w:rPr>
          <w:delText xml:space="preserve"> </w:delText>
        </w:r>
      </w:del>
    </w:p>
    <w:p w14:paraId="25212046" w14:textId="29076E07" w:rsidR="006918A7" w:rsidDel="00116173" w:rsidRDefault="006918A7" w:rsidP="006918A7">
      <w:pPr>
        <w:widowControl w:val="0"/>
        <w:autoSpaceDE w:val="0"/>
        <w:autoSpaceDN w:val="0"/>
        <w:adjustRightInd w:val="0"/>
        <w:spacing w:after="0" w:line="240" w:lineRule="auto"/>
        <w:rPr>
          <w:del w:id="870" w:author="Michael Bell" w:date="2013-05-06T17:53:00Z"/>
          <w:rFonts w:ascii="Courier New" w:hAnsi="Courier New" w:cs="Courier New"/>
          <w:color w:val="008000"/>
          <w:sz w:val="20"/>
          <w:szCs w:val="20"/>
          <w:highlight w:val="white"/>
        </w:rPr>
      </w:pPr>
      <w:del w:id="871" w:author="Michael Bell" w:date="2013-05-06T17:53:00Z">
        <w:r w:rsidDel="00116173">
          <w:rPr>
            <w:rFonts w:ascii="Courier New" w:hAnsi="Courier New" w:cs="Courier New"/>
            <w:color w:val="008000"/>
            <w:sz w:val="20"/>
            <w:szCs w:val="20"/>
            <w:highlight w:val="white"/>
          </w:rPr>
          <w:delText xml:space="preserve"> By Michael Bell</w:delText>
        </w:r>
      </w:del>
    </w:p>
    <w:p w14:paraId="02DFE211" w14:textId="1D14C77B" w:rsidR="006918A7" w:rsidDel="00116173" w:rsidRDefault="006918A7" w:rsidP="006918A7">
      <w:pPr>
        <w:widowControl w:val="0"/>
        <w:autoSpaceDE w:val="0"/>
        <w:autoSpaceDN w:val="0"/>
        <w:adjustRightInd w:val="0"/>
        <w:spacing w:after="0" w:line="240" w:lineRule="auto"/>
        <w:rPr>
          <w:del w:id="872" w:author="Michael Bell" w:date="2013-05-06T17:53:00Z"/>
          <w:rFonts w:ascii="Courier New" w:hAnsi="Courier New" w:cs="Courier New"/>
          <w:color w:val="008000"/>
          <w:sz w:val="20"/>
          <w:szCs w:val="20"/>
          <w:highlight w:val="white"/>
        </w:rPr>
      </w:pPr>
      <w:del w:id="873" w:author="Michael Bell" w:date="2013-05-06T17:53:00Z">
        <w:r w:rsidDel="00116173">
          <w:rPr>
            <w:rFonts w:ascii="Courier New" w:hAnsi="Courier New" w:cs="Courier New"/>
            <w:color w:val="008000"/>
            <w:sz w:val="20"/>
            <w:szCs w:val="20"/>
            <w:highlight w:val="white"/>
          </w:rPr>
          <w:delText xml:space="preserve"> </w:delText>
        </w:r>
      </w:del>
    </w:p>
    <w:p w14:paraId="61F06856" w14:textId="4135715B" w:rsidR="006918A7" w:rsidDel="00116173" w:rsidRDefault="006918A7" w:rsidP="006918A7">
      <w:pPr>
        <w:widowControl w:val="0"/>
        <w:autoSpaceDE w:val="0"/>
        <w:autoSpaceDN w:val="0"/>
        <w:adjustRightInd w:val="0"/>
        <w:spacing w:after="0" w:line="240" w:lineRule="auto"/>
        <w:rPr>
          <w:del w:id="874" w:author="Michael Bell" w:date="2013-05-06T17:53:00Z"/>
          <w:rFonts w:ascii="Courier New" w:hAnsi="Courier New" w:cs="Courier New"/>
          <w:color w:val="008000"/>
          <w:sz w:val="20"/>
          <w:szCs w:val="20"/>
          <w:highlight w:val="white"/>
        </w:rPr>
      </w:pPr>
      <w:del w:id="875"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5EDF93FE" w14:textId="3A4A8853" w:rsidR="006918A7" w:rsidDel="00116173" w:rsidRDefault="006918A7" w:rsidP="006918A7">
      <w:pPr>
        <w:widowControl w:val="0"/>
        <w:autoSpaceDE w:val="0"/>
        <w:autoSpaceDN w:val="0"/>
        <w:adjustRightInd w:val="0"/>
        <w:spacing w:after="0" w:line="240" w:lineRule="auto"/>
        <w:rPr>
          <w:del w:id="876" w:author="Michael Bell" w:date="2013-05-06T17:53:00Z"/>
          <w:rFonts w:ascii="Courier New" w:hAnsi="Courier New" w:cs="Courier New"/>
          <w:color w:val="008000"/>
          <w:sz w:val="20"/>
          <w:szCs w:val="20"/>
          <w:highlight w:val="white"/>
        </w:rPr>
      </w:pPr>
      <w:del w:id="877" w:author="Michael Bell" w:date="2013-05-06T17:53:00Z">
        <w:r w:rsidDel="00116173">
          <w:rPr>
            <w:rFonts w:ascii="Courier New" w:hAnsi="Courier New" w:cs="Courier New"/>
            <w:color w:val="008000"/>
            <w:sz w:val="20"/>
            <w:szCs w:val="20"/>
            <w:highlight w:val="white"/>
          </w:rPr>
          <w:delText xml:space="preserve"> </w:delText>
        </w:r>
      </w:del>
    </w:p>
    <w:p w14:paraId="423D6591" w14:textId="76FCF0C1" w:rsidR="006918A7" w:rsidDel="00116173" w:rsidRDefault="006918A7" w:rsidP="006918A7">
      <w:pPr>
        <w:widowControl w:val="0"/>
        <w:autoSpaceDE w:val="0"/>
        <w:autoSpaceDN w:val="0"/>
        <w:adjustRightInd w:val="0"/>
        <w:spacing w:after="0" w:line="240" w:lineRule="auto"/>
        <w:rPr>
          <w:del w:id="878" w:author="Michael Bell" w:date="2013-05-06T17:53:00Z"/>
          <w:rFonts w:ascii="Courier New" w:hAnsi="Courier New" w:cs="Courier New"/>
          <w:color w:val="000000"/>
          <w:sz w:val="20"/>
          <w:szCs w:val="20"/>
          <w:highlight w:val="white"/>
        </w:rPr>
      </w:pPr>
      <w:del w:id="879" w:author="Michael Bell" w:date="2013-05-06T17:53:00Z">
        <w:r w:rsidDel="00116173">
          <w:rPr>
            <w:rFonts w:ascii="Courier New" w:hAnsi="Courier New" w:cs="Courier New"/>
            <w:color w:val="008000"/>
            <w:sz w:val="20"/>
            <w:szCs w:val="20"/>
            <w:highlight w:val="white"/>
          </w:rPr>
          <w:delText xml:space="preserve"> */</w:delText>
        </w:r>
      </w:del>
    </w:p>
    <w:p w14:paraId="486E53E7" w14:textId="60AD08D5" w:rsidR="006918A7" w:rsidDel="00116173" w:rsidRDefault="006918A7" w:rsidP="006918A7">
      <w:pPr>
        <w:widowControl w:val="0"/>
        <w:autoSpaceDE w:val="0"/>
        <w:autoSpaceDN w:val="0"/>
        <w:adjustRightInd w:val="0"/>
        <w:spacing w:after="0" w:line="240" w:lineRule="auto"/>
        <w:rPr>
          <w:del w:id="880" w:author="Michael Bell" w:date="2013-05-06T17:53:00Z"/>
          <w:rFonts w:ascii="Courier New" w:hAnsi="Courier New" w:cs="Courier New"/>
          <w:color w:val="000000"/>
          <w:sz w:val="20"/>
          <w:szCs w:val="20"/>
          <w:highlight w:val="white"/>
        </w:rPr>
      </w:pPr>
    </w:p>
    <w:p w14:paraId="4B9591CB" w14:textId="6938C2CC" w:rsidR="006918A7" w:rsidDel="00116173" w:rsidRDefault="006918A7" w:rsidP="006918A7">
      <w:pPr>
        <w:widowControl w:val="0"/>
        <w:autoSpaceDE w:val="0"/>
        <w:autoSpaceDN w:val="0"/>
        <w:adjustRightInd w:val="0"/>
        <w:spacing w:after="0" w:line="240" w:lineRule="auto"/>
        <w:rPr>
          <w:del w:id="881" w:author="Michael Bell" w:date="2013-05-06T17:53:00Z"/>
          <w:rFonts w:ascii="Courier New" w:hAnsi="Courier New" w:cs="Courier New"/>
          <w:color w:val="008000"/>
          <w:sz w:val="20"/>
          <w:szCs w:val="20"/>
          <w:highlight w:val="white"/>
        </w:rPr>
      </w:pPr>
      <w:del w:id="882" w:author="Michael Bell" w:date="2013-05-06T17:53:00Z">
        <w:r w:rsidDel="00116173">
          <w:rPr>
            <w:rFonts w:ascii="Courier New" w:hAnsi="Courier New" w:cs="Courier New"/>
            <w:color w:val="008000"/>
            <w:sz w:val="20"/>
            <w:szCs w:val="20"/>
            <w:highlight w:val="white"/>
          </w:rPr>
          <w:delText>/*this function takes in the number for a sensor and reads the apropriate sensor set then outputs a boolean</w:delText>
        </w:r>
      </w:del>
    </w:p>
    <w:p w14:paraId="44070086" w14:textId="469E9817" w:rsidR="006918A7" w:rsidDel="00116173" w:rsidRDefault="006918A7" w:rsidP="006918A7">
      <w:pPr>
        <w:widowControl w:val="0"/>
        <w:autoSpaceDE w:val="0"/>
        <w:autoSpaceDN w:val="0"/>
        <w:adjustRightInd w:val="0"/>
        <w:spacing w:after="0" w:line="240" w:lineRule="auto"/>
        <w:rPr>
          <w:del w:id="883" w:author="Michael Bell" w:date="2013-05-06T17:53:00Z"/>
          <w:rFonts w:ascii="Courier New" w:hAnsi="Courier New" w:cs="Courier New"/>
          <w:color w:val="000000"/>
          <w:sz w:val="20"/>
          <w:szCs w:val="20"/>
          <w:highlight w:val="white"/>
        </w:rPr>
      </w:pPr>
      <w:del w:id="884" w:author="Michael Bell" w:date="2013-05-06T17:53:00Z">
        <w:r w:rsidDel="00116173">
          <w:rPr>
            <w:rFonts w:ascii="Courier New" w:hAnsi="Courier New" w:cs="Courier New"/>
            <w:color w:val="008000"/>
            <w:sz w:val="20"/>
            <w:szCs w:val="20"/>
            <w:highlight w:val="white"/>
          </w:rPr>
          <w:delText>to indicate weather or not the sensor is currently triggered*/</w:delText>
        </w:r>
      </w:del>
    </w:p>
    <w:p w14:paraId="5BABDE1C" w14:textId="4D3D8BB0" w:rsidR="006918A7" w:rsidDel="00116173" w:rsidRDefault="006918A7" w:rsidP="006918A7">
      <w:pPr>
        <w:widowControl w:val="0"/>
        <w:autoSpaceDE w:val="0"/>
        <w:autoSpaceDN w:val="0"/>
        <w:adjustRightInd w:val="0"/>
        <w:spacing w:after="0" w:line="240" w:lineRule="auto"/>
        <w:rPr>
          <w:del w:id="885" w:author="Michael Bell" w:date="2013-05-06T17:53:00Z"/>
          <w:rFonts w:ascii="Courier New" w:hAnsi="Courier New" w:cs="Courier New"/>
          <w:color w:val="000000"/>
          <w:sz w:val="20"/>
          <w:szCs w:val="20"/>
          <w:highlight w:val="white"/>
        </w:rPr>
      </w:pPr>
    </w:p>
    <w:p w14:paraId="6B74B24F" w14:textId="4D24B6E7" w:rsidR="006918A7" w:rsidDel="00116173" w:rsidRDefault="006918A7" w:rsidP="006918A7">
      <w:pPr>
        <w:widowControl w:val="0"/>
        <w:autoSpaceDE w:val="0"/>
        <w:autoSpaceDN w:val="0"/>
        <w:adjustRightInd w:val="0"/>
        <w:spacing w:after="0" w:line="240" w:lineRule="auto"/>
        <w:rPr>
          <w:del w:id="886" w:author="Michael Bell" w:date="2013-05-06T17:53:00Z"/>
          <w:rFonts w:ascii="Courier New" w:hAnsi="Courier New" w:cs="Courier New"/>
          <w:color w:val="000000"/>
          <w:sz w:val="20"/>
          <w:szCs w:val="20"/>
          <w:highlight w:val="white"/>
        </w:rPr>
      </w:pPr>
    </w:p>
    <w:p w14:paraId="76E96E3E" w14:textId="743D2BDA" w:rsidR="006918A7" w:rsidDel="00116173" w:rsidRDefault="006918A7" w:rsidP="006918A7">
      <w:pPr>
        <w:widowControl w:val="0"/>
        <w:autoSpaceDE w:val="0"/>
        <w:autoSpaceDN w:val="0"/>
        <w:adjustRightInd w:val="0"/>
        <w:spacing w:after="0" w:line="240" w:lineRule="auto"/>
        <w:rPr>
          <w:del w:id="887" w:author="Michael Bell" w:date="2013-05-06T17:53:00Z"/>
          <w:rFonts w:ascii="Courier New" w:hAnsi="Courier New" w:cs="Courier New"/>
          <w:color w:val="008000"/>
          <w:sz w:val="20"/>
          <w:szCs w:val="20"/>
          <w:highlight w:val="white"/>
        </w:rPr>
      </w:pPr>
      <w:del w:id="888" w:author="Michael Bell" w:date="2013-05-06T17:53:00Z">
        <w:r w:rsidDel="00116173">
          <w:rPr>
            <w:rFonts w:ascii="Courier New" w:hAnsi="Courier New" w:cs="Courier New"/>
            <w:color w:val="000000"/>
            <w:sz w:val="20"/>
            <w:szCs w:val="20"/>
            <w:highlight w:val="white"/>
          </w:rPr>
          <w:delText>boolean 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//no is the number of the sensor that we are reading</w:delText>
        </w:r>
      </w:del>
    </w:p>
    <w:p w14:paraId="74372FF0" w14:textId="437F00F1" w:rsidR="006918A7" w:rsidDel="00116173" w:rsidRDefault="006918A7" w:rsidP="006918A7">
      <w:pPr>
        <w:widowControl w:val="0"/>
        <w:autoSpaceDE w:val="0"/>
        <w:autoSpaceDN w:val="0"/>
        <w:adjustRightInd w:val="0"/>
        <w:spacing w:after="0" w:line="240" w:lineRule="auto"/>
        <w:rPr>
          <w:del w:id="889" w:author="Michael Bell" w:date="2013-05-06T17:53:00Z"/>
          <w:rFonts w:ascii="Courier New" w:hAnsi="Courier New" w:cs="Courier New"/>
          <w:color w:val="000000"/>
          <w:sz w:val="20"/>
          <w:szCs w:val="20"/>
          <w:highlight w:val="white"/>
        </w:rPr>
      </w:pPr>
      <w:del w:id="890" w:author="Michael Bell" w:date="2013-05-06T17:53:00Z">
        <w:r w:rsidDel="00116173">
          <w:rPr>
            <w:rFonts w:ascii="Courier New" w:hAnsi="Courier New" w:cs="Courier New"/>
            <w:b/>
            <w:bCs/>
            <w:color w:val="000080"/>
            <w:sz w:val="20"/>
            <w:szCs w:val="20"/>
            <w:highlight w:val="white"/>
          </w:rPr>
          <w:delText>{</w:delText>
        </w:r>
      </w:del>
    </w:p>
    <w:p w14:paraId="04370E4A" w14:textId="693FB68F" w:rsidR="006918A7" w:rsidDel="00116173" w:rsidRDefault="006918A7" w:rsidP="006918A7">
      <w:pPr>
        <w:widowControl w:val="0"/>
        <w:autoSpaceDE w:val="0"/>
        <w:autoSpaceDN w:val="0"/>
        <w:adjustRightInd w:val="0"/>
        <w:spacing w:after="0" w:line="240" w:lineRule="auto"/>
        <w:rPr>
          <w:del w:id="891" w:author="Michael Bell" w:date="2013-05-06T17:53:00Z"/>
          <w:rFonts w:ascii="Courier New" w:hAnsi="Courier New" w:cs="Courier New"/>
          <w:color w:val="008000"/>
          <w:sz w:val="20"/>
          <w:szCs w:val="20"/>
          <w:highlight w:val="white"/>
        </w:rPr>
      </w:pPr>
      <w:del w:id="89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is less than 6 then it belongs to the first set of sensors</w:delText>
        </w:r>
      </w:del>
    </w:p>
    <w:p w14:paraId="4F2BE959" w14:textId="6F82FC1D" w:rsidR="006918A7" w:rsidDel="00116173" w:rsidRDefault="006918A7" w:rsidP="006918A7">
      <w:pPr>
        <w:widowControl w:val="0"/>
        <w:autoSpaceDE w:val="0"/>
        <w:autoSpaceDN w:val="0"/>
        <w:adjustRightInd w:val="0"/>
        <w:spacing w:after="0" w:line="240" w:lineRule="auto"/>
        <w:rPr>
          <w:del w:id="893" w:author="Michael Bell" w:date="2013-05-06T17:53:00Z"/>
          <w:rFonts w:ascii="Courier New" w:hAnsi="Courier New" w:cs="Courier New"/>
          <w:color w:val="000000"/>
          <w:sz w:val="20"/>
          <w:szCs w:val="20"/>
          <w:highlight w:val="white"/>
        </w:rPr>
      </w:pPr>
      <w:del w:id="89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2A3EB93" w14:textId="69145F15" w:rsidR="006918A7" w:rsidDel="00116173" w:rsidRDefault="006918A7" w:rsidP="006918A7">
      <w:pPr>
        <w:widowControl w:val="0"/>
        <w:autoSpaceDE w:val="0"/>
        <w:autoSpaceDN w:val="0"/>
        <w:adjustRightInd w:val="0"/>
        <w:spacing w:after="0" w:line="240" w:lineRule="auto"/>
        <w:rPr>
          <w:del w:id="895" w:author="Michael Bell" w:date="2013-05-06T17:53:00Z"/>
          <w:rFonts w:ascii="Courier New" w:hAnsi="Courier New" w:cs="Courier New"/>
          <w:color w:val="008000"/>
          <w:sz w:val="20"/>
          <w:szCs w:val="20"/>
          <w:highlight w:val="white"/>
        </w:rPr>
      </w:pPr>
      <w:del w:id="89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pinLowSensors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9143FD" w14:textId="4D90A921" w:rsidR="006918A7" w:rsidDel="00116173" w:rsidRDefault="006918A7" w:rsidP="006918A7">
      <w:pPr>
        <w:widowControl w:val="0"/>
        <w:autoSpaceDE w:val="0"/>
        <w:autoSpaceDN w:val="0"/>
        <w:adjustRightInd w:val="0"/>
        <w:spacing w:after="0" w:line="240" w:lineRule="auto"/>
        <w:rPr>
          <w:del w:id="897" w:author="Michael Bell" w:date="2013-05-06T17:53:00Z"/>
          <w:rFonts w:ascii="Courier New" w:hAnsi="Courier New" w:cs="Courier New"/>
          <w:color w:val="000000"/>
          <w:sz w:val="20"/>
          <w:szCs w:val="20"/>
          <w:highlight w:val="white"/>
        </w:rPr>
      </w:pPr>
      <w:del w:id="898" w:author="Michael Bell" w:date="2013-05-06T17:53:00Z">
        <w:r w:rsidDel="00116173">
          <w:rPr>
            <w:rFonts w:ascii="Courier New" w:hAnsi="Courier New" w:cs="Courier New"/>
            <w:color w:val="000000"/>
            <w:sz w:val="20"/>
            <w:szCs w:val="20"/>
            <w:highlight w:val="white"/>
          </w:rPr>
          <w:delText xml:space="preserve">    </w:delText>
        </w:r>
      </w:del>
    </w:p>
    <w:p w14:paraId="70EA15BA" w14:textId="1B801D3A" w:rsidR="006918A7" w:rsidDel="00116173" w:rsidRDefault="006918A7" w:rsidP="006918A7">
      <w:pPr>
        <w:widowControl w:val="0"/>
        <w:autoSpaceDE w:val="0"/>
        <w:autoSpaceDN w:val="0"/>
        <w:adjustRightInd w:val="0"/>
        <w:spacing w:after="0" w:line="240" w:lineRule="auto"/>
        <w:rPr>
          <w:del w:id="899" w:author="Michael Bell" w:date="2013-05-06T17:53:00Z"/>
          <w:rFonts w:ascii="Courier New" w:hAnsi="Courier New" w:cs="Courier New"/>
          <w:color w:val="008000"/>
          <w:sz w:val="20"/>
          <w:szCs w:val="20"/>
          <w:highlight w:val="white"/>
        </w:rPr>
      </w:pPr>
      <w:del w:id="90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5F507216" w14:textId="64099BC2" w:rsidR="006918A7" w:rsidDel="00116173" w:rsidRDefault="006918A7" w:rsidP="006918A7">
      <w:pPr>
        <w:widowControl w:val="0"/>
        <w:autoSpaceDE w:val="0"/>
        <w:autoSpaceDN w:val="0"/>
        <w:adjustRightInd w:val="0"/>
        <w:spacing w:after="0" w:line="240" w:lineRule="auto"/>
        <w:rPr>
          <w:del w:id="901" w:author="Michael Bell" w:date="2013-05-06T17:53:00Z"/>
          <w:rFonts w:ascii="Courier New" w:hAnsi="Courier New" w:cs="Courier New"/>
          <w:color w:val="000000"/>
          <w:sz w:val="20"/>
          <w:szCs w:val="20"/>
          <w:highlight w:val="white"/>
        </w:rPr>
      </w:pPr>
      <w:del w:id="90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C359707" w14:textId="5FA95158" w:rsidR="006918A7" w:rsidDel="00116173" w:rsidRDefault="006918A7" w:rsidP="006918A7">
      <w:pPr>
        <w:widowControl w:val="0"/>
        <w:autoSpaceDE w:val="0"/>
        <w:autoSpaceDN w:val="0"/>
        <w:adjustRightInd w:val="0"/>
        <w:spacing w:after="0" w:line="240" w:lineRule="auto"/>
        <w:rPr>
          <w:del w:id="903" w:author="Michael Bell" w:date="2013-05-06T17:53:00Z"/>
          <w:rFonts w:ascii="Courier New" w:hAnsi="Courier New" w:cs="Courier New"/>
          <w:color w:val="000000"/>
          <w:sz w:val="20"/>
          <w:szCs w:val="20"/>
          <w:highlight w:val="white"/>
        </w:rPr>
      </w:pPr>
      <w:del w:id="904" w:author="Michael Bell" w:date="2013-05-06T17:53:00Z">
        <w:r w:rsidDel="00116173">
          <w:rPr>
            <w:rFonts w:ascii="Courier New" w:hAnsi="Courier New" w:cs="Courier New"/>
            <w:color w:val="000000"/>
            <w:sz w:val="20"/>
            <w:szCs w:val="20"/>
            <w:highlight w:val="white"/>
          </w:rPr>
          <w:delText xml:space="preserve">      </w:delText>
        </w:r>
      </w:del>
    </w:p>
    <w:p w14:paraId="1EEFA3A3" w14:textId="33A2EBD0" w:rsidR="006918A7" w:rsidDel="00116173" w:rsidRDefault="006918A7" w:rsidP="006918A7">
      <w:pPr>
        <w:widowControl w:val="0"/>
        <w:autoSpaceDE w:val="0"/>
        <w:autoSpaceDN w:val="0"/>
        <w:adjustRightInd w:val="0"/>
        <w:spacing w:after="0" w:line="240" w:lineRule="auto"/>
        <w:rPr>
          <w:del w:id="905" w:author="Michael Bell" w:date="2013-05-06T17:53:00Z"/>
          <w:rFonts w:ascii="Courier New" w:hAnsi="Courier New" w:cs="Courier New"/>
          <w:color w:val="008000"/>
          <w:sz w:val="20"/>
          <w:szCs w:val="20"/>
          <w:highlight w:val="white"/>
        </w:rPr>
      </w:pPr>
      <w:del w:id="90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//as this is the first set the number in the set and the overall number are the same</w:delText>
        </w:r>
      </w:del>
    </w:p>
    <w:p w14:paraId="6A65719D" w14:textId="2457B61A" w:rsidR="006918A7" w:rsidDel="00116173" w:rsidRDefault="006918A7" w:rsidP="006918A7">
      <w:pPr>
        <w:widowControl w:val="0"/>
        <w:autoSpaceDE w:val="0"/>
        <w:autoSpaceDN w:val="0"/>
        <w:adjustRightInd w:val="0"/>
        <w:spacing w:after="0" w:line="240" w:lineRule="auto"/>
        <w:rPr>
          <w:del w:id="907" w:author="Michael Bell" w:date="2013-05-06T17:53:00Z"/>
          <w:rFonts w:ascii="Courier New" w:hAnsi="Courier New" w:cs="Courier New"/>
          <w:color w:val="008000"/>
          <w:sz w:val="20"/>
          <w:szCs w:val="20"/>
          <w:highlight w:val="white"/>
        </w:rPr>
      </w:pPr>
      <w:del w:id="90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they match we return true</w:delText>
        </w:r>
      </w:del>
    </w:p>
    <w:p w14:paraId="50C4863A" w14:textId="53F1CB4D" w:rsidR="006918A7" w:rsidDel="00116173" w:rsidRDefault="006918A7" w:rsidP="006918A7">
      <w:pPr>
        <w:widowControl w:val="0"/>
        <w:autoSpaceDE w:val="0"/>
        <w:autoSpaceDN w:val="0"/>
        <w:adjustRightInd w:val="0"/>
        <w:spacing w:after="0" w:line="240" w:lineRule="auto"/>
        <w:rPr>
          <w:del w:id="909" w:author="Michael Bell" w:date="2013-05-06T17:53:00Z"/>
          <w:rFonts w:ascii="Courier New" w:hAnsi="Courier New" w:cs="Courier New"/>
          <w:color w:val="000000"/>
          <w:sz w:val="20"/>
          <w:szCs w:val="20"/>
          <w:highlight w:val="white"/>
        </w:rPr>
      </w:pPr>
      <w:del w:id="910" w:author="Michael Bell" w:date="2013-05-06T17:53:00Z">
        <w:r w:rsidDel="00116173">
          <w:rPr>
            <w:rFonts w:ascii="Courier New" w:hAnsi="Courier New" w:cs="Courier New"/>
            <w:color w:val="000000"/>
            <w:sz w:val="20"/>
            <w:szCs w:val="20"/>
            <w:highlight w:val="white"/>
          </w:rPr>
          <w:delText xml:space="preserve">      </w:delText>
        </w:r>
      </w:del>
    </w:p>
    <w:p w14:paraId="1E5E3205" w14:textId="26676570" w:rsidR="006918A7" w:rsidDel="00116173" w:rsidRDefault="006918A7" w:rsidP="006918A7">
      <w:pPr>
        <w:widowControl w:val="0"/>
        <w:autoSpaceDE w:val="0"/>
        <w:autoSpaceDN w:val="0"/>
        <w:adjustRightInd w:val="0"/>
        <w:spacing w:after="0" w:line="240" w:lineRule="auto"/>
        <w:rPr>
          <w:del w:id="911" w:author="Michael Bell" w:date="2013-05-06T17:53:00Z"/>
          <w:rFonts w:ascii="Courier New" w:hAnsi="Courier New" w:cs="Courier New"/>
          <w:color w:val="000000"/>
          <w:sz w:val="20"/>
          <w:szCs w:val="20"/>
          <w:highlight w:val="white"/>
        </w:rPr>
      </w:pPr>
      <w:del w:id="91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EB1A037" w14:textId="25E90A49" w:rsidR="006918A7" w:rsidDel="00116173" w:rsidRDefault="006918A7" w:rsidP="006918A7">
      <w:pPr>
        <w:widowControl w:val="0"/>
        <w:autoSpaceDE w:val="0"/>
        <w:autoSpaceDN w:val="0"/>
        <w:adjustRightInd w:val="0"/>
        <w:spacing w:after="0" w:line="240" w:lineRule="auto"/>
        <w:rPr>
          <w:del w:id="913" w:author="Michael Bell" w:date="2013-05-06T17:53:00Z"/>
          <w:rFonts w:ascii="Courier New" w:hAnsi="Courier New" w:cs="Courier New"/>
          <w:color w:val="008000"/>
          <w:sz w:val="20"/>
          <w:szCs w:val="20"/>
          <w:highlight w:val="white"/>
        </w:rPr>
      </w:pPr>
      <w:del w:id="91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1F5C32E0" w14:textId="783C5461" w:rsidR="006918A7" w:rsidDel="00116173" w:rsidRDefault="006918A7" w:rsidP="006918A7">
      <w:pPr>
        <w:widowControl w:val="0"/>
        <w:autoSpaceDE w:val="0"/>
        <w:autoSpaceDN w:val="0"/>
        <w:adjustRightInd w:val="0"/>
        <w:spacing w:after="0" w:line="240" w:lineRule="auto"/>
        <w:rPr>
          <w:del w:id="915" w:author="Michael Bell" w:date="2013-05-06T17:53:00Z"/>
          <w:rFonts w:ascii="Courier New" w:hAnsi="Courier New" w:cs="Courier New"/>
          <w:color w:val="000000"/>
          <w:sz w:val="20"/>
          <w:szCs w:val="20"/>
          <w:highlight w:val="white"/>
        </w:rPr>
      </w:pPr>
      <w:del w:id="916" w:author="Michael Bell" w:date="2013-05-06T17:53:00Z">
        <w:r w:rsidDel="00116173">
          <w:rPr>
            <w:rFonts w:ascii="Courier New" w:hAnsi="Courier New" w:cs="Courier New"/>
            <w:color w:val="000000"/>
            <w:sz w:val="20"/>
            <w:szCs w:val="20"/>
            <w:highlight w:val="white"/>
          </w:rPr>
          <w:delText xml:space="preserve">    </w:delText>
        </w:r>
      </w:del>
    </w:p>
    <w:p w14:paraId="2F188D7F" w14:textId="6478B840" w:rsidR="006918A7" w:rsidDel="00116173" w:rsidRDefault="006918A7" w:rsidP="006918A7">
      <w:pPr>
        <w:widowControl w:val="0"/>
        <w:autoSpaceDE w:val="0"/>
        <w:autoSpaceDN w:val="0"/>
        <w:adjustRightInd w:val="0"/>
        <w:spacing w:after="0" w:line="240" w:lineRule="auto"/>
        <w:rPr>
          <w:del w:id="917" w:author="Michael Bell" w:date="2013-05-06T17:53:00Z"/>
          <w:rFonts w:ascii="Courier New" w:hAnsi="Courier New" w:cs="Courier New"/>
          <w:color w:val="000000"/>
          <w:sz w:val="20"/>
          <w:szCs w:val="20"/>
          <w:highlight w:val="white"/>
        </w:rPr>
      </w:pPr>
      <w:del w:id="91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BF91DF9" w14:textId="06416784" w:rsidR="006918A7" w:rsidDel="00116173" w:rsidRDefault="006918A7" w:rsidP="006918A7">
      <w:pPr>
        <w:widowControl w:val="0"/>
        <w:autoSpaceDE w:val="0"/>
        <w:autoSpaceDN w:val="0"/>
        <w:adjustRightInd w:val="0"/>
        <w:spacing w:after="0" w:line="240" w:lineRule="auto"/>
        <w:rPr>
          <w:del w:id="919" w:author="Michael Bell" w:date="2013-05-06T17:53:00Z"/>
          <w:rFonts w:ascii="Courier New" w:hAnsi="Courier New" w:cs="Courier New"/>
          <w:color w:val="000000"/>
          <w:sz w:val="20"/>
          <w:szCs w:val="20"/>
          <w:highlight w:val="white"/>
        </w:rPr>
      </w:pPr>
      <w:del w:id="920" w:author="Michael Bell" w:date="2013-05-06T17:53:00Z">
        <w:r w:rsidDel="00116173">
          <w:rPr>
            <w:rFonts w:ascii="Courier New" w:hAnsi="Courier New" w:cs="Courier New"/>
            <w:color w:val="000000"/>
            <w:sz w:val="20"/>
            <w:szCs w:val="20"/>
            <w:highlight w:val="white"/>
          </w:rPr>
          <w:delText xml:space="preserve">  </w:delText>
        </w:r>
      </w:del>
    </w:p>
    <w:p w14:paraId="7EFFB551" w14:textId="57730494" w:rsidR="006918A7" w:rsidDel="00116173" w:rsidRDefault="006918A7" w:rsidP="006918A7">
      <w:pPr>
        <w:widowControl w:val="0"/>
        <w:autoSpaceDE w:val="0"/>
        <w:autoSpaceDN w:val="0"/>
        <w:adjustRightInd w:val="0"/>
        <w:spacing w:after="0" w:line="240" w:lineRule="auto"/>
        <w:rPr>
          <w:del w:id="921" w:author="Michael Bell" w:date="2013-05-06T17:53:00Z"/>
          <w:rFonts w:ascii="Courier New" w:hAnsi="Courier New" w:cs="Courier New"/>
          <w:color w:val="008000"/>
          <w:sz w:val="20"/>
          <w:szCs w:val="20"/>
          <w:highlight w:val="white"/>
        </w:rPr>
      </w:pPr>
      <w:del w:id="92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does not belong to the first set and is less than 11 then it belongs to the second set</w:delText>
        </w:r>
      </w:del>
    </w:p>
    <w:p w14:paraId="32DBD8CA" w14:textId="5A027F49" w:rsidR="006918A7" w:rsidDel="00116173" w:rsidRDefault="006918A7" w:rsidP="006918A7">
      <w:pPr>
        <w:widowControl w:val="0"/>
        <w:autoSpaceDE w:val="0"/>
        <w:autoSpaceDN w:val="0"/>
        <w:adjustRightInd w:val="0"/>
        <w:spacing w:after="0" w:line="240" w:lineRule="auto"/>
        <w:rPr>
          <w:del w:id="923" w:author="Michael Bell" w:date="2013-05-06T17:53:00Z"/>
          <w:rFonts w:ascii="Courier New" w:hAnsi="Courier New" w:cs="Courier New"/>
          <w:color w:val="000000"/>
          <w:sz w:val="20"/>
          <w:szCs w:val="20"/>
          <w:highlight w:val="white"/>
        </w:rPr>
      </w:pPr>
      <w:del w:id="92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189AAB" w14:textId="43D472A6" w:rsidR="006918A7" w:rsidDel="00116173" w:rsidRDefault="006918A7" w:rsidP="006918A7">
      <w:pPr>
        <w:widowControl w:val="0"/>
        <w:autoSpaceDE w:val="0"/>
        <w:autoSpaceDN w:val="0"/>
        <w:adjustRightInd w:val="0"/>
        <w:spacing w:after="0" w:line="240" w:lineRule="auto"/>
        <w:rPr>
          <w:del w:id="925" w:author="Michael Bell" w:date="2013-05-06T17:53:00Z"/>
          <w:rFonts w:ascii="Courier New" w:hAnsi="Courier New" w:cs="Courier New"/>
          <w:color w:val="008000"/>
          <w:sz w:val="20"/>
          <w:szCs w:val="20"/>
          <w:highlight w:val="white"/>
        </w:rPr>
      </w:pPr>
      <w:del w:id="92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pinHighSensors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F2716E" w14:textId="483F28CA" w:rsidR="006918A7" w:rsidDel="00116173" w:rsidRDefault="006918A7" w:rsidP="006918A7">
      <w:pPr>
        <w:widowControl w:val="0"/>
        <w:autoSpaceDE w:val="0"/>
        <w:autoSpaceDN w:val="0"/>
        <w:adjustRightInd w:val="0"/>
        <w:spacing w:after="0" w:line="240" w:lineRule="auto"/>
        <w:rPr>
          <w:del w:id="927" w:author="Michael Bell" w:date="2013-05-06T17:53:00Z"/>
          <w:rFonts w:ascii="Courier New" w:hAnsi="Courier New" w:cs="Courier New"/>
          <w:color w:val="000000"/>
          <w:sz w:val="20"/>
          <w:szCs w:val="20"/>
          <w:highlight w:val="white"/>
        </w:rPr>
      </w:pPr>
      <w:del w:id="928" w:author="Michael Bell" w:date="2013-05-06T17:53:00Z">
        <w:r w:rsidDel="00116173">
          <w:rPr>
            <w:rFonts w:ascii="Courier New" w:hAnsi="Courier New" w:cs="Courier New"/>
            <w:color w:val="000000"/>
            <w:sz w:val="20"/>
            <w:szCs w:val="20"/>
            <w:highlight w:val="white"/>
          </w:rPr>
          <w:delText xml:space="preserve">    </w:delText>
        </w:r>
      </w:del>
    </w:p>
    <w:p w14:paraId="00F6649A" w14:textId="5542AB43" w:rsidR="006918A7" w:rsidDel="00116173" w:rsidRDefault="006918A7" w:rsidP="006918A7">
      <w:pPr>
        <w:widowControl w:val="0"/>
        <w:autoSpaceDE w:val="0"/>
        <w:autoSpaceDN w:val="0"/>
        <w:adjustRightInd w:val="0"/>
        <w:spacing w:after="0" w:line="240" w:lineRule="auto"/>
        <w:rPr>
          <w:del w:id="929" w:author="Michael Bell" w:date="2013-05-06T17:53:00Z"/>
          <w:rFonts w:ascii="Courier New" w:hAnsi="Courier New" w:cs="Courier New"/>
          <w:color w:val="008000"/>
          <w:sz w:val="20"/>
          <w:szCs w:val="20"/>
          <w:highlight w:val="white"/>
        </w:rPr>
      </w:pPr>
      <w:del w:id="93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077E210B" w14:textId="4BCDB3ED" w:rsidR="006918A7" w:rsidDel="00116173" w:rsidRDefault="006918A7" w:rsidP="006918A7">
      <w:pPr>
        <w:widowControl w:val="0"/>
        <w:autoSpaceDE w:val="0"/>
        <w:autoSpaceDN w:val="0"/>
        <w:adjustRightInd w:val="0"/>
        <w:spacing w:after="0" w:line="240" w:lineRule="auto"/>
        <w:rPr>
          <w:del w:id="931" w:author="Michael Bell" w:date="2013-05-06T17:53:00Z"/>
          <w:rFonts w:ascii="Courier New" w:hAnsi="Courier New" w:cs="Courier New"/>
          <w:color w:val="000000"/>
          <w:sz w:val="20"/>
          <w:szCs w:val="20"/>
          <w:highlight w:val="white"/>
        </w:rPr>
      </w:pPr>
      <w:del w:id="93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0CC66636" w14:textId="2D7C59EC" w:rsidR="006918A7" w:rsidDel="00116173" w:rsidRDefault="006918A7" w:rsidP="006918A7">
      <w:pPr>
        <w:widowControl w:val="0"/>
        <w:autoSpaceDE w:val="0"/>
        <w:autoSpaceDN w:val="0"/>
        <w:adjustRightInd w:val="0"/>
        <w:spacing w:after="0" w:line="240" w:lineRule="auto"/>
        <w:rPr>
          <w:del w:id="933" w:author="Michael Bell" w:date="2013-05-06T17:53:00Z"/>
          <w:rFonts w:ascii="Courier New" w:hAnsi="Courier New" w:cs="Courier New"/>
          <w:color w:val="000000"/>
          <w:sz w:val="20"/>
          <w:szCs w:val="20"/>
          <w:highlight w:val="white"/>
        </w:rPr>
      </w:pPr>
      <w:del w:id="934" w:author="Michael Bell" w:date="2013-05-06T17:53:00Z">
        <w:r w:rsidDel="00116173">
          <w:rPr>
            <w:rFonts w:ascii="Courier New" w:hAnsi="Courier New" w:cs="Courier New"/>
            <w:color w:val="000000"/>
            <w:sz w:val="20"/>
            <w:szCs w:val="20"/>
            <w:highlight w:val="white"/>
          </w:rPr>
          <w:delText xml:space="preserve">      </w:delText>
        </w:r>
      </w:del>
    </w:p>
    <w:p w14:paraId="324BE1F9" w14:textId="084008FF" w:rsidR="006918A7" w:rsidDel="00116173" w:rsidRDefault="006918A7" w:rsidP="006918A7">
      <w:pPr>
        <w:widowControl w:val="0"/>
        <w:autoSpaceDE w:val="0"/>
        <w:autoSpaceDN w:val="0"/>
        <w:adjustRightInd w:val="0"/>
        <w:spacing w:after="0" w:line="240" w:lineRule="auto"/>
        <w:rPr>
          <w:del w:id="935" w:author="Michael Bell" w:date="2013-05-06T17:53:00Z"/>
          <w:rFonts w:ascii="Courier New" w:hAnsi="Courier New" w:cs="Courier New"/>
          <w:color w:val="008000"/>
          <w:sz w:val="20"/>
          <w:szCs w:val="20"/>
          <w:highlight w:val="white"/>
        </w:rPr>
      </w:pPr>
      <w:del w:id="93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the second set the sensor number is equal to no - 5</w:delText>
        </w:r>
      </w:del>
    </w:p>
    <w:p w14:paraId="2428E011" w14:textId="62C659AC" w:rsidR="006918A7" w:rsidDel="00116173" w:rsidRDefault="006918A7" w:rsidP="006918A7">
      <w:pPr>
        <w:widowControl w:val="0"/>
        <w:autoSpaceDE w:val="0"/>
        <w:autoSpaceDN w:val="0"/>
        <w:adjustRightInd w:val="0"/>
        <w:spacing w:after="0" w:line="240" w:lineRule="auto"/>
        <w:rPr>
          <w:del w:id="937" w:author="Michael Bell" w:date="2013-05-06T17:53:00Z"/>
          <w:rFonts w:ascii="Courier New" w:hAnsi="Courier New" w:cs="Courier New"/>
          <w:color w:val="008000"/>
          <w:sz w:val="20"/>
          <w:szCs w:val="20"/>
          <w:highlight w:val="white"/>
        </w:rPr>
      </w:pPr>
      <w:del w:id="93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it maches then we return true</w:delText>
        </w:r>
      </w:del>
    </w:p>
    <w:p w14:paraId="4F28BCC3" w14:textId="6E6AFCBD" w:rsidR="006918A7" w:rsidDel="00116173" w:rsidRDefault="006918A7" w:rsidP="006918A7">
      <w:pPr>
        <w:widowControl w:val="0"/>
        <w:autoSpaceDE w:val="0"/>
        <w:autoSpaceDN w:val="0"/>
        <w:adjustRightInd w:val="0"/>
        <w:spacing w:after="0" w:line="240" w:lineRule="auto"/>
        <w:rPr>
          <w:del w:id="939" w:author="Michael Bell" w:date="2013-05-06T17:53:00Z"/>
          <w:rFonts w:ascii="Courier New" w:hAnsi="Courier New" w:cs="Courier New"/>
          <w:color w:val="000000"/>
          <w:sz w:val="20"/>
          <w:szCs w:val="20"/>
          <w:highlight w:val="white"/>
        </w:rPr>
      </w:pPr>
      <w:del w:id="940" w:author="Michael Bell" w:date="2013-05-06T17:53:00Z">
        <w:r w:rsidDel="00116173">
          <w:rPr>
            <w:rFonts w:ascii="Courier New" w:hAnsi="Courier New" w:cs="Courier New"/>
            <w:color w:val="000000"/>
            <w:sz w:val="20"/>
            <w:szCs w:val="20"/>
            <w:highlight w:val="white"/>
          </w:rPr>
          <w:delText xml:space="preserve">      </w:delText>
        </w:r>
      </w:del>
    </w:p>
    <w:p w14:paraId="68DE5918" w14:textId="6BDBC22A" w:rsidR="006918A7" w:rsidDel="00116173" w:rsidRDefault="006918A7" w:rsidP="006918A7">
      <w:pPr>
        <w:widowControl w:val="0"/>
        <w:autoSpaceDE w:val="0"/>
        <w:autoSpaceDN w:val="0"/>
        <w:adjustRightInd w:val="0"/>
        <w:spacing w:after="0" w:line="240" w:lineRule="auto"/>
        <w:rPr>
          <w:del w:id="941" w:author="Michael Bell" w:date="2013-05-06T17:53:00Z"/>
          <w:rFonts w:ascii="Courier New" w:hAnsi="Courier New" w:cs="Courier New"/>
          <w:color w:val="000000"/>
          <w:sz w:val="20"/>
          <w:szCs w:val="20"/>
          <w:highlight w:val="white"/>
        </w:rPr>
      </w:pPr>
      <w:del w:id="94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350CE48E" w14:textId="2A0FD158" w:rsidR="006918A7" w:rsidDel="00116173" w:rsidRDefault="006918A7" w:rsidP="006918A7">
      <w:pPr>
        <w:widowControl w:val="0"/>
        <w:autoSpaceDE w:val="0"/>
        <w:autoSpaceDN w:val="0"/>
        <w:adjustRightInd w:val="0"/>
        <w:spacing w:after="0" w:line="240" w:lineRule="auto"/>
        <w:rPr>
          <w:del w:id="943" w:author="Michael Bell" w:date="2013-05-06T17:53:00Z"/>
          <w:rFonts w:ascii="Courier New" w:hAnsi="Courier New" w:cs="Courier New"/>
          <w:color w:val="008000"/>
          <w:sz w:val="20"/>
          <w:szCs w:val="20"/>
          <w:highlight w:val="white"/>
        </w:rPr>
      </w:pPr>
      <w:del w:id="94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4AA8F892" w14:textId="31B63099" w:rsidR="006918A7" w:rsidDel="00116173" w:rsidRDefault="006918A7" w:rsidP="006918A7">
      <w:pPr>
        <w:widowControl w:val="0"/>
        <w:autoSpaceDE w:val="0"/>
        <w:autoSpaceDN w:val="0"/>
        <w:adjustRightInd w:val="0"/>
        <w:spacing w:after="0" w:line="240" w:lineRule="auto"/>
        <w:rPr>
          <w:del w:id="945" w:author="Michael Bell" w:date="2013-05-06T17:53:00Z"/>
          <w:rFonts w:ascii="Courier New" w:hAnsi="Courier New" w:cs="Courier New"/>
          <w:color w:val="000000"/>
          <w:sz w:val="20"/>
          <w:szCs w:val="20"/>
          <w:highlight w:val="white"/>
        </w:rPr>
      </w:pPr>
      <w:del w:id="94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54E2D6" w14:textId="1E840E88" w:rsidR="006918A7" w:rsidDel="00116173" w:rsidRDefault="006918A7" w:rsidP="006918A7">
      <w:pPr>
        <w:widowControl w:val="0"/>
        <w:autoSpaceDE w:val="0"/>
        <w:autoSpaceDN w:val="0"/>
        <w:adjustRightInd w:val="0"/>
        <w:spacing w:after="0" w:line="240" w:lineRule="auto"/>
        <w:rPr>
          <w:del w:id="947" w:author="Michael Bell" w:date="2013-05-06T17:53:00Z"/>
          <w:rFonts w:ascii="Courier New" w:hAnsi="Courier New" w:cs="Courier New"/>
          <w:color w:val="000000"/>
          <w:sz w:val="20"/>
          <w:szCs w:val="20"/>
          <w:highlight w:val="white"/>
        </w:rPr>
      </w:pPr>
      <w:del w:id="948" w:author="Michael Bell" w:date="2013-05-06T17:53:00Z">
        <w:r w:rsidDel="00116173">
          <w:rPr>
            <w:rFonts w:ascii="Courier New" w:hAnsi="Courier New" w:cs="Courier New"/>
            <w:b/>
            <w:bCs/>
            <w:color w:val="000080"/>
            <w:sz w:val="20"/>
            <w:szCs w:val="20"/>
            <w:highlight w:val="white"/>
          </w:rPr>
          <w:delText>}</w:delText>
        </w:r>
      </w:del>
    </w:p>
    <w:p w14:paraId="3A93573F" w14:textId="77777777" w:rsidR="006918A7" w:rsidRDefault="006918A7">
      <w:r>
        <w:br w:type="page"/>
      </w:r>
    </w:p>
    <w:p w14:paraId="4E7E4A92" w14:textId="77777777" w:rsidR="006918A7" w:rsidRDefault="006918A7" w:rsidP="006918A7">
      <w:pPr>
        <w:pStyle w:val="Heading2"/>
      </w:pPr>
      <w:r>
        <w:lastRenderedPageBreak/>
        <w:t>initialiseInstructions.ino</w:t>
      </w:r>
    </w:p>
    <w:p w14:paraId="187C9C2D" w14:textId="77777777" w:rsidR="003A2FEE" w:rsidRDefault="003A2FEE" w:rsidP="003A2FEE">
      <w:pPr>
        <w:autoSpaceDE w:val="0"/>
        <w:autoSpaceDN w:val="0"/>
        <w:adjustRightInd w:val="0"/>
        <w:spacing w:after="0" w:line="240" w:lineRule="auto"/>
        <w:rPr>
          <w:ins w:id="949" w:author="Michael Bell" w:date="2013-05-06T18:03:00Z"/>
          <w:rFonts w:ascii="Courier New" w:hAnsi="Courier New" w:cs="Courier New"/>
          <w:color w:val="008000"/>
          <w:sz w:val="20"/>
          <w:szCs w:val="20"/>
          <w:highlight w:val="white"/>
        </w:rPr>
      </w:pPr>
      <w:ins w:id="950" w:author="Michael Bell" w:date="2013-05-06T18:03:00Z">
        <w:r>
          <w:rPr>
            <w:rFonts w:ascii="Courier New" w:hAnsi="Courier New" w:cs="Courier New"/>
            <w:color w:val="008000"/>
            <w:sz w:val="20"/>
            <w:szCs w:val="20"/>
            <w:highlight w:val="white"/>
          </w:rPr>
          <w:t>/*</w:t>
        </w:r>
      </w:ins>
    </w:p>
    <w:p w14:paraId="7F802C95" w14:textId="77777777" w:rsidR="003A2FEE" w:rsidRDefault="003A2FEE" w:rsidP="003A2FEE">
      <w:pPr>
        <w:autoSpaceDE w:val="0"/>
        <w:autoSpaceDN w:val="0"/>
        <w:adjustRightInd w:val="0"/>
        <w:spacing w:after="0" w:line="240" w:lineRule="auto"/>
        <w:rPr>
          <w:ins w:id="951" w:author="Michael Bell" w:date="2013-05-06T18:03:00Z"/>
          <w:rFonts w:ascii="Courier New" w:hAnsi="Courier New" w:cs="Courier New"/>
          <w:color w:val="008000"/>
          <w:sz w:val="20"/>
          <w:szCs w:val="20"/>
          <w:highlight w:val="white"/>
        </w:rPr>
      </w:pPr>
    </w:p>
    <w:p w14:paraId="733B3FD8" w14:textId="77777777" w:rsidR="003A2FEE" w:rsidRDefault="003A2FEE" w:rsidP="003A2FEE">
      <w:pPr>
        <w:autoSpaceDE w:val="0"/>
        <w:autoSpaceDN w:val="0"/>
        <w:adjustRightInd w:val="0"/>
        <w:spacing w:after="0" w:line="240" w:lineRule="auto"/>
        <w:rPr>
          <w:ins w:id="952" w:author="Michael Bell" w:date="2013-05-06T18:03:00Z"/>
          <w:rFonts w:ascii="Courier New" w:hAnsi="Courier New" w:cs="Courier New"/>
          <w:color w:val="008000"/>
          <w:sz w:val="20"/>
          <w:szCs w:val="20"/>
          <w:highlight w:val="white"/>
        </w:rPr>
      </w:pPr>
      <w:ins w:id="953" w:author="Michael Bell" w:date="2013-05-06T18:03:00Z">
        <w:r>
          <w:rPr>
            <w:rFonts w:ascii="Courier New" w:hAnsi="Courier New" w:cs="Courier New"/>
            <w:color w:val="008000"/>
            <w:sz w:val="20"/>
            <w:szCs w:val="20"/>
            <w:highlight w:val="white"/>
          </w:rPr>
          <w:t xml:space="preserve"> BELTRAK</w:t>
        </w:r>
      </w:ins>
    </w:p>
    <w:p w14:paraId="430D3B14" w14:textId="77777777" w:rsidR="003A2FEE" w:rsidRDefault="003A2FEE" w:rsidP="003A2FEE">
      <w:pPr>
        <w:autoSpaceDE w:val="0"/>
        <w:autoSpaceDN w:val="0"/>
        <w:adjustRightInd w:val="0"/>
        <w:spacing w:after="0" w:line="240" w:lineRule="auto"/>
        <w:rPr>
          <w:ins w:id="954" w:author="Michael Bell" w:date="2013-05-06T18:03:00Z"/>
          <w:rFonts w:ascii="Courier New" w:hAnsi="Courier New" w:cs="Courier New"/>
          <w:color w:val="008000"/>
          <w:sz w:val="20"/>
          <w:szCs w:val="20"/>
          <w:highlight w:val="white"/>
        </w:rPr>
      </w:pPr>
      <w:ins w:id="955" w:author="Michael Bell" w:date="2013-05-06T18:03:00Z">
        <w:r>
          <w:rPr>
            <w:rFonts w:ascii="Courier New" w:hAnsi="Courier New" w:cs="Courier New"/>
            <w:color w:val="008000"/>
            <w:sz w:val="20"/>
            <w:szCs w:val="20"/>
            <w:highlight w:val="white"/>
          </w:rPr>
          <w:t xml:space="preserve"> </w:t>
        </w:r>
      </w:ins>
    </w:p>
    <w:p w14:paraId="6DA0409C" w14:textId="77777777" w:rsidR="003A2FEE" w:rsidRDefault="003A2FEE" w:rsidP="003A2FEE">
      <w:pPr>
        <w:autoSpaceDE w:val="0"/>
        <w:autoSpaceDN w:val="0"/>
        <w:adjustRightInd w:val="0"/>
        <w:spacing w:after="0" w:line="240" w:lineRule="auto"/>
        <w:rPr>
          <w:ins w:id="956" w:author="Michael Bell" w:date="2013-05-06T18:03:00Z"/>
          <w:rFonts w:ascii="Courier New" w:hAnsi="Courier New" w:cs="Courier New"/>
          <w:color w:val="008000"/>
          <w:sz w:val="20"/>
          <w:szCs w:val="20"/>
          <w:highlight w:val="white"/>
        </w:rPr>
      </w:pPr>
      <w:ins w:id="957" w:author="Michael Bell" w:date="2013-05-06T18:03:00Z">
        <w:r>
          <w:rPr>
            <w:rFonts w:ascii="Courier New" w:hAnsi="Courier New" w:cs="Courier New"/>
            <w:color w:val="008000"/>
            <w:sz w:val="20"/>
            <w:szCs w:val="20"/>
            <w:highlight w:val="white"/>
          </w:rPr>
          <w:t xml:space="preserve"> V1.0</w:t>
        </w:r>
      </w:ins>
    </w:p>
    <w:p w14:paraId="37DB926A" w14:textId="77777777" w:rsidR="003A2FEE" w:rsidRDefault="003A2FEE" w:rsidP="003A2FEE">
      <w:pPr>
        <w:autoSpaceDE w:val="0"/>
        <w:autoSpaceDN w:val="0"/>
        <w:adjustRightInd w:val="0"/>
        <w:spacing w:after="0" w:line="240" w:lineRule="auto"/>
        <w:rPr>
          <w:ins w:id="958" w:author="Michael Bell" w:date="2013-05-06T18:03:00Z"/>
          <w:rFonts w:ascii="Courier New" w:hAnsi="Courier New" w:cs="Courier New"/>
          <w:color w:val="008000"/>
          <w:sz w:val="20"/>
          <w:szCs w:val="20"/>
          <w:highlight w:val="white"/>
        </w:rPr>
      </w:pPr>
      <w:ins w:id="959" w:author="Michael Bell" w:date="2013-05-06T18:03:00Z">
        <w:r>
          <w:rPr>
            <w:rFonts w:ascii="Courier New" w:hAnsi="Courier New" w:cs="Courier New"/>
            <w:color w:val="008000"/>
            <w:sz w:val="20"/>
            <w:szCs w:val="20"/>
            <w:highlight w:val="white"/>
          </w:rPr>
          <w:t xml:space="preserve"> </w:t>
        </w:r>
      </w:ins>
    </w:p>
    <w:p w14:paraId="7D8CBC27" w14:textId="77777777" w:rsidR="003A2FEE" w:rsidRDefault="003A2FEE" w:rsidP="003A2FEE">
      <w:pPr>
        <w:autoSpaceDE w:val="0"/>
        <w:autoSpaceDN w:val="0"/>
        <w:adjustRightInd w:val="0"/>
        <w:spacing w:after="0" w:line="240" w:lineRule="auto"/>
        <w:rPr>
          <w:ins w:id="960" w:author="Michael Bell" w:date="2013-05-06T18:03:00Z"/>
          <w:rFonts w:ascii="Courier New" w:hAnsi="Courier New" w:cs="Courier New"/>
          <w:color w:val="008000"/>
          <w:sz w:val="20"/>
          <w:szCs w:val="20"/>
          <w:highlight w:val="white"/>
        </w:rPr>
      </w:pPr>
      <w:ins w:id="961" w:author="Michael Bell" w:date="2013-05-06T18:03:00Z">
        <w:r>
          <w:rPr>
            <w:rFonts w:ascii="Courier New" w:hAnsi="Courier New" w:cs="Courier New"/>
            <w:color w:val="008000"/>
            <w:sz w:val="20"/>
            <w:szCs w:val="20"/>
            <w:highlight w:val="white"/>
          </w:rPr>
          <w:t xml:space="preserve"> Hornby trainset automation</w:t>
        </w:r>
      </w:ins>
    </w:p>
    <w:p w14:paraId="1B1B2798" w14:textId="77777777" w:rsidR="003A2FEE" w:rsidRDefault="003A2FEE" w:rsidP="003A2FEE">
      <w:pPr>
        <w:autoSpaceDE w:val="0"/>
        <w:autoSpaceDN w:val="0"/>
        <w:adjustRightInd w:val="0"/>
        <w:spacing w:after="0" w:line="240" w:lineRule="auto"/>
        <w:rPr>
          <w:ins w:id="962" w:author="Michael Bell" w:date="2013-05-06T18:03:00Z"/>
          <w:rFonts w:ascii="Courier New" w:hAnsi="Courier New" w:cs="Courier New"/>
          <w:color w:val="008000"/>
          <w:sz w:val="20"/>
          <w:szCs w:val="20"/>
          <w:highlight w:val="white"/>
        </w:rPr>
      </w:pPr>
      <w:ins w:id="963" w:author="Michael Bell" w:date="2013-05-06T18:03:00Z">
        <w:r>
          <w:rPr>
            <w:rFonts w:ascii="Courier New" w:hAnsi="Courier New" w:cs="Courier New"/>
            <w:color w:val="008000"/>
            <w:sz w:val="20"/>
            <w:szCs w:val="20"/>
            <w:highlight w:val="white"/>
          </w:rPr>
          <w:t xml:space="preserve"> </w:t>
        </w:r>
      </w:ins>
    </w:p>
    <w:p w14:paraId="7BCABCC5" w14:textId="77777777" w:rsidR="003A2FEE" w:rsidRDefault="003A2FEE" w:rsidP="003A2FEE">
      <w:pPr>
        <w:autoSpaceDE w:val="0"/>
        <w:autoSpaceDN w:val="0"/>
        <w:adjustRightInd w:val="0"/>
        <w:spacing w:after="0" w:line="240" w:lineRule="auto"/>
        <w:rPr>
          <w:ins w:id="964" w:author="Michael Bell" w:date="2013-05-06T18:03:00Z"/>
          <w:rFonts w:ascii="Courier New" w:hAnsi="Courier New" w:cs="Courier New"/>
          <w:color w:val="008000"/>
          <w:sz w:val="20"/>
          <w:szCs w:val="20"/>
          <w:highlight w:val="white"/>
        </w:rPr>
      </w:pPr>
      <w:ins w:id="965" w:author="Michael Bell" w:date="2013-05-06T18:03:00Z">
        <w:r>
          <w:rPr>
            <w:rFonts w:ascii="Courier New" w:hAnsi="Courier New" w:cs="Courier New"/>
            <w:color w:val="008000"/>
            <w:sz w:val="20"/>
            <w:szCs w:val="20"/>
            <w:highlight w:val="white"/>
          </w:rPr>
          <w:t xml:space="preserve"> By Michael Bell</w:t>
        </w:r>
      </w:ins>
    </w:p>
    <w:p w14:paraId="2BB8C781" w14:textId="77777777" w:rsidR="003A2FEE" w:rsidRDefault="003A2FEE" w:rsidP="003A2FEE">
      <w:pPr>
        <w:autoSpaceDE w:val="0"/>
        <w:autoSpaceDN w:val="0"/>
        <w:adjustRightInd w:val="0"/>
        <w:spacing w:after="0" w:line="240" w:lineRule="auto"/>
        <w:rPr>
          <w:ins w:id="966" w:author="Michael Bell" w:date="2013-05-06T18:03:00Z"/>
          <w:rFonts w:ascii="Courier New" w:hAnsi="Courier New" w:cs="Courier New"/>
          <w:color w:val="008000"/>
          <w:sz w:val="20"/>
          <w:szCs w:val="20"/>
          <w:highlight w:val="white"/>
        </w:rPr>
      </w:pPr>
      <w:ins w:id="967" w:author="Michael Bell" w:date="2013-05-06T18:03:00Z">
        <w:r>
          <w:rPr>
            <w:rFonts w:ascii="Courier New" w:hAnsi="Courier New" w:cs="Courier New"/>
            <w:color w:val="008000"/>
            <w:sz w:val="20"/>
            <w:szCs w:val="20"/>
            <w:highlight w:val="white"/>
          </w:rPr>
          <w:t xml:space="preserve"> </w:t>
        </w:r>
      </w:ins>
    </w:p>
    <w:p w14:paraId="6ACA761A" w14:textId="77777777" w:rsidR="003A2FEE" w:rsidRDefault="003A2FEE" w:rsidP="003A2FEE">
      <w:pPr>
        <w:autoSpaceDE w:val="0"/>
        <w:autoSpaceDN w:val="0"/>
        <w:adjustRightInd w:val="0"/>
        <w:spacing w:after="0" w:line="240" w:lineRule="auto"/>
        <w:rPr>
          <w:ins w:id="968" w:author="Michael Bell" w:date="2013-05-06T18:03:00Z"/>
          <w:rFonts w:ascii="Courier New" w:hAnsi="Courier New" w:cs="Courier New"/>
          <w:color w:val="008000"/>
          <w:sz w:val="20"/>
          <w:szCs w:val="20"/>
          <w:highlight w:val="white"/>
        </w:rPr>
      </w:pPr>
      <w:ins w:id="969" w:author="Michael Bell" w:date="2013-05-06T18:03:00Z">
        <w:r>
          <w:rPr>
            <w:rFonts w:ascii="Courier New" w:hAnsi="Courier New" w:cs="Courier New"/>
            <w:color w:val="008000"/>
            <w:sz w:val="20"/>
            <w:szCs w:val="20"/>
            <w:highlight w:val="white"/>
          </w:rPr>
          <w:t xml:space="preserve"> Programing started: 02/02/2013 at 14:08</w:t>
        </w:r>
      </w:ins>
    </w:p>
    <w:p w14:paraId="7421C644" w14:textId="77777777" w:rsidR="003A2FEE" w:rsidRDefault="003A2FEE" w:rsidP="003A2FEE">
      <w:pPr>
        <w:autoSpaceDE w:val="0"/>
        <w:autoSpaceDN w:val="0"/>
        <w:adjustRightInd w:val="0"/>
        <w:spacing w:after="0" w:line="240" w:lineRule="auto"/>
        <w:rPr>
          <w:ins w:id="970" w:author="Michael Bell" w:date="2013-05-06T18:03:00Z"/>
          <w:rFonts w:ascii="Courier New" w:hAnsi="Courier New" w:cs="Courier New"/>
          <w:color w:val="008000"/>
          <w:sz w:val="20"/>
          <w:szCs w:val="20"/>
          <w:highlight w:val="white"/>
        </w:rPr>
      </w:pPr>
      <w:ins w:id="971" w:author="Michael Bell" w:date="2013-05-06T18:03:00Z">
        <w:r>
          <w:rPr>
            <w:rFonts w:ascii="Courier New" w:hAnsi="Courier New" w:cs="Courier New"/>
            <w:color w:val="008000"/>
            <w:sz w:val="20"/>
            <w:szCs w:val="20"/>
            <w:highlight w:val="white"/>
          </w:rPr>
          <w:t xml:space="preserve"> </w:t>
        </w:r>
      </w:ins>
    </w:p>
    <w:p w14:paraId="4EC02499" w14:textId="77777777" w:rsidR="003A2FEE" w:rsidRDefault="003A2FEE" w:rsidP="003A2FEE">
      <w:pPr>
        <w:autoSpaceDE w:val="0"/>
        <w:autoSpaceDN w:val="0"/>
        <w:adjustRightInd w:val="0"/>
        <w:spacing w:after="0" w:line="240" w:lineRule="auto"/>
        <w:rPr>
          <w:ins w:id="972" w:author="Michael Bell" w:date="2013-05-06T18:03:00Z"/>
          <w:rFonts w:ascii="Courier New" w:hAnsi="Courier New" w:cs="Courier New"/>
          <w:color w:val="008000"/>
          <w:sz w:val="20"/>
          <w:szCs w:val="20"/>
          <w:highlight w:val="white"/>
        </w:rPr>
      </w:pPr>
      <w:ins w:id="973" w:author="Michael Bell" w:date="2013-05-06T18:03:00Z">
        <w:r>
          <w:rPr>
            <w:rFonts w:ascii="Courier New" w:hAnsi="Courier New" w:cs="Courier New"/>
            <w:color w:val="008000"/>
            <w:sz w:val="20"/>
            <w:szCs w:val="20"/>
            <w:highlight w:val="white"/>
          </w:rPr>
          <w:t xml:space="preserve"> Programing completed: 06/05/2013 at 17:45</w:t>
        </w:r>
      </w:ins>
    </w:p>
    <w:p w14:paraId="3C48F233" w14:textId="77777777" w:rsidR="003A2FEE" w:rsidRDefault="003A2FEE" w:rsidP="003A2FEE">
      <w:pPr>
        <w:autoSpaceDE w:val="0"/>
        <w:autoSpaceDN w:val="0"/>
        <w:adjustRightInd w:val="0"/>
        <w:spacing w:after="0" w:line="240" w:lineRule="auto"/>
        <w:rPr>
          <w:ins w:id="974" w:author="Michael Bell" w:date="2013-05-06T18:03:00Z"/>
          <w:rFonts w:ascii="Courier New" w:hAnsi="Courier New" w:cs="Courier New"/>
          <w:color w:val="008000"/>
          <w:sz w:val="20"/>
          <w:szCs w:val="20"/>
          <w:highlight w:val="white"/>
        </w:rPr>
      </w:pPr>
      <w:ins w:id="975" w:author="Michael Bell" w:date="2013-05-06T18:03:00Z">
        <w:r>
          <w:rPr>
            <w:rFonts w:ascii="Courier New" w:hAnsi="Courier New" w:cs="Courier New"/>
            <w:color w:val="008000"/>
            <w:sz w:val="20"/>
            <w:szCs w:val="20"/>
            <w:highlight w:val="white"/>
          </w:rPr>
          <w:t xml:space="preserve"> </w:t>
        </w:r>
      </w:ins>
    </w:p>
    <w:p w14:paraId="55806897" w14:textId="77777777" w:rsidR="003A2FEE" w:rsidRDefault="003A2FEE" w:rsidP="003A2FEE">
      <w:pPr>
        <w:autoSpaceDE w:val="0"/>
        <w:autoSpaceDN w:val="0"/>
        <w:adjustRightInd w:val="0"/>
        <w:spacing w:after="0" w:line="240" w:lineRule="auto"/>
        <w:rPr>
          <w:ins w:id="976" w:author="Michael Bell" w:date="2013-05-06T18:03:00Z"/>
          <w:rFonts w:ascii="Courier New" w:hAnsi="Courier New" w:cs="Courier New"/>
          <w:color w:val="000000"/>
          <w:sz w:val="20"/>
          <w:szCs w:val="20"/>
          <w:highlight w:val="white"/>
        </w:rPr>
      </w:pPr>
      <w:ins w:id="977" w:author="Michael Bell" w:date="2013-05-06T18:03:00Z">
        <w:r>
          <w:rPr>
            <w:rFonts w:ascii="Courier New" w:hAnsi="Courier New" w:cs="Courier New"/>
            <w:color w:val="008000"/>
            <w:sz w:val="20"/>
            <w:szCs w:val="20"/>
            <w:highlight w:val="white"/>
          </w:rPr>
          <w:t xml:space="preserve"> */</w:t>
        </w:r>
      </w:ins>
    </w:p>
    <w:p w14:paraId="3A394F6F" w14:textId="77777777" w:rsidR="003A2FEE" w:rsidRDefault="003A2FEE" w:rsidP="003A2FEE">
      <w:pPr>
        <w:autoSpaceDE w:val="0"/>
        <w:autoSpaceDN w:val="0"/>
        <w:adjustRightInd w:val="0"/>
        <w:spacing w:after="0" w:line="240" w:lineRule="auto"/>
        <w:rPr>
          <w:ins w:id="978" w:author="Michael Bell" w:date="2013-05-06T18:03:00Z"/>
          <w:rFonts w:ascii="Courier New" w:hAnsi="Courier New" w:cs="Courier New"/>
          <w:color w:val="000000"/>
          <w:sz w:val="20"/>
          <w:szCs w:val="20"/>
          <w:highlight w:val="white"/>
        </w:rPr>
      </w:pPr>
    </w:p>
    <w:p w14:paraId="43A9225A" w14:textId="77777777" w:rsidR="003A2FEE" w:rsidRDefault="003A2FEE" w:rsidP="003A2FEE">
      <w:pPr>
        <w:autoSpaceDE w:val="0"/>
        <w:autoSpaceDN w:val="0"/>
        <w:adjustRightInd w:val="0"/>
        <w:spacing w:after="0" w:line="240" w:lineRule="auto"/>
        <w:rPr>
          <w:ins w:id="979" w:author="Michael Bell" w:date="2013-05-06T18:03:00Z"/>
          <w:rFonts w:ascii="Courier New" w:hAnsi="Courier New" w:cs="Courier New"/>
          <w:color w:val="008000"/>
          <w:sz w:val="20"/>
          <w:szCs w:val="20"/>
          <w:highlight w:val="white"/>
        </w:rPr>
      </w:pPr>
      <w:ins w:id="980" w:author="Michael Bell" w:date="2013-05-06T18:03:00Z">
        <w:r>
          <w:rPr>
            <w:rFonts w:ascii="Courier New" w:hAnsi="Courier New" w:cs="Courier New"/>
            <w:color w:val="008000"/>
            <w:sz w:val="20"/>
            <w:szCs w:val="20"/>
            <w:highlight w:val="white"/>
          </w:rPr>
          <w:t>/*this function initialises the complete instruction set for the board, these instructions</w:t>
        </w:r>
      </w:ins>
    </w:p>
    <w:p w14:paraId="4A97A60B" w14:textId="77777777" w:rsidR="003A2FEE" w:rsidRDefault="003A2FEE" w:rsidP="003A2FEE">
      <w:pPr>
        <w:autoSpaceDE w:val="0"/>
        <w:autoSpaceDN w:val="0"/>
        <w:adjustRightInd w:val="0"/>
        <w:spacing w:after="0" w:line="240" w:lineRule="auto"/>
        <w:rPr>
          <w:ins w:id="981" w:author="Michael Bell" w:date="2013-05-06T18:03:00Z"/>
          <w:rFonts w:ascii="Courier New" w:hAnsi="Courier New" w:cs="Courier New"/>
          <w:color w:val="008000"/>
          <w:sz w:val="20"/>
          <w:szCs w:val="20"/>
          <w:highlight w:val="white"/>
        </w:rPr>
      </w:pPr>
      <w:ins w:id="982" w:author="Michael Bell" w:date="2013-05-06T18:03:00Z">
        <w:r>
          <w:rPr>
            <w:rFonts w:ascii="Courier New" w:hAnsi="Courier New" w:cs="Courier New"/>
            <w:color w:val="008000"/>
            <w:sz w:val="20"/>
            <w:szCs w:val="20"/>
            <w:highlight w:val="white"/>
          </w:rPr>
          <w:t>are followed by the train when it travels to a given destination.</w:t>
        </w:r>
      </w:ins>
    </w:p>
    <w:p w14:paraId="36C9DB8C" w14:textId="77777777" w:rsidR="003A2FEE" w:rsidRDefault="003A2FEE" w:rsidP="003A2FEE">
      <w:pPr>
        <w:autoSpaceDE w:val="0"/>
        <w:autoSpaceDN w:val="0"/>
        <w:adjustRightInd w:val="0"/>
        <w:spacing w:after="0" w:line="240" w:lineRule="auto"/>
        <w:rPr>
          <w:ins w:id="983" w:author="Michael Bell" w:date="2013-05-06T18:03:00Z"/>
          <w:rFonts w:ascii="Courier New" w:hAnsi="Courier New" w:cs="Courier New"/>
          <w:color w:val="008000"/>
          <w:sz w:val="20"/>
          <w:szCs w:val="20"/>
          <w:highlight w:val="white"/>
        </w:rPr>
      </w:pPr>
    </w:p>
    <w:p w14:paraId="78F864BF" w14:textId="77777777" w:rsidR="003A2FEE" w:rsidRDefault="003A2FEE" w:rsidP="003A2FEE">
      <w:pPr>
        <w:autoSpaceDE w:val="0"/>
        <w:autoSpaceDN w:val="0"/>
        <w:adjustRightInd w:val="0"/>
        <w:spacing w:after="0" w:line="240" w:lineRule="auto"/>
        <w:rPr>
          <w:ins w:id="984" w:author="Michael Bell" w:date="2013-05-06T18:03:00Z"/>
          <w:rFonts w:ascii="Courier New" w:hAnsi="Courier New" w:cs="Courier New"/>
          <w:color w:val="008000"/>
          <w:sz w:val="20"/>
          <w:szCs w:val="20"/>
          <w:highlight w:val="white"/>
        </w:rPr>
      </w:pPr>
      <w:ins w:id="985" w:author="Michael Bell" w:date="2013-05-06T18:03:00Z">
        <w:r>
          <w:rPr>
            <w:rFonts w:ascii="Courier New" w:hAnsi="Courier New" w:cs="Courier New"/>
            <w:color w:val="008000"/>
            <w:sz w:val="20"/>
            <w:szCs w:val="20"/>
            <w:highlight w:val="white"/>
          </w:rPr>
          <w:t>the first number is the instruction set, this is generaly a set of instructions to get to a</w:t>
        </w:r>
      </w:ins>
    </w:p>
    <w:p w14:paraId="6C3DD9E3" w14:textId="77777777" w:rsidR="003A2FEE" w:rsidRDefault="003A2FEE" w:rsidP="003A2FEE">
      <w:pPr>
        <w:autoSpaceDE w:val="0"/>
        <w:autoSpaceDN w:val="0"/>
        <w:adjustRightInd w:val="0"/>
        <w:spacing w:after="0" w:line="240" w:lineRule="auto"/>
        <w:rPr>
          <w:ins w:id="986" w:author="Michael Bell" w:date="2013-05-06T18:03:00Z"/>
          <w:rFonts w:ascii="Courier New" w:hAnsi="Courier New" w:cs="Courier New"/>
          <w:color w:val="008000"/>
          <w:sz w:val="20"/>
          <w:szCs w:val="20"/>
          <w:highlight w:val="white"/>
        </w:rPr>
      </w:pPr>
      <w:ins w:id="987" w:author="Michael Bell" w:date="2013-05-06T18:03:00Z">
        <w:r>
          <w:rPr>
            <w:rFonts w:ascii="Courier New" w:hAnsi="Courier New" w:cs="Courier New"/>
            <w:color w:val="008000"/>
            <w:sz w:val="20"/>
            <w:szCs w:val="20"/>
            <w:highlight w:val="white"/>
          </w:rPr>
          <w:t>destination but can be something like "clean the track" or "return to siding"</w:t>
        </w:r>
      </w:ins>
    </w:p>
    <w:p w14:paraId="1BDCC5E3" w14:textId="77777777" w:rsidR="003A2FEE" w:rsidRDefault="003A2FEE" w:rsidP="003A2FEE">
      <w:pPr>
        <w:autoSpaceDE w:val="0"/>
        <w:autoSpaceDN w:val="0"/>
        <w:adjustRightInd w:val="0"/>
        <w:spacing w:after="0" w:line="240" w:lineRule="auto"/>
        <w:rPr>
          <w:ins w:id="988" w:author="Michael Bell" w:date="2013-05-06T18:03:00Z"/>
          <w:rFonts w:ascii="Courier New" w:hAnsi="Courier New" w:cs="Courier New"/>
          <w:color w:val="008000"/>
          <w:sz w:val="20"/>
          <w:szCs w:val="20"/>
          <w:highlight w:val="white"/>
        </w:rPr>
      </w:pPr>
    </w:p>
    <w:p w14:paraId="7FA06902" w14:textId="77777777" w:rsidR="003A2FEE" w:rsidRDefault="003A2FEE" w:rsidP="003A2FEE">
      <w:pPr>
        <w:autoSpaceDE w:val="0"/>
        <w:autoSpaceDN w:val="0"/>
        <w:adjustRightInd w:val="0"/>
        <w:spacing w:after="0" w:line="240" w:lineRule="auto"/>
        <w:rPr>
          <w:ins w:id="989" w:author="Michael Bell" w:date="2013-05-06T18:03:00Z"/>
          <w:rFonts w:ascii="Courier New" w:hAnsi="Courier New" w:cs="Courier New"/>
          <w:color w:val="008000"/>
          <w:sz w:val="20"/>
          <w:szCs w:val="20"/>
          <w:highlight w:val="white"/>
        </w:rPr>
      </w:pPr>
      <w:ins w:id="990" w:author="Michael Bell" w:date="2013-05-06T18:03:00Z">
        <w:r>
          <w:rPr>
            <w:rFonts w:ascii="Courier New" w:hAnsi="Courier New" w:cs="Courier New"/>
            <w:color w:val="008000"/>
            <w:sz w:val="20"/>
            <w:szCs w:val="20"/>
            <w:highlight w:val="white"/>
          </w:rPr>
          <w:t>the second number is the position in the instruction set</w:t>
        </w:r>
      </w:ins>
    </w:p>
    <w:p w14:paraId="47E95FDF" w14:textId="77777777" w:rsidR="003A2FEE" w:rsidRDefault="003A2FEE" w:rsidP="003A2FEE">
      <w:pPr>
        <w:autoSpaceDE w:val="0"/>
        <w:autoSpaceDN w:val="0"/>
        <w:adjustRightInd w:val="0"/>
        <w:spacing w:after="0" w:line="240" w:lineRule="auto"/>
        <w:rPr>
          <w:ins w:id="991" w:author="Michael Bell" w:date="2013-05-06T18:03:00Z"/>
          <w:rFonts w:ascii="Courier New" w:hAnsi="Courier New" w:cs="Courier New"/>
          <w:color w:val="008000"/>
          <w:sz w:val="20"/>
          <w:szCs w:val="20"/>
          <w:highlight w:val="white"/>
        </w:rPr>
      </w:pPr>
    </w:p>
    <w:p w14:paraId="5F0FC873" w14:textId="77777777" w:rsidR="003A2FEE" w:rsidRDefault="003A2FEE" w:rsidP="003A2FEE">
      <w:pPr>
        <w:autoSpaceDE w:val="0"/>
        <w:autoSpaceDN w:val="0"/>
        <w:adjustRightInd w:val="0"/>
        <w:spacing w:after="0" w:line="240" w:lineRule="auto"/>
        <w:rPr>
          <w:ins w:id="992" w:author="Michael Bell" w:date="2013-05-06T18:03:00Z"/>
          <w:rFonts w:ascii="Courier New" w:hAnsi="Courier New" w:cs="Courier New"/>
          <w:color w:val="008000"/>
          <w:sz w:val="20"/>
          <w:szCs w:val="20"/>
          <w:highlight w:val="white"/>
        </w:rPr>
      </w:pPr>
      <w:ins w:id="993" w:author="Michael Bell" w:date="2013-05-06T18:03:00Z">
        <w:r>
          <w:rPr>
            <w:rFonts w:ascii="Courier New" w:hAnsi="Courier New" w:cs="Courier New"/>
            <w:color w:val="008000"/>
            <w:sz w:val="20"/>
            <w:szCs w:val="20"/>
            <w:highlight w:val="white"/>
          </w:rPr>
          <w:t>the third number is the part of the instruction 0 is a condition, 1 is the value of the condition</w:t>
        </w:r>
      </w:ins>
    </w:p>
    <w:p w14:paraId="7B89C6D4" w14:textId="77777777" w:rsidR="003A2FEE" w:rsidRDefault="003A2FEE" w:rsidP="003A2FEE">
      <w:pPr>
        <w:autoSpaceDE w:val="0"/>
        <w:autoSpaceDN w:val="0"/>
        <w:adjustRightInd w:val="0"/>
        <w:spacing w:after="0" w:line="240" w:lineRule="auto"/>
        <w:rPr>
          <w:ins w:id="994" w:author="Michael Bell" w:date="2013-05-06T18:03:00Z"/>
          <w:rFonts w:ascii="Courier New" w:hAnsi="Courier New" w:cs="Courier New"/>
          <w:color w:val="008000"/>
          <w:sz w:val="20"/>
          <w:szCs w:val="20"/>
          <w:highlight w:val="white"/>
        </w:rPr>
      </w:pPr>
      <w:ins w:id="995" w:author="Michael Bell" w:date="2013-05-06T18:03:00Z">
        <w:r>
          <w:rPr>
            <w:rFonts w:ascii="Courier New" w:hAnsi="Courier New" w:cs="Courier New"/>
            <w:color w:val="008000"/>
            <w:sz w:val="20"/>
            <w:szCs w:val="20"/>
            <w:highlight w:val="white"/>
          </w:rPr>
          <w:t>2 is the instruction to execute if the condition is met and 3 is the value of that instruction</w:t>
        </w:r>
      </w:ins>
    </w:p>
    <w:p w14:paraId="6F9DB829" w14:textId="77777777" w:rsidR="003A2FEE" w:rsidRDefault="003A2FEE" w:rsidP="003A2FEE">
      <w:pPr>
        <w:autoSpaceDE w:val="0"/>
        <w:autoSpaceDN w:val="0"/>
        <w:adjustRightInd w:val="0"/>
        <w:spacing w:after="0" w:line="240" w:lineRule="auto"/>
        <w:rPr>
          <w:ins w:id="996" w:author="Michael Bell" w:date="2013-05-06T18:03:00Z"/>
          <w:rFonts w:ascii="Courier New" w:hAnsi="Courier New" w:cs="Courier New"/>
          <w:color w:val="008000"/>
          <w:sz w:val="20"/>
          <w:szCs w:val="20"/>
          <w:highlight w:val="white"/>
        </w:rPr>
      </w:pPr>
    </w:p>
    <w:p w14:paraId="10AEF48F" w14:textId="77777777" w:rsidR="003A2FEE" w:rsidRDefault="003A2FEE" w:rsidP="003A2FEE">
      <w:pPr>
        <w:autoSpaceDE w:val="0"/>
        <w:autoSpaceDN w:val="0"/>
        <w:adjustRightInd w:val="0"/>
        <w:spacing w:after="0" w:line="240" w:lineRule="auto"/>
        <w:rPr>
          <w:ins w:id="997" w:author="Michael Bell" w:date="2013-05-06T18:03:00Z"/>
          <w:rFonts w:ascii="Courier New" w:hAnsi="Courier New" w:cs="Courier New"/>
          <w:color w:val="008000"/>
          <w:sz w:val="20"/>
          <w:szCs w:val="20"/>
          <w:highlight w:val="white"/>
        </w:rPr>
      </w:pPr>
    </w:p>
    <w:p w14:paraId="22E8C893" w14:textId="77777777" w:rsidR="003A2FEE" w:rsidRDefault="003A2FEE" w:rsidP="003A2FEE">
      <w:pPr>
        <w:autoSpaceDE w:val="0"/>
        <w:autoSpaceDN w:val="0"/>
        <w:adjustRightInd w:val="0"/>
        <w:spacing w:after="0" w:line="240" w:lineRule="auto"/>
        <w:rPr>
          <w:ins w:id="998" w:author="Michael Bell" w:date="2013-05-06T18:03:00Z"/>
          <w:rFonts w:ascii="Courier New" w:hAnsi="Courier New" w:cs="Courier New"/>
          <w:color w:val="008000"/>
          <w:sz w:val="20"/>
          <w:szCs w:val="20"/>
          <w:highlight w:val="white"/>
        </w:rPr>
      </w:pPr>
      <w:ins w:id="999" w:author="Michael Bell" w:date="2013-05-06T18:03:00Z">
        <w:r>
          <w:rPr>
            <w:rFonts w:ascii="Courier New" w:hAnsi="Courier New" w:cs="Courier New"/>
            <w:color w:val="008000"/>
            <w:sz w:val="20"/>
            <w:szCs w:val="20"/>
            <w:highlight w:val="white"/>
          </w:rPr>
          <w:t xml:space="preserve">in part 0 W means wait with part 1 being the time, B means when sensor is triggered with part 1 being </w:t>
        </w:r>
      </w:ins>
    </w:p>
    <w:p w14:paraId="576372D6" w14:textId="77777777" w:rsidR="003A2FEE" w:rsidRDefault="003A2FEE" w:rsidP="003A2FEE">
      <w:pPr>
        <w:autoSpaceDE w:val="0"/>
        <w:autoSpaceDN w:val="0"/>
        <w:adjustRightInd w:val="0"/>
        <w:spacing w:after="0" w:line="240" w:lineRule="auto"/>
        <w:rPr>
          <w:ins w:id="1000" w:author="Michael Bell" w:date="2013-05-06T18:03:00Z"/>
          <w:rFonts w:ascii="Courier New" w:hAnsi="Courier New" w:cs="Courier New"/>
          <w:color w:val="008000"/>
          <w:sz w:val="20"/>
          <w:szCs w:val="20"/>
          <w:highlight w:val="white"/>
        </w:rPr>
      </w:pPr>
      <w:ins w:id="1001" w:author="Michael Bell" w:date="2013-05-06T18:03:00Z">
        <w:r>
          <w:rPr>
            <w:rFonts w:ascii="Courier New" w:hAnsi="Courier New" w:cs="Courier New"/>
            <w:color w:val="008000"/>
            <w:sz w:val="20"/>
            <w:szCs w:val="20"/>
            <w:highlight w:val="white"/>
          </w:rPr>
          <w:t>the sensor number.</w:t>
        </w:r>
      </w:ins>
    </w:p>
    <w:p w14:paraId="1D3967DE" w14:textId="77777777" w:rsidR="003A2FEE" w:rsidRDefault="003A2FEE" w:rsidP="003A2FEE">
      <w:pPr>
        <w:autoSpaceDE w:val="0"/>
        <w:autoSpaceDN w:val="0"/>
        <w:adjustRightInd w:val="0"/>
        <w:spacing w:after="0" w:line="240" w:lineRule="auto"/>
        <w:rPr>
          <w:ins w:id="1002" w:author="Michael Bell" w:date="2013-05-06T18:03:00Z"/>
          <w:rFonts w:ascii="Courier New" w:hAnsi="Courier New" w:cs="Courier New"/>
          <w:color w:val="008000"/>
          <w:sz w:val="20"/>
          <w:szCs w:val="20"/>
          <w:highlight w:val="white"/>
        </w:rPr>
      </w:pPr>
    </w:p>
    <w:p w14:paraId="3E52673F" w14:textId="77777777" w:rsidR="003A2FEE" w:rsidRDefault="003A2FEE" w:rsidP="003A2FEE">
      <w:pPr>
        <w:autoSpaceDE w:val="0"/>
        <w:autoSpaceDN w:val="0"/>
        <w:adjustRightInd w:val="0"/>
        <w:spacing w:after="0" w:line="240" w:lineRule="auto"/>
        <w:rPr>
          <w:ins w:id="1003" w:author="Michael Bell" w:date="2013-05-06T18:03:00Z"/>
          <w:rFonts w:ascii="Courier New" w:hAnsi="Courier New" w:cs="Courier New"/>
          <w:color w:val="008000"/>
          <w:sz w:val="20"/>
          <w:szCs w:val="20"/>
          <w:highlight w:val="white"/>
        </w:rPr>
      </w:pPr>
      <w:ins w:id="1004" w:author="Michael Bell" w:date="2013-05-06T18:03:00Z">
        <w:r>
          <w:rPr>
            <w:rFonts w:ascii="Courier New" w:hAnsi="Courier New" w:cs="Courier New"/>
            <w:color w:val="008000"/>
            <w:sz w:val="20"/>
            <w:szCs w:val="20"/>
            <w:highlight w:val="white"/>
          </w:rPr>
          <w:t>in part 2 C and D stand for converge and diverge with part 3 being the point number to set to</w:t>
        </w:r>
      </w:ins>
    </w:p>
    <w:p w14:paraId="7A4FAD2E" w14:textId="77777777" w:rsidR="003A2FEE" w:rsidRDefault="003A2FEE" w:rsidP="003A2FEE">
      <w:pPr>
        <w:autoSpaceDE w:val="0"/>
        <w:autoSpaceDN w:val="0"/>
        <w:adjustRightInd w:val="0"/>
        <w:spacing w:after="0" w:line="240" w:lineRule="auto"/>
        <w:rPr>
          <w:ins w:id="1005" w:author="Michael Bell" w:date="2013-05-06T18:03:00Z"/>
          <w:rFonts w:ascii="Courier New" w:hAnsi="Courier New" w:cs="Courier New"/>
          <w:color w:val="008000"/>
          <w:sz w:val="20"/>
          <w:szCs w:val="20"/>
          <w:highlight w:val="white"/>
        </w:rPr>
      </w:pPr>
      <w:ins w:id="1006" w:author="Michael Bell" w:date="2013-05-06T18:03:00Z">
        <w:r>
          <w:rPr>
            <w:rFonts w:ascii="Courier New" w:hAnsi="Courier New" w:cs="Courier New"/>
            <w:color w:val="008000"/>
            <w:sz w:val="20"/>
            <w:szCs w:val="20"/>
            <w:highlight w:val="white"/>
          </w:rPr>
          <w:t xml:space="preserve">converge or diverge, S sets the speed with part 3 being the speed setting and X stops the train and </w:t>
        </w:r>
      </w:ins>
    </w:p>
    <w:p w14:paraId="5DB3C0FC" w14:textId="77777777" w:rsidR="003A2FEE" w:rsidRDefault="003A2FEE" w:rsidP="003A2FEE">
      <w:pPr>
        <w:autoSpaceDE w:val="0"/>
        <w:autoSpaceDN w:val="0"/>
        <w:adjustRightInd w:val="0"/>
        <w:spacing w:after="0" w:line="240" w:lineRule="auto"/>
        <w:rPr>
          <w:ins w:id="1007" w:author="Michael Bell" w:date="2013-05-06T18:03:00Z"/>
          <w:rFonts w:ascii="Courier New" w:hAnsi="Courier New" w:cs="Courier New"/>
          <w:color w:val="008000"/>
          <w:sz w:val="20"/>
          <w:szCs w:val="20"/>
          <w:highlight w:val="white"/>
        </w:rPr>
      </w:pPr>
      <w:ins w:id="1008" w:author="Michael Bell" w:date="2013-05-06T18:03:00Z">
        <w:r>
          <w:rPr>
            <w:rFonts w:ascii="Courier New" w:hAnsi="Courier New" w:cs="Courier New"/>
            <w:color w:val="008000"/>
            <w:sz w:val="20"/>
            <w:szCs w:val="20"/>
            <w:highlight w:val="white"/>
          </w:rPr>
          <w:t>ends the instruction set, all sets end in X, no value is required</w:t>
        </w:r>
      </w:ins>
    </w:p>
    <w:p w14:paraId="53FF6660" w14:textId="77777777" w:rsidR="003A2FEE" w:rsidRDefault="003A2FEE" w:rsidP="003A2FEE">
      <w:pPr>
        <w:autoSpaceDE w:val="0"/>
        <w:autoSpaceDN w:val="0"/>
        <w:adjustRightInd w:val="0"/>
        <w:spacing w:after="0" w:line="240" w:lineRule="auto"/>
        <w:rPr>
          <w:ins w:id="1009" w:author="Michael Bell" w:date="2013-05-06T18:03:00Z"/>
          <w:rFonts w:ascii="Courier New" w:hAnsi="Courier New" w:cs="Courier New"/>
          <w:color w:val="008000"/>
          <w:sz w:val="20"/>
          <w:szCs w:val="20"/>
          <w:highlight w:val="white"/>
        </w:rPr>
      </w:pPr>
    </w:p>
    <w:p w14:paraId="0807611F" w14:textId="77777777" w:rsidR="003A2FEE" w:rsidRDefault="003A2FEE" w:rsidP="003A2FEE">
      <w:pPr>
        <w:autoSpaceDE w:val="0"/>
        <w:autoSpaceDN w:val="0"/>
        <w:adjustRightInd w:val="0"/>
        <w:spacing w:after="0" w:line="240" w:lineRule="auto"/>
        <w:rPr>
          <w:ins w:id="1010" w:author="Michael Bell" w:date="2013-05-06T18:03:00Z"/>
          <w:rFonts w:ascii="Courier New" w:hAnsi="Courier New" w:cs="Courier New"/>
          <w:color w:val="008000"/>
          <w:sz w:val="20"/>
          <w:szCs w:val="20"/>
          <w:highlight w:val="white"/>
        </w:rPr>
      </w:pPr>
    </w:p>
    <w:p w14:paraId="1E25997C" w14:textId="77777777" w:rsidR="003A2FEE" w:rsidRDefault="003A2FEE" w:rsidP="003A2FEE">
      <w:pPr>
        <w:autoSpaceDE w:val="0"/>
        <w:autoSpaceDN w:val="0"/>
        <w:adjustRightInd w:val="0"/>
        <w:spacing w:after="0" w:line="240" w:lineRule="auto"/>
        <w:rPr>
          <w:ins w:id="1011" w:author="Michael Bell" w:date="2013-05-06T18:03:00Z"/>
          <w:rFonts w:ascii="Courier New" w:hAnsi="Courier New" w:cs="Courier New"/>
          <w:color w:val="008000"/>
          <w:sz w:val="20"/>
          <w:szCs w:val="20"/>
          <w:highlight w:val="white"/>
        </w:rPr>
      </w:pPr>
      <w:ins w:id="1012" w:author="Michael Bell" w:date="2013-05-06T18:03:00Z">
        <w:r>
          <w:rPr>
            <w:rFonts w:ascii="Courier New" w:hAnsi="Courier New" w:cs="Courier New"/>
            <w:color w:val="008000"/>
            <w:sz w:val="20"/>
            <w:szCs w:val="20"/>
            <w:highlight w:val="white"/>
          </w:rPr>
          <w:t>the speed settings are: 0 stops the train, 1 travels at roughly half speed forwards, 2 is full</w:t>
        </w:r>
      </w:ins>
    </w:p>
    <w:p w14:paraId="237DFEDE" w14:textId="77777777" w:rsidR="003A2FEE" w:rsidRDefault="003A2FEE" w:rsidP="003A2FEE">
      <w:pPr>
        <w:autoSpaceDE w:val="0"/>
        <w:autoSpaceDN w:val="0"/>
        <w:adjustRightInd w:val="0"/>
        <w:spacing w:after="0" w:line="240" w:lineRule="auto"/>
        <w:rPr>
          <w:ins w:id="1013" w:author="Michael Bell" w:date="2013-05-06T18:03:00Z"/>
          <w:rFonts w:ascii="Courier New" w:hAnsi="Courier New" w:cs="Courier New"/>
          <w:color w:val="000000"/>
          <w:sz w:val="20"/>
          <w:szCs w:val="20"/>
          <w:highlight w:val="white"/>
        </w:rPr>
      </w:pPr>
      <w:ins w:id="1014" w:author="Michael Bell" w:date="2013-05-06T18:03:00Z">
        <w:r>
          <w:rPr>
            <w:rFonts w:ascii="Courier New" w:hAnsi="Courier New" w:cs="Courier New"/>
            <w:color w:val="008000"/>
            <w:sz w:val="20"/>
            <w:szCs w:val="20"/>
            <w:highlight w:val="white"/>
          </w:rPr>
          <w:t>speed forwards, 3 is roughly half speed backwards and 4 is full speed backwards*/</w:t>
        </w:r>
      </w:ins>
    </w:p>
    <w:p w14:paraId="33A755CD" w14:textId="77777777" w:rsidR="003A2FEE" w:rsidRDefault="003A2FEE" w:rsidP="003A2FEE">
      <w:pPr>
        <w:autoSpaceDE w:val="0"/>
        <w:autoSpaceDN w:val="0"/>
        <w:adjustRightInd w:val="0"/>
        <w:spacing w:after="0" w:line="240" w:lineRule="auto"/>
        <w:rPr>
          <w:ins w:id="1015" w:author="Michael Bell" w:date="2013-05-06T18:03:00Z"/>
          <w:rFonts w:ascii="Courier New" w:hAnsi="Courier New" w:cs="Courier New"/>
          <w:color w:val="000000"/>
          <w:sz w:val="20"/>
          <w:szCs w:val="20"/>
          <w:highlight w:val="white"/>
        </w:rPr>
      </w:pPr>
    </w:p>
    <w:p w14:paraId="35937A6E" w14:textId="77777777" w:rsidR="003A2FEE" w:rsidRDefault="003A2FEE" w:rsidP="003A2FEE">
      <w:pPr>
        <w:autoSpaceDE w:val="0"/>
        <w:autoSpaceDN w:val="0"/>
        <w:adjustRightInd w:val="0"/>
        <w:spacing w:after="0" w:line="240" w:lineRule="auto"/>
        <w:rPr>
          <w:ins w:id="1016" w:author="Michael Bell" w:date="2013-05-06T18:03:00Z"/>
          <w:rFonts w:ascii="Courier New" w:hAnsi="Courier New" w:cs="Courier New"/>
          <w:color w:val="000000"/>
          <w:sz w:val="20"/>
          <w:szCs w:val="20"/>
          <w:highlight w:val="white"/>
        </w:rPr>
      </w:pPr>
    </w:p>
    <w:p w14:paraId="75CCA972" w14:textId="77777777" w:rsidR="003A2FEE" w:rsidRDefault="003A2FEE" w:rsidP="003A2FEE">
      <w:pPr>
        <w:autoSpaceDE w:val="0"/>
        <w:autoSpaceDN w:val="0"/>
        <w:adjustRightInd w:val="0"/>
        <w:spacing w:after="0" w:line="240" w:lineRule="auto"/>
        <w:rPr>
          <w:ins w:id="1017" w:author="Michael Bell" w:date="2013-05-06T18:03:00Z"/>
          <w:rFonts w:ascii="Courier New" w:hAnsi="Courier New" w:cs="Courier New"/>
          <w:color w:val="000000"/>
          <w:sz w:val="20"/>
          <w:szCs w:val="20"/>
          <w:highlight w:val="white"/>
        </w:rPr>
      </w:pPr>
    </w:p>
    <w:p w14:paraId="478D724D" w14:textId="77777777" w:rsidR="003A2FEE" w:rsidRDefault="003A2FEE" w:rsidP="003A2FEE">
      <w:pPr>
        <w:autoSpaceDE w:val="0"/>
        <w:autoSpaceDN w:val="0"/>
        <w:adjustRightInd w:val="0"/>
        <w:spacing w:after="0" w:line="240" w:lineRule="auto"/>
        <w:rPr>
          <w:ins w:id="1018" w:author="Michael Bell" w:date="2013-05-06T18:03:00Z"/>
          <w:rFonts w:ascii="Courier New" w:hAnsi="Courier New" w:cs="Courier New"/>
          <w:color w:val="000000"/>
          <w:sz w:val="20"/>
          <w:szCs w:val="20"/>
          <w:highlight w:val="white"/>
        </w:rPr>
      </w:pPr>
      <w:ins w:id="1019" w:author="Michael Bell" w:date="2013-05-06T18:03: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ins>
    </w:p>
    <w:p w14:paraId="1866BF6E" w14:textId="77777777" w:rsidR="003A2FEE" w:rsidRDefault="003A2FEE" w:rsidP="003A2FEE">
      <w:pPr>
        <w:autoSpaceDE w:val="0"/>
        <w:autoSpaceDN w:val="0"/>
        <w:adjustRightInd w:val="0"/>
        <w:spacing w:after="0" w:line="240" w:lineRule="auto"/>
        <w:rPr>
          <w:ins w:id="1020" w:author="Michael Bell" w:date="2013-05-06T18:03:00Z"/>
          <w:rFonts w:ascii="Courier New" w:hAnsi="Courier New" w:cs="Courier New"/>
          <w:color w:val="000000"/>
          <w:sz w:val="20"/>
          <w:szCs w:val="20"/>
          <w:highlight w:val="white"/>
        </w:rPr>
      </w:pPr>
      <w:ins w:id="1021" w:author="Michael Bell" w:date="2013-05-06T18:03:00Z">
        <w:r>
          <w:rPr>
            <w:rFonts w:ascii="Courier New" w:hAnsi="Courier New" w:cs="Courier New"/>
            <w:b/>
            <w:bCs/>
            <w:color w:val="000080"/>
            <w:sz w:val="20"/>
            <w:szCs w:val="20"/>
            <w:highlight w:val="white"/>
          </w:rPr>
          <w:t>{</w:t>
        </w:r>
      </w:ins>
    </w:p>
    <w:p w14:paraId="38CA8F11" w14:textId="77777777" w:rsidR="003A2FEE" w:rsidRDefault="003A2FEE" w:rsidP="003A2FEE">
      <w:pPr>
        <w:autoSpaceDE w:val="0"/>
        <w:autoSpaceDN w:val="0"/>
        <w:adjustRightInd w:val="0"/>
        <w:spacing w:after="0" w:line="240" w:lineRule="auto"/>
        <w:rPr>
          <w:ins w:id="1022" w:author="Michael Bell" w:date="2013-05-06T18:03:00Z"/>
          <w:rFonts w:ascii="Courier New" w:hAnsi="Courier New" w:cs="Courier New"/>
          <w:color w:val="008000"/>
          <w:sz w:val="20"/>
          <w:szCs w:val="20"/>
          <w:highlight w:val="white"/>
        </w:rPr>
      </w:pPr>
      <w:ins w:id="1023"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//Hawkhaven</w:t>
        </w:r>
      </w:ins>
    </w:p>
    <w:p w14:paraId="4DDF4A2E" w14:textId="77777777" w:rsidR="003A2FEE" w:rsidRDefault="003A2FEE" w:rsidP="003A2FEE">
      <w:pPr>
        <w:autoSpaceDE w:val="0"/>
        <w:autoSpaceDN w:val="0"/>
        <w:adjustRightInd w:val="0"/>
        <w:spacing w:after="0" w:line="240" w:lineRule="auto"/>
        <w:rPr>
          <w:ins w:id="1024" w:author="Michael Bell" w:date="2013-05-06T18:03:00Z"/>
          <w:rFonts w:ascii="Courier New" w:hAnsi="Courier New" w:cs="Courier New"/>
          <w:color w:val="000000"/>
          <w:sz w:val="20"/>
          <w:szCs w:val="20"/>
          <w:highlight w:val="white"/>
        </w:rPr>
      </w:pPr>
      <w:ins w:id="1025"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0A2D99BC" w14:textId="77777777" w:rsidR="003A2FEE" w:rsidRDefault="003A2FEE" w:rsidP="003A2FEE">
      <w:pPr>
        <w:autoSpaceDE w:val="0"/>
        <w:autoSpaceDN w:val="0"/>
        <w:adjustRightInd w:val="0"/>
        <w:spacing w:after="0" w:line="240" w:lineRule="auto"/>
        <w:rPr>
          <w:ins w:id="1026" w:author="Michael Bell" w:date="2013-05-06T18:03:00Z"/>
          <w:rFonts w:ascii="Courier New" w:hAnsi="Courier New" w:cs="Courier New"/>
          <w:color w:val="000000"/>
          <w:sz w:val="20"/>
          <w:szCs w:val="20"/>
          <w:highlight w:val="white"/>
        </w:rPr>
      </w:pPr>
      <w:ins w:id="102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126F7EAB" w14:textId="77777777" w:rsidR="003A2FEE" w:rsidRDefault="003A2FEE" w:rsidP="003A2FEE">
      <w:pPr>
        <w:autoSpaceDE w:val="0"/>
        <w:autoSpaceDN w:val="0"/>
        <w:adjustRightInd w:val="0"/>
        <w:spacing w:after="0" w:line="240" w:lineRule="auto"/>
        <w:rPr>
          <w:ins w:id="1028" w:author="Michael Bell" w:date="2013-05-06T18:03:00Z"/>
          <w:rFonts w:ascii="Courier New" w:hAnsi="Courier New" w:cs="Courier New"/>
          <w:color w:val="000000"/>
          <w:sz w:val="20"/>
          <w:szCs w:val="20"/>
          <w:highlight w:val="white"/>
        </w:rPr>
      </w:pPr>
      <w:ins w:id="1029" w:author="Michael Bell" w:date="2013-05-06T18:03:00Z">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A5B1087" w14:textId="77777777" w:rsidR="003A2FEE" w:rsidRDefault="003A2FEE" w:rsidP="003A2FEE">
      <w:pPr>
        <w:autoSpaceDE w:val="0"/>
        <w:autoSpaceDN w:val="0"/>
        <w:adjustRightInd w:val="0"/>
        <w:spacing w:after="0" w:line="240" w:lineRule="auto"/>
        <w:rPr>
          <w:ins w:id="1030" w:author="Michael Bell" w:date="2013-05-06T18:03:00Z"/>
          <w:rFonts w:ascii="Courier New" w:hAnsi="Courier New" w:cs="Courier New"/>
          <w:color w:val="000000"/>
          <w:sz w:val="20"/>
          <w:szCs w:val="20"/>
          <w:highlight w:val="white"/>
        </w:rPr>
      </w:pPr>
      <w:ins w:id="103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729603E6" w14:textId="77777777" w:rsidR="003A2FEE" w:rsidRDefault="003A2FEE" w:rsidP="003A2FEE">
      <w:pPr>
        <w:autoSpaceDE w:val="0"/>
        <w:autoSpaceDN w:val="0"/>
        <w:adjustRightInd w:val="0"/>
        <w:spacing w:after="0" w:line="240" w:lineRule="auto"/>
        <w:rPr>
          <w:ins w:id="1032" w:author="Michael Bell" w:date="2013-05-06T18:03:00Z"/>
          <w:rFonts w:ascii="Courier New" w:hAnsi="Courier New" w:cs="Courier New"/>
          <w:color w:val="000000"/>
          <w:sz w:val="20"/>
          <w:szCs w:val="20"/>
          <w:highlight w:val="white"/>
        </w:rPr>
      </w:pPr>
      <w:ins w:id="1033" w:author="Michael Bell" w:date="2013-05-06T18:03:00Z">
        <w:r>
          <w:rPr>
            <w:rFonts w:ascii="Courier New" w:hAnsi="Courier New" w:cs="Courier New"/>
            <w:color w:val="000000"/>
            <w:sz w:val="20"/>
            <w:szCs w:val="20"/>
            <w:highlight w:val="white"/>
          </w:rPr>
          <w:t xml:space="preserve">  </w:t>
        </w:r>
      </w:ins>
    </w:p>
    <w:p w14:paraId="00208E3D" w14:textId="77777777" w:rsidR="003A2FEE" w:rsidRDefault="003A2FEE" w:rsidP="003A2FEE">
      <w:pPr>
        <w:autoSpaceDE w:val="0"/>
        <w:autoSpaceDN w:val="0"/>
        <w:adjustRightInd w:val="0"/>
        <w:spacing w:after="0" w:line="240" w:lineRule="auto"/>
        <w:rPr>
          <w:ins w:id="1034" w:author="Michael Bell" w:date="2013-05-06T18:03:00Z"/>
          <w:rFonts w:ascii="Courier New" w:hAnsi="Courier New" w:cs="Courier New"/>
          <w:color w:val="008000"/>
          <w:sz w:val="20"/>
          <w:szCs w:val="20"/>
          <w:highlight w:val="white"/>
        </w:rPr>
      </w:pPr>
      <w:ins w:id="1035"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//Remilo</w:t>
        </w:r>
      </w:ins>
    </w:p>
    <w:p w14:paraId="7BFD5B0D" w14:textId="77777777" w:rsidR="003A2FEE" w:rsidRDefault="003A2FEE" w:rsidP="003A2FEE">
      <w:pPr>
        <w:autoSpaceDE w:val="0"/>
        <w:autoSpaceDN w:val="0"/>
        <w:adjustRightInd w:val="0"/>
        <w:spacing w:after="0" w:line="240" w:lineRule="auto"/>
        <w:rPr>
          <w:ins w:id="1036" w:author="Michael Bell" w:date="2013-05-06T18:03:00Z"/>
          <w:rFonts w:ascii="Courier New" w:hAnsi="Courier New" w:cs="Courier New"/>
          <w:color w:val="000000"/>
          <w:sz w:val="20"/>
          <w:szCs w:val="20"/>
          <w:highlight w:val="white"/>
        </w:rPr>
      </w:pPr>
      <w:ins w:id="103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19AF7F6" w14:textId="77777777" w:rsidR="003A2FEE" w:rsidRDefault="003A2FEE" w:rsidP="003A2FEE">
      <w:pPr>
        <w:autoSpaceDE w:val="0"/>
        <w:autoSpaceDN w:val="0"/>
        <w:adjustRightInd w:val="0"/>
        <w:spacing w:after="0" w:line="240" w:lineRule="auto"/>
        <w:rPr>
          <w:ins w:id="1038" w:author="Michael Bell" w:date="2013-05-06T18:03:00Z"/>
          <w:rFonts w:ascii="Courier New" w:hAnsi="Courier New" w:cs="Courier New"/>
          <w:color w:val="000000"/>
          <w:sz w:val="20"/>
          <w:szCs w:val="20"/>
          <w:highlight w:val="white"/>
        </w:rPr>
      </w:pPr>
      <w:ins w:id="103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127725A" w14:textId="77777777" w:rsidR="003A2FEE" w:rsidRDefault="003A2FEE" w:rsidP="003A2FEE">
      <w:pPr>
        <w:autoSpaceDE w:val="0"/>
        <w:autoSpaceDN w:val="0"/>
        <w:adjustRightInd w:val="0"/>
        <w:spacing w:after="0" w:line="240" w:lineRule="auto"/>
        <w:rPr>
          <w:ins w:id="1040" w:author="Michael Bell" w:date="2013-05-06T18:03:00Z"/>
          <w:rFonts w:ascii="Courier New" w:hAnsi="Courier New" w:cs="Courier New"/>
          <w:color w:val="000000"/>
          <w:sz w:val="20"/>
          <w:szCs w:val="20"/>
          <w:highlight w:val="white"/>
        </w:rPr>
      </w:pPr>
      <w:ins w:id="104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115AECAC" w14:textId="77777777" w:rsidR="003A2FEE" w:rsidRDefault="003A2FEE" w:rsidP="003A2FEE">
      <w:pPr>
        <w:autoSpaceDE w:val="0"/>
        <w:autoSpaceDN w:val="0"/>
        <w:adjustRightInd w:val="0"/>
        <w:spacing w:after="0" w:line="240" w:lineRule="auto"/>
        <w:rPr>
          <w:ins w:id="1042" w:author="Michael Bell" w:date="2013-05-06T18:03:00Z"/>
          <w:rFonts w:ascii="Courier New" w:hAnsi="Courier New" w:cs="Courier New"/>
          <w:color w:val="000000"/>
          <w:sz w:val="20"/>
          <w:szCs w:val="20"/>
          <w:highlight w:val="white"/>
        </w:rPr>
      </w:pPr>
      <w:ins w:id="1043" w:author="Michael Bell" w:date="2013-05-06T18:03:00Z">
        <w:r>
          <w:rPr>
            <w:rFonts w:ascii="Courier New" w:hAnsi="Courier New" w:cs="Courier New"/>
            <w:color w:val="000000"/>
            <w:sz w:val="20"/>
            <w:szCs w:val="20"/>
            <w:highlight w:val="white"/>
          </w:rPr>
          <w:t xml:space="preserve">  </w:t>
        </w:r>
      </w:ins>
    </w:p>
    <w:p w14:paraId="68362D44" w14:textId="77777777" w:rsidR="003A2FEE" w:rsidRDefault="003A2FEE" w:rsidP="003A2FEE">
      <w:pPr>
        <w:autoSpaceDE w:val="0"/>
        <w:autoSpaceDN w:val="0"/>
        <w:adjustRightInd w:val="0"/>
        <w:spacing w:after="0" w:line="240" w:lineRule="auto"/>
        <w:rPr>
          <w:ins w:id="1044" w:author="Michael Bell" w:date="2013-05-06T18:03:00Z"/>
          <w:rFonts w:ascii="Courier New" w:hAnsi="Courier New" w:cs="Courier New"/>
          <w:color w:val="008000"/>
          <w:sz w:val="20"/>
          <w:szCs w:val="20"/>
          <w:highlight w:val="white"/>
        </w:rPr>
      </w:pPr>
      <w:ins w:id="1045"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//Allantown</w:t>
        </w:r>
      </w:ins>
    </w:p>
    <w:p w14:paraId="01737F0C" w14:textId="77777777" w:rsidR="003A2FEE" w:rsidRDefault="003A2FEE" w:rsidP="003A2FEE">
      <w:pPr>
        <w:autoSpaceDE w:val="0"/>
        <w:autoSpaceDN w:val="0"/>
        <w:adjustRightInd w:val="0"/>
        <w:spacing w:after="0" w:line="240" w:lineRule="auto"/>
        <w:rPr>
          <w:ins w:id="1046" w:author="Michael Bell" w:date="2013-05-06T18:03:00Z"/>
          <w:rFonts w:ascii="Courier New" w:hAnsi="Courier New" w:cs="Courier New"/>
          <w:color w:val="000000"/>
          <w:sz w:val="20"/>
          <w:szCs w:val="20"/>
          <w:highlight w:val="white"/>
        </w:rPr>
      </w:pPr>
      <w:ins w:id="104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6DD8DB5" w14:textId="77777777" w:rsidR="003A2FEE" w:rsidRDefault="003A2FEE" w:rsidP="003A2FEE">
      <w:pPr>
        <w:autoSpaceDE w:val="0"/>
        <w:autoSpaceDN w:val="0"/>
        <w:adjustRightInd w:val="0"/>
        <w:spacing w:after="0" w:line="240" w:lineRule="auto"/>
        <w:rPr>
          <w:ins w:id="1048" w:author="Michael Bell" w:date="2013-05-06T18:03:00Z"/>
          <w:rFonts w:ascii="Courier New" w:hAnsi="Courier New" w:cs="Courier New"/>
          <w:color w:val="000000"/>
          <w:sz w:val="20"/>
          <w:szCs w:val="20"/>
          <w:highlight w:val="white"/>
        </w:rPr>
      </w:pPr>
      <w:ins w:id="104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3C9221E3" w14:textId="77777777" w:rsidR="003A2FEE" w:rsidRDefault="003A2FEE" w:rsidP="003A2FEE">
      <w:pPr>
        <w:autoSpaceDE w:val="0"/>
        <w:autoSpaceDN w:val="0"/>
        <w:adjustRightInd w:val="0"/>
        <w:spacing w:after="0" w:line="240" w:lineRule="auto"/>
        <w:rPr>
          <w:ins w:id="1050" w:author="Michael Bell" w:date="2013-05-06T18:03:00Z"/>
          <w:rFonts w:ascii="Courier New" w:hAnsi="Courier New" w:cs="Courier New"/>
          <w:color w:val="000000"/>
          <w:sz w:val="20"/>
          <w:szCs w:val="20"/>
          <w:highlight w:val="white"/>
        </w:rPr>
      </w:pPr>
      <w:ins w:id="1051"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D2ACB32" w14:textId="77777777" w:rsidR="003A2FEE" w:rsidRDefault="003A2FEE" w:rsidP="003A2FEE">
      <w:pPr>
        <w:autoSpaceDE w:val="0"/>
        <w:autoSpaceDN w:val="0"/>
        <w:adjustRightInd w:val="0"/>
        <w:spacing w:after="0" w:line="240" w:lineRule="auto"/>
        <w:rPr>
          <w:ins w:id="1052" w:author="Michael Bell" w:date="2013-05-06T18:03:00Z"/>
          <w:rFonts w:ascii="Courier New" w:hAnsi="Courier New" w:cs="Courier New"/>
          <w:color w:val="000000"/>
          <w:sz w:val="20"/>
          <w:szCs w:val="20"/>
          <w:highlight w:val="white"/>
        </w:rPr>
      </w:pPr>
      <w:ins w:id="1053"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DC20CCF" w14:textId="77777777" w:rsidR="003A2FEE" w:rsidRDefault="003A2FEE" w:rsidP="003A2FEE">
      <w:pPr>
        <w:autoSpaceDE w:val="0"/>
        <w:autoSpaceDN w:val="0"/>
        <w:adjustRightInd w:val="0"/>
        <w:spacing w:after="0" w:line="240" w:lineRule="auto"/>
        <w:rPr>
          <w:ins w:id="1054" w:author="Michael Bell" w:date="2013-05-06T18:03:00Z"/>
          <w:rFonts w:ascii="Courier New" w:hAnsi="Courier New" w:cs="Courier New"/>
          <w:color w:val="000000"/>
          <w:sz w:val="20"/>
          <w:szCs w:val="20"/>
          <w:highlight w:val="white"/>
        </w:rPr>
      </w:pPr>
      <w:ins w:id="1055"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187264A0" w14:textId="77777777" w:rsidR="003A2FEE" w:rsidRDefault="003A2FEE" w:rsidP="003A2FEE">
      <w:pPr>
        <w:autoSpaceDE w:val="0"/>
        <w:autoSpaceDN w:val="0"/>
        <w:adjustRightInd w:val="0"/>
        <w:spacing w:after="0" w:line="240" w:lineRule="auto"/>
        <w:rPr>
          <w:ins w:id="1056" w:author="Michael Bell" w:date="2013-05-06T18:03:00Z"/>
          <w:rFonts w:ascii="Courier New" w:hAnsi="Courier New" w:cs="Courier New"/>
          <w:color w:val="000000"/>
          <w:sz w:val="20"/>
          <w:szCs w:val="20"/>
          <w:highlight w:val="white"/>
        </w:rPr>
      </w:pPr>
      <w:ins w:id="1057"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8B18AD" w14:textId="77777777" w:rsidR="003A2FEE" w:rsidRDefault="003A2FEE" w:rsidP="003A2FEE">
      <w:pPr>
        <w:autoSpaceDE w:val="0"/>
        <w:autoSpaceDN w:val="0"/>
        <w:adjustRightInd w:val="0"/>
        <w:spacing w:after="0" w:line="240" w:lineRule="auto"/>
        <w:rPr>
          <w:ins w:id="1058" w:author="Michael Bell" w:date="2013-05-06T18:03:00Z"/>
          <w:rFonts w:ascii="Courier New" w:hAnsi="Courier New" w:cs="Courier New"/>
          <w:color w:val="000000"/>
          <w:sz w:val="20"/>
          <w:szCs w:val="20"/>
          <w:highlight w:val="white"/>
        </w:rPr>
      </w:pPr>
      <w:ins w:id="1059"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E3E9AC9" w14:textId="77777777" w:rsidR="003A2FEE" w:rsidRDefault="003A2FEE" w:rsidP="003A2FEE">
      <w:pPr>
        <w:autoSpaceDE w:val="0"/>
        <w:autoSpaceDN w:val="0"/>
        <w:adjustRightInd w:val="0"/>
        <w:spacing w:after="0" w:line="240" w:lineRule="auto"/>
        <w:rPr>
          <w:ins w:id="1060" w:author="Michael Bell" w:date="2013-05-06T18:03:00Z"/>
          <w:rFonts w:ascii="Courier New" w:hAnsi="Courier New" w:cs="Courier New"/>
          <w:color w:val="000000"/>
          <w:sz w:val="20"/>
          <w:szCs w:val="20"/>
          <w:highlight w:val="white"/>
        </w:rPr>
      </w:pPr>
    </w:p>
    <w:p w14:paraId="32C4E743" w14:textId="77777777" w:rsidR="003A2FEE" w:rsidRDefault="003A2FEE" w:rsidP="003A2FEE">
      <w:pPr>
        <w:autoSpaceDE w:val="0"/>
        <w:autoSpaceDN w:val="0"/>
        <w:adjustRightInd w:val="0"/>
        <w:spacing w:after="0" w:line="240" w:lineRule="auto"/>
        <w:rPr>
          <w:ins w:id="1061" w:author="Michael Bell" w:date="2013-05-06T18:03:00Z"/>
          <w:rFonts w:ascii="Courier New" w:hAnsi="Courier New" w:cs="Courier New"/>
          <w:color w:val="008000"/>
          <w:sz w:val="20"/>
          <w:szCs w:val="20"/>
          <w:highlight w:val="white"/>
        </w:rPr>
      </w:pPr>
      <w:ins w:id="1062"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//Gregville</w:t>
        </w:r>
      </w:ins>
    </w:p>
    <w:p w14:paraId="46E8D1CD" w14:textId="77777777" w:rsidR="003A2FEE" w:rsidRDefault="003A2FEE" w:rsidP="003A2FEE">
      <w:pPr>
        <w:autoSpaceDE w:val="0"/>
        <w:autoSpaceDN w:val="0"/>
        <w:adjustRightInd w:val="0"/>
        <w:spacing w:after="0" w:line="240" w:lineRule="auto"/>
        <w:rPr>
          <w:ins w:id="1063" w:author="Michael Bell" w:date="2013-05-06T18:03:00Z"/>
          <w:rFonts w:ascii="Courier New" w:hAnsi="Courier New" w:cs="Courier New"/>
          <w:color w:val="000000"/>
          <w:sz w:val="20"/>
          <w:szCs w:val="20"/>
          <w:highlight w:val="white"/>
        </w:rPr>
      </w:pPr>
      <w:ins w:id="106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CC584DB" w14:textId="77777777" w:rsidR="003A2FEE" w:rsidRDefault="003A2FEE" w:rsidP="003A2FEE">
      <w:pPr>
        <w:autoSpaceDE w:val="0"/>
        <w:autoSpaceDN w:val="0"/>
        <w:adjustRightInd w:val="0"/>
        <w:spacing w:after="0" w:line="240" w:lineRule="auto"/>
        <w:rPr>
          <w:ins w:id="1065" w:author="Michael Bell" w:date="2013-05-06T18:03:00Z"/>
          <w:rFonts w:ascii="Courier New" w:hAnsi="Courier New" w:cs="Courier New"/>
          <w:color w:val="000000"/>
          <w:sz w:val="20"/>
          <w:szCs w:val="20"/>
          <w:highlight w:val="white"/>
        </w:rPr>
      </w:pPr>
      <w:ins w:id="106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086A829" w14:textId="77777777" w:rsidR="003A2FEE" w:rsidRDefault="003A2FEE" w:rsidP="003A2FEE">
      <w:pPr>
        <w:autoSpaceDE w:val="0"/>
        <w:autoSpaceDN w:val="0"/>
        <w:adjustRightInd w:val="0"/>
        <w:spacing w:after="0" w:line="240" w:lineRule="auto"/>
        <w:rPr>
          <w:ins w:id="1067" w:author="Michael Bell" w:date="2013-05-06T18:03:00Z"/>
          <w:rFonts w:ascii="Courier New" w:hAnsi="Courier New" w:cs="Courier New"/>
          <w:color w:val="000000"/>
          <w:sz w:val="20"/>
          <w:szCs w:val="20"/>
          <w:highlight w:val="white"/>
        </w:rPr>
      </w:pPr>
      <w:ins w:id="106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8EE2E98" w14:textId="77777777" w:rsidR="003A2FEE" w:rsidRDefault="003A2FEE" w:rsidP="003A2FEE">
      <w:pPr>
        <w:autoSpaceDE w:val="0"/>
        <w:autoSpaceDN w:val="0"/>
        <w:adjustRightInd w:val="0"/>
        <w:spacing w:after="0" w:line="240" w:lineRule="auto"/>
        <w:rPr>
          <w:ins w:id="1069" w:author="Michael Bell" w:date="2013-05-06T18:03:00Z"/>
          <w:rFonts w:ascii="Courier New" w:hAnsi="Courier New" w:cs="Courier New"/>
          <w:color w:val="000000"/>
          <w:sz w:val="20"/>
          <w:szCs w:val="20"/>
          <w:highlight w:val="white"/>
        </w:rPr>
      </w:pPr>
      <w:ins w:id="107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647E673E" w14:textId="77777777" w:rsidR="003A2FEE" w:rsidRDefault="003A2FEE" w:rsidP="003A2FEE">
      <w:pPr>
        <w:autoSpaceDE w:val="0"/>
        <w:autoSpaceDN w:val="0"/>
        <w:adjustRightInd w:val="0"/>
        <w:spacing w:after="0" w:line="240" w:lineRule="auto"/>
        <w:rPr>
          <w:ins w:id="1071" w:author="Michael Bell" w:date="2013-05-06T18:03:00Z"/>
          <w:rFonts w:ascii="Courier New" w:hAnsi="Courier New" w:cs="Courier New"/>
          <w:color w:val="000000"/>
          <w:sz w:val="20"/>
          <w:szCs w:val="20"/>
          <w:highlight w:val="white"/>
        </w:rPr>
      </w:pPr>
      <w:ins w:id="107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4B9043" w14:textId="77777777" w:rsidR="003A2FEE" w:rsidRDefault="003A2FEE" w:rsidP="003A2FEE">
      <w:pPr>
        <w:autoSpaceDE w:val="0"/>
        <w:autoSpaceDN w:val="0"/>
        <w:adjustRightInd w:val="0"/>
        <w:spacing w:after="0" w:line="240" w:lineRule="auto"/>
        <w:rPr>
          <w:ins w:id="1073" w:author="Michael Bell" w:date="2013-05-06T18:03:00Z"/>
          <w:rFonts w:ascii="Courier New" w:hAnsi="Courier New" w:cs="Courier New"/>
          <w:color w:val="000000"/>
          <w:sz w:val="20"/>
          <w:szCs w:val="20"/>
          <w:highlight w:val="white"/>
        </w:rPr>
      </w:pPr>
      <w:ins w:id="107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4DEA32E8" w14:textId="77777777" w:rsidR="003A2FEE" w:rsidRDefault="003A2FEE" w:rsidP="003A2FEE">
      <w:pPr>
        <w:autoSpaceDE w:val="0"/>
        <w:autoSpaceDN w:val="0"/>
        <w:adjustRightInd w:val="0"/>
        <w:spacing w:after="0" w:line="240" w:lineRule="auto"/>
        <w:rPr>
          <w:ins w:id="1075" w:author="Michael Bell" w:date="2013-05-06T18:03:00Z"/>
          <w:rFonts w:ascii="Courier New" w:hAnsi="Courier New" w:cs="Courier New"/>
          <w:color w:val="000000"/>
          <w:sz w:val="20"/>
          <w:szCs w:val="20"/>
          <w:highlight w:val="white"/>
        </w:rPr>
      </w:pPr>
      <w:ins w:id="107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AFBC95" w14:textId="77777777" w:rsidR="003A2FEE" w:rsidRDefault="003A2FEE" w:rsidP="003A2FEE">
      <w:pPr>
        <w:autoSpaceDE w:val="0"/>
        <w:autoSpaceDN w:val="0"/>
        <w:adjustRightInd w:val="0"/>
        <w:spacing w:after="0" w:line="240" w:lineRule="auto"/>
        <w:rPr>
          <w:ins w:id="1077" w:author="Michael Bell" w:date="2013-05-06T18:03:00Z"/>
          <w:rFonts w:ascii="Courier New" w:hAnsi="Courier New" w:cs="Courier New"/>
          <w:color w:val="000000"/>
          <w:sz w:val="20"/>
          <w:szCs w:val="20"/>
          <w:highlight w:val="white"/>
        </w:rPr>
      </w:pPr>
      <w:ins w:id="1078" w:author="Michael Bell" w:date="2013-05-06T18:03:00Z">
        <w:r>
          <w:rPr>
            <w:rFonts w:ascii="Courier New" w:hAnsi="Courier New" w:cs="Courier New"/>
            <w:color w:val="000000"/>
            <w:sz w:val="20"/>
            <w:szCs w:val="20"/>
            <w:highlight w:val="white"/>
          </w:rPr>
          <w:t xml:space="preserve">  </w:t>
        </w:r>
      </w:ins>
    </w:p>
    <w:p w14:paraId="6CE272D9" w14:textId="77777777" w:rsidR="003A2FEE" w:rsidRDefault="003A2FEE" w:rsidP="003A2FEE">
      <w:pPr>
        <w:autoSpaceDE w:val="0"/>
        <w:autoSpaceDN w:val="0"/>
        <w:adjustRightInd w:val="0"/>
        <w:spacing w:after="0" w:line="240" w:lineRule="auto"/>
        <w:rPr>
          <w:ins w:id="1079" w:author="Michael Bell" w:date="2013-05-06T18:03:00Z"/>
          <w:rFonts w:ascii="Courier New" w:hAnsi="Courier New" w:cs="Courier New"/>
          <w:color w:val="008000"/>
          <w:sz w:val="20"/>
          <w:szCs w:val="20"/>
          <w:highlight w:val="white"/>
        </w:rPr>
      </w:pPr>
      <w:ins w:id="1080"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//Leovetticutte</w:t>
        </w:r>
      </w:ins>
    </w:p>
    <w:p w14:paraId="465CDD0D" w14:textId="77777777" w:rsidR="003A2FEE" w:rsidRDefault="003A2FEE" w:rsidP="003A2FEE">
      <w:pPr>
        <w:autoSpaceDE w:val="0"/>
        <w:autoSpaceDN w:val="0"/>
        <w:adjustRightInd w:val="0"/>
        <w:spacing w:after="0" w:line="240" w:lineRule="auto"/>
        <w:rPr>
          <w:ins w:id="1081" w:author="Michael Bell" w:date="2013-05-06T18:03:00Z"/>
          <w:rFonts w:ascii="Courier New" w:hAnsi="Courier New" w:cs="Courier New"/>
          <w:color w:val="000000"/>
          <w:sz w:val="20"/>
          <w:szCs w:val="20"/>
          <w:highlight w:val="white"/>
        </w:rPr>
      </w:pPr>
      <w:ins w:id="108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3991D0D" w14:textId="77777777" w:rsidR="003A2FEE" w:rsidRDefault="003A2FEE" w:rsidP="003A2FEE">
      <w:pPr>
        <w:autoSpaceDE w:val="0"/>
        <w:autoSpaceDN w:val="0"/>
        <w:adjustRightInd w:val="0"/>
        <w:spacing w:after="0" w:line="240" w:lineRule="auto"/>
        <w:rPr>
          <w:ins w:id="1083" w:author="Michael Bell" w:date="2013-05-06T18:03:00Z"/>
          <w:rFonts w:ascii="Courier New" w:hAnsi="Courier New" w:cs="Courier New"/>
          <w:color w:val="000000"/>
          <w:sz w:val="20"/>
          <w:szCs w:val="20"/>
          <w:highlight w:val="white"/>
        </w:rPr>
      </w:pPr>
      <w:ins w:id="108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53FC7A0D" w14:textId="77777777" w:rsidR="003A2FEE" w:rsidRDefault="003A2FEE" w:rsidP="003A2FEE">
      <w:pPr>
        <w:autoSpaceDE w:val="0"/>
        <w:autoSpaceDN w:val="0"/>
        <w:adjustRightInd w:val="0"/>
        <w:spacing w:after="0" w:line="240" w:lineRule="auto"/>
        <w:rPr>
          <w:ins w:id="1085" w:author="Michael Bell" w:date="2013-05-06T18:03:00Z"/>
          <w:rFonts w:ascii="Courier New" w:hAnsi="Courier New" w:cs="Courier New"/>
          <w:color w:val="000000"/>
          <w:sz w:val="20"/>
          <w:szCs w:val="20"/>
          <w:highlight w:val="white"/>
        </w:rPr>
      </w:pPr>
      <w:ins w:id="108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17E32828" w14:textId="77777777" w:rsidR="003A2FEE" w:rsidRDefault="003A2FEE" w:rsidP="003A2FEE">
      <w:pPr>
        <w:autoSpaceDE w:val="0"/>
        <w:autoSpaceDN w:val="0"/>
        <w:adjustRightInd w:val="0"/>
        <w:spacing w:after="0" w:line="240" w:lineRule="auto"/>
        <w:rPr>
          <w:ins w:id="1087" w:author="Michael Bell" w:date="2013-05-06T18:03:00Z"/>
          <w:rFonts w:ascii="Courier New" w:hAnsi="Courier New" w:cs="Courier New"/>
          <w:color w:val="000000"/>
          <w:sz w:val="20"/>
          <w:szCs w:val="20"/>
          <w:highlight w:val="white"/>
        </w:rPr>
      </w:pPr>
      <w:ins w:id="108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0883B6F" w14:textId="77777777" w:rsidR="003A2FEE" w:rsidRDefault="003A2FEE" w:rsidP="003A2FEE">
      <w:pPr>
        <w:autoSpaceDE w:val="0"/>
        <w:autoSpaceDN w:val="0"/>
        <w:adjustRightInd w:val="0"/>
        <w:spacing w:after="0" w:line="240" w:lineRule="auto"/>
        <w:rPr>
          <w:ins w:id="1089" w:author="Michael Bell" w:date="2013-05-06T18:03:00Z"/>
          <w:rFonts w:ascii="Courier New" w:hAnsi="Courier New" w:cs="Courier New"/>
          <w:color w:val="000000"/>
          <w:sz w:val="20"/>
          <w:szCs w:val="20"/>
          <w:highlight w:val="white"/>
        </w:rPr>
      </w:pPr>
      <w:ins w:id="109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055CCDF2" w14:textId="77777777" w:rsidR="003A2FEE" w:rsidRDefault="003A2FEE" w:rsidP="003A2FEE">
      <w:pPr>
        <w:autoSpaceDE w:val="0"/>
        <w:autoSpaceDN w:val="0"/>
        <w:adjustRightInd w:val="0"/>
        <w:spacing w:after="0" w:line="240" w:lineRule="auto"/>
        <w:rPr>
          <w:ins w:id="1091" w:author="Michael Bell" w:date="2013-05-06T18:03:00Z"/>
          <w:rFonts w:ascii="Courier New" w:hAnsi="Courier New" w:cs="Courier New"/>
          <w:color w:val="000000"/>
          <w:sz w:val="20"/>
          <w:szCs w:val="20"/>
          <w:highlight w:val="white"/>
        </w:rPr>
      </w:pPr>
      <w:ins w:id="109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4556E5E" w14:textId="77777777" w:rsidR="003A2FEE" w:rsidRDefault="003A2FEE" w:rsidP="003A2FEE">
      <w:pPr>
        <w:autoSpaceDE w:val="0"/>
        <w:autoSpaceDN w:val="0"/>
        <w:adjustRightInd w:val="0"/>
        <w:spacing w:after="0" w:line="240" w:lineRule="auto"/>
        <w:rPr>
          <w:ins w:id="1093" w:author="Michael Bell" w:date="2013-05-06T18:03:00Z"/>
          <w:rFonts w:ascii="Courier New" w:hAnsi="Courier New" w:cs="Courier New"/>
          <w:color w:val="000000"/>
          <w:sz w:val="20"/>
          <w:szCs w:val="20"/>
          <w:highlight w:val="white"/>
        </w:rPr>
      </w:pPr>
      <w:ins w:id="1094"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6C77ECFC" w14:textId="77777777" w:rsidR="003A2FEE" w:rsidRDefault="003A2FEE" w:rsidP="003A2FEE">
      <w:pPr>
        <w:autoSpaceDE w:val="0"/>
        <w:autoSpaceDN w:val="0"/>
        <w:adjustRightInd w:val="0"/>
        <w:spacing w:after="0" w:line="240" w:lineRule="auto"/>
        <w:rPr>
          <w:ins w:id="1095" w:author="Michael Bell" w:date="2013-05-06T18:03:00Z"/>
          <w:rFonts w:ascii="Courier New" w:hAnsi="Courier New" w:cs="Courier New"/>
          <w:color w:val="000000"/>
          <w:sz w:val="20"/>
          <w:szCs w:val="20"/>
          <w:highlight w:val="white"/>
        </w:rPr>
      </w:pPr>
      <w:ins w:id="1096" w:author="Michael Bell" w:date="2013-05-06T18:03:00Z">
        <w:r>
          <w:rPr>
            <w:rFonts w:ascii="Courier New" w:hAnsi="Courier New" w:cs="Courier New"/>
            <w:color w:val="000000"/>
            <w:sz w:val="20"/>
            <w:szCs w:val="20"/>
            <w:highlight w:val="white"/>
          </w:rPr>
          <w:t xml:space="preserve">  </w:t>
        </w:r>
      </w:ins>
    </w:p>
    <w:p w14:paraId="4FCB8285" w14:textId="77777777" w:rsidR="003A2FEE" w:rsidRDefault="003A2FEE" w:rsidP="003A2FEE">
      <w:pPr>
        <w:autoSpaceDE w:val="0"/>
        <w:autoSpaceDN w:val="0"/>
        <w:adjustRightInd w:val="0"/>
        <w:spacing w:after="0" w:line="240" w:lineRule="auto"/>
        <w:rPr>
          <w:ins w:id="1097" w:author="Michael Bell" w:date="2013-05-06T18:03:00Z"/>
          <w:rFonts w:ascii="Courier New" w:hAnsi="Courier New" w:cs="Courier New"/>
          <w:color w:val="008000"/>
          <w:sz w:val="20"/>
          <w:szCs w:val="20"/>
          <w:highlight w:val="white"/>
        </w:rPr>
      </w:pPr>
      <w:ins w:id="1098"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//Regantra</w:t>
        </w:r>
      </w:ins>
    </w:p>
    <w:p w14:paraId="4D5B15A3" w14:textId="77777777" w:rsidR="003A2FEE" w:rsidRDefault="003A2FEE" w:rsidP="003A2FEE">
      <w:pPr>
        <w:autoSpaceDE w:val="0"/>
        <w:autoSpaceDN w:val="0"/>
        <w:adjustRightInd w:val="0"/>
        <w:spacing w:after="0" w:line="240" w:lineRule="auto"/>
        <w:rPr>
          <w:ins w:id="1099" w:author="Michael Bell" w:date="2013-05-06T18:03:00Z"/>
          <w:rFonts w:ascii="Courier New" w:hAnsi="Courier New" w:cs="Courier New"/>
          <w:color w:val="000000"/>
          <w:sz w:val="20"/>
          <w:szCs w:val="20"/>
          <w:highlight w:val="white"/>
        </w:rPr>
      </w:pPr>
      <w:ins w:id="110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3A59E894" w14:textId="77777777" w:rsidR="003A2FEE" w:rsidRDefault="003A2FEE" w:rsidP="003A2FEE">
      <w:pPr>
        <w:autoSpaceDE w:val="0"/>
        <w:autoSpaceDN w:val="0"/>
        <w:adjustRightInd w:val="0"/>
        <w:spacing w:after="0" w:line="240" w:lineRule="auto"/>
        <w:rPr>
          <w:ins w:id="1101" w:author="Michael Bell" w:date="2013-05-06T18:03:00Z"/>
          <w:rFonts w:ascii="Courier New" w:hAnsi="Courier New" w:cs="Courier New"/>
          <w:color w:val="000000"/>
          <w:sz w:val="20"/>
          <w:szCs w:val="20"/>
          <w:highlight w:val="white"/>
        </w:rPr>
      </w:pPr>
      <w:ins w:id="110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63C51DB" w14:textId="77777777" w:rsidR="003A2FEE" w:rsidRDefault="003A2FEE" w:rsidP="003A2FEE">
      <w:pPr>
        <w:autoSpaceDE w:val="0"/>
        <w:autoSpaceDN w:val="0"/>
        <w:adjustRightInd w:val="0"/>
        <w:spacing w:after="0" w:line="240" w:lineRule="auto"/>
        <w:rPr>
          <w:ins w:id="1103" w:author="Michael Bell" w:date="2013-05-06T18:03:00Z"/>
          <w:rFonts w:ascii="Courier New" w:hAnsi="Courier New" w:cs="Courier New"/>
          <w:color w:val="000000"/>
          <w:sz w:val="20"/>
          <w:szCs w:val="20"/>
          <w:highlight w:val="white"/>
        </w:rPr>
      </w:pPr>
      <w:ins w:id="1104" w:author="Michael Bell" w:date="2013-05-06T18:03:00Z">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31CFB19" w14:textId="77777777" w:rsidR="003A2FEE" w:rsidRDefault="003A2FEE" w:rsidP="003A2FEE">
      <w:pPr>
        <w:autoSpaceDE w:val="0"/>
        <w:autoSpaceDN w:val="0"/>
        <w:adjustRightInd w:val="0"/>
        <w:spacing w:after="0" w:line="240" w:lineRule="auto"/>
        <w:rPr>
          <w:ins w:id="1105" w:author="Michael Bell" w:date="2013-05-06T18:03:00Z"/>
          <w:rFonts w:ascii="Courier New" w:hAnsi="Courier New" w:cs="Courier New"/>
          <w:color w:val="000000"/>
          <w:sz w:val="20"/>
          <w:szCs w:val="20"/>
          <w:highlight w:val="white"/>
        </w:rPr>
      </w:pPr>
      <w:ins w:id="110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39D9E54B" w14:textId="77777777" w:rsidR="003A2FEE" w:rsidRDefault="003A2FEE" w:rsidP="003A2FEE">
      <w:pPr>
        <w:autoSpaceDE w:val="0"/>
        <w:autoSpaceDN w:val="0"/>
        <w:adjustRightInd w:val="0"/>
        <w:spacing w:after="0" w:line="240" w:lineRule="auto"/>
        <w:rPr>
          <w:ins w:id="1107" w:author="Michael Bell" w:date="2013-05-06T18:03:00Z"/>
          <w:rFonts w:ascii="Courier New" w:hAnsi="Courier New" w:cs="Courier New"/>
          <w:color w:val="000000"/>
          <w:sz w:val="20"/>
          <w:szCs w:val="20"/>
          <w:highlight w:val="white"/>
        </w:rPr>
      </w:pPr>
      <w:ins w:id="110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3E47C8" w14:textId="77777777" w:rsidR="003A2FEE" w:rsidRDefault="003A2FEE" w:rsidP="003A2FEE">
      <w:pPr>
        <w:autoSpaceDE w:val="0"/>
        <w:autoSpaceDN w:val="0"/>
        <w:adjustRightInd w:val="0"/>
        <w:spacing w:after="0" w:line="240" w:lineRule="auto"/>
        <w:rPr>
          <w:ins w:id="1109" w:author="Michael Bell" w:date="2013-05-06T18:03:00Z"/>
          <w:rFonts w:ascii="Courier New" w:hAnsi="Courier New" w:cs="Courier New"/>
          <w:color w:val="000000"/>
          <w:sz w:val="20"/>
          <w:szCs w:val="20"/>
          <w:highlight w:val="white"/>
        </w:rPr>
      </w:pPr>
      <w:ins w:id="111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B54C62F" w14:textId="77777777" w:rsidR="003A2FEE" w:rsidRDefault="003A2FEE" w:rsidP="003A2FEE">
      <w:pPr>
        <w:autoSpaceDE w:val="0"/>
        <w:autoSpaceDN w:val="0"/>
        <w:adjustRightInd w:val="0"/>
        <w:spacing w:after="0" w:line="240" w:lineRule="auto"/>
        <w:rPr>
          <w:ins w:id="1111" w:author="Michael Bell" w:date="2013-05-06T18:03:00Z"/>
          <w:rFonts w:ascii="Courier New" w:hAnsi="Courier New" w:cs="Courier New"/>
          <w:color w:val="000000"/>
          <w:sz w:val="20"/>
          <w:szCs w:val="20"/>
          <w:highlight w:val="white"/>
        </w:rPr>
      </w:pPr>
      <w:ins w:id="1112" w:author="Michael Bell" w:date="2013-05-06T18:03:00Z">
        <w:r>
          <w:rPr>
            <w:rFonts w:ascii="Courier New" w:hAnsi="Courier New" w:cs="Courier New"/>
            <w:color w:val="000000"/>
            <w:sz w:val="20"/>
            <w:szCs w:val="20"/>
            <w:highlight w:val="white"/>
          </w:rPr>
          <w:t xml:space="preserve">  </w:t>
        </w:r>
      </w:ins>
    </w:p>
    <w:p w14:paraId="6E43BCBB" w14:textId="77777777" w:rsidR="003A2FEE" w:rsidRDefault="003A2FEE" w:rsidP="003A2FEE">
      <w:pPr>
        <w:autoSpaceDE w:val="0"/>
        <w:autoSpaceDN w:val="0"/>
        <w:adjustRightInd w:val="0"/>
        <w:spacing w:after="0" w:line="240" w:lineRule="auto"/>
        <w:rPr>
          <w:ins w:id="1113" w:author="Michael Bell" w:date="2013-05-06T18:03:00Z"/>
          <w:rFonts w:ascii="Courier New" w:hAnsi="Courier New" w:cs="Courier New"/>
          <w:color w:val="008000"/>
          <w:sz w:val="20"/>
          <w:szCs w:val="20"/>
          <w:highlight w:val="white"/>
        </w:rPr>
      </w:pPr>
      <w:ins w:id="1114"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//Vancoville</w:t>
        </w:r>
      </w:ins>
    </w:p>
    <w:p w14:paraId="37AC52F6" w14:textId="77777777" w:rsidR="003A2FEE" w:rsidRDefault="003A2FEE" w:rsidP="003A2FEE">
      <w:pPr>
        <w:autoSpaceDE w:val="0"/>
        <w:autoSpaceDN w:val="0"/>
        <w:adjustRightInd w:val="0"/>
        <w:spacing w:after="0" w:line="240" w:lineRule="auto"/>
        <w:rPr>
          <w:ins w:id="1115" w:author="Michael Bell" w:date="2013-05-06T18:03:00Z"/>
          <w:rFonts w:ascii="Courier New" w:hAnsi="Courier New" w:cs="Courier New"/>
          <w:color w:val="000000"/>
          <w:sz w:val="20"/>
          <w:szCs w:val="20"/>
          <w:highlight w:val="white"/>
        </w:rPr>
      </w:pPr>
      <w:ins w:id="111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8F7791D" w14:textId="77777777" w:rsidR="003A2FEE" w:rsidRDefault="003A2FEE" w:rsidP="003A2FEE">
      <w:pPr>
        <w:autoSpaceDE w:val="0"/>
        <w:autoSpaceDN w:val="0"/>
        <w:adjustRightInd w:val="0"/>
        <w:spacing w:after="0" w:line="240" w:lineRule="auto"/>
        <w:rPr>
          <w:ins w:id="1117" w:author="Michael Bell" w:date="2013-05-06T18:03:00Z"/>
          <w:rFonts w:ascii="Courier New" w:hAnsi="Courier New" w:cs="Courier New"/>
          <w:color w:val="000000"/>
          <w:sz w:val="20"/>
          <w:szCs w:val="20"/>
          <w:highlight w:val="white"/>
        </w:rPr>
      </w:pPr>
      <w:ins w:id="1118"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78EE2DE4" w14:textId="77777777" w:rsidR="003A2FEE" w:rsidRDefault="003A2FEE" w:rsidP="003A2FEE">
      <w:pPr>
        <w:autoSpaceDE w:val="0"/>
        <w:autoSpaceDN w:val="0"/>
        <w:adjustRightInd w:val="0"/>
        <w:spacing w:after="0" w:line="240" w:lineRule="auto"/>
        <w:rPr>
          <w:ins w:id="1119" w:author="Michael Bell" w:date="2013-05-06T18:03:00Z"/>
          <w:rFonts w:ascii="Courier New" w:hAnsi="Courier New" w:cs="Courier New"/>
          <w:color w:val="000000"/>
          <w:sz w:val="20"/>
          <w:szCs w:val="20"/>
          <w:highlight w:val="white"/>
        </w:rPr>
      </w:pPr>
      <w:ins w:id="1120"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6463744B" w14:textId="77777777" w:rsidR="003A2FEE" w:rsidRDefault="003A2FEE" w:rsidP="003A2FEE">
      <w:pPr>
        <w:autoSpaceDE w:val="0"/>
        <w:autoSpaceDN w:val="0"/>
        <w:adjustRightInd w:val="0"/>
        <w:spacing w:after="0" w:line="240" w:lineRule="auto"/>
        <w:rPr>
          <w:ins w:id="1121" w:author="Michael Bell" w:date="2013-05-06T18:03:00Z"/>
          <w:rFonts w:ascii="Courier New" w:hAnsi="Courier New" w:cs="Courier New"/>
          <w:color w:val="000000"/>
          <w:sz w:val="20"/>
          <w:szCs w:val="20"/>
          <w:highlight w:val="white"/>
        </w:rPr>
      </w:pPr>
      <w:ins w:id="1122"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67153CF" w14:textId="77777777" w:rsidR="003A2FEE" w:rsidRDefault="003A2FEE" w:rsidP="003A2FEE">
      <w:pPr>
        <w:autoSpaceDE w:val="0"/>
        <w:autoSpaceDN w:val="0"/>
        <w:adjustRightInd w:val="0"/>
        <w:spacing w:after="0" w:line="240" w:lineRule="auto"/>
        <w:rPr>
          <w:ins w:id="1123" w:author="Michael Bell" w:date="2013-05-06T18:03:00Z"/>
          <w:rFonts w:ascii="Courier New" w:hAnsi="Courier New" w:cs="Courier New"/>
          <w:color w:val="000000"/>
          <w:sz w:val="20"/>
          <w:szCs w:val="20"/>
          <w:highlight w:val="white"/>
        </w:rPr>
      </w:pPr>
      <w:ins w:id="1124" w:author="Michael Bell" w:date="2013-05-06T18:03:00Z">
        <w:r>
          <w:rPr>
            <w:rFonts w:ascii="Courier New" w:hAnsi="Courier New" w:cs="Courier New"/>
            <w:color w:val="000000"/>
            <w:sz w:val="20"/>
            <w:szCs w:val="20"/>
            <w:highlight w:val="white"/>
          </w:rPr>
          <w:t xml:space="preserve">     </w:t>
        </w:r>
      </w:ins>
    </w:p>
    <w:p w14:paraId="54A921FC" w14:textId="77777777" w:rsidR="003A2FEE" w:rsidRDefault="003A2FEE" w:rsidP="003A2FEE">
      <w:pPr>
        <w:autoSpaceDE w:val="0"/>
        <w:autoSpaceDN w:val="0"/>
        <w:adjustRightInd w:val="0"/>
        <w:spacing w:after="0" w:line="240" w:lineRule="auto"/>
        <w:rPr>
          <w:ins w:id="1125" w:author="Michael Bell" w:date="2013-05-06T18:03:00Z"/>
          <w:rFonts w:ascii="Courier New" w:hAnsi="Courier New" w:cs="Courier New"/>
          <w:color w:val="000000"/>
          <w:sz w:val="20"/>
          <w:szCs w:val="20"/>
          <w:highlight w:val="white"/>
        </w:rPr>
      </w:pPr>
      <w:ins w:id="1126" w:author="Michael Bell" w:date="2013-05-06T18:03:00Z">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30778954" w14:textId="7789AF10" w:rsidR="006918A7" w:rsidDel="00116173" w:rsidRDefault="003A2FEE" w:rsidP="003A2FEE">
      <w:pPr>
        <w:widowControl w:val="0"/>
        <w:autoSpaceDE w:val="0"/>
        <w:autoSpaceDN w:val="0"/>
        <w:adjustRightInd w:val="0"/>
        <w:spacing w:after="0" w:line="240" w:lineRule="auto"/>
        <w:rPr>
          <w:del w:id="1127" w:author="Michael Bell" w:date="2013-05-06T17:53:00Z"/>
          <w:rFonts w:ascii="Courier New" w:hAnsi="Courier New" w:cs="Courier New"/>
          <w:color w:val="008000"/>
          <w:sz w:val="20"/>
          <w:szCs w:val="20"/>
          <w:highlight w:val="white"/>
        </w:rPr>
      </w:pPr>
      <w:ins w:id="1128" w:author="Michael Bell" w:date="2013-05-06T18:03:00Z">
        <w:r>
          <w:rPr>
            <w:rFonts w:ascii="Courier New" w:hAnsi="Courier New" w:cs="Courier New"/>
            <w:b/>
            <w:bCs/>
            <w:color w:val="000080"/>
            <w:sz w:val="20"/>
            <w:szCs w:val="20"/>
            <w:highlight w:val="white"/>
          </w:rPr>
          <w:t>}</w:t>
        </w:r>
      </w:ins>
      <w:del w:id="1129" w:author="Michael Bell" w:date="2013-05-06T17:53:00Z">
        <w:r w:rsidR="006918A7" w:rsidDel="00116173">
          <w:rPr>
            <w:rFonts w:ascii="Courier New" w:hAnsi="Courier New" w:cs="Courier New"/>
            <w:color w:val="008000"/>
            <w:sz w:val="20"/>
            <w:szCs w:val="20"/>
            <w:highlight w:val="white"/>
          </w:rPr>
          <w:delText>/*</w:delText>
        </w:r>
      </w:del>
    </w:p>
    <w:p w14:paraId="74DC235E" w14:textId="27B7DCBC" w:rsidR="006918A7" w:rsidDel="00116173" w:rsidRDefault="006918A7" w:rsidP="006918A7">
      <w:pPr>
        <w:widowControl w:val="0"/>
        <w:autoSpaceDE w:val="0"/>
        <w:autoSpaceDN w:val="0"/>
        <w:adjustRightInd w:val="0"/>
        <w:spacing w:after="0" w:line="240" w:lineRule="auto"/>
        <w:rPr>
          <w:del w:id="1130" w:author="Michael Bell" w:date="2013-05-06T17:53:00Z"/>
          <w:rFonts w:ascii="Courier New" w:hAnsi="Courier New" w:cs="Courier New"/>
          <w:color w:val="008000"/>
          <w:sz w:val="20"/>
          <w:szCs w:val="20"/>
          <w:highlight w:val="white"/>
        </w:rPr>
      </w:pPr>
    </w:p>
    <w:p w14:paraId="3C45D4C5" w14:textId="539BF176" w:rsidR="006918A7" w:rsidDel="00116173" w:rsidRDefault="006918A7" w:rsidP="006918A7">
      <w:pPr>
        <w:widowControl w:val="0"/>
        <w:autoSpaceDE w:val="0"/>
        <w:autoSpaceDN w:val="0"/>
        <w:adjustRightInd w:val="0"/>
        <w:spacing w:after="0" w:line="240" w:lineRule="auto"/>
        <w:rPr>
          <w:del w:id="1131" w:author="Michael Bell" w:date="2013-05-06T17:53:00Z"/>
          <w:rFonts w:ascii="Courier New" w:hAnsi="Courier New" w:cs="Courier New"/>
          <w:color w:val="008000"/>
          <w:sz w:val="20"/>
          <w:szCs w:val="20"/>
          <w:highlight w:val="white"/>
        </w:rPr>
      </w:pPr>
      <w:del w:id="1132" w:author="Michael Bell" w:date="2013-05-06T17:53:00Z">
        <w:r w:rsidDel="00116173">
          <w:rPr>
            <w:rFonts w:ascii="Courier New" w:hAnsi="Courier New" w:cs="Courier New"/>
            <w:color w:val="008000"/>
            <w:sz w:val="20"/>
            <w:szCs w:val="20"/>
            <w:highlight w:val="white"/>
          </w:rPr>
          <w:delText xml:space="preserve"> BELTRAK</w:delText>
        </w:r>
      </w:del>
    </w:p>
    <w:p w14:paraId="5E005AB6" w14:textId="208B1B8E" w:rsidR="006918A7" w:rsidDel="00116173" w:rsidRDefault="006918A7" w:rsidP="006918A7">
      <w:pPr>
        <w:widowControl w:val="0"/>
        <w:autoSpaceDE w:val="0"/>
        <w:autoSpaceDN w:val="0"/>
        <w:adjustRightInd w:val="0"/>
        <w:spacing w:after="0" w:line="240" w:lineRule="auto"/>
        <w:rPr>
          <w:del w:id="1133" w:author="Michael Bell" w:date="2013-05-06T17:53:00Z"/>
          <w:rFonts w:ascii="Courier New" w:hAnsi="Courier New" w:cs="Courier New"/>
          <w:color w:val="008000"/>
          <w:sz w:val="20"/>
          <w:szCs w:val="20"/>
          <w:highlight w:val="white"/>
        </w:rPr>
      </w:pPr>
      <w:del w:id="1134" w:author="Michael Bell" w:date="2013-05-06T17:53:00Z">
        <w:r w:rsidDel="00116173">
          <w:rPr>
            <w:rFonts w:ascii="Courier New" w:hAnsi="Courier New" w:cs="Courier New"/>
            <w:color w:val="008000"/>
            <w:sz w:val="20"/>
            <w:szCs w:val="20"/>
            <w:highlight w:val="white"/>
          </w:rPr>
          <w:delText xml:space="preserve"> </w:delText>
        </w:r>
      </w:del>
    </w:p>
    <w:p w14:paraId="4EA4ED74" w14:textId="13ACC857" w:rsidR="006918A7" w:rsidDel="00116173" w:rsidRDefault="006918A7" w:rsidP="006918A7">
      <w:pPr>
        <w:widowControl w:val="0"/>
        <w:autoSpaceDE w:val="0"/>
        <w:autoSpaceDN w:val="0"/>
        <w:adjustRightInd w:val="0"/>
        <w:spacing w:after="0" w:line="240" w:lineRule="auto"/>
        <w:rPr>
          <w:del w:id="1135" w:author="Michael Bell" w:date="2013-05-06T17:53:00Z"/>
          <w:rFonts w:ascii="Courier New" w:hAnsi="Courier New" w:cs="Courier New"/>
          <w:color w:val="008000"/>
          <w:sz w:val="20"/>
          <w:szCs w:val="20"/>
          <w:highlight w:val="white"/>
        </w:rPr>
      </w:pPr>
      <w:del w:id="1136" w:author="Michael Bell" w:date="2013-05-06T17:53:00Z">
        <w:r w:rsidDel="00116173">
          <w:rPr>
            <w:rFonts w:ascii="Courier New" w:hAnsi="Courier New" w:cs="Courier New"/>
            <w:color w:val="008000"/>
            <w:sz w:val="20"/>
            <w:szCs w:val="20"/>
            <w:highlight w:val="white"/>
          </w:rPr>
          <w:delText xml:space="preserve"> V1.0</w:delText>
        </w:r>
      </w:del>
    </w:p>
    <w:p w14:paraId="28366637" w14:textId="35BE7940" w:rsidR="006918A7" w:rsidDel="00116173" w:rsidRDefault="006918A7" w:rsidP="00116173">
      <w:pPr>
        <w:widowControl w:val="0"/>
        <w:tabs>
          <w:tab w:val="left" w:pos="825"/>
        </w:tabs>
        <w:autoSpaceDE w:val="0"/>
        <w:autoSpaceDN w:val="0"/>
        <w:adjustRightInd w:val="0"/>
        <w:spacing w:after="0" w:line="240" w:lineRule="auto"/>
        <w:rPr>
          <w:del w:id="1137" w:author="Michael Bell" w:date="2013-05-06T17:53:00Z"/>
          <w:rFonts w:ascii="Courier New" w:hAnsi="Courier New" w:cs="Courier New"/>
          <w:color w:val="008000"/>
          <w:sz w:val="20"/>
          <w:szCs w:val="20"/>
          <w:highlight w:val="white"/>
        </w:rPr>
        <w:pPrChange w:id="1138" w:author="Michael Bell" w:date="2013-05-06T17:53:00Z">
          <w:pPr>
            <w:widowControl w:val="0"/>
            <w:autoSpaceDE w:val="0"/>
            <w:autoSpaceDN w:val="0"/>
            <w:adjustRightInd w:val="0"/>
            <w:spacing w:after="0" w:line="240" w:lineRule="auto"/>
          </w:pPr>
        </w:pPrChange>
      </w:pPr>
      <w:del w:id="1139" w:author="Michael Bell" w:date="2013-05-06T17:53:00Z">
        <w:r w:rsidDel="00116173">
          <w:rPr>
            <w:rFonts w:ascii="Courier New" w:hAnsi="Courier New" w:cs="Courier New"/>
            <w:color w:val="008000"/>
            <w:sz w:val="20"/>
            <w:szCs w:val="20"/>
            <w:highlight w:val="white"/>
          </w:rPr>
          <w:delText xml:space="preserve"> </w:delText>
        </w:r>
      </w:del>
    </w:p>
    <w:p w14:paraId="49FC151C" w14:textId="5E66D9F8" w:rsidR="006918A7" w:rsidDel="00116173" w:rsidRDefault="006918A7" w:rsidP="006918A7">
      <w:pPr>
        <w:widowControl w:val="0"/>
        <w:autoSpaceDE w:val="0"/>
        <w:autoSpaceDN w:val="0"/>
        <w:adjustRightInd w:val="0"/>
        <w:spacing w:after="0" w:line="240" w:lineRule="auto"/>
        <w:rPr>
          <w:del w:id="1140" w:author="Michael Bell" w:date="2013-05-06T17:53:00Z"/>
          <w:rFonts w:ascii="Courier New" w:hAnsi="Courier New" w:cs="Courier New"/>
          <w:color w:val="008000"/>
          <w:sz w:val="20"/>
          <w:szCs w:val="20"/>
          <w:highlight w:val="white"/>
        </w:rPr>
      </w:pPr>
      <w:del w:id="1141" w:author="Michael Bell" w:date="2013-05-06T17:53:00Z">
        <w:r w:rsidDel="00116173">
          <w:rPr>
            <w:rFonts w:ascii="Courier New" w:hAnsi="Courier New" w:cs="Courier New"/>
            <w:color w:val="008000"/>
            <w:sz w:val="20"/>
            <w:szCs w:val="20"/>
            <w:highlight w:val="white"/>
          </w:rPr>
          <w:delText xml:space="preserve"> Hornby trainset automation</w:delText>
        </w:r>
      </w:del>
    </w:p>
    <w:p w14:paraId="66C2B7CC" w14:textId="2AC4F88E" w:rsidR="006918A7" w:rsidDel="00116173" w:rsidRDefault="006918A7" w:rsidP="006918A7">
      <w:pPr>
        <w:widowControl w:val="0"/>
        <w:autoSpaceDE w:val="0"/>
        <w:autoSpaceDN w:val="0"/>
        <w:adjustRightInd w:val="0"/>
        <w:spacing w:after="0" w:line="240" w:lineRule="auto"/>
        <w:rPr>
          <w:del w:id="1142" w:author="Michael Bell" w:date="2013-05-06T17:53:00Z"/>
          <w:rFonts w:ascii="Courier New" w:hAnsi="Courier New" w:cs="Courier New"/>
          <w:color w:val="008000"/>
          <w:sz w:val="20"/>
          <w:szCs w:val="20"/>
          <w:highlight w:val="white"/>
        </w:rPr>
      </w:pPr>
      <w:del w:id="1143" w:author="Michael Bell" w:date="2013-05-06T17:53:00Z">
        <w:r w:rsidDel="00116173">
          <w:rPr>
            <w:rFonts w:ascii="Courier New" w:hAnsi="Courier New" w:cs="Courier New"/>
            <w:color w:val="008000"/>
            <w:sz w:val="20"/>
            <w:szCs w:val="20"/>
            <w:highlight w:val="white"/>
          </w:rPr>
          <w:delText xml:space="preserve"> </w:delText>
        </w:r>
      </w:del>
    </w:p>
    <w:p w14:paraId="57120B23" w14:textId="618023EB" w:rsidR="006918A7" w:rsidDel="00116173" w:rsidRDefault="006918A7" w:rsidP="006918A7">
      <w:pPr>
        <w:widowControl w:val="0"/>
        <w:autoSpaceDE w:val="0"/>
        <w:autoSpaceDN w:val="0"/>
        <w:adjustRightInd w:val="0"/>
        <w:spacing w:after="0" w:line="240" w:lineRule="auto"/>
        <w:rPr>
          <w:del w:id="1144" w:author="Michael Bell" w:date="2013-05-06T17:53:00Z"/>
          <w:rFonts w:ascii="Courier New" w:hAnsi="Courier New" w:cs="Courier New"/>
          <w:color w:val="008000"/>
          <w:sz w:val="20"/>
          <w:szCs w:val="20"/>
          <w:highlight w:val="white"/>
        </w:rPr>
      </w:pPr>
      <w:del w:id="1145" w:author="Michael Bell" w:date="2013-05-06T17:53:00Z">
        <w:r w:rsidDel="00116173">
          <w:rPr>
            <w:rFonts w:ascii="Courier New" w:hAnsi="Courier New" w:cs="Courier New"/>
            <w:color w:val="008000"/>
            <w:sz w:val="20"/>
            <w:szCs w:val="20"/>
            <w:highlight w:val="white"/>
          </w:rPr>
          <w:delText xml:space="preserve"> By Michael Bell</w:delText>
        </w:r>
      </w:del>
    </w:p>
    <w:p w14:paraId="6A422B7C" w14:textId="0BEEE164" w:rsidR="006918A7" w:rsidDel="00116173" w:rsidRDefault="006918A7" w:rsidP="006918A7">
      <w:pPr>
        <w:widowControl w:val="0"/>
        <w:autoSpaceDE w:val="0"/>
        <w:autoSpaceDN w:val="0"/>
        <w:adjustRightInd w:val="0"/>
        <w:spacing w:after="0" w:line="240" w:lineRule="auto"/>
        <w:rPr>
          <w:del w:id="1146" w:author="Michael Bell" w:date="2013-05-06T17:53:00Z"/>
          <w:rFonts w:ascii="Courier New" w:hAnsi="Courier New" w:cs="Courier New"/>
          <w:color w:val="008000"/>
          <w:sz w:val="20"/>
          <w:szCs w:val="20"/>
          <w:highlight w:val="white"/>
        </w:rPr>
      </w:pPr>
      <w:del w:id="1147" w:author="Michael Bell" w:date="2013-05-06T17:53:00Z">
        <w:r w:rsidDel="00116173">
          <w:rPr>
            <w:rFonts w:ascii="Courier New" w:hAnsi="Courier New" w:cs="Courier New"/>
            <w:color w:val="008000"/>
            <w:sz w:val="20"/>
            <w:szCs w:val="20"/>
            <w:highlight w:val="white"/>
          </w:rPr>
          <w:delText xml:space="preserve"> </w:delText>
        </w:r>
      </w:del>
    </w:p>
    <w:p w14:paraId="078B11DC" w14:textId="664965D5" w:rsidR="006918A7" w:rsidDel="00116173" w:rsidRDefault="006918A7" w:rsidP="006918A7">
      <w:pPr>
        <w:widowControl w:val="0"/>
        <w:autoSpaceDE w:val="0"/>
        <w:autoSpaceDN w:val="0"/>
        <w:adjustRightInd w:val="0"/>
        <w:spacing w:after="0" w:line="240" w:lineRule="auto"/>
        <w:rPr>
          <w:del w:id="1148" w:author="Michael Bell" w:date="2013-05-06T17:53:00Z"/>
          <w:rFonts w:ascii="Courier New" w:hAnsi="Courier New" w:cs="Courier New"/>
          <w:color w:val="008000"/>
          <w:sz w:val="20"/>
          <w:szCs w:val="20"/>
          <w:highlight w:val="white"/>
        </w:rPr>
      </w:pPr>
      <w:del w:id="1149"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7D38E847" w14:textId="28D49889" w:rsidR="006918A7" w:rsidDel="00116173" w:rsidRDefault="006918A7" w:rsidP="006918A7">
      <w:pPr>
        <w:widowControl w:val="0"/>
        <w:autoSpaceDE w:val="0"/>
        <w:autoSpaceDN w:val="0"/>
        <w:adjustRightInd w:val="0"/>
        <w:spacing w:after="0" w:line="240" w:lineRule="auto"/>
        <w:rPr>
          <w:del w:id="1150" w:author="Michael Bell" w:date="2013-05-06T17:53:00Z"/>
          <w:rFonts w:ascii="Courier New" w:hAnsi="Courier New" w:cs="Courier New"/>
          <w:color w:val="008000"/>
          <w:sz w:val="20"/>
          <w:szCs w:val="20"/>
          <w:highlight w:val="white"/>
        </w:rPr>
      </w:pPr>
      <w:del w:id="1151" w:author="Michael Bell" w:date="2013-05-06T17:53:00Z">
        <w:r w:rsidDel="00116173">
          <w:rPr>
            <w:rFonts w:ascii="Courier New" w:hAnsi="Courier New" w:cs="Courier New"/>
            <w:color w:val="008000"/>
            <w:sz w:val="20"/>
            <w:szCs w:val="20"/>
            <w:highlight w:val="white"/>
          </w:rPr>
          <w:delText xml:space="preserve"> </w:delText>
        </w:r>
      </w:del>
    </w:p>
    <w:p w14:paraId="0B33F750" w14:textId="55AE28C4" w:rsidR="006918A7" w:rsidDel="00116173" w:rsidRDefault="006918A7" w:rsidP="006918A7">
      <w:pPr>
        <w:widowControl w:val="0"/>
        <w:autoSpaceDE w:val="0"/>
        <w:autoSpaceDN w:val="0"/>
        <w:adjustRightInd w:val="0"/>
        <w:spacing w:after="0" w:line="240" w:lineRule="auto"/>
        <w:rPr>
          <w:del w:id="1152" w:author="Michael Bell" w:date="2013-05-06T17:53:00Z"/>
          <w:rFonts w:ascii="Courier New" w:hAnsi="Courier New" w:cs="Courier New"/>
          <w:color w:val="000000"/>
          <w:sz w:val="20"/>
          <w:szCs w:val="20"/>
          <w:highlight w:val="white"/>
        </w:rPr>
      </w:pPr>
      <w:del w:id="1153" w:author="Michael Bell" w:date="2013-05-06T17:53:00Z">
        <w:r w:rsidDel="00116173">
          <w:rPr>
            <w:rFonts w:ascii="Courier New" w:hAnsi="Courier New" w:cs="Courier New"/>
            <w:color w:val="008000"/>
            <w:sz w:val="20"/>
            <w:szCs w:val="20"/>
            <w:highlight w:val="white"/>
          </w:rPr>
          <w:delText xml:space="preserve"> */</w:delText>
        </w:r>
      </w:del>
    </w:p>
    <w:p w14:paraId="63A373EE" w14:textId="155EC7A4" w:rsidR="006918A7" w:rsidDel="00116173" w:rsidRDefault="006918A7" w:rsidP="006918A7">
      <w:pPr>
        <w:widowControl w:val="0"/>
        <w:autoSpaceDE w:val="0"/>
        <w:autoSpaceDN w:val="0"/>
        <w:adjustRightInd w:val="0"/>
        <w:spacing w:after="0" w:line="240" w:lineRule="auto"/>
        <w:rPr>
          <w:del w:id="1154" w:author="Michael Bell" w:date="2013-05-06T17:53:00Z"/>
          <w:rFonts w:ascii="Courier New" w:hAnsi="Courier New" w:cs="Courier New"/>
          <w:color w:val="000000"/>
          <w:sz w:val="20"/>
          <w:szCs w:val="20"/>
          <w:highlight w:val="white"/>
        </w:rPr>
      </w:pPr>
    </w:p>
    <w:p w14:paraId="10A35053" w14:textId="701D8949" w:rsidR="006918A7" w:rsidDel="00116173" w:rsidRDefault="006918A7" w:rsidP="006918A7">
      <w:pPr>
        <w:widowControl w:val="0"/>
        <w:autoSpaceDE w:val="0"/>
        <w:autoSpaceDN w:val="0"/>
        <w:adjustRightInd w:val="0"/>
        <w:spacing w:after="0" w:line="240" w:lineRule="auto"/>
        <w:rPr>
          <w:del w:id="1155" w:author="Michael Bell" w:date="2013-05-06T17:53:00Z"/>
          <w:rFonts w:ascii="Courier New" w:hAnsi="Courier New" w:cs="Courier New"/>
          <w:color w:val="008000"/>
          <w:sz w:val="20"/>
          <w:szCs w:val="20"/>
          <w:highlight w:val="white"/>
        </w:rPr>
      </w:pPr>
      <w:del w:id="1156" w:author="Michael Bell" w:date="2013-05-06T17:53:00Z">
        <w:r w:rsidDel="00116173">
          <w:rPr>
            <w:rFonts w:ascii="Courier New" w:hAnsi="Courier New" w:cs="Courier New"/>
            <w:color w:val="008000"/>
            <w:sz w:val="20"/>
            <w:szCs w:val="20"/>
            <w:highlight w:val="white"/>
          </w:rPr>
          <w:delText>/*this function initialises the complete instruction set for the board, these instructions</w:delText>
        </w:r>
      </w:del>
    </w:p>
    <w:p w14:paraId="644D31FA" w14:textId="3828A3E4" w:rsidR="006918A7" w:rsidDel="00116173" w:rsidRDefault="006918A7" w:rsidP="006918A7">
      <w:pPr>
        <w:widowControl w:val="0"/>
        <w:autoSpaceDE w:val="0"/>
        <w:autoSpaceDN w:val="0"/>
        <w:adjustRightInd w:val="0"/>
        <w:spacing w:after="0" w:line="240" w:lineRule="auto"/>
        <w:rPr>
          <w:del w:id="1157" w:author="Michael Bell" w:date="2013-05-06T17:53:00Z"/>
          <w:rFonts w:ascii="Courier New" w:hAnsi="Courier New" w:cs="Courier New"/>
          <w:color w:val="008000"/>
          <w:sz w:val="20"/>
          <w:szCs w:val="20"/>
          <w:highlight w:val="white"/>
        </w:rPr>
      </w:pPr>
      <w:del w:id="1158" w:author="Michael Bell" w:date="2013-05-06T17:53:00Z">
        <w:r w:rsidDel="00116173">
          <w:rPr>
            <w:rFonts w:ascii="Courier New" w:hAnsi="Courier New" w:cs="Courier New"/>
            <w:color w:val="008000"/>
            <w:sz w:val="20"/>
            <w:szCs w:val="20"/>
            <w:highlight w:val="white"/>
          </w:rPr>
          <w:delText>are followed by the train when it travels to a given destination.</w:delText>
        </w:r>
      </w:del>
    </w:p>
    <w:p w14:paraId="00833C02" w14:textId="0A242ABD" w:rsidR="006918A7" w:rsidDel="00116173" w:rsidRDefault="006918A7" w:rsidP="006918A7">
      <w:pPr>
        <w:widowControl w:val="0"/>
        <w:autoSpaceDE w:val="0"/>
        <w:autoSpaceDN w:val="0"/>
        <w:adjustRightInd w:val="0"/>
        <w:spacing w:after="0" w:line="240" w:lineRule="auto"/>
        <w:rPr>
          <w:del w:id="1159" w:author="Michael Bell" w:date="2013-05-06T17:53:00Z"/>
          <w:rFonts w:ascii="Courier New" w:hAnsi="Courier New" w:cs="Courier New"/>
          <w:color w:val="008000"/>
          <w:sz w:val="20"/>
          <w:szCs w:val="20"/>
          <w:highlight w:val="white"/>
        </w:rPr>
      </w:pPr>
    </w:p>
    <w:p w14:paraId="45A1D9B0" w14:textId="0DC029D9" w:rsidR="006918A7" w:rsidDel="00116173" w:rsidRDefault="006918A7" w:rsidP="006918A7">
      <w:pPr>
        <w:widowControl w:val="0"/>
        <w:autoSpaceDE w:val="0"/>
        <w:autoSpaceDN w:val="0"/>
        <w:adjustRightInd w:val="0"/>
        <w:spacing w:after="0" w:line="240" w:lineRule="auto"/>
        <w:rPr>
          <w:del w:id="1160" w:author="Michael Bell" w:date="2013-05-06T17:53:00Z"/>
          <w:rFonts w:ascii="Courier New" w:hAnsi="Courier New" w:cs="Courier New"/>
          <w:color w:val="008000"/>
          <w:sz w:val="20"/>
          <w:szCs w:val="20"/>
          <w:highlight w:val="white"/>
        </w:rPr>
      </w:pPr>
      <w:del w:id="1161" w:author="Michael Bell" w:date="2013-05-06T17:53:00Z">
        <w:r w:rsidDel="00116173">
          <w:rPr>
            <w:rFonts w:ascii="Courier New" w:hAnsi="Courier New" w:cs="Courier New"/>
            <w:color w:val="008000"/>
            <w:sz w:val="20"/>
            <w:szCs w:val="20"/>
            <w:highlight w:val="white"/>
          </w:rPr>
          <w:delText>the first number is the instruction set, this is generaly a set of instructions to get to a</w:delText>
        </w:r>
      </w:del>
    </w:p>
    <w:p w14:paraId="6D292148" w14:textId="2012301E" w:rsidR="006918A7" w:rsidDel="00116173" w:rsidRDefault="006918A7" w:rsidP="006918A7">
      <w:pPr>
        <w:widowControl w:val="0"/>
        <w:autoSpaceDE w:val="0"/>
        <w:autoSpaceDN w:val="0"/>
        <w:adjustRightInd w:val="0"/>
        <w:spacing w:after="0" w:line="240" w:lineRule="auto"/>
        <w:rPr>
          <w:del w:id="1162" w:author="Michael Bell" w:date="2013-05-06T17:53:00Z"/>
          <w:rFonts w:ascii="Courier New" w:hAnsi="Courier New" w:cs="Courier New"/>
          <w:color w:val="008000"/>
          <w:sz w:val="20"/>
          <w:szCs w:val="20"/>
          <w:highlight w:val="white"/>
        </w:rPr>
      </w:pPr>
      <w:del w:id="1163" w:author="Michael Bell" w:date="2013-05-06T17:53:00Z">
        <w:r w:rsidDel="00116173">
          <w:rPr>
            <w:rFonts w:ascii="Courier New" w:hAnsi="Courier New" w:cs="Courier New"/>
            <w:color w:val="008000"/>
            <w:sz w:val="20"/>
            <w:szCs w:val="20"/>
            <w:highlight w:val="white"/>
          </w:rPr>
          <w:delText>destination but can be something like "clean the track" or "return to siding"</w:delText>
        </w:r>
      </w:del>
    </w:p>
    <w:p w14:paraId="5DEEC57C" w14:textId="74CCB0E8" w:rsidR="006918A7" w:rsidDel="00116173" w:rsidRDefault="006918A7" w:rsidP="006918A7">
      <w:pPr>
        <w:widowControl w:val="0"/>
        <w:autoSpaceDE w:val="0"/>
        <w:autoSpaceDN w:val="0"/>
        <w:adjustRightInd w:val="0"/>
        <w:spacing w:after="0" w:line="240" w:lineRule="auto"/>
        <w:rPr>
          <w:del w:id="1164" w:author="Michael Bell" w:date="2013-05-06T17:53:00Z"/>
          <w:rFonts w:ascii="Courier New" w:hAnsi="Courier New" w:cs="Courier New"/>
          <w:color w:val="008000"/>
          <w:sz w:val="20"/>
          <w:szCs w:val="20"/>
          <w:highlight w:val="white"/>
        </w:rPr>
      </w:pPr>
    </w:p>
    <w:p w14:paraId="2C1B097A" w14:textId="6BABB575" w:rsidR="006918A7" w:rsidDel="00116173" w:rsidRDefault="006918A7" w:rsidP="006918A7">
      <w:pPr>
        <w:widowControl w:val="0"/>
        <w:autoSpaceDE w:val="0"/>
        <w:autoSpaceDN w:val="0"/>
        <w:adjustRightInd w:val="0"/>
        <w:spacing w:after="0" w:line="240" w:lineRule="auto"/>
        <w:rPr>
          <w:del w:id="1165" w:author="Michael Bell" w:date="2013-05-06T17:53:00Z"/>
          <w:rFonts w:ascii="Courier New" w:hAnsi="Courier New" w:cs="Courier New"/>
          <w:color w:val="008000"/>
          <w:sz w:val="20"/>
          <w:szCs w:val="20"/>
          <w:highlight w:val="white"/>
        </w:rPr>
      </w:pPr>
      <w:del w:id="1166" w:author="Michael Bell" w:date="2013-05-06T17:53:00Z">
        <w:r w:rsidDel="00116173">
          <w:rPr>
            <w:rFonts w:ascii="Courier New" w:hAnsi="Courier New" w:cs="Courier New"/>
            <w:color w:val="008000"/>
            <w:sz w:val="20"/>
            <w:szCs w:val="20"/>
            <w:highlight w:val="white"/>
          </w:rPr>
          <w:delText>the second number is the position in the instruction set</w:delText>
        </w:r>
      </w:del>
    </w:p>
    <w:p w14:paraId="24476896" w14:textId="355D290A" w:rsidR="006918A7" w:rsidDel="00116173" w:rsidRDefault="006918A7" w:rsidP="006918A7">
      <w:pPr>
        <w:widowControl w:val="0"/>
        <w:autoSpaceDE w:val="0"/>
        <w:autoSpaceDN w:val="0"/>
        <w:adjustRightInd w:val="0"/>
        <w:spacing w:after="0" w:line="240" w:lineRule="auto"/>
        <w:rPr>
          <w:del w:id="1167" w:author="Michael Bell" w:date="2013-05-06T17:53:00Z"/>
          <w:rFonts w:ascii="Courier New" w:hAnsi="Courier New" w:cs="Courier New"/>
          <w:color w:val="008000"/>
          <w:sz w:val="20"/>
          <w:szCs w:val="20"/>
          <w:highlight w:val="white"/>
        </w:rPr>
      </w:pPr>
    </w:p>
    <w:p w14:paraId="6283FF1B" w14:textId="529F9487" w:rsidR="006918A7" w:rsidDel="00116173" w:rsidRDefault="006918A7" w:rsidP="006918A7">
      <w:pPr>
        <w:widowControl w:val="0"/>
        <w:autoSpaceDE w:val="0"/>
        <w:autoSpaceDN w:val="0"/>
        <w:adjustRightInd w:val="0"/>
        <w:spacing w:after="0" w:line="240" w:lineRule="auto"/>
        <w:rPr>
          <w:del w:id="1168" w:author="Michael Bell" w:date="2013-05-06T17:53:00Z"/>
          <w:rFonts w:ascii="Courier New" w:hAnsi="Courier New" w:cs="Courier New"/>
          <w:color w:val="008000"/>
          <w:sz w:val="20"/>
          <w:szCs w:val="20"/>
          <w:highlight w:val="white"/>
        </w:rPr>
      </w:pPr>
      <w:del w:id="1169" w:author="Michael Bell" w:date="2013-05-06T17:53:00Z">
        <w:r w:rsidDel="00116173">
          <w:rPr>
            <w:rFonts w:ascii="Courier New" w:hAnsi="Courier New" w:cs="Courier New"/>
            <w:color w:val="008000"/>
            <w:sz w:val="20"/>
            <w:szCs w:val="20"/>
            <w:highlight w:val="white"/>
          </w:rPr>
          <w:delText>the third number is the part of the instruction 0 is a condition, 1 is the value of the condition</w:delText>
        </w:r>
      </w:del>
    </w:p>
    <w:p w14:paraId="7CDEACFC" w14:textId="4F11E59F" w:rsidR="006918A7" w:rsidDel="00116173" w:rsidRDefault="006918A7" w:rsidP="006918A7">
      <w:pPr>
        <w:widowControl w:val="0"/>
        <w:autoSpaceDE w:val="0"/>
        <w:autoSpaceDN w:val="0"/>
        <w:adjustRightInd w:val="0"/>
        <w:spacing w:after="0" w:line="240" w:lineRule="auto"/>
        <w:rPr>
          <w:del w:id="1170" w:author="Michael Bell" w:date="2013-05-06T17:53:00Z"/>
          <w:rFonts w:ascii="Courier New" w:hAnsi="Courier New" w:cs="Courier New"/>
          <w:color w:val="008000"/>
          <w:sz w:val="20"/>
          <w:szCs w:val="20"/>
          <w:highlight w:val="white"/>
        </w:rPr>
      </w:pPr>
      <w:del w:id="1171" w:author="Michael Bell" w:date="2013-05-06T17:53:00Z">
        <w:r w:rsidDel="00116173">
          <w:rPr>
            <w:rFonts w:ascii="Courier New" w:hAnsi="Courier New" w:cs="Courier New"/>
            <w:color w:val="008000"/>
            <w:sz w:val="20"/>
            <w:szCs w:val="20"/>
            <w:highlight w:val="white"/>
          </w:rPr>
          <w:delText>2 is the instruction to execute if the condition is met and 3 is the value of that instruction</w:delText>
        </w:r>
      </w:del>
    </w:p>
    <w:p w14:paraId="059F3B42" w14:textId="7CA2D1C9" w:rsidR="006918A7" w:rsidDel="00116173" w:rsidRDefault="006918A7" w:rsidP="006918A7">
      <w:pPr>
        <w:widowControl w:val="0"/>
        <w:autoSpaceDE w:val="0"/>
        <w:autoSpaceDN w:val="0"/>
        <w:adjustRightInd w:val="0"/>
        <w:spacing w:after="0" w:line="240" w:lineRule="auto"/>
        <w:rPr>
          <w:del w:id="1172" w:author="Michael Bell" w:date="2013-05-06T17:53:00Z"/>
          <w:rFonts w:ascii="Courier New" w:hAnsi="Courier New" w:cs="Courier New"/>
          <w:color w:val="008000"/>
          <w:sz w:val="20"/>
          <w:szCs w:val="20"/>
          <w:highlight w:val="white"/>
        </w:rPr>
      </w:pPr>
    </w:p>
    <w:p w14:paraId="48B10242" w14:textId="0D5701BC" w:rsidR="006918A7" w:rsidDel="00116173" w:rsidRDefault="006918A7" w:rsidP="006918A7">
      <w:pPr>
        <w:widowControl w:val="0"/>
        <w:autoSpaceDE w:val="0"/>
        <w:autoSpaceDN w:val="0"/>
        <w:adjustRightInd w:val="0"/>
        <w:spacing w:after="0" w:line="240" w:lineRule="auto"/>
        <w:rPr>
          <w:del w:id="1173" w:author="Michael Bell" w:date="2013-05-06T17:53:00Z"/>
          <w:rFonts w:ascii="Courier New" w:hAnsi="Courier New" w:cs="Courier New"/>
          <w:color w:val="008000"/>
          <w:sz w:val="20"/>
          <w:szCs w:val="20"/>
          <w:highlight w:val="white"/>
        </w:rPr>
      </w:pPr>
    </w:p>
    <w:p w14:paraId="49B0690E" w14:textId="5DEA4A8F" w:rsidR="006918A7" w:rsidDel="00116173" w:rsidRDefault="006918A7" w:rsidP="006918A7">
      <w:pPr>
        <w:widowControl w:val="0"/>
        <w:autoSpaceDE w:val="0"/>
        <w:autoSpaceDN w:val="0"/>
        <w:adjustRightInd w:val="0"/>
        <w:spacing w:after="0" w:line="240" w:lineRule="auto"/>
        <w:rPr>
          <w:del w:id="1174" w:author="Michael Bell" w:date="2013-05-06T17:53:00Z"/>
          <w:rFonts w:ascii="Courier New" w:hAnsi="Courier New" w:cs="Courier New"/>
          <w:color w:val="008000"/>
          <w:sz w:val="20"/>
          <w:szCs w:val="20"/>
          <w:highlight w:val="white"/>
        </w:rPr>
      </w:pPr>
      <w:del w:id="1175" w:author="Michael Bell" w:date="2013-05-06T17:53:00Z">
        <w:r w:rsidDel="00116173">
          <w:rPr>
            <w:rFonts w:ascii="Courier New" w:hAnsi="Courier New" w:cs="Courier New"/>
            <w:color w:val="008000"/>
            <w:sz w:val="20"/>
            <w:szCs w:val="20"/>
            <w:highlight w:val="white"/>
          </w:rPr>
          <w:delText xml:space="preserve">in part 0 W means wait with part 1 being the time, B means when sensor is triggered with part 1 being </w:delText>
        </w:r>
      </w:del>
    </w:p>
    <w:p w14:paraId="0FBB1814" w14:textId="79F28E37" w:rsidR="006918A7" w:rsidDel="00116173" w:rsidRDefault="006918A7" w:rsidP="006918A7">
      <w:pPr>
        <w:widowControl w:val="0"/>
        <w:autoSpaceDE w:val="0"/>
        <w:autoSpaceDN w:val="0"/>
        <w:adjustRightInd w:val="0"/>
        <w:spacing w:after="0" w:line="240" w:lineRule="auto"/>
        <w:rPr>
          <w:del w:id="1176" w:author="Michael Bell" w:date="2013-05-06T17:53:00Z"/>
          <w:rFonts w:ascii="Courier New" w:hAnsi="Courier New" w:cs="Courier New"/>
          <w:color w:val="008000"/>
          <w:sz w:val="20"/>
          <w:szCs w:val="20"/>
          <w:highlight w:val="white"/>
        </w:rPr>
      </w:pPr>
      <w:del w:id="1177" w:author="Michael Bell" w:date="2013-05-06T17:53:00Z">
        <w:r w:rsidDel="00116173">
          <w:rPr>
            <w:rFonts w:ascii="Courier New" w:hAnsi="Courier New" w:cs="Courier New"/>
            <w:color w:val="008000"/>
            <w:sz w:val="20"/>
            <w:szCs w:val="20"/>
            <w:highlight w:val="white"/>
          </w:rPr>
          <w:delText>the sensor number.</w:delText>
        </w:r>
      </w:del>
    </w:p>
    <w:p w14:paraId="17977083" w14:textId="6946C0C7" w:rsidR="006918A7" w:rsidDel="00116173" w:rsidRDefault="006918A7" w:rsidP="006918A7">
      <w:pPr>
        <w:widowControl w:val="0"/>
        <w:autoSpaceDE w:val="0"/>
        <w:autoSpaceDN w:val="0"/>
        <w:adjustRightInd w:val="0"/>
        <w:spacing w:after="0" w:line="240" w:lineRule="auto"/>
        <w:rPr>
          <w:del w:id="1178" w:author="Michael Bell" w:date="2013-05-06T17:53:00Z"/>
          <w:rFonts w:ascii="Courier New" w:hAnsi="Courier New" w:cs="Courier New"/>
          <w:color w:val="008000"/>
          <w:sz w:val="20"/>
          <w:szCs w:val="20"/>
          <w:highlight w:val="white"/>
        </w:rPr>
      </w:pPr>
    </w:p>
    <w:p w14:paraId="27C422BD" w14:textId="5A5E70A0" w:rsidR="006918A7" w:rsidDel="00116173" w:rsidRDefault="006918A7" w:rsidP="006918A7">
      <w:pPr>
        <w:widowControl w:val="0"/>
        <w:autoSpaceDE w:val="0"/>
        <w:autoSpaceDN w:val="0"/>
        <w:adjustRightInd w:val="0"/>
        <w:spacing w:after="0" w:line="240" w:lineRule="auto"/>
        <w:rPr>
          <w:del w:id="1179" w:author="Michael Bell" w:date="2013-05-06T17:53:00Z"/>
          <w:rFonts w:ascii="Courier New" w:hAnsi="Courier New" w:cs="Courier New"/>
          <w:color w:val="008000"/>
          <w:sz w:val="20"/>
          <w:szCs w:val="20"/>
          <w:highlight w:val="white"/>
        </w:rPr>
      </w:pPr>
      <w:del w:id="1180" w:author="Michael Bell" w:date="2013-05-06T17:53:00Z">
        <w:r w:rsidDel="00116173">
          <w:rPr>
            <w:rFonts w:ascii="Courier New" w:hAnsi="Courier New" w:cs="Courier New"/>
            <w:color w:val="008000"/>
            <w:sz w:val="20"/>
            <w:szCs w:val="20"/>
            <w:highlight w:val="white"/>
          </w:rPr>
          <w:delText>in part 2 C and D stand for converge and diverge with part 3 being the point number to set to</w:delText>
        </w:r>
      </w:del>
    </w:p>
    <w:p w14:paraId="2A757BA3" w14:textId="74139E43" w:rsidR="006918A7" w:rsidDel="00116173" w:rsidRDefault="006918A7" w:rsidP="006918A7">
      <w:pPr>
        <w:widowControl w:val="0"/>
        <w:autoSpaceDE w:val="0"/>
        <w:autoSpaceDN w:val="0"/>
        <w:adjustRightInd w:val="0"/>
        <w:spacing w:after="0" w:line="240" w:lineRule="auto"/>
        <w:rPr>
          <w:del w:id="1181" w:author="Michael Bell" w:date="2013-05-06T17:53:00Z"/>
          <w:rFonts w:ascii="Courier New" w:hAnsi="Courier New" w:cs="Courier New"/>
          <w:color w:val="008000"/>
          <w:sz w:val="20"/>
          <w:szCs w:val="20"/>
          <w:highlight w:val="white"/>
        </w:rPr>
      </w:pPr>
      <w:del w:id="1182" w:author="Michael Bell" w:date="2013-05-06T17:53:00Z">
        <w:r w:rsidDel="00116173">
          <w:rPr>
            <w:rFonts w:ascii="Courier New" w:hAnsi="Courier New" w:cs="Courier New"/>
            <w:color w:val="008000"/>
            <w:sz w:val="20"/>
            <w:szCs w:val="20"/>
            <w:highlight w:val="white"/>
          </w:rPr>
          <w:delText xml:space="preserve">converge or diverge, S sets the speed with part 3 being the speed setting and X stops the train and </w:delText>
        </w:r>
      </w:del>
    </w:p>
    <w:p w14:paraId="7814E0EC" w14:textId="5C68B481" w:rsidR="006918A7" w:rsidDel="00116173" w:rsidRDefault="006918A7" w:rsidP="006918A7">
      <w:pPr>
        <w:widowControl w:val="0"/>
        <w:autoSpaceDE w:val="0"/>
        <w:autoSpaceDN w:val="0"/>
        <w:adjustRightInd w:val="0"/>
        <w:spacing w:after="0" w:line="240" w:lineRule="auto"/>
        <w:rPr>
          <w:del w:id="1183" w:author="Michael Bell" w:date="2013-05-06T17:53:00Z"/>
          <w:rFonts w:ascii="Courier New" w:hAnsi="Courier New" w:cs="Courier New"/>
          <w:color w:val="008000"/>
          <w:sz w:val="20"/>
          <w:szCs w:val="20"/>
          <w:highlight w:val="white"/>
        </w:rPr>
      </w:pPr>
      <w:del w:id="1184" w:author="Michael Bell" w:date="2013-05-06T17:53:00Z">
        <w:r w:rsidDel="00116173">
          <w:rPr>
            <w:rFonts w:ascii="Courier New" w:hAnsi="Courier New" w:cs="Courier New"/>
            <w:color w:val="008000"/>
            <w:sz w:val="20"/>
            <w:szCs w:val="20"/>
            <w:highlight w:val="white"/>
          </w:rPr>
          <w:delText>ends the instruction set, all sets end in X, no value is required</w:delText>
        </w:r>
      </w:del>
    </w:p>
    <w:p w14:paraId="5405AD3A" w14:textId="37E19E78" w:rsidR="006918A7" w:rsidDel="00116173" w:rsidRDefault="006918A7" w:rsidP="006918A7">
      <w:pPr>
        <w:widowControl w:val="0"/>
        <w:autoSpaceDE w:val="0"/>
        <w:autoSpaceDN w:val="0"/>
        <w:adjustRightInd w:val="0"/>
        <w:spacing w:after="0" w:line="240" w:lineRule="auto"/>
        <w:rPr>
          <w:del w:id="1185" w:author="Michael Bell" w:date="2013-05-06T17:53:00Z"/>
          <w:rFonts w:ascii="Courier New" w:hAnsi="Courier New" w:cs="Courier New"/>
          <w:color w:val="008000"/>
          <w:sz w:val="20"/>
          <w:szCs w:val="20"/>
          <w:highlight w:val="white"/>
        </w:rPr>
      </w:pPr>
    </w:p>
    <w:p w14:paraId="78D36EB2" w14:textId="658920C2" w:rsidR="006918A7" w:rsidDel="00116173" w:rsidRDefault="006918A7" w:rsidP="006918A7">
      <w:pPr>
        <w:widowControl w:val="0"/>
        <w:autoSpaceDE w:val="0"/>
        <w:autoSpaceDN w:val="0"/>
        <w:adjustRightInd w:val="0"/>
        <w:spacing w:after="0" w:line="240" w:lineRule="auto"/>
        <w:rPr>
          <w:del w:id="1186" w:author="Michael Bell" w:date="2013-05-06T17:53:00Z"/>
          <w:rFonts w:ascii="Courier New" w:hAnsi="Courier New" w:cs="Courier New"/>
          <w:color w:val="008000"/>
          <w:sz w:val="20"/>
          <w:szCs w:val="20"/>
          <w:highlight w:val="white"/>
        </w:rPr>
      </w:pPr>
    </w:p>
    <w:p w14:paraId="624AA0B1" w14:textId="58BA9109" w:rsidR="006918A7" w:rsidDel="00116173" w:rsidRDefault="006918A7" w:rsidP="006918A7">
      <w:pPr>
        <w:widowControl w:val="0"/>
        <w:autoSpaceDE w:val="0"/>
        <w:autoSpaceDN w:val="0"/>
        <w:adjustRightInd w:val="0"/>
        <w:spacing w:after="0" w:line="240" w:lineRule="auto"/>
        <w:rPr>
          <w:del w:id="1187" w:author="Michael Bell" w:date="2013-05-06T17:53:00Z"/>
          <w:rFonts w:ascii="Courier New" w:hAnsi="Courier New" w:cs="Courier New"/>
          <w:color w:val="008000"/>
          <w:sz w:val="20"/>
          <w:szCs w:val="20"/>
          <w:highlight w:val="white"/>
        </w:rPr>
      </w:pPr>
      <w:del w:id="1188" w:author="Michael Bell" w:date="2013-05-06T17:53:00Z">
        <w:r w:rsidDel="00116173">
          <w:rPr>
            <w:rFonts w:ascii="Courier New" w:hAnsi="Courier New" w:cs="Courier New"/>
            <w:color w:val="008000"/>
            <w:sz w:val="20"/>
            <w:szCs w:val="20"/>
            <w:highlight w:val="white"/>
          </w:rPr>
          <w:delText>the speed settings are: 0 stops the train, 1 travels at roughly half speed forwards, 2 is full</w:delText>
        </w:r>
      </w:del>
    </w:p>
    <w:p w14:paraId="64039438" w14:textId="22A79496" w:rsidR="006918A7" w:rsidDel="00116173" w:rsidRDefault="006918A7" w:rsidP="006918A7">
      <w:pPr>
        <w:widowControl w:val="0"/>
        <w:autoSpaceDE w:val="0"/>
        <w:autoSpaceDN w:val="0"/>
        <w:adjustRightInd w:val="0"/>
        <w:spacing w:after="0" w:line="240" w:lineRule="auto"/>
        <w:rPr>
          <w:del w:id="1189" w:author="Michael Bell" w:date="2013-05-06T17:53:00Z"/>
          <w:rFonts w:ascii="Courier New" w:hAnsi="Courier New" w:cs="Courier New"/>
          <w:color w:val="000000"/>
          <w:sz w:val="20"/>
          <w:szCs w:val="20"/>
          <w:highlight w:val="white"/>
        </w:rPr>
      </w:pPr>
      <w:del w:id="1190" w:author="Michael Bell" w:date="2013-05-06T17:53:00Z">
        <w:r w:rsidDel="00116173">
          <w:rPr>
            <w:rFonts w:ascii="Courier New" w:hAnsi="Courier New" w:cs="Courier New"/>
            <w:color w:val="008000"/>
            <w:sz w:val="20"/>
            <w:szCs w:val="20"/>
            <w:highlight w:val="white"/>
          </w:rPr>
          <w:delText>speed forwards, 3 is roughly half speed backwards and 4 is full speed backwards*/</w:delText>
        </w:r>
      </w:del>
    </w:p>
    <w:p w14:paraId="785A1416" w14:textId="11FBFDF6" w:rsidR="006918A7" w:rsidDel="00116173" w:rsidRDefault="006918A7" w:rsidP="006918A7">
      <w:pPr>
        <w:widowControl w:val="0"/>
        <w:autoSpaceDE w:val="0"/>
        <w:autoSpaceDN w:val="0"/>
        <w:adjustRightInd w:val="0"/>
        <w:spacing w:after="0" w:line="240" w:lineRule="auto"/>
        <w:rPr>
          <w:del w:id="1191" w:author="Michael Bell" w:date="2013-05-06T17:53:00Z"/>
          <w:rFonts w:ascii="Courier New" w:hAnsi="Courier New" w:cs="Courier New"/>
          <w:color w:val="000000"/>
          <w:sz w:val="20"/>
          <w:szCs w:val="20"/>
          <w:highlight w:val="white"/>
        </w:rPr>
      </w:pPr>
    </w:p>
    <w:p w14:paraId="32C197D7" w14:textId="0B4A7414" w:rsidR="006918A7" w:rsidDel="00116173" w:rsidRDefault="006918A7" w:rsidP="006918A7">
      <w:pPr>
        <w:widowControl w:val="0"/>
        <w:autoSpaceDE w:val="0"/>
        <w:autoSpaceDN w:val="0"/>
        <w:adjustRightInd w:val="0"/>
        <w:spacing w:after="0" w:line="240" w:lineRule="auto"/>
        <w:rPr>
          <w:del w:id="1192" w:author="Michael Bell" w:date="2013-05-06T17:53:00Z"/>
          <w:rFonts w:ascii="Courier New" w:hAnsi="Courier New" w:cs="Courier New"/>
          <w:color w:val="000000"/>
          <w:sz w:val="20"/>
          <w:szCs w:val="20"/>
          <w:highlight w:val="white"/>
        </w:rPr>
      </w:pPr>
    </w:p>
    <w:p w14:paraId="47EAD2B8" w14:textId="4253CF19" w:rsidR="006918A7" w:rsidDel="00116173" w:rsidRDefault="006918A7" w:rsidP="006918A7">
      <w:pPr>
        <w:widowControl w:val="0"/>
        <w:autoSpaceDE w:val="0"/>
        <w:autoSpaceDN w:val="0"/>
        <w:adjustRightInd w:val="0"/>
        <w:spacing w:after="0" w:line="240" w:lineRule="auto"/>
        <w:rPr>
          <w:del w:id="1193" w:author="Michael Bell" w:date="2013-05-06T17:53:00Z"/>
          <w:rFonts w:ascii="Courier New" w:hAnsi="Courier New" w:cs="Courier New"/>
          <w:color w:val="000000"/>
          <w:sz w:val="20"/>
          <w:szCs w:val="20"/>
          <w:highlight w:val="white"/>
        </w:rPr>
      </w:pPr>
    </w:p>
    <w:p w14:paraId="16A2BEDA" w14:textId="64D7422D" w:rsidR="006918A7" w:rsidDel="00116173" w:rsidRDefault="006918A7" w:rsidP="006918A7">
      <w:pPr>
        <w:widowControl w:val="0"/>
        <w:autoSpaceDE w:val="0"/>
        <w:autoSpaceDN w:val="0"/>
        <w:adjustRightInd w:val="0"/>
        <w:spacing w:after="0" w:line="240" w:lineRule="auto"/>
        <w:rPr>
          <w:del w:id="1194" w:author="Michael Bell" w:date="2013-05-06T17:53:00Z"/>
          <w:rFonts w:ascii="Courier New" w:hAnsi="Courier New" w:cs="Courier New"/>
          <w:color w:val="000000"/>
          <w:sz w:val="20"/>
          <w:szCs w:val="20"/>
          <w:highlight w:val="white"/>
        </w:rPr>
      </w:pPr>
      <w:del w:id="1195"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C807B25" w14:textId="32EED10C" w:rsidR="006918A7" w:rsidDel="00116173" w:rsidRDefault="006918A7" w:rsidP="006918A7">
      <w:pPr>
        <w:widowControl w:val="0"/>
        <w:autoSpaceDE w:val="0"/>
        <w:autoSpaceDN w:val="0"/>
        <w:adjustRightInd w:val="0"/>
        <w:spacing w:after="0" w:line="240" w:lineRule="auto"/>
        <w:rPr>
          <w:del w:id="1196" w:author="Michael Bell" w:date="2013-05-06T17:53:00Z"/>
          <w:rFonts w:ascii="Courier New" w:hAnsi="Courier New" w:cs="Courier New"/>
          <w:color w:val="000000"/>
          <w:sz w:val="20"/>
          <w:szCs w:val="20"/>
          <w:highlight w:val="white"/>
        </w:rPr>
      </w:pPr>
      <w:del w:id="1197" w:author="Michael Bell" w:date="2013-05-06T17:53:00Z">
        <w:r w:rsidDel="00116173">
          <w:rPr>
            <w:rFonts w:ascii="Courier New" w:hAnsi="Courier New" w:cs="Courier New"/>
            <w:b/>
            <w:bCs/>
            <w:color w:val="000080"/>
            <w:sz w:val="20"/>
            <w:szCs w:val="20"/>
            <w:highlight w:val="white"/>
          </w:rPr>
          <w:delText>{</w:delText>
        </w:r>
      </w:del>
    </w:p>
    <w:p w14:paraId="6801455B" w14:textId="6D940BC9" w:rsidR="006918A7" w:rsidDel="00116173" w:rsidRDefault="006918A7" w:rsidP="006918A7">
      <w:pPr>
        <w:widowControl w:val="0"/>
        <w:autoSpaceDE w:val="0"/>
        <w:autoSpaceDN w:val="0"/>
        <w:adjustRightInd w:val="0"/>
        <w:spacing w:after="0" w:line="240" w:lineRule="auto"/>
        <w:rPr>
          <w:del w:id="1198" w:author="Michael Bell" w:date="2013-05-06T17:53:00Z"/>
          <w:rFonts w:ascii="Courier New" w:hAnsi="Courier New" w:cs="Courier New"/>
          <w:color w:val="000000"/>
          <w:sz w:val="20"/>
          <w:szCs w:val="20"/>
          <w:highlight w:val="white"/>
        </w:rPr>
      </w:pPr>
      <w:del w:id="119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3CEAB46" w14:textId="63951C6C" w:rsidR="006918A7" w:rsidDel="00116173" w:rsidRDefault="006918A7" w:rsidP="006918A7">
      <w:pPr>
        <w:widowControl w:val="0"/>
        <w:autoSpaceDE w:val="0"/>
        <w:autoSpaceDN w:val="0"/>
        <w:adjustRightInd w:val="0"/>
        <w:spacing w:after="0" w:line="240" w:lineRule="auto"/>
        <w:rPr>
          <w:del w:id="1200" w:author="Michael Bell" w:date="2013-05-06T17:53:00Z"/>
          <w:rFonts w:ascii="Courier New" w:hAnsi="Courier New" w:cs="Courier New"/>
          <w:color w:val="000000"/>
          <w:sz w:val="20"/>
          <w:szCs w:val="20"/>
          <w:highlight w:val="white"/>
        </w:rPr>
      </w:pPr>
      <w:del w:id="1201" w:author="Michael Bell" w:date="2013-05-06T17:53:00Z">
        <w:r w:rsidDel="00116173">
          <w:rPr>
            <w:rFonts w:ascii="Courier New" w:hAnsi="Courier New" w:cs="Courier New"/>
            <w:color w:val="000000"/>
            <w:sz w:val="20"/>
            <w:szCs w:val="20"/>
            <w:highlight w:val="white"/>
          </w:rPr>
          <w:delText xml:space="preserve">  </w:delText>
        </w:r>
      </w:del>
    </w:p>
    <w:p w14:paraId="7A8D4F87" w14:textId="6211EDB2" w:rsidR="006918A7" w:rsidDel="00116173" w:rsidRDefault="006918A7" w:rsidP="006918A7">
      <w:pPr>
        <w:widowControl w:val="0"/>
        <w:autoSpaceDE w:val="0"/>
        <w:autoSpaceDN w:val="0"/>
        <w:adjustRightInd w:val="0"/>
        <w:spacing w:after="0" w:line="240" w:lineRule="auto"/>
        <w:rPr>
          <w:del w:id="1202" w:author="Michael Bell" w:date="2013-05-06T17:53:00Z"/>
          <w:rFonts w:ascii="Courier New" w:hAnsi="Courier New" w:cs="Courier New"/>
          <w:color w:val="000000"/>
          <w:sz w:val="20"/>
          <w:szCs w:val="20"/>
          <w:highlight w:val="white"/>
        </w:rPr>
      </w:pPr>
      <w:del w:id="120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1A30E99A" w14:textId="745900A7" w:rsidR="006918A7" w:rsidDel="00116173" w:rsidRDefault="006918A7" w:rsidP="006918A7">
      <w:pPr>
        <w:widowControl w:val="0"/>
        <w:autoSpaceDE w:val="0"/>
        <w:autoSpaceDN w:val="0"/>
        <w:adjustRightInd w:val="0"/>
        <w:spacing w:after="0" w:line="240" w:lineRule="auto"/>
        <w:rPr>
          <w:del w:id="1204" w:author="Michael Bell" w:date="2013-05-06T17:53:00Z"/>
          <w:rFonts w:ascii="Courier New" w:hAnsi="Courier New" w:cs="Courier New"/>
          <w:color w:val="000000"/>
          <w:sz w:val="20"/>
          <w:szCs w:val="20"/>
          <w:highlight w:val="white"/>
        </w:rPr>
      </w:pPr>
      <w:del w:id="120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17E80A6" w14:textId="4A4F1995" w:rsidR="006918A7" w:rsidDel="00116173" w:rsidRDefault="006918A7" w:rsidP="006918A7">
      <w:pPr>
        <w:widowControl w:val="0"/>
        <w:autoSpaceDE w:val="0"/>
        <w:autoSpaceDN w:val="0"/>
        <w:adjustRightInd w:val="0"/>
        <w:spacing w:after="0" w:line="240" w:lineRule="auto"/>
        <w:rPr>
          <w:del w:id="1206" w:author="Michael Bell" w:date="2013-05-06T17:53:00Z"/>
          <w:rFonts w:ascii="Courier New" w:hAnsi="Courier New" w:cs="Courier New"/>
          <w:color w:val="000000"/>
          <w:sz w:val="20"/>
          <w:szCs w:val="20"/>
          <w:highlight w:val="white"/>
        </w:rPr>
      </w:pPr>
      <w:del w:id="120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4D1A59FD" w14:textId="45D92386" w:rsidR="006918A7" w:rsidDel="00116173" w:rsidRDefault="006918A7" w:rsidP="006918A7">
      <w:pPr>
        <w:widowControl w:val="0"/>
        <w:autoSpaceDE w:val="0"/>
        <w:autoSpaceDN w:val="0"/>
        <w:adjustRightInd w:val="0"/>
        <w:spacing w:after="0" w:line="240" w:lineRule="auto"/>
        <w:rPr>
          <w:del w:id="1208" w:author="Michael Bell" w:date="2013-05-06T17:53:00Z"/>
          <w:rFonts w:ascii="Courier New" w:hAnsi="Courier New" w:cs="Courier New"/>
          <w:color w:val="000000"/>
          <w:sz w:val="20"/>
          <w:szCs w:val="20"/>
          <w:highlight w:val="white"/>
        </w:rPr>
      </w:pPr>
      <w:del w:id="120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06FB1827" w14:textId="301E6B90" w:rsidR="006918A7" w:rsidDel="00116173" w:rsidRDefault="006918A7" w:rsidP="006918A7">
      <w:pPr>
        <w:widowControl w:val="0"/>
        <w:autoSpaceDE w:val="0"/>
        <w:autoSpaceDN w:val="0"/>
        <w:adjustRightInd w:val="0"/>
        <w:spacing w:after="0" w:line="240" w:lineRule="auto"/>
        <w:rPr>
          <w:del w:id="1210" w:author="Michael Bell" w:date="2013-05-06T17:53:00Z"/>
          <w:rFonts w:ascii="Courier New" w:hAnsi="Courier New" w:cs="Courier New"/>
          <w:color w:val="000000"/>
          <w:sz w:val="20"/>
          <w:szCs w:val="20"/>
          <w:highlight w:val="white"/>
        </w:rPr>
      </w:pPr>
      <w:del w:id="121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69DA5074" w14:textId="3F6FECC3" w:rsidR="006918A7" w:rsidDel="00116173" w:rsidRDefault="006918A7" w:rsidP="006918A7">
      <w:pPr>
        <w:widowControl w:val="0"/>
        <w:autoSpaceDE w:val="0"/>
        <w:autoSpaceDN w:val="0"/>
        <w:adjustRightInd w:val="0"/>
        <w:spacing w:after="0" w:line="240" w:lineRule="auto"/>
        <w:rPr>
          <w:del w:id="1212" w:author="Michael Bell" w:date="2013-05-06T17:53:00Z"/>
          <w:rFonts w:ascii="Courier New" w:hAnsi="Courier New" w:cs="Courier New"/>
          <w:color w:val="000000"/>
          <w:sz w:val="20"/>
          <w:szCs w:val="20"/>
          <w:highlight w:val="white"/>
        </w:rPr>
      </w:pPr>
      <w:del w:id="121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774D6C7F" w14:textId="20182147" w:rsidR="006918A7" w:rsidDel="00116173" w:rsidRDefault="006918A7" w:rsidP="006918A7">
      <w:pPr>
        <w:widowControl w:val="0"/>
        <w:autoSpaceDE w:val="0"/>
        <w:autoSpaceDN w:val="0"/>
        <w:adjustRightInd w:val="0"/>
        <w:spacing w:after="0" w:line="240" w:lineRule="auto"/>
        <w:rPr>
          <w:del w:id="1214" w:author="Michael Bell" w:date="2013-05-06T17:53:00Z"/>
          <w:rFonts w:ascii="Courier New" w:hAnsi="Courier New" w:cs="Courier New"/>
          <w:color w:val="000000"/>
          <w:sz w:val="20"/>
          <w:szCs w:val="20"/>
          <w:highlight w:val="white"/>
        </w:rPr>
      </w:pPr>
      <w:del w:id="121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04835BA" w14:textId="55DF1AA9" w:rsidR="006918A7" w:rsidDel="00116173" w:rsidRDefault="006918A7" w:rsidP="006918A7">
      <w:pPr>
        <w:widowControl w:val="0"/>
        <w:autoSpaceDE w:val="0"/>
        <w:autoSpaceDN w:val="0"/>
        <w:adjustRightInd w:val="0"/>
        <w:spacing w:after="0" w:line="240" w:lineRule="auto"/>
        <w:rPr>
          <w:del w:id="1216" w:author="Michael Bell" w:date="2013-05-06T17:53:00Z"/>
          <w:rFonts w:ascii="Courier New" w:hAnsi="Courier New" w:cs="Courier New"/>
          <w:color w:val="000000"/>
          <w:sz w:val="20"/>
          <w:szCs w:val="20"/>
          <w:highlight w:val="white"/>
        </w:rPr>
      </w:pPr>
      <w:del w:id="121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1D420880" w14:textId="07FE3314" w:rsidR="006918A7" w:rsidDel="00116173" w:rsidRDefault="006918A7" w:rsidP="006918A7">
      <w:pPr>
        <w:widowControl w:val="0"/>
        <w:autoSpaceDE w:val="0"/>
        <w:autoSpaceDN w:val="0"/>
        <w:adjustRightInd w:val="0"/>
        <w:spacing w:after="0" w:line="240" w:lineRule="auto"/>
        <w:rPr>
          <w:del w:id="1218" w:author="Michael Bell" w:date="2013-05-06T17:53:00Z"/>
          <w:rFonts w:ascii="Courier New" w:hAnsi="Courier New" w:cs="Courier New"/>
          <w:color w:val="000000"/>
          <w:sz w:val="20"/>
          <w:szCs w:val="20"/>
          <w:highlight w:val="white"/>
        </w:rPr>
      </w:pPr>
      <w:del w:id="121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del>
    </w:p>
    <w:p w14:paraId="094CC795" w14:textId="13688E75" w:rsidR="006918A7" w:rsidDel="00116173" w:rsidRDefault="006918A7" w:rsidP="006918A7">
      <w:pPr>
        <w:widowControl w:val="0"/>
        <w:autoSpaceDE w:val="0"/>
        <w:autoSpaceDN w:val="0"/>
        <w:adjustRightInd w:val="0"/>
        <w:spacing w:after="0" w:line="240" w:lineRule="auto"/>
        <w:rPr>
          <w:del w:id="1220" w:author="Michael Bell" w:date="2013-05-06T17:53:00Z"/>
          <w:rFonts w:ascii="Courier New" w:hAnsi="Courier New" w:cs="Courier New"/>
          <w:color w:val="000000"/>
          <w:sz w:val="20"/>
          <w:szCs w:val="20"/>
          <w:highlight w:val="white"/>
        </w:rPr>
      </w:pPr>
      <w:del w:id="122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619151A1" w14:textId="68651A0D" w:rsidR="006918A7" w:rsidDel="00116173" w:rsidRDefault="006918A7" w:rsidP="006918A7">
      <w:pPr>
        <w:widowControl w:val="0"/>
        <w:autoSpaceDE w:val="0"/>
        <w:autoSpaceDN w:val="0"/>
        <w:adjustRightInd w:val="0"/>
        <w:spacing w:after="0" w:line="240" w:lineRule="auto"/>
        <w:rPr>
          <w:del w:id="1222" w:author="Michael Bell" w:date="2013-05-06T17:53:00Z"/>
          <w:rFonts w:ascii="Courier New" w:hAnsi="Courier New" w:cs="Courier New"/>
          <w:color w:val="000000"/>
          <w:sz w:val="20"/>
          <w:szCs w:val="20"/>
          <w:highlight w:val="white"/>
        </w:rPr>
      </w:pPr>
      <w:del w:id="122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EF577AA" w14:textId="09A5416A" w:rsidR="006918A7" w:rsidDel="00116173" w:rsidRDefault="006918A7" w:rsidP="006918A7">
      <w:pPr>
        <w:widowControl w:val="0"/>
        <w:autoSpaceDE w:val="0"/>
        <w:autoSpaceDN w:val="0"/>
        <w:adjustRightInd w:val="0"/>
        <w:spacing w:after="0" w:line="240" w:lineRule="auto"/>
        <w:rPr>
          <w:del w:id="1224" w:author="Michael Bell" w:date="2013-05-06T17:53:00Z"/>
          <w:rFonts w:ascii="Courier New" w:hAnsi="Courier New" w:cs="Courier New"/>
          <w:color w:val="000000"/>
          <w:sz w:val="20"/>
          <w:szCs w:val="20"/>
          <w:highlight w:val="white"/>
        </w:rPr>
      </w:pPr>
      <w:del w:id="1225" w:author="Michael Bell" w:date="2013-05-06T17:53:00Z">
        <w:r w:rsidDel="00116173">
          <w:rPr>
            <w:rFonts w:ascii="Courier New" w:hAnsi="Courier New" w:cs="Courier New"/>
            <w:color w:val="000000"/>
            <w:sz w:val="20"/>
            <w:szCs w:val="20"/>
            <w:highlight w:val="white"/>
          </w:rPr>
          <w:delText xml:space="preserve">  </w:delText>
        </w:r>
      </w:del>
    </w:p>
    <w:p w14:paraId="49FC76FF" w14:textId="4921BA1A" w:rsidR="006918A7" w:rsidDel="00116173" w:rsidRDefault="006918A7" w:rsidP="006918A7">
      <w:pPr>
        <w:widowControl w:val="0"/>
        <w:autoSpaceDE w:val="0"/>
        <w:autoSpaceDN w:val="0"/>
        <w:adjustRightInd w:val="0"/>
        <w:spacing w:after="0" w:line="240" w:lineRule="auto"/>
        <w:rPr>
          <w:del w:id="1226" w:author="Michael Bell" w:date="2013-05-06T17:53:00Z"/>
          <w:rFonts w:ascii="Courier New" w:hAnsi="Courier New" w:cs="Courier New"/>
          <w:color w:val="000000"/>
          <w:sz w:val="20"/>
          <w:szCs w:val="20"/>
          <w:highlight w:val="white"/>
        </w:rPr>
      </w:pPr>
      <w:del w:id="122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56DDDFD" w14:textId="139FDCC9" w:rsidR="006918A7" w:rsidDel="00116173" w:rsidRDefault="006918A7" w:rsidP="006918A7">
      <w:pPr>
        <w:widowControl w:val="0"/>
        <w:autoSpaceDE w:val="0"/>
        <w:autoSpaceDN w:val="0"/>
        <w:adjustRightInd w:val="0"/>
        <w:spacing w:after="0" w:line="240" w:lineRule="auto"/>
        <w:rPr>
          <w:del w:id="1228" w:author="Michael Bell" w:date="2013-05-06T17:53:00Z"/>
          <w:rFonts w:ascii="Courier New" w:hAnsi="Courier New" w:cs="Courier New"/>
          <w:color w:val="000000"/>
          <w:sz w:val="20"/>
          <w:szCs w:val="20"/>
          <w:highlight w:val="white"/>
        </w:rPr>
      </w:pPr>
      <w:del w:id="122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2EA2C72" w14:textId="0238EAFC" w:rsidR="006918A7" w:rsidDel="00116173" w:rsidRDefault="006918A7" w:rsidP="006918A7">
      <w:pPr>
        <w:widowControl w:val="0"/>
        <w:autoSpaceDE w:val="0"/>
        <w:autoSpaceDN w:val="0"/>
        <w:adjustRightInd w:val="0"/>
        <w:spacing w:after="0" w:line="240" w:lineRule="auto"/>
        <w:rPr>
          <w:del w:id="1230" w:author="Michael Bell" w:date="2013-05-06T17:53:00Z"/>
          <w:rFonts w:ascii="Courier New" w:hAnsi="Courier New" w:cs="Courier New"/>
          <w:color w:val="000000"/>
          <w:sz w:val="20"/>
          <w:szCs w:val="20"/>
          <w:highlight w:val="white"/>
        </w:rPr>
      </w:pPr>
      <w:del w:id="123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3CB7DCDE" w14:textId="3586B163" w:rsidR="006918A7" w:rsidDel="00116173" w:rsidRDefault="006918A7" w:rsidP="006918A7">
      <w:pPr>
        <w:widowControl w:val="0"/>
        <w:autoSpaceDE w:val="0"/>
        <w:autoSpaceDN w:val="0"/>
        <w:adjustRightInd w:val="0"/>
        <w:spacing w:after="0" w:line="240" w:lineRule="auto"/>
        <w:rPr>
          <w:del w:id="1232" w:author="Michael Bell" w:date="2013-05-06T17:53:00Z"/>
          <w:rFonts w:ascii="Courier New" w:hAnsi="Courier New" w:cs="Courier New"/>
          <w:color w:val="000000"/>
          <w:sz w:val="20"/>
          <w:szCs w:val="20"/>
          <w:highlight w:val="white"/>
        </w:rPr>
      </w:pPr>
      <w:del w:id="123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74A1071D" w14:textId="0F325891" w:rsidR="006918A7" w:rsidDel="00116173" w:rsidRDefault="006918A7" w:rsidP="006918A7">
      <w:pPr>
        <w:widowControl w:val="0"/>
        <w:autoSpaceDE w:val="0"/>
        <w:autoSpaceDN w:val="0"/>
        <w:adjustRightInd w:val="0"/>
        <w:spacing w:after="0" w:line="240" w:lineRule="auto"/>
        <w:rPr>
          <w:del w:id="1234" w:author="Michael Bell" w:date="2013-05-06T17:53:00Z"/>
          <w:rFonts w:ascii="Courier New" w:hAnsi="Courier New" w:cs="Courier New"/>
          <w:color w:val="000000"/>
          <w:sz w:val="20"/>
          <w:szCs w:val="20"/>
          <w:highlight w:val="white"/>
        </w:rPr>
      </w:pPr>
      <w:del w:id="123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09AD4E6" w14:textId="197C616F" w:rsidR="006918A7" w:rsidDel="00116173" w:rsidRDefault="006918A7" w:rsidP="006918A7">
      <w:pPr>
        <w:widowControl w:val="0"/>
        <w:autoSpaceDE w:val="0"/>
        <w:autoSpaceDN w:val="0"/>
        <w:adjustRightInd w:val="0"/>
        <w:spacing w:after="0" w:line="240" w:lineRule="auto"/>
        <w:rPr>
          <w:del w:id="1236" w:author="Michael Bell" w:date="2013-05-06T17:53:00Z"/>
          <w:rFonts w:ascii="Courier New" w:hAnsi="Courier New" w:cs="Courier New"/>
          <w:color w:val="000000"/>
          <w:sz w:val="20"/>
          <w:szCs w:val="20"/>
          <w:highlight w:val="white"/>
        </w:rPr>
      </w:pPr>
      <w:del w:id="1237" w:author="Michael Bell" w:date="2013-05-06T17:53:00Z">
        <w:r w:rsidDel="00116173">
          <w:rPr>
            <w:rFonts w:ascii="Courier New" w:hAnsi="Courier New" w:cs="Courier New"/>
            <w:color w:val="000000"/>
            <w:sz w:val="20"/>
            <w:szCs w:val="20"/>
            <w:highlight w:val="white"/>
          </w:rPr>
          <w:delText xml:space="preserve">  </w:delText>
        </w:r>
      </w:del>
    </w:p>
    <w:p w14:paraId="2EE67504" w14:textId="1677B4C8" w:rsidR="006918A7" w:rsidDel="00116173" w:rsidRDefault="006918A7" w:rsidP="006918A7">
      <w:pPr>
        <w:widowControl w:val="0"/>
        <w:autoSpaceDE w:val="0"/>
        <w:autoSpaceDN w:val="0"/>
        <w:adjustRightInd w:val="0"/>
        <w:spacing w:after="0" w:line="240" w:lineRule="auto"/>
        <w:rPr>
          <w:del w:id="1238" w:author="Michael Bell" w:date="2013-05-06T17:53:00Z"/>
          <w:rFonts w:ascii="Courier New" w:hAnsi="Courier New" w:cs="Courier New"/>
          <w:color w:val="000000"/>
          <w:sz w:val="20"/>
          <w:szCs w:val="20"/>
          <w:highlight w:val="white"/>
        </w:rPr>
      </w:pPr>
      <w:del w:id="1239"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5A23DEC9" w14:textId="095F0D70" w:rsidR="006918A7" w:rsidDel="00116173" w:rsidRDefault="006918A7" w:rsidP="006918A7">
      <w:pPr>
        <w:widowControl w:val="0"/>
        <w:autoSpaceDE w:val="0"/>
        <w:autoSpaceDN w:val="0"/>
        <w:adjustRightInd w:val="0"/>
        <w:spacing w:after="0" w:line="240" w:lineRule="auto"/>
        <w:rPr>
          <w:del w:id="1240" w:author="Michael Bell" w:date="2013-05-06T17:53:00Z"/>
          <w:rFonts w:ascii="Courier New" w:hAnsi="Courier New" w:cs="Courier New"/>
          <w:color w:val="000000"/>
          <w:sz w:val="20"/>
          <w:szCs w:val="20"/>
          <w:highlight w:val="white"/>
        </w:rPr>
      </w:pPr>
      <w:del w:id="1241" w:author="Michael Bell" w:date="2013-05-06T17:53:00Z">
        <w:r w:rsidDel="00116173">
          <w:rPr>
            <w:rFonts w:ascii="Courier New" w:hAnsi="Courier New" w:cs="Courier New"/>
            <w:color w:val="000000"/>
            <w:sz w:val="20"/>
            <w:szCs w:val="20"/>
            <w:highlight w:val="white"/>
          </w:rPr>
          <w:delText xml:space="preserve">  </w:delText>
        </w:r>
      </w:del>
    </w:p>
    <w:p w14:paraId="2D26B809" w14:textId="1B38900D" w:rsidR="006918A7" w:rsidDel="00116173" w:rsidRDefault="006918A7" w:rsidP="006918A7">
      <w:pPr>
        <w:widowControl w:val="0"/>
        <w:autoSpaceDE w:val="0"/>
        <w:autoSpaceDN w:val="0"/>
        <w:adjustRightInd w:val="0"/>
        <w:spacing w:after="0" w:line="240" w:lineRule="auto"/>
        <w:rPr>
          <w:del w:id="1242" w:author="Michael Bell" w:date="2013-05-06T17:53:00Z"/>
          <w:rFonts w:ascii="Courier New" w:hAnsi="Courier New" w:cs="Courier New"/>
          <w:color w:val="000000"/>
          <w:sz w:val="20"/>
          <w:szCs w:val="20"/>
          <w:highlight w:val="white"/>
        </w:rPr>
      </w:pPr>
      <w:del w:id="1243"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416F0424" w14:textId="63FB124B" w:rsidR="006918A7" w:rsidDel="00116173" w:rsidRDefault="006918A7" w:rsidP="006918A7">
      <w:pPr>
        <w:widowControl w:val="0"/>
        <w:autoSpaceDE w:val="0"/>
        <w:autoSpaceDN w:val="0"/>
        <w:adjustRightInd w:val="0"/>
        <w:spacing w:after="0" w:line="240" w:lineRule="auto"/>
        <w:rPr>
          <w:del w:id="1244" w:author="Michael Bell" w:date="2013-05-06T17:53:00Z"/>
          <w:rFonts w:ascii="Courier New" w:hAnsi="Courier New" w:cs="Courier New"/>
          <w:color w:val="000000"/>
          <w:sz w:val="20"/>
          <w:szCs w:val="20"/>
          <w:highlight w:val="white"/>
        </w:rPr>
      </w:pPr>
      <w:del w:id="1245" w:author="Michael Bell" w:date="2013-05-06T17:53:00Z">
        <w:r w:rsidDel="00116173">
          <w:rPr>
            <w:rFonts w:ascii="Courier New" w:hAnsi="Courier New" w:cs="Courier New"/>
            <w:color w:val="000000"/>
            <w:sz w:val="20"/>
            <w:szCs w:val="20"/>
            <w:highlight w:val="white"/>
          </w:rPr>
          <w:delText xml:space="preserve">  </w:delText>
        </w:r>
      </w:del>
    </w:p>
    <w:p w14:paraId="5AFEAEDF" w14:textId="0087AB35" w:rsidR="006918A7" w:rsidDel="00116173" w:rsidRDefault="006918A7" w:rsidP="006918A7">
      <w:pPr>
        <w:widowControl w:val="0"/>
        <w:autoSpaceDE w:val="0"/>
        <w:autoSpaceDN w:val="0"/>
        <w:adjustRightInd w:val="0"/>
        <w:spacing w:after="0" w:line="240" w:lineRule="auto"/>
        <w:rPr>
          <w:del w:id="1246" w:author="Michael Bell" w:date="2013-05-06T17:53:00Z"/>
          <w:rFonts w:ascii="Courier New" w:hAnsi="Courier New" w:cs="Courier New"/>
          <w:color w:val="000000"/>
          <w:sz w:val="20"/>
          <w:szCs w:val="20"/>
          <w:highlight w:val="white"/>
        </w:rPr>
      </w:pPr>
      <w:del w:id="1247"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7877A06" w14:textId="6FBFBEDB" w:rsidR="006918A7" w:rsidDel="00116173" w:rsidRDefault="006918A7" w:rsidP="006918A7">
      <w:pPr>
        <w:widowControl w:val="0"/>
        <w:autoSpaceDE w:val="0"/>
        <w:autoSpaceDN w:val="0"/>
        <w:adjustRightInd w:val="0"/>
        <w:spacing w:after="0" w:line="240" w:lineRule="auto"/>
        <w:rPr>
          <w:del w:id="1248" w:author="Michael Bell" w:date="2013-05-06T17:53:00Z"/>
          <w:rFonts w:ascii="Courier New" w:hAnsi="Courier New" w:cs="Courier New"/>
          <w:color w:val="000000"/>
          <w:sz w:val="20"/>
          <w:szCs w:val="20"/>
          <w:highlight w:val="white"/>
        </w:rPr>
      </w:pPr>
      <w:del w:id="1249" w:author="Michael Bell" w:date="2013-05-06T17:53:00Z">
        <w:r w:rsidDel="00116173">
          <w:rPr>
            <w:rFonts w:ascii="Courier New" w:hAnsi="Courier New" w:cs="Courier New"/>
            <w:color w:val="000000"/>
            <w:sz w:val="20"/>
            <w:szCs w:val="20"/>
            <w:highlight w:val="white"/>
          </w:rPr>
          <w:delText xml:space="preserve">  </w:delText>
        </w:r>
      </w:del>
    </w:p>
    <w:p w14:paraId="2361304B" w14:textId="5496B0D7" w:rsidR="006918A7" w:rsidDel="00116173" w:rsidRDefault="006918A7" w:rsidP="006918A7">
      <w:pPr>
        <w:widowControl w:val="0"/>
        <w:autoSpaceDE w:val="0"/>
        <w:autoSpaceDN w:val="0"/>
        <w:adjustRightInd w:val="0"/>
        <w:spacing w:after="0" w:line="240" w:lineRule="auto"/>
        <w:rPr>
          <w:del w:id="1250" w:author="Michael Bell" w:date="2013-05-06T17:53:00Z"/>
          <w:rFonts w:ascii="Courier New" w:hAnsi="Courier New" w:cs="Courier New"/>
          <w:color w:val="000000"/>
          <w:sz w:val="20"/>
          <w:szCs w:val="20"/>
          <w:highlight w:val="white"/>
        </w:rPr>
      </w:pPr>
      <w:del w:id="1251"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2866750" w14:textId="340B1CFF" w:rsidR="006918A7" w:rsidDel="00116173" w:rsidRDefault="006918A7" w:rsidP="006918A7">
      <w:pPr>
        <w:widowControl w:val="0"/>
        <w:autoSpaceDE w:val="0"/>
        <w:autoSpaceDN w:val="0"/>
        <w:adjustRightInd w:val="0"/>
        <w:spacing w:after="0" w:line="240" w:lineRule="auto"/>
        <w:rPr>
          <w:del w:id="1252" w:author="Michael Bell" w:date="2013-05-06T17:53:00Z"/>
          <w:rFonts w:ascii="Courier New" w:hAnsi="Courier New" w:cs="Courier New"/>
          <w:color w:val="000000"/>
          <w:sz w:val="20"/>
          <w:szCs w:val="20"/>
          <w:highlight w:val="white"/>
        </w:rPr>
      </w:pPr>
      <w:del w:id="1253" w:author="Michael Bell" w:date="2013-05-06T17:53:00Z">
        <w:r w:rsidDel="00116173">
          <w:rPr>
            <w:rFonts w:ascii="Courier New" w:hAnsi="Courier New" w:cs="Courier New"/>
            <w:color w:val="000000"/>
            <w:sz w:val="20"/>
            <w:szCs w:val="20"/>
            <w:highlight w:val="white"/>
          </w:rPr>
          <w:delText xml:space="preserve">  </w:delText>
        </w:r>
      </w:del>
    </w:p>
    <w:p w14:paraId="59365F7F" w14:textId="725FBADB" w:rsidR="006918A7" w:rsidDel="00116173" w:rsidRDefault="006918A7" w:rsidP="006918A7">
      <w:pPr>
        <w:widowControl w:val="0"/>
        <w:autoSpaceDE w:val="0"/>
        <w:autoSpaceDN w:val="0"/>
        <w:adjustRightInd w:val="0"/>
        <w:spacing w:after="0" w:line="240" w:lineRule="auto"/>
        <w:rPr>
          <w:del w:id="1254" w:author="Michael Bell" w:date="2013-05-06T17:53:00Z"/>
          <w:rFonts w:ascii="Courier New" w:hAnsi="Courier New" w:cs="Courier New"/>
          <w:color w:val="000000"/>
          <w:sz w:val="20"/>
          <w:szCs w:val="20"/>
          <w:highlight w:val="white"/>
        </w:rPr>
      </w:pPr>
      <w:del w:id="1255"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5FA7982" w14:textId="04284602" w:rsidR="006918A7" w:rsidDel="00116173" w:rsidRDefault="006918A7" w:rsidP="006918A7">
      <w:pPr>
        <w:widowControl w:val="0"/>
        <w:autoSpaceDE w:val="0"/>
        <w:autoSpaceDN w:val="0"/>
        <w:adjustRightInd w:val="0"/>
        <w:spacing w:after="0" w:line="240" w:lineRule="auto"/>
        <w:rPr>
          <w:del w:id="1256" w:author="Michael Bell" w:date="2013-05-06T17:53:00Z"/>
          <w:rFonts w:ascii="Courier New" w:hAnsi="Courier New" w:cs="Courier New"/>
          <w:color w:val="000000"/>
          <w:sz w:val="20"/>
          <w:szCs w:val="20"/>
          <w:highlight w:val="white"/>
        </w:rPr>
      </w:pPr>
      <w:del w:id="1257" w:author="Michael Bell" w:date="2013-05-06T17:53:00Z">
        <w:r w:rsidDel="00116173">
          <w:rPr>
            <w:rFonts w:ascii="Courier New" w:hAnsi="Courier New" w:cs="Courier New"/>
            <w:b/>
            <w:bCs/>
            <w:color w:val="000080"/>
            <w:sz w:val="20"/>
            <w:szCs w:val="20"/>
            <w:highlight w:val="white"/>
          </w:rPr>
          <w:delText>}</w:delText>
        </w:r>
      </w:del>
    </w:p>
    <w:p w14:paraId="4514390F" w14:textId="18125C72" w:rsidR="006918A7" w:rsidDel="00116173" w:rsidRDefault="006918A7" w:rsidP="006918A7">
      <w:pPr>
        <w:widowControl w:val="0"/>
        <w:autoSpaceDE w:val="0"/>
        <w:autoSpaceDN w:val="0"/>
        <w:adjustRightInd w:val="0"/>
        <w:spacing w:after="0" w:line="240" w:lineRule="auto"/>
        <w:rPr>
          <w:del w:id="1258" w:author="Michael Bell" w:date="2013-05-06T17:53:00Z"/>
          <w:rFonts w:ascii="Courier New" w:hAnsi="Courier New" w:cs="Courier New"/>
          <w:color w:val="000000"/>
          <w:sz w:val="20"/>
          <w:szCs w:val="20"/>
          <w:highlight w:val="white"/>
        </w:rPr>
      </w:pPr>
    </w:p>
    <w:p w14:paraId="4F9C02B0" w14:textId="77777777" w:rsidR="00D8352C" w:rsidRDefault="00D8352C">
      <w:r>
        <w:br w:type="page"/>
      </w:r>
    </w:p>
    <w:p w14:paraId="190C85A1" w14:textId="77777777" w:rsidR="00D3128F" w:rsidRDefault="00D8352C" w:rsidP="00D8352C">
      <w:pPr>
        <w:pStyle w:val="Heading2"/>
      </w:pPr>
      <w:r>
        <w:lastRenderedPageBreak/>
        <w:t>InitialiseMenu.ino</w:t>
      </w:r>
    </w:p>
    <w:p w14:paraId="716F4E8F" w14:textId="77777777" w:rsidR="003A2FEE" w:rsidRDefault="003A2FEE" w:rsidP="003A2FEE">
      <w:pPr>
        <w:autoSpaceDE w:val="0"/>
        <w:autoSpaceDN w:val="0"/>
        <w:adjustRightInd w:val="0"/>
        <w:spacing w:after="0" w:line="240" w:lineRule="auto"/>
        <w:rPr>
          <w:ins w:id="1259" w:author="Michael Bell" w:date="2013-05-06T18:03:00Z"/>
          <w:rFonts w:ascii="Courier New" w:hAnsi="Courier New" w:cs="Courier New"/>
          <w:color w:val="008000"/>
          <w:sz w:val="20"/>
          <w:szCs w:val="20"/>
          <w:highlight w:val="white"/>
        </w:rPr>
      </w:pPr>
      <w:ins w:id="1260" w:author="Michael Bell" w:date="2013-05-06T18:03:00Z">
        <w:r>
          <w:rPr>
            <w:rFonts w:ascii="Courier New" w:hAnsi="Courier New" w:cs="Courier New"/>
            <w:color w:val="008000"/>
            <w:sz w:val="20"/>
            <w:szCs w:val="20"/>
            <w:highlight w:val="white"/>
          </w:rPr>
          <w:t>/*</w:t>
        </w:r>
      </w:ins>
    </w:p>
    <w:p w14:paraId="5625C3ED" w14:textId="77777777" w:rsidR="003A2FEE" w:rsidRDefault="003A2FEE" w:rsidP="003A2FEE">
      <w:pPr>
        <w:autoSpaceDE w:val="0"/>
        <w:autoSpaceDN w:val="0"/>
        <w:adjustRightInd w:val="0"/>
        <w:spacing w:after="0" w:line="240" w:lineRule="auto"/>
        <w:rPr>
          <w:ins w:id="1261" w:author="Michael Bell" w:date="2013-05-06T18:03:00Z"/>
          <w:rFonts w:ascii="Courier New" w:hAnsi="Courier New" w:cs="Courier New"/>
          <w:color w:val="008000"/>
          <w:sz w:val="20"/>
          <w:szCs w:val="20"/>
          <w:highlight w:val="white"/>
        </w:rPr>
      </w:pPr>
    </w:p>
    <w:p w14:paraId="01DA3E3B" w14:textId="77777777" w:rsidR="003A2FEE" w:rsidRDefault="003A2FEE" w:rsidP="003A2FEE">
      <w:pPr>
        <w:autoSpaceDE w:val="0"/>
        <w:autoSpaceDN w:val="0"/>
        <w:adjustRightInd w:val="0"/>
        <w:spacing w:after="0" w:line="240" w:lineRule="auto"/>
        <w:rPr>
          <w:ins w:id="1262" w:author="Michael Bell" w:date="2013-05-06T18:03:00Z"/>
          <w:rFonts w:ascii="Courier New" w:hAnsi="Courier New" w:cs="Courier New"/>
          <w:color w:val="008000"/>
          <w:sz w:val="20"/>
          <w:szCs w:val="20"/>
          <w:highlight w:val="white"/>
        </w:rPr>
      </w:pPr>
      <w:ins w:id="1263" w:author="Michael Bell" w:date="2013-05-06T18:03:00Z">
        <w:r>
          <w:rPr>
            <w:rFonts w:ascii="Courier New" w:hAnsi="Courier New" w:cs="Courier New"/>
            <w:color w:val="008000"/>
            <w:sz w:val="20"/>
            <w:szCs w:val="20"/>
            <w:highlight w:val="white"/>
          </w:rPr>
          <w:t xml:space="preserve"> BELTRAK</w:t>
        </w:r>
      </w:ins>
    </w:p>
    <w:p w14:paraId="2C921CD3" w14:textId="77777777" w:rsidR="003A2FEE" w:rsidRDefault="003A2FEE" w:rsidP="003A2FEE">
      <w:pPr>
        <w:autoSpaceDE w:val="0"/>
        <w:autoSpaceDN w:val="0"/>
        <w:adjustRightInd w:val="0"/>
        <w:spacing w:after="0" w:line="240" w:lineRule="auto"/>
        <w:rPr>
          <w:ins w:id="1264" w:author="Michael Bell" w:date="2013-05-06T18:03:00Z"/>
          <w:rFonts w:ascii="Courier New" w:hAnsi="Courier New" w:cs="Courier New"/>
          <w:color w:val="008000"/>
          <w:sz w:val="20"/>
          <w:szCs w:val="20"/>
          <w:highlight w:val="white"/>
        </w:rPr>
      </w:pPr>
      <w:ins w:id="1265" w:author="Michael Bell" w:date="2013-05-06T18:03:00Z">
        <w:r>
          <w:rPr>
            <w:rFonts w:ascii="Courier New" w:hAnsi="Courier New" w:cs="Courier New"/>
            <w:color w:val="008000"/>
            <w:sz w:val="20"/>
            <w:szCs w:val="20"/>
            <w:highlight w:val="white"/>
          </w:rPr>
          <w:t xml:space="preserve"> </w:t>
        </w:r>
      </w:ins>
    </w:p>
    <w:p w14:paraId="7C6897C1" w14:textId="77777777" w:rsidR="003A2FEE" w:rsidRDefault="003A2FEE" w:rsidP="003A2FEE">
      <w:pPr>
        <w:autoSpaceDE w:val="0"/>
        <w:autoSpaceDN w:val="0"/>
        <w:adjustRightInd w:val="0"/>
        <w:spacing w:after="0" w:line="240" w:lineRule="auto"/>
        <w:rPr>
          <w:ins w:id="1266" w:author="Michael Bell" w:date="2013-05-06T18:03:00Z"/>
          <w:rFonts w:ascii="Courier New" w:hAnsi="Courier New" w:cs="Courier New"/>
          <w:color w:val="008000"/>
          <w:sz w:val="20"/>
          <w:szCs w:val="20"/>
          <w:highlight w:val="white"/>
        </w:rPr>
      </w:pPr>
      <w:ins w:id="1267" w:author="Michael Bell" w:date="2013-05-06T18:03:00Z">
        <w:r>
          <w:rPr>
            <w:rFonts w:ascii="Courier New" w:hAnsi="Courier New" w:cs="Courier New"/>
            <w:color w:val="008000"/>
            <w:sz w:val="20"/>
            <w:szCs w:val="20"/>
            <w:highlight w:val="white"/>
          </w:rPr>
          <w:t xml:space="preserve"> V1.0</w:t>
        </w:r>
      </w:ins>
    </w:p>
    <w:p w14:paraId="5392B46F" w14:textId="77777777" w:rsidR="003A2FEE" w:rsidRDefault="003A2FEE" w:rsidP="003A2FEE">
      <w:pPr>
        <w:autoSpaceDE w:val="0"/>
        <w:autoSpaceDN w:val="0"/>
        <w:adjustRightInd w:val="0"/>
        <w:spacing w:after="0" w:line="240" w:lineRule="auto"/>
        <w:rPr>
          <w:ins w:id="1268" w:author="Michael Bell" w:date="2013-05-06T18:03:00Z"/>
          <w:rFonts w:ascii="Courier New" w:hAnsi="Courier New" w:cs="Courier New"/>
          <w:color w:val="008000"/>
          <w:sz w:val="20"/>
          <w:szCs w:val="20"/>
          <w:highlight w:val="white"/>
        </w:rPr>
      </w:pPr>
      <w:ins w:id="1269" w:author="Michael Bell" w:date="2013-05-06T18:03:00Z">
        <w:r>
          <w:rPr>
            <w:rFonts w:ascii="Courier New" w:hAnsi="Courier New" w:cs="Courier New"/>
            <w:color w:val="008000"/>
            <w:sz w:val="20"/>
            <w:szCs w:val="20"/>
            <w:highlight w:val="white"/>
          </w:rPr>
          <w:t xml:space="preserve"> </w:t>
        </w:r>
      </w:ins>
    </w:p>
    <w:p w14:paraId="3E20E0C3" w14:textId="77777777" w:rsidR="003A2FEE" w:rsidRDefault="003A2FEE" w:rsidP="003A2FEE">
      <w:pPr>
        <w:autoSpaceDE w:val="0"/>
        <w:autoSpaceDN w:val="0"/>
        <w:adjustRightInd w:val="0"/>
        <w:spacing w:after="0" w:line="240" w:lineRule="auto"/>
        <w:rPr>
          <w:ins w:id="1270" w:author="Michael Bell" w:date="2013-05-06T18:03:00Z"/>
          <w:rFonts w:ascii="Courier New" w:hAnsi="Courier New" w:cs="Courier New"/>
          <w:color w:val="008000"/>
          <w:sz w:val="20"/>
          <w:szCs w:val="20"/>
          <w:highlight w:val="white"/>
        </w:rPr>
      </w:pPr>
      <w:ins w:id="1271" w:author="Michael Bell" w:date="2013-05-06T18:03:00Z">
        <w:r>
          <w:rPr>
            <w:rFonts w:ascii="Courier New" w:hAnsi="Courier New" w:cs="Courier New"/>
            <w:color w:val="008000"/>
            <w:sz w:val="20"/>
            <w:szCs w:val="20"/>
            <w:highlight w:val="white"/>
          </w:rPr>
          <w:t xml:space="preserve"> Hornby trainset automation</w:t>
        </w:r>
      </w:ins>
    </w:p>
    <w:p w14:paraId="0E5B7BE6" w14:textId="77777777" w:rsidR="003A2FEE" w:rsidRDefault="003A2FEE" w:rsidP="003A2FEE">
      <w:pPr>
        <w:autoSpaceDE w:val="0"/>
        <w:autoSpaceDN w:val="0"/>
        <w:adjustRightInd w:val="0"/>
        <w:spacing w:after="0" w:line="240" w:lineRule="auto"/>
        <w:rPr>
          <w:ins w:id="1272" w:author="Michael Bell" w:date="2013-05-06T18:03:00Z"/>
          <w:rFonts w:ascii="Courier New" w:hAnsi="Courier New" w:cs="Courier New"/>
          <w:color w:val="008000"/>
          <w:sz w:val="20"/>
          <w:szCs w:val="20"/>
          <w:highlight w:val="white"/>
        </w:rPr>
      </w:pPr>
      <w:ins w:id="1273" w:author="Michael Bell" w:date="2013-05-06T18:03:00Z">
        <w:r>
          <w:rPr>
            <w:rFonts w:ascii="Courier New" w:hAnsi="Courier New" w:cs="Courier New"/>
            <w:color w:val="008000"/>
            <w:sz w:val="20"/>
            <w:szCs w:val="20"/>
            <w:highlight w:val="white"/>
          </w:rPr>
          <w:t xml:space="preserve"> </w:t>
        </w:r>
      </w:ins>
    </w:p>
    <w:p w14:paraId="66ACDEF9" w14:textId="77777777" w:rsidR="003A2FEE" w:rsidRDefault="003A2FEE" w:rsidP="003A2FEE">
      <w:pPr>
        <w:autoSpaceDE w:val="0"/>
        <w:autoSpaceDN w:val="0"/>
        <w:adjustRightInd w:val="0"/>
        <w:spacing w:after="0" w:line="240" w:lineRule="auto"/>
        <w:rPr>
          <w:ins w:id="1274" w:author="Michael Bell" w:date="2013-05-06T18:03:00Z"/>
          <w:rFonts w:ascii="Courier New" w:hAnsi="Courier New" w:cs="Courier New"/>
          <w:color w:val="008000"/>
          <w:sz w:val="20"/>
          <w:szCs w:val="20"/>
          <w:highlight w:val="white"/>
        </w:rPr>
      </w:pPr>
      <w:ins w:id="1275" w:author="Michael Bell" w:date="2013-05-06T18:03:00Z">
        <w:r>
          <w:rPr>
            <w:rFonts w:ascii="Courier New" w:hAnsi="Courier New" w:cs="Courier New"/>
            <w:color w:val="008000"/>
            <w:sz w:val="20"/>
            <w:szCs w:val="20"/>
            <w:highlight w:val="white"/>
          </w:rPr>
          <w:t xml:space="preserve"> By Michael Bell</w:t>
        </w:r>
      </w:ins>
    </w:p>
    <w:p w14:paraId="10F2EE0C" w14:textId="77777777" w:rsidR="003A2FEE" w:rsidRDefault="003A2FEE" w:rsidP="003A2FEE">
      <w:pPr>
        <w:autoSpaceDE w:val="0"/>
        <w:autoSpaceDN w:val="0"/>
        <w:adjustRightInd w:val="0"/>
        <w:spacing w:after="0" w:line="240" w:lineRule="auto"/>
        <w:rPr>
          <w:ins w:id="1276" w:author="Michael Bell" w:date="2013-05-06T18:03:00Z"/>
          <w:rFonts w:ascii="Courier New" w:hAnsi="Courier New" w:cs="Courier New"/>
          <w:color w:val="008000"/>
          <w:sz w:val="20"/>
          <w:szCs w:val="20"/>
          <w:highlight w:val="white"/>
        </w:rPr>
      </w:pPr>
      <w:ins w:id="1277" w:author="Michael Bell" w:date="2013-05-06T18:03:00Z">
        <w:r>
          <w:rPr>
            <w:rFonts w:ascii="Courier New" w:hAnsi="Courier New" w:cs="Courier New"/>
            <w:color w:val="008000"/>
            <w:sz w:val="20"/>
            <w:szCs w:val="20"/>
            <w:highlight w:val="white"/>
          </w:rPr>
          <w:t xml:space="preserve"> </w:t>
        </w:r>
      </w:ins>
    </w:p>
    <w:p w14:paraId="52A2F1F0" w14:textId="77777777" w:rsidR="003A2FEE" w:rsidRDefault="003A2FEE" w:rsidP="003A2FEE">
      <w:pPr>
        <w:autoSpaceDE w:val="0"/>
        <w:autoSpaceDN w:val="0"/>
        <w:adjustRightInd w:val="0"/>
        <w:spacing w:after="0" w:line="240" w:lineRule="auto"/>
        <w:rPr>
          <w:ins w:id="1278" w:author="Michael Bell" w:date="2013-05-06T18:03:00Z"/>
          <w:rFonts w:ascii="Courier New" w:hAnsi="Courier New" w:cs="Courier New"/>
          <w:color w:val="008000"/>
          <w:sz w:val="20"/>
          <w:szCs w:val="20"/>
          <w:highlight w:val="white"/>
        </w:rPr>
      </w:pPr>
      <w:ins w:id="1279" w:author="Michael Bell" w:date="2013-05-06T18:03:00Z">
        <w:r>
          <w:rPr>
            <w:rFonts w:ascii="Courier New" w:hAnsi="Courier New" w:cs="Courier New"/>
            <w:color w:val="008000"/>
            <w:sz w:val="20"/>
            <w:szCs w:val="20"/>
            <w:highlight w:val="white"/>
          </w:rPr>
          <w:t xml:space="preserve"> Programing started: 02/02/2013 at 14:08</w:t>
        </w:r>
      </w:ins>
    </w:p>
    <w:p w14:paraId="50286B23" w14:textId="77777777" w:rsidR="003A2FEE" w:rsidRDefault="003A2FEE" w:rsidP="003A2FEE">
      <w:pPr>
        <w:autoSpaceDE w:val="0"/>
        <w:autoSpaceDN w:val="0"/>
        <w:adjustRightInd w:val="0"/>
        <w:spacing w:after="0" w:line="240" w:lineRule="auto"/>
        <w:rPr>
          <w:ins w:id="1280" w:author="Michael Bell" w:date="2013-05-06T18:03:00Z"/>
          <w:rFonts w:ascii="Courier New" w:hAnsi="Courier New" w:cs="Courier New"/>
          <w:color w:val="008000"/>
          <w:sz w:val="20"/>
          <w:szCs w:val="20"/>
          <w:highlight w:val="white"/>
        </w:rPr>
      </w:pPr>
      <w:ins w:id="1281" w:author="Michael Bell" w:date="2013-05-06T18:03:00Z">
        <w:r>
          <w:rPr>
            <w:rFonts w:ascii="Courier New" w:hAnsi="Courier New" w:cs="Courier New"/>
            <w:color w:val="008000"/>
            <w:sz w:val="20"/>
            <w:szCs w:val="20"/>
            <w:highlight w:val="white"/>
          </w:rPr>
          <w:t xml:space="preserve"> </w:t>
        </w:r>
      </w:ins>
    </w:p>
    <w:p w14:paraId="39A30D95" w14:textId="77777777" w:rsidR="003A2FEE" w:rsidRDefault="003A2FEE" w:rsidP="003A2FEE">
      <w:pPr>
        <w:autoSpaceDE w:val="0"/>
        <w:autoSpaceDN w:val="0"/>
        <w:adjustRightInd w:val="0"/>
        <w:spacing w:after="0" w:line="240" w:lineRule="auto"/>
        <w:rPr>
          <w:ins w:id="1282" w:author="Michael Bell" w:date="2013-05-06T18:03:00Z"/>
          <w:rFonts w:ascii="Courier New" w:hAnsi="Courier New" w:cs="Courier New"/>
          <w:color w:val="008000"/>
          <w:sz w:val="20"/>
          <w:szCs w:val="20"/>
          <w:highlight w:val="white"/>
        </w:rPr>
      </w:pPr>
      <w:ins w:id="1283" w:author="Michael Bell" w:date="2013-05-06T18:03:00Z">
        <w:r>
          <w:rPr>
            <w:rFonts w:ascii="Courier New" w:hAnsi="Courier New" w:cs="Courier New"/>
            <w:color w:val="008000"/>
            <w:sz w:val="20"/>
            <w:szCs w:val="20"/>
            <w:highlight w:val="white"/>
          </w:rPr>
          <w:t xml:space="preserve"> Programing completed: 06/05/2013 at 17:45</w:t>
        </w:r>
      </w:ins>
    </w:p>
    <w:p w14:paraId="3F4CEE3D" w14:textId="77777777" w:rsidR="003A2FEE" w:rsidRDefault="003A2FEE" w:rsidP="003A2FEE">
      <w:pPr>
        <w:autoSpaceDE w:val="0"/>
        <w:autoSpaceDN w:val="0"/>
        <w:adjustRightInd w:val="0"/>
        <w:spacing w:after="0" w:line="240" w:lineRule="auto"/>
        <w:rPr>
          <w:ins w:id="1284" w:author="Michael Bell" w:date="2013-05-06T18:03:00Z"/>
          <w:rFonts w:ascii="Courier New" w:hAnsi="Courier New" w:cs="Courier New"/>
          <w:color w:val="008000"/>
          <w:sz w:val="20"/>
          <w:szCs w:val="20"/>
          <w:highlight w:val="white"/>
        </w:rPr>
      </w:pPr>
      <w:ins w:id="1285" w:author="Michael Bell" w:date="2013-05-06T18:03:00Z">
        <w:r>
          <w:rPr>
            <w:rFonts w:ascii="Courier New" w:hAnsi="Courier New" w:cs="Courier New"/>
            <w:color w:val="008000"/>
            <w:sz w:val="20"/>
            <w:szCs w:val="20"/>
            <w:highlight w:val="white"/>
          </w:rPr>
          <w:t xml:space="preserve"> </w:t>
        </w:r>
      </w:ins>
    </w:p>
    <w:p w14:paraId="055C5D3A" w14:textId="77777777" w:rsidR="003A2FEE" w:rsidRDefault="003A2FEE" w:rsidP="003A2FEE">
      <w:pPr>
        <w:autoSpaceDE w:val="0"/>
        <w:autoSpaceDN w:val="0"/>
        <w:adjustRightInd w:val="0"/>
        <w:spacing w:after="0" w:line="240" w:lineRule="auto"/>
        <w:rPr>
          <w:ins w:id="1286" w:author="Michael Bell" w:date="2013-05-06T18:03:00Z"/>
          <w:rFonts w:ascii="Courier New" w:hAnsi="Courier New" w:cs="Courier New"/>
          <w:color w:val="000000"/>
          <w:sz w:val="20"/>
          <w:szCs w:val="20"/>
          <w:highlight w:val="white"/>
        </w:rPr>
      </w:pPr>
      <w:ins w:id="1287" w:author="Michael Bell" w:date="2013-05-06T18:03:00Z">
        <w:r>
          <w:rPr>
            <w:rFonts w:ascii="Courier New" w:hAnsi="Courier New" w:cs="Courier New"/>
            <w:color w:val="008000"/>
            <w:sz w:val="20"/>
            <w:szCs w:val="20"/>
            <w:highlight w:val="white"/>
          </w:rPr>
          <w:t xml:space="preserve"> */</w:t>
        </w:r>
      </w:ins>
    </w:p>
    <w:p w14:paraId="43711CFD" w14:textId="77777777" w:rsidR="003A2FEE" w:rsidRDefault="003A2FEE" w:rsidP="003A2FEE">
      <w:pPr>
        <w:autoSpaceDE w:val="0"/>
        <w:autoSpaceDN w:val="0"/>
        <w:adjustRightInd w:val="0"/>
        <w:spacing w:after="0" w:line="240" w:lineRule="auto"/>
        <w:rPr>
          <w:ins w:id="1288" w:author="Michael Bell" w:date="2013-05-06T18:03:00Z"/>
          <w:rFonts w:ascii="Courier New" w:hAnsi="Courier New" w:cs="Courier New"/>
          <w:color w:val="000000"/>
          <w:sz w:val="20"/>
          <w:szCs w:val="20"/>
          <w:highlight w:val="white"/>
        </w:rPr>
      </w:pPr>
    </w:p>
    <w:p w14:paraId="6571E21C" w14:textId="77777777" w:rsidR="003A2FEE" w:rsidRDefault="003A2FEE" w:rsidP="003A2FEE">
      <w:pPr>
        <w:autoSpaceDE w:val="0"/>
        <w:autoSpaceDN w:val="0"/>
        <w:adjustRightInd w:val="0"/>
        <w:spacing w:after="0" w:line="240" w:lineRule="auto"/>
        <w:rPr>
          <w:ins w:id="1289" w:author="Michael Bell" w:date="2013-05-06T18:03:00Z"/>
          <w:rFonts w:ascii="Courier New" w:hAnsi="Courier New" w:cs="Courier New"/>
          <w:color w:val="008000"/>
          <w:sz w:val="20"/>
          <w:szCs w:val="20"/>
          <w:highlight w:val="white"/>
        </w:rPr>
      </w:pPr>
      <w:ins w:id="1290" w:author="Michael Bell" w:date="2013-05-06T18:03:00Z">
        <w:r>
          <w:rPr>
            <w:rFonts w:ascii="Courier New" w:hAnsi="Courier New" w:cs="Courier New"/>
            <w:color w:val="008000"/>
            <w:sz w:val="20"/>
            <w:szCs w:val="20"/>
            <w:highlight w:val="white"/>
          </w:rPr>
          <w:t xml:space="preserve">/*this function initialises the menu display array, the first number is the X position, the second number is the </w:t>
        </w:r>
      </w:ins>
    </w:p>
    <w:p w14:paraId="5CFC41F5" w14:textId="77777777" w:rsidR="003A2FEE" w:rsidRDefault="003A2FEE" w:rsidP="003A2FEE">
      <w:pPr>
        <w:autoSpaceDE w:val="0"/>
        <w:autoSpaceDN w:val="0"/>
        <w:adjustRightInd w:val="0"/>
        <w:spacing w:after="0" w:line="240" w:lineRule="auto"/>
        <w:rPr>
          <w:ins w:id="1291" w:author="Michael Bell" w:date="2013-05-06T18:03:00Z"/>
          <w:rFonts w:ascii="Courier New" w:hAnsi="Courier New" w:cs="Courier New"/>
          <w:color w:val="008000"/>
          <w:sz w:val="20"/>
          <w:szCs w:val="20"/>
          <w:highlight w:val="white"/>
        </w:rPr>
      </w:pPr>
      <w:ins w:id="1292" w:author="Michael Bell" w:date="2013-05-06T18:03:00Z">
        <w:r>
          <w:rPr>
            <w:rFonts w:ascii="Courier New" w:hAnsi="Courier New" w:cs="Courier New"/>
            <w:color w:val="008000"/>
            <w:sz w:val="20"/>
            <w:szCs w:val="20"/>
            <w:highlight w:val="white"/>
          </w:rPr>
          <w:t>Y position and the third number is the line number, 0 is line 1 and 1 is line 2</w:t>
        </w:r>
      </w:ins>
    </w:p>
    <w:p w14:paraId="547B4286" w14:textId="77777777" w:rsidR="003A2FEE" w:rsidRDefault="003A2FEE" w:rsidP="003A2FEE">
      <w:pPr>
        <w:autoSpaceDE w:val="0"/>
        <w:autoSpaceDN w:val="0"/>
        <w:adjustRightInd w:val="0"/>
        <w:spacing w:after="0" w:line="240" w:lineRule="auto"/>
        <w:rPr>
          <w:ins w:id="1293" w:author="Michael Bell" w:date="2013-05-06T18:03:00Z"/>
          <w:rFonts w:ascii="Courier New" w:hAnsi="Courier New" w:cs="Courier New"/>
          <w:color w:val="008000"/>
          <w:sz w:val="20"/>
          <w:szCs w:val="20"/>
          <w:highlight w:val="white"/>
        </w:rPr>
      </w:pPr>
    </w:p>
    <w:p w14:paraId="17B3E573" w14:textId="77777777" w:rsidR="003A2FEE" w:rsidRDefault="003A2FEE" w:rsidP="003A2FEE">
      <w:pPr>
        <w:autoSpaceDE w:val="0"/>
        <w:autoSpaceDN w:val="0"/>
        <w:adjustRightInd w:val="0"/>
        <w:spacing w:after="0" w:line="240" w:lineRule="auto"/>
        <w:rPr>
          <w:ins w:id="1294" w:author="Michael Bell" w:date="2013-05-06T18:03:00Z"/>
          <w:rFonts w:ascii="Courier New" w:hAnsi="Courier New" w:cs="Courier New"/>
          <w:color w:val="008000"/>
          <w:sz w:val="20"/>
          <w:szCs w:val="20"/>
          <w:highlight w:val="white"/>
        </w:rPr>
      </w:pPr>
      <w:ins w:id="1295" w:author="Michael Bell" w:date="2013-05-06T18:03:00Z">
        <w:r>
          <w:rPr>
            <w:rFonts w:ascii="Courier New" w:hAnsi="Courier New" w:cs="Courier New"/>
            <w:color w:val="008000"/>
            <w:sz w:val="20"/>
            <w:szCs w:val="20"/>
            <w:highlight w:val="white"/>
          </w:rPr>
          <w:t>~ are used to fill the bottom of columbs as well as blocking the cursor from moveing between options which are on</w:t>
        </w:r>
      </w:ins>
    </w:p>
    <w:p w14:paraId="6B762D4A" w14:textId="77777777" w:rsidR="003A2FEE" w:rsidRDefault="003A2FEE" w:rsidP="003A2FEE">
      <w:pPr>
        <w:autoSpaceDE w:val="0"/>
        <w:autoSpaceDN w:val="0"/>
        <w:adjustRightInd w:val="0"/>
        <w:spacing w:after="0" w:line="240" w:lineRule="auto"/>
        <w:rPr>
          <w:ins w:id="1296" w:author="Michael Bell" w:date="2013-05-06T18:03:00Z"/>
          <w:rFonts w:ascii="Courier New" w:hAnsi="Courier New" w:cs="Courier New"/>
          <w:color w:val="008000"/>
          <w:sz w:val="20"/>
          <w:szCs w:val="20"/>
          <w:highlight w:val="white"/>
        </w:rPr>
      </w:pPr>
      <w:ins w:id="1297" w:author="Michael Bell" w:date="2013-05-06T18:03:00Z">
        <w:r>
          <w:rPr>
            <w:rFonts w:ascii="Courier New" w:hAnsi="Courier New" w:cs="Courier New"/>
            <w:color w:val="008000"/>
            <w:sz w:val="20"/>
            <w:szCs w:val="20"/>
            <w:highlight w:val="white"/>
          </w:rPr>
          <w:t>different sub menus</w:t>
        </w:r>
      </w:ins>
    </w:p>
    <w:p w14:paraId="2FB458C9" w14:textId="77777777" w:rsidR="003A2FEE" w:rsidRDefault="003A2FEE" w:rsidP="003A2FEE">
      <w:pPr>
        <w:autoSpaceDE w:val="0"/>
        <w:autoSpaceDN w:val="0"/>
        <w:adjustRightInd w:val="0"/>
        <w:spacing w:after="0" w:line="240" w:lineRule="auto"/>
        <w:rPr>
          <w:ins w:id="1298" w:author="Michael Bell" w:date="2013-05-06T18:03:00Z"/>
          <w:rFonts w:ascii="Courier New" w:hAnsi="Courier New" w:cs="Courier New"/>
          <w:color w:val="008000"/>
          <w:sz w:val="20"/>
          <w:szCs w:val="20"/>
          <w:highlight w:val="white"/>
        </w:rPr>
      </w:pPr>
    </w:p>
    <w:p w14:paraId="34BED5E3" w14:textId="77777777" w:rsidR="003A2FEE" w:rsidRDefault="003A2FEE" w:rsidP="003A2FEE">
      <w:pPr>
        <w:autoSpaceDE w:val="0"/>
        <w:autoSpaceDN w:val="0"/>
        <w:adjustRightInd w:val="0"/>
        <w:spacing w:after="0" w:line="240" w:lineRule="auto"/>
        <w:rPr>
          <w:ins w:id="1299" w:author="Michael Bell" w:date="2013-05-06T18:03:00Z"/>
          <w:rFonts w:ascii="Courier New" w:hAnsi="Courier New" w:cs="Courier New"/>
          <w:color w:val="008000"/>
          <w:sz w:val="20"/>
          <w:szCs w:val="20"/>
          <w:highlight w:val="white"/>
        </w:rPr>
      </w:pPr>
      <w:ins w:id="1300" w:author="Michael Bell" w:date="2013-05-06T18:03:00Z">
        <w:r>
          <w:rPr>
            <w:rFonts w:ascii="Courier New" w:hAnsi="Courier New" w:cs="Courier New"/>
            <w:color w:val="008000"/>
            <w:sz w:val="20"/>
            <w:szCs w:val="20"/>
            <w:highlight w:val="white"/>
          </w:rPr>
          <w:t># are used to bridge the gap between menu options that should apear to be next to eachoter on the Y axis but actualy</w:t>
        </w:r>
      </w:ins>
    </w:p>
    <w:p w14:paraId="18202827" w14:textId="77777777" w:rsidR="003A2FEE" w:rsidRDefault="003A2FEE" w:rsidP="003A2FEE">
      <w:pPr>
        <w:autoSpaceDE w:val="0"/>
        <w:autoSpaceDN w:val="0"/>
        <w:adjustRightInd w:val="0"/>
        <w:spacing w:after="0" w:line="240" w:lineRule="auto"/>
        <w:rPr>
          <w:ins w:id="1301" w:author="Michael Bell" w:date="2013-05-06T18:03:00Z"/>
          <w:rFonts w:ascii="Courier New" w:hAnsi="Courier New" w:cs="Courier New"/>
          <w:color w:val="000000"/>
          <w:sz w:val="20"/>
          <w:szCs w:val="20"/>
          <w:highlight w:val="white"/>
        </w:rPr>
      </w:pPr>
      <w:ins w:id="1302" w:author="Michael Bell" w:date="2013-05-06T18:03:00Z">
        <w:r>
          <w:rPr>
            <w:rFonts w:ascii="Courier New" w:hAnsi="Courier New" w:cs="Courier New"/>
            <w:color w:val="008000"/>
            <w:sz w:val="20"/>
            <w:szCs w:val="20"/>
            <w:highlight w:val="white"/>
          </w:rPr>
          <w:t>arent*/</w:t>
        </w:r>
      </w:ins>
    </w:p>
    <w:p w14:paraId="24B12CF9" w14:textId="77777777" w:rsidR="003A2FEE" w:rsidRDefault="003A2FEE" w:rsidP="003A2FEE">
      <w:pPr>
        <w:autoSpaceDE w:val="0"/>
        <w:autoSpaceDN w:val="0"/>
        <w:adjustRightInd w:val="0"/>
        <w:spacing w:after="0" w:line="240" w:lineRule="auto"/>
        <w:rPr>
          <w:ins w:id="1303" w:author="Michael Bell" w:date="2013-05-06T18:03:00Z"/>
          <w:rFonts w:ascii="Courier New" w:hAnsi="Courier New" w:cs="Courier New"/>
          <w:color w:val="000000"/>
          <w:sz w:val="20"/>
          <w:szCs w:val="20"/>
          <w:highlight w:val="white"/>
        </w:rPr>
      </w:pPr>
    </w:p>
    <w:p w14:paraId="3C1706E7" w14:textId="77777777" w:rsidR="003A2FEE" w:rsidRDefault="003A2FEE" w:rsidP="003A2FEE">
      <w:pPr>
        <w:autoSpaceDE w:val="0"/>
        <w:autoSpaceDN w:val="0"/>
        <w:adjustRightInd w:val="0"/>
        <w:spacing w:after="0" w:line="240" w:lineRule="auto"/>
        <w:rPr>
          <w:ins w:id="1304" w:author="Michael Bell" w:date="2013-05-06T18:03:00Z"/>
          <w:rFonts w:ascii="Courier New" w:hAnsi="Courier New" w:cs="Courier New"/>
          <w:color w:val="000000"/>
          <w:sz w:val="20"/>
          <w:szCs w:val="20"/>
          <w:highlight w:val="white"/>
        </w:rPr>
      </w:pPr>
      <w:ins w:id="1305" w:author="Michael Bell" w:date="2013-05-06T18:03: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ins>
    </w:p>
    <w:p w14:paraId="5A709978" w14:textId="77777777" w:rsidR="003A2FEE" w:rsidRDefault="003A2FEE" w:rsidP="003A2FEE">
      <w:pPr>
        <w:autoSpaceDE w:val="0"/>
        <w:autoSpaceDN w:val="0"/>
        <w:adjustRightInd w:val="0"/>
        <w:spacing w:after="0" w:line="240" w:lineRule="auto"/>
        <w:rPr>
          <w:ins w:id="1306" w:author="Michael Bell" w:date="2013-05-06T18:03:00Z"/>
          <w:rFonts w:ascii="Courier New" w:hAnsi="Courier New" w:cs="Courier New"/>
          <w:color w:val="000000"/>
          <w:sz w:val="20"/>
          <w:szCs w:val="20"/>
          <w:highlight w:val="white"/>
        </w:rPr>
      </w:pPr>
      <w:ins w:id="1307" w:author="Michael Bell" w:date="2013-05-06T18:03:00Z">
        <w:r>
          <w:rPr>
            <w:rFonts w:ascii="Courier New" w:hAnsi="Courier New" w:cs="Courier New"/>
            <w:b/>
            <w:bCs/>
            <w:color w:val="000080"/>
            <w:sz w:val="20"/>
            <w:szCs w:val="20"/>
            <w:highlight w:val="white"/>
          </w:rPr>
          <w:t>{</w:t>
        </w:r>
      </w:ins>
    </w:p>
    <w:p w14:paraId="2CBC6A5C" w14:textId="77777777" w:rsidR="003A2FEE" w:rsidRDefault="003A2FEE" w:rsidP="003A2FEE">
      <w:pPr>
        <w:autoSpaceDE w:val="0"/>
        <w:autoSpaceDN w:val="0"/>
        <w:adjustRightInd w:val="0"/>
        <w:spacing w:after="0" w:line="240" w:lineRule="auto"/>
        <w:rPr>
          <w:ins w:id="1308" w:author="Michael Bell" w:date="2013-05-06T18:03:00Z"/>
          <w:rFonts w:ascii="Courier New" w:hAnsi="Courier New" w:cs="Courier New"/>
          <w:color w:val="000000"/>
          <w:sz w:val="20"/>
          <w:szCs w:val="20"/>
          <w:highlight w:val="white"/>
        </w:rPr>
      </w:pPr>
      <w:ins w:id="130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ins>
    </w:p>
    <w:p w14:paraId="53491620" w14:textId="77777777" w:rsidR="003A2FEE" w:rsidRDefault="003A2FEE" w:rsidP="003A2FEE">
      <w:pPr>
        <w:autoSpaceDE w:val="0"/>
        <w:autoSpaceDN w:val="0"/>
        <w:adjustRightInd w:val="0"/>
        <w:spacing w:after="0" w:line="240" w:lineRule="auto"/>
        <w:rPr>
          <w:ins w:id="1310" w:author="Michael Bell" w:date="2013-05-06T18:03:00Z"/>
          <w:rFonts w:ascii="Courier New" w:hAnsi="Courier New" w:cs="Courier New"/>
          <w:color w:val="000000"/>
          <w:sz w:val="20"/>
          <w:szCs w:val="20"/>
          <w:highlight w:val="white"/>
        </w:rPr>
      </w:pPr>
      <w:ins w:id="131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"Beltrak 1.0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5E2A723" w14:textId="77777777" w:rsidR="003A2FEE" w:rsidRDefault="003A2FEE" w:rsidP="003A2FEE">
      <w:pPr>
        <w:autoSpaceDE w:val="0"/>
        <w:autoSpaceDN w:val="0"/>
        <w:adjustRightInd w:val="0"/>
        <w:spacing w:after="0" w:line="240" w:lineRule="auto"/>
        <w:rPr>
          <w:ins w:id="1312" w:author="Michael Bell" w:date="2013-05-06T18:03:00Z"/>
          <w:rFonts w:ascii="Courier New" w:hAnsi="Courier New" w:cs="Courier New"/>
          <w:color w:val="000000"/>
          <w:sz w:val="20"/>
          <w:szCs w:val="20"/>
          <w:highlight w:val="white"/>
        </w:rPr>
      </w:pPr>
      <w:ins w:id="1313" w:author="Michael Bell" w:date="2013-05-06T18:03:00Z">
        <w:r>
          <w:rPr>
            <w:rFonts w:ascii="Courier New" w:hAnsi="Courier New" w:cs="Courier New"/>
            <w:color w:val="000000"/>
            <w:sz w:val="20"/>
            <w:szCs w:val="20"/>
            <w:highlight w:val="white"/>
          </w:rPr>
          <w:t xml:space="preserve">  </w:t>
        </w:r>
      </w:ins>
    </w:p>
    <w:p w14:paraId="5332B791" w14:textId="77777777" w:rsidR="003A2FEE" w:rsidRDefault="003A2FEE" w:rsidP="003A2FEE">
      <w:pPr>
        <w:autoSpaceDE w:val="0"/>
        <w:autoSpaceDN w:val="0"/>
        <w:adjustRightInd w:val="0"/>
        <w:spacing w:after="0" w:line="240" w:lineRule="auto"/>
        <w:rPr>
          <w:ins w:id="1314" w:author="Michael Bell" w:date="2013-05-06T18:03:00Z"/>
          <w:rFonts w:ascii="Courier New" w:hAnsi="Courier New" w:cs="Courier New"/>
          <w:color w:val="000000"/>
          <w:sz w:val="20"/>
          <w:szCs w:val="20"/>
          <w:highlight w:val="white"/>
        </w:rPr>
      </w:pPr>
      <w:ins w:id="131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"Remilo          "</w:t>
        </w:r>
        <w:r>
          <w:rPr>
            <w:rFonts w:ascii="Courier New" w:hAnsi="Courier New" w:cs="Courier New"/>
            <w:b/>
            <w:bCs/>
            <w:color w:val="000080"/>
            <w:sz w:val="20"/>
            <w:szCs w:val="20"/>
            <w:highlight w:val="white"/>
          </w:rPr>
          <w:t>;</w:t>
        </w:r>
      </w:ins>
    </w:p>
    <w:p w14:paraId="5BB904F3" w14:textId="77777777" w:rsidR="003A2FEE" w:rsidRDefault="003A2FEE" w:rsidP="003A2FEE">
      <w:pPr>
        <w:autoSpaceDE w:val="0"/>
        <w:autoSpaceDN w:val="0"/>
        <w:adjustRightInd w:val="0"/>
        <w:spacing w:after="0" w:line="240" w:lineRule="auto"/>
        <w:rPr>
          <w:ins w:id="1316" w:author="Michael Bell" w:date="2013-05-06T18:03:00Z"/>
          <w:rFonts w:ascii="Courier New" w:hAnsi="Courier New" w:cs="Courier New"/>
          <w:color w:val="000000"/>
          <w:sz w:val="20"/>
          <w:szCs w:val="20"/>
          <w:highlight w:val="white"/>
        </w:rPr>
      </w:pPr>
      <w:ins w:id="131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FFBEDC" w14:textId="77777777" w:rsidR="003A2FEE" w:rsidRDefault="003A2FEE" w:rsidP="003A2FEE">
      <w:pPr>
        <w:autoSpaceDE w:val="0"/>
        <w:autoSpaceDN w:val="0"/>
        <w:adjustRightInd w:val="0"/>
        <w:spacing w:after="0" w:line="240" w:lineRule="auto"/>
        <w:rPr>
          <w:ins w:id="1318" w:author="Michael Bell" w:date="2013-05-06T18:03:00Z"/>
          <w:rFonts w:ascii="Courier New" w:hAnsi="Courier New" w:cs="Courier New"/>
          <w:color w:val="000000"/>
          <w:sz w:val="20"/>
          <w:szCs w:val="20"/>
          <w:highlight w:val="white"/>
        </w:rPr>
      </w:pPr>
      <w:ins w:id="1319" w:author="Michael Bell" w:date="2013-05-06T18:03:00Z">
        <w:r>
          <w:rPr>
            <w:rFonts w:ascii="Courier New" w:hAnsi="Courier New" w:cs="Courier New"/>
            <w:color w:val="000000"/>
            <w:sz w:val="20"/>
            <w:szCs w:val="20"/>
            <w:highlight w:val="white"/>
          </w:rPr>
          <w:t xml:space="preserve">  </w:t>
        </w:r>
      </w:ins>
    </w:p>
    <w:p w14:paraId="6549DCEE" w14:textId="77777777" w:rsidR="003A2FEE" w:rsidRDefault="003A2FEE" w:rsidP="003A2FEE">
      <w:pPr>
        <w:autoSpaceDE w:val="0"/>
        <w:autoSpaceDN w:val="0"/>
        <w:adjustRightInd w:val="0"/>
        <w:spacing w:after="0" w:line="240" w:lineRule="auto"/>
        <w:rPr>
          <w:ins w:id="1320" w:author="Michael Bell" w:date="2013-05-06T18:03:00Z"/>
          <w:rFonts w:ascii="Courier New" w:hAnsi="Courier New" w:cs="Courier New"/>
          <w:color w:val="000000"/>
          <w:sz w:val="20"/>
          <w:szCs w:val="20"/>
          <w:highlight w:val="white"/>
        </w:rPr>
      </w:pPr>
      <w:ins w:id="132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"Allantown       "</w:t>
        </w:r>
        <w:r>
          <w:rPr>
            <w:rFonts w:ascii="Courier New" w:hAnsi="Courier New" w:cs="Courier New"/>
            <w:b/>
            <w:bCs/>
            <w:color w:val="000080"/>
            <w:sz w:val="20"/>
            <w:szCs w:val="20"/>
            <w:highlight w:val="white"/>
          </w:rPr>
          <w:t>;</w:t>
        </w:r>
      </w:ins>
    </w:p>
    <w:p w14:paraId="5DAD7C96" w14:textId="77777777" w:rsidR="003A2FEE" w:rsidRDefault="003A2FEE" w:rsidP="003A2FEE">
      <w:pPr>
        <w:autoSpaceDE w:val="0"/>
        <w:autoSpaceDN w:val="0"/>
        <w:adjustRightInd w:val="0"/>
        <w:spacing w:after="0" w:line="240" w:lineRule="auto"/>
        <w:rPr>
          <w:ins w:id="1322" w:author="Michael Bell" w:date="2013-05-06T18:03:00Z"/>
          <w:rFonts w:ascii="Courier New" w:hAnsi="Courier New" w:cs="Courier New"/>
          <w:color w:val="000000"/>
          <w:sz w:val="20"/>
          <w:szCs w:val="20"/>
          <w:highlight w:val="white"/>
        </w:rPr>
      </w:pPr>
      <w:ins w:id="132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91766F" w14:textId="77777777" w:rsidR="003A2FEE" w:rsidRDefault="003A2FEE" w:rsidP="003A2FEE">
      <w:pPr>
        <w:autoSpaceDE w:val="0"/>
        <w:autoSpaceDN w:val="0"/>
        <w:adjustRightInd w:val="0"/>
        <w:spacing w:after="0" w:line="240" w:lineRule="auto"/>
        <w:rPr>
          <w:ins w:id="1324" w:author="Michael Bell" w:date="2013-05-06T18:03:00Z"/>
          <w:rFonts w:ascii="Courier New" w:hAnsi="Courier New" w:cs="Courier New"/>
          <w:color w:val="000000"/>
          <w:sz w:val="20"/>
          <w:szCs w:val="20"/>
          <w:highlight w:val="white"/>
        </w:rPr>
      </w:pPr>
      <w:ins w:id="1325" w:author="Michael Bell" w:date="2013-05-06T18:03:00Z">
        <w:r>
          <w:rPr>
            <w:rFonts w:ascii="Courier New" w:hAnsi="Courier New" w:cs="Courier New"/>
            <w:color w:val="000000"/>
            <w:sz w:val="20"/>
            <w:szCs w:val="20"/>
            <w:highlight w:val="white"/>
          </w:rPr>
          <w:t xml:space="preserve">  </w:t>
        </w:r>
      </w:ins>
    </w:p>
    <w:p w14:paraId="5E796866" w14:textId="77777777" w:rsidR="003A2FEE" w:rsidRDefault="003A2FEE" w:rsidP="003A2FEE">
      <w:pPr>
        <w:autoSpaceDE w:val="0"/>
        <w:autoSpaceDN w:val="0"/>
        <w:adjustRightInd w:val="0"/>
        <w:spacing w:after="0" w:line="240" w:lineRule="auto"/>
        <w:rPr>
          <w:ins w:id="1326" w:author="Michael Bell" w:date="2013-05-06T18:03:00Z"/>
          <w:rFonts w:ascii="Courier New" w:hAnsi="Courier New" w:cs="Courier New"/>
          <w:color w:val="000000"/>
          <w:sz w:val="20"/>
          <w:szCs w:val="20"/>
          <w:highlight w:val="white"/>
        </w:rPr>
      </w:pPr>
      <w:ins w:id="132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"Gregville       "</w:t>
        </w:r>
        <w:r>
          <w:rPr>
            <w:rFonts w:ascii="Courier New" w:hAnsi="Courier New" w:cs="Courier New"/>
            <w:b/>
            <w:bCs/>
            <w:color w:val="000080"/>
            <w:sz w:val="20"/>
            <w:szCs w:val="20"/>
            <w:highlight w:val="white"/>
          </w:rPr>
          <w:t>;</w:t>
        </w:r>
      </w:ins>
    </w:p>
    <w:p w14:paraId="72A6F65B" w14:textId="77777777" w:rsidR="003A2FEE" w:rsidRDefault="003A2FEE" w:rsidP="003A2FEE">
      <w:pPr>
        <w:autoSpaceDE w:val="0"/>
        <w:autoSpaceDN w:val="0"/>
        <w:adjustRightInd w:val="0"/>
        <w:spacing w:after="0" w:line="240" w:lineRule="auto"/>
        <w:rPr>
          <w:ins w:id="1328" w:author="Michael Bell" w:date="2013-05-06T18:03:00Z"/>
          <w:rFonts w:ascii="Courier New" w:hAnsi="Courier New" w:cs="Courier New"/>
          <w:color w:val="000000"/>
          <w:sz w:val="20"/>
          <w:szCs w:val="20"/>
          <w:highlight w:val="white"/>
        </w:rPr>
      </w:pPr>
      <w:ins w:id="132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A45F114" w14:textId="77777777" w:rsidR="003A2FEE" w:rsidRDefault="003A2FEE" w:rsidP="003A2FEE">
      <w:pPr>
        <w:autoSpaceDE w:val="0"/>
        <w:autoSpaceDN w:val="0"/>
        <w:adjustRightInd w:val="0"/>
        <w:spacing w:after="0" w:line="240" w:lineRule="auto"/>
        <w:rPr>
          <w:ins w:id="1330" w:author="Michael Bell" w:date="2013-05-06T18:03:00Z"/>
          <w:rFonts w:ascii="Courier New" w:hAnsi="Courier New" w:cs="Courier New"/>
          <w:color w:val="000000"/>
          <w:sz w:val="20"/>
          <w:szCs w:val="20"/>
          <w:highlight w:val="white"/>
        </w:rPr>
      </w:pPr>
      <w:ins w:id="1331" w:author="Michael Bell" w:date="2013-05-06T18:03:00Z">
        <w:r>
          <w:rPr>
            <w:rFonts w:ascii="Courier New" w:hAnsi="Courier New" w:cs="Courier New"/>
            <w:color w:val="000000"/>
            <w:sz w:val="20"/>
            <w:szCs w:val="20"/>
            <w:highlight w:val="white"/>
          </w:rPr>
          <w:t xml:space="preserve">  </w:t>
        </w:r>
      </w:ins>
    </w:p>
    <w:p w14:paraId="383E5506" w14:textId="77777777" w:rsidR="003A2FEE" w:rsidRDefault="003A2FEE" w:rsidP="003A2FEE">
      <w:pPr>
        <w:autoSpaceDE w:val="0"/>
        <w:autoSpaceDN w:val="0"/>
        <w:adjustRightInd w:val="0"/>
        <w:spacing w:after="0" w:line="240" w:lineRule="auto"/>
        <w:rPr>
          <w:ins w:id="1332" w:author="Michael Bell" w:date="2013-05-06T18:03:00Z"/>
          <w:rFonts w:ascii="Courier New" w:hAnsi="Courier New" w:cs="Courier New"/>
          <w:color w:val="000000"/>
          <w:sz w:val="20"/>
          <w:szCs w:val="20"/>
          <w:highlight w:val="white"/>
        </w:rPr>
      </w:pPr>
      <w:ins w:id="133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"Leovetticutte   "</w:t>
        </w:r>
        <w:r>
          <w:rPr>
            <w:rFonts w:ascii="Courier New" w:hAnsi="Courier New" w:cs="Courier New"/>
            <w:b/>
            <w:bCs/>
            <w:color w:val="000080"/>
            <w:sz w:val="20"/>
            <w:szCs w:val="20"/>
            <w:highlight w:val="white"/>
          </w:rPr>
          <w:t>;</w:t>
        </w:r>
      </w:ins>
    </w:p>
    <w:p w14:paraId="4A5088F7" w14:textId="77777777" w:rsidR="003A2FEE" w:rsidRDefault="003A2FEE" w:rsidP="003A2FEE">
      <w:pPr>
        <w:autoSpaceDE w:val="0"/>
        <w:autoSpaceDN w:val="0"/>
        <w:adjustRightInd w:val="0"/>
        <w:spacing w:after="0" w:line="240" w:lineRule="auto"/>
        <w:rPr>
          <w:ins w:id="1334" w:author="Michael Bell" w:date="2013-05-06T18:03:00Z"/>
          <w:rFonts w:ascii="Courier New" w:hAnsi="Courier New" w:cs="Courier New"/>
          <w:color w:val="000000"/>
          <w:sz w:val="20"/>
          <w:szCs w:val="20"/>
          <w:highlight w:val="white"/>
        </w:rPr>
      </w:pPr>
      <w:ins w:id="133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EA35801" w14:textId="77777777" w:rsidR="003A2FEE" w:rsidRDefault="003A2FEE" w:rsidP="003A2FEE">
      <w:pPr>
        <w:autoSpaceDE w:val="0"/>
        <w:autoSpaceDN w:val="0"/>
        <w:adjustRightInd w:val="0"/>
        <w:spacing w:after="0" w:line="240" w:lineRule="auto"/>
        <w:rPr>
          <w:ins w:id="1336" w:author="Michael Bell" w:date="2013-05-06T18:03:00Z"/>
          <w:rFonts w:ascii="Courier New" w:hAnsi="Courier New" w:cs="Courier New"/>
          <w:color w:val="000000"/>
          <w:sz w:val="20"/>
          <w:szCs w:val="20"/>
          <w:highlight w:val="white"/>
        </w:rPr>
      </w:pPr>
      <w:ins w:id="1337" w:author="Michael Bell" w:date="2013-05-06T18:03:00Z">
        <w:r>
          <w:rPr>
            <w:rFonts w:ascii="Courier New" w:hAnsi="Courier New" w:cs="Courier New"/>
            <w:color w:val="000000"/>
            <w:sz w:val="20"/>
            <w:szCs w:val="20"/>
            <w:highlight w:val="white"/>
          </w:rPr>
          <w:t xml:space="preserve">  </w:t>
        </w:r>
      </w:ins>
    </w:p>
    <w:p w14:paraId="2B73E3E6" w14:textId="77777777" w:rsidR="003A2FEE" w:rsidRDefault="003A2FEE" w:rsidP="003A2FEE">
      <w:pPr>
        <w:autoSpaceDE w:val="0"/>
        <w:autoSpaceDN w:val="0"/>
        <w:adjustRightInd w:val="0"/>
        <w:spacing w:after="0" w:line="240" w:lineRule="auto"/>
        <w:rPr>
          <w:ins w:id="1338" w:author="Michael Bell" w:date="2013-05-06T18:03:00Z"/>
          <w:rFonts w:ascii="Courier New" w:hAnsi="Courier New" w:cs="Courier New"/>
          <w:color w:val="000000"/>
          <w:sz w:val="20"/>
          <w:szCs w:val="20"/>
          <w:highlight w:val="white"/>
        </w:rPr>
      </w:pPr>
      <w:ins w:id="133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"Regantra        "</w:t>
        </w:r>
        <w:r>
          <w:rPr>
            <w:rFonts w:ascii="Courier New" w:hAnsi="Courier New" w:cs="Courier New"/>
            <w:b/>
            <w:bCs/>
            <w:color w:val="000080"/>
            <w:sz w:val="20"/>
            <w:szCs w:val="20"/>
            <w:highlight w:val="white"/>
          </w:rPr>
          <w:t>;</w:t>
        </w:r>
      </w:ins>
    </w:p>
    <w:p w14:paraId="17FAB79D" w14:textId="77777777" w:rsidR="003A2FEE" w:rsidRDefault="003A2FEE" w:rsidP="003A2FEE">
      <w:pPr>
        <w:autoSpaceDE w:val="0"/>
        <w:autoSpaceDN w:val="0"/>
        <w:adjustRightInd w:val="0"/>
        <w:spacing w:after="0" w:line="240" w:lineRule="auto"/>
        <w:rPr>
          <w:ins w:id="1340" w:author="Michael Bell" w:date="2013-05-06T18:03:00Z"/>
          <w:rFonts w:ascii="Courier New" w:hAnsi="Courier New" w:cs="Courier New"/>
          <w:color w:val="000000"/>
          <w:sz w:val="20"/>
          <w:szCs w:val="20"/>
          <w:highlight w:val="white"/>
        </w:rPr>
      </w:pPr>
      <w:ins w:id="1341" w:author="Michael Bell" w:date="2013-05-06T18:03:00Z">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862B956" w14:textId="77777777" w:rsidR="003A2FEE" w:rsidRDefault="003A2FEE" w:rsidP="003A2FEE">
      <w:pPr>
        <w:autoSpaceDE w:val="0"/>
        <w:autoSpaceDN w:val="0"/>
        <w:adjustRightInd w:val="0"/>
        <w:spacing w:after="0" w:line="240" w:lineRule="auto"/>
        <w:rPr>
          <w:ins w:id="1342" w:author="Michael Bell" w:date="2013-05-06T18:03:00Z"/>
          <w:rFonts w:ascii="Courier New" w:hAnsi="Courier New" w:cs="Courier New"/>
          <w:color w:val="000000"/>
          <w:sz w:val="20"/>
          <w:szCs w:val="20"/>
          <w:highlight w:val="white"/>
        </w:rPr>
      </w:pPr>
      <w:ins w:id="1343" w:author="Michael Bell" w:date="2013-05-06T18:03:00Z">
        <w:r>
          <w:rPr>
            <w:rFonts w:ascii="Courier New" w:hAnsi="Courier New" w:cs="Courier New"/>
            <w:color w:val="000000"/>
            <w:sz w:val="20"/>
            <w:szCs w:val="20"/>
            <w:highlight w:val="white"/>
          </w:rPr>
          <w:t xml:space="preserve">  </w:t>
        </w:r>
      </w:ins>
    </w:p>
    <w:p w14:paraId="4E6CCDAA" w14:textId="77777777" w:rsidR="003A2FEE" w:rsidRDefault="003A2FEE" w:rsidP="003A2FEE">
      <w:pPr>
        <w:autoSpaceDE w:val="0"/>
        <w:autoSpaceDN w:val="0"/>
        <w:adjustRightInd w:val="0"/>
        <w:spacing w:after="0" w:line="240" w:lineRule="auto"/>
        <w:rPr>
          <w:ins w:id="1344" w:author="Michael Bell" w:date="2013-05-06T18:03:00Z"/>
          <w:rFonts w:ascii="Courier New" w:hAnsi="Courier New" w:cs="Courier New"/>
          <w:color w:val="000000"/>
          <w:sz w:val="20"/>
          <w:szCs w:val="20"/>
          <w:highlight w:val="white"/>
        </w:rPr>
      </w:pPr>
      <w:ins w:id="134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"Vancoville      "</w:t>
        </w:r>
        <w:r>
          <w:rPr>
            <w:rFonts w:ascii="Courier New" w:hAnsi="Courier New" w:cs="Courier New"/>
            <w:b/>
            <w:bCs/>
            <w:color w:val="000080"/>
            <w:sz w:val="20"/>
            <w:szCs w:val="20"/>
            <w:highlight w:val="white"/>
          </w:rPr>
          <w:t>;</w:t>
        </w:r>
      </w:ins>
    </w:p>
    <w:p w14:paraId="3F1AE027" w14:textId="77777777" w:rsidR="003A2FEE" w:rsidRDefault="003A2FEE" w:rsidP="003A2FEE">
      <w:pPr>
        <w:autoSpaceDE w:val="0"/>
        <w:autoSpaceDN w:val="0"/>
        <w:adjustRightInd w:val="0"/>
        <w:spacing w:after="0" w:line="240" w:lineRule="auto"/>
        <w:rPr>
          <w:ins w:id="1346" w:author="Michael Bell" w:date="2013-05-06T18:03:00Z"/>
          <w:rFonts w:ascii="Courier New" w:hAnsi="Courier New" w:cs="Courier New"/>
          <w:color w:val="000000"/>
          <w:sz w:val="20"/>
          <w:szCs w:val="20"/>
          <w:highlight w:val="white"/>
        </w:rPr>
      </w:pPr>
      <w:ins w:id="134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5161981" w14:textId="77777777" w:rsidR="003A2FEE" w:rsidRDefault="003A2FEE" w:rsidP="003A2FEE">
      <w:pPr>
        <w:autoSpaceDE w:val="0"/>
        <w:autoSpaceDN w:val="0"/>
        <w:adjustRightInd w:val="0"/>
        <w:spacing w:after="0" w:line="240" w:lineRule="auto"/>
        <w:rPr>
          <w:ins w:id="1348" w:author="Michael Bell" w:date="2013-05-06T18:03:00Z"/>
          <w:rFonts w:ascii="Courier New" w:hAnsi="Courier New" w:cs="Courier New"/>
          <w:color w:val="000000"/>
          <w:sz w:val="20"/>
          <w:szCs w:val="20"/>
          <w:highlight w:val="white"/>
        </w:rPr>
      </w:pPr>
      <w:ins w:id="1349" w:author="Michael Bell" w:date="2013-05-06T18:03:00Z">
        <w:r>
          <w:rPr>
            <w:rFonts w:ascii="Courier New" w:hAnsi="Courier New" w:cs="Courier New"/>
            <w:color w:val="000000"/>
            <w:sz w:val="20"/>
            <w:szCs w:val="20"/>
            <w:highlight w:val="white"/>
          </w:rPr>
          <w:t xml:space="preserve">  </w:t>
        </w:r>
      </w:ins>
    </w:p>
    <w:p w14:paraId="3BDD1B77" w14:textId="77777777" w:rsidR="003A2FEE" w:rsidRDefault="003A2FEE" w:rsidP="003A2FEE">
      <w:pPr>
        <w:autoSpaceDE w:val="0"/>
        <w:autoSpaceDN w:val="0"/>
        <w:adjustRightInd w:val="0"/>
        <w:spacing w:after="0" w:line="240" w:lineRule="auto"/>
        <w:rPr>
          <w:ins w:id="1350" w:author="Michael Bell" w:date="2013-05-06T18:03:00Z"/>
          <w:rFonts w:ascii="Courier New" w:hAnsi="Courier New" w:cs="Courier New"/>
          <w:color w:val="000000"/>
          <w:sz w:val="20"/>
          <w:szCs w:val="20"/>
          <w:highlight w:val="white"/>
        </w:rPr>
      </w:pPr>
      <w:ins w:id="135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C738783" w14:textId="77777777" w:rsidR="003A2FEE" w:rsidRDefault="003A2FEE" w:rsidP="003A2FEE">
      <w:pPr>
        <w:autoSpaceDE w:val="0"/>
        <w:autoSpaceDN w:val="0"/>
        <w:adjustRightInd w:val="0"/>
        <w:spacing w:after="0" w:line="240" w:lineRule="auto"/>
        <w:rPr>
          <w:ins w:id="1352" w:author="Michael Bell" w:date="2013-05-06T18:03:00Z"/>
          <w:rFonts w:ascii="Courier New" w:hAnsi="Courier New" w:cs="Courier New"/>
          <w:color w:val="000000"/>
          <w:sz w:val="20"/>
          <w:szCs w:val="20"/>
          <w:highlight w:val="white"/>
        </w:rPr>
      </w:pPr>
      <w:ins w:id="135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72279EA" w14:textId="77777777" w:rsidR="003A2FEE" w:rsidRDefault="003A2FEE" w:rsidP="003A2FEE">
      <w:pPr>
        <w:autoSpaceDE w:val="0"/>
        <w:autoSpaceDN w:val="0"/>
        <w:adjustRightInd w:val="0"/>
        <w:spacing w:after="0" w:line="240" w:lineRule="auto"/>
        <w:rPr>
          <w:ins w:id="1354" w:author="Michael Bell" w:date="2013-05-06T18:03:00Z"/>
          <w:rFonts w:ascii="Courier New" w:hAnsi="Courier New" w:cs="Courier New"/>
          <w:color w:val="000000"/>
          <w:sz w:val="20"/>
          <w:szCs w:val="20"/>
          <w:highlight w:val="white"/>
        </w:rPr>
      </w:pPr>
      <w:ins w:id="1355" w:author="Michael Bell" w:date="2013-05-06T18:03:00Z">
        <w:r>
          <w:rPr>
            <w:rFonts w:ascii="Courier New" w:hAnsi="Courier New" w:cs="Courier New"/>
            <w:color w:val="000000"/>
            <w:sz w:val="20"/>
            <w:szCs w:val="20"/>
            <w:highlight w:val="white"/>
          </w:rPr>
          <w:t xml:space="preserve">  </w:t>
        </w:r>
      </w:ins>
    </w:p>
    <w:p w14:paraId="30ABF13B" w14:textId="77777777" w:rsidR="003A2FEE" w:rsidRDefault="003A2FEE" w:rsidP="003A2FEE">
      <w:pPr>
        <w:autoSpaceDE w:val="0"/>
        <w:autoSpaceDN w:val="0"/>
        <w:adjustRightInd w:val="0"/>
        <w:spacing w:after="0" w:line="240" w:lineRule="auto"/>
        <w:rPr>
          <w:ins w:id="1356" w:author="Michael Bell" w:date="2013-05-06T18:03:00Z"/>
          <w:rFonts w:ascii="Courier New" w:hAnsi="Courier New" w:cs="Courier New"/>
          <w:color w:val="000000"/>
          <w:sz w:val="20"/>
          <w:szCs w:val="20"/>
          <w:highlight w:val="white"/>
        </w:rPr>
      </w:pPr>
      <w:ins w:id="135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ins>
    </w:p>
    <w:p w14:paraId="4F523B80" w14:textId="77777777" w:rsidR="003A2FEE" w:rsidRDefault="003A2FEE" w:rsidP="003A2FEE">
      <w:pPr>
        <w:autoSpaceDE w:val="0"/>
        <w:autoSpaceDN w:val="0"/>
        <w:adjustRightInd w:val="0"/>
        <w:spacing w:after="0" w:line="240" w:lineRule="auto"/>
        <w:rPr>
          <w:ins w:id="1358" w:author="Michael Bell" w:date="2013-05-06T18:03:00Z"/>
          <w:rFonts w:ascii="Courier New" w:hAnsi="Courier New" w:cs="Courier New"/>
          <w:color w:val="000000"/>
          <w:sz w:val="20"/>
          <w:szCs w:val="20"/>
          <w:highlight w:val="white"/>
        </w:rPr>
      </w:pPr>
      <w:ins w:id="135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0C179E4" w14:textId="77777777" w:rsidR="003A2FEE" w:rsidRDefault="003A2FEE" w:rsidP="003A2FEE">
      <w:pPr>
        <w:autoSpaceDE w:val="0"/>
        <w:autoSpaceDN w:val="0"/>
        <w:adjustRightInd w:val="0"/>
        <w:spacing w:after="0" w:line="240" w:lineRule="auto"/>
        <w:rPr>
          <w:ins w:id="1360" w:author="Michael Bell" w:date="2013-05-06T18:03:00Z"/>
          <w:rFonts w:ascii="Courier New" w:hAnsi="Courier New" w:cs="Courier New"/>
          <w:color w:val="000000"/>
          <w:sz w:val="20"/>
          <w:szCs w:val="20"/>
          <w:highlight w:val="white"/>
        </w:rPr>
      </w:pPr>
      <w:ins w:id="1361" w:author="Michael Bell" w:date="2013-05-06T18:03:00Z">
        <w:r>
          <w:rPr>
            <w:rFonts w:ascii="Courier New" w:hAnsi="Courier New" w:cs="Courier New"/>
            <w:color w:val="000000"/>
            <w:sz w:val="20"/>
            <w:szCs w:val="20"/>
            <w:highlight w:val="white"/>
          </w:rPr>
          <w:t xml:space="preserve">  </w:t>
        </w:r>
      </w:ins>
    </w:p>
    <w:p w14:paraId="396DD1E2" w14:textId="77777777" w:rsidR="003A2FEE" w:rsidRDefault="003A2FEE" w:rsidP="003A2FEE">
      <w:pPr>
        <w:autoSpaceDE w:val="0"/>
        <w:autoSpaceDN w:val="0"/>
        <w:adjustRightInd w:val="0"/>
        <w:spacing w:after="0" w:line="240" w:lineRule="auto"/>
        <w:rPr>
          <w:ins w:id="1362" w:author="Michael Bell" w:date="2013-05-06T18:03:00Z"/>
          <w:rFonts w:ascii="Courier New" w:hAnsi="Courier New" w:cs="Courier New"/>
          <w:color w:val="008000"/>
          <w:sz w:val="20"/>
          <w:szCs w:val="20"/>
          <w:highlight w:val="white"/>
        </w:rPr>
      </w:pPr>
      <w:ins w:id="1363"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line originaly contained the top speed setting but it was removed when testing showed that changeing the</w:t>
        </w:r>
      </w:ins>
    </w:p>
    <w:p w14:paraId="45198B77" w14:textId="77777777" w:rsidR="003A2FEE" w:rsidRDefault="003A2FEE" w:rsidP="003A2FEE">
      <w:pPr>
        <w:autoSpaceDE w:val="0"/>
        <w:autoSpaceDN w:val="0"/>
        <w:adjustRightInd w:val="0"/>
        <w:spacing w:after="0" w:line="240" w:lineRule="auto"/>
        <w:rPr>
          <w:ins w:id="1364" w:author="Michael Bell" w:date="2013-05-06T18:03:00Z"/>
          <w:rFonts w:ascii="Courier New" w:hAnsi="Courier New" w:cs="Courier New"/>
          <w:color w:val="008000"/>
          <w:sz w:val="20"/>
          <w:szCs w:val="20"/>
          <w:highlight w:val="white"/>
        </w:rPr>
      </w:pPr>
      <w:ins w:id="1365"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//top speed caused the train to miss stations.</w:t>
        </w:r>
      </w:ins>
    </w:p>
    <w:p w14:paraId="00082F33" w14:textId="77777777" w:rsidR="003A2FEE" w:rsidRDefault="003A2FEE" w:rsidP="003A2FEE">
      <w:pPr>
        <w:autoSpaceDE w:val="0"/>
        <w:autoSpaceDN w:val="0"/>
        <w:adjustRightInd w:val="0"/>
        <w:spacing w:after="0" w:line="240" w:lineRule="auto"/>
        <w:rPr>
          <w:ins w:id="1366" w:author="Michael Bell" w:date="2013-05-06T18:03:00Z"/>
          <w:rFonts w:ascii="Courier New" w:hAnsi="Courier New" w:cs="Courier New"/>
          <w:color w:val="000000"/>
          <w:sz w:val="20"/>
          <w:szCs w:val="20"/>
          <w:highlight w:val="white"/>
        </w:rPr>
      </w:pPr>
      <w:ins w:id="136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55075845" w14:textId="77777777" w:rsidR="003A2FEE" w:rsidRDefault="003A2FEE" w:rsidP="003A2FEE">
      <w:pPr>
        <w:autoSpaceDE w:val="0"/>
        <w:autoSpaceDN w:val="0"/>
        <w:adjustRightInd w:val="0"/>
        <w:spacing w:after="0" w:line="240" w:lineRule="auto"/>
        <w:rPr>
          <w:ins w:id="1368" w:author="Michael Bell" w:date="2013-05-06T18:03:00Z"/>
          <w:rFonts w:ascii="Courier New" w:hAnsi="Courier New" w:cs="Courier New"/>
          <w:color w:val="000000"/>
          <w:sz w:val="20"/>
          <w:szCs w:val="20"/>
          <w:highlight w:val="white"/>
        </w:rPr>
      </w:pPr>
      <w:ins w:id="136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15D2375F" w14:textId="77777777" w:rsidR="003A2FEE" w:rsidRDefault="003A2FEE" w:rsidP="003A2FEE">
      <w:pPr>
        <w:autoSpaceDE w:val="0"/>
        <w:autoSpaceDN w:val="0"/>
        <w:adjustRightInd w:val="0"/>
        <w:spacing w:after="0" w:line="240" w:lineRule="auto"/>
        <w:rPr>
          <w:ins w:id="1370" w:author="Michael Bell" w:date="2013-05-06T18:03:00Z"/>
          <w:rFonts w:ascii="Courier New" w:hAnsi="Courier New" w:cs="Courier New"/>
          <w:color w:val="000000"/>
          <w:sz w:val="20"/>
          <w:szCs w:val="20"/>
          <w:highlight w:val="white"/>
        </w:rPr>
      </w:pPr>
      <w:ins w:id="1371" w:author="Michael Bell" w:date="2013-05-06T18:03:00Z">
        <w:r>
          <w:rPr>
            <w:rFonts w:ascii="Courier New" w:hAnsi="Courier New" w:cs="Courier New"/>
            <w:b/>
            <w:bCs/>
            <w:color w:val="000080"/>
            <w:sz w:val="20"/>
            <w:szCs w:val="20"/>
            <w:highlight w:val="white"/>
          </w:rPr>
          <w:t>}</w:t>
        </w:r>
      </w:ins>
    </w:p>
    <w:p w14:paraId="4C2135C0" w14:textId="13715137" w:rsidR="00D3128F" w:rsidDel="00116173" w:rsidRDefault="00D3128F" w:rsidP="00D3128F">
      <w:pPr>
        <w:widowControl w:val="0"/>
        <w:autoSpaceDE w:val="0"/>
        <w:autoSpaceDN w:val="0"/>
        <w:adjustRightInd w:val="0"/>
        <w:spacing w:after="0" w:line="240" w:lineRule="auto"/>
        <w:rPr>
          <w:del w:id="1372" w:author="Michael Bell" w:date="2013-05-06T17:53:00Z"/>
          <w:rFonts w:ascii="Courier New" w:hAnsi="Courier New" w:cs="Courier New"/>
          <w:color w:val="008000"/>
          <w:sz w:val="20"/>
          <w:szCs w:val="20"/>
          <w:highlight w:val="white"/>
        </w:rPr>
      </w:pPr>
      <w:del w:id="1373" w:author="Michael Bell" w:date="2013-05-06T17:53:00Z">
        <w:r w:rsidDel="00116173">
          <w:rPr>
            <w:rFonts w:ascii="Courier New" w:hAnsi="Courier New" w:cs="Courier New"/>
            <w:color w:val="008000"/>
            <w:sz w:val="20"/>
            <w:szCs w:val="20"/>
            <w:highlight w:val="white"/>
          </w:rPr>
          <w:delText>/*</w:delText>
        </w:r>
      </w:del>
    </w:p>
    <w:p w14:paraId="3117E324" w14:textId="7D456F9D" w:rsidR="00D3128F" w:rsidDel="00116173" w:rsidRDefault="00D3128F" w:rsidP="00D3128F">
      <w:pPr>
        <w:widowControl w:val="0"/>
        <w:autoSpaceDE w:val="0"/>
        <w:autoSpaceDN w:val="0"/>
        <w:adjustRightInd w:val="0"/>
        <w:spacing w:after="0" w:line="240" w:lineRule="auto"/>
        <w:rPr>
          <w:del w:id="1374" w:author="Michael Bell" w:date="2013-05-06T17:53:00Z"/>
          <w:rFonts w:ascii="Courier New" w:hAnsi="Courier New" w:cs="Courier New"/>
          <w:color w:val="008000"/>
          <w:sz w:val="20"/>
          <w:szCs w:val="20"/>
          <w:highlight w:val="white"/>
        </w:rPr>
      </w:pPr>
    </w:p>
    <w:p w14:paraId="7C71A521" w14:textId="6BD7C28F" w:rsidR="00D3128F" w:rsidDel="00116173" w:rsidRDefault="00D3128F" w:rsidP="00D3128F">
      <w:pPr>
        <w:widowControl w:val="0"/>
        <w:autoSpaceDE w:val="0"/>
        <w:autoSpaceDN w:val="0"/>
        <w:adjustRightInd w:val="0"/>
        <w:spacing w:after="0" w:line="240" w:lineRule="auto"/>
        <w:rPr>
          <w:del w:id="1375" w:author="Michael Bell" w:date="2013-05-06T17:53:00Z"/>
          <w:rFonts w:ascii="Courier New" w:hAnsi="Courier New" w:cs="Courier New"/>
          <w:color w:val="008000"/>
          <w:sz w:val="20"/>
          <w:szCs w:val="20"/>
          <w:highlight w:val="white"/>
        </w:rPr>
      </w:pPr>
      <w:del w:id="1376" w:author="Michael Bell" w:date="2013-05-06T17:53:00Z">
        <w:r w:rsidDel="00116173">
          <w:rPr>
            <w:rFonts w:ascii="Courier New" w:hAnsi="Courier New" w:cs="Courier New"/>
            <w:color w:val="008000"/>
            <w:sz w:val="20"/>
            <w:szCs w:val="20"/>
            <w:highlight w:val="white"/>
          </w:rPr>
          <w:delText xml:space="preserve"> BELTRAK</w:delText>
        </w:r>
      </w:del>
    </w:p>
    <w:p w14:paraId="2ED8E703" w14:textId="4F4FD0C6" w:rsidR="00D3128F" w:rsidDel="00116173" w:rsidRDefault="00D3128F" w:rsidP="00D3128F">
      <w:pPr>
        <w:widowControl w:val="0"/>
        <w:autoSpaceDE w:val="0"/>
        <w:autoSpaceDN w:val="0"/>
        <w:adjustRightInd w:val="0"/>
        <w:spacing w:after="0" w:line="240" w:lineRule="auto"/>
        <w:rPr>
          <w:del w:id="1377" w:author="Michael Bell" w:date="2013-05-06T17:53:00Z"/>
          <w:rFonts w:ascii="Courier New" w:hAnsi="Courier New" w:cs="Courier New"/>
          <w:color w:val="008000"/>
          <w:sz w:val="20"/>
          <w:szCs w:val="20"/>
          <w:highlight w:val="white"/>
        </w:rPr>
      </w:pPr>
      <w:del w:id="1378" w:author="Michael Bell" w:date="2013-05-06T17:53:00Z">
        <w:r w:rsidDel="00116173">
          <w:rPr>
            <w:rFonts w:ascii="Courier New" w:hAnsi="Courier New" w:cs="Courier New"/>
            <w:color w:val="008000"/>
            <w:sz w:val="20"/>
            <w:szCs w:val="20"/>
            <w:highlight w:val="white"/>
          </w:rPr>
          <w:delText xml:space="preserve"> </w:delText>
        </w:r>
      </w:del>
    </w:p>
    <w:p w14:paraId="52233A07" w14:textId="44091A44" w:rsidR="00D3128F" w:rsidDel="00116173" w:rsidRDefault="00D3128F" w:rsidP="00D3128F">
      <w:pPr>
        <w:widowControl w:val="0"/>
        <w:autoSpaceDE w:val="0"/>
        <w:autoSpaceDN w:val="0"/>
        <w:adjustRightInd w:val="0"/>
        <w:spacing w:after="0" w:line="240" w:lineRule="auto"/>
        <w:rPr>
          <w:del w:id="1379" w:author="Michael Bell" w:date="2013-05-06T17:53:00Z"/>
          <w:rFonts w:ascii="Courier New" w:hAnsi="Courier New" w:cs="Courier New"/>
          <w:color w:val="008000"/>
          <w:sz w:val="20"/>
          <w:szCs w:val="20"/>
          <w:highlight w:val="white"/>
        </w:rPr>
      </w:pPr>
      <w:del w:id="1380" w:author="Michael Bell" w:date="2013-05-06T17:53:00Z">
        <w:r w:rsidDel="00116173">
          <w:rPr>
            <w:rFonts w:ascii="Courier New" w:hAnsi="Courier New" w:cs="Courier New"/>
            <w:color w:val="008000"/>
            <w:sz w:val="20"/>
            <w:szCs w:val="20"/>
            <w:highlight w:val="white"/>
          </w:rPr>
          <w:delText xml:space="preserve"> V1.0</w:delText>
        </w:r>
      </w:del>
    </w:p>
    <w:p w14:paraId="2C75F383" w14:textId="2C41707B" w:rsidR="00D3128F" w:rsidDel="00116173" w:rsidRDefault="00D3128F" w:rsidP="00D3128F">
      <w:pPr>
        <w:widowControl w:val="0"/>
        <w:autoSpaceDE w:val="0"/>
        <w:autoSpaceDN w:val="0"/>
        <w:adjustRightInd w:val="0"/>
        <w:spacing w:after="0" w:line="240" w:lineRule="auto"/>
        <w:rPr>
          <w:del w:id="1381" w:author="Michael Bell" w:date="2013-05-06T17:53:00Z"/>
          <w:rFonts w:ascii="Courier New" w:hAnsi="Courier New" w:cs="Courier New"/>
          <w:color w:val="008000"/>
          <w:sz w:val="20"/>
          <w:szCs w:val="20"/>
          <w:highlight w:val="white"/>
        </w:rPr>
      </w:pPr>
      <w:del w:id="1382" w:author="Michael Bell" w:date="2013-05-06T17:53:00Z">
        <w:r w:rsidDel="00116173">
          <w:rPr>
            <w:rFonts w:ascii="Courier New" w:hAnsi="Courier New" w:cs="Courier New"/>
            <w:color w:val="008000"/>
            <w:sz w:val="20"/>
            <w:szCs w:val="20"/>
            <w:highlight w:val="white"/>
          </w:rPr>
          <w:delText xml:space="preserve"> </w:delText>
        </w:r>
      </w:del>
    </w:p>
    <w:p w14:paraId="440BC1AE" w14:textId="6584E6FD" w:rsidR="00D3128F" w:rsidDel="00116173" w:rsidRDefault="00D3128F" w:rsidP="00D3128F">
      <w:pPr>
        <w:widowControl w:val="0"/>
        <w:autoSpaceDE w:val="0"/>
        <w:autoSpaceDN w:val="0"/>
        <w:adjustRightInd w:val="0"/>
        <w:spacing w:after="0" w:line="240" w:lineRule="auto"/>
        <w:rPr>
          <w:del w:id="1383" w:author="Michael Bell" w:date="2013-05-06T17:53:00Z"/>
          <w:rFonts w:ascii="Courier New" w:hAnsi="Courier New" w:cs="Courier New"/>
          <w:color w:val="008000"/>
          <w:sz w:val="20"/>
          <w:szCs w:val="20"/>
          <w:highlight w:val="white"/>
        </w:rPr>
      </w:pPr>
      <w:del w:id="1384" w:author="Michael Bell" w:date="2013-05-06T17:53:00Z">
        <w:r w:rsidDel="00116173">
          <w:rPr>
            <w:rFonts w:ascii="Courier New" w:hAnsi="Courier New" w:cs="Courier New"/>
            <w:color w:val="008000"/>
            <w:sz w:val="20"/>
            <w:szCs w:val="20"/>
            <w:highlight w:val="white"/>
          </w:rPr>
          <w:delText xml:space="preserve"> Hornby trainset automation</w:delText>
        </w:r>
      </w:del>
    </w:p>
    <w:p w14:paraId="121208EE" w14:textId="369E5C9D" w:rsidR="00D3128F" w:rsidDel="00116173" w:rsidRDefault="00D3128F" w:rsidP="00D3128F">
      <w:pPr>
        <w:widowControl w:val="0"/>
        <w:autoSpaceDE w:val="0"/>
        <w:autoSpaceDN w:val="0"/>
        <w:adjustRightInd w:val="0"/>
        <w:spacing w:after="0" w:line="240" w:lineRule="auto"/>
        <w:rPr>
          <w:del w:id="1385" w:author="Michael Bell" w:date="2013-05-06T17:53:00Z"/>
          <w:rFonts w:ascii="Courier New" w:hAnsi="Courier New" w:cs="Courier New"/>
          <w:color w:val="008000"/>
          <w:sz w:val="20"/>
          <w:szCs w:val="20"/>
          <w:highlight w:val="white"/>
        </w:rPr>
      </w:pPr>
      <w:del w:id="1386" w:author="Michael Bell" w:date="2013-05-06T17:53:00Z">
        <w:r w:rsidDel="00116173">
          <w:rPr>
            <w:rFonts w:ascii="Courier New" w:hAnsi="Courier New" w:cs="Courier New"/>
            <w:color w:val="008000"/>
            <w:sz w:val="20"/>
            <w:szCs w:val="20"/>
            <w:highlight w:val="white"/>
          </w:rPr>
          <w:delText xml:space="preserve"> </w:delText>
        </w:r>
      </w:del>
    </w:p>
    <w:p w14:paraId="58ED4855" w14:textId="7453D1AB" w:rsidR="00D3128F" w:rsidDel="00116173" w:rsidRDefault="00D3128F" w:rsidP="00D3128F">
      <w:pPr>
        <w:widowControl w:val="0"/>
        <w:autoSpaceDE w:val="0"/>
        <w:autoSpaceDN w:val="0"/>
        <w:adjustRightInd w:val="0"/>
        <w:spacing w:after="0" w:line="240" w:lineRule="auto"/>
        <w:rPr>
          <w:del w:id="1387" w:author="Michael Bell" w:date="2013-05-06T17:53:00Z"/>
          <w:rFonts w:ascii="Courier New" w:hAnsi="Courier New" w:cs="Courier New"/>
          <w:color w:val="008000"/>
          <w:sz w:val="20"/>
          <w:szCs w:val="20"/>
          <w:highlight w:val="white"/>
        </w:rPr>
      </w:pPr>
      <w:del w:id="1388" w:author="Michael Bell" w:date="2013-05-06T17:53:00Z">
        <w:r w:rsidDel="00116173">
          <w:rPr>
            <w:rFonts w:ascii="Courier New" w:hAnsi="Courier New" w:cs="Courier New"/>
            <w:color w:val="008000"/>
            <w:sz w:val="20"/>
            <w:szCs w:val="20"/>
            <w:highlight w:val="white"/>
          </w:rPr>
          <w:delText xml:space="preserve"> By Michael Bell</w:delText>
        </w:r>
      </w:del>
    </w:p>
    <w:p w14:paraId="21FCD5B9" w14:textId="4E9F76C5" w:rsidR="00D3128F" w:rsidDel="00116173" w:rsidRDefault="00D3128F" w:rsidP="00D3128F">
      <w:pPr>
        <w:widowControl w:val="0"/>
        <w:autoSpaceDE w:val="0"/>
        <w:autoSpaceDN w:val="0"/>
        <w:adjustRightInd w:val="0"/>
        <w:spacing w:after="0" w:line="240" w:lineRule="auto"/>
        <w:rPr>
          <w:del w:id="1389" w:author="Michael Bell" w:date="2013-05-06T17:53:00Z"/>
          <w:rFonts w:ascii="Courier New" w:hAnsi="Courier New" w:cs="Courier New"/>
          <w:color w:val="008000"/>
          <w:sz w:val="20"/>
          <w:szCs w:val="20"/>
          <w:highlight w:val="white"/>
        </w:rPr>
      </w:pPr>
      <w:del w:id="1390" w:author="Michael Bell" w:date="2013-05-06T17:53:00Z">
        <w:r w:rsidDel="00116173">
          <w:rPr>
            <w:rFonts w:ascii="Courier New" w:hAnsi="Courier New" w:cs="Courier New"/>
            <w:color w:val="008000"/>
            <w:sz w:val="20"/>
            <w:szCs w:val="20"/>
            <w:highlight w:val="white"/>
          </w:rPr>
          <w:delText xml:space="preserve"> </w:delText>
        </w:r>
      </w:del>
    </w:p>
    <w:p w14:paraId="7B9FE2CF" w14:textId="569C41E6" w:rsidR="00D3128F" w:rsidDel="00116173" w:rsidRDefault="00D3128F" w:rsidP="00D3128F">
      <w:pPr>
        <w:widowControl w:val="0"/>
        <w:autoSpaceDE w:val="0"/>
        <w:autoSpaceDN w:val="0"/>
        <w:adjustRightInd w:val="0"/>
        <w:spacing w:after="0" w:line="240" w:lineRule="auto"/>
        <w:rPr>
          <w:del w:id="1391" w:author="Michael Bell" w:date="2013-05-06T17:53:00Z"/>
          <w:rFonts w:ascii="Courier New" w:hAnsi="Courier New" w:cs="Courier New"/>
          <w:color w:val="008000"/>
          <w:sz w:val="20"/>
          <w:szCs w:val="20"/>
          <w:highlight w:val="white"/>
        </w:rPr>
      </w:pPr>
      <w:del w:id="1392"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3FCD1FC7" w14:textId="439908B2" w:rsidR="00D3128F" w:rsidDel="00116173" w:rsidRDefault="00D3128F" w:rsidP="00D3128F">
      <w:pPr>
        <w:widowControl w:val="0"/>
        <w:autoSpaceDE w:val="0"/>
        <w:autoSpaceDN w:val="0"/>
        <w:adjustRightInd w:val="0"/>
        <w:spacing w:after="0" w:line="240" w:lineRule="auto"/>
        <w:rPr>
          <w:del w:id="1393" w:author="Michael Bell" w:date="2013-05-06T17:53:00Z"/>
          <w:rFonts w:ascii="Courier New" w:hAnsi="Courier New" w:cs="Courier New"/>
          <w:color w:val="008000"/>
          <w:sz w:val="20"/>
          <w:szCs w:val="20"/>
          <w:highlight w:val="white"/>
        </w:rPr>
      </w:pPr>
      <w:del w:id="1394" w:author="Michael Bell" w:date="2013-05-06T17:53:00Z">
        <w:r w:rsidDel="00116173">
          <w:rPr>
            <w:rFonts w:ascii="Courier New" w:hAnsi="Courier New" w:cs="Courier New"/>
            <w:color w:val="008000"/>
            <w:sz w:val="20"/>
            <w:szCs w:val="20"/>
            <w:highlight w:val="white"/>
          </w:rPr>
          <w:delText xml:space="preserve"> </w:delText>
        </w:r>
      </w:del>
    </w:p>
    <w:p w14:paraId="3B48E372" w14:textId="59CE7ACC" w:rsidR="00D3128F" w:rsidDel="00116173" w:rsidRDefault="00D3128F" w:rsidP="00D3128F">
      <w:pPr>
        <w:widowControl w:val="0"/>
        <w:autoSpaceDE w:val="0"/>
        <w:autoSpaceDN w:val="0"/>
        <w:adjustRightInd w:val="0"/>
        <w:spacing w:after="0" w:line="240" w:lineRule="auto"/>
        <w:rPr>
          <w:del w:id="1395" w:author="Michael Bell" w:date="2013-05-06T17:53:00Z"/>
          <w:rFonts w:ascii="Courier New" w:hAnsi="Courier New" w:cs="Courier New"/>
          <w:color w:val="000000"/>
          <w:sz w:val="20"/>
          <w:szCs w:val="20"/>
          <w:highlight w:val="white"/>
        </w:rPr>
      </w:pPr>
      <w:del w:id="1396" w:author="Michael Bell" w:date="2013-05-06T17:53:00Z">
        <w:r w:rsidDel="00116173">
          <w:rPr>
            <w:rFonts w:ascii="Courier New" w:hAnsi="Courier New" w:cs="Courier New"/>
            <w:color w:val="008000"/>
            <w:sz w:val="20"/>
            <w:szCs w:val="20"/>
            <w:highlight w:val="white"/>
          </w:rPr>
          <w:delText xml:space="preserve"> */</w:delText>
        </w:r>
      </w:del>
    </w:p>
    <w:p w14:paraId="764A5132" w14:textId="6149C2BE" w:rsidR="00D3128F" w:rsidDel="00116173" w:rsidRDefault="00D3128F" w:rsidP="00D3128F">
      <w:pPr>
        <w:widowControl w:val="0"/>
        <w:autoSpaceDE w:val="0"/>
        <w:autoSpaceDN w:val="0"/>
        <w:adjustRightInd w:val="0"/>
        <w:spacing w:after="0" w:line="240" w:lineRule="auto"/>
        <w:rPr>
          <w:del w:id="1397" w:author="Michael Bell" w:date="2013-05-06T17:53:00Z"/>
          <w:rFonts w:ascii="Courier New" w:hAnsi="Courier New" w:cs="Courier New"/>
          <w:color w:val="000000"/>
          <w:sz w:val="20"/>
          <w:szCs w:val="20"/>
          <w:highlight w:val="white"/>
        </w:rPr>
      </w:pPr>
    </w:p>
    <w:p w14:paraId="1C19E1A1" w14:textId="32DE90AC" w:rsidR="00D3128F" w:rsidDel="00116173" w:rsidRDefault="00D3128F" w:rsidP="00D3128F">
      <w:pPr>
        <w:widowControl w:val="0"/>
        <w:autoSpaceDE w:val="0"/>
        <w:autoSpaceDN w:val="0"/>
        <w:adjustRightInd w:val="0"/>
        <w:spacing w:after="0" w:line="240" w:lineRule="auto"/>
        <w:rPr>
          <w:del w:id="1398" w:author="Michael Bell" w:date="2013-05-06T17:53:00Z"/>
          <w:rFonts w:ascii="Courier New" w:hAnsi="Courier New" w:cs="Courier New"/>
          <w:color w:val="008000"/>
          <w:sz w:val="20"/>
          <w:szCs w:val="20"/>
          <w:highlight w:val="white"/>
        </w:rPr>
      </w:pPr>
      <w:del w:id="1399" w:author="Michael Bell" w:date="2013-05-06T17:53:00Z">
        <w:r w:rsidDel="00116173">
          <w:rPr>
            <w:rFonts w:ascii="Courier New" w:hAnsi="Courier New" w:cs="Courier New"/>
            <w:color w:val="008000"/>
            <w:sz w:val="20"/>
            <w:szCs w:val="20"/>
            <w:highlight w:val="white"/>
          </w:rPr>
          <w:delText xml:space="preserve">/*this function initialises the menu display array, the first number is the X position, the second number is the </w:delText>
        </w:r>
      </w:del>
    </w:p>
    <w:p w14:paraId="27F197B6" w14:textId="1F60D653" w:rsidR="00D3128F" w:rsidDel="00116173" w:rsidRDefault="00D3128F" w:rsidP="00D3128F">
      <w:pPr>
        <w:widowControl w:val="0"/>
        <w:autoSpaceDE w:val="0"/>
        <w:autoSpaceDN w:val="0"/>
        <w:adjustRightInd w:val="0"/>
        <w:spacing w:after="0" w:line="240" w:lineRule="auto"/>
        <w:rPr>
          <w:del w:id="1400" w:author="Michael Bell" w:date="2013-05-06T17:53:00Z"/>
          <w:rFonts w:ascii="Courier New" w:hAnsi="Courier New" w:cs="Courier New"/>
          <w:color w:val="008000"/>
          <w:sz w:val="20"/>
          <w:szCs w:val="20"/>
          <w:highlight w:val="white"/>
        </w:rPr>
      </w:pPr>
      <w:del w:id="1401" w:author="Michael Bell" w:date="2013-05-06T17:53:00Z">
        <w:r w:rsidDel="00116173">
          <w:rPr>
            <w:rFonts w:ascii="Courier New" w:hAnsi="Courier New" w:cs="Courier New"/>
            <w:color w:val="008000"/>
            <w:sz w:val="20"/>
            <w:szCs w:val="20"/>
            <w:highlight w:val="white"/>
          </w:rPr>
          <w:delText>Y position and the third number is the line number, 0 is line 1 and 1 is line 2</w:delText>
        </w:r>
      </w:del>
    </w:p>
    <w:p w14:paraId="7A55D9C2" w14:textId="610AFEB3" w:rsidR="00D3128F" w:rsidDel="00116173" w:rsidRDefault="00D3128F" w:rsidP="00D3128F">
      <w:pPr>
        <w:widowControl w:val="0"/>
        <w:autoSpaceDE w:val="0"/>
        <w:autoSpaceDN w:val="0"/>
        <w:adjustRightInd w:val="0"/>
        <w:spacing w:after="0" w:line="240" w:lineRule="auto"/>
        <w:rPr>
          <w:del w:id="1402" w:author="Michael Bell" w:date="2013-05-06T17:53:00Z"/>
          <w:rFonts w:ascii="Courier New" w:hAnsi="Courier New" w:cs="Courier New"/>
          <w:color w:val="008000"/>
          <w:sz w:val="20"/>
          <w:szCs w:val="20"/>
          <w:highlight w:val="white"/>
        </w:rPr>
      </w:pPr>
    </w:p>
    <w:p w14:paraId="4A8FF3F7" w14:textId="2ECB0EDD" w:rsidR="00D3128F" w:rsidDel="00116173" w:rsidRDefault="00D3128F" w:rsidP="00D3128F">
      <w:pPr>
        <w:widowControl w:val="0"/>
        <w:autoSpaceDE w:val="0"/>
        <w:autoSpaceDN w:val="0"/>
        <w:adjustRightInd w:val="0"/>
        <w:spacing w:after="0" w:line="240" w:lineRule="auto"/>
        <w:rPr>
          <w:del w:id="1403" w:author="Michael Bell" w:date="2013-05-06T17:53:00Z"/>
          <w:rFonts w:ascii="Courier New" w:hAnsi="Courier New" w:cs="Courier New"/>
          <w:color w:val="008000"/>
          <w:sz w:val="20"/>
          <w:szCs w:val="20"/>
          <w:highlight w:val="white"/>
        </w:rPr>
      </w:pPr>
      <w:del w:id="1404" w:author="Michael Bell" w:date="2013-05-06T17:53:00Z">
        <w:r w:rsidDel="00116173">
          <w:rPr>
            <w:rFonts w:ascii="Courier New" w:hAnsi="Courier New" w:cs="Courier New"/>
            <w:color w:val="008000"/>
            <w:sz w:val="20"/>
            <w:szCs w:val="20"/>
            <w:highlight w:val="white"/>
          </w:rPr>
          <w:delText>~ are used to fill the bottom of columbs as well as blocking the cursor from moveing between options which are on</w:delText>
        </w:r>
      </w:del>
    </w:p>
    <w:p w14:paraId="0F8F3AC0" w14:textId="3F05FA7E" w:rsidR="00D3128F" w:rsidDel="00116173" w:rsidRDefault="00D3128F" w:rsidP="00D3128F">
      <w:pPr>
        <w:widowControl w:val="0"/>
        <w:autoSpaceDE w:val="0"/>
        <w:autoSpaceDN w:val="0"/>
        <w:adjustRightInd w:val="0"/>
        <w:spacing w:after="0" w:line="240" w:lineRule="auto"/>
        <w:rPr>
          <w:del w:id="1405" w:author="Michael Bell" w:date="2013-05-06T17:53:00Z"/>
          <w:rFonts w:ascii="Courier New" w:hAnsi="Courier New" w:cs="Courier New"/>
          <w:color w:val="008000"/>
          <w:sz w:val="20"/>
          <w:szCs w:val="20"/>
          <w:highlight w:val="white"/>
        </w:rPr>
      </w:pPr>
      <w:del w:id="1406" w:author="Michael Bell" w:date="2013-05-06T17:53:00Z">
        <w:r w:rsidDel="00116173">
          <w:rPr>
            <w:rFonts w:ascii="Courier New" w:hAnsi="Courier New" w:cs="Courier New"/>
            <w:color w:val="008000"/>
            <w:sz w:val="20"/>
            <w:szCs w:val="20"/>
            <w:highlight w:val="white"/>
          </w:rPr>
          <w:delText>different sub menus</w:delText>
        </w:r>
      </w:del>
    </w:p>
    <w:p w14:paraId="04CDA06F" w14:textId="6367952E" w:rsidR="00D3128F" w:rsidDel="00116173" w:rsidRDefault="00D3128F" w:rsidP="00D3128F">
      <w:pPr>
        <w:widowControl w:val="0"/>
        <w:autoSpaceDE w:val="0"/>
        <w:autoSpaceDN w:val="0"/>
        <w:adjustRightInd w:val="0"/>
        <w:spacing w:after="0" w:line="240" w:lineRule="auto"/>
        <w:rPr>
          <w:del w:id="1407" w:author="Michael Bell" w:date="2013-05-06T17:53:00Z"/>
          <w:rFonts w:ascii="Courier New" w:hAnsi="Courier New" w:cs="Courier New"/>
          <w:color w:val="008000"/>
          <w:sz w:val="20"/>
          <w:szCs w:val="20"/>
          <w:highlight w:val="white"/>
        </w:rPr>
      </w:pPr>
    </w:p>
    <w:p w14:paraId="5F907D24" w14:textId="17D2E4A6" w:rsidR="00D3128F" w:rsidDel="00116173" w:rsidRDefault="00D3128F" w:rsidP="00D3128F">
      <w:pPr>
        <w:widowControl w:val="0"/>
        <w:autoSpaceDE w:val="0"/>
        <w:autoSpaceDN w:val="0"/>
        <w:adjustRightInd w:val="0"/>
        <w:spacing w:after="0" w:line="240" w:lineRule="auto"/>
        <w:rPr>
          <w:del w:id="1408" w:author="Michael Bell" w:date="2013-05-06T17:53:00Z"/>
          <w:rFonts w:ascii="Courier New" w:hAnsi="Courier New" w:cs="Courier New"/>
          <w:color w:val="008000"/>
          <w:sz w:val="20"/>
          <w:szCs w:val="20"/>
          <w:highlight w:val="white"/>
        </w:rPr>
      </w:pPr>
      <w:del w:id="1409" w:author="Michael Bell" w:date="2013-05-06T17:53:00Z">
        <w:r w:rsidDel="00116173">
          <w:rPr>
            <w:rFonts w:ascii="Courier New" w:hAnsi="Courier New" w:cs="Courier New"/>
            <w:color w:val="008000"/>
            <w:sz w:val="20"/>
            <w:szCs w:val="20"/>
            <w:highlight w:val="white"/>
          </w:rPr>
          <w:delText># are used to bridge the gap between menu options that should apear to be next to eachoter on the Y axis but actualy</w:delText>
        </w:r>
      </w:del>
    </w:p>
    <w:p w14:paraId="451DBE78" w14:textId="0F584C26" w:rsidR="00D3128F" w:rsidDel="00116173" w:rsidRDefault="00D3128F" w:rsidP="00D3128F">
      <w:pPr>
        <w:widowControl w:val="0"/>
        <w:autoSpaceDE w:val="0"/>
        <w:autoSpaceDN w:val="0"/>
        <w:adjustRightInd w:val="0"/>
        <w:spacing w:after="0" w:line="240" w:lineRule="auto"/>
        <w:rPr>
          <w:del w:id="1410" w:author="Michael Bell" w:date="2013-05-06T17:53:00Z"/>
          <w:rFonts w:ascii="Courier New" w:hAnsi="Courier New" w:cs="Courier New"/>
          <w:color w:val="000000"/>
          <w:sz w:val="20"/>
          <w:szCs w:val="20"/>
          <w:highlight w:val="white"/>
        </w:rPr>
      </w:pPr>
      <w:del w:id="1411" w:author="Michael Bell" w:date="2013-05-06T17:53:00Z">
        <w:r w:rsidDel="00116173">
          <w:rPr>
            <w:rFonts w:ascii="Courier New" w:hAnsi="Courier New" w:cs="Courier New"/>
            <w:color w:val="008000"/>
            <w:sz w:val="20"/>
            <w:szCs w:val="20"/>
            <w:highlight w:val="white"/>
          </w:rPr>
          <w:delText>arent*/</w:delText>
        </w:r>
      </w:del>
    </w:p>
    <w:p w14:paraId="2120ED1E" w14:textId="496E0F24" w:rsidR="00D3128F" w:rsidDel="00116173" w:rsidRDefault="00D3128F" w:rsidP="00D3128F">
      <w:pPr>
        <w:widowControl w:val="0"/>
        <w:autoSpaceDE w:val="0"/>
        <w:autoSpaceDN w:val="0"/>
        <w:adjustRightInd w:val="0"/>
        <w:spacing w:after="0" w:line="240" w:lineRule="auto"/>
        <w:rPr>
          <w:del w:id="1412" w:author="Michael Bell" w:date="2013-05-06T17:53:00Z"/>
          <w:rFonts w:ascii="Courier New" w:hAnsi="Courier New" w:cs="Courier New"/>
          <w:color w:val="000000"/>
          <w:sz w:val="20"/>
          <w:szCs w:val="20"/>
          <w:highlight w:val="white"/>
        </w:rPr>
      </w:pPr>
    </w:p>
    <w:p w14:paraId="0735647B" w14:textId="2CE2F5BF" w:rsidR="00D3128F" w:rsidDel="00116173" w:rsidRDefault="00D3128F" w:rsidP="00D3128F">
      <w:pPr>
        <w:widowControl w:val="0"/>
        <w:autoSpaceDE w:val="0"/>
        <w:autoSpaceDN w:val="0"/>
        <w:adjustRightInd w:val="0"/>
        <w:spacing w:after="0" w:line="240" w:lineRule="auto"/>
        <w:rPr>
          <w:del w:id="1413" w:author="Michael Bell" w:date="2013-05-06T17:53:00Z"/>
          <w:rFonts w:ascii="Courier New" w:hAnsi="Courier New" w:cs="Courier New"/>
          <w:color w:val="000000"/>
          <w:sz w:val="20"/>
          <w:szCs w:val="20"/>
          <w:highlight w:val="white"/>
        </w:rPr>
      </w:pPr>
      <w:del w:id="1414"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265C6839" w14:textId="350284DA" w:rsidR="00D3128F" w:rsidDel="00116173" w:rsidRDefault="00D3128F" w:rsidP="00D3128F">
      <w:pPr>
        <w:widowControl w:val="0"/>
        <w:autoSpaceDE w:val="0"/>
        <w:autoSpaceDN w:val="0"/>
        <w:adjustRightInd w:val="0"/>
        <w:spacing w:after="0" w:line="240" w:lineRule="auto"/>
        <w:rPr>
          <w:del w:id="1415" w:author="Michael Bell" w:date="2013-05-06T17:53:00Z"/>
          <w:rFonts w:ascii="Courier New" w:hAnsi="Courier New" w:cs="Courier New"/>
          <w:color w:val="000000"/>
          <w:sz w:val="20"/>
          <w:szCs w:val="20"/>
          <w:highlight w:val="white"/>
        </w:rPr>
      </w:pPr>
      <w:del w:id="1416" w:author="Michael Bell" w:date="2013-05-06T17:53:00Z">
        <w:r w:rsidDel="00116173">
          <w:rPr>
            <w:rFonts w:ascii="Courier New" w:hAnsi="Courier New" w:cs="Courier New"/>
            <w:b/>
            <w:bCs/>
            <w:color w:val="000080"/>
            <w:sz w:val="20"/>
            <w:szCs w:val="20"/>
            <w:highlight w:val="white"/>
          </w:rPr>
          <w:delText>{</w:delText>
        </w:r>
      </w:del>
    </w:p>
    <w:p w14:paraId="42172C9F" w14:textId="68C6E12A" w:rsidR="00D3128F" w:rsidDel="00116173" w:rsidRDefault="00D3128F" w:rsidP="00D3128F">
      <w:pPr>
        <w:widowControl w:val="0"/>
        <w:autoSpaceDE w:val="0"/>
        <w:autoSpaceDN w:val="0"/>
        <w:adjustRightInd w:val="0"/>
        <w:spacing w:after="0" w:line="240" w:lineRule="auto"/>
        <w:rPr>
          <w:del w:id="1417" w:author="Michael Bell" w:date="2013-05-06T17:53:00Z"/>
          <w:rFonts w:ascii="Courier New" w:hAnsi="Courier New" w:cs="Courier New"/>
          <w:color w:val="000000"/>
          <w:sz w:val="20"/>
          <w:szCs w:val="20"/>
          <w:highlight w:val="white"/>
        </w:rPr>
      </w:pPr>
      <w:del w:id="141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"Welcome to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"Destinations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"Hawkhaven       "</w:delText>
        </w:r>
        <w:r w:rsidDel="00116173">
          <w:rPr>
            <w:rFonts w:ascii="Courier New" w:hAnsi="Courier New" w:cs="Courier New"/>
            <w:b/>
            <w:bCs/>
            <w:color w:val="000080"/>
            <w:sz w:val="20"/>
            <w:szCs w:val="20"/>
            <w:highlight w:val="white"/>
          </w:rPr>
          <w:delText>;</w:delText>
        </w:r>
      </w:del>
    </w:p>
    <w:p w14:paraId="0E17A868" w14:textId="43AC5DA8" w:rsidR="00D3128F" w:rsidDel="00116173" w:rsidRDefault="00D3128F" w:rsidP="00D3128F">
      <w:pPr>
        <w:widowControl w:val="0"/>
        <w:autoSpaceDE w:val="0"/>
        <w:autoSpaceDN w:val="0"/>
        <w:adjustRightInd w:val="0"/>
        <w:spacing w:after="0" w:line="240" w:lineRule="auto"/>
        <w:rPr>
          <w:del w:id="1419" w:author="Michael Bell" w:date="2013-05-06T17:53:00Z"/>
          <w:rFonts w:ascii="Courier New" w:hAnsi="Courier New" w:cs="Courier New"/>
          <w:color w:val="000000"/>
          <w:sz w:val="20"/>
          <w:szCs w:val="20"/>
          <w:highlight w:val="white"/>
        </w:rPr>
      </w:pPr>
      <w:del w:id="142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"Beltrak!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CA44CB0" w14:textId="4691C00F" w:rsidR="00D3128F" w:rsidDel="00116173" w:rsidRDefault="00D3128F" w:rsidP="00D3128F">
      <w:pPr>
        <w:widowControl w:val="0"/>
        <w:autoSpaceDE w:val="0"/>
        <w:autoSpaceDN w:val="0"/>
        <w:adjustRightInd w:val="0"/>
        <w:spacing w:after="0" w:line="240" w:lineRule="auto"/>
        <w:rPr>
          <w:del w:id="1421" w:author="Michael Bell" w:date="2013-05-06T17:53:00Z"/>
          <w:rFonts w:ascii="Courier New" w:hAnsi="Courier New" w:cs="Courier New"/>
          <w:color w:val="000000"/>
          <w:sz w:val="20"/>
          <w:szCs w:val="20"/>
          <w:highlight w:val="white"/>
        </w:rPr>
      </w:pPr>
      <w:del w:id="1422" w:author="Michael Bell" w:date="2013-05-06T17:53:00Z">
        <w:r w:rsidDel="00116173">
          <w:rPr>
            <w:rFonts w:ascii="Courier New" w:hAnsi="Courier New" w:cs="Courier New"/>
            <w:color w:val="000000"/>
            <w:sz w:val="20"/>
            <w:szCs w:val="20"/>
            <w:highlight w:val="white"/>
          </w:rPr>
          <w:delText xml:space="preserve">  </w:delText>
        </w:r>
      </w:del>
    </w:p>
    <w:p w14:paraId="061ECA8B" w14:textId="32BAB865" w:rsidR="00D3128F" w:rsidDel="00116173" w:rsidRDefault="00D3128F" w:rsidP="00D3128F">
      <w:pPr>
        <w:widowControl w:val="0"/>
        <w:autoSpaceDE w:val="0"/>
        <w:autoSpaceDN w:val="0"/>
        <w:adjustRightInd w:val="0"/>
        <w:spacing w:after="0" w:line="240" w:lineRule="auto"/>
        <w:rPr>
          <w:del w:id="1423" w:author="Michael Bell" w:date="2013-05-06T17:53:00Z"/>
          <w:rFonts w:ascii="Courier New" w:hAnsi="Courier New" w:cs="Courier New"/>
          <w:color w:val="000000"/>
          <w:sz w:val="20"/>
          <w:szCs w:val="20"/>
          <w:highlight w:val="white"/>
        </w:rPr>
      </w:pPr>
      <w:del w:id="142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"Remilo          "</w:delText>
        </w:r>
        <w:r w:rsidDel="00116173">
          <w:rPr>
            <w:rFonts w:ascii="Courier New" w:hAnsi="Courier New" w:cs="Courier New"/>
            <w:b/>
            <w:bCs/>
            <w:color w:val="000080"/>
            <w:sz w:val="20"/>
            <w:szCs w:val="20"/>
            <w:highlight w:val="white"/>
          </w:rPr>
          <w:delText>;</w:delText>
        </w:r>
      </w:del>
    </w:p>
    <w:p w14:paraId="664CD85D" w14:textId="2F68EA8B" w:rsidR="00D3128F" w:rsidDel="00116173" w:rsidRDefault="00D3128F" w:rsidP="00D3128F">
      <w:pPr>
        <w:widowControl w:val="0"/>
        <w:autoSpaceDE w:val="0"/>
        <w:autoSpaceDN w:val="0"/>
        <w:adjustRightInd w:val="0"/>
        <w:spacing w:after="0" w:line="240" w:lineRule="auto"/>
        <w:rPr>
          <w:del w:id="1425" w:author="Michael Bell" w:date="2013-05-06T17:53:00Z"/>
          <w:rFonts w:ascii="Courier New" w:hAnsi="Courier New" w:cs="Courier New"/>
          <w:color w:val="000000"/>
          <w:sz w:val="20"/>
          <w:szCs w:val="20"/>
          <w:highlight w:val="white"/>
        </w:rPr>
      </w:pPr>
      <w:del w:id="142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2D154586" w14:textId="66FAAFBC" w:rsidR="00D3128F" w:rsidDel="00116173" w:rsidRDefault="00D3128F" w:rsidP="00D3128F">
      <w:pPr>
        <w:widowControl w:val="0"/>
        <w:autoSpaceDE w:val="0"/>
        <w:autoSpaceDN w:val="0"/>
        <w:adjustRightInd w:val="0"/>
        <w:spacing w:after="0" w:line="240" w:lineRule="auto"/>
        <w:rPr>
          <w:del w:id="1427" w:author="Michael Bell" w:date="2013-05-06T17:53:00Z"/>
          <w:rFonts w:ascii="Courier New" w:hAnsi="Courier New" w:cs="Courier New"/>
          <w:color w:val="000000"/>
          <w:sz w:val="20"/>
          <w:szCs w:val="20"/>
          <w:highlight w:val="white"/>
        </w:rPr>
      </w:pPr>
      <w:del w:id="1428" w:author="Michael Bell" w:date="2013-05-06T17:53:00Z">
        <w:r w:rsidDel="00116173">
          <w:rPr>
            <w:rFonts w:ascii="Courier New" w:hAnsi="Courier New" w:cs="Courier New"/>
            <w:color w:val="000000"/>
            <w:sz w:val="20"/>
            <w:szCs w:val="20"/>
            <w:highlight w:val="white"/>
          </w:rPr>
          <w:delText xml:space="preserve">  </w:delText>
        </w:r>
      </w:del>
    </w:p>
    <w:p w14:paraId="2418E213" w14:textId="5B8AE19A" w:rsidR="00D3128F" w:rsidDel="00116173" w:rsidRDefault="00D3128F" w:rsidP="00D3128F">
      <w:pPr>
        <w:widowControl w:val="0"/>
        <w:autoSpaceDE w:val="0"/>
        <w:autoSpaceDN w:val="0"/>
        <w:adjustRightInd w:val="0"/>
        <w:spacing w:after="0" w:line="240" w:lineRule="auto"/>
        <w:rPr>
          <w:del w:id="1429" w:author="Michael Bell" w:date="2013-05-06T17:53:00Z"/>
          <w:rFonts w:ascii="Courier New" w:hAnsi="Courier New" w:cs="Courier New"/>
          <w:color w:val="000000"/>
          <w:sz w:val="20"/>
          <w:szCs w:val="20"/>
          <w:highlight w:val="white"/>
        </w:rPr>
      </w:pPr>
      <w:del w:id="143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"Allantown       "</w:delText>
        </w:r>
        <w:r w:rsidDel="00116173">
          <w:rPr>
            <w:rFonts w:ascii="Courier New" w:hAnsi="Courier New" w:cs="Courier New"/>
            <w:b/>
            <w:bCs/>
            <w:color w:val="000080"/>
            <w:sz w:val="20"/>
            <w:szCs w:val="20"/>
            <w:highlight w:val="white"/>
          </w:rPr>
          <w:delText>;</w:delText>
        </w:r>
      </w:del>
    </w:p>
    <w:p w14:paraId="69A5B5D0" w14:textId="3476E5D6" w:rsidR="00D3128F" w:rsidDel="00116173" w:rsidRDefault="00D3128F" w:rsidP="00D3128F">
      <w:pPr>
        <w:widowControl w:val="0"/>
        <w:autoSpaceDE w:val="0"/>
        <w:autoSpaceDN w:val="0"/>
        <w:adjustRightInd w:val="0"/>
        <w:spacing w:after="0" w:line="240" w:lineRule="auto"/>
        <w:rPr>
          <w:del w:id="1431" w:author="Michael Bell" w:date="2013-05-06T17:53:00Z"/>
          <w:rFonts w:ascii="Courier New" w:hAnsi="Courier New" w:cs="Courier New"/>
          <w:color w:val="000000"/>
          <w:sz w:val="20"/>
          <w:szCs w:val="20"/>
          <w:highlight w:val="white"/>
        </w:rPr>
      </w:pPr>
      <w:del w:id="143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53CCE46" w14:textId="505C03B4" w:rsidR="00D3128F" w:rsidDel="00116173" w:rsidRDefault="00D3128F" w:rsidP="00D3128F">
      <w:pPr>
        <w:widowControl w:val="0"/>
        <w:autoSpaceDE w:val="0"/>
        <w:autoSpaceDN w:val="0"/>
        <w:adjustRightInd w:val="0"/>
        <w:spacing w:after="0" w:line="240" w:lineRule="auto"/>
        <w:rPr>
          <w:del w:id="1433" w:author="Michael Bell" w:date="2013-05-06T17:53:00Z"/>
          <w:rFonts w:ascii="Courier New" w:hAnsi="Courier New" w:cs="Courier New"/>
          <w:color w:val="000000"/>
          <w:sz w:val="20"/>
          <w:szCs w:val="20"/>
          <w:highlight w:val="white"/>
        </w:rPr>
      </w:pPr>
      <w:del w:id="1434" w:author="Michael Bell" w:date="2013-05-06T17:53:00Z">
        <w:r w:rsidDel="00116173">
          <w:rPr>
            <w:rFonts w:ascii="Courier New" w:hAnsi="Courier New" w:cs="Courier New"/>
            <w:color w:val="000000"/>
            <w:sz w:val="20"/>
            <w:szCs w:val="20"/>
            <w:highlight w:val="white"/>
          </w:rPr>
          <w:delText xml:space="preserve">  </w:delText>
        </w:r>
      </w:del>
    </w:p>
    <w:p w14:paraId="58C20182" w14:textId="3CBEC5A1" w:rsidR="00D3128F" w:rsidDel="00116173" w:rsidRDefault="00D3128F" w:rsidP="00D3128F">
      <w:pPr>
        <w:widowControl w:val="0"/>
        <w:autoSpaceDE w:val="0"/>
        <w:autoSpaceDN w:val="0"/>
        <w:adjustRightInd w:val="0"/>
        <w:spacing w:after="0" w:line="240" w:lineRule="auto"/>
        <w:rPr>
          <w:del w:id="1435" w:author="Michael Bell" w:date="2013-05-06T17:53:00Z"/>
          <w:rFonts w:ascii="Courier New" w:hAnsi="Courier New" w:cs="Courier New"/>
          <w:color w:val="000000"/>
          <w:sz w:val="20"/>
          <w:szCs w:val="20"/>
          <w:highlight w:val="white"/>
        </w:rPr>
      </w:pPr>
      <w:del w:id="143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"Gregville       "</w:delText>
        </w:r>
        <w:r w:rsidDel="00116173">
          <w:rPr>
            <w:rFonts w:ascii="Courier New" w:hAnsi="Courier New" w:cs="Courier New"/>
            <w:b/>
            <w:bCs/>
            <w:color w:val="000080"/>
            <w:sz w:val="20"/>
            <w:szCs w:val="20"/>
            <w:highlight w:val="white"/>
          </w:rPr>
          <w:delText>;</w:delText>
        </w:r>
      </w:del>
    </w:p>
    <w:p w14:paraId="25C0CD44" w14:textId="5ACE58A7" w:rsidR="00D3128F" w:rsidDel="00116173" w:rsidRDefault="00D3128F" w:rsidP="00D3128F">
      <w:pPr>
        <w:widowControl w:val="0"/>
        <w:autoSpaceDE w:val="0"/>
        <w:autoSpaceDN w:val="0"/>
        <w:adjustRightInd w:val="0"/>
        <w:spacing w:after="0" w:line="240" w:lineRule="auto"/>
        <w:rPr>
          <w:del w:id="1437" w:author="Michael Bell" w:date="2013-05-06T17:53:00Z"/>
          <w:rFonts w:ascii="Courier New" w:hAnsi="Courier New" w:cs="Courier New"/>
          <w:color w:val="000000"/>
          <w:sz w:val="20"/>
          <w:szCs w:val="20"/>
          <w:highlight w:val="white"/>
        </w:rPr>
      </w:pPr>
      <w:del w:id="143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08F78E6" w14:textId="392BD822" w:rsidR="00D3128F" w:rsidDel="00116173" w:rsidRDefault="00D3128F" w:rsidP="00D3128F">
      <w:pPr>
        <w:widowControl w:val="0"/>
        <w:autoSpaceDE w:val="0"/>
        <w:autoSpaceDN w:val="0"/>
        <w:adjustRightInd w:val="0"/>
        <w:spacing w:after="0" w:line="240" w:lineRule="auto"/>
        <w:rPr>
          <w:del w:id="1439" w:author="Michael Bell" w:date="2013-05-06T17:53:00Z"/>
          <w:rFonts w:ascii="Courier New" w:hAnsi="Courier New" w:cs="Courier New"/>
          <w:color w:val="000000"/>
          <w:sz w:val="20"/>
          <w:szCs w:val="20"/>
          <w:highlight w:val="white"/>
        </w:rPr>
      </w:pPr>
      <w:del w:id="1440" w:author="Michael Bell" w:date="2013-05-06T17:53:00Z">
        <w:r w:rsidDel="00116173">
          <w:rPr>
            <w:rFonts w:ascii="Courier New" w:hAnsi="Courier New" w:cs="Courier New"/>
            <w:color w:val="000000"/>
            <w:sz w:val="20"/>
            <w:szCs w:val="20"/>
            <w:highlight w:val="white"/>
          </w:rPr>
          <w:delText xml:space="preserve">  </w:delText>
        </w:r>
      </w:del>
    </w:p>
    <w:p w14:paraId="4B1E0F88" w14:textId="05799537" w:rsidR="00D3128F" w:rsidDel="00116173" w:rsidRDefault="00D3128F" w:rsidP="00D3128F">
      <w:pPr>
        <w:widowControl w:val="0"/>
        <w:autoSpaceDE w:val="0"/>
        <w:autoSpaceDN w:val="0"/>
        <w:adjustRightInd w:val="0"/>
        <w:spacing w:after="0" w:line="240" w:lineRule="auto"/>
        <w:rPr>
          <w:del w:id="1441" w:author="Michael Bell" w:date="2013-05-06T17:53:00Z"/>
          <w:rFonts w:ascii="Courier New" w:hAnsi="Courier New" w:cs="Courier New"/>
          <w:color w:val="000000"/>
          <w:sz w:val="20"/>
          <w:szCs w:val="20"/>
          <w:highlight w:val="white"/>
        </w:rPr>
      </w:pPr>
      <w:del w:id="144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"Leovetticutte   "</w:delText>
        </w:r>
        <w:r w:rsidDel="00116173">
          <w:rPr>
            <w:rFonts w:ascii="Courier New" w:hAnsi="Courier New" w:cs="Courier New"/>
            <w:b/>
            <w:bCs/>
            <w:color w:val="000080"/>
            <w:sz w:val="20"/>
            <w:szCs w:val="20"/>
            <w:highlight w:val="white"/>
          </w:rPr>
          <w:delText>;</w:delText>
        </w:r>
      </w:del>
    </w:p>
    <w:p w14:paraId="5B46B789" w14:textId="79921650" w:rsidR="00D3128F" w:rsidDel="00116173" w:rsidRDefault="00D3128F" w:rsidP="00D3128F">
      <w:pPr>
        <w:widowControl w:val="0"/>
        <w:autoSpaceDE w:val="0"/>
        <w:autoSpaceDN w:val="0"/>
        <w:adjustRightInd w:val="0"/>
        <w:spacing w:after="0" w:line="240" w:lineRule="auto"/>
        <w:rPr>
          <w:del w:id="1443" w:author="Michael Bell" w:date="2013-05-06T17:53:00Z"/>
          <w:rFonts w:ascii="Courier New" w:hAnsi="Courier New" w:cs="Courier New"/>
          <w:color w:val="000000"/>
          <w:sz w:val="20"/>
          <w:szCs w:val="20"/>
          <w:highlight w:val="white"/>
        </w:rPr>
      </w:pPr>
      <w:del w:id="144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FBE886" w14:textId="746EE635" w:rsidR="00D3128F" w:rsidDel="00116173" w:rsidRDefault="00D3128F" w:rsidP="00D3128F">
      <w:pPr>
        <w:widowControl w:val="0"/>
        <w:autoSpaceDE w:val="0"/>
        <w:autoSpaceDN w:val="0"/>
        <w:adjustRightInd w:val="0"/>
        <w:spacing w:after="0" w:line="240" w:lineRule="auto"/>
        <w:rPr>
          <w:del w:id="1445" w:author="Michael Bell" w:date="2013-05-06T17:53:00Z"/>
          <w:rFonts w:ascii="Courier New" w:hAnsi="Courier New" w:cs="Courier New"/>
          <w:color w:val="000000"/>
          <w:sz w:val="20"/>
          <w:szCs w:val="20"/>
          <w:highlight w:val="white"/>
        </w:rPr>
      </w:pPr>
      <w:del w:id="1446" w:author="Michael Bell" w:date="2013-05-06T17:53:00Z">
        <w:r w:rsidDel="00116173">
          <w:rPr>
            <w:rFonts w:ascii="Courier New" w:hAnsi="Courier New" w:cs="Courier New"/>
            <w:color w:val="000000"/>
            <w:sz w:val="20"/>
            <w:szCs w:val="20"/>
            <w:highlight w:val="white"/>
          </w:rPr>
          <w:delText xml:space="preserve">  </w:delText>
        </w:r>
      </w:del>
    </w:p>
    <w:p w14:paraId="551429C8" w14:textId="1A6C6E16" w:rsidR="00D3128F" w:rsidDel="00116173" w:rsidRDefault="00D3128F" w:rsidP="00D3128F">
      <w:pPr>
        <w:widowControl w:val="0"/>
        <w:autoSpaceDE w:val="0"/>
        <w:autoSpaceDN w:val="0"/>
        <w:adjustRightInd w:val="0"/>
        <w:spacing w:after="0" w:line="240" w:lineRule="auto"/>
        <w:rPr>
          <w:del w:id="1447" w:author="Michael Bell" w:date="2013-05-06T17:53:00Z"/>
          <w:rFonts w:ascii="Courier New" w:hAnsi="Courier New" w:cs="Courier New"/>
          <w:color w:val="000000"/>
          <w:sz w:val="20"/>
          <w:szCs w:val="20"/>
          <w:highlight w:val="white"/>
        </w:rPr>
      </w:pPr>
      <w:del w:id="144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"Regantra        "</w:delText>
        </w:r>
        <w:r w:rsidDel="00116173">
          <w:rPr>
            <w:rFonts w:ascii="Courier New" w:hAnsi="Courier New" w:cs="Courier New"/>
            <w:b/>
            <w:bCs/>
            <w:color w:val="000080"/>
            <w:sz w:val="20"/>
            <w:szCs w:val="20"/>
            <w:highlight w:val="white"/>
          </w:rPr>
          <w:delText>;</w:delText>
        </w:r>
      </w:del>
    </w:p>
    <w:p w14:paraId="0193B3FA" w14:textId="287C4B7F" w:rsidR="00D3128F" w:rsidDel="00116173" w:rsidRDefault="00D3128F" w:rsidP="00D3128F">
      <w:pPr>
        <w:widowControl w:val="0"/>
        <w:autoSpaceDE w:val="0"/>
        <w:autoSpaceDN w:val="0"/>
        <w:adjustRightInd w:val="0"/>
        <w:spacing w:after="0" w:line="240" w:lineRule="auto"/>
        <w:rPr>
          <w:del w:id="1449" w:author="Michael Bell" w:date="2013-05-06T17:53:00Z"/>
          <w:rFonts w:ascii="Courier New" w:hAnsi="Courier New" w:cs="Courier New"/>
          <w:color w:val="000000"/>
          <w:sz w:val="20"/>
          <w:szCs w:val="20"/>
          <w:highlight w:val="white"/>
        </w:rPr>
      </w:pPr>
      <w:del w:id="145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C3AE4" w14:textId="43692240" w:rsidR="00D3128F" w:rsidDel="00116173" w:rsidRDefault="00D3128F" w:rsidP="00D3128F">
      <w:pPr>
        <w:widowControl w:val="0"/>
        <w:autoSpaceDE w:val="0"/>
        <w:autoSpaceDN w:val="0"/>
        <w:adjustRightInd w:val="0"/>
        <w:spacing w:after="0" w:line="240" w:lineRule="auto"/>
        <w:rPr>
          <w:del w:id="1451" w:author="Michael Bell" w:date="2013-05-06T17:53:00Z"/>
          <w:rFonts w:ascii="Courier New" w:hAnsi="Courier New" w:cs="Courier New"/>
          <w:color w:val="000000"/>
          <w:sz w:val="20"/>
          <w:szCs w:val="20"/>
          <w:highlight w:val="white"/>
        </w:rPr>
      </w:pPr>
      <w:del w:id="1452" w:author="Michael Bell" w:date="2013-05-06T17:53:00Z">
        <w:r w:rsidDel="00116173">
          <w:rPr>
            <w:rFonts w:ascii="Courier New" w:hAnsi="Courier New" w:cs="Courier New"/>
            <w:color w:val="000000"/>
            <w:sz w:val="20"/>
            <w:szCs w:val="20"/>
            <w:highlight w:val="white"/>
          </w:rPr>
          <w:delText xml:space="preserve">  </w:delText>
        </w:r>
      </w:del>
    </w:p>
    <w:p w14:paraId="451BF1BB" w14:textId="1F1160A9" w:rsidR="00D3128F" w:rsidDel="00116173" w:rsidRDefault="00D3128F" w:rsidP="00D3128F">
      <w:pPr>
        <w:widowControl w:val="0"/>
        <w:autoSpaceDE w:val="0"/>
        <w:autoSpaceDN w:val="0"/>
        <w:adjustRightInd w:val="0"/>
        <w:spacing w:after="0" w:line="240" w:lineRule="auto"/>
        <w:rPr>
          <w:del w:id="1453" w:author="Michael Bell" w:date="2013-05-06T17:53:00Z"/>
          <w:rFonts w:ascii="Courier New" w:hAnsi="Courier New" w:cs="Courier New"/>
          <w:color w:val="000000"/>
          <w:sz w:val="20"/>
          <w:szCs w:val="20"/>
          <w:highlight w:val="white"/>
        </w:rPr>
      </w:pPr>
      <w:del w:id="145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"Vancoville      "</w:delText>
        </w:r>
        <w:r w:rsidDel="00116173">
          <w:rPr>
            <w:rFonts w:ascii="Courier New" w:hAnsi="Courier New" w:cs="Courier New"/>
            <w:b/>
            <w:bCs/>
            <w:color w:val="000080"/>
            <w:sz w:val="20"/>
            <w:szCs w:val="20"/>
            <w:highlight w:val="white"/>
          </w:rPr>
          <w:delText>;</w:delText>
        </w:r>
      </w:del>
    </w:p>
    <w:p w14:paraId="5C155B0D" w14:textId="344091C0" w:rsidR="00D3128F" w:rsidDel="00116173" w:rsidRDefault="00D3128F" w:rsidP="00D3128F">
      <w:pPr>
        <w:widowControl w:val="0"/>
        <w:autoSpaceDE w:val="0"/>
        <w:autoSpaceDN w:val="0"/>
        <w:adjustRightInd w:val="0"/>
        <w:spacing w:after="0" w:line="240" w:lineRule="auto"/>
        <w:rPr>
          <w:del w:id="1455" w:author="Michael Bell" w:date="2013-05-06T17:53:00Z"/>
          <w:rFonts w:ascii="Courier New" w:hAnsi="Courier New" w:cs="Courier New"/>
          <w:color w:val="000000"/>
          <w:sz w:val="20"/>
          <w:szCs w:val="20"/>
          <w:highlight w:val="white"/>
        </w:rPr>
      </w:pPr>
      <w:del w:id="145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A52E83A" w14:textId="2C2433F0" w:rsidR="00D3128F" w:rsidDel="00116173" w:rsidRDefault="00D3128F" w:rsidP="00D3128F">
      <w:pPr>
        <w:widowControl w:val="0"/>
        <w:autoSpaceDE w:val="0"/>
        <w:autoSpaceDN w:val="0"/>
        <w:adjustRightInd w:val="0"/>
        <w:spacing w:after="0" w:line="240" w:lineRule="auto"/>
        <w:rPr>
          <w:del w:id="1457" w:author="Michael Bell" w:date="2013-05-06T17:53:00Z"/>
          <w:rFonts w:ascii="Courier New" w:hAnsi="Courier New" w:cs="Courier New"/>
          <w:color w:val="000000"/>
          <w:sz w:val="20"/>
          <w:szCs w:val="20"/>
          <w:highlight w:val="white"/>
        </w:rPr>
      </w:pPr>
      <w:del w:id="1458" w:author="Michael Bell" w:date="2013-05-06T17:53:00Z">
        <w:r w:rsidDel="00116173">
          <w:rPr>
            <w:rFonts w:ascii="Courier New" w:hAnsi="Courier New" w:cs="Courier New"/>
            <w:color w:val="000000"/>
            <w:sz w:val="20"/>
            <w:szCs w:val="20"/>
            <w:highlight w:val="white"/>
          </w:rPr>
          <w:delText xml:space="preserve">  </w:delText>
        </w:r>
      </w:del>
    </w:p>
    <w:p w14:paraId="19A3BF22" w14:textId="15D64B4D" w:rsidR="00D3128F" w:rsidDel="00116173" w:rsidRDefault="00D3128F" w:rsidP="00D3128F">
      <w:pPr>
        <w:widowControl w:val="0"/>
        <w:autoSpaceDE w:val="0"/>
        <w:autoSpaceDN w:val="0"/>
        <w:adjustRightInd w:val="0"/>
        <w:spacing w:after="0" w:line="240" w:lineRule="auto"/>
        <w:rPr>
          <w:del w:id="1459" w:author="Michael Bell" w:date="2013-05-06T17:53:00Z"/>
          <w:rFonts w:ascii="Courier New" w:hAnsi="Courier New" w:cs="Courier New"/>
          <w:color w:val="000000"/>
          <w:sz w:val="20"/>
          <w:szCs w:val="20"/>
          <w:highlight w:val="white"/>
        </w:rPr>
      </w:pPr>
      <w:del w:id="146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9E82876" w14:textId="1939CBFB" w:rsidR="00D3128F" w:rsidDel="00116173" w:rsidRDefault="00D3128F" w:rsidP="00D3128F">
      <w:pPr>
        <w:widowControl w:val="0"/>
        <w:autoSpaceDE w:val="0"/>
        <w:autoSpaceDN w:val="0"/>
        <w:adjustRightInd w:val="0"/>
        <w:spacing w:after="0" w:line="240" w:lineRule="auto"/>
        <w:rPr>
          <w:del w:id="1461" w:author="Michael Bell" w:date="2013-05-06T17:53:00Z"/>
          <w:rFonts w:ascii="Courier New" w:hAnsi="Courier New" w:cs="Courier New"/>
          <w:color w:val="000000"/>
          <w:sz w:val="20"/>
          <w:szCs w:val="20"/>
          <w:highlight w:val="white"/>
        </w:rPr>
      </w:pPr>
      <w:del w:id="146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4F7AF" w14:textId="59531B1F" w:rsidR="00D3128F" w:rsidDel="00116173" w:rsidRDefault="00D3128F" w:rsidP="00D3128F">
      <w:pPr>
        <w:widowControl w:val="0"/>
        <w:autoSpaceDE w:val="0"/>
        <w:autoSpaceDN w:val="0"/>
        <w:adjustRightInd w:val="0"/>
        <w:spacing w:after="0" w:line="240" w:lineRule="auto"/>
        <w:rPr>
          <w:del w:id="1463" w:author="Michael Bell" w:date="2013-05-06T17:53:00Z"/>
          <w:rFonts w:ascii="Courier New" w:hAnsi="Courier New" w:cs="Courier New"/>
          <w:color w:val="000000"/>
          <w:sz w:val="20"/>
          <w:szCs w:val="20"/>
          <w:highlight w:val="white"/>
        </w:rPr>
      </w:pPr>
      <w:del w:id="1464" w:author="Michael Bell" w:date="2013-05-06T17:53:00Z">
        <w:r w:rsidDel="00116173">
          <w:rPr>
            <w:rFonts w:ascii="Courier New" w:hAnsi="Courier New" w:cs="Courier New"/>
            <w:color w:val="000000"/>
            <w:sz w:val="20"/>
            <w:szCs w:val="20"/>
            <w:highlight w:val="white"/>
          </w:rPr>
          <w:delText xml:space="preserve">  </w:delText>
        </w:r>
      </w:del>
    </w:p>
    <w:p w14:paraId="2E7EAC9F" w14:textId="1BEB8AA6" w:rsidR="00D3128F" w:rsidDel="00116173" w:rsidRDefault="00D3128F" w:rsidP="00D3128F">
      <w:pPr>
        <w:widowControl w:val="0"/>
        <w:autoSpaceDE w:val="0"/>
        <w:autoSpaceDN w:val="0"/>
        <w:adjustRightInd w:val="0"/>
        <w:spacing w:after="0" w:line="240" w:lineRule="auto"/>
        <w:rPr>
          <w:del w:id="1465" w:author="Michael Bell" w:date="2013-05-06T17:53:00Z"/>
          <w:rFonts w:ascii="Courier New" w:hAnsi="Courier New" w:cs="Courier New"/>
          <w:color w:val="000000"/>
          <w:sz w:val="20"/>
          <w:szCs w:val="20"/>
          <w:highlight w:val="white"/>
        </w:rPr>
      </w:pPr>
      <w:del w:id="146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"Settings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"Backlight       "</w:delText>
        </w:r>
        <w:r w:rsidDel="00116173">
          <w:rPr>
            <w:rFonts w:ascii="Courier New" w:hAnsi="Courier New" w:cs="Courier New"/>
            <w:b/>
            <w:bCs/>
            <w:color w:val="000080"/>
            <w:sz w:val="20"/>
            <w:szCs w:val="20"/>
            <w:highlight w:val="white"/>
          </w:rPr>
          <w:delText>;</w:delText>
        </w:r>
      </w:del>
    </w:p>
    <w:p w14:paraId="4CB12481" w14:textId="4567DF71" w:rsidR="00D3128F" w:rsidDel="00116173" w:rsidRDefault="00D3128F" w:rsidP="00D3128F">
      <w:pPr>
        <w:widowControl w:val="0"/>
        <w:autoSpaceDE w:val="0"/>
        <w:autoSpaceDN w:val="0"/>
        <w:adjustRightInd w:val="0"/>
        <w:spacing w:after="0" w:line="240" w:lineRule="auto"/>
        <w:rPr>
          <w:del w:id="1467" w:author="Michael Bell" w:date="2013-05-06T17:53:00Z"/>
          <w:rFonts w:ascii="Courier New" w:hAnsi="Courier New" w:cs="Courier New"/>
          <w:color w:val="000000"/>
          <w:sz w:val="20"/>
          <w:szCs w:val="20"/>
          <w:highlight w:val="white"/>
        </w:rPr>
      </w:pPr>
      <w:del w:id="146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D25369" w14:textId="3CF3BBAB" w:rsidR="00D3128F" w:rsidDel="00116173" w:rsidRDefault="00D3128F" w:rsidP="00D3128F">
      <w:pPr>
        <w:widowControl w:val="0"/>
        <w:autoSpaceDE w:val="0"/>
        <w:autoSpaceDN w:val="0"/>
        <w:adjustRightInd w:val="0"/>
        <w:spacing w:after="0" w:line="240" w:lineRule="auto"/>
        <w:rPr>
          <w:del w:id="1469" w:author="Michael Bell" w:date="2013-05-06T17:53:00Z"/>
          <w:rFonts w:ascii="Courier New" w:hAnsi="Courier New" w:cs="Courier New"/>
          <w:color w:val="000000"/>
          <w:sz w:val="20"/>
          <w:szCs w:val="20"/>
          <w:highlight w:val="white"/>
        </w:rPr>
      </w:pPr>
      <w:del w:id="1470" w:author="Michael Bell" w:date="2013-05-06T17:53:00Z">
        <w:r w:rsidDel="00116173">
          <w:rPr>
            <w:rFonts w:ascii="Courier New" w:hAnsi="Courier New" w:cs="Courier New"/>
            <w:color w:val="000000"/>
            <w:sz w:val="20"/>
            <w:szCs w:val="20"/>
            <w:highlight w:val="white"/>
          </w:rPr>
          <w:delText xml:space="preserve">  </w:delText>
        </w:r>
      </w:del>
    </w:p>
    <w:p w14:paraId="19D6C83A" w14:textId="171EE000" w:rsidR="00D3128F" w:rsidDel="00116173" w:rsidRDefault="00D3128F" w:rsidP="00D3128F">
      <w:pPr>
        <w:widowControl w:val="0"/>
        <w:autoSpaceDE w:val="0"/>
        <w:autoSpaceDN w:val="0"/>
        <w:adjustRightInd w:val="0"/>
        <w:spacing w:after="0" w:line="240" w:lineRule="auto"/>
        <w:rPr>
          <w:del w:id="1471" w:author="Michael Bell" w:date="2013-05-06T17:53:00Z"/>
          <w:rFonts w:ascii="Courier New" w:hAnsi="Courier New" w:cs="Courier New"/>
          <w:color w:val="000000"/>
          <w:sz w:val="20"/>
          <w:szCs w:val="20"/>
          <w:highlight w:val="white"/>
        </w:rPr>
      </w:pPr>
      <w:del w:id="147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"Top Speed       "</w:delText>
        </w:r>
        <w:r w:rsidDel="00116173">
          <w:rPr>
            <w:rFonts w:ascii="Courier New" w:hAnsi="Courier New" w:cs="Courier New"/>
            <w:b/>
            <w:bCs/>
            <w:color w:val="000080"/>
            <w:sz w:val="20"/>
            <w:szCs w:val="20"/>
            <w:highlight w:val="white"/>
          </w:rPr>
          <w:delText>;</w:delText>
        </w:r>
      </w:del>
    </w:p>
    <w:p w14:paraId="5FCC0DD1" w14:textId="061DFC4B" w:rsidR="00D3128F" w:rsidDel="00116173" w:rsidRDefault="00D3128F" w:rsidP="00D3128F">
      <w:pPr>
        <w:widowControl w:val="0"/>
        <w:autoSpaceDE w:val="0"/>
        <w:autoSpaceDN w:val="0"/>
        <w:adjustRightInd w:val="0"/>
        <w:spacing w:after="0" w:line="240" w:lineRule="auto"/>
        <w:rPr>
          <w:del w:id="1473" w:author="Michael Bell" w:date="2013-05-06T17:53:00Z"/>
          <w:rFonts w:ascii="Courier New" w:hAnsi="Courier New" w:cs="Courier New"/>
          <w:color w:val="000000"/>
          <w:sz w:val="20"/>
          <w:szCs w:val="20"/>
          <w:highlight w:val="white"/>
        </w:rPr>
      </w:pPr>
      <w:del w:id="147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23B0655" w14:textId="76C03980" w:rsidR="00D3128F" w:rsidDel="00116173" w:rsidRDefault="00D3128F" w:rsidP="00D3128F">
      <w:pPr>
        <w:widowControl w:val="0"/>
        <w:autoSpaceDE w:val="0"/>
        <w:autoSpaceDN w:val="0"/>
        <w:adjustRightInd w:val="0"/>
        <w:spacing w:after="0" w:line="240" w:lineRule="auto"/>
        <w:rPr>
          <w:del w:id="1475" w:author="Michael Bell" w:date="2013-05-06T17:53:00Z"/>
          <w:rFonts w:ascii="Courier New" w:hAnsi="Courier New" w:cs="Courier New"/>
          <w:color w:val="000000"/>
          <w:sz w:val="20"/>
          <w:szCs w:val="20"/>
          <w:highlight w:val="white"/>
        </w:rPr>
      </w:pPr>
      <w:del w:id="1476" w:author="Michael Bell" w:date="2013-05-06T17:53:00Z">
        <w:r w:rsidDel="00116173">
          <w:rPr>
            <w:rFonts w:ascii="Courier New" w:hAnsi="Courier New" w:cs="Courier New"/>
            <w:b/>
            <w:bCs/>
            <w:color w:val="000080"/>
            <w:sz w:val="20"/>
            <w:szCs w:val="20"/>
            <w:highlight w:val="white"/>
          </w:rPr>
          <w:delText>}</w:delText>
        </w:r>
      </w:del>
    </w:p>
    <w:p w14:paraId="3E6C2DC8" w14:textId="77777777" w:rsidR="00D3128F" w:rsidRDefault="00D3128F">
      <w:r>
        <w:br w:type="page"/>
      </w:r>
    </w:p>
    <w:p w14:paraId="120EC48C" w14:textId="77777777" w:rsidR="00D3128F" w:rsidRDefault="00D3128F" w:rsidP="00D3128F">
      <w:pPr>
        <w:pStyle w:val="Heading2"/>
        <w:rPr>
          <w:ins w:id="1477" w:author="Michael Bell" w:date="2013-05-06T17:53:00Z"/>
        </w:rPr>
      </w:pPr>
      <w:r>
        <w:lastRenderedPageBreak/>
        <w:t>respondButtons.ino</w:t>
      </w:r>
    </w:p>
    <w:p w14:paraId="52E8D3F6" w14:textId="77777777" w:rsidR="003A2FEE" w:rsidRDefault="003A2FEE" w:rsidP="003A2FEE">
      <w:pPr>
        <w:autoSpaceDE w:val="0"/>
        <w:autoSpaceDN w:val="0"/>
        <w:adjustRightInd w:val="0"/>
        <w:spacing w:after="0" w:line="240" w:lineRule="auto"/>
        <w:rPr>
          <w:ins w:id="1478" w:author="Michael Bell" w:date="2013-05-06T18:05:00Z"/>
          <w:rFonts w:ascii="Courier New" w:hAnsi="Courier New" w:cs="Courier New"/>
          <w:color w:val="008000"/>
          <w:sz w:val="20"/>
          <w:szCs w:val="20"/>
          <w:highlight w:val="white"/>
        </w:rPr>
      </w:pPr>
      <w:ins w:id="1479" w:author="Michael Bell" w:date="2013-05-06T18:05:00Z">
        <w:r>
          <w:rPr>
            <w:rFonts w:ascii="Courier New" w:hAnsi="Courier New" w:cs="Courier New"/>
            <w:color w:val="008000"/>
            <w:sz w:val="20"/>
            <w:szCs w:val="20"/>
            <w:highlight w:val="white"/>
          </w:rPr>
          <w:t>/*</w:t>
        </w:r>
      </w:ins>
    </w:p>
    <w:p w14:paraId="49185A29" w14:textId="77777777" w:rsidR="003A2FEE" w:rsidRDefault="003A2FEE" w:rsidP="003A2FEE">
      <w:pPr>
        <w:autoSpaceDE w:val="0"/>
        <w:autoSpaceDN w:val="0"/>
        <w:adjustRightInd w:val="0"/>
        <w:spacing w:after="0" w:line="240" w:lineRule="auto"/>
        <w:rPr>
          <w:ins w:id="1480" w:author="Michael Bell" w:date="2013-05-06T18:05:00Z"/>
          <w:rFonts w:ascii="Courier New" w:hAnsi="Courier New" w:cs="Courier New"/>
          <w:color w:val="008000"/>
          <w:sz w:val="20"/>
          <w:szCs w:val="20"/>
          <w:highlight w:val="white"/>
        </w:rPr>
      </w:pPr>
    </w:p>
    <w:p w14:paraId="4647AFE9" w14:textId="77777777" w:rsidR="003A2FEE" w:rsidRDefault="003A2FEE" w:rsidP="003A2FEE">
      <w:pPr>
        <w:autoSpaceDE w:val="0"/>
        <w:autoSpaceDN w:val="0"/>
        <w:adjustRightInd w:val="0"/>
        <w:spacing w:after="0" w:line="240" w:lineRule="auto"/>
        <w:rPr>
          <w:ins w:id="1481" w:author="Michael Bell" w:date="2013-05-06T18:05:00Z"/>
          <w:rFonts w:ascii="Courier New" w:hAnsi="Courier New" w:cs="Courier New"/>
          <w:color w:val="008000"/>
          <w:sz w:val="20"/>
          <w:szCs w:val="20"/>
          <w:highlight w:val="white"/>
        </w:rPr>
      </w:pPr>
      <w:ins w:id="1482" w:author="Michael Bell" w:date="2013-05-06T18:05:00Z">
        <w:r>
          <w:rPr>
            <w:rFonts w:ascii="Courier New" w:hAnsi="Courier New" w:cs="Courier New"/>
            <w:color w:val="008000"/>
            <w:sz w:val="20"/>
            <w:szCs w:val="20"/>
            <w:highlight w:val="white"/>
          </w:rPr>
          <w:t xml:space="preserve"> BELTRAK</w:t>
        </w:r>
      </w:ins>
    </w:p>
    <w:p w14:paraId="47344F64" w14:textId="77777777" w:rsidR="003A2FEE" w:rsidRDefault="003A2FEE" w:rsidP="003A2FEE">
      <w:pPr>
        <w:autoSpaceDE w:val="0"/>
        <w:autoSpaceDN w:val="0"/>
        <w:adjustRightInd w:val="0"/>
        <w:spacing w:after="0" w:line="240" w:lineRule="auto"/>
        <w:rPr>
          <w:ins w:id="1483" w:author="Michael Bell" w:date="2013-05-06T18:05:00Z"/>
          <w:rFonts w:ascii="Courier New" w:hAnsi="Courier New" w:cs="Courier New"/>
          <w:color w:val="008000"/>
          <w:sz w:val="20"/>
          <w:szCs w:val="20"/>
          <w:highlight w:val="white"/>
        </w:rPr>
      </w:pPr>
      <w:ins w:id="1484" w:author="Michael Bell" w:date="2013-05-06T18:05:00Z">
        <w:r>
          <w:rPr>
            <w:rFonts w:ascii="Courier New" w:hAnsi="Courier New" w:cs="Courier New"/>
            <w:color w:val="008000"/>
            <w:sz w:val="20"/>
            <w:szCs w:val="20"/>
            <w:highlight w:val="white"/>
          </w:rPr>
          <w:t xml:space="preserve"> </w:t>
        </w:r>
      </w:ins>
    </w:p>
    <w:p w14:paraId="3CD68FB0" w14:textId="77777777" w:rsidR="003A2FEE" w:rsidRDefault="003A2FEE" w:rsidP="003A2FEE">
      <w:pPr>
        <w:autoSpaceDE w:val="0"/>
        <w:autoSpaceDN w:val="0"/>
        <w:adjustRightInd w:val="0"/>
        <w:spacing w:after="0" w:line="240" w:lineRule="auto"/>
        <w:rPr>
          <w:ins w:id="1485" w:author="Michael Bell" w:date="2013-05-06T18:05:00Z"/>
          <w:rFonts w:ascii="Courier New" w:hAnsi="Courier New" w:cs="Courier New"/>
          <w:color w:val="008000"/>
          <w:sz w:val="20"/>
          <w:szCs w:val="20"/>
          <w:highlight w:val="white"/>
        </w:rPr>
      </w:pPr>
      <w:ins w:id="1486" w:author="Michael Bell" w:date="2013-05-06T18:05:00Z">
        <w:r>
          <w:rPr>
            <w:rFonts w:ascii="Courier New" w:hAnsi="Courier New" w:cs="Courier New"/>
            <w:color w:val="008000"/>
            <w:sz w:val="20"/>
            <w:szCs w:val="20"/>
            <w:highlight w:val="white"/>
          </w:rPr>
          <w:t xml:space="preserve"> V1.0</w:t>
        </w:r>
      </w:ins>
    </w:p>
    <w:p w14:paraId="0E531D0C" w14:textId="77777777" w:rsidR="003A2FEE" w:rsidRDefault="003A2FEE" w:rsidP="003A2FEE">
      <w:pPr>
        <w:autoSpaceDE w:val="0"/>
        <w:autoSpaceDN w:val="0"/>
        <w:adjustRightInd w:val="0"/>
        <w:spacing w:after="0" w:line="240" w:lineRule="auto"/>
        <w:rPr>
          <w:ins w:id="1487" w:author="Michael Bell" w:date="2013-05-06T18:05:00Z"/>
          <w:rFonts w:ascii="Courier New" w:hAnsi="Courier New" w:cs="Courier New"/>
          <w:color w:val="008000"/>
          <w:sz w:val="20"/>
          <w:szCs w:val="20"/>
          <w:highlight w:val="white"/>
        </w:rPr>
      </w:pPr>
      <w:ins w:id="1488" w:author="Michael Bell" w:date="2013-05-06T18:05:00Z">
        <w:r>
          <w:rPr>
            <w:rFonts w:ascii="Courier New" w:hAnsi="Courier New" w:cs="Courier New"/>
            <w:color w:val="008000"/>
            <w:sz w:val="20"/>
            <w:szCs w:val="20"/>
            <w:highlight w:val="white"/>
          </w:rPr>
          <w:t xml:space="preserve"> </w:t>
        </w:r>
      </w:ins>
    </w:p>
    <w:p w14:paraId="258DFB20" w14:textId="77777777" w:rsidR="003A2FEE" w:rsidRDefault="003A2FEE" w:rsidP="003A2FEE">
      <w:pPr>
        <w:autoSpaceDE w:val="0"/>
        <w:autoSpaceDN w:val="0"/>
        <w:adjustRightInd w:val="0"/>
        <w:spacing w:after="0" w:line="240" w:lineRule="auto"/>
        <w:rPr>
          <w:ins w:id="1489" w:author="Michael Bell" w:date="2013-05-06T18:05:00Z"/>
          <w:rFonts w:ascii="Courier New" w:hAnsi="Courier New" w:cs="Courier New"/>
          <w:color w:val="008000"/>
          <w:sz w:val="20"/>
          <w:szCs w:val="20"/>
          <w:highlight w:val="white"/>
        </w:rPr>
      </w:pPr>
      <w:ins w:id="1490" w:author="Michael Bell" w:date="2013-05-06T18:05:00Z">
        <w:r>
          <w:rPr>
            <w:rFonts w:ascii="Courier New" w:hAnsi="Courier New" w:cs="Courier New"/>
            <w:color w:val="008000"/>
            <w:sz w:val="20"/>
            <w:szCs w:val="20"/>
            <w:highlight w:val="white"/>
          </w:rPr>
          <w:t xml:space="preserve"> Hornby trainset automation</w:t>
        </w:r>
      </w:ins>
    </w:p>
    <w:p w14:paraId="52E7C314" w14:textId="77777777" w:rsidR="003A2FEE" w:rsidRDefault="003A2FEE" w:rsidP="003A2FEE">
      <w:pPr>
        <w:autoSpaceDE w:val="0"/>
        <w:autoSpaceDN w:val="0"/>
        <w:adjustRightInd w:val="0"/>
        <w:spacing w:after="0" w:line="240" w:lineRule="auto"/>
        <w:rPr>
          <w:ins w:id="1491" w:author="Michael Bell" w:date="2013-05-06T18:05:00Z"/>
          <w:rFonts w:ascii="Courier New" w:hAnsi="Courier New" w:cs="Courier New"/>
          <w:color w:val="008000"/>
          <w:sz w:val="20"/>
          <w:szCs w:val="20"/>
          <w:highlight w:val="white"/>
        </w:rPr>
      </w:pPr>
      <w:ins w:id="1492" w:author="Michael Bell" w:date="2013-05-06T18:05:00Z">
        <w:r>
          <w:rPr>
            <w:rFonts w:ascii="Courier New" w:hAnsi="Courier New" w:cs="Courier New"/>
            <w:color w:val="008000"/>
            <w:sz w:val="20"/>
            <w:szCs w:val="20"/>
            <w:highlight w:val="white"/>
          </w:rPr>
          <w:t xml:space="preserve"> </w:t>
        </w:r>
      </w:ins>
    </w:p>
    <w:p w14:paraId="2033C8E8" w14:textId="77777777" w:rsidR="003A2FEE" w:rsidRDefault="003A2FEE" w:rsidP="003A2FEE">
      <w:pPr>
        <w:autoSpaceDE w:val="0"/>
        <w:autoSpaceDN w:val="0"/>
        <w:adjustRightInd w:val="0"/>
        <w:spacing w:after="0" w:line="240" w:lineRule="auto"/>
        <w:rPr>
          <w:ins w:id="1493" w:author="Michael Bell" w:date="2013-05-06T18:05:00Z"/>
          <w:rFonts w:ascii="Courier New" w:hAnsi="Courier New" w:cs="Courier New"/>
          <w:color w:val="008000"/>
          <w:sz w:val="20"/>
          <w:szCs w:val="20"/>
          <w:highlight w:val="white"/>
        </w:rPr>
      </w:pPr>
      <w:ins w:id="1494" w:author="Michael Bell" w:date="2013-05-06T18:05:00Z">
        <w:r>
          <w:rPr>
            <w:rFonts w:ascii="Courier New" w:hAnsi="Courier New" w:cs="Courier New"/>
            <w:color w:val="008000"/>
            <w:sz w:val="20"/>
            <w:szCs w:val="20"/>
            <w:highlight w:val="white"/>
          </w:rPr>
          <w:t xml:space="preserve"> By Michael Bell</w:t>
        </w:r>
      </w:ins>
    </w:p>
    <w:p w14:paraId="7DAF42AC" w14:textId="77777777" w:rsidR="003A2FEE" w:rsidRDefault="003A2FEE" w:rsidP="003A2FEE">
      <w:pPr>
        <w:autoSpaceDE w:val="0"/>
        <w:autoSpaceDN w:val="0"/>
        <w:adjustRightInd w:val="0"/>
        <w:spacing w:after="0" w:line="240" w:lineRule="auto"/>
        <w:rPr>
          <w:ins w:id="1495" w:author="Michael Bell" w:date="2013-05-06T18:05:00Z"/>
          <w:rFonts w:ascii="Courier New" w:hAnsi="Courier New" w:cs="Courier New"/>
          <w:color w:val="008000"/>
          <w:sz w:val="20"/>
          <w:szCs w:val="20"/>
          <w:highlight w:val="white"/>
        </w:rPr>
      </w:pPr>
      <w:ins w:id="1496" w:author="Michael Bell" w:date="2013-05-06T18:05:00Z">
        <w:r>
          <w:rPr>
            <w:rFonts w:ascii="Courier New" w:hAnsi="Courier New" w:cs="Courier New"/>
            <w:color w:val="008000"/>
            <w:sz w:val="20"/>
            <w:szCs w:val="20"/>
            <w:highlight w:val="white"/>
          </w:rPr>
          <w:t xml:space="preserve"> </w:t>
        </w:r>
      </w:ins>
    </w:p>
    <w:p w14:paraId="479DAAE2" w14:textId="77777777" w:rsidR="003A2FEE" w:rsidRDefault="003A2FEE" w:rsidP="003A2FEE">
      <w:pPr>
        <w:autoSpaceDE w:val="0"/>
        <w:autoSpaceDN w:val="0"/>
        <w:adjustRightInd w:val="0"/>
        <w:spacing w:after="0" w:line="240" w:lineRule="auto"/>
        <w:rPr>
          <w:ins w:id="1497" w:author="Michael Bell" w:date="2013-05-06T18:05:00Z"/>
          <w:rFonts w:ascii="Courier New" w:hAnsi="Courier New" w:cs="Courier New"/>
          <w:color w:val="008000"/>
          <w:sz w:val="20"/>
          <w:szCs w:val="20"/>
          <w:highlight w:val="white"/>
        </w:rPr>
      </w:pPr>
      <w:ins w:id="1498" w:author="Michael Bell" w:date="2013-05-06T18:05:00Z">
        <w:r>
          <w:rPr>
            <w:rFonts w:ascii="Courier New" w:hAnsi="Courier New" w:cs="Courier New"/>
            <w:color w:val="008000"/>
            <w:sz w:val="20"/>
            <w:szCs w:val="20"/>
            <w:highlight w:val="white"/>
          </w:rPr>
          <w:t xml:space="preserve"> Programing started: 02/02/2013 at 14:08</w:t>
        </w:r>
      </w:ins>
    </w:p>
    <w:p w14:paraId="06B1773F" w14:textId="77777777" w:rsidR="003A2FEE" w:rsidRDefault="003A2FEE" w:rsidP="003A2FEE">
      <w:pPr>
        <w:autoSpaceDE w:val="0"/>
        <w:autoSpaceDN w:val="0"/>
        <w:adjustRightInd w:val="0"/>
        <w:spacing w:after="0" w:line="240" w:lineRule="auto"/>
        <w:rPr>
          <w:ins w:id="1499" w:author="Michael Bell" w:date="2013-05-06T18:05:00Z"/>
          <w:rFonts w:ascii="Courier New" w:hAnsi="Courier New" w:cs="Courier New"/>
          <w:color w:val="008000"/>
          <w:sz w:val="20"/>
          <w:szCs w:val="20"/>
          <w:highlight w:val="white"/>
        </w:rPr>
      </w:pPr>
      <w:ins w:id="1500" w:author="Michael Bell" w:date="2013-05-06T18:05:00Z">
        <w:r>
          <w:rPr>
            <w:rFonts w:ascii="Courier New" w:hAnsi="Courier New" w:cs="Courier New"/>
            <w:color w:val="008000"/>
            <w:sz w:val="20"/>
            <w:szCs w:val="20"/>
            <w:highlight w:val="white"/>
          </w:rPr>
          <w:t xml:space="preserve"> </w:t>
        </w:r>
      </w:ins>
    </w:p>
    <w:p w14:paraId="613868E0" w14:textId="77777777" w:rsidR="003A2FEE" w:rsidRDefault="003A2FEE" w:rsidP="003A2FEE">
      <w:pPr>
        <w:autoSpaceDE w:val="0"/>
        <w:autoSpaceDN w:val="0"/>
        <w:adjustRightInd w:val="0"/>
        <w:spacing w:after="0" w:line="240" w:lineRule="auto"/>
        <w:rPr>
          <w:ins w:id="1501" w:author="Michael Bell" w:date="2013-05-06T18:05:00Z"/>
          <w:rFonts w:ascii="Courier New" w:hAnsi="Courier New" w:cs="Courier New"/>
          <w:color w:val="008000"/>
          <w:sz w:val="20"/>
          <w:szCs w:val="20"/>
          <w:highlight w:val="white"/>
        </w:rPr>
      </w:pPr>
      <w:ins w:id="1502" w:author="Michael Bell" w:date="2013-05-06T18:05:00Z">
        <w:r>
          <w:rPr>
            <w:rFonts w:ascii="Courier New" w:hAnsi="Courier New" w:cs="Courier New"/>
            <w:color w:val="008000"/>
            <w:sz w:val="20"/>
            <w:szCs w:val="20"/>
            <w:highlight w:val="white"/>
          </w:rPr>
          <w:t xml:space="preserve"> Programing completed: 06/05/2013 at 17:45</w:t>
        </w:r>
      </w:ins>
    </w:p>
    <w:p w14:paraId="4C1C5408" w14:textId="77777777" w:rsidR="003A2FEE" w:rsidRDefault="003A2FEE" w:rsidP="003A2FEE">
      <w:pPr>
        <w:autoSpaceDE w:val="0"/>
        <w:autoSpaceDN w:val="0"/>
        <w:adjustRightInd w:val="0"/>
        <w:spacing w:after="0" w:line="240" w:lineRule="auto"/>
        <w:rPr>
          <w:ins w:id="1503" w:author="Michael Bell" w:date="2013-05-06T18:05:00Z"/>
          <w:rFonts w:ascii="Courier New" w:hAnsi="Courier New" w:cs="Courier New"/>
          <w:color w:val="008000"/>
          <w:sz w:val="20"/>
          <w:szCs w:val="20"/>
          <w:highlight w:val="white"/>
        </w:rPr>
      </w:pPr>
      <w:ins w:id="1504" w:author="Michael Bell" w:date="2013-05-06T18:05:00Z">
        <w:r>
          <w:rPr>
            <w:rFonts w:ascii="Courier New" w:hAnsi="Courier New" w:cs="Courier New"/>
            <w:color w:val="008000"/>
            <w:sz w:val="20"/>
            <w:szCs w:val="20"/>
            <w:highlight w:val="white"/>
          </w:rPr>
          <w:t xml:space="preserve"> </w:t>
        </w:r>
      </w:ins>
    </w:p>
    <w:p w14:paraId="75D09E01" w14:textId="77777777" w:rsidR="003A2FEE" w:rsidRDefault="003A2FEE" w:rsidP="003A2FEE">
      <w:pPr>
        <w:autoSpaceDE w:val="0"/>
        <w:autoSpaceDN w:val="0"/>
        <w:adjustRightInd w:val="0"/>
        <w:spacing w:after="0" w:line="240" w:lineRule="auto"/>
        <w:rPr>
          <w:ins w:id="1505" w:author="Michael Bell" w:date="2013-05-06T18:05:00Z"/>
          <w:rFonts w:ascii="Courier New" w:hAnsi="Courier New" w:cs="Courier New"/>
          <w:color w:val="000000"/>
          <w:sz w:val="20"/>
          <w:szCs w:val="20"/>
          <w:highlight w:val="white"/>
        </w:rPr>
      </w:pPr>
      <w:ins w:id="1506" w:author="Michael Bell" w:date="2013-05-06T18:05:00Z">
        <w:r>
          <w:rPr>
            <w:rFonts w:ascii="Courier New" w:hAnsi="Courier New" w:cs="Courier New"/>
            <w:color w:val="008000"/>
            <w:sz w:val="20"/>
            <w:szCs w:val="20"/>
            <w:highlight w:val="white"/>
          </w:rPr>
          <w:t xml:space="preserve"> */</w:t>
        </w:r>
      </w:ins>
    </w:p>
    <w:p w14:paraId="5F4A8A2B" w14:textId="77777777" w:rsidR="003A2FEE" w:rsidRDefault="003A2FEE" w:rsidP="003A2FEE">
      <w:pPr>
        <w:autoSpaceDE w:val="0"/>
        <w:autoSpaceDN w:val="0"/>
        <w:adjustRightInd w:val="0"/>
        <w:spacing w:after="0" w:line="240" w:lineRule="auto"/>
        <w:rPr>
          <w:ins w:id="1507" w:author="Michael Bell" w:date="2013-05-06T18:05:00Z"/>
          <w:rFonts w:ascii="Courier New" w:hAnsi="Courier New" w:cs="Courier New"/>
          <w:color w:val="000000"/>
          <w:sz w:val="20"/>
          <w:szCs w:val="20"/>
          <w:highlight w:val="white"/>
        </w:rPr>
      </w:pPr>
    </w:p>
    <w:p w14:paraId="49A36C90" w14:textId="77777777" w:rsidR="003A2FEE" w:rsidRDefault="003A2FEE" w:rsidP="003A2FEE">
      <w:pPr>
        <w:autoSpaceDE w:val="0"/>
        <w:autoSpaceDN w:val="0"/>
        <w:adjustRightInd w:val="0"/>
        <w:spacing w:after="0" w:line="240" w:lineRule="auto"/>
        <w:rPr>
          <w:ins w:id="1508" w:author="Michael Bell" w:date="2013-05-06T18:05:00Z"/>
          <w:rFonts w:ascii="Courier New" w:hAnsi="Courier New" w:cs="Courier New"/>
          <w:color w:val="000000"/>
          <w:sz w:val="20"/>
          <w:szCs w:val="20"/>
          <w:highlight w:val="white"/>
        </w:rPr>
      </w:pPr>
      <w:ins w:id="1509" w:author="Michael Bell" w:date="2013-05-06T18:05: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ins>
    </w:p>
    <w:p w14:paraId="1D889B18" w14:textId="77777777" w:rsidR="003A2FEE" w:rsidRDefault="003A2FEE" w:rsidP="003A2FEE">
      <w:pPr>
        <w:autoSpaceDE w:val="0"/>
        <w:autoSpaceDN w:val="0"/>
        <w:adjustRightInd w:val="0"/>
        <w:spacing w:after="0" w:line="240" w:lineRule="auto"/>
        <w:rPr>
          <w:ins w:id="1510" w:author="Michael Bell" w:date="2013-05-06T18:05:00Z"/>
          <w:rFonts w:ascii="Courier New" w:hAnsi="Courier New" w:cs="Courier New"/>
          <w:color w:val="000000"/>
          <w:sz w:val="20"/>
          <w:szCs w:val="20"/>
          <w:highlight w:val="white"/>
        </w:rPr>
      </w:pPr>
      <w:ins w:id="1511" w:author="Michael Bell" w:date="2013-05-06T18:05:00Z">
        <w:r>
          <w:rPr>
            <w:rFonts w:ascii="Courier New" w:hAnsi="Courier New" w:cs="Courier New"/>
            <w:b/>
            <w:bCs/>
            <w:color w:val="000080"/>
            <w:sz w:val="20"/>
            <w:szCs w:val="20"/>
            <w:highlight w:val="white"/>
          </w:rPr>
          <w:t>{</w:t>
        </w:r>
      </w:ins>
    </w:p>
    <w:p w14:paraId="1CB2A5D6" w14:textId="77777777" w:rsidR="003A2FEE" w:rsidRDefault="003A2FEE" w:rsidP="003A2FEE">
      <w:pPr>
        <w:autoSpaceDE w:val="0"/>
        <w:autoSpaceDN w:val="0"/>
        <w:adjustRightInd w:val="0"/>
        <w:spacing w:after="0" w:line="240" w:lineRule="auto"/>
        <w:rPr>
          <w:ins w:id="1512" w:author="Michael Bell" w:date="2013-05-06T18:05:00Z"/>
          <w:rFonts w:ascii="Courier New" w:hAnsi="Courier New" w:cs="Courier New"/>
          <w:color w:val="008000"/>
          <w:sz w:val="20"/>
          <w:szCs w:val="20"/>
          <w:highlight w:val="white"/>
        </w:rPr>
      </w:pPr>
      <w:ins w:id="1513"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this function the program checks the position of the menu to make sure that when the requested move is made it wont move</w:t>
        </w:r>
      </w:ins>
    </w:p>
    <w:p w14:paraId="0C90CC7A" w14:textId="77777777" w:rsidR="003A2FEE" w:rsidRDefault="003A2FEE" w:rsidP="003A2FEE">
      <w:pPr>
        <w:autoSpaceDE w:val="0"/>
        <w:autoSpaceDN w:val="0"/>
        <w:adjustRightInd w:val="0"/>
        <w:spacing w:after="0" w:line="240" w:lineRule="auto"/>
        <w:rPr>
          <w:ins w:id="1514" w:author="Michael Bell" w:date="2013-05-06T18:05:00Z"/>
          <w:rFonts w:ascii="Courier New" w:hAnsi="Courier New" w:cs="Courier New"/>
          <w:color w:val="008000"/>
          <w:sz w:val="20"/>
          <w:szCs w:val="20"/>
          <w:highlight w:val="white"/>
        </w:rPr>
      </w:pPr>
      <w:ins w:id="1515" w:author="Michael Bell" w:date="2013-05-06T18:05:00Z">
        <w:r>
          <w:rPr>
            <w:rFonts w:ascii="Courier New" w:hAnsi="Courier New" w:cs="Courier New"/>
            <w:color w:val="008000"/>
            <w:sz w:val="20"/>
            <w:szCs w:val="20"/>
            <w:highlight w:val="white"/>
          </w:rPr>
          <w:t xml:space="preserve"> off the edge of the array and that it wont move onto a ~ which is not alowed, it also checks that a buton is not being held</w:t>
        </w:r>
      </w:ins>
    </w:p>
    <w:p w14:paraId="2A010D9C" w14:textId="77777777" w:rsidR="003A2FEE" w:rsidRDefault="003A2FEE" w:rsidP="003A2FEE">
      <w:pPr>
        <w:autoSpaceDE w:val="0"/>
        <w:autoSpaceDN w:val="0"/>
        <w:adjustRightInd w:val="0"/>
        <w:spacing w:after="0" w:line="240" w:lineRule="auto"/>
        <w:rPr>
          <w:ins w:id="1516" w:author="Michael Bell" w:date="2013-05-06T18:05:00Z"/>
          <w:rFonts w:ascii="Courier New" w:hAnsi="Courier New" w:cs="Courier New"/>
          <w:color w:val="008000"/>
          <w:sz w:val="20"/>
          <w:szCs w:val="20"/>
          <w:highlight w:val="white"/>
        </w:rPr>
      </w:pPr>
      <w:ins w:id="1517" w:author="Michael Bell" w:date="2013-05-06T18:05:00Z">
        <w:r>
          <w:rPr>
            <w:rFonts w:ascii="Courier New" w:hAnsi="Courier New" w:cs="Courier New"/>
            <w:color w:val="008000"/>
            <w:sz w:val="20"/>
            <w:szCs w:val="20"/>
            <w:highlight w:val="white"/>
          </w:rPr>
          <w:t xml:space="preserve"> down by setting button captured to true when a buton is down and setting it to false when a buton is up, it will only respond</w:t>
        </w:r>
      </w:ins>
    </w:p>
    <w:p w14:paraId="0573D060" w14:textId="77777777" w:rsidR="003A2FEE" w:rsidRDefault="003A2FEE" w:rsidP="003A2FEE">
      <w:pPr>
        <w:autoSpaceDE w:val="0"/>
        <w:autoSpaceDN w:val="0"/>
        <w:adjustRightInd w:val="0"/>
        <w:spacing w:after="0" w:line="240" w:lineRule="auto"/>
        <w:rPr>
          <w:ins w:id="1518" w:author="Michael Bell" w:date="2013-05-06T18:05:00Z"/>
          <w:rFonts w:ascii="Courier New" w:hAnsi="Courier New" w:cs="Courier New"/>
          <w:color w:val="008000"/>
          <w:sz w:val="20"/>
          <w:szCs w:val="20"/>
          <w:highlight w:val="white"/>
        </w:rPr>
      </w:pPr>
      <w:ins w:id="1519" w:author="Michael Bell" w:date="2013-05-06T18:05:00Z">
        <w:r>
          <w:rPr>
            <w:rFonts w:ascii="Courier New" w:hAnsi="Courier New" w:cs="Courier New"/>
            <w:color w:val="008000"/>
            <w:sz w:val="20"/>
            <w:szCs w:val="20"/>
            <w:highlight w:val="white"/>
          </w:rPr>
          <w:t xml:space="preserve"> to a press if button captured is false which means that holding down a button does not register multiple presses,</w:t>
        </w:r>
      </w:ins>
    </w:p>
    <w:p w14:paraId="470D96EA" w14:textId="77777777" w:rsidR="003A2FEE" w:rsidRDefault="003A2FEE" w:rsidP="003A2FEE">
      <w:pPr>
        <w:autoSpaceDE w:val="0"/>
        <w:autoSpaceDN w:val="0"/>
        <w:adjustRightInd w:val="0"/>
        <w:spacing w:after="0" w:line="240" w:lineRule="auto"/>
        <w:rPr>
          <w:ins w:id="1520" w:author="Michael Bell" w:date="2013-05-06T18:05:00Z"/>
          <w:rFonts w:ascii="Courier New" w:hAnsi="Courier New" w:cs="Courier New"/>
          <w:color w:val="008000"/>
          <w:sz w:val="20"/>
          <w:szCs w:val="20"/>
          <w:highlight w:val="white"/>
        </w:rPr>
      </w:pPr>
      <w:ins w:id="1521" w:author="Michael Bell" w:date="2013-05-06T18:05:00Z">
        <w:r>
          <w:rPr>
            <w:rFonts w:ascii="Courier New" w:hAnsi="Courier New" w:cs="Courier New"/>
            <w:color w:val="008000"/>
            <w:sz w:val="20"/>
            <w:szCs w:val="20"/>
            <w:highlight w:val="white"/>
          </w:rPr>
          <w:t xml:space="preserve"> </w:t>
        </w:r>
      </w:ins>
    </w:p>
    <w:p w14:paraId="6F637701" w14:textId="77777777" w:rsidR="003A2FEE" w:rsidRDefault="003A2FEE" w:rsidP="003A2FEE">
      <w:pPr>
        <w:autoSpaceDE w:val="0"/>
        <w:autoSpaceDN w:val="0"/>
        <w:adjustRightInd w:val="0"/>
        <w:spacing w:after="0" w:line="240" w:lineRule="auto"/>
        <w:rPr>
          <w:ins w:id="1522" w:author="Michael Bell" w:date="2013-05-06T18:05:00Z"/>
          <w:rFonts w:ascii="Courier New" w:hAnsi="Courier New" w:cs="Courier New"/>
          <w:color w:val="008000"/>
          <w:sz w:val="20"/>
          <w:szCs w:val="20"/>
          <w:highlight w:val="white"/>
        </w:rPr>
      </w:pPr>
      <w:ins w:id="1523" w:author="Michael Bell" w:date="2013-05-06T18:05:00Z">
        <w:r>
          <w:rPr>
            <w:rFonts w:ascii="Courier New" w:hAnsi="Courier New" w:cs="Courier New"/>
            <w:color w:val="008000"/>
            <w:sz w:val="20"/>
            <w:szCs w:val="20"/>
            <w:highlight w:val="white"/>
          </w:rPr>
          <w:t xml:space="preserve"> once that has been confirmed it then moves the position in the menu and records the move that was just made for use in the</w:t>
        </w:r>
      </w:ins>
    </w:p>
    <w:p w14:paraId="55D9660F" w14:textId="77777777" w:rsidR="003A2FEE" w:rsidRDefault="003A2FEE" w:rsidP="003A2FEE">
      <w:pPr>
        <w:autoSpaceDE w:val="0"/>
        <w:autoSpaceDN w:val="0"/>
        <w:adjustRightInd w:val="0"/>
        <w:spacing w:after="0" w:line="240" w:lineRule="auto"/>
        <w:rPr>
          <w:ins w:id="1524" w:author="Michael Bell" w:date="2013-05-06T18:05:00Z"/>
          <w:rFonts w:ascii="Courier New" w:hAnsi="Courier New" w:cs="Courier New"/>
          <w:color w:val="000000"/>
          <w:sz w:val="20"/>
          <w:szCs w:val="20"/>
          <w:highlight w:val="white"/>
        </w:rPr>
      </w:pPr>
      <w:ins w:id="1525" w:author="Michael Bell" w:date="2013-05-06T18:05:00Z">
        <w:r>
          <w:rPr>
            <w:rFonts w:ascii="Courier New" w:hAnsi="Courier New" w:cs="Courier New"/>
            <w:color w:val="008000"/>
            <w:sz w:val="20"/>
            <w:szCs w:val="20"/>
            <w:highlight w:val="white"/>
          </w:rPr>
          <w:t xml:space="preserve"> hashRespond() function later in the program*/</w:t>
        </w:r>
      </w:ins>
    </w:p>
    <w:p w14:paraId="102D41AB" w14:textId="77777777" w:rsidR="003A2FEE" w:rsidRDefault="003A2FEE" w:rsidP="003A2FEE">
      <w:pPr>
        <w:autoSpaceDE w:val="0"/>
        <w:autoSpaceDN w:val="0"/>
        <w:adjustRightInd w:val="0"/>
        <w:spacing w:after="0" w:line="240" w:lineRule="auto"/>
        <w:rPr>
          <w:ins w:id="1526" w:author="Michael Bell" w:date="2013-05-06T18:05:00Z"/>
          <w:rFonts w:ascii="Courier New" w:hAnsi="Courier New" w:cs="Courier New"/>
          <w:color w:val="000000"/>
          <w:sz w:val="20"/>
          <w:szCs w:val="20"/>
          <w:highlight w:val="white"/>
        </w:rPr>
      </w:pPr>
      <w:ins w:id="152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ins>
    </w:p>
    <w:p w14:paraId="333CE608" w14:textId="77777777" w:rsidR="003A2FEE" w:rsidRDefault="003A2FEE" w:rsidP="003A2FEE">
      <w:pPr>
        <w:autoSpaceDE w:val="0"/>
        <w:autoSpaceDN w:val="0"/>
        <w:adjustRightInd w:val="0"/>
        <w:spacing w:after="0" w:line="240" w:lineRule="auto"/>
        <w:rPr>
          <w:ins w:id="1528" w:author="Michael Bell" w:date="2013-05-06T18:05:00Z"/>
          <w:rFonts w:ascii="Courier New" w:hAnsi="Courier New" w:cs="Courier New"/>
          <w:color w:val="000000"/>
          <w:sz w:val="20"/>
          <w:szCs w:val="20"/>
          <w:highlight w:val="white"/>
        </w:rPr>
      </w:pPr>
      <w:ins w:id="152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51A17D" w14:textId="77777777" w:rsidR="003A2FEE" w:rsidRDefault="003A2FEE" w:rsidP="003A2FEE">
      <w:pPr>
        <w:autoSpaceDE w:val="0"/>
        <w:autoSpaceDN w:val="0"/>
        <w:adjustRightInd w:val="0"/>
        <w:spacing w:after="0" w:line="240" w:lineRule="auto"/>
        <w:rPr>
          <w:ins w:id="1530" w:author="Michael Bell" w:date="2013-05-06T18:05:00Z"/>
          <w:rFonts w:ascii="Courier New" w:hAnsi="Courier New" w:cs="Courier New"/>
          <w:color w:val="000000"/>
          <w:sz w:val="20"/>
          <w:szCs w:val="20"/>
          <w:highlight w:val="white"/>
        </w:rPr>
      </w:pPr>
      <w:ins w:id="153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ins>
    </w:p>
    <w:p w14:paraId="50AD176B" w14:textId="77777777" w:rsidR="003A2FEE" w:rsidRDefault="003A2FEE" w:rsidP="003A2FEE">
      <w:pPr>
        <w:autoSpaceDE w:val="0"/>
        <w:autoSpaceDN w:val="0"/>
        <w:adjustRightInd w:val="0"/>
        <w:spacing w:after="0" w:line="240" w:lineRule="auto"/>
        <w:rPr>
          <w:ins w:id="1532" w:author="Michael Bell" w:date="2013-05-06T18:05:00Z"/>
          <w:rFonts w:ascii="Courier New" w:hAnsi="Courier New" w:cs="Courier New"/>
          <w:color w:val="000000"/>
          <w:sz w:val="20"/>
          <w:szCs w:val="20"/>
          <w:highlight w:val="white"/>
        </w:rPr>
      </w:pPr>
      <w:ins w:id="153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B684A00" w14:textId="77777777" w:rsidR="003A2FEE" w:rsidRDefault="003A2FEE" w:rsidP="003A2FEE">
      <w:pPr>
        <w:autoSpaceDE w:val="0"/>
        <w:autoSpaceDN w:val="0"/>
        <w:adjustRightInd w:val="0"/>
        <w:spacing w:after="0" w:line="240" w:lineRule="auto"/>
        <w:rPr>
          <w:ins w:id="1534" w:author="Michael Bell" w:date="2013-05-06T18:05:00Z"/>
          <w:rFonts w:ascii="Courier New" w:hAnsi="Courier New" w:cs="Courier New"/>
          <w:color w:val="008000"/>
          <w:sz w:val="20"/>
          <w:szCs w:val="20"/>
          <w:highlight w:val="white"/>
        </w:rPr>
      </w:pPr>
      <w:ins w:id="153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0AEBAB95" w14:textId="77777777" w:rsidR="003A2FEE" w:rsidRDefault="003A2FEE" w:rsidP="003A2FEE">
      <w:pPr>
        <w:autoSpaceDE w:val="0"/>
        <w:autoSpaceDN w:val="0"/>
        <w:adjustRightInd w:val="0"/>
        <w:spacing w:after="0" w:line="240" w:lineRule="auto"/>
        <w:rPr>
          <w:ins w:id="1536" w:author="Michael Bell" w:date="2013-05-06T18:05:00Z"/>
          <w:rFonts w:ascii="Courier New" w:hAnsi="Courier New" w:cs="Courier New"/>
          <w:color w:val="000000"/>
          <w:sz w:val="20"/>
          <w:szCs w:val="20"/>
          <w:highlight w:val="white"/>
        </w:rPr>
      </w:pPr>
      <w:ins w:id="153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234D8" w14:textId="77777777" w:rsidR="003A2FEE" w:rsidRDefault="003A2FEE" w:rsidP="003A2FEE">
      <w:pPr>
        <w:autoSpaceDE w:val="0"/>
        <w:autoSpaceDN w:val="0"/>
        <w:adjustRightInd w:val="0"/>
        <w:spacing w:after="0" w:line="240" w:lineRule="auto"/>
        <w:rPr>
          <w:ins w:id="1538" w:author="Michael Bell" w:date="2013-05-06T18:05:00Z"/>
          <w:rFonts w:ascii="Courier New" w:hAnsi="Courier New" w:cs="Courier New"/>
          <w:color w:val="008000"/>
          <w:sz w:val="20"/>
          <w:szCs w:val="20"/>
          <w:highlight w:val="white"/>
        </w:rPr>
      </w:pPr>
      <w:ins w:id="1539" w:author="Michael Bell" w:date="2013-05-06T18:05: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51520168" w14:textId="77777777" w:rsidR="003A2FEE" w:rsidRDefault="003A2FEE" w:rsidP="003A2FEE">
      <w:pPr>
        <w:autoSpaceDE w:val="0"/>
        <w:autoSpaceDN w:val="0"/>
        <w:adjustRightInd w:val="0"/>
        <w:spacing w:after="0" w:line="240" w:lineRule="auto"/>
        <w:rPr>
          <w:ins w:id="1540" w:author="Michael Bell" w:date="2013-05-06T18:05:00Z"/>
          <w:rFonts w:ascii="Courier New" w:hAnsi="Courier New" w:cs="Courier New"/>
          <w:color w:val="008000"/>
          <w:sz w:val="20"/>
          <w:szCs w:val="20"/>
          <w:highlight w:val="white"/>
        </w:rPr>
      </w:pPr>
      <w:ins w:id="1541"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520CE2CC" w14:textId="77777777" w:rsidR="003A2FEE" w:rsidRDefault="003A2FEE" w:rsidP="003A2FEE">
      <w:pPr>
        <w:autoSpaceDE w:val="0"/>
        <w:autoSpaceDN w:val="0"/>
        <w:adjustRightInd w:val="0"/>
        <w:spacing w:after="0" w:line="240" w:lineRule="auto"/>
        <w:rPr>
          <w:ins w:id="1542" w:author="Michael Bell" w:date="2013-05-06T18:05:00Z"/>
          <w:rFonts w:ascii="Courier New" w:hAnsi="Courier New" w:cs="Courier New"/>
          <w:color w:val="008000"/>
          <w:sz w:val="20"/>
          <w:szCs w:val="20"/>
          <w:highlight w:val="white"/>
        </w:rPr>
      </w:pPr>
      <w:ins w:id="1543"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53659B27" w14:textId="77777777" w:rsidR="003A2FEE" w:rsidRDefault="003A2FEE" w:rsidP="003A2FEE">
      <w:pPr>
        <w:autoSpaceDE w:val="0"/>
        <w:autoSpaceDN w:val="0"/>
        <w:adjustRightInd w:val="0"/>
        <w:spacing w:after="0" w:line="240" w:lineRule="auto"/>
        <w:rPr>
          <w:ins w:id="1544" w:author="Michael Bell" w:date="2013-05-06T18:05:00Z"/>
          <w:rFonts w:ascii="Courier New" w:hAnsi="Courier New" w:cs="Courier New"/>
          <w:color w:val="000000"/>
          <w:sz w:val="20"/>
          <w:szCs w:val="20"/>
          <w:highlight w:val="white"/>
        </w:rPr>
      </w:pPr>
      <w:ins w:id="154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BFE0859" w14:textId="77777777" w:rsidR="003A2FEE" w:rsidRDefault="003A2FEE" w:rsidP="003A2FEE">
      <w:pPr>
        <w:autoSpaceDE w:val="0"/>
        <w:autoSpaceDN w:val="0"/>
        <w:adjustRightInd w:val="0"/>
        <w:spacing w:after="0" w:line="240" w:lineRule="auto"/>
        <w:rPr>
          <w:ins w:id="1546" w:author="Michael Bell" w:date="2013-05-06T18:05:00Z"/>
          <w:rFonts w:ascii="Courier New" w:hAnsi="Courier New" w:cs="Courier New"/>
          <w:color w:val="000000"/>
          <w:sz w:val="20"/>
          <w:szCs w:val="20"/>
          <w:highlight w:val="white"/>
        </w:rPr>
      </w:pPr>
      <w:ins w:id="154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B932EB9" w14:textId="77777777" w:rsidR="003A2FEE" w:rsidRDefault="003A2FEE" w:rsidP="003A2FEE">
      <w:pPr>
        <w:autoSpaceDE w:val="0"/>
        <w:autoSpaceDN w:val="0"/>
        <w:adjustRightInd w:val="0"/>
        <w:spacing w:after="0" w:line="240" w:lineRule="auto"/>
        <w:rPr>
          <w:ins w:id="1548" w:author="Michael Bell" w:date="2013-05-06T18:05:00Z"/>
          <w:rFonts w:ascii="Courier New" w:hAnsi="Courier New" w:cs="Courier New"/>
          <w:color w:val="000000"/>
          <w:sz w:val="20"/>
          <w:szCs w:val="20"/>
          <w:highlight w:val="white"/>
        </w:rPr>
      </w:pPr>
      <w:ins w:id="154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745ABB" w14:textId="77777777" w:rsidR="003A2FEE" w:rsidRDefault="003A2FEE" w:rsidP="003A2FEE">
      <w:pPr>
        <w:autoSpaceDE w:val="0"/>
        <w:autoSpaceDN w:val="0"/>
        <w:adjustRightInd w:val="0"/>
        <w:spacing w:after="0" w:line="240" w:lineRule="auto"/>
        <w:rPr>
          <w:ins w:id="1550" w:author="Michael Bell" w:date="2013-05-06T18:05:00Z"/>
          <w:rFonts w:ascii="Courier New" w:hAnsi="Courier New" w:cs="Courier New"/>
          <w:color w:val="000000"/>
          <w:sz w:val="20"/>
          <w:szCs w:val="20"/>
          <w:highlight w:val="white"/>
        </w:rPr>
      </w:pPr>
    </w:p>
    <w:p w14:paraId="62C98482" w14:textId="77777777" w:rsidR="003A2FEE" w:rsidRDefault="003A2FEE" w:rsidP="003A2FEE">
      <w:pPr>
        <w:autoSpaceDE w:val="0"/>
        <w:autoSpaceDN w:val="0"/>
        <w:adjustRightInd w:val="0"/>
        <w:spacing w:after="0" w:line="240" w:lineRule="auto"/>
        <w:rPr>
          <w:ins w:id="1551" w:author="Michael Bell" w:date="2013-05-06T18:05:00Z"/>
          <w:rFonts w:ascii="Courier New" w:hAnsi="Courier New" w:cs="Courier New"/>
          <w:color w:val="000000"/>
          <w:sz w:val="20"/>
          <w:szCs w:val="20"/>
          <w:highlight w:val="white"/>
        </w:rPr>
      </w:pPr>
      <w:ins w:id="155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67ED617D" w14:textId="77777777" w:rsidR="003A2FEE" w:rsidRDefault="003A2FEE" w:rsidP="003A2FEE">
      <w:pPr>
        <w:autoSpaceDE w:val="0"/>
        <w:autoSpaceDN w:val="0"/>
        <w:adjustRightInd w:val="0"/>
        <w:spacing w:after="0" w:line="240" w:lineRule="auto"/>
        <w:rPr>
          <w:ins w:id="1553" w:author="Michael Bell" w:date="2013-05-06T18:05:00Z"/>
          <w:rFonts w:ascii="Courier New" w:hAnsi="Courier New" w:cs="Courier New"/>
          <w:color w:val="000000"/>
          <w:sz w:val="20"/>
          <w:szCs w:val="20"/>
          <w:highlight w:val="white"/>
        </w:rPr>
      </w:pPr>
      <w:ins w:id="155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C1F8B1" w14:textId="77777777" w:rsidR="003A2FEE" w:rsidRDefault="003A2FEE" w:rsidP="003A2FEE">
      <w:pPr>
        <w:autoSpaceDE w:val="0"/>
        <w:autoSpaceDN w:val="0"/>
        <w:adjustRightInd w:val="0"/>
        <w:spacing w:after="0" w:line="240" w:lineRule="auto"/>
        <w:rPr>
          <w:ins w:id="1555" w:author="Michael Bell" w:date="2013-05-06T18:05:00Z"/>
          <w:rFonts w:ascii="Courier New" w:hAnsi="Courier New" w:cs="Courier New"/>
          <w:color w:val="000000"/>
          <w:sz w:val="20"/>
          <w:szCs w:val="20"/>
          <w:highlight w:val="white"/>
        </w:rPr>
      </w:pPr>
      <w:ins w:id="155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46E5093" w14:textId="77777777" w:rsidR="003A2FEE" w:rsidRDefault="003A2FEE" w:rsidP="003A2FEE">
      <w:pPr>
        <w:autoSpaceDE w:val="0"/>
        <w:autoSpaceDN w:val="0"/>
        <w:adjustRightInd w:val="0"/>
        <w:spacing w:after="0" w:line="240" w:lineRule="auto"/>
        <w:rPr>
          <w:ins w:id="1557" w:author="Michael Bell" w:date="2013-05-06T18:05:00Z"/>
          <w:rFonts w:ascii="Courier New" w:hAnsi="Courier New" w:cs="Courier New"/>
          <w:color w:val="000000"/>
          <w:sz w:val="20"/>
          <w:szCs w:val="20"/>
          <w:highlight w:val="white"/>
        </w:rPr>
      </w:pPr>
      <w:ins w:id="155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7161308" w14:textId="77777777" w:rsidR="003A2FEE" w:rsidRDefault="003A2FEE" w:rsidP="003A2FEE">
      <w:pPr>
        <w:autoSpaceDE w:val="0"/>
        <w:autoSpaceDN w:val="0"/>
        <w:adjustRightInd w:val="0"/>
        <w:spacing w:after="0" w:line="240" w:lineRule="auto"/>
        <w:rPr>
          <w:ins w:id="1559" w:author="Michael Bell" w:date="2013-05-06T18:05:00Z"/>
          <w:rFonts w:ascii="Courier New" w:hAnsi="Courier New" w:cs="Courier New"/>
          <w:color w:val="000000"/>
          <w:sz w:val="20"/>
          <w:szCs w:val="20"/>
          <w:highlight w:val="white"/>
        </w:rPr>
      </w:pPr>
      <w:ins w:id="1560" w:author="Michael Bell" w:date="2013-05-06T18:05: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24E50EDF" w14:textId="77777777" w:rsidR="003A2FEE" w:rsidRDefault="003A2FEE" w:rsidP="003A2FEE">
      <w:pPr>
        <w:autoSpaceDE w:val="0"/>
        <w:autoSpaceDN w:val="0"/>
        <w:adjustRightInd w:val="0"/>
        <w:spacing w:after="0" w:line="240" w:lineRule="auto"/>
        <w:rPr>
          <w:ins w:id="1561" w:author="Michael Bell" w:date="2013-05-06T18:05:00Z"/>
          <w:rFonts w:ascii="Courier New" w:hAnsi="Courier New" w:cs="Courier New"/>
          <w:color w:val="000000"/>
          <w:sz w:val="20"/>
          <w:szCs w:val="20"/>
          <w:highlight w:val="white"/>
        </w:rPr>
      </w:pPr>
      <w:ins w:id="1562"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02784952" w14:textId="77777777" w:rsidR="003A2FEE" w:rsidRDefault="003A2FEE" w:rsidP="003A2FEE">
      <w:pPr>
        <w:autoSpaceDE w:val="0"/>
        <w:autoSpaceDN w:val="0"/>
        <w:adjustRightInd w:val="0"/>
        <w:spacing w:after="0" w:line="240" w:lineRule="auto"/>
        <w:rPr>
          <w:ins w:id="1563" w:author="Michael Bell" w:date="2013-05-06T18:05:00Z"/>
          <w:rFonts w:ascii="Courier New" w:hAnsi="Courier New" w:cs="Courier New"/>
          <w:color w:val="000000"/>
          <w:sz w:val="20"/>
          <w:szCs w:val="20"/>
          <w:highlight w:val="white"/>
        </w:rPr>
      </w:pPr>
      <w:ins w:id="1564"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5BA18D21" w14:textId="77777777" w:rsidR="003A2FEE" w:rsidRDefault="003A2FEE" w:rsidP="003A2FEE">
      <w:pPr>
        <w:autoSpaceDE w:val="0"/>
        <w:autoSpaceDN w:val="0"/>
        <w:adjustRightInd w:val="0"/>
        <w:spacing w:after="0" w:line="240" w:lineRule="auto"/>
        <w:rPr>
          <w:ins w:id="1565" w:author="Michael Bell" w:date="2013-05-06T18:05:00Z"/>
          <w:rFonts w:ascii="Courier New" w:hAnsi="Courier New" w:cs="Courier New"/>
          <w:color w:val="000000"/>
          <w:sz w:val="20"/>
          <w:szCs w:val="20"/>
          <w:highlight w:val="white"/>
        </w:rPr>
      </w:pPr>
      <w:ins w:id="156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B009A0" w14:textId="77777777" w:rsidR="003A2FEE" w:rsidRDefault="003A2FEE" w:rsidP="003A2FEE">
      <w:pPr>
        <w:autoSpaceDE w:val="0"/>
        <w:autoSpaceDN w:val="0"/>
        <w:adjustRightInd w:val="0"/>
        <w:spacing w:after="0" w:line="240" w:lineRule="auto"/>
        <w:rPr>
          <w:ins w:id="1567" w:author="Michael Bell" w:date="2013-05-06T18:05:00Z"/>
          <w:rFonts w:ascii="Courier New" w:hAnsi="Courier New" w:cs="Courier New"/>
          <w:color w:val="000000"/>
          <w:sz w:val="20"/>
          <w:szCs w:val="20"/>
          <w:highlight w:val="white"/>
        </w:rPr>
      </w:pPr>
      <w:ins w:id="156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F6E1969" w14:textId="77777777" w:rsidR="003A2FEE" w:rsidRDefault="003A2FEE" w:rsidP="003A2FEE">
      <w:pPr>
        <w:autoSpaceDE w:val="0"/>
        <w:autoSpaceDN w:val="0"/>
        <w:adjustRightInd w:val="0"/>
        <w:spacing w:after="0" w:line="240" w:lineRule="auto"/>
        <w:rPr>
          <w:ins w:id="1569" w:author="Michael Bell" w:date="2013-05-06T18:05:00Z"/>
          <w:rFonts w:ascii="Courier New" w:hAnsi="Courier New" w:cs="Courier New"/>
          <w:color w:val="000000"/>
          <w:sz w:val="20"/>
          <w:szCs w:val="20"/>
          <w:highlight w:val="white"/>
        </w:rPr>
      </w:pPr>
      <w:ins w:id="157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DD1CCA0" w14:textId="77777777" w:rsidR="003A2FEE" w:rsidRDefault="003A2FEE" w:rsidP="003A2FEE">
      <w:pPr>
        <w:autoSpaceDE w:val="0"/>
        <w:autoSpaceDN w:val="0"/>
        <w:adjustRightInd w:val="0"/>
        <w:spacing w:after="0" w:line="240" w:lineRule="auto"/>
        <w:rPr>
          <w:ins w:id="1571" w:author="Michael Bell" w:date="2013-05-06T18:05:00Z"/>
          <w:rFonts w:ascii="Courier New" w:hAnsi="Courier New" w:cs="Courier New"/>
          <w:color w:val="000000"/>
          <w:sz w:val="20"/>
          <w:szCs w:val="20"/>
          <w:highlight w:val="white"/>
        </w:rPr>
      </w:pPr>
    </w:p>
    <w:p w14:paraId="34A3FD27" w14:textId="77777777" w:rsidR="003A2FEE" w:rsidRDefault="003A2FEE" w:rsidP="003A2FEE">
      <w:pPr>
        <w:autoSpaceDE w:val="0"/>
        <w:autoSpaceDN w:val="0"/>
        <w:adjustRightInd w:val="0"/>
        <w:spacing w:after="0" w:line="240" w:lineRule="auto"/>
        <w:rPr>
          <w:ins w:id="1572" w:author="Michael Bell" w:date="2013-05-06T18:05:00Z"/>
          <w:rFonts w:ascii="Courier New" w:hAnsi="Courier New" w:cs="Courier New"/>
          <w:color w:val="000000"/>
          <w:sz w:val="20"/>
          <w:szCs w:val="20"/>
          <w:highlight w:val="white"/>
        </w:rPr>
      </w:pPr>
      <w:ins w:id="157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123391A5" w14:textId="77777777" w:rsidR="003A2FEE" w:rsidRDefault="003A2FEE" w:rsidP="003A2FEE">
      <w:pPr>
        <w:autoSpaceDE w:val="0"/>
        <w:autoSpaceDN w:val="0"/>
        <w:adjustRightInd w:val="0"/>
        <w:spacing w:after="0" w:line="240" w:lineRule="auto"/>
        <w:rPr>
          <w:ins w:id="1574" w:author="Michael Bell" w:date="2013-05-06T18:05:00Z"/>
          <w:rFonts w:ascii="Courier New" w:hAnsi="Courier New" w:cs="Courier New"/>
          <w:color w:val="000000"/>
          <w:sz w:val="20"/>
          <w:szCs w:val="20"/>
          <w:highlight w:val="white"/>
        </w:rPr>
      </w:pPr>
      <w:ins w:id="157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671D90" w14:textId="77777777" w:rsidR="003A2FEE" w:rsidRDefault="003A2FEE" w:rsidP="003A2FEE">
      <w:pPr>
        <w:autoSpaceDE w:val="0"/>
        <w:autoSpaceDN w:val="0"/>
        <w:adjustRightInd w:val="0"/>
        <w:spacing w:after="0" w:line="240" w:lineRule="auto"/>
        <w:rPr>
          <w:ins w:id="1576" w:author="Michael Bell" w:date="2013-05-06T18:05:00Z"/>
          <w:rFonts w:ascii="Courier New" w:hAnsi="Courier New" w:cs="Courier New"/>
          <w:color w:val="000000"/>
          <w:sz w:val="20"/>
          <w:szCs w:val="20"/>
          <w:highlight w:val="white"/>
        </w:rPr>
      </w:pPr>
      <w:ins w:id="157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11E6071D" w14:textId="77777777" w:rsidR="003A2FEE" w:rsidRDefault="003A2FEE" w:rsidP="003A2FEE">
      <w:pPr>
        <w:autoSpaceDE w:val="0"/>
        <w:autoSpaceDN w:val="0"/>
        <w:adjustRightInd w:val="0"/>
        <w:spacing w:after="0" w:line="240" w:lineRule="auto"/>
        <w:rPr>
          <w:ins w:id="1578" w:author="Michael Bell" w:date="2013-05-06T18:05:00Z"/>
          <w:rFonts w:ascii="Courier New" w:hAnsi="Courier New" w:cs="Courier New"/>
          <w:color w:val="000000"/>
          <w:sz w:val="20"/>
          <w:szCs w:val="20"/>
          <w:highlight w:val="white"/>
        </w:rPr>
      </w:pPr>
      <w:ins w:id="157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ABA94B" w14:textId="77777777" w:rsidR="003A2FEE" w:rsidRDefault="003A2FEE" w:rsidP="003A2FEE">
      <w:pPr>
        <w:autoSpaceDE w:val="0"/>
        <w:autoSpaceDN w:val="0"/>
        <w:adjustRightInd w:val="0"/>
        <w:spacing w:after="0" w:line="240" w:lineRule="auto"/>
        <w:rPr>
          <w:ins w:id="1580" w:author="Michael Bell" w:date="2013-05-06T18:05:00Z"/>
          <w:rFonts w:ascii="Courier New" w:hAnsi="Courier New" w:cs="Courier New"/>
          <w:color w:val="000000"/>
          <w:sz w:val="20"/>
          <w:szCs w:val="20"/>
          <w:highlight w:val="white"/>
        </w:rPr>
      </w:pPr>
      <w:ins w:id="1581" w:author="Michael Bell" w:date="2013-05-06T18:05: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148A8036" w14:textId="77777777" w:rsidR="003A2FEE" w:rsidRDefault="003A2FEE" w:rsidP="003A2FEE">
      <w:pPr>
        <w:autoSpaceDE w:val="0"/>
        <w:autoSpaceDN w:val="0"/>
        <w:adjustRightInd w:val="0"/>
        <w:spacing w:after="0" w:line="240" w:lineRule="auto"/>
        <w:rPr>
          <w:ins w:id="1582" w:author="Michael Bell" w:date="2013-05-06T18:05:00Z"/>
          <w:rFonts w:ascii="Courier New" w:hAnsi="Courier New" w:cs="Courier New"/>
          <w:color w:val="000000"/>
          <w:sz w:val="20"/>
          <w:szCs w:val="20"/>
          <w:highlight w:val="white"/>
        </w:rPr>
      </w:pPr>
      <w:ins w:id="1583" w:author="Michael Bell" w:date="2013-05-06T18:05:00Z">
        <w:r>
          <w:rPr>
            <w:rFonts w:ascii="Courier New" w:hAnsi="Courier New" w:cs="Courier New"/>
            <w:color w:val="000000"/>
            <w:sz w:val="20"/>
            <w:szCs w:val="20"/>
            <w:highlight w:val="white"/>
          </w:rPr>
          <w:lastRenderedPageBreak/>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2065428E" w14:textId="77777777" w:rsidR="003A2FEE" w:rsidRDefault="003A2FEE" w:rsidP="003A2FEE">
      <w:pPr>
        <w:autoSpaceDE w:val="0"/>
        <w:autoSpaceDN w:val="0"/>
        <w:adjustRightInd w:val="0"/>
        <w:spacing w:after="0" w:line="240" w:lineRule="auto"/>
        <w:rPr>
          <w:ins w:id="1584" w:author="Michael Bell" w:date="2013-05-06T18:05:00Z"/>
          <w:rFonts w:ascii="Courier New" w:hAnsi="Courier New" w:cs="Courier New"/>
          <w:color w:val="000000"/>
          <w:sz w:val="20"/>
          <w:szCs w:val="20"/>
          <w:highlight w:val="white"/>
        </w:rPr>
      </w:pPr>
      <w:ins w:id="1585"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67B6F822" w14:textId="77777777" w:rsidR="003A2FEE" w:rsidRDefault="003A2FEE" w:rsidP="003A2FEE">
      <w:pPr>
        <w:autoSpaceDE w:val="0"/>
        <w:autoSpaceDN w:val="0"/>
        <w:adjustRightInd w:val="0"/>
        <w:spacing w:after="0" w:line="240" w:lineRule="auto"/>
        <w:rPr>
          <w:ins w:id="1586" w:author="Michael Bell" w:date="2013-05-06T18:05:00Z"/>
          <w:rFonts w:ascii="Courier New" w:hAnsi="Courier New" w:cs="Courier New"/>
          <w:color w:val="000000"/>
          <w:sz w:val="20"/>
          <w:szCs w:val="20"/>
          <w:highlight w:val="white"/>
        </w:rPr>
      </w:pPr>
      <w:ins w:id="158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5A132E" w14:textId="77777777" w:rsidR="003A2FEE" w:rsidRDefault="003A2FEE" w:rsidP="003A2FEE">
      <w:pPr>
        <w:autoSpaceDE w:val="0"/>
        <w:autoSpaceDN w:val="0"/>
        <w:adjustRightInd w:val="0"/>
        <w:spacing w:after="0" w:line="240" w:lineRule="auto"/>
        <w:rPr>
          <w:ins w:id="1588" w:author="Michael Bell" w:date="2013-05-06T18:05:00Z"/>
          <w:rFonts w:ascii="Courier New" w:hAnsi="Courier New" w:cs="Courier New"/>
          <w:color w:val="000000"/>
          <w:sz w:val="20"/>
          <w:szCs w:val="20"/>
          <w:highlight w:val="white"/>
        </w:rPr>
      </w:pPr>
      <w:ins w:id="158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279EBBF5" w14:textId="77777777" w:rsidR="003A2FEE" w:rsidRDefault="003A2FEE" w:rsidP="003A2FEE">
      <w:pPr>
        <w:autoSpaceDE w:val="0"/>
        <w:autoSpaceDN w:val="0"/>
        <w:adjustRightInd w:val="0"/>
        <w:spacing w:after="0" w:line="240" w:lineRule="auto"/>
        <w:rPr>
          <w:ins w:id="1590" w:author="Michael Bell" w:date="2013-05-06T18:05:00Z"/>
          <w:rFonts w:ascii="Courier New" w:hAnsi="Courier New" w:cs="Courier New"/>
          <w:color w:val="000000"/>
          <w:sz w:val="20"/>
          <w:szCs w:val="20"/>
          <w:highlight w:val="white"/>
        </w:rPr>
      </w:pPr>
      <w:ins w:id="159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9D5D61" w14:textId="77777777" w:rsidR="003A2FEE" w:rsidRDefault="003A2FEE" w:rsidP="003A2FEE">
      <w:pPr>
        <w:autoSpaceDE w:val="0"/>
        <w:autoSpaceDN w:val="0"/>
        <w:adjustRightInd w:val="0"/>
        <w:spacing w:after="0" w:line="240" w:lineRule="auto"/>
        <w:rPr>
          <w:ins w:id="1592" w:author="Michael Bell" w:date="2013-05-06T18:05:00Z"/>
          <w:rFonts w:ascii="Courier New" w:hAnsi="Courier New" w:cs="Courier New"/>
          <w:color w:val="000000"/>
          <w:sz w:val="20"/>
          <w:szCs w:val="20"/>
          <w:highlight w:val="white"/>
        </w:rPr>
      </w:pPr>
    </w:p>
    <w:p w14:paraId="23140EA2" w14:textId="77777777" w:rsidR="003A2FEE" w:rsidRDefault="003A2FEE" w:rsidP="003A2FEE">
      <w:pPr>
        <w:autoSpaceDE w:val="0"/>
        <w:autoSpaceDN w:val="0"/>
        <w:adjustRightInd w:val="0"/>
        <w:spacing w:after="0" w:line="240" w:lineRule="auto"/>
        <w:rPr>
          <w:ins w:id="1593" w:author="Michael Bell" w:date="2013-05-06T18:05:00Z"/>
          <w:rFonts w:ascii="Courier New" w:hAnsi="Courier New" w:cs="Courier New"/>
          <w:color w:val="000000"/>
          <w:sz w:val="20"/>
          <w:szCs w:val="20"/>
          <w:highlight w:val="white"/>
        </w:rPr>
      </w:pPr>
      <w:ins w:id="159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53821FC3" w14:textId="77777777" w:rsidR="003A2FEE" w:rsidRDefault="003A2FEE" w:rsidP="003A2FEE">
      <w:pPr>
        <w:autoSpaceDE w:val="0"/>
        <w:autoSpaceDN w:val="0"/>
        <w:adjustRightInd w:val="0"/>
        <w:spacing w:after="0" w:line="240" w:lineRule="auto"/>
        <w:rPr>
          <w:ins w:id="1595" w:author="Michael Bell" w:date="2013-05-06T18:05:00Z"/>
          <w:rFonts w:ascii="Courier New" w:hAnsi="Courier New" w:cs="Courier New"/>
          <w:color w:val="000000"/>
          <w:sz w:val="20"/>
          <w:szCs w:val="20"/>
          <w:highlight w:val="white"/>
        </w:rPr>
      </w:pPr>
      <w:ins w:id="159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095D8C" w14:textId="77777777" w:rsidR="003A2FEE" w:rsidRDefault="003A2FEE" w:rsidP="003A2FEE">
      <w:pPr>
        <w:autoSpaceDE w:val="0"/>
        <w:autoSpaceDN w:val="0"/>
        <w:adjustRightInd w:val="0"/>
        <w:spacing w:after="0" w:line="240" w:lineRule="auto"/>
        <w:rPr>
          <w:ins w:id="1597" w:author="Michael Bell" w:date="2013-05-06T18:05:00Z"/>
          <w:rFonts w:ascii="Courier New" w:hAnsi="Courier New" w:cs="Courier New"/>
          <w:color w:val="000000"/>
          <w:sz w:val="20"/>
          <w:szCs w:val="20"/>
          <w:highlight w:val="white"/>
        </w:rPr>
      </w:pPr>
      <w:ins w:id="159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C56984D" w14:textId="77777777" w:rsidR="003A2FEE" w:rsidRDefault="003A2FEE" w:rsidP="003A2FEE">
      <w:pPr>
        <w:autoSpaceDE w:val="0"/>
        <w:autoSpaceDN w:val="0"/>
        <w:adjustRightInd w:val="0"/>
        <w:spacing w:after="0" w:line="240" w:lineRule="auto"/>
        <w:rPr>
          <w:ins w:id="1599" w:author="Michael Bell" w:date="2013-05-06T18:05:00Z"/>
          <w:rFonts w:ascii="Courier New" w:hAnsi="Courier New" w:cs="Courier New"/>
          <w:color w:val="000000"/>
          <w:sz w:val="20"/>
          <w:szCs w:val="20"/>
          <w:highlight w:val="white"/>
        </w:rPr>
      </w:pPr>
      <w:ins w:id="160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11DB703" w14:textId="77777777" w:rsidR="003A2FEE" w:rsidRDefault="003A2FEE" w:rsidP="003A2FEE">
      <w:pPr>
        <w:autoSpaceDE w:val="0"/>
        <w:autoSpaceDN w:val="0"/>
        <w:adjustRightInd w:val="0"/>
        <w:spacing w:after="0" w:line="240" w:lineRule="auto"/>
        <w:rPr>
          <w:ins w:id="1601" w:author="Michael Bell" w:date="2013-05-06T18:05:00Z"/>
          <w:rFonts w:ascii="Courier New" w:hAnsi="Courier New" w:cs="Courier New"/>
          <w:color w:val="000000"/>
          <w:sz w:val="20"/>
          <w:szCs w:val="20"/>
          <w:highlight w:val="white"/>
        </w:rPr>
      </w:pPr>
      <w:ins w:id="1602" w:author="Michael Bell" w:date="2013-05-06T18:05: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0C02BD71" w14:textId="77777777" w:rsidR="003A2FEE" w:rsidRDefault="003A2FEE" w:rsidP="003A2FEE">
      <w:pPr>
        <w:autoSpaceDE w:val="0"/>
        <w:autoSpaceDN w:val="0"/>
        <w:adjustRightInd w:val="0"/>
        <w:spacing w:after="0" w:line="240" w:lineRule="auto"/>
        <w:rPr>
          <w:ins w:id="1603" w:author="Michael Bell" w:date="2013-05-06T18:05:00Z"/>
          <w:rFonts w:ascii="Courier New" w:hAnsi="Courier New" w:cs="Courier New"/>
          <w:color w:val="000000"/>
          <w:sz w:val="20"/>
          <w:szCs w:val="20"/>
          <w:highlight w:val="white"/>
        </w:rPr>
      </w:pPr>
      <w:ins w:id="1604"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602A593D" w14:textId="77777777" w:rsidR="003A2FEE" w:rsidRDefault="003A2FEE" w:rsidP="003A2FEE">
      <w:pPr>
        <w:autoSpaceDE w:val="0"/>
        <w:autoSpaceDN w:val="0"/>
        <w:adjustRightInd w:val="0"/>
        <w:spacing w:after="0" w:line="240" w:lineRule="auto"/>
        <w:rPr>
          <w:ins w:id="1605" w:author="Michael Bell" w:date="2013-05-06T18:05:00Z"/>
          <w:rFonts w:ascii="Courier New" w:hAnsi="Courier New" w:cs="Courier New"/>
          <w:color w:val="000000"/>
          <w:sz w:val="20"/>
          <w:szCs w:val="20"/>
          <w:highlight w:val="white"/>
        </w:rPr>
      </w:pPr>
      <w:ins w:id="1606" w:author="Michael Bell" w:date="2013-05-06T18:05: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53AE540C" w14:textId="77777777" w:rsidR="003A2FEE" w:rsidRDefault="003A2FEE" w:rsidP="003A2FEE">
      <w:pPr>
        <w:autoSpaceDE w:val="0"/>
        <w:autoSpaceDN w:val="0"/>
        <w:adjustRightInd w:val="0"/>
        <w:spacing w:after="0" w:line="240" w:lineRule="auto"/>
        <w:rPr>
          <w:ins w:id="1607" w:author="Michael Bell" w:date="2013-05-06T18:05:00Z"/>
          <w:rFonts w:ascii="Courier New" w:hAnsi="Courier New" w:cs="Courier New"/>
          <w:color w:val="000000"/>
          <w:sz w:val="20"/>
          <w:szCs w:val="20"/>
          <w:highlight w:val="white"/>
        </w:rPr>
      </w:pPr>
      <w:ins w:id="160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1DB36DC" w14:textId="77777777" w:rsidR="003A2FEE" w:rsidRDefault="003A2FEE" w:rsidP="003A2FEE">
      <w:pPr>
        <w:autoSpaceDE w:val="0"/>
        <w:autoSpaceDN w:val="0"/>
        <w:adjustRightInd w:val="0"/>
        <w:spacing w:after="0" w:line="240" w:lineRule="auto"/>
        <w:rPr>
          <w:ins w:id="1609" w:author="Michael Bell" w:date="2013-05-06T18:05:00Z"/>
          <w:rFonts w:ascii="Courier New" w:hAnsi="Courier New" w:cs="Courier New"/>
          <w:color w:val="000000"/>
          <w:sz w:val="20"/>
          <w:szCs w:val="20"/>
          <w:highlight w:val="white"/>
        </w:rPr>
      </w:pPr>
      <w:ins w:id="161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31D48258" w14:textId="77777777" w:rsidR="003A2FEE" w:rsidRDefault="003A2FEE" w:rsidP="003A2FEE">
      <w:pPr>
        <w:autoSpaceDE w:val="0"/>
        <w:autoSpaceDN w:val="0"/>
        <w:adjustRightInd w:val="0"/>
        <w:spacing w:after="0" w:line="240" w:lineRule="auto"/>
        <w:rPr>
          <w:ins w:id="1611" w:author="Michael Bell" w:date="2013-05-06T18:05:00Z"/>
          <w:rFonts w:ascii="Courier New" w:hAnsi="Courier New" w:cs="Courier New"/>
          <w:color w:val="000000"/>
          <w:sz w:val="20"/>
          <w:szCs w:val="20"/>
          <w:highlight w:val="white"/>
        </w:rPr>
      </w:pPr>
      <w:ins w:id="161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993D70" w14:textId="77777777" w:rsidR="003A2FEE" w:rsidRDefault="003A2FEE" w:rsidP="003A2FEE">
      <w:pPr>
        <w:autoSpaceDE w:val="0"/>
        <w:autoSpaceDN w:val="0"/>
        <w:adjustRightInd w:val="0"/>
        <w:spacing w:after="0" w:line="240" w:lineRule="auto"/>
        <w:rPr>
          <w:ins w:id="1613" w:author="Michael Bell" w:date="2013-05-06T18:05:00Z"/>
          <w:rFonts w:ascii="Courier New" w:hAnsi="Courier New" w:cs="Courier New"/>
          <w:color w:val="000000"/>
          <w:sz w:val="20"/>
          <w:szCs w:val="20"/>
          <w:highlight w:val="white"/>
        </w:rPr>
      </w:pPr>
    </w:p>
    <w:p w14:paraId="51D6D8DD" w14:textId="77777777" w:rsidR="003A2FEE" w:rsidRDefault="003A2FEE" w:rsidP="003A2FEE">
      <w:pPr>
        <w:autoSpaceDE w:val="0"/>
        <w:autoSpaceDN w:val="0"/>
        <w:adjustRightInd w:val="0"/>
        <w:spacing w:after="0" w:line="240" w:lineRule="auto"/>
        <w:rPr>
          <w:ins w:id="1614" w:author="Michael Bell" w:date="2013-05-06T18:05:00Z"/>
          <w:rFonts w:ascii="Courier New" w:hAnsi="Courier New" w:cs="Courier New"/>
          <w:color w:val="000000"/>
          <w:sz w:val="20"/>
          <w:szCs w:val="20"/>
          <w:highlight w:val="white"/>
        </w:rPr>
      </w:pPr>
      <w:ins w:id="161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ins>
    </w:p>
    <w:p w14:paraId="3A4A74B2" w14:textId="77777777" w:rsidR="003A2FEE" w:rsidRDefault="003A2FEE" w:rsidP="003A2FEE">
      <w:pPr>
        <w:autoSpaceDE w:val="0"/>
        <w:autoSpaceDN w:val="0"/>
        <w:adjustRightInd w:val="0"/>
        <w:spacing w:after="0" w:line="240" w:lineRule="auto"/>
        <w:rPr>
          <w:ins w:id="1616" w:author="Michael Bell" w:date="2013-05-06T18:05:00Z"/>
          <w:rFonts w:ascii="Courier New" w:hAnsi="Courier New" w:cs="Courier New"/>
          <w:color w:val="000000"/>
          <w:sz w:val="20"/>
          <w:szCs w:val="20"/>
          <w:highlight w:val="white"/>
        </w:rPr>
      </w:pPr>
      <w:ins w:id="161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56BA568" w14:textId="77777777" w:rsidR="003A2FEE" w:rsidRDefault="003A2FEE" w:rsidP="003A2FEE">
      <w:pPr>
        <w:autoSpaceDE w:val="0"/>
        <w:autoSpaceDN w:val="0"/>
        <w:adjustRightInd w:val="0"/>
        <w:spacing w:after="0" w:line="240" w:lineRule="auto"/>
        <w:rPr>
          <w:ins w:id="1618" w:author="Michael Bell" w:date="2013-05-06T18:05:00Z"/>
          <w:rFonts w:ascii="Courier New" w:hAnsi="Courier New" w:cs="Courier New"/>
          <w:color w:val="000000"/>
          <w:sz w:val="20"/>
          <w:szCs w:val="20"/>
          <w:highlight w:val="white"/>
        </w:rPr>
      </w:pPr>
      <w:ins w:id="161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butonCaptured</w:t>
        </w:r>
        <w:r>
          <w:rPr>
            <w:rFonts w:ascii="Courier New" w:hAnsi="Courier New" w:cs="Courier New"/>
            <w:b/>
            <w:bCs/>
            <w:color w:val="000080"/>
            <w:sz w:val="20"/>
            <w:szCs w:val="20"/>
            <w:highlight w:val="white"/>
          </w:rPr>
          <w:t>)</w:t>
        </w:r>
      </w:ins>
    </w:p>
    <w:p w14:paraId="1DB57155" w14:textId="77777777" w:rsidR="003A2FEE" w:rsidRDefault="003A2FEE" w:rsidP="003A2FEE">
      <w:pPr>
        <w:autoSpaceDE w:val="0"/>
        <w:autoSpaceDN w:val="0"/>
        <w:adjustRightInd w:val="0"/>
        <w:spacing w:after="0" w:line="240" w:lineRule="auto"/>
        <w:rPr>
          <w:ins w:id="1620" w:author="Michael Bell" w:date="2013-05-06T18:05:00Z"/>
          <w:rFonts w:ascii="Courier New" w:hAnsi="Courier New" w:cs="Courier New"/>
          <w:color w:val="000000"/>
          <w:sz w:val="20"/>
          <w:szCs w:val="20"/>
          <w:highlight w:val="white"/>
        </w:rPr>
      </w:pPr>
      <w:ins w:id="162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4C98898" w14:textId="77777777" w:rsidR="003A2FEE" w:rsidRDefault="003A2FEE" w:rsidP="003A2FEE">
      <w:pPr>
        <w:autoSpaceDE w:val="0"/>
        <w:autoSpaceDN w:val="0"/>
        <w:adjustRightInd w:val="0"/>
        <w:spacing w:after="0" w:line="240" w:lineRule="auto"/>
        <w:rPr>
          <w:ins w:id="1622" w:author="Michael Bell" w:date="2013-05-06T18:05:00Z"/>
          <w:rFonts w:ascii="Courier New" w:hAnsi="Courier New" w:cs="Courier New"/>
          <w:color w:val="008000"/>
          <w:sz w:val="20"/>
          <w:szCs w:val="20"/>
          <w:highlight w:val="white"/>
        </w:rPr>
      </w:pPr>
      <w:ins w:id="1623" w:author="Michael Bell" w:date="2013-05-06T18:05:00Z">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//calls the function for responding to enter being pressed</w:t>
        </w:r>
      </w:ins>
    </w:p>
    <w:p w14:paraId="528A0A55" w14:textId="77777777" w:rsidR="003A2FEE" w:rsidRDefault="003A2FEE" w:rsidP="003A2FEE">
      <w:pPr>
        <w:autoSpaceDE w:val="0"/>
        <w:autoSpaceDN w:val="0"/>
        <w:adjustRightInd w:val="0"/>
        <w:spacing w:after="0" w:line="240" w:lineRule="auto"/>
        <w:rPr>
          <w:ins w:id="1624" w:author="Michael Bell" w:date="2013-05-06T18:05:00Z"/>
          <w:rFonts w:ascii="Courier New" w:hAnsi="Courier New" w:cs="Courier New"/>
          <w:color w:val="000000"/>
          <w:sz w:val="20"/>
          <w:szCs w:val="20"/>
          <w:highlight w:val="white"/>
        </w:rPr>
      </w:pPr>
      <w:ins w:id="1625"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14BB33ED" w14:textId="77777777" w:rsidR="003A2FEE" w:rsidRDefault="003A2FEE" w:rsidP="003A2FEE">
      <w:pPr>
        <w:autoSpaceDE w:val="0"/>
        <w:autoSpaceDN w:val="0"/>
        <w:adjustRightInd w:val="0"/>
        <w:spacing w:after="0" w:line="240" w:lineRule="auto"/>
        <w:rPr>
          <w:ins w:id="1626" w:author="Michael Bell" w:date="2013-05-06T18:05:00Z"/>
          <w:rFonts w:ascii="Courier New" w:hAnsi="Courier New" w:cs="Courier New"/>
          <w:color w:val="000000"/>
          <w:sz w:val="20"/>
          <w:szCs w:val="20"/>
          <w:highlight w:val="white"/>
        </w:rPr>
      </w:pPr>
      <w:ins w:id="162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CC3C4CA" w14:textId="77777777" w:rsidR="003A2FEE" w:rsidRDefault="003A2FEE" w:rsidP="003A2FEE">
      <w:pPr>
        <w:autoSpaceDE w:val="0"/>
        <w:autoSpaceDN w:val="0"/>
        <w:adjustRightInd w:val="0"/>
        <w:spacing w:after="0" w:line="240" w:lineRule="auto"/>
        <w:rPr>
          <w:ins w:id="1628" w:author="Michael Bell" w:date="2013-05-06T18:05:00Z"/>
          <w:rFonts w:ascii="Courier New" w:hAnsi="Courier New" w:cs="Courier New"/>
          <w:color w:val="000000"/>
          <w:sz w:val="20"/>
          <w:szCs w:val="20"/>
          <w:highlight w:val="white"/>
        </w:rPr>
      </w:pPr>
      <w:ins w:id="162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2D617457" w14:textId="77777777" w:rsidR="003A2FEE" w:rsidRDefault="003A2FEE" w:rsidP="003A2FEE">
      <w:pPr>
        <w:autoSpaceDE w:val="0"/>
        <w:autoSpaceDN w:val="0"/>
        <w:adjustRightInd w:val="0"/>
        <w:spacing w:after="0" w:line="240" w:lineRule="auto"/>
        <w:rPr>
          <w:ins w:id="1630" w:author="Michael Bell" w:date="2013-05-06T18:05:00Z"/>
          <w:rFonts w:ascii="Courier New" w:hAnsi="Courier New" w:cs="Courier New"/>
          <w:color w:val="000000"/>
          <w:sz w:val="20"/>
          <w:szCs w:val="20"/>
          <w:highlight w:val="white"/>
        </w:rPr>
      </w:pPr>
      <w:ins w:id="163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B90A4C" w14:textId="77777777" w:rsidR="003A2FEE" w:rsidRDefault="003A2FEE" w:rsidP="003A2FEE">
      <w:pPr>
        <w:autoSpaceDE w:val="0"/>
        <w:autoSpaceDN w:val="0"/>
        <w:adjustRightInd w:val="0"/>
        <w:spacing w:after="0" w:line="240" w:lineRule="auto"/>
        <w:rPr>
          <w:ins w:id="1632" w:author="Michael Bell" w:date="2013-05-06T18:05:00Z"/>
          <w:rFonts w:ascii="Courier New" w:hAnsi="Courier New" w:cs="Courier New"/>
          <w:color w:val="000000"/>
          <w:sz w:val="20"/>
          <w:szCs w:val="20"/>
          <w:highlight w:val="white"/>
        </w:rPr>
      </w:pPr>
    </w:p>
    <w:p w14:paraId="6BCCAD2B" w14:textId="77777777" w:rsidR="003A2FEE" w:rsidRDefault="003A2FEE" w:rsidP="003A2FEE">
      <w:pPr>
        <w:autoSpaceDE w:val="0"/>
        <w:autoSpaceDN w:val="0"/>
        <w:adjustRightInd w:val="0"/>
        <w:spacing w:after="0" w:line="240" w:lineRule="auto"/>
        <w:rPr>
          <w:ins w:id="1633" w:author="Michael Bell" w:date="2013-05-06T18:05:00Z"/>
          <w:rFonts w:ascii="Courier New" w:hAnsi="Courier New" w:cs="Courier New"/>
          <w:color w:val="000000"/>
          <w:sz w:val="20"/>
          <w:szCs w:val="20"/>
          <w:highlight w:val="white"/>
        </w:rPr>
      </w:pPr>
      <w:ins w:id="163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ins>
    </w:p>
    <w:p w14:paraId="261C473B" w14:textId="77777777" w:rsidR="003A2FEE" w:rsidRDefault="003A2FEE" w:rsidP="003A2FEE">
      <w:pPr>
        <w:autoSpaceDE w:val="0"/>
        <w:autoSpaceDN w:val="0"/>
        <w:adjustRightInd w:val="0"/>
        <w:spacing w:after="0" w:line="240" w:lineRule="auto"/>
        <w:rPr>
          <w:ins w:id="1635" w:author="Michael Bell" w:date="2013-05-06T18:05:00Z"/>
          <w:rFonts w:ascii="Courier New" w:hAnsi="Courier New" w:cs="Courier New"/>
          <w:color w:val="000000"/>
          <w:sz w:val="20"/>
          <w:szCs w:val="20"/>
          <w:highlight w:val="white"/>
        </w:rPr>
      </w:pPr>
      <w:ins w:id="163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5E5589C" w14:textId="77777777" w:rsidR="003A2FEE" w:rsidRDefault="003A2FEE" w:rsidP="003A2FEE">
      <w:pPr>
        <w:autoSpaceDE w:val="0"/>
        <w:autoSpaceDN w:val="0"/>
        <w:adjustRightInd w:val="0"/>
        <w:spacing w:after="0" w:line="240" w:lineRule="auto"/>
        <w:rPr>
          <w:ins w:id="1637" w:author="Michael Bell" w:date="2013-05-06T18:05:00Z"/>
          <w:rFonts w:ascii="Courier New" w:hAnsi="Courier New" w:cs="Courier New"/>
          <w:color w:val="008000"/>
          <w:sz w:val="20"/>
          <w:szCs w:val="20"/>
          <w:highlight w:val="white"/>
        </w:rPr>
      </w:pPr>
      <w:ins w:id="1638"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//lcd.print("Beltrak 1.0     ");</w:t>
        </w:r>
      </w:ins>
    </w:p>
    <w:p w14:paraId="6A8518A9" w14:textId="77777777" w:rsidR="003A2FEE" w:rsidRDefault="003A2FEE" w:rsidP="003A2FEE">
      <w:pPr>
        <w:autoSpaceDE w:val="0"/>
        <w:autoSpaceDN w:val="0"/>
        <w:adjustRightInd w:val="0"/>
        <w:spacing w:after="0" w:line="240" w:lineRule="auto"/>
        <w:rPr>
          <w:ins w:id="1639" w:author="Michael Bell" w:date="2013-05-06T18:05:00Z"/>
          <w:rFonts w:ascii="Courier New" w:hAnsi="Courier New" w:cs="Courier New"/>
          <w:color w:val="000000"/>
          <w:sz w:val="20"/>
          <w:szCs w:val="20"/>
          <w:highlight w:val="white"/>
        </w:rPr>
      </w:pPr>
      <w:ins w:id="1640" w:author="Michael Bell" w:date="2013-05-06T18:05: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0F0FE9E2" w14:textId="77777777" w:rsidR="003A2FEE" w:rsidRDefault="003A2FEE" w:rsidP="003A2FEE">
      <w:pPr>
        <w:autoSpaceDE w:val="0"/>
        <w:autoSpaceDN w:val="0"/>
        <w:adjustRightInd w:val="0"/>
        <w:spacing w:after="0" w:line="240" w:lineRule="auto"/>
        <w:rPr>
          <w:ins w:id="1641" w:author="Michael Bell" w:date="2013-05-06T18:05:00Z"/>
          <w:rFonts w:ascii="Courier New" w:hAnsi="Courier New" w:cs="Courier New"/>
          <w:color w:val="000000"/>
          <w:sz w:val="20"/>
          <w:szCs w:val="20"/>
          <w:highlight w:val="white"/>
        </w:rPr>
      </w:pPr>
      <w:ins w:id="164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08C3873" w14:textId="77777777" w:rsidR="003A2FEE" w:rsidRDefault="003A2FEE" w:rsidP="003A2FEE">
      <w:pPr>
        <w:autoSpaceDE w:val="0"/>
        <w:autoSpaceDN w:val="0"/>
        <w:adjustRightInd w:val="0"/>
        <w:spacing w:after="0" w:line="240" w:lineRule="auto"/>
        <w:rPr>
          <w:ins w:id="1643" w:author="Michael Bell" w:date="2013-05-06T18:05:00Z"/>
          <w:rFonts w:ascii="Courier New" w:hAnsi="Courier New" w:cs="Courier New"/>
          <w:color w:val="000000"/>
          <w:sz w:val="20"/>
          <w:szCs w:val="20"/>
          <w:highlight w:val="white"/>
        </w:rPr>
      </w:pPr>
      <w:ins w:id="164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E5E7A34" w14:textId="77777777" w:rsidR="003A2FEE" w:rsidRDefault="003A2FEE" w:rsidP="003A2FEE">
      <w:pPr>
        <w:autoSpaceDE w:val="0"/>
        <w:autoSpaceDN w:val="0"/>
        <w:adjustRightInd w:val="0"/>
        <w:spacing w:after="0" w:line="240" w:lineRule="auto"/>
        <w:rPr>
          <w:ins w:id="1645" w:author="Michael Bell" w:date="2013-05-06T18:05:00Z"/>
          <w:rFonts w:ascii="Courier New" w:hAnsi="Courier New" w:cs="Courier New"/>
          <w:color w:val="000000"/>
          <w:sz w:val="20"/>
          <w:szCs w:val="20"/>
          <w:highlight w:val="white"/>
        </w:rPr>
      </w:pPr>
      <w:ins w:id="164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71FF88" w14:textId="1983026C" w:rsidR="00116173" w:rsidRDefault="003A2FEE" w:rsidP="003A2FEE">
      <w:pPr>
        <w:rPr>
          <w:ins w:id="1647" w:author="Michael Bell" w:date="2013-05-06T17:53:00Z"/>
        </w:rPr>
      </w:pPr>
      <w:ins w:id="1648" w:author="Michael Bell" w:date="2013-05-06T18:05:00Z">
        <w:r>
          <w:rPr>
            <w:rFonts w:ascii="Courier New" w:hAnsi="Courier New" w:cs="Courier New"/>
            <w:b/>
            <w:bCs/>
            <w:color w:val="000080"/>
            <w:sz w:val="20"/>
            <w:szCs w:val="20"/>
            <w:highlight w:val="white"/>
          </w:rPr>
          <w:t>}</w:t>
        </w:r>
      </w:ins>
      <w:ins w:id="1649" w:author="Michael Bell" w:date="2013-05-06T17:53:00Z">
        <w:r w:rsidR="00116173">
          <w:br w:type="page"/>
        </w:r>
      </w:ins>
    </w:p>
    <w:p w14:paraId="68E8E880" w14:textId="77777777" w:rsidR="00116173" w:rsidRPr="00116173" w:rsidRDefault="00116173" w:rsidP="00116173">
      <w:pPr>
        <w:rPr>
          <w:rPrChange w:id="1650" w:author="Michael Bell" w:date="2013-05-06T17:53:00Z">
            <w:rPr/>
          </w:rPrChange>
        </w:rPr>
        <w:pPrChange w:id="1651" w:author="Michael Bell" w:date="2013-05-06T17:53:00Z">
          <w:pPr>
            <w:pStyle w:val="Heading2"/>
          </w:pPr>
        </w:pPrChange>
      </w:pPr>
    </w:p>
    <w:p w14:paraId="148C9859" w14:textId="476AE6D9" w:rsidR="00D3128F" w:rsidDel="00116173" w:rsidRDefault="00D3128F" w:rsidP="00D3128F">
      <w:pPr>
        <w:widowControl w:val="0"/>
        <w:autoSpaceDE w:val="0"/>
        <w:autoSpaceDN w:val="0"/>
        <w:adjustRightInd w:val="0"/>
        <w:spacing w:after="0" w:line="240" w:lineRule="auto"/>
        <w:rPr>
          <w:del w:id="1652" w:author="Michael Bell" w:date="2013-05-06T17:53:00Z"/>
          <w:rFonts w:ascii="Courier New" w:hAnsi="Courier New" w:cs="Courier New"/>
          <w:color w:val="008000"/>
          <w:sz w:val="20"/>
          <w:szCs w:val="20"/>
          <w:highlight w:val="white"/>
        </w:rPr>
      </w:pPr>
      <w:del w:id="1653" w:author="Michael Bell" w:date="2013-05-06T17:53:00Z">
        <w:r w:rsidDel="00116173">
          <w:rPr>
            <w:rFonts w:ascii="Courier New" w:hAnsi="Courier New" w:cs="Courier New"/>
            <w:color w:val="008000"/>
            <w:sz w:val="20"/>
            <w:szCs w:val="20"/>
            <w:highlight w:val="white"/>
          </w:rPr>
          <w:delText>/*</w:delText>
        </w:r>
      </w:del>
    </w:p>
    <w:p w14:paraId="70BD4D0B" w14:textId="6B26FCB4" w:rsidR="00D3128F" w:rsidDel="00116173" w:rsidRDefault="00D3128F" w:rsidP="00D3128F">
      <w:pPr>
        <w:widowControl w:val="0"/>
        <w:autoSpaceDE w:val="0"/>
        <w:autoSpaceDN w:val="0"/>
        <w:adjustRightInd w:val="0"/>
        <w:spacing w:after="0" w:line="240" w:lineRule="auto"/>
        <w:rPr>
          <w:del w:id="1654" w:author="Michael Bell" w:date="2013-05-06T17:53:00Z"/>
          <w:rFonts w:ascii="Courier New" w:hAnsi="Courier New" w:cs="Courier New"/>
          <w:color w:val="008000"/>
          <w:sz w:val="20"/>
          <w:szCs w:val="20"/>
          <w:highlight w:val="white"/>
        </w:rPr>
      </w:pPr>
    </w:p>
    <w:p w14:paraId="2941A079" w14:textId="51B9787B" w:rsidR="00D3128F" w:rsidDel="00116173" w:rsidRDefault="00D3128F" w:rsidP="00D3128F">
      <w:pPr>
        <w:widowControl w:val="0"/>
        <w:autoSpaceDE w:val="0"/>
        <w:autoSpaceDN w:val="0"/>
        <w:adjustRightInd w:val="0"/>
        <w:spacing w:after="0" w:line="240" w:lineRule="auto"/>
        <w:rPr>
          <w:del w:id="1655" w:author="Michael Bell" w:date="2013-05-06T17:53:00Z"/>
          <w:rFonts w:ascii="Courier New" w:hAnsi="Courier New" w:cs="Courier New"/>
          <w:color w:val="008000"/>
          <w:sz w:val="20"/>
          <w:szCs w:val="20"/>
          <w:highlight w:val="white"/>
        </w:rPr>
      </w:pPr>
      <w:del w:id="1656" w:author="Michael Bell" w:date="2013-05-06T17:53:00Z">
        <w:r w:rsidDel="00116173">
          <w:rPr>
            <w:rFonts w:ascii="Courier New" w:hAnsi="Courier New" w:cs="Courier New"/>
            <w:color w:val="008000"/>
            <w:sz w:val="20"/>
            <w:szCs w:val="20"/>
            <w:highlight w:val="white"/>
          </w:rPr>
          <w:delText xml:space="preserve"> BELTRAK</w:delText>
        </w:r>
      </w:del>
    </w:p>
    <w:p w14:paraId="55B61700" w14:textId="534FE086" w:rsidR="00D3128F" w:rsidDel="00116173" w:rsidRDefault="00D3128F" w:rsidP="00D3128F">
      <w:pPr>
        <w:widowControl w:val="0"/>
        <w:autoSpaceDE w:val="0"/>
        <w:autoSpaceDN w:val="0"/>
        <w:adjustRightInd w:val="0"/>
        <w:spacing w:after="0" w:line="240" w:lineRule="auto"/>
        <w:rPr>
          <w:del w:id="1657" w:author="Michael Bell" w:date="2013-05-06T17:53:00Z"/>
          <w:rFonts w:ascii="Courier New" w:hAnsi="Courier New" w:cs="Courier New"/>
          <w:color w:val="008000"/>
          <w:sz w:val="20"/>
          <w:szCs w:val="20"/>
          <w:highlight w:val="white"/>
        </w:rPr>
      </w:pPr>
      <w:del w:id="1658" w:author="Michael Bell" w:date="2013-05-06T17:53:00Z">
        <w:r w:rsidDel="00116173">
          <w:rPr>
            <w:rFonts w:ascii="Courier New" w:hAnsi="Courier New" w:cs="Courier New"/>
            <w:color w:val="008000"/>
            <w:sz w:val="20"/>
            <w:szCs w:val="20"/>
            <w:highlight w:val="white"/>
          </w:rPr>
          <w:delText xml:space="preserve"> </w:delText>
        </w:r>
      </w:del>
    </w:p>
    <w:p w14:paraId="459D3B0F" w14:textId="3A65465A" w:rsidR="00D3128F" w:rsidDel="00116173" w:rsidRDefault="00D3128F" w:rsidP="00D3128F">
      <w:pPr>
        <w:widowControl w:val="0"/>
        <w:autoSpaceDE w:val="0"/>
        <w:autoSpaceDN w:val="0"/>
        <w:adjustRightInd w:val="0"/>
        <w:spacing w:after="0" w:line="240" w:lineRule="auto"/>
        <w:rPr>
          <w:del w:id="1659" w:author="Michael Bell" w:date="2013-05-06T17:53:00Z"/>
          <w:rFonts w:ascii="Courier New" w:hAnsi="Courier New" w:cs="Courier New"/>
          <w:color w:val="008000"/>
          <w:sz w:val="20"/>
          <w:szCs w:val="20"/>
          <w:highlight w:val="white"/>
        </w:rPr>
      </w:pPr>
      <w:del w:id="1660" w:author="Michael Bell" w:date="2013-05-06T17:53:00Z">
        <w:r w:rsidDel="00116173">
          <w:rPr>
            <w:rFonts w:ascii="Courier New" w:hAnsi="Courier New" w:cs="Courier New"/>
            <w:color w:val="008000"/>
            <w:sz w:val="20"/>
            <w:szCs w:val="20"/>
            <w:highlight w:val="white"/>
          </w:rPr>
          <w:delText xml:space="preserve"> V1.0</w:delText>
        </w:r>
      </w:del>
    </w:p>
    <w:p w14:paraId="3BEF830B" w14:textId="5A48C415" w:rsidR="00D3128F" w:rsidDel="00116173" w:rsidRDefault="00D3128F" w:rsidP="00D3128F">
      <w:pPr>
        <w:widowControl w:val="0"/>
        <w:autoSpaceDE w:val="0"/>
        <w:autoSpaceDN w:val="0"/>
        <w:adjustRightInd w:val="0"/>
        <w:spacing w:after="0" w:line="240" w:lineRule="auto"/>
        <w:rPr>
          <w:del w:id="1661" w:author="Michael Bell" w:date="2013-05-06T17:53:00Z"/>
          <w:rFonts w:ascii="Courier New" w:hAnsi="Courier New" w:cs="Courier New"/>
          <w:color w:val="008000"/>
          <w:sz w:val="20"/>
          <w:szCs w:val="20"/>
          <w:highlight w:val="white"/>
        </w:rPr>
      </w:pPr>
      <w:del w:id="1662" w:author="Michael Bell" w:date="2013-05-06T17:53:00Z">
        <w:r w:rsidDel="00116173">
          <w:rPr>
            <w:rFonts w:ascii="Courier New" w:hAnsi="Courier New" w:cs="Courier New"/>
            <w:color w:val="008000"/>
            <w:sz w:val="20"/>
            <w:szCs w:val="20"/>
            <w:highlight w:val="white"/>
          </w:rPr>
          <w:delText xml:space="preserve"> </w:delText>
        </w:r>
      </w:del>
    </w:p>
    <w:p w14:paraId="6E83199B" w14:textId="34974E38" w:rsidR="00D3128F" w:rsidDel="00116173" w:rsidRDefault="00D3128F" w:rsidP="00D3128F">
      <w:pPr>
        <w:widowControl w:val="0"/>
        <w:autoSpaceDE w:val="0"/>
        <w:autoSpaceDN w:val="0"/>
        <w:adjustRightInd w:val="0"/>
        <w:spacing w:after="0" w:line="240" w:lineRule="auto"/>
        <w:rPr>
          <w:del w:id="1663" w:author="Michael Bell" w:date="2013-05-06T17:53:00Z"/>
          <w:rFonts w:ascii="Courier New" w:hAnsi="Courier New" w:cs="Courier New"/>
          <w:color w:val="008000"/>
          <w:sz w:val="20"/>
          <w:szCs w:val="20"/>
          <w:highlight w:val="white"/>
        </w:rPr>
      </w:pPr>
      <w:del w:id="1664" w:author="Michael Bell" w:date="2013-05-06T17:53:00Z">
        <w:r w:rsidDel="00116173">
          <w:rPr>
            <w:rFonts w:ascii="Courier New" w:hAnsi="Courier New" w:cs="Courier New"/>
            <w:color w:val="008000"/>
            <w:sz w:val="20"/>
            <w:szCs w:val="20"/>
            <w:highlight w:val="white"/>
          </w:rPr>
          <w:delText xml:space="preserve"> Hornby trainset automation</w:delText>
        </w:r>
      </w:del>
    </w:p>
    <w:p w14:paraId="367A3CA1" w14:textId="2BA08619" w:rsidR="00D3128F" w:rsidDel="00116173" w:rsidRDefault="00D3128F" w:rsidP="00D3128F">
      <w:pPr>
        <w:widowControl w:val="0"/>
        <w:autoSpaceDE w:val="0"/>
        <w:autoSpaceDN w:val="0"/>
        <w:adjustRightInd w:val="0"/>
        <w:spacing w:after="0" w:line="240" w:lineRule="auto"/>
        <w:rPr>
          <w:del w:id="1665" w:author="Michael Bell" w:date="2013-05-06T17:53:00Z"/>
          <w:rFonts w:ascii="Courier New" w:hAnsi="Courier New" w:cs="Courier New"/>
          <w:color w:val="008000"/>
          <w:sz w:val="20"/>
          <w:szCs w:val="20"/>
          <w:highlight w:val="white"/>
        </w:rPr>
      </w:pPr>
      <w:del w:id="1666" w:author="Michael Bell" w:date="2013-05-06T17:53:00Z">
        <w:r w:rsidDel="00116173">
          <w:rPr>
            <w:rFonts w:ascii="Courier New" w:hAnsi="Courier New" w:cs="Courier New"/>
            <w:color w:val="008000"/>
            <w:sz w:val="20"/>
            <w:szCs w:val="20"/>
            <w:highlight w:val="white"/>
          </w:rPr>
          <w:delText xml:space="preserve"> </w:delText>
        </w:r>
      </w:del>
    </w:p>
    <w:p w14:paraId="0A74C6EE" w14:textId="4845390F" w:rsidR="00D3128F" w:rsidDel="00116173" w:rsidRDefault="00D3128F" w:rsidP="00D3128F">
      <w:pPr>
        <w:widowControl w:val="0"/>
        <w:autoSpaceDE w:val="0"/>
        <w:autoSpaceDN w:val="0"/>
        <w:adjustRightInd w:val="0"/>
        <w:spacing w:after="0" w:line="240" w:lineRule="auto"/>
        <w:rPr>
          <w:del w:id="1667" w:author="Michael Bell" w:date="2013-05-06T17:53:00Z"/>
          <w:rFonts w:ascii="Courier New" w:hAnsi="Courier New" w:cs="Courier New"/>
          <w:color w:val="008000"/>
          <w:sz w:val="20"/>
          <w:szCs w:val="20"/>
          <w:highlight w:val="white"/>
        </w:rPr>
      </w:pPr>
      <w:del w:id="1668" w:author="Michael Bell" w:date="2013-05-06T17:53:00Z">
        <w:r w:rsidDel="00116173">
          <w:rPr>
            <w:rFonts w:ascii="Courier New" w:hAnsi="Courier New" w:cs="Courier New"/>
            <w:color w:val="008000"/>
            <w:sz w:val="20"/>
            <w:szCs w:val="20"/>
            <w:highlight w:val="white"/>
          </w:rPr>
          <w:delText xml:space="preserve"> By Michael Bell</w:delText>
        </w:r>
      </w:del>
    </w:p>
    <w:p w14:paraId="3D005527" w14:textId="22AAD555" w:rsidR="00D3128F" w:rsidDel="00116173" w:rsidRDefault="00D3128F" w:rsidP="00D3128F">
      <w:pPr>
        <w:widowControl w:val="0"/>
        <w:autoSpaceDE w:val="0"/>
        <w:autoSpaceDN w:val="0"/>
        <w:adjustRightInd w:val="0"/>
        <w:spacing w:after="0" w:line="240" w:lineRule="auto"/>
        <w:rPr>
          <w:del w:id="1669" w:author="Michael Bell" w:date="2013-05-06T17:53:00Z"/>
          <w:rFonts w:ascii="Courier New" w:hAnsi="Courier New" w:cs="Courier New"/>
          <w:color w:val="008000"/>
          <w:sz w:val="20"/>
          <w:szCs w:val="20"/>
          <w:highlight w:val="white"/>
        </w:rPr>
      </w:pPr>
      <w:del w:id="1670" w:author="Michael Bell" w:date="2013-05-06T17:53:00Z">
        <w:r w:rsidDel="00116173">
          <w:rPr>
            <w:rFonts w:ascii="Courier New" w:hAnsi="Courier New" w:cs="Courier New"/>
            <w:color w:val="008000"/>
            <w:sz w:val="20"/>
            <w:szCs w:val="20"/>
            <w:highlight w:val="white"/>
          </w:rPr>
          <w:delText xml:space="preserve"> </w:delText>
        </w:r>
      </w:del>
    </w:p>
    <w:p w14:paraId="50CF97F4" w14:textId="0EC6F267" w:rsidR="00D3128F" w:rsidDel="00116173" w:rsidRDefault="00D3128F" w:rsidP="00D3128F">
      <w:pPr>
        <w:widowControl w:val="0"/>
        <w:autoSpaceDE w:val="0"/>
        <w:autoSpaceDN w:val="0"/>
        <w:adjustRightInd w:val="0"/>
        <w:spacing w:after="0" w:line="240" w:lineRule="auto"/>
        <w:rPr>
          <w:del w:id="1671" w:author="Michael Bell" w:date="2013-05-06T17:53:00Z"/>
          <w:rFonts w:ascii="Courier New" w:hAnsi="Courier New" w:cs="Courier New"/>
          <w:color w:val="008000"/>
          <w:sz w:val="20"/>
          <w:szCs w:val="20"/>
          <w:highlight w:val="white"/>
        </w:rPr>
      </w:pPr>
      <w:del w:id="1672"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47053CDD" w14:textId="014E08B4" w:rsidR="00D3128F" w:rsidDel="00116173" w:rsidRDefault="00D3128F" w:rsidP="00D3128F">
      <w:pPr>
        <w:widowControl w:val="0"/>
        <w:autoSpaceDE w:val="0"/>
        <w:autoSpaceDN w:val="0"/>
        <w:adjustRightInd w:val="0"/>
        <w:spacing w:after="0" w:line="240" w:lineRule="auto"/>
        <w:rPr>
          <w:del w:id="1673" w:author="Michael Bell" w:date="2013-05-06T17:53:00Z"/>
          <w:rFonts w:ascii="Courier New" w:hAnsi="Courier New" w:cs="Courier New"/>
          <w:color w:val="008000"/>
          <w:sz w:val="20"/>
          <w:szCs w:val="20"/>
          <w:highlight w:val="white"/>
        </w:rPr>
      </w:pPr>
      <w:del w:id="1674" w:author="Michael Bell" w:date="2013-05-06T17:53:00Z">
        <w:r w:rsidDel="00116173">
          <w:rPr>
            <w:rFonts w:ascii="Courier New" w:hAnsi="Courier New" w:cs="Courier New"/>
            <w:color w:val="008000"/>
            <w:sz w:val="20"/>
            <w:szCs w:val="20"/>
            <w:highlight w:val="white"/>
          </w:rPr>
          <w:delText xml:space="preserve"> </w:delText>
        </w:r>
      </w:del>
    </w:p>
    <w:p w14:paraId="2EFCC03B" w14:textId="741593CC" w:rsidR="00D3128F" w:rsidDel="00116173" w:rsidRDefault="00D3128F" w:rsidP="00D3128F">
      <w:pPr>
        <w:widowControl w:val="0"/>
        <w:autoSpaceDE w:val="0"/>
        <w:autoSpaceDN w:val="0"/>
        <w:adjustRightInd w:val="0"/>
        <w:spacing w:after="0" w:line="240" w:lineRule="auto"/>
        <w:rPr>
          <w:del w:id="1675" w:author="Michael Bell" w:date="2013-05-06T17:53:00Z"/>
          <w:rFonts w:ascii="Courier New" w:hAnsi="Courier New" w:cs="Courier New"/>
          <w:color w:val="000000"/>
          <w:sz w:val="20"/>
          <w:szCs w:val="20"/>
          <w:highlight w:val="white"/>
        </w:rPr>
      </w:pPr>
      <w:del w:id="1676" w:author="Michael Bell" w:date="2013-05-06T17:53:00Z">
        <w:r w:rsidDel="00116173">
          <w:rPr>
            <w:rFonts w:ascii="Courier New" w:hAnsi="Courier New" w:cs="Courier New"/>
            <w:color w:val="008000"/>
            <w:sz w:val="20"/>
            <w:szCs w:val="20"/>
            <w:highlight w:val="white"/>
          </w:rPr>
          <w:delText xml:space="preserve"> */</w:delText>
        </w:r>
      </w:del>
    </w:p>
    <w:p w14:paraId="31675806" w14:textId="7AD3E437" w:rsidR="00D3128F" w:rsidDel="00116173" w:rsidRDefault="00D3128F" w:rsidP="00D3128F">
      <w:pPr>
        <w:widowControl w:val="0"/>
        <w:autoSpaceDE w:val="0"/>
        <w:autoSpaceDN w:val="0"/>
        <w:adjustRightInd w:val="0"/>
        <w:spacing w:after="0" w:line="240" w:lineRule="auto"/>
        <w:rPr>
          <w:del w:id="1677" w:author="Michael Bell" w:date="2013-05-06T17:53:00Z"/>
          <w:rFonts w:ascii="Courier New" w:hAnsi="Courier New" w:cs="Courier New"/>
          <w:color w:val="000000"/>
          <w:sz w:val="20"/>
          <w:szCs w:val="20"/>
          <w:highlight w:val="white"/>
        </w:rPr>
      </w:pPr>
    </w:p>
    <w:p w14:paraId="64A8A7AF" w14:textId="68C1C8A1" w:rsidR="00D3128F" w:rsidDel="00116173" w:rsidRDefault="00D3128F" w:rsidP="00D3128F">
      <w:pPr>
        <w:widowControl w:val="0"/>
        <w:autoSpaceDE w:val="0"/>
        <w:autoSpaceDN w:val="0"/>
        <w:adjustRightInd w:val="0"/>
        <w:spacing w:after="0" w:line="240" w:lineRule="auto"/>
        <w:rPr>
          <w:del w:id="1678" w:author="Michael Bell" w:date="2013-05-06T17:53:00Z"/>
          <w:rFonts w:ascii="Courier New" w:hAnsi="Courier New" w:cs="Courier New"/>
          <w:color w:val="000000"/>
          <w:sz w:val="20"/>
          <w:szCs w:val="20"/>
          <w:highlight w:val="white"/>
        </w:rPr>
      </w:pPr>
      <w:del w:id="1679"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3535C5AF" w14:textId="7F2A0E66" w:rsidR="00D3128F" w:rsidDel="00116173" w:rsidRDefault="00D3128F" w:rsidP="00D3128F">
      <w:pPr>
        <w:widowControl w:val="0"/>
        <w:autoSpaceDE w:val="0"/>
        <w:autoSpaceDN w:val="0"/>
        <w:adjustRightInd w:val="0"/>
        <w:spacing w:after="0" w:line="240" w:lineRule="auto"/>
        <w:rPr>
          <w:del w:id="1680" w:author="Michael Bell" w:date="2013-05-06T17:53:00Z"/>
          <w:rFonts w:ascii="Courier New" w:hAnsi="Courier New" w:cs="Courier New"/>
          <w:color w:val="000000"/>
          <w:sz w:val="20"/>
          <w:szCs w:val="20"/>
          <w:highlight w:val="white"/>
        </w:rPr>
      </w:pPr>
      <w:del w:id="1681" w:author="Michael Bell" w:date="2013-05-06T17:53:00Z">
        <w:r w:rsidDel="00116173">
          <w:rPr>
            <w:rFonts w:ascii="Courier New" w:hAnsi="Courier New" w:cs="Courier New"/>
            <w:b/>
            <w:bCs/>
            <w:color w:val="000080"/>
            <w:sz w:val="20"/>
            <w:szCs w:val="20"/>
            <w:highlight w:val="white"/>
          </w:rPr>
          <w:delText>{</w:delText>
        </w:r>
      </w:del>
    </w:p>
    <w:p w14:paraId="6AED8DA2" w14:textId="1D6CA27F" w:rsidR="00D3128F" w:rsidDel="00116173" w:rsidRDefault="00D3128F" w:rsidP="00D3128F">
      <w:pPr>
        <w:widowControl w:val="0"/>
        <w:autoSpaceDE w:val="0"/>
        <w:autoSpaceDN w:val="0"/>
        <w:adjustRightInd w:val="0"/>
        <w:spacing w:after="0" w:line="240" w:lineRule="auto"/>
        <w:rPr>
          <w:del w:id="1682" w:author="Michael Bell" w:date="2013-05-06T17:53:00Z"/>
          <w:rFonts w:ascii="Courier New" w:hAnsi="Courier New" w:cs="Courier New"/>
          <w:color w:val="008000"/>
          <w:sz w:val="20"/>
          <w:szCs w:val="20"/>
          <w:highlight w:val="white"/>
        </w:rPr>
      </w:pPr>
      <w:del w:id="168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this function the program checks the position of the menu to make sure that when the requested move is made it wont move</w:delText>
        </w:r>
      </w:del>
    </w:p>
    <w:p w14:paraId="365F6F7F" w14:textId="6BA2A3B2" w:rsidR="00D3128F" w:rsidDel="00116173" w:rsidRDefault="00D3128F" w:rsidP="00D3128F">
      <w:pPr>
        <w:widowControl w:val="0"/>
        <w:autoSpaceDE w:val="0"/>
        <w:autoSpaceDN w:val="0"/>
        <w:adjustRightInd w:val="0"/>
        <w:spacing w:after="0" w:line="240" w:lineRule="auto"/>
        <w:rPr>
          <w:del w:id="1684" w:author="Michael Bell" w:date="2013-05-06T17:53:00Z"/>
          <w:rFonts w:ascii="Courier New" w:hAnsi="Courier New" w:cs="Courier New"/>
          <w:color w:val="008000"/>
          <w:sz w:val="20"/>
          <w:szCs w:val="20"/>
          <w:highlight w:val="white"/>
        </w:rPr>
      </w:pPr>
      <w:del w:id="1685" w:author="Michael Bell" w:date="2013-05-06T17:53:00Z">
        <w:r w:rsidDel="00116173">
          <w:rPr>
            <w:rFonts w:ascii="Courier New" w:hAnsi="Courier New" w:cs="Courier New"/>
            <w:color w:val="008000"/>
            <w:sz w:val="20"/>
            <w:szCs w:val="20"/>
            <w:highlight w:val="white"/>
          </w:rPr>
          <w:delText xml:space="preserve"> off the edge of the array and that it wont move onto a ~ which is not alowed, it also checks that a buton is not being held</w:delText>
        </w:r>
      </w:del>
    </w:p>
    <w:p w14:paraId="0645277E" w14:textId="0DC9B1BE" w:rsidR="00D3128F" w:rsidDel="00116173" w:rsidRDefault="00D3128F" w:rsidP="00D3128F">
      <w:pPr>
        <w:widowControl w:val="0"/>
        <w:autoSpaceDE w:val="0"/>
        <w:autoSpaceDN w:val="0"/>
        <w:adjustRightInd w:val="0"/>
        <w:spacing w:after="0" w:line="240" w:lineRule="auto"/>
        <w:rPr>
          <w:del w:id="1686" w:author="Michael Bell" w:date="2013-05-06T17:53:00Z"/>
          <w:rFonts w:ascii="Courier New" w:hAnsi="Courier New" w:cs="Courier New"/>
          <w:color w:val="008000"/>
          <w:sz w:val="20"/>
          <w:szCs w:val="20"/>
          <w:highlight w:val="white"/>
        </w:rPr>
      </w:pPr>
      <w:del w:id="1687" w:author="Michael Bell" w:date="2013-05-06T17:53:00Z">
        <w:r w:rsidDel="00116173">
          <w:rPr>
            <w:rFonts w:ascii="Courier New" w:hAnsi="Courier New" w:cs="Courier New"/>
            <w:color w:val="008000"/>
            <w:sz w:val="20"/>
            <w:szCs w:val="20"/>
            <w:highlight w:val="white"/>
          </w:rPr>
          <w:delText xml:space="preserve"> down by setting button captured to true when a buton is down and setting it to false when a buton is up, it will only respond</w:delText>
        </w:r>
      </w:del>
    </w:p>
    <w:p w14:paraId="2608C3C6" w14:textId="0DB47588" w:rsidR="00D3128F" w:rsidDel="00116173" w:rsidRDefault="00D3128F" w:rsidP="00D3128F">
      <w:pPr>
        <w:widowControl w:val="0"/>
        <w:autoSpaceDE w:val="0"/>
        <w:autoSpaceDN w:val="0"/>
        <w:adjustRightInd w:val="0"/>
        <w:spacing w:after="0" w:line="240" w:lineRule="auto"/>
        <w:rPr>
          <w:del w:id="1688" w:author="Michael Bell" w:date="2013-05-06T17:53:00Z"/>
          <w:rFonts w:ascii="Courier New" w:hAnsi="Courier New" w:cs="Courier New"/>
          <w:color w:val="008000"/>
          <w:sz w:val="20"/>
          <w:szCs w:val="20"/>
          <w:highlight w:val="white"/>
        </w:rPr>
      </w:pPr>
      <w:del w:id="1689" w:author="Michael Bell" w:date="2013-05-06T17:53:00Z">
        <w:r w:rsidDel="00116173">
          <w:rPr>
            <w:rFonts w:ascii="Courier New" w:hAnsi="Courier New" w:cs="Courier New"/>
            <w:color w:val="008000"/>
            <w:sz w:val="20"/>
            <w:szCs w:val="20"/>
            <w:highlight w:val="white"/>
          </w:rPr>
          <w:delText xml:space="preserve"> to a press if button captured is false which means that holding down a button does not register multiple presses,</w:delText>
        </w:r>
      </w:del>
    </w:p>
    <w:p w14:paraId="394B42D8" w14:textId="5F0D9C06" w:rsidR="00D3128F" w:rsidDel="00116173" w:rsidRDefault="00D3128F" w:rsidP="00D3128F">
      <w:pPr>
        <w:widowControl w:val="0"/>
        <w:autoSpaceDE w:val="0"/>
        <w:autoSpaceDN w:val="0"/>
        <w:adjustRightInd w:val="0"/>
        <w:spacing w:after="0" w:line="240" w:lineRule="auto"/>
        <w:rPr>
          <w:del w:id="1690" w:author="Michael Bell" w:date="2013-05-06T17:53:00Z"/>
          <w:rFonts w:ascii="Courier New" w:hAnsi="Courier New" w:cs="Courier New"/>
          <w:color w:val="008000"/>
          <w:sz w:val="20"/>
          <w:szCs w:val="20"/>
          <w:highlight w:val="white"/>
        </w:rPr>
      </w:pPr>
      <w:del w:id="1691" w:author="Michael Bell" w:date="2013-05-06T17:53:00Z">
        <w:r w:rsidDel="00116173">
          <w:rPr>
            <w:rFonts w:ascii="Courier New" w:hAnsi="Courier New" w:cs="Courier New"/>
            <w:color w:val="008000"/>
            <w:sz w:val="20"/>
            <w:szCs w:val="20"/>
            <w:highlight w:val="white"/>
          </w:rPr>
          <w:delText xml:space="preserve"> </w:delText>
        </w:r>
      </w:del>
    </w:p>
    <w:p w14:paraId="17502FFD" w14:textId="0F53005B" w:rsidR="00D3128F" w:rsidDel="00116173" w:rsidRDefault="00D3128F" w:rsidP="00D3128F">
      <w:pPr>
        <w:widowControl w:val="0"/>
        <w:autoSpaceDE w:val="0"/>
        <w:autoSpaceDN w:val="0"/>
        <w:adjustRightInd w:val="0"/>
        <w:spacing w:after="0" w:line="240" w:lineRule="auto"/>
        <w:rPr>
          <w:del w:id="1692" w:author="Michael Bell" w:date="2013-05-06T17:53:00Z"/>
          <w:rFonts w:ascii="Courier New" w:hAnsi="Courier New" w:cs="Courier New"/>
          <w:color w:val="008000"/>
          <w:sz w:val="20"/>
          <w:szCs w:val="20"/>
          <w:highlight w:val="white"/>
        </w:rPr>
      </w:pPr>
      <w:del w:id="1693" w:author="Michael Bell" w:date="2013-05-06T17:53:00Z">
        <w:r w:rsidDel="00116173">
          <w:rPr>
            <w:rFonts w:ascii="Courier New" w:hAnsi="Courier New" w:cs="Courier New"/>
            <w:color w:val="008000"/>
            <w:sz w:val="20"/>
            <w:szCs w:val="20"/>
            <w:highlight w:val="white"/>
          </w:rPr>
          <w:delText xml:space="preserve"> once that has been confirmed it then moves the position in the menu and records the move that was just made for use in the</w:delText>
        </w:r>
      </w:del>
    </w:p>
    <w:p w14:paraId="7A4DB660" w14:textId="2E7E9677" w:rsidR="00D3128F" w:rsidDel="00116173" w:rsidRDefault="00D3128F" w:rsidP="00D3128F">
      <w:pPr>
        <w:widowControl w:val="0"/>
        <w:autoSpaceDE w:val="0"/>
        <w:autoSpaceDN w:val="0"/>
        <w:adjustRightInd w:val="0"/>
        <w:spacing w:after="0" w:line="240" w:lineRule="auto"/>
        <w:rPr>
          <w:del w:id="1694" w:author="Michael Bell" w:date="2013-05-06T17:53:00Z"/>
          <w:rFonts w:ascii="Courier New" w:hAnsi="Courier New" w:cs="Courier New"/>
          <w:color w:val="000000"/>
          <w:sz w:val="20"/>
          <w:szCs w:val="20"/>
          <w:highlight w:val="white"/>
        </w:rPr>
      </w:pPr>
      <w:del w:id="1695" w:author="Michael Bell" w:date="2013-05-06T17:53:00Z">
        <w:r w:rsidDel="00116173">
          <w:rPr>
            <w:rFonts w:ascii="Courier New" w:hAnsi="Courier New" w:cs="Courier New"/>
            <w:color w:val="008000"/>
            <w:sz w:val="20"/>
            <w:szCs w:val="20"/>
            <w:highlight w:val="white"/>
          </w:rPr>
          <w:delText xml:space="preserve"> hashRespond() function later in the program*/</w:delText>
        </w:r>
      </w:del>
    </w:p>
    <w:p w14:paraId="125A8D4B" w14:textId="36E95205" w:rsidR="00D3128F" w:rsidDel="00116173" w:rsidRDefault="00D3128F" w:rsidP="00D3128F">
      <w:pPr>
        <w:widowControl w:val="0"/>
        <w:autoSpaceDE w:val="0"/>
        <w:autoSpaceDN w:val="0"/>
        <w:adjustRightInd w:val="0"/>
        <w:spacing w:after="0" w:line="240" w:lineRule="auto"/>
        <w:rPr>
          <w:del w:id="1696" w:author="Michael Bell" w:date="2013-05-06T17:53:00Z"/>
          <w:rFonts w:ascii="Courier New" w:hAnsi="Courier New" w:cs="Courier New"/>
          <w:color w:val="000000"/>
          <w:sz w:val="20"/>
          <w:szCs w:val="20"/>
          <w:highlight w:val="white"/>
        </w:rPr>
      </w:pPr>
      <w:del w:id="169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del>
    </w:p>
    <w:p w14:paraId="36EB3902" w14:textId="2063012C" w:rsidR="00D3128F" w:rsidDel="00116173" w:rsidRDefault="00D3128F" w:rsidP="00D3128F">
      <w:pPr>
        <w:widowControl w:val="0"/>
        <w:autoSpaceDE w:val="0"/>
        <w:autoSpaceDN w:val="0"/>
        <w:adjustRightInd w:val="0"/>
        <w:spacing w:after="0" w:line="240" w:lineRule="auto"/>
        <w:rPr>
          <w:del w:id="1698" w:author="Michael Bell" w:date="2013-05-06T17:53:00Z"/>
          <w:rFonts w:ascii="Courier New" w:hAnsi="Courier New" w:cs="Courier New"/>
          <w:color w:val="000000"/>
          <w:sz w:val="20"/>
          <w:szCs w:val="20"/>
          <w:highlight w:val="white"/>
        </w:rPr>
      </w:pPr>
      <w:del w:id="169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F6D57E" w14:textId="4ABB6880" w:rsidR="00D3128F" w:rsidDel="00116173" w:rsidRDefault="00D3128F" w:rsidP="00D3128F">
      <w:pPr>
        <w:widowControl w:val="0"/>
        <w:autoSpaceDE w:val="0"/>
        <w:autoSpaceDN w:val="0"/>
        <w:adjustRightInd w:val="0"/>
        <w:spacing w:after="0" w:line="240" w:lineRule="auto"/>
        <w:rPr>
          <w:del w:id="1700" w:author="Michael Bell" w:date="2013-05-06T17:53:00Z"/>
          <w:rFonts w:ascii="Courier New" w:hAnsi="Courier New" w:cs="Courier New"/>
          <w:color w:val="000000"/>
          <w:sz w:val="20"/>
          <w:szCs w:val="20"/>
          <w:highlight w:val="white"/>
        </w:rPr>
      </w:pPr>
      <w:del w:id="170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306945D3" w14:textId="71D8F935" w:rsidR="00D3128F" w:rsidDel="00116173" w:rsidRDefault="00D3128F" w:rsidP="00D3128F">
      <w:pPr>
        <w:widowControl w:val="0"/>
        <w:autoSpaceDE w:val="0"/>
        <w:autoSpaceDN w:val="0"/>
        <w:adjustRightInd w:val="0"/>
        <w:spacing w:after="0" w:line="240" w:lineRule="auto"/>
        <w:rPr>
          <w:del w:id="1702" w:author="Michael Bell" w:date="2013-05-06T17:53:00Z"/>
          <w:rFonts w:ascii="Courier New" w:hAnsi="Courier New" w:cs="Courier New"/>
          <w:color w:val="000000"/>
          <w:sz w:val="20"/>
          <w:szCs w:val="20"/>
          <w:highlight w:val="white"/>
        </w:rPr>
      </w:pPr>
      <w:del w:id="170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A87DA7" w14:textId="03DA9098" w:rsidR="00D3128F" w:rsidDel="00116173" w:rsidRDefault="00D3128F" w:rsidP="00D3128F">
      <w:pPr>
        <w:widowControl w:val="0"/>
        <w:autoSpaceDE w:val="0"/>
        <w:autoSpaceDN w:val="0"/>
        <w:adjustRightInd w:val="0"/>
        <w:spacing w:after="0" w:line="240" w:lineRule="auto"/>
        <w:rPr>
          <w:del w:id="1704" w:author="Michael Bell" w:date="2013-05-06T17:53:00Z"/>
          <w:rFonts w:ascii="Courier New" w:hAnsi="Courier New" w:cs="Courier New"/>
          <w:color w:val="008000"/>
          <w:sz w:val="20"/>
          <w:szCs w:val="20"/>
          <w:highlight w:val="white"/>
        </w:rPr>
      </w:pPr>
      <w:del w:id="170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 conditions</w:delText>
        </w:r>
      </w:del>
    </w:p>
    <w:p w14:paraId="47E94CE1" w14:textId="35EE7E96" w:rsidR="00D3128F" w:rsidDel="00116173" w:rsidRDefault="00D3128F" w:rsidP="00D3128F">
      <w:pPr>
        <w:widowControl w:val="0"/>
        <w:autoSpaceDE w:val="0"/>
        <w:autoSpaceDN w:val="0"/>
        <w:adjustRightInd w:val="0"/>
        <w:spacing w:after="0" w:line="240" w:lineRule="auto"/>
        <w:rPr>
          <w:del w:id="1706" w:author="Michael Bell" w:date="2013-05-06T17:53:00Z"/>
          <w:rFonts w:ascii="Courier New" w:hAnsi="Courier New" w:cs="Courier New"/>
          <w:color w:val="000000"/>
          <w:sz w:val="20"/>
          <w:szCs w:val="20"/>
          <w:highlight w:val="white"/>
        </w:rPr>
      </w:pPr>
      <w:del w:id="170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C372C14" w14:textId="2603D7F8" w:rsidR="00D3128F" w:rsidDel="00116173" w:rsidRDefault="00D3128F" w:rsidP="00D3128F">
      <w:pPr>
        <w:widowControl w:val="0"/>
        <w:autoSpaceDE w:val="0"/>
        <w:autoSpaceDN w:val="0"/>
        <w:adjustRightInd w:val="0"/>
        <w:spacing w:after="0" w:line="240" w:lineRule="auto"/>
        <w:rPr>
          <w:del w:id="1708" w:author="Michael Bell" w:date="2013-05-06T17:53:00Z"/>
          <w:rFonts w:ascii="Courier New" w:hAnsi="Courier New" w:cs="Courier New"/>
          <w:color w:val="008000"/>
          <w:sz w:val="20"/>
          <w:szCs w:val="20"/>
          <w:highlight w:val="white"/>
        </w:rPr>
      </w:pPr>
      <w:del w:id="1709"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menu position</w:delText>
        </w:r>
      </w:del>
    </w:p>
    <w:p w14:paraId="4BA2DB06" w14:textId="59CBBAD2" w:rsidR="00D3128F" w:rsidDel="00116173" w:rsidRDefault="00D3128F" w:rsidP="00D3128F">
      <w:pPr>
        <w:widowControl w:val="0"/>
        <w:autoSpaceDE w:val="0"/>
        <w:autoSpaceDN w:val="0"/>
        <w:adjustRightInd w:val="0"/>
        <w:spacing w:after="0" w:line="240" w:lineRule="auto"/>
        <w:rPr>
          <w:del w:id="1710" w:author="Michael Bell" w:date="2013-05-06T17:53:00Z"/>
          <w:rFonts w:ascii="Courier New" w:hAnsi="Courier New" w:cs="Courier New"/>
          <w:color w:val="008000"/>
          <w:sz w:val="20"/>
          <w:szCs w:val="20"/>
          <w:highlight w:val="white"/>
        </w:rPr>
      </w:pPr>
      <w:del w:id="1711"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//say that a button is being pressed</w:delText>
        </w:r>
      </w:del>
    </w:p>
    <w:p w14:paraId="41B95444" w14:textId="74DC2F35" w:rsidR="00D3128F" w:rsidDel="00116173" w:rsidRDefault="00D3128F" w:rsidP="00D3128F">
      <w:pPr>
        <w:widowControl w:val="0"/>
        <w:autoSpaceDE w:val="0"/>
        <w:autoSpaceDN w:val="0"/>
        <w:adjustRightInd w:val="0"/>
        <w:spacing w:after="0" w:line="240" w:lineRule="auto"/>
        <w:rPr>
          <w:del w:id="1712" w:author="Michael Bell" w:date="2013-05-06T17:53:00Z"/>
          <w:rFonts w:ascii="Courier New" w:hAnsi="Courier New" w:cs="Courier New"/>
          <w:color w:val="008000"/>
          <w:sz w:val="20"/>
          <w:szCs w:val="20"/>
          <w:highlight w:val="white"/>
        </w:rPr>
      </w:pPr>
      <w:del w:id="1713"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//record the last move</w:delText>
        </w:r>
      </w:del>
    </w:p>
    <w:p w14:paraId="7DE27B6F" w14:textId="4A0DF9DA" w:rsidR="00D3128F" w:rsidDel="00116173" w:rsidRDefault="00D3128F" w:rsidP="00D3128F">
      <w:pPr>
        <w:widowControl w:val="0"/>
        <w:autoSpaceDE w:val="0"/>
        <w:autoSpaceDN w:val="0"/>
        <w:adjustRightInd w:val="0"/>
        <w:spacing w:after="0" w:line="240" w:lineRule="auto"/>
        <w:rPr>
          <w:del w:id="1714" w:author="Michael Bell" w:date="2013-05-06T17:53:00Z"/>
          <w:rFonts w:ascii="Courier New" w:hAnsi="Courier New" w:cs="Courier New"/>
          <w:color w:val="000000"/>
          <w:sz w:val="20"/>
          <w:szCs w:val="20"/>
          <w:highlight w:val="white"/>
        </w:rPr>
      </w:pPr>
      <w:del w:id="171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4A63D25" w14:textId="015259C3" w:rsidR="00D3128F" w:rsidDel="00116173" w:rsidRDefault="00D3128F" w:rsidP="00D3128F">
      <w:pPr>
        <w:widowControl w:val="0"/>
        <w:autoSpaceDE w:val="0"/>
        <w:autoSpaceDN w:val="0"/>
        <w:adjustRightInd w:val="0"/>
        <w:spacing w:after="0" w:line="240" w:lineRule="auto"/>
        <w:rPr>
          <w:del w:id="1716" w:author="Michael Bell" w:date="2013-05-06T17:53:00Z"/>
          <w:rFonts w:ascii="Courier New" w:hAnsi="Courier New" w:cs="Courier New"/>
          <w:color w:val="000000"/>
          <w:sz w:val="20"/>
          <w:szCs w:val="20"/>
          <w:highlight w:val="white"/>
        </w:rPr>
      </w:pPr>
      <w:del w:id="171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8849CF8" w14:textId="14124656" w:rsidR="00D3128F" w:rsidDel="00116173" w:rsidRDefault="00D3128F" w:rsidP="00D3128F">
      <w:pPr>
        <w:widowControl w:val="0"/>
        <w:autoSpaceDE w:val="0"/>
        <w:autoSpaceDN w:val="0"/>
        <w:adjustRightInd w:val="0"/>
        <w:spacing w:after="0" w:line="240" w:lineRule="auto"/>
        <w:rPr>
          <w:del w:id="1718" w:author="Michael Bell" w:date="2013-05-06T17:53:00Z"/>
          <w:rFonts w:ascii="Courier New" w:hAnsi="Courier New" w:cs="Courier New"/>
          <w:color w:val="000000"/>
          <w:sz w:val="20"/>
          <w:szCs w:val="20"/>
          <w:highlight w:val="white"/>
        </w:rPr>
      </w:pPr>
      <w:del w:id="171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286988F" w14:textId="1C21071E" w:rsidR="00D3128F" w:rsidDel="00116173" w:rsidRDefault="00D3128F" w:rsidP="00D3128F">
      <w:pPr>
        <w:widowControl w:val="0"/>
        <w:autoSpaceDE w:val="0"/>
        <w:autoSpaceDN w:val="0"/>
        <w:adjustRightInd w:val="0"/>
        <w:spacing w:after="0" w:line="240" w:lineRule="auto"/>
        <w:rPr>
          <w:del w:id="1720" w:author="Michael Bell" w:date="2013-05-06T17:53:00Z"/>
          <w:rFonts w:ascii="Courier New" w:hAnsi="Courier New" w:cs="Courier New"/>
          <w:color w:val="000000"/>
          <w:sz w:val="20"/>
          <w:szCs w:val="20"/>
          <w:highlight w:val="white"/>
        </w:rPr>
      </w:pPr>
    </w:p>
    <w:p w14:paraId="00975DDA" w14:textId="213CD05B" w:rsidR="00D3128F" w:rsidDel="00116173" w:rsidRDefault="00D3128F" w:rsidP="00D3128F">
      <w:pPr>
        <w:widowControl w:val="0"/>
        <w:autoSpaceDE w:val="0"/>
        <w:autoSpaceDN w:val="0"/>
        <w:adjustRightInd w:val="0"/>
        <w:spacing w:after="0" w:line="240" w:lineRule="auto"/>
        <w:rPr>
          <w:del w:id="1721" w:author="Michael Bell" w:date="2013-05-06T17:53:00Z"/>
          <w:rFonts w:ascii="Courier New" w:hAnsi="Courier New" w:cs="Courier New"/>
          <w:color w:val="000000"/>
          <w:sz w:val="20"/>
          <w:szCs w:val="20"/>
          <w:highlight w:val="white"/>
        </w:rPr>
      </w:pPr>
      <w:del w:id="172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9F814A4" w14:textId="725EB5AC" w:rsidR="00D3128F" w:rsidDel="00116173" w:rsidRDefault="00D3128F" w:rsidP="00D3128F">
      <w:pPr>
        <w:widowControl w:val="0"/>
        <w:autoSpaceDE w:val="0"/>
        <w:autoSpaceDN w:val="0"/>
        <w:adjustRightInd w:val="0"/>
        <w:spacing w:after="0" w:line="240" w:lineRule="auto"/>
        <w:rPr>
          <w:del w:id="1723" w:author="Michael Bell" w:date="2013-05-06T17:53:00Z"/>
          <w:rFonts w:ascii="Courier New" w:hAnsi="Courier New" w:cs="Courier New"/>
          <w:color w:val="000000"/>
          <w:sz w:val="20"/>
          <w:szCs w:val="20"/>
          <w:highlight w:val="white"/>
        </w:rPr>
      </w:pPr>
      <w:del w:id="172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3CBB00" w14:textId="56EB501D" w:rsidR="00D3128F" w:rsidDel="00116173" w:rsidRDefault="00D3128F" w:rsidP="00D3128F">
      <w:pPr>
        <w:widowControl w:val="0"/>
        <w:autoSpaceDE w:val="0"/>
        <w:autoSpaceDN w:val="0"/>
        <w:adjustRightInd w:val="0"/>
        <w:spacing w:after="0" w:line="240" w:lineRule="auto"/>
        <w:rPr>
          <w:del w:id="1725" w:author="Michael Bell" w:date="2013-05-06T17:53:00Z"/>
          <w:rFonts w:ascii="Courier New" w:hAnsi="Courier New" w:cs="Courier New"/>
          <w:color w:val="000000"/>
          <w:sz w:val="20"/>
          <w:szCs w:val="20"/>
          <w:highlight w:val="white"/>
        </w:rPr>
      </w:pPr>
      <w:del w:id="172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DDEDD85" w14:textId="349CF78B" w:rsidR="00D3128F" w:rsidDel="00116173" w:rsidRDefault="00D3128F" w:rsidP="00D3128F">
      <w:pPr>
        <w:widowControl w:val="0"/>
        <w:autoSpaceDE w:val="0"/>
        <w:autoSpaceDN w:val="0"/>
        <w:adjustRightInd w:val="0"/>
        <w:spacing w:after="0" w:line="240" w:lineRule="auto"/>
        <w:rPr>
          <w:del w:id="1727" w:author="Michael Bell" w:date="2013-05-06T17:53:00Z"/>
          <w:rFonts w:ascii="Courier New" w:hAnsi="Courier New" w:cs="Courier New"/>
          <w:color w:val="000000"/>
          <w:sz w:val="20"/>
          <w:szCs w:val="20"/>
          <w:highlight w:val="white"/>
        </w:rPr>
      </w:pPr>
      <w:del w:id="172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E50E15" w14:textId="05E96CC3" w:rsidR="00D3128F" w:rsidDel="00116173" w:rsidRDefault="00D3128F" w:rsidP="00D3128F">
      <w:pPr>
        <w:widowControl w:val="0"/>
        <w:autoSpaceDE w:val="0"/>
        <w:autoSpaceDN w:val="0"/>
        <w:adjustRightInd w:val="0"/>
        <w:spacing w:after="0" w:line="240" w:lineRule="auto"/>
        <w:rPr>
          <w:del w:id="1729" w:author="Michael Bell" w:date="2013-05-06T17:53:00Z"/>
          <w:rFonts w:ascii="Courier New" w:hAnsi="Courier New" w:cs="Courier New"/>
          <w:color w:val="000000"/>
          <w:sz w:val="20"/>
          <w:szCs w:val="20"/>
          <w:highlight w:val="white"/>
        </w:rPr>
      </w:pPr>
      <w:del w:id="1730"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435A2281" w14:textId="7975B862" w:rsidR="00D3128F" w:rsidDel="00116173" w:rsidRDefault="00D3128F" w:rsidP="00D3128F">
      <w:pPr>
        <w:widowControl w:val="0"/>
        <w:autoSpaceDE w:val="0"/>
        <w:autoSpaceDN w:val="0"/>
        <w:adjustRightInd w:val="0"/>
        <w:spacing w:after="0" w:line="240" w:lineRule="auto"/>
        <w:rPr>
          <w:del w:id="1731" w:author="Michael Bell" w:date="2013-05-06T17:53:00Z"/>
          <w:rFonts w:ascii="Courier New" w:hAnsi="Courier New" w:cs="Courier New"/>
          <w:color w:val="000000"/>
          <w:sz w:val="20"/>
          <w:szCs w:val="20"/>
          <w:highlight w:val="white"/>
        </w:rPr>
      </w:pPr>
      <w:del w:id="1732"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3EA97C3" w14:textId="060B6EBC" w:rsidR="00D3128F" w:rsidDel="00116173" w:rsidRDefault="00D3128F" w:rsidP="00D3128F">
      <w:pPr>
        <w:widowControl w:val="0"/>
        <w:autoSpaceDE w:val="0"/>
        <w:autoSpaceDN w:val="0"/>
        <w:adjustRightInd w:val="0"/>
        <w:spacing w:after="0" w:line="240" w:lineRule="auto"/>
        <w:rPr>
          <w:del w:id="1733" w:author="Michael Bell" w:date="2013-05-06T17:53:00Z"/>
          <w:rFonts w:ascii="Courier New" w:hAnsi="Courier New" w:cs="Courier New"/>
          <w:color w:val="000000"/>
          <w:sz w:val="20"/>
          <w:szCs w:val="20"/>
          <w:highlight w:val="white"/>
        </w:rPr>
      </w:pPr>
      <w:del w:id="1734"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09CCF912" w14:textId="7C84D94B" w:rsidR="00D3128F" w:rsidDel="00116173" w:rsidRDefault="00D3128F" w:rsidP="00D3128F">
      <w:pPr>
        <w:widowControl w:val="0"/>
        <w:autoSpaceDE w:val="0"/>
        <w:autoSpaceDN w:val="0"/>
        <w:adjustRightInd w:val="0"/>
        <w:spacing w:after="0" w:line="240" w:lineRule="auto"/>
        <w:rPr>
          <w:del w:id="1735" w:author="Michael Bell" w:date="2013-05-06T17:53:00Z"/>
          <w:rFonts w:ascii="Courier New" w:hAnsi="Courier New" w:cs="Courier New"/>
          <w:color w:val="000000"/>
          <w:sz w:val="20"/>
          <w:szCs w:val="20"/>
          <w:highlight w:val="white"/>
        </w:rPr>
      </w:pPr>
      <w:del w:id="173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7BEA4E" w14:textId="1FCF4E31" w:rsidR="00D3128F" w:rsidDel="00116173" w:rsidRDefault="00D3128F" w:rsidP="00D3128F">
      <w:pPr>
        <w:widowControl w:val="0"/>
        <w:autoSpaceDE w:val="0"/>
        <w:autoSpaceDN w:val="0"/>
        <w:adjustRightInd w:val="0"/>
        <w:spacing w:after="0" w:line="240" w:lineRule="auto"/>
        <w:rPr>
          <w:del w:id="1737" w:author="Michael Bell" w:date="2013-05-06T17:53:00Z"/>
          <w:rFonts w:ascii="Courier New" w:hAnsi="Courier New" w:cs="Courier New"/>
          <w:color w:val="000000"/>
          <w:sz w:val="20"/>
          <w:szCs w:val="20"/>
          <w:highlight w:val="white"/>
        </w:rPr>
      </w:pPr>
      <w:del w:id="173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D85FBF" w14:textId="56251F99" w:rsidR="00D3128F" w:rsidDel="00116173" w:rsidRDefault="00D3128F" w:rsidP="00D3128F">
      <w:pPr>
        <w:widowControl w:val="0"/>
        <w:autoSpaceDE w:val="0"/>
        <w:autoSpaceDN w:val="0"/>
        <w:adjustRightInd w:val="0"/>
        <w:spacing w:after="0" w:line="240" w:lineRule="auto"/>
        <w:rPr>
          <w:del w:id="1739" w:author="Michael Bell" w:date="2013-05-06T17:53:00Z"/>
          <w:rFonts w:ascii="Courier New" w:hAnsi="Courier New" w:cs="Courier New"/>
          <w:color w:val="000000"/>
          <w:sz w:val="20"/>
          <w:szCs w:val="20"/>
          <w:highlight w:val="white"/>
        </w:rPr>
      </w:pPr>
      <w:del w:id="174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DDD8B6" w14:textId="693A0AF2" w:rsidR="00D3128F" w:rsidDel="00116173" w:rsidRDefault="00D3128F" w:rsidP="00D3128F">
      <w:pPr>
        <w:widowControl w:val="0"/>
        <w:autoSpaceDE w:val="0"/>
        <w:autoSpaceDN w:val="0"/>
        <w:adjustRightInd w:val="0"/>
        <w:spacing w:after="0" w:line="240" w:lineRule="auto"/>
        <w:rPr>
          <w:del w:id="1741" w:author="Michael Bell" w:date="2013-05-06T17:53:00Z"/>
          <w:rFonts w:ascii="Courier New" w:hAnsi="Courier New" w:cs="Courier New"/>
          <w:color w:val="000000"/>
          <w:sz w:val="20"/>
          <w:szCs w:val="20"/>
          <w:highlight w:val="white"/>
        </w:rPr>
      </w:pPr>
    </w:p>
    <w:p w14:paraId="63CF8C0A" w14:textId="63F2BF7B" w:rsidR="00D3128F" w:rsidDel="00116173" w:rsidRDefault="00D3128F" w:rsidP="00D3128F">
      <w:pPr>
        <w:widowControl w:val="0"/>
        <w:autoSpaceDE w:val="0"/>
        <w:autoSpaceDN w:val="0"/>
        <w:adjustRightInd w:val="0"/>
        <w:spacing w:after="0" w:line="240" w:lineRule="auto"/>
        <w:rPr>
          <w:del w:id="1742" w:author="Michael Bell" w:date="2013-05-06T17:53:00Z"/>
          <w:rFonts w:ascii="Courier New" w:hAnsi="Courier New" w:cs="Courier New"/>
          <w:color w:val="000000"/>
          <w:sz w:val="20"/>
          <w:szCs w:val="20"/>
          <w:highlight w:val="white"/>
        </w:rPr>
      </w:pPr>
      <w:del w:id="174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C3C583D" w14:textId="79055B69" w:rsidR="00D3128F" w:rsidDel="00116173" w:rsidRDefault="00D3128F" w:rsidP="00D3128F">
      <w:pPr>
        <w:widowControl w:val="0"/>
        <w:autoSpaceDE w:val="0"/>
        <w:autoSpaceDN w:val="0"/>
        <w:adjustRightInd w:val="0"/>
        <w:spacing w:after="0" w:line="240" w:lineRule="auto"/>
        <w:rPr>
          <w:del w:id="1744" w:author="Michael Bell" w:date="2013-05-06T17:53:00Z"/>
          <w:rFonts w:ascii="Courier New" w:hAnsi="Courier New" w:cs="Courier New"/>
          <w:color w:val="000000"/>
          <w:sz w:val="20"/>
          <w:szCs w:val="20"/>
          <w:highlight w:val="white"/>
        </w:rPr>
      </w:pPr>
      <w:del w:id="174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211F8A0" w14:textId="63BF5EC0" w:rsidR="00D3128F" w:rsidDel="00116173" w:rsidRDefault="00D3128F" w:rsidP="00D3128F">
      <w:pPr>
        <w:widowControl w:val="0"/>
        <w:autoSpaceDE w:val="0"/>
        <w:autoSpaceDN w:val="0"/>
        <w:adjustRightInd w:val="0"/>
        <w:spacing w:after="0" w:line="240" w:lineRule="auto"/>
        <w:rPr>
          <w:del w:id="1746" w:author="Michael Bell" w:date="2013-05-06T17:53:00Z"/>
          <w:rFonts w:ascii="Courier New" w:hAnsi="Courier New" w:cs="Courier New"/>
          <w:color w:val="000000"/>
          <w:sz w:val="20"/>
          <w:szCs w:val="20"/>
          <w:highlight w:val="white"/>
        </w:rPr>
      </w:pPr>
      <w:del w:id="174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67BCB26" w14:textId="17A2290A" w:rsidR="00D3128F" w:rsidDel="00116173" w:rsidRDefault="00D3128F" w:rsidP="00D3128F">
      <w:pPr>
        <w:widowControl w:val="0"/>
        <w:autoSpaceDE w:val="0"/>
        <w:autoSpaceDN w:val="0"/>
        <w:adjustRightInd w:val="0"/>
        <w:spacing w:after="0" w:line="240" w:lineRule="auto"/>
        <w:rPr>
          <w:del w:id="1748" w:author="Michael Bell" w:date="2013-05-06T17:53:00Z"/>
          <w:rFonts w:ascii="Courier New" w:hAnsi="Courier New" w:cs="Courier New"/>
          <w:color w:val="000000"/>
          <w:sz w:val="20"/>
          <w:szCs w:val="20"/>
          <w:highlight w:val="white"/>
        </w:rPr>
      </w:pPr>
      <w:del w:id="174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62D2D0B" w14:textId="473EAEEE" w:rsidR="00D3128F" w:rsidDel="00116173" w:rsidRDefault="00D3128F" w:rsidP="00D3128F">
      <w:pPr>
        <w:widowControl w:val="0"/>
        <w:autoSpaceDE w:val="0"/>
        <w:autoSpaceDN w:val="0"/>
        <w:adjustRightInd w:val="0"/>
        <w:spacing w:after="0" w:line="240" w:lineRule="auto"/>
        <w:rPr>
          <w:del w:id="1750" w:author="Michael Bell" w:date="2013-05-06T17:53:00Z"/>
          <w:rFonts w:ascii="Courier New" w:hAnsi="Courier New" w:cs="Courier New"/>
          <w:color w:val="000000"/>
          <w:sz w:val="20"/>
          <w:szCs w:val="20"/>
          <w:highlight w:val="white"/>
        </w:rPr>
      </w:pPr>
      <w:del w:id="1751"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E2600B3" w14:textId="7FEBF55F" w:rsidR="00D3128F" w:rsidDel="00116173" w:rsidRDefault="00D3128F" w:rsidP="00D3128F">
      <w:pPr>
        <w:widowControl w:val="0"/>
        <w:autoSpaceDE w:val="0"/>
        <w:autoSpaceDN w:val="0"/>
        <w:adjustRightInd w:val="0"/>
        <w:spacing w:after="0" w:line="240" w:lineRule="auto"/>
        <w:rPr>
          <w:del w:id="1752" w:author="Michael Bell" w:date="2013-05-06T17:53:00Z"/>
          <w:rFonts w:ascii="Courier New" w:hAnsi="Courier New" w:cs="Courier New"/>
          <w:color w:val="000000"/>
          <w:sz w:val="20"/>
          <w:szCs w:val="20"/>
          <w:highlight w:val="white"/>
        </w:rPr>
      </w:pPr>
      <w:del w:id="1753"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52F596B0" w14:textId="458028A8" w:rsidR="00D3128F" w:rsidDel="00116173" w:rsidRDefault="00D3128F" w:rsidP="00D3128F">
      <w:pPr>
        <w:widowControl w:val="0"/>
        <w:autoSpaceDE w:val="0"/>
        <w:autoSpaceDN w:val="0"/>
        <w:adjustRightInd w:val="0"/>
        <w:spacing w:after="0" w:line="240" w:lineRule="auto"/>
        <w:rPr>
          <w:del w:id="1754" w:author="Michael Bell" w:date="2013-05-06T17:53:00Z"/>
          <w:rFonts w:ascii="Courier New" w:hAnsi="Courier New" w:cs="Courier New"/>
          <w:color w:val="000000"/>
          <w:sz w:val="20"/>
          <w:szCs w:val="20"/>
          <w:highlight w:val="white"/>
        </w:rPr>
      </w:pPr>
      <w:del w:id="1755"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2A2B89A" w14:textId="31A50B7F" w:rsidR="00D3128F" w:rsidDel="00116173" w:rsidRDefault="00D3128F" w:rsidP="00D3128F">
      <w:pPr>
        <w:widowControl w:val="0"/>
        <w:autoSpaceDE w:val="0"/>
        <w:autoSpaceDN w:val="0"/>
        <w:adjustRightInd w:val="0"/>
        <w:spacing w:after="0" w:line="240" w:lineRule="auto"/>
        <w:rPr>
          <w:del w:id="1756" w:author="Michael Bell" w:date="2013-05-06T17:53:00Z"/>
          <w:rFonts w:ascii="Courier New" w:hAnsi="Courier New" w:cs="Courier New"/>
          <w:color w:val="000000"/>
          <w:sz w:val="20"/>
          <w:szCs w:val="20"/>
          <w:highlight w:val="white"/>
        </w:rPr>
      </w:pPr>
      <w:del w:id="175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790BD8B" w14:textId="47E2B3BF" w:rsidR="00D3128F" w:rsidDel="00116173" w:rsidRDefault="00D3128F" w:rsidP="00D3128F">
      <w:pPr>
        <w:widowControl w:val="0"/>
        <w:autoSpaceDE w:val="0"/>
        <w:autoSpaceDN w:val="0"/>
        <w:adjustRightInd w:val="0"/>
        <w:spacing w:after="0" w:line="240" w:lineRule="auto"/>
        <w:rPr>
          <w:del w:id="1758" w:author="Michael Bell" w:date="2013-05-06T17:53:00Z"/>
          <w:rFonts w:ascii="Courier New" w:hAnsi="Courier New" w:cs="Courier New"/>
          <w:color w:val="000000"/>
          <w:sz w:val="20"/>
          <w:szCs w:val="20"/>
          <w:highlight w:val="white"/>
        </w:rPr>
      </w:pPr>
      <w:del w:id="175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6C44FEA" w14:textId="060F6F56" w:rsidR="00D3128F" w:rsidDel="00116173" w:rsidRDefault="00D3128F" w:rsidP="00D3128F">
      <w:pPr>
        <w:widowControl w:val="0"/>
        <w:autoSpaceDE w:val="0"/>
        <w:autoSpaceDN w:val="0"/>
        <w:adjustRightInd w:val="0"/>
        <w:spacing w:after="0" w:line="240" w:lineRule="auto"/>
        <w:rPr>
          <w:del w:id="1760" w:author="Michael Bell" w:date="2013-05-06T17:53:00Z"/>
          <w:rFonts w:ascii="Courier New" w:hAnsi="Courier New" w:cs="Courier New"/>
          <w:color w:val="000000"/>
          <w:sz w:val="20"/>
          <w:szCs w:val="20"/>
          <w:highlight w:val="white"/>
        </w:rPr>
      </w:pPr>
      <w:del w:id="176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43ABCB7" w14:textId="192EF39C" w:rsidR="00D3128F" w:rsidDel="00116173" w:rsidRDefault="00D3128F" w:rsidP="00D3128F">
      <w:pPr>
        <w:widowControl w:val="0"/>
        <w:autoSpaceDE w:val="0"/>
        <w:autoSpaceDN w:val="0"/>
        <w:adjustRightInd w:val="0"/>
        <w:spacing w:after="0" w:line="240" w:lineRule="auto"/>
        <w:rPr>
          <w:del w:id="1762" w:author="Michael Bell" w:date="2013-05-06T17:53:00Z"/>
          <w:rFonts w:ascii="Courier New" w:hAnsi="Courier New" w:cs="Courier New"/>
          <w:color w:val="000000"/>
          <w:sz w:val="20"/>
          <w:szCs w:val="20"/>
          <w:highlight w:val="white"/>
        </w:rPr>
      </w:pPr>
    </w:p>
    <w:p w14:paraId="3C66AA4C" w14:textId="0937F414" w:rsidR="00D3128F" w:rsidDel="00116173" w:rsidRDefault="00D3128F" w:rsidP="00D3128F">
      <w:pPr>
        <w:widowControl w:val="0"/>
        <w:autoSpaceDE w:val="0"/>
        <w:autoSpaceDN w:val="0"/>
        <w:adjustRightInd w:val="0"/>
        <w:spacing w:after="0" w:line="240" w:lineRule="auto"/>
        <w:rPr>
          <w:del w:id="1763" w:author="Michael Bell" w:date="2013-05-06T17:53:00Z"/>
          <w:rFonts w:ascii="Courier New" w:hAnsi="Courier New" w:cs="Courier New"/>
          <w:color w:val="000000"/>
          <w:sz w:val="20"/>
          <w:szCs w:val="20"/>
          <w:highlight w:val="white"/>
        </w:rPr>
      </w:pPr>
      <w:del w:id="176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499FFC14" w14:textId="75E9CEA8" w:rsidR="00D3128F" w:rsidDel="00116173" w:rsidRDefault="00D3128F" w:rsidP="00D3128F">
      <w:pPr>
        <w:widowControl w:val="0"/>
        <w:autoSpaceDE w:val="0"/>
        <w:autoSpaceDN w:val="0"/>
        <w:adjustRightInd w:val="0"/>
        <w:spacing w:after="0" w:line="240" w:lineRule="auto"/>
        <w:rPr>
          <w:del w:id="1765" w:author="Michael Bell" w:date="2013-05-06T17:53:00Z"/>
          <w:rFonts w:ascii="Courier New" w:hAnsi="Courier New" w:cs="Courier New"/>
          <w:color w:val="000000"/>
          <w:sz w:val="20"/>
          <w:szCs w:val="20"/>
          <w:highlight w:val="white"/>
        </w:rPr>
      </w:pPr>
      <w:del w:id="176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9965646" w14:textId="1A3C7274" w:rsidR="00D3128F" w:rsidDel="00116173" w:rsidRDefault="00D3128F" w:rsidP="00D3128F">
      <w:pPr>
        <w:widowControl w:val="0"/>
        <w:autoSpaceDE w:val="0"/>
        <w:autoSpaceDN w:val="0"/>
        <w:adjustRightInd w:val="0"/>
        <w:spacing w:after="0" w:line="240" w:lineRule="auto"/>
        <w:rPr>
          <w:del w:id="1767" w:author="Michael Bell" w:date="2013-05-06T17:53:00Z"/>
          <w:rFonts w:ascii="Courier New" w:hAnsi="Courier New" w:cs="Courier New"/>
          <w:color w:val="000000"/>
          <w:sz w:val="20"/>
          <w:szCs w:val="20"/>
          <w:highlight w:val="white"/>
        </w:rPr>
      </w:pPr>
      <w:del w:id="176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37786816" w14:textId="7DDB4540" w:rsidR="00D3128F" w:rsidDel="00116173" w:rsidRDefault="00D3128F" w:rsidP="00D3128F">
      <w:pPr>
        <w:widowControl w:val="0"/>
        <w:autoSpaceDE w:val="0"/>
        <w:autoSpaceDN w:val="0"/>
        <w:adjustRightInd w:val="0"/>
        <w:spacing w:after="0" w:line="240" w:lineRule="auto"/>
        <w:rPr>
          <w:del w:id="1769" w:author="Michael Bell" w:date="2013-05-06T17:53:00Z"/>
          <w:rFonts w:ascii="Courier New" w:hAnsi="Courier New" w:cs="Courier New"/>
          <w:color w:val="000000"/>
          <w:sz w:val="20"/>
          <w:szCs w:val="20"/>
          <w:highlight w:val="white"/>
        </w:rPr>
      </w:pPr>
      <w:del w:id="177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13DF7B9" w14:textId="7A9A5B79" w:rsidR="00D3128F" w:rsidDel="00116173" w:rsidRDefault="00D3128F" w:rsidP="00D3128F">
      <w:pPr>
        <w:widowControl w:val="0"/>
        <w:autoSpaceDE w:val="0"/>
        <w:autoSpaceDN w:val="0"/>
        <w:adjustRightInd w:val="0"/>
        <w:spacing w:after="0" w:line="240" w:lineRule="auto"/>
        <w:rPr>
          <w:del w:id="1771" w:author="Michael Bell" w:date="2013-05-06T17:53:00Z"/>
          <w:rFonts w:ascii="Courier New" w:hAnsi="Courier New" w:cs="Courier New"/>
          <w:color w:val="000000"/>
          <w:sz w:val="20"/>
          <w:szCs w:val="20"/>
          <w:highlight w:val="white"/>
        </w:rPr>
      </w:pPr>
      <w:del w:id="1772"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615544FA" w14:textId="1D8CF1DE" w:rsidR="00D3128F" w:rsidDel="00116173" w:rsidRDefault="00D3128F" w:rsidP="00D3128F">
      <w:pPr>
        <w:widowControl w:val="0"/>
        <w:autoSpaceDE w:val="0"/>
        <w:autoSpaceDN w:val="0"/>
        <w:adjustRightInd w:val="0"/>
        <w:spacing w:after="0" w:line="240" w:lineRule="auto"/>
        <w:rPr>
          <w:del w:id="1773" w:author="Michael Bell" w:date="2013-05-06T17:53:00Z"/>
          <w:rFonts w:ascii="Courier New" w:hAnsi="Courier New" w:cs="Courier New"/>
          <w:color w:val="000000"/>
          <w:sz w:val="20"/>
          <w:szCs w:val="20"/>
          <w:highlight w:val="white"/>
        </w:rPr>
      </w:pPr>
      <w:del w:id="1774"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F4423AF" w14:textId="3BD1BE2A" w:rsidR="00D3128F" w:rsidDel="00116173" w:rsidRDefault="00D3128F" w:rsidP="00D3128F">
      <w:pPr>
        <w:widowControl w:val="0"/>
        <w:autoSpaceDE w:val="0"/>
        <w:autoSpaceDN w:val="0"/>
        <w:adjustRightInd w:val="0"/>
        <w:spacing w:after="0" w:line="240" w:lineRule="auto"/>
        <w:rPr>
          <w:del w:id="1775" w:author="Michael Bell" w:date="2013-05-06T17:53:00Z"/>
          <w:rFonts w:ascii="Courier New" w:hAnsi="Courier New" w:cs="Courier New"/>
          <w:color w:val="000000"/>
          <w:sz w:val="20"/>
          <w:szCs w:val="20"/>
          <w:highlight w:val="white"/>
        </w:rPr>
      </w:pPr>
      <w:del w:id="1776"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1419A387" w14:textId="6EC35C0F" w:rsidR="00D3128F" w:rsidDel="00116173" w:rsidRDefault="00D3128F" w:rsidP="00D3128F">
      <w:pPr>
        <w:widowControl w:val="0"/>
        <w:autoSpaceDE w:val="0"/>
        <w:autoSpaceDN w:val="0"/>
        <w:adjustRightInd w:val="0"/>
        <w:spacing w:after="0" w:line="240" w:lineRule="auto"/>
        <w:rPr>
          <w:del w:id="1777" w:author="Michael Bell" w:date="2013-05-06T17:53:00Z"/>
          <w:rFonts w:ascii="Courier New" w:hAnsi="Courier New" w:cs="Courier New"/>
          <w:color w:val="000000"/>
          <w:sz w:val="20"/>
          <w:szCs w:val="20"/>
          <w:highlight w:val="white"/>
        </w:rPr>
      </w:pPr>
      <w:del w:id="177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6A3394D" w14:textId="4827A89C" w:rsidR="00D3128F" w:rsidDel="00116173" w:rsidRDefault="00D3128F" w:rsidP="00D3128F">
      <w:pPr>
        <w:widowControl w:val="0"/>
        <w:autoSpaceDE w:val="0"/>
        <w:autoSpaceDN w:val="0"/>
        <w:adjustRightInd w:val="0"/>
        <w:spacing w:after="0" w:line="240" w:lineRule="auto"/>
        <w:rPr>
          <w:del w:id="1779" w:author="Michael Bell" w:date="2013-05-06T17:53:00Z"/>
          <w:rFonts w:ascii="Courier New" w:hAnsi="Courier New" w:cs="Courier New"/>
          <w:color w:val="000000"/>
          <w:sz w:val="20"/>
          <w:szCs w:val="20"/>
          <w:highlight w:val="white"/>
        </w:rPr>
      </w:pPr>
      <w:del w:id="178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EDA0ED9" w14:textId="348143BE" w:rsidR="00D3128F" w:rsidDel="00116173" w:rsidRDefault="00D3128F" w:rsidP="00D3128F">
      <w:pPr>
        <w:widowControl w:val="0"/>
        <w:autoSpaceDE w:val="0"/>
        <w:autoSpaceDN w:val="0"/>
        <w:adjustRightInd w:val="0"/>
        <w:spacing w:after="0" w:line="240" w:lineRule="auto"/>
        <w:rPr>
          <w:del w:id="1781" w:author="Michael Bell" w:date="2013-05-06T17:53:00Z"/>
          <w:rFonts w:ascii="Courier New" w:hAnsi="Courier New" w:cs="Courier New"/>
          <w:color w:val="000000"/>
          <w:sz w:val="20"/>
          <w:szCs w:val="20"/>
          <w:highlight w:val="white"/>
        </w:rPr>
      </w:pPr>
      <w:del w:id="178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E78666E" w14:textId="5E109807" w:rsidR="00D3128F" w:rsidDel="00116173" w:rsidRDefault="00D3128F" w:rsidP="00D3128F">
      <w:pPr>
        <w:widowControl w:val="0"/>
        <w:autoSpaceDE w:val="0"/>
        <w:autoSpaceDN w:val="0"/>
        <w:adjustRightInd w:val="0"/>
        <w:spacing w:after="0" w:line="240" w:lineRule="auto"/>
        <w:rPr>
          <w:del w:id="1783" w:author="Michael Bell" w:date="2013-05-06T17:53:00Z"/>
          <w:rFonts w:ascii="Courier New" w:hAnsi="Courier New" w:cs="Courier New"/>
          <w:color w:val="000000"/>
          <w:sz w:val="20"/>
          <w:szCs w:val="20"/>
          <w:highlight w:val="white"/>
        </w:rPr>
      </w:pPr>
    </w:p>
    <w:p w14:paraId="6BFE94BA" w14:textId="71AB4EF1" w:rsidR="00D3128F" w:rsidDel="00116173" w:rsidRDefault="00D3128F" w:rsidP="00D3128F">
      <w:pPr>
        <w:widowControl w:val="0"/>
        <w:autoSpaceDE w:val="0"/>
        <w:autoSpaceDN w:val="0"/>
        <w:adjustRightInd w:val="0"/>
        <w:spacing w:after="0" w:line="240" w:lineRule="auto"/>
        <w:rPr>
          <w:del w:id="1784" w:author="Michael Bell" w:date="2013-05-06T17:53:00Z"/>
          <w:rFonts w:ascii="Courier New" w:hAnsi="Courier New" w:cs="Courier New"/>
          <w:color w:val="000000"/>
          <w:sz w:val="20"/>
          <w:szCs w:val="20"/>
          <w:highlight w:val="white"/>
        </w:rPr>
      </w:pPr>
      <w:del w:id="178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209C8CB2" w14:textId="539BBCBB" w:rsidR="00D3128F" w:rsidDel="00116173" w:rsidRDefault="00D3128F" w:rsidP="00D3128F">
      <w:pPr>
        <w:widowControl w:val="0"/>
        <w:autoSpaceDE w:val="0"/>
        <w:autoSpaceDN w:val="0"/>
        <w:adjustRightInd w:val="0"/>
        <w:spacing w:after="0" w:line="240" w:lineRule="auto"/>
        <w:rPr>
          <w:del w:id="1786" w:author="Michael Bell" w:date="2013-05-06T17:53:00Z"/>
          <w:rFonts w:ascii="Courier New" w:hAnsi="Courier New" w:cs="Courier New"/>
          <w:color w:val="000000"/>
          <w:sz w:val="20"/>
          <w:szCs w:val="20"/>
          <w:highlight w:val="white"/>
        </w:rPr>
      </w:pPr>
      <w:del w:id="178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0CE5C83" w14:textId="63EF1FD6" w:rsidR="00D3128F" w:rsidDel="00116173" w:rsidRDefault="00D3128F" w:rsidP="00D3128F">
      <w:pPr>
        <w:widowControl w:val="0"/>
        <w:autoSpaceDE w:val="0"/>
        <w:autoSpaceDN w:val="0"/>
        <w:adjustRightInd w:val="0"/>
        <w:spacing w:after="0" w:line="240" w:lineRule="auto"/>
        <w:rPr>
          <w:del w:id="1788" w:author="Michael Bell" w:date="2013-05-06T17:53:00Z"/>
          <w:rFonts w:ascii="Courier New" w:hAnsi="Courier New" w:cs="Courier New"/>
          <w:color w:val="000000"/>
          <w:sz w:val="20"/>
          <w:szCs w:val="20"/>
          <w:highlight w:val="white"/>
        </w:rPr>
      </w:pPr>
      <w:del w:id="1789" w:author="Michael Bell" w:date="2013-05-06T17:53:00Z">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7BFCAE1" w14:textId="65124548" w:rsidR="00D3128F" w:rsidDel="00116173" w:rsidRDefault="00D3128F" w:rsidP="00D3128F">
      <w:pPr>
        <w:widowControl w:val="0"/>
        <w:autoSpaceDE w:val="0"/>
        <w:autoSpaceDN w:val="0"/>
        <w:adjustRightInd w:val="0"/>
        <w:spacing w:after="0" w:line="240" w:lineRule="auto"/>
        <w:rPr>
          <w:del w:id="1790" w:author="Michael Bell" w:date="2013-05-06T17:53:00Z"/>
          <w:rFonts w:ascii="Courier New" w:hAnsi="Courier New" w:cs="Courier New"/>
          <w:color w:val="000000"/>
          <w:sz w:val="20"/>
          <w:szCs w:val="20"/>
          <w:highlight w:val="white"/>
        </w:rPr>
      </w:pPr>
      <w:del w:id="179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3D709E9" w14:textId="0EE8D00C" w:rsidR="00D3128F" w:rsidDel="00116173" w:rsidRDefault="00D3128F" w:rsidP="00D3128F">
      <w:pPr>
        <w:widowControl w:val="0"/>
        <w:autoSpaceDE w:val="0"/>
        <w:autoSpaceDN w:val="0"/>
        <w:adjustRightInd w:val="0"/>
        <w:spacing w:after="0" w:line="240" w:lineRule="auto"/>
        <w:rPr>
          <w:del w:id="1792" w:author="Michael Bell" w:date="2013-05-06T17:53:00Z"/>
          <w:rFonts w:ascii="Courier New" w:hAnsi="Courier New" w:cs="Courier New"/>
          <w:color w:val="000000"/>
          <w:sz w:val="20"/>
          <w:szCs w:val="20"/>
          <w:highlight w:val="white"/>
        </w:rPr>
      </w:pPr>
      <w:del w:id="179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BA3DFF9" w14:textId="14821D1A" w:rsidR="00D3128F" w:rsidDel="00116173" w:rsidRDefault="00D3128F" w:rsidP="00D3128F">
      <w:pPr>
        <w:widowControl w:val="0"/>
        <w:autoSpaceDE w:val="0"/>
        <w:autoSpaceDN w:val="0"/>
        <w:adjustRightInd w:val="0"/>
        <w:spacing w:after="0" w:line="240" w:lineRule="auto"/>
        <w:rPr>
          <w:del w:id="1794" w:author="Michael Bell" w:date="2013-05-06T17:53:00Z"/>
          <w:rFonts w:ascii="Courier New" w:hAnsi="Courier New" w:cs="Courier New"/>
          <w:color w:val="000000"/>
          <w:sz w:val="20"/>
          <w:szCs w:val="20"/>
          <w:highlight w:val="white"/>
        </w:rPr>
      </w:pPr>
    </w:p>
    <w:p w14:paraId="18D4335E" w14:textId="058E0891" w:rsidR="00D3128F" w:rsidDel="00116173" w:rsidRDefault="00D3128F" w:rsidP="00D3128F">
      <w:pPr>
        <w:widowControl w:val="0"/>
        <w:autoSpaceDE w:val="0"/>
        <w:autoSpaceDN w:val="0"/>
        <w:adjustRightInd w:val="0"/>
        <w:spacing w:after="0" w:line="240" w:lineRule="auto"/>
        <w:rPr>
          <w:del w:id="1795" w:author="Michael Bell" w:date="2013-05-06T17:53:00Z"/>
          <w:rFonts w:ascii="Courier New" w:hAnsi="Courier New" w:cs="Courier New"/>
          <w:color w:val="000000"/>
          <w:sz w:val="20"/>
          <w:szCs w:val="20"/>
          <w:highlight w:val="white"/>
        </w:rPr>
      </w:pPr>
      <w:del w:id="179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del>
    </w:p>
    <w:p w14:paraId="1FC363CF" w14:textId="54D42C3A" w:rsidR="00D3128F" w:rsidDel="00116173" w:rsidRDefault="00D3128F" w:rsidP="00D3128F">
      <w:pPr>
        <w:widowControl w:val="0"/>
        <w:autoSpaceDE w:val="0"/>
        <w:autoSpaceDN w:val="0"/>
        <w:adjustRightInd w:val="0"/>
        <w:spacing w:after="0" w:line="240" w:lineRule="auto"/>
        <w:rPr>
          <w:del w:id="1797" w:author="Michael Bell" w:date="2013-05-06T17:53:00Z"/>
          <w:rFonts w:ascii="Courier New" w:hAnsi="Courier New" w:cs="Courier New"/>
          <w:color w:val="000000"/>
          <w:sz w:val="20"/>
          <w:szCs w:val="20"/>
          <w:highlight w:val="white"/>
        </w:rPr>
      </w:pPr>
      <w:del w:id="179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5D8BAB1" w14:textId="369475B3" w:rsidR="00D3128F" w:rsidDel="00116173" w:rsidRDefault="00D3128F" w:rsidP="00D3128F">
      <w:pPr>
        <w:widowControl w:val="0"/>
        <w:autoSpaceDE w:val="0"/>
        <w:autoSpaceDN w:val="0"/>
        <w:adjustRightInd w:val="0"/>
        <w:spacing w:after="0" w:line="240" w:lineRule="auto"/>
        <w:rPr>
          <w:del w:id="1799" w:author="Michael Bell" w:date="2013-05-06T17:53:00Z"/>
          <w:rFonts w:ascii="Courier New" w:hAnsi="Courier New" w:cs="Courier New"/>
          <w:color w:val="008000"/>
          <w:sz w:val="20"/>
          <w:szCs w:val="20"/>
          <w:highlight w:val="white"/>
        </w:rPr>
      </w:pPr>
      <w:del w:id="180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//lcd.print("Beltrak 1.0     ");</w:delText>
        </w:r>
      </w:del>
    </w:p>
    <w:p w14:paraId="067EDE83" w14:textId="48B17768" w:rsidR="00D3128F" w:rsidDel="00116173" w:rsidRDefault="00D3128F" w:rsidP="00D3128F">
      <w:pPr>
        <w:widowControl w:val="0"/>
        <w:autoSpaceDE w:val="0"/>
        <w:autoSpaceDN w:val="0"/>
        <w:adjustRightInd w:val="0"/>
        <w:spacing w:after="0" w:line="240" w:lineRule="auto"/>
        <w:rPr>
          <w:del w:id="1801" w:author="Michael Bell" w:date="2013-05-06T17:53:00Z"/>
          <w:rFonts w:ascii="Courier New" w:hAnsi="Courier New" w:cs="Courier New"/>
          <w:color w:val="000000"/>
          <w:sz w:val="20"/>
          <w:szCs w:val="20"/>
          <w:highlight w:val="white"/>
        </w:rPr>
      </w:pPr>
      <w:del w:id="1802"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C2B02A2" w14:textId="3E30F17A" w:rsidR="00D3128F" w:rsidDel="00116173" w:rsidRDefault="00D3128F" w:rsidP="00D3128F">
      <w:pPr>
        <w:widowControl w:val="0"/>
        <w:autoSpaceDE w:val="0"/>
        <w:autoSpaceDN w:val="0"/>
        <w:adjustRightInd w:val="0"/>
        <w:spacing w:after="0" w:line="240" w:lineRule="auto"/>
        <w:rPr>
          <w:del w:id="1803" w:author="Michael Bell" w:date="2013-05-06T17:53:00Z"/>
          <w:rFonts w:ascii="Courier New" w:hAnsi="Courier New" w:cs="Courier New"/>
          <w:color w:val="000000"/>
          <w:sz w:val="20"/>
          <w:szCs w:val="20"/>
          <w:highlight w:val="white"/>
        </w:rPr>
      </w:pPr>
      <w:del w:id="180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910DFCA" w14:textId="11310D88" w:rsidR="00D3128F" w:rsidDel="00116173" w:rsidRDefault="00D3128F" w:rsidP="00D3128F">
      <w:pPr>
        <w:widowControl w:val="0"/>
        <w:autoSpaceDE w:val="0"/>
        <w:autoSpaceDN w:val="0"/>
        <w:adjustRightInd w:val="0"/>
        <w:spacing w:after="0" w:line="240" w:lineRule="auto"/>
        <w:rPr>
          <w:del w:id="1805" w:author="Michael Bell" w:date="2013-05-06T17:53:00Z"/>
          <w:rFonts w:ascii="Courier New" w:hAnsi="Courier New" w:cs="Courier New"/>
          <w:color w:val="000000"/>
          <w:sz w:val="20"/>
          <w:szCs w:val="20"/>
          <w:highlight w:val="white"/>
        </w:rPr>
      </w:pPr>
      <w:del w:id="180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66012F" w14:textId="2813B60E" w:rsidR="00D3128F" w:rsidDel="00116173" w:rsidRDefault="00D3128F" w:rsidP="00D3128F">
      <w:pPr>
        <w:widowControl w:val="0"/>
        <w:autoSpaceDE w:val="0"/>
        <w:autoSpaceDN w:val="0"/>
        <w:adjustRightInd w:val="0"/>
        <w:spacing w:after="0" w:line="240" w:lineRule="auto"/>
        <w:rPr>
          <w:del w:id="1807" w:author="Michael Bell" w:date="2013-05-06T17:53:00Z"/>
          <w:rFonts w:ascii="Courier New" w:hAnsi="Courier New" w:cs="Courier New"/>
          <w:color w:val="000000"/>
          <w:sz w:val="20"/>
          <w:szCs w:val="20"/>
          <w:highlight w:val="white"/>
        </w:rPr>
      </w:pPr>
      <w:del w:id="180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480F69" w14:textId="733D49FA" w:rsidR="00D3128F" w:rsidDel="00116173" w:rsidRDefault="00D3128F" w:rsidP="00D3128F">
      <w:pPr>
        <w:widowControl w:val="0"/>
        <w:autoSpaceDE w:val="0"/>
        <w:autoSpaceDN w:val="0"/>
        <w:adjustRightInd w:val="0"/>
        <w:spacing w:after="0" w:line="240" w:lineRule="auto"/>
        <w:rPr>
          <w:del w:id="1809" w:author="Michael Bell" w:date="2013-05-06T17:53:00Z"/>
          <w:rFonts w:ascii="Courier New" w:hAnsi="Courier New" w:cs="Courier New"/>
          <w:color w:val="000000"/>
          <w:sz w:val="20"/>
          <w:szCs w:val="20"/>
          <w:highlight w:val="white"/>
        </w:rPr>
      </w:pPr>
      <w:del w:id="1810" w:author="Michael Bell" w:date="2013-05-06T17:53:00Z">
        <w:r w:rsidDel="00116173">
          <w:rPr>
            <w:rFonts w:ascii="Courier New" w:hAnsi="Courier New" w:cs="Courier New"/>
            <w:b/>
            <w:bCs/>
            <w:color w:val="000080"/>
            <w:sz w:val="20"/>
            <w:szCs w:val="20"/>
            <w:highlight w:val="white"/>
          </w:rPr>
          <w:delText>}</w:delText>
        </w:r>
      </w:del>
    </w:p>
    <w:p w14:paraId="6A510521" w14:textId="54985ACA" w:rsidR="00D3128F" w:rsidDel="00973ACE" w:rsidRDefault="002E4C56" w:rsidP="00D3128F">
      <w:pPr>
        <w:pStyle w:val="Heading2"/>
        <w:rPr>
          <w:del w:id="1811" w:author="Michael Bell" w:date="2013-05-06T18:12:00Z"/>
        </w:rPr>
      </w:pPr>
      <w:del w:id="1812" w:author="Michael Bell" w:date="2013-05-06T17:53:00Z">
        <w:r w:rsidDel="00116173">
          <w:br w:type="page"/>
        </w:r>
      </w:del>
      <w:del w:id="1813" w:author="Michael Bell" w:date="2013-05-06T18:12:00Z">
        <w:r w:rsidR="00D3128F" w:rsidDel="00973ACE">
          <w:delText>respondEnter.ino</w:delText>
        </w:r>
      </w:del>
    </w:p>
    <w:p w14:paraId="08E0086B" w14:textId="4A2C6458" w:rsidR="00D3128F" w:rsidDel="00116173" w:rsidRDefault="00D3128F" w:rsidP="00D3128F">
      <w:pPr>
        <w:autoSpaceDE w:val="0"/>
        <w:autoSpaceDN w:val="0"/>
        <w:adjustRightInd w:val="0"/>
        <w:spacing w:after="0" w:line="240" w:lineRule="auto"/>
        <w:rPr>
          <w:del w:id="1814" w:author="Michael Bell" w:date="2013-05-06T17:54:00Z"/>
          <w:rFonts w:ascii="Courier New" w:hAnsi="Courier New" w:cs="Courier New"/>
          <w:color w:val="008000"/>
          <w:sz w:val="20"/>
          <w:szCs w:val="20"/>
          <w:highlight w:val="white"/>
        </w:rPr>
      </w:pPr>
      <w:del w:id="1815" w:author="Michael Bell" w:date="2013-05-06T17:54:00Z">
        <w:r w:rsidDel="00116173">
          <w:rPr>
            <w:rFonts w:ascii="Courier New" w:hAnsi="Courier New" w:cs="Courier New"/>
            <w:color w:val="008000"/>
            <w:sz w:val="20"/>
            <w:szCs w:val="20"/>
            <w:highlight w:val="white"/>
          </w:rPr>
          <w:delText>/*</w:delText>
        </w:r>
      </w:del>
    </w:p>
    <w:p w14:paraId="15AFB270" w14:textId="241268C0" w:rsidR="00D3128F" w:rsidDel="00116173" w:rsidRDefault="00D3128F" w:rsidP="00D3128F">
      <w:pPr>
        <w:autoSpaceDE w:val="0"/>
        <w:autoSpaceDN w:val="0"/>
        <w:adjustRightInd w:val="0"/>
        <w:spacing w:after="0" w:line="240" w:lineRule="auto"/>
        <w:rPr>
          <w:del w:id="1816" w:author="Michael Bell" w:date="2013-05-06T17:54:00Z"/>
          <w:rFonts w:ascii="Courier New" w:hAnsi="Courier New" w:cs="Courier New"/>
          <w:color w:val="008000"/>
          <w:sz w:val="20"/>
          <w:szCs w:val="20"/>
          <w:highlight w:val="white"/>
        </w:rPr>
      </w:pPr>
    </w:p>
    <w:p w14:paraId="105D23B2" w14:textId="71494CFD" w:rsidR="00D3128F" w:rsidDel="00116173" w:rsidRDefault="00D3128F" w:rsidP="00D3128F">
      <w:pPr>
        <w:autoSpaceDE w:val="0"/>
        <w:autoSpaceDN w:val="0"/>
        <w:adjustRightInd w:val="0"/>
        <w:spacing w:after="0" w:line="240" w:lineRule="auto"/>
        <w:rPr>
          <w:del w:id="1817" w:author="Michael Bell" w:date="2013-05-06T17:54:00Z"/>
          <w:rFonts w:ascii="Courier New" w:hAnsi="Courier New" w:cs="Courier New"/>
          <w:color w:val="008000"/>
          <w:sz w:val="20"/>
          <w:szCs w:val="20"/>
          <w:highlight w:val="white"/>
        </w:rPr>
      </w:pPr>
      <w:del w:id="1818" w:author="Michael Bell" w:date="2013-05-06T17:54:00Z">
        <w:r w:rsidDel="00116173">
          <w:rPr>
            <w:rFonts w:ascii="Courier New" w:hAnsi="Courier New" w:cs="Courier New"/>
            <w:color w:val="008000"/>
            <w:sz w:val="20"/>
            <w:szCs w:val="20"/>
            <w:highlight w:val="white"/>
          </w:rPr>
          <w:delText xml:space="preserve"> BELTRAK</w:delText>
        </w:r>
      </w:del>
    </w:p>
    <w:p w14:paraId="602F0F32" w14:textId="241B6B71" w:rsidR="00D3128F" w:rsidDel="00116173" w:rsidRDefault="00D3128F" w:rsidP="00D3128F">
      <w:pPr>
        <w:autoSpaceDE w:val="0"/>
        <w:autoSpaceDN w:val="0"/>
        <w:adjustRightInd w:val="0"/>
        <w:spacing w:after="0" w:line="240" w:lineRule="auto"/>
        <w:rPr>
          <w:del w:id="1819" w:author="Michael Bell" w:date="2013-05-06T17:54:00Z"/>
          <w:rFonts w:ascii="Courier New" w:hAnsi="Courier New" w:cs="Courier New"/>
          <w:color w:val="008000"/>
          <w:sz w:val="20"/>
          <w:szCs w:val="20"/>
          <w:highlight w:val="white"/>
        </w:rPr>
      </w:pPr>
      <w:del w:id="1820" w:author="Michael Bell" w:date="2013-05-06T17:54:00Z">
        <w:r w:rsidDel="00116173">
          <w:rPr>
            <w:rFonts w:ascii="Courier New" w:hAnsi="Courier New" w:cs="Courier New"/>
            <w:color w:val="008000"/>
            <w:sz w:val="20"/>
            <w:szCs w:val="20"/>
            <w:highlight w:val="white"/>
          </w:rPr>
          <w:delText xml:space="preserve"> </w:delText>
        </w:r>
      </w:del>
    </w:p>
    <w:p w14:paraId="0866DF76" w14:textId="4AF58652" w:rsidR="00D3128F" w:rsidDel="00116173" w:rsidRDefault="00D3128F" w:rsidP="00D3128F">
      <w:pPr>
        <w:autoSpaceDE w:val="0"/>
        <w:autoSpaceDN w:val="0"/>
        <w:adjustRightInd w:val="0"/>
        <w:spacing w:after="0" w:line="240" w:lineRule="auto"/>
        <w:rPr>
          <w:del w:id="1821" w:author="Michael Bell" w:date="2013-05-06T17:54:00Z"/>
          <w:rFonts w:ascii="Courier New" w:hAnsi="Courier New" w:cs="Courier New"/>
          <w:color w:val="008000"/>
          <w:sz w:val="20"/>
          <w:szCs w:val="20"/>
          <w:highlight w:val="white"/>
        </w:rPr>
      </w:pPr>
      <w:del w:id="1822" w:author="Michael Bell" w:date="2013-05-06T17:54:00Z">
        <w:r w:rsidDel="00116173">
          <w:rPr>
            <w:rFonts w:ascii="Courier New" w:hAnsi="Courier New" w:cs="Courier New"/>
            <w:color w:val="008000"/>
            <w:sz w:val="20"/>
            <w:szCs w:val="20"/>
            <w:highlight w:val="white"/>
          </w:rPr>
          <w:delText xml:space="preserve"> V1.0</w:delText>
        </w:r>
      </w:del>
    </w:p>
    <w:p w14:paraId="6D9773BA" w14:textId="482EE170" w:rsidR="00D3128F" w:rsidDel="00116173" w:rsidRDefault="00D3128F" w:rsidP="00D3128F">
      <w:pPr>
        <w:autoSpaceDE w:val="0"/>
        <w:autoSpaceDN w:val="0"/>
        <w:adjustRightInd w:val="0"/>
        <w:spacing w:after="0" w:line="240" w:lineRule="auto"/>
        <w:rPr>
          <w:del w:id="1823" w:author="Michael Bell" w:date="2013-05-06T17:54:00Z"/>
          <w:rFonts w:ascii="Courier New" w:hAnsi="Courier New" w:cs="Courier New"/>
          <w:color w:val="008000"/>
          <w:sz w:val="20"/>
          <w:szCs w:val="20"/>
          <w:highlight w:val="white"/>
        </w:rPr>
      </w:pPr>
      <w:del w:id="1824" w:author="Michael Bell" w:date="2013-05-06T17:54:00Z">
        <w:r w:rsidDel="00116173">
          <w:rPr>
            <w:rFonts w:ascii="Courier New" w:hAnsi="Courier New" w:cs="Courier New"/>
            <w:color w:val="008000"/>
            <w:sz w:val="20"/>
            <w:szCs w:val="20"/>
            <w:highlight w:val="white"/>
          </w:rPr>
          <w:delText xml:space="preserve"> </w:delText>
        </w:r>
      </w:del>
    </w:p>
    <w:p w14:paraId="663F99CF" w14:textId="498B63DF" w:rsidR="00D3128F" w:rsidDel="00116173" w:rsidRDefault="00D3128F" w:rsidP="00D3128F">
      <w:pPr>
        <w:autoSpaceDE w:val="0"/>
        <w:autoSpaceDN w:val="0"/>
        <w:adjustRightInd w:val="0"/>
        <w:spacing w:after="0" w:line="240" w:lineRule="auto"/>
        <w:rPr>
          <w:del w:id="1825" w:author="Michael Bell" w:date="2013-05-06T17:54:00Z"/>
          <w:rFonts w:ascii="Courier New" w:hAnsi="Courier New" w:cs="Courier New"/>
          <w:color w:val="008000"/>
          <w:sz w:val="20"/>
          <w:szCs w:val="20"/>
          <w:highlight w:val="white"/>
        </w:rPr>
      </w:pPr>
      <w:del w:id="1826"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0FC8220" w14:textId="03834838" w:rsidR="00D3128F" w:rsidDel="00116173" w:rsidRDefault="00D3128F" w:rsidP="00D3128F">
      <w:pPr>
        <w:autoSpaceDE w:val="0"/>
        <w:autoSpaceDN w:val="0"/>
        <w:adjustRightInd w:val="0"/>
        <w:spacing w:after="0" w:line="240" w:lineRule="auto"/>
        <w:rPr>
          <w:del w:id="1827" w:author="Michael Bell" w:date="2013-05-06T17:54:00Z"/>
          <w:rFonts w:ascii="Courier New" w:hAnsi="Courier New" w:cs="Courier New"/>
          <w:color w:val="008000"/>
          <w:sz w:val="20"/>
          <w:szCs w:val="20"/>
          <w:highlight w:val="white"/>
        </w:rPr>
      </w:pPr>
      <w:del w:id="1828" w:author="Michael Bell" w:date="2013-05-06T17:54:00Z">
        <w:r w:rsidDel="00116173">
          <w:rPr>
            <w:rFonts w:ascii="Courier New" w:hAnsi="Courier New" w:cs="Courier New"/>
            <w:color w:val="008000"/>
            <w:sz w:val="20"/>
            <w:szCs w:val="20"/>
            <w:highlight w:val="white"/>
          </w:rPr>
          <w:delText xml:space="preserve"> </w:delText>
        </w:r>
      </w:del>
    </w:p>
    <w:p w14:paraId="6218DCFD" w14:textId="5E763687" w:rsidR="00D3128F" w:rsidDel="00116173" w:rsidRDefault="00D3128F" w:rsidP="00D3128F">
      <w:pPr>
        <w:autoSpaceDE w:val="0"/>
        <w:autoSpaceDN w:val="0"/>
        <w:adjustRightInd w:val="0"/>
        <w:spacing w:after="0" w:line="240" w:lineRule="auto"/>
        <w:rPr>
          <w:del w:id="1829" w:author="Michael Bell" w:date="2013-05-06T17:54:00Z"/>
          <w:rFonts w:ascii="Courier New" w:hAnsi="Courier New" w:cs="Courier New"/>
          <w:color w:val="008000"/>
          <w:sz w:val="20"/>
          <w:szCs w:val="20"/>
          <w:highlight w:val="white"/>
        </w:rPr>
      </w:pPr>
      <w:del w:id="1830" w:author="Michael Bell" w:date="2013-05-06T17:54:00Z">
        <w:r w:rsidDel="00116173">
          <w:rPr>
            <w:rFonts w:ascii="Courier New" w:hAnsi="Courier New" w:cs="Courier New"/>
            <w:color w:val="008000"/>
            <w:sz w:val="20"/>
            <w:szCs w:val="20"/>
            <w:highlight w:val="white"/>
          </w:rPr>
          <w:delText xml:space="preserve"> By Michael Bell</w:delText>
        </w:r>
      </w:del>
    </w:p>
    <w:p w14:paraId="6EE2CE2B" w14:textId="7816BCFF" w:rsidR="00D3128F" w:rsidDel="00116173" w:rsidRDefault="00D3128F" w:rsidP="00D3128F">
      <w:pPr>
        <w:autoSpaceDE w:val="0"/>
        <w:autoSpaceDN w:val="0"/>
        <w:adjustRightInd w:val="0"/>
        <w:spacing w:after="0" w:line="240" w:lineRule="auto"/>
        <w:rPr>
          <w:del w:id="1831" w:author="Michael Bell" w:date="2013-05-06T17:54:00Z"/>
          <w:rFonts w:ascii="Courier New" w:hAnsi="Courier New" w:cs="Courier New"/>
          <w:color w:val="008000"/>
          <w:sz w:val="20"/>
          <w:szCs w:val="20"/>
          <w:highlight w:val="white"/>
        </w:rPr>
      </w:pPr>
      <w:del w:id="1832" w:author="Michael Bell" w:date="2013-05-06T17:54:00Z">
        <w:r w:rsidDel="00116173">
          <w:rPr>
            <w:rFonts w:ascii="Courier New" w:hAnsi="Courier New" w:cs="Courier New"/>
            <w:color w:val="008000"/>
            <w:sz w:val="20"/>
            <w:szCs w:val="20"/>
            <w:highlight w:val="white"/>
          </w:rPr>
          <w:delText xml:space="preserve"> </w:delText>
        </w:r>
      </w:del>
    </w:p>
    <w:p w14:paraId="0E0C35EB" w14:textId="1B5D6851" w:rsidR="00D3128F" w:rsidDel="00116173" w:rsidRDefault="00D3128F" w:rsidP="00D3128F">
      <w:pPr>
        <w:autoSpaceDE w:val="0"/>
        <w:autoSpaceDN w:val="0"/>
        <w:adjustRightInd w:val="0"/>
        <w:spacing w:after="0" w:line="240" w:lineRule="auto"/>
        <w:rPr>
          <w:del w:id="1833" w:author="Michael Bell" w:date="2013-05-06T17:54:00Z"/>
          <w:rFonts w:ascii="Courier New" w:hAnsi="Courier New" w:cs="Courier New"/>
          <w:color w:val="008000"/>
          <w:sz w:val="20"/>
          <w:szCs w:val="20"/>
          <w:highlight w:val="white"/>
        </w:rPr>
      </w:pPr>
      <w:del w:id="1834"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57D3A3D" w14:textId="6977B1A2" w:rsidR="00D3128F" w:rsidDel="00116173" w:rsidRDefault="00D3128F" w:rsidP="00D3128F">
      <w:pPr>
        <w:autoSpaceDE w:val="0"/>
        <w:autoSpaceDN w:val="0"/>
        <w:adjustRightInd w:val="0"/>
        <w:spacing w:after="0" w:line="240" w:lineRule="auto"/>
        <w:rPr>
          <w:del w:id="1835" w:author="Michael Bell" w:date="2013-05-06T17:54:00Z"/>
          <w:rFonts w:ascii="Courier New" w:hAnsi="Courier New" w:cs="Courier New"/>
          <w:color w:val="008000"/>
          <w:sz w:val="20"/>
          <w:szCs w:val="20"/>
          <w:highlight w:val="white"/>
        </w:rPr>
      </w:pPr>
      <w:del w:id="1836" w:author="Michael Bell" w:date="2013-05-06T17:54:00Z">
        <w:r w:rsidDel="00116173">
          <w:rPr>
            <w:rFonts w:ascii="Courier New" w:hAnsi="Courier New" w:cs="Courier New"/>
            <w:color w:val="008000"/>
            <w:sz w:val="20"/>
            <w:szCs w:val="20"/>
            <w:highlight w:val="white"/>
          </w:rPr>
          <w:delText xml:space="preserve"> </w:delText>
        </w:r>
      </w:del>
    </w:p>
    <w:p w14:paraId="302FDCAD" w14:textId="372D43E9" w:rsidR="00D3128F" w:rsidDel="00116173" w:rsidRDefault="00D3128F" w:rsidP="00D3128F">
      <w:pPr>
        <w:autoSpaceDE w:val="0"/>
        <w:autoSpaceDN w:val="0"/>
        <w:adjustRightInd w:val="0"/>
        <w:spacing w:after="0" w:line="240" w:lineRule="auto"/>
        <w:rPr>
          <w:del w:id="1837" w:author="Michael Bell" w:date="2013-05-06T17:54:00Z"/>
          <w:rFonts w:ascii="Courier New" w:hAnsi="Courier New" w:cs="Courier New"/>
          <w:color w:val="000000"/>
          <w:sz w:val="20"/>
          <w:szCs w:val="20"/>
          <w:highlight w:val="white"/>
        </w:rPr>
      </w:pPr>
      <w:del w:id="1838" w:author="Michael Bell" w:date="2013-05-06T17:54:00Z">
        <w:r w:rsidDel="00116173">
          <w:rPr>
            <w:rFonts w:ascii="Courier New" w:hAnsi="Courier New" w:cs="Courier New"/>
            <w:color w:val="008000"/>
            <w:sz w:val="20"/>
            <w:szCs w:val="20"/>
            <w:highlight w:val="white"/>
          </w:rPr>
          <w:delText xml:space="preserve"> */</w:delText>
        </w:r>
      </w:del>
    </w:p>
    <w:p w14:paraId="37319A43" w14:textId="5E9320CD" w:rsidR="00D3128F" w:rsidDel="00116173" w:rsidRDefault="00D3128F" w:rsidP="00D3128F">
      <w:pPr>
        <w:autoSpaceDE w:val="0"/>
        <w:autoSpaceDN w:val="0"/>
        <w:adjustRightInd w:val="0"/>
        <w:spacing w:after="0" w:line="240" w:lineRule="auto"/>
        <w:rPr>
          <w:del w:id="1839" w:author="Michael Bell" w:date="2013-05-06T17:54:00Z"/>
          <w:rFonts w:ascii="Courier New" w:hAnsi="Courier New" w:cs="Courier New"/>
          <w:color w:val="000000"/>
          <w:sz w:val="20"/>
          <w:szCs w:val="20"/>
          <w:highlight w:val="white"/>
        </w:rPr>
      </w:pPr>
      <w:del w:id="1840" w:author="Michael Bell" w:date="2013-05-06T17:54:00Z">
        <w:r w:rsidDel="00116173">
          <w:rPr>
            <w:rFonts w:ascii="Courier New" w:hAnsi="Courier New" w:cs="Courier New"/>
            <w:color w:val="000000"/>
            <w:sz w:val="20"/>
            <w:szCs w:val="20"/>
            <w:highlight w:val="white"/>
          </w:rPr>
          <w:delText xml:space="preserve"> </w:delText>
        </w:r>
      </w:del>
    </w:p>
    <w:p w14:paraId="04F7C5C6" w14:textId="7DE3E36A" w:rsidR="00D3128F" w:rsidDel="00116173" w:rsidRDefault="00D3128F" w:rsidP="00D3128F">
      <w:pPr>
        <w:autoSpaceDE w:val="0"/>
        <w:autoSpaceDN w:val="0"/>
        <w:adjustRightInd w:val="0"/>
        <w:spacing w:after="0" w:line="240" w:lineRule="auto"/>
        <w:rPr>
          <w:del w:id="1841" w:author="Michael Bell" w:date="2013-05-06T17:54:00Z"/>
          <w:rFonts w:ascii="Courier New" w:hAnsi="Courier New" w:cs="Courier New"/>
          <w:color w:val="008000"/>
          <w:sz w:val="20"/>
          <w:szCs w:val="20"/>
          <w:highlight w:val="white"/>
        </w:rPr>
      </w:pPr>
      <w:del w:id="184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is called when enter is pressed it either sets the instruction set to the apropriate station or</w:delText>
        </w:r>
      </w:del>
    </w:p>
    <w:p w14:paraId="306AF0B5" w14:textId="3260054F" w:rsidR="00D3128F" w:rsidDel="00116173" w:rsidRDefault="00D3128F" w:rsidP="00D3128F">
      <w:pPr>
        <w:autoSpaceDE w:val="0"/>
        <w:autoSpaceDN w:val="0"/>
        <w:adjustRightInd w:val="0"/>
        <w:spacing w:after="0" w:line="240" w:lineRule="auto"/>
        <w:rPr>
          <w:del w:id="1843" w:author="Michael Bell" w:date="2013-05-06T17:54:00Z"/>
          <w:rFonts w:ascii="Courier New" w:hAnsi="Courier New" w:cs="Courier New"/>
          <w:color w:val="000000"/>
          <w:sz w:val="20"/>
          <w:szCs w:val="20"/>
          <w:highlight w:val="white"/>
        </w:rPr>
      </w:pPr>
      <w:del w:id="1844" w:author="Michael Bell" w:date="2013-05-06T17:54:00Z">
        <w:r w:rsidDel="00116173">
          <w:rPr>
            <w:rFonts w:ascii="Courier New" w:hAnsi="Courier New" w:cs="Courier New"/>
            <w:color w:val="008000"/>
            <w:sz w:val="20"/>
            <w:szCs w:val="20"/>
            <w:highlight w:val="white"/>
          </w:rPr>
          <w:delText xml:space="preserve"> it runs the function for backlight or top speed*/</w:delText>
        </w:r>
      </w:del>
    </w:p>
    <w:p w14:paraId="11A116F0" w14:textId="28B88211" w:rsidR="00D3128F" w:rsidDel="00116173" w:rsidRDefault="00D3128F" w:rsidP="00D3128F">
      <w:pPr>
        <w:autoSpaceDE w:val="0"/>
        <w:autoSpaceDN w:val="0"/>
        <w:adjustRightInd w:val="0"/>
        <w:spacing w:after="0" w:line="240" w:lineRule="auto"/>
        <w:rPr>
          <w:del w:id="1845" w:author="Michael Bell" w:date="2013-05-06T17:54:00Z"/>
          <w:rFonts w:ascii="Courier New" w:hAnsi="Courier New" w:cs="Courier New"/>
          <w:color w:val="000000"/>
          <w:sz w:val="20"/>
          <w:szCs w:val="20"/>
          <w:highlight w:val="white"/>
        </w:rPr>
      </w:pPr>
    </w:p>
    <w:p w14:paraId="6BF9BE17" w14:textId="44386501" w:rsidR="00D3128F" w:rsidDel="00116173" w:rsidRDefault="00D3128F" w:rsidP="00D3128F">
      <w:pPr>
        <w:autoSpaceDE w:val="0"/>
        <w:autoSpaceDN w:val="0"/>
        <w:adjustRightInd w:val="0"/>
        <w:spacing w:after="0" w:line="240" w:lineRule="auto"/>
        <w:rPr>
          <w:del w:id="1846" w:author="Michael Bell" w:date="2013-05-06T17:54:00Z"/>
          <w:rFonts w:ascii="Courier New" w:hAnsi="Courier New" w:cs="Courier New"/>
          <w:color w:val="008000"/>
          <w:sz w:val="20"/>
          <w:szCs w:val="20"/>
          <w:highlight w:val="white"/>
        </w:rPr>
      </w:pPr>
      <w:del w:id="1847"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function takes in the current menu position</w:delText>
        </w:r>
      </w:del>
    </w:p>
    <w:p w14:paraId="66FE6E71" w14:textId="6CEA8F70" w:rsidR="00D3128F" w:rsidDel="00116173" w:rsidRDefault="00D3128F" w:rsidP="00D3128F">
      <w:pPr>
        <w:autoSpaceDE w:val="0"/>
        <w:autoSpaceDN w:val="0"/>
        <w:adjustRightInd w:val="0"/>
        <w:spacing w:after="0" w:line="240" w:lineRule="auto"/>
        <w:rPr>
          <w:del w:id="1848" w:author="Michael Bell" w:date="2013-05-06T17:54:00Z"/>
          <w:rFonts w:ascii="Courier New" w:hAnsi="Courier New" w:cs="Courier New"/>
          <w:color w:val="000000"/>
          <w:sz w:val="20"/>
          <w:szCs w:val="20"/>
          <w:highlight w:val="white"/>
        </w:rPr>
      </w:pPr>
      <w:del w:id="1849" w:author="Michael Bell" w:date="2013-05-06T17:54:00Z">
        <w:r w:rsidDel="00116173">
          <w:rPr>
            <w:rFonts w:ascii="Courier New" w:hAnsi="Courier New" w:cs="Courier New"/>
            <w:b/>
            <w:bCs/>
            <w:color w:val="000080"/>
            <w:sz w:val="20"/>
            <w:szCs w:val="20"/>
            <w:highlight w:val="white"/>
          </w:rPr>
          <w:delText>{</w:delText>
        </w:r>
      </w:del>
    </w:p>
    <w:p w14:paraId="49DFC914" w14:textId="2B7001C8" w:rsidR="00D3128F" w:rsidDel="00116173" w:rsidRDefault="00D3128F" w:rsidP="00D3128F">
      <w:pPr>
        <w:autoSpaceDE w:val="0"/>
        <w:autoSpaceDN w:val="0"/>
        <w:adjustRightInd w:val="0"/>
        <w:spacing w:after="0" w:line="240" w:lineRule="auto"/>
        <w:rPr>
          <w:del w:id="1850" w:author="Michael Bell" w:date="2013-05-06T17:54:00Z"/>
          <w:rFonts w:ascii="Courier New" w:hAnsi="Courier New" w:cs="Courier New"/>
          <w:color w:val="008000"/>
          <w:sz w:val="20"/>
          <w:szCs w:val="20"/>
          <w:highlight w:val="white"/>
        </w:rPr>
      </w:pPr>
      <w:del w:id="185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menuY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//only options in the third colum do things so we check if the selected option is there</w:delText>
        </w:r>
      </w:del>
    </w:p>
    <w:p w14:paraId="2931F0EA" w14:textId="5C7FCFBA" w:rsidR="00D3128F" w:rsidDel="00116173" w:rsidRDefault="00D3128F" w:rsidP="00D3128F">
      <w:pPr>
        <w:autoSpaceDE w:val="0"/>
        <w:autoSpaceDN w:val="0"/>
        <w:adjustRightInd w:val="0"/>
        <w:spacing w:after="0" w:line="240" w:lineRule="auto"/>
        <w:rPr>
          <w:del w:id="1852" w:author="Michael Bell" w:date="2013-05-06T17:54:00Z"/>
          <w:rFonts w:ascii="Courier New" w:hAnsi="Courier New" w:cs="Courier New"/>
          <w:color w:val="008000"/>
          <w:sz w:val="20"/>
          <w:szCs w:val="20"/>
          <w:highlight w:val="white"/>
        </w:rPr>
      </w:pPr>
      <w:del w:id="185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section is for when a station is selected, the first 7 options are stations so we check weather that is in bounds</w:delText>
        </w:r>
      </w:del>
    </w:p>
    <w:p w14:paraId="7BF40304" w14:textId="2B97810D" w:rsidR="00D3128F" w:rsidDel="00116173" w:rsidRDefault="00D3128F" w:rsidP="00D3128F">
      <w:pPr>
        <w:autoSpaceDE w:val="0"/>
        <w:autoSpaceDN w:val="0"/>
        <w:adjustRightInd w:val="0"/>
        <w:spacing w:after="0" w:line="240" w:lineRule="auto"/>
        <w:rPr>
          <w:del w:id="1854" w:author="Michael Bell" w:date="2013-05-06T17:54:00Z"/>
          <w:rFonts w:ascii="Courier New" w:hAnsi="Courier New" w:cs="Courier New"/>
          <w:color w:val="008000"/>
          <w:sz w:val="20"/>
          <w:szCs w:val="20"/>
          <w:highlight w:val="white"/>
        </w:rPr>
      </w:pPr>
      <w:del w:id="18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already in transit then the enter button should not do anything so we check that as well</w:delText>
        </w:r>
      </w:del>
    </w:p>
    <w:p w14:paraId="5B24B1A1" w14:textId="558B2904" w:rsidR="00D3128F" w:rsidDel="00116173" w:rsidRDefault="00D3128F" w:rsidP="00D3128F">
      <w:pPr>
        <w:autoSpaceDE w:val="0"/>
        <w:autoSpaceDN w:val="0"/>
        <w:adjustRightInd w:val="0"/>
        <w:spacing w:after="0" w:line="240" w:lineRule="auto"/>
        <w:rPr>
          <w:del w:id="1856" w:author="Michael Bell" w:date="2013-05-06T17:54:00Z"/>
          <w:rFonts w:ascii="Courier New" w:hAnsi="Courier New" w:cs="Courier New"/>
          <w:color w:val="000000"/>
          <w:sz w:val="20"/>
          <w:szCs w:val="20"/>
          <w:highlight w:val="white"/>
        </w:rPr>
      </w:pPr>
      <w:del w:id="18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9BF4D06" w14:textId="16E7DE40" w:rsidR="00D3128F" w:rsidDel="00116173" w:rsidRDefault="00D3128F" w:rsidP="00D3128F">
      <w:pPr>
        <w:autoSpaceDE w:val="0"/>
        <w:autoSpaceDN w:val="0"/>
        <w:adjustRightInd w:val="0"/>
        <w:spacing w:after="0" w:line="240" w:lineRule="auto"/>
        <w:rPr>
          <w:del w:id="1858" w:author="Michael Bell" w:date="2013-05-06T17:54:00Z"/>
          <w:rFonts w:ascii="Courier New" w:hAnsi="Courier New" w:cs="Courier New"/>
          <w:color w:val="008000"/>
          <w:sz w:val="20"/>
          <w:szCs w:val="20"/>
          <w:highlight w:val="white"/>
        </w:rPr>
      </w:pPr>
      <w:del w:id="1859"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y position of the cursor also corresponds to the relivent instruction set, this is selected when enter is pressed</w:delText>
        </w:r>
      </w:del>
    </w:p>
    <w:p w14:paraId="2AFAA95C" w14:textId="59A02318" w:rsidR="00D3128F" w:rsidDel="00116173" w:rsidRDefault="00D3128F" w:rsidP="00D3128F">
      <w:pPr>
        <w:autoSpaceDE w:val="0"/>
        <w:autoSpaceDN w:val="0"/>
        <w:adjustRightInd w:val="0"/>
        <w:spacing w:after="0" w:line="240" w:lineRule="auto"/>
        <w:rPr>
          <w:del w:id="1860" w:author="Michael Bell" w:date="2013-05-06T17:54:00Z"/>
          <w:rFonts w:ascii="Courier New" w:hAnsi="Courier New" w:cs="Courier New"/>
          <w:color w:val="008000"/>
          <w:sz w:val="20"/>
          <w:szCs w:val="20"/>
          <w:highlight w:val="white"/>
        </w:rPr>
      </w:pPr>
      <w:del w:id="1861"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then go to the start of the instructions</w:delText>
        </w:r>
      </w:del>
    </w:p>
    <w:p w14:paraId="6D400184" w14:textId="6F6F3971" w:rsidR="00D3128F" w:rsidDel="00116173" w:rsidRDefault="00D3128F" w:rsidP="00D3128F">
      <w:pPr>
        <w:autoSpaceDE w:val="0"/>
        <w:autoSpaceDN w:val="0"/>
        <w:adjustRightInd w:val="0"/>
        <w:spacing w:after="0" w:line="240" w:lineRule="auto"/>
        <w:rPr>
          <w:del w:id="1862" w:author="Michael Bell" w:date="2013-05-06T17:54:00Z"/>
          <w:rFonts w:ascii="Courier New" w:hAnsi="Courier New" w:cs="Courier New"/>
          <w:color w:val="000000"/>
          <w:sz w:val="20"/>
          <w:szCs w:val="20"/>
          <w:highlight w:val="white"/>
        </w:rPr>
      </w:pPr>
      <w:del w:id="1863" w:author="Michael Bell" w:date="2013-05-06T17:54:00Z">
        <w:r w:rsidDel="00116173">
          <w:rPr>
            <w:rFonts w:ascii="Courier New" w:hAnsi="Courier New" w:cs="Courier New"/>
            <w:color w:val="000000"/>
            <w:sz w:val="20"/>
            <w:szCs w:val="20"/>
            <w:highlight w:val="white"/>
          </w:rPr>
          <w:delText xml:space="preserve">    </w:delText>
        </w:r>
      </w:del>
    </w:p>
    <w:p w14:paraId="4B870FA7" w14:textId="34D35CCF" w:rsidR="00D3128F" w:rsidDel="00116173" w:rsidRDefault="00D3128F" w:rsidP="00D3128F">
      <w:pPr>
        <w:autoSpaceDE w:val="0"/>
        <w:autoSpaceDN w:val="0"/>
        <w:adjustRightInd w:val="0"/>
        <w:spacing w:after="0" w:line="240" w:lineRule="auto"/>
        <w:rPr>
          <w:del w:id="1864" w:author="Michael Bell" w:date="2013-05-06T17:54:00Z"/>
          <w:rFonts w:ascii="Courier New" w:hAnsi="Courier New" w:cs="Courier New"/>
          <w:color w:val="008000"/>
          <w:sz w:val="20"/>
          <w:szCs w:val="20"/>
          <w:highlight w:val="white"/>
        </w:rPr>
      </w:pPr>
      <w:del w:id="1865"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cursor is reset for when transit is complete</w:delText>
        </w:r>
      </w:del>
    </w:p>
    <w:p w14:paraId="17704653" w14:textId="2784BA3D" w:rsidR="00D3128F" w:rsidDel="00116173" w:rsidRDefault="00D3128F" w:rsidP="00D3128F">
      <w:pPr>
        <w:autoSpaceDE w:val="0"/>
        <w:autoSpaceDN w:val="0"/>
        <w:adjustRightInd w:val="0"/>
        <w:spacing w:after="0" w:line="240" w:lineRule="auto"/>
        <w:rPr>
          <w:del w:id="1866" w:author="Michael Bell" w:date="2013-05-06T17:54:00Z"/>
          <w:rFonts w:ascii="Courier New" w:hAnsi="Courier New" w:cs="Courier New"/>
          <w:color w:val="000000"/>
          <w:sz w:val="20"/>
          <w:szCs w:val="20"/>
          <w:highlight w:val="white"/>
        </w:rPr>
      </w:pPr>
      <w:del w:id="1867"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49468AA9" w14:textId="29E97B05" w:rsidR="00D3128F" w:rsidDel="00116173" w:rsidRDefault="00D3128F" w:rsidP="00D3128F">
      <w:pPr>
        <w:autoSpaceDE w:val="0"/>
        <w:autoSpaceDN w:val="0"/>
        <w:adjustRightInd w:val="0"/>
        <w:spacing w:after="0" w:line="240" w:lineRule="auto"/>
        <w:rPr>
          <w:del w:id="1868" w:author="Michael Bell" w:date="2013-05-06T17:54:00Z"/>
          <w:rFonts w:ascii="Courier New" w:hAnsi="Courier New" w:cs="Courier New"/>
          <w:color w:val="000000"/>
          <w:sz w:val="20"/>
          <w:szCs w:val="20"/>
          <w:highlight w:val="white"/>
        </w:rPr>
      </w:pPr>
      <w:del w:id="1869" w:author="Michael Bell" w:date="2013-05-06T17:54:00Z">
        <w:r w:rsidDel="00116173">
          <w:rPr>
            <w:rFonts w:ascii="Courier New" w:hAnsi="Courier New" w:cs="Courier New"/>
            <w:color w:val="000000"/>
            <w:sz w:val="20"/>
            <w:szCs w:val="20"/>
            <w:highlight w:val="white"/>
          </w:rPr>
          <w:delText xml:space="preserve">    </w:delText>
        </w:r>
      </w:del>
    </w:p>
    <w:p w14:paraId="32424B30" w14:textId="3EF57959" w:rsidR="00D3128F" w:rsidDel="00116173" w:rsidRDefault="00D3128F" w:rsidP="00D3128F">
      <w:pPr>
        <w:autoSpaceDE w:val="0"/>
        <w:autoSpaceDN w:val="0"/>
        <w:adjustRightInd w:val="0"/>
        <w:spacing w:after="0" w:line="240" w:lineRule="auto"/>
        <w:rPr>
          <w:del w:id="1870" w:author="Michael Bell" w:date="2013-05-06T17:54:00Z"/>
          <w:rFonts w:ascii="Courier New" w:hAnsi="Courier New" w:cs="Courier New"/>
          <w:color w:val="008000"/>
          <w:sz w:val="20"/>
          <w:szCs w:val="20"/>
          <w:highlight w:val="white"/>
        </w:rPr>
      </w:pPr>
      <w:del w:id="1871"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set the train in transit which starts the instructions and locks the screen</w:delText>
        </w:r>
      </w:del>
    </w:p>
    <w:p w14:paraId="344B4974" w14:textId="07A4ADEA" w:rsidR="00D3128F" w:rsidDel="00116173" w:rsidRDefault="00D3128F" w:rsidP="00D3128F">
      <w:pPr>
        <w:autoSpaceDE w:val="0"/>
        <w:autoSpaceDN w:val="0"/>
        <w:adjustRightInd w:val="0"/>
        <w:spacing w:after="0" w:line="240" w:lineRule="auto"/>
        <w:rPr>
          <w:del w:id="1872" w:author="Michael Bell" w:date="2013-05-06T17:54:00Z"/>
          <w:rFonts w:ascii="Courier New" w:hAnsi="Courier New" w:cs="Courier New"/>
          <w:color w:val="000000"/>
          <w:sz w:val="20"/>
          <w:szCs w:val="20"/>
          <w:highlight w:val="white"/>
        </w:rPr>
      </w:pPr>
      <w:del w:id="187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4DB8E3" w14:textId="3A936457" w:rsidR="00D3128F" w:rsidDel="00116173" w:rsidRDefault="00D3128F" w:rsidP="00D3128F">
      <w:pPr>
        <w:autoSpaceDE w:val="0"/>
        <w:autoSpaceDN w:val="0"/>
        <w:adjustRightInd w:val="0"/>
        <w:spacing w:after="0" w:line="240" w:lineRule="auto"/>
        <w:rPr>
          <w:del w:id="1874" w:author="Michael Bell" w:date="2013-05-06T17:54:00Z"/>
          <w:rFonts w:ascii="Courier New" w:hAnsi="Courier New" w:cs="Courier New"/>
          <w:color w:val="000000"/>
          <w:sz w:val="20"/>
          <w:szCs w:val="20"/>
          <w:highlight w:val="white"/>
        </w:rPr>
      </w:pPr>
      <w:del w:id="1875" w:author="Michael Bell" w:date="2013-05-06T17:54:00Z">
        <w:r w:rsidDel="00116173">
          <w:rPr>
            <w:rFonts w:ascii="Courier New" w:hAnsi="Courier New" w:cs="Courier New"/>
            <w:b/>
            <w:bCs/>
            <w:color w:val="000080"/>
            <w:sz w:val="20"/>
            <w:szCs w:val="20"/>
            <w:highlight w:val="white"/>
          </w:rPr>
          <w:delText>}</w:delText>
        </w:r>
      </w:del>
    </w:p>
    <w:p w14:paraId="22F78574" w14:textId="6BE8EF32" w:rsidR="003F0072" w:rsidRDefault="003F0072">
      <w:del w:id="1876" w:author="Michael Bell" w:date="2013-05-06T18:12:00Z">
        <w:r w:rsidDel="00973ACE">
          <w:br w:type="page"/>
        </w:r>
      </w:del>
    </w:p>
    <w:p w14:paraId="03D6C323" w14:textId="77777777" w:rsidR="003F0072" w:rsidRDefault="003F0072" w:rsidP="003F0072">
      <w:pPr>
        <w:pStyle w:val="Heading2"/>
      </w:pPr>
      <w:r>
        <w:t>checkConditions.ino</w:t>
      </w:r>
    </w:p>
    <w:p w14:paraId="1EA6B9DB" w14:textId="77777777" w:rsidR="003A2FEE" w:rsidRDefault="003A2FEE" w:rsidP="003A2FEE">
      <w:pPr>
        <w:autoSpaceDE w:val="0"/>
        <w:autoSpaceDN w:val="0"/>
        <w:adjustRightInd w:val="0"/>
        <w:spacing w:after="0" w:line="240" w:lineRule="auto"/>
        <w:rPr>
          <w:ins w:id="1877" w:author="Michael Bell" w:date="2013-05-06T17:59:00Z"/>
          <w:rFonts w:ascii="Courier New" w:hAnsi="Courier New" w:cs="Courier New"/>
          <w:color w:val="008000"/>
          <w:sz w:val="20"/>
          <w:szCs w:val="20"/>
          <w:highlight w:val="white"/>
        </w:rPr>
      </w:pPr>
      <w:ins w:id="1878" w:author="Michael Bell" w:date="2013-05-06T17:59:00Z">
        <w:r>
          <w:rPr>
            <w:rFonts w:ascii="Courier New" w:hAnsi="Courier New" w:cs="Courier New"/>
            <w:color w:val="008000"/>
            <w:sz w:val="20"/>
            <w:szCs w:val="20"/>
            <w:highlight w:val="white"/>
          </w:rPr>
          <w:t>/*</w:t>
        </w:r>
      </w:ins>
    </w:p>
    <w:p w14:paraId="7D34D9BA" w14:textId="77777777" w:rsidR="003A2FEE" w:rsidRDefault="003A2FEE" w:rsidP="003A2FEE">
      <w:pPr>
        <w:autoSpaceDE w:val="0"/>
        <w:autoSpaceDN w:val="0"/>
        <w:adjustRightInd w:val="0"/>
        <w:spacing w:after="0" w:line="240" w:lineRule="auto"/>
        <w:rPr>
          <w:ins w:id="1879" w:author="Michael Bell" w:date="2013-05-06T17:59:00Z"/>
          <w:rFonts w:ascii="Courier New" w:hAnsi="Courier New" w:cs="Courier New"/>
          <w:color w:val="008000"/>
          <w:sz w:val="20"/>
          <w:szCs w:val="20"/>
          <w:highlight w:val="white"/>
        </w:rPr>
      </w:pPr>
    </w:p>
    <w:p w14:paraId="6F91A63C" w14:textId="77777777" w:rsidR="003A2FEE" w:rsidRDefault="003A2FEE" w:rsidP="003A2FEE">
      <w:pPr>
        <w:autoSpaceDE w:val="0"/>
        <w:autoSpaceDN w:val="0"/>
        <w:adjustRightInd w:val="0"/>
        <w:spacing w:after="0" w:line="240" w:lineRule="auto"/>
        <w:rPr>
          <w:ins w:id="1880" w:author="Michael Bell" w:date="2013-05-06T17:59:00Z"/>
          <w:rFonts w:ascii="Courier New" w:hAnsi="Courier New" w:cs="Courier New"/>
          <w:color w:val="008000"/>
          <w:sz w:val="20"/>
          <w:szCs w:val="20"/>
          <w:highlight w:val="white"/>
        </w:rPr>
      </w:pPr>
      <w:ins w:id="1881" w:author="Michael Bell" w:date="2013-05-06T17:59:00Z">
        <w:r>
          <w:rPr>
            <w:rFonts w:ascii="Courier New" w:hAnsi="Courier New" w:cs="Courier New"/>
            <w:color w:val="008000"/>
            <w:sz w:val="20"/>
            <w:szCs w:val="20"/>
            <w:highlight w:val="white"/>
          </w:rPr>
          <w:t xml:space="preserve"> BELTRAK</w:t>
        </w:r>
      </w:ins>
    </w:p>
    <w:p w14:paraId="41A33AC4" w14:textId="77777777" w:rsidR="003A2FEE" w:rsidRDefault="003A2FEE" w:rsidP="003A2FEE">
      <w:pPr>
        <w:autoSpaceDE w:val="0"/>
        <w:autoSpaceDN w:val="0"/>
        <w:adjustRightInd w:val="0"/>
        <w:spacing w:after="0" w:line="240" w:lineRule="auto"/>
        <w:rPr>
          <w:ins w:id="1882" w:author="Michael Bell" w:date="2013-05-06T17:59:00Z"/>
          <w:rFonts w:ascii="Courier New" w:hAnsi="Courier New" w:cs="Courier New"/>
          <w:color w:val="008000"/>
          <w:sz w:val="20"/>
          <w:szCs w:val="20"/>
          <w:highlight w:val="white"/>
        </w:rPr>
      </w:pPr>
      <w:ins w:id="1883" w:author="Michael Bell" w:date="2013-05-06T17:59:00Z">
        <w:r>
          <w:rPr>
            <w:rFonts w:ascii="Courier New" w:hAnsi="Courier New" w:cs="Courier New"/>
            <w:color w:val="008000"/>
            <w:sz w:val="20"/>
            <w:szCs w:val="20"/>
            <w:highlight w:val="white"/>
          </w:rPr>
          <w:t xml:space="preserve"> </w:t>
        </w:r>
      </w:ins>
    </w:p>
    <w:p w14:paraId="2E124B7E" w14:textId="77777777" w:rsidR="003A2FEE" w:rsidRDefault="003A2FEE" w:rsidP="003A2FEE">
      <w:pPr>
        <w:autoSpaceDE w:val="0"/>
        <w:autoSpaceDN w:val="0"/>
        <w:adjustRightInd w:val="0"/>
        <w:spacing w:after="0" w:line="240" w:lineRule="auto"/>
        <w:rPr>
          <w:ins w:id="1884" w:author="Michael Bell" w:date="2013-05-06T17:59:00Z"/>
          <w:rFonts w:ascii="Courier New" w:hAnsi="Courier New" w:cs="Courier New"/>
          <w:color w:val="008000"/>
          <w:sz w:val="20"/>
          <w:szCs w:val="20"/>
          <w:highlight w:val="white"/>
        </w:rPr>
      </w:pPr>
      <w:ins w:id="1885" w:author="Michael Bell" w:date="2013-05-06T17:59:00Z">
        <w:r>
          <w:rPr>
            <w:rFonts w:ascii="Courier New" w:hAnsi="Courier New" w:cs="Courier New"/>
            <w:color w:val="008000"/>
            <w:sz w:val="20"/>
            <w:szCs w:val="20"/>
            <w:highlight w:val="white"/>
          </w:rPr>
          <w:t xml:space="preserve"> V1.0</w:t>
        </w:r>
      </w:ins>
    </w:p>
    <w:p w14:paraId="0EE6F5E5" w14:textId="77777777" w:rsidR="003A2FEE" w:rsidRDefault="003A2FEE" w:rsidP="003A2FEE">
      <w:pPr>
        <w:autoSpaceDE w:val="0"/>
        <w:autoSpaceDN w:val="0"/>
        <w:adjustRightInd w:val="0"/>
        <w:spacing w:after="0" w:line="240" w:lineRule="auto"/>
        <w:rPr>
          <w:ins w:id="1886" w:author="Michael Bell" w:date="2013-05-06T17:59:00Z"/>
          <w:rFonts w:ascii="Courier New" w:hAnsi="Courier New" w:cs="Courier New"/>
          <w:color w:val="008000"/>
          <w:sz w:val="20"/>
          <w:szCs w:val="20"/>
          <w:highlight w:val="white"/>
        </w:rPr>
      </w:pPr>
      <w:ins w:id="1887" w:author="Michael Bell" w:date="2013-05-06T17:59:00Z">
        <w:r>
          <w:rPr>
            <w:rFonts w:ascii="Courier New" w:hAnsi="Courier New" w:cs="Courier New"/>
            <w:color w:val="008000"/>
            <w:sz w:val="20"/>
            <w:szCs w:val="20"/>
            <w:highlight w:val="white"/>
          </w:rPr>
          <w:t xml:space="preserve"> </w:t>
        </w:r>
      </w:ins>
    </w:p>
    <w:p w14:paraId="4D7412DB" w14:textId="77777777" w:rsidR="003A2FEE" w:rsidRDefault="003A2FEE" w:rsidP="003A2FEE">
      <w:pPr>
        <w:autoSpaceDE w:val="0"/>
        <w:autoSpaceDN w:val="0"/>
        <w:adjustRightInd w:val="0"/>
        <w:spacing w:after="0" w:line="240" w:lineRule="auto"/>
        <w:rPr>
          <w:ins w:id="1888" w:author="Michael Bell" w:date="2013-05-06T17:59:00Z"/>
          <w:rFonts w:ascii="Courier New" w:hAnsi="Courier New" w:cs="Courier New"/>
          <w:color w:val="008000"/>
          <w:sz w:val="20"/>
          <w:szCs w:val="20"/>
          <w:highlight w:val="white"/>
        </w:rPr>
      </w:pPr>
      <w:ins w:id="1889" w:author="Michael Bell" w:date="2013-05-06T17:59:00Z">
        <w:r>
          <w:rPr>
            <w:rFonts w:ascii="Courier New" w:hAnsi="Courier New" w:cs="Courier New"/>
            <w:color w:val="008000"/>
            <w:sz w:val="20"/>
            <w:szCs w:val="20"/>
            <w:highlight w:val="white"/>
          </w:rPr>
          <w:t xml:space="preserve"> Hornby trainset automation</w:t>
        </w:r>
      </w:ins>
    </w:p>
    <w:p w14:paraId="79042C07" w14:textId="77777777" w:rsidR="003A2FEE" w:rsidRDefault="003A2FEE" w:rsidP="003A2FEE">
      <w:pPr>
        <w:autoSpaceDE w:val="0"/>
        <w:autoSpaceDN w:val="0"/>
        <w:adjustRightInd w:val="0"/>
        <w:spacing w:after="0" w:line="240" w:lineRule="auto"/>
        <w:rPr>
          <w:ins w:id="1890" w:author="Michael Bell" w:date="2013-05-06T17:59:00Z"/>
          <w:rFonts w:ascii="Courier New" w:hAnsi="Courier New" w:cs="Courier New"/>
          <w:color w:val="008000"/>
          <w:sz w:val="20"/>
          <w:szCs w:val="20"/>
          <w:highlight w:val="white"/>
        </w:rPr>
      </w:pPr>
      <w:ins w:id="1891" w:author="Michael Bell" w:date="2013-05-06T17:59:00Z">
        <w:r>
          <w:rPr>
            <w:rFonts w:ascii="Courier New" w:hAnsi="Courier New" w:cs="Courier New"/>
            <w:color w:val="008000"/>
            <w:sz w:val="20"/>
            <w:szCs w:val="20"/>
            <w:highlight w:val="white"/>
          </w:rPr>
          <w:t xml:space="preserve"> </w:t>
        </w:r>
      </w:ins>
    </w:p>
    <w:p w14:paraId="301A0BE5" w14:textId="77777777" w:rsidR="003A2FEE" w:rsidRDefault="003A2FEE" w:rsidP="003A2FEE">
      <w:pPr>
        <w:autoSpaceDE w:val="0"/>
        <w:autoSpaceDN w:val="0"/>
        <w:adjustRightInd w:val="0"/>
        <w:spacing w:after="0" w:line="240" w:lineRule="auto"/>
        <w:rPr>
          <w:ins w:id="1892" w:author="Michael Bell" w:date="2013-05-06T17:59:00Z"/>
          <w:rFonts w:ascii="Courier New" w:hAnsi="Courier New" w:cs="Courier New"/>
          <w:color w:val="008000"/>
          <w:sz w:val="20"/>
          <w:szCs w:val="20"/>
          <w:highlight w:val="white"/>
        </w:rPr>
      </w:pPr>
      <w:ins w:id="1893" w:author="Michael Bell" w:date="2013-05-06T17:59:00Z">
        <w:r>
          <w:rPr>
            <w:rFonts w:ascii="Courier New" w:hAnsi="Courier New" w:cs="Courier New"/>
            <w:color w:val="008000"/>
            <w:sz w:val="20"/>
            <w:szCs w:val="20"/>
            <w:highlight w:val="white"/>
          </w:rPr>
          <w:t xml:space="preserve"> By Michael Bell</w:t>
        </w:r>
      </w:ins>
    </w:p>
    <w:p w14:paraId="724713B3" w14:textId="77777777" w:rsidR="003A2FEE" w:rsidRDefault="003A2FEE" w:rsidP="003A2FEE">
      <w:pPr>
        <w:autoSpaceDE w:val="0"/>
        <w:autoSpaceDN w:val="0"/>
        <w:adjustRightInd w:val="0"/>
        <w:spacing w:after="0" w:line="240" w:lineRule="auto"/>
        <w:rPr>
          <w:ins w:id="1894" w:author="Michael Bell" w:date="2013-05-06T17:59:00Z"/>
          <w:rFonts w:ascii="Courier New" w:hAnsi="Courier New" w:cs="Courier New"/>
          <w:color w:val="008000"/>
          <w:sz w:val="20"/>
          <w:szCs w:val="20"/>
          <w:highlight w:val="white"/>
        </w:rPr>
      </w:pPr>
      <w:ins w:id="1895" w:author="Michael Bell" w:date="2013-05-06T17:59:00Z">
        <w:r>
          <w:rPr>
            <w:rFonts w:ascii="Courier New" w:hAnsi="Courier New" w:cs="Courier New"/>
            <w:color w:val="008000"/>
            <w:sz w:val="20"/>
            <w:szCs w:val="20"/>
            <w:highlight w:val="white"/>
          </w:rPr>
          <w:t xml:space="preserve"> </w:t>
        </w:r>
      </w:ins>
    </w:p>
    <w:p w14:paraId="2BCBAD1E" w14:textId="77777777" w:rsidR="003A2FEE" w:rsidRDefault="003A2FEE" w:rsidP="003A2FEE">
      <w:pPr>
        <w:autoSpaceDE w:val="0"/>
        <w:autoSpaceDN w:val="0"/>
        <w:adjustRightInd w:val="0"/>
        <w:spacing w:after="0" w:line="240" w:lineRule="auto"/>
        <w:rPr>
          <w:ins w:id="1896" w:author="Michael Bell" w:date="2013-05-06T17:59:00Z"/>
          <w:rFonts w:ascii="Courier New" w:hAnsi="Courier New" w:cs="Courier New"/>
          <w:color w:val="008000"/>
          <w:sz w:val="20"/>
          <w:szCs w:val="20"/>
          <w:highlight w:val="white"/>
        </w:rPr>
      </w:pPr>
      <w:ins w:id="1897" w:author="Michael Bell" w:date="2013-05-06T17:59:00Z">
        <w:r>
          <w:rPr>
            <w:rFonts w:ascii="Courier New" w:hAnsi="Courier New" w:cs="Courier New"/>
            <w:color w:val="008000"/>
            <w:sz w:val="20"/>
            <w:szCs w:val="20"/>
            <w:highlight w:val="white"/>
          </w:rPr>
          <w:t xml:space="preserve"> Programing started: 02/02/2013 at 14:08</w:t>
        </w:r>
      </w:ins>
    </w:p>
    <w:p w14:paraId="3FBD31BD" w14:textId="77777777" w:rsidR="003A2FEE" w:rsidRDefault="003A2FEE" w:rsidP="003A2FEE">
      <w:pPr>
        <w:autoSpaceDE w:val="0"/>
        <w:autoSpaceDN w:val="0"/>
        <w:adjustRightInd w:val="0"/>
        <w:spacing w:after="0" w:line="240" w:lineRule="auto"/>
        <w:rPr>
          <w:ins w:id="1898" w:author="Michael Bell" w:date="2013-05-06T17:59:00Z"/>
          <w:rFonts w:ascii="Courier New" w:hAnsi="Courier New" w:cs="Courier New"/>
          <w:color w:val="008000"/>
          <w:sz w:val="20"/>
          <w:szCs w:val="20"/>
          <w:highlight w:val="white"/>
        </w:rPr>
      </w:pPr>
      <w:ins w:id="1899" w:author="Michael Bell" w:date="2013-05-06T17:59:00Z">
        <w:r>
          <w:rPr>
            <w:rFonts w:ascii="Courier New" w:hAnsi="Courier New" w:cs="Courier New"/>
            <w:color w:val="008000"/>
            <w:sz w:val="20"/>
            <w:szCs w:val="20"/>
            <w:highlight w:val="white"/>
          </w:rPr>
          <w:t xml:space="preserve"> </w:t>
        </w:r>
      </w:ins>
    </w:p>
    <w:p w14:paraId="5829F155" w14:textId="77777777" w:rsidR="003A2FEE" w:rsidRDefault="003A2FEE" w:rsidP="003A2FEE">
      <w:pPr>
        <w:autoSpaceDE w:val="0"/>
        <w:autoSpaceDN w:val="0"/>
        <w:adjustRightInd w:val="0"/>
        <w:spacing w:after="0" w:line="240" w:lineRule="auto"/>
        <w:rPr>
          <w:ins w:id="1900" w:author="Michael Bell" w:date="2013-05-06T17:59:00Z"/>
          <w:rFonts w:ascii="Courier New" w:hAnsi="Courier New" w:cs="Courier New"/>
          <w:color w:val="008000"/>
          <w:sz w:val="20"/>
          <w:szCs w:val="20"/>
          <w:highlight w:val="white"/>
        </w:rPr>
      </w:pPr>
      <w:ins w:id="1901" w:author="Michael Bell" w:date="2013-05-06T17:59:00Z">
        <w:r>
          <w:rPr>
            <w:rFonts w:ascii="Courier New" w:hAnsi="Courier New" w:cs="Courier New"/>
            <w:color w:val="008000"/>
            <w:sz w:val="20"/>
            <w:szCs w:val="20"/>
            <w:highlight w:val="white"/>
          </w:rPr>
          <w:t xml:space="preserve"> Programing completed: 06/05/2013 at 17:45</w:t>
        </w:r>
      </w:ins>
    </w:p>
    <w:p w14:paraId="5C1C2344" w14:textId="77777777" w:rsidR="003A2FEE" w:rsidRDefault="003A2FEE" w:rsidP="003A2FEE">
      <w:pPr>
        <w:autoSpaceDE w:val="0"/>
        <w:autoSpaceDN w:val="0"/>
        <w:adjustRightInd w:val="0"/>
        <w:spacing w:after="0" w:line="240" w:lineRule="auto"/>
        <w:rPr>
          <w:ins w:id="1902" w:author="Michael Bell" w:date="2013-05-06T17:59:00Z"/>
          <w:rFonts w:ascii="Courier New" w:hAnsi="Courier New" w:cs="Courier New"/>
          <w:color w:val="008000"/>
          <w:sz w:val="20"/>
          <w:szCs w:val="20"/>
          <w:highlight w:val="white"/>
        </w:rPr>
      </w:pPr>
      <w:ins w:id="1903" w:author="Michael Bell" w:date="2013-05-06T17:59:00Z">
        <w:r>
          <w:rPr>
            <w:rFonts w:ascii="Courier New" w:hAnsi="Courier New" w:cs="Courier New"/>
            <w:color w:val="008000"/>
            <w:sz w:val="20"/>
            <w:szCs w:val="20"/>
            <w:highlight w:val="white"/>
          </w:rPr>
          <w:t xml:space="preserve"> </w:t>
        </w:r>
      </w:ins>
    </w:p>
    <w:p w14:paraId="3E81DC4B" w14:textId="77777777" w:rsidR="003A2FEE" w:rsidRDefault="003A2FEE" w:rsidP="003A2FEE">
      <w:pPr>
        <w:autoSpaceDE w:val="0"/>
        <w:autoSpaceDN w:val="0"/>
        <w:adjustRightInd w:val="0"/>
        <w:spacing w:after="0" w:line="240" w:lineRule="auto"/>
        <w:rPr>
          <w:ins w:id="1904" w:author="Michael Bell" w:date="2013-05-06T17:59:00Z"/>
          <w:rFonts w:ascii="Courier New" w:hAnsi="Courier New" w:cs="Courier New"/>
          <w:color w:val="000000"/>
          <w:sz w:val="20"/>
          <w:szCs w:val="20"/>
          <w:highlight w:val="white"/>
        </w:rPr>
      </w:pPr>
      <w:ins w:id="1905" w:author="Michael Bell" w:date="2013-05-06T17:59:00Z">
        <w:r>
          <w:rPr>
            <w:rFonts w:ascii="Courier New" w:hAnsi="Courier New" w:cs="Courier New"/>
            <w:color w:val="008000"/>
            <w:sz w:val="20"/>
            <w:szCs w:val="20"/>
            <w:highlight w:val="white"/>
          </w:rPr>
          <w:t xml:space="preserve"> */</w:t>
        </w:r>
      </w:ins>
    </w:p>
    <w:p w14:paraId="16ECF500" w14:textId="77777777" w:rsidR="003A2FEE" w:rsidRDefault="003A2FEE" w:rsidP="003A2FEE">
      <w:pPr>
        <w:autoSpaceDE w:val="0"/>
        <w:autoSpaceDN w:val="0"/>
        <w:adjustRightInd w:val="0"/>
        <w:spacing w:after="0" w:line="240" w:lineRule="auto"/>
        <w:rPr>
          <w:ins w:id="1906" w:author="Michael Bell" w:date="2013-05-06T17:59:00Z"/>
          <w:rFonts w:ascii="Courier New" w:hAnsi="Courier New" w:cs="Courier New"/>
          <w:color w:val="000000"/>
          <w:sz w:val="20"/>
          <w:szCs w:val="20"/>
          <w:highlight w:val="white"/>
        </w:rPr>
      </w:pPr>
    </w:p>
    <w:p w14:paraId="1B7FCCFB" w14:textId="77777777" w:rsidR="003A2FEE" w:rsidRDefault="003A2FEE" w:rsidP="003A2FEE">
      <w:pPr>
        <w:autoSpaceDE w:val="0"/>
        <w:autoSpaceDN w:val="0"/>
        <w:adjustRightInd w:val="0"/>
        <w:spacing w:after="0" w:line="240" w:lineRule="auto"/>
        <w:rPr>
          <w:ins w:id="1907" w:author="Michael Bell" w:date="2013-05-06T17:59:00Z"/>
          <w:rFonts w:ascii="Courier New" w:hAnsi="Courier New" w:cs="Courier New"/>
          <w:color w:val="000000"/>
          <w:sz w:val="20"/>
          <w:szCs w:val="20"/>
          <w:highlight w:val="white"/>
        </w:rPr>
      </w:pPr>
      <w:ins w:id="1908" w:author="Michael Bell" w:date="2013-05-06T17:59:00Z">
        <w:r>
          <w:rPr>
            <w:rFonts w:ascii="Courier New" w:hAnsi="Courier New" w:cs="Courier New"/>
            <w:color w:val="000000"/>
            <w:sz w:val="20"/>
            <w:szCs w:val="20"/>
            <w:highlight w:val="white"/>
          </w:rPr>
          <w:t>boolean checkConditions</w:t>
        </w:r>
        <w:r>
          <w:rPr>
            <w:rFonts w:ascii="Courier New" w:hAnsi="Courier New" w:cs="Courier New"/>
            <w:b/>
            <w:bCs/>
            <w:color w:val="000080"/>
            <w:sz w:val="20"/>
            <w:szCs w:val="20"/>
            <w:highlight w:val="white"/>
          </w:rPr>
          <w:t>()</w:t>
        </w:r>
      </w:ins>
    </w:p>
    <w:p w14:paraId="10E773B5" w14:textId="77777777" w:rsidR="003A2FEE" w:rsidRDefault="003A2FEE" w:rsidP="003A2FEE">
      <w:pPr>
        <w:autoSpaceDE w:val="0"/>
        <w:autoSpaceDN w:val="0"/>
        <w:adjustRightInd w:val="0"/>
        <w:spacing w:after="0" w:line="240" w:lineRule="auto"/>
        <w:rPr>
          <w:ins w:id="1909" w:author="Michael Bell" w:date="2013-05-06T17:59:00Z"/>
          <w:rFonts w:ascii="Courier New" w:hAnsi="Courier New" w:cs="Courier New"/>
          <w:color w:val="000000"/>
          <w:sz w:val="20"/>
          <w:szCs w:val="20"/>
          <w:highlight w:val="white"/>
        </w:rPr>
      </w:pPr>
      <w:ins w:id="1910" w:author="Michael Bell" w:date="2013-05-06T17:59:00Z">
        <w:r>
          <w:rPr>
            <w:rFonts w:ascii="Courier New" w:hAnsi="Courier New" w:cs="Courier New"/>
            <w:b/>
            <w:bCs/>
            <w:color w:val="000080"/>
            <w:sz w:val="20"/>
            <w:szCs w:val="20"/>
            <w:highlight w:val="white"/>
          </w:rPr>
          <w:t>{</w:t>
        </w:r>
      </w:ins>
    </w:p>
    <w:p w14:paraId="1A4E94EA" w14:textId="77777777" w:rsidR="003A2FEE" w:rsidRDefault="003A2FEE" w:rsidP="003A2FEE">
      <w:pPr>
        <w:autoSpaceDE w:val="0"/>
        <w:autoSpaceDN w:val="0"/>
        <w:adjustRightInd w:val="0"/>
        <w:spacing w:after="0" w:line="240" w:lineRule="auto"/>
        <w:rPr>
          <w:ins w:id="1911" w:author="Michael Bell" w:date="2013-05-06T17:59:00Z"/>
          <w:rFonts w:ascii="Courier New" w:hAnsi="Courier New" w:cs="Courier New"/>
          <w:color w:val="008000"/>
          <w:sz w:val="20"/>
          <w:szCs w:val="20"/>
          <w:highlight w:val="white"/>
        </w:rPr>
      </w:pPr>
      <w:ins w:id="1912"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ins>
    </w:p>
    <w:p w14:paraId="53B38449" w14:textId="77777777" w:rsidR="003A2FEE" w:rsidRDefault="003A2FEE" w:rsidP="003A2FEE">
      <w:pPr>
        <w:autoSpaceDE w:val="0"/>
        <w:autoSpaceDN w:val="0"/>
        <w:adjustRightInd w:val="0"/>
        <w:spacing w:after="0" w:line="240" w:lineRule="auto"/>
        <w:rPr>
          <w:ins w:id="1913" w:author="Michael Bell" w:date="2013-05-06T17:59:00Z"/>
          <w:rFonts w:ascii="Courier New" w:hAnsi="Courier New" w:cs="Courier New"/>
          <w:color w:val="000000"/>
          <w:sz w:val="20"/>
          <w:szCs w:val="20"/>
          <w:highlight w:val="white"/>
        </w:rPr>
      </w:pPr>
      <w:ins w:id="191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8E6D5F6" w14:textId="77777777" w:rsidR="003A2FEE" w:rsidRDefault="003A2FEE" w:rsidP="003A2FEE">
      <w:pPr>
        <w:autoSpaceDE w:val="0"/>
        <w:autoSpaceDN w:val="0"/>
        <w:adjustRightInd w:val="0"/>
        <w:spacing w:after="0" w:line="240" w:lineRule="auto"/>
        <w:rPr>
          <w:ins w:id="1915" w:author="Michael Bell" w:date="2013-05-06T17:59:00Z"/>
          <w:rFonts w:ascii="Courier New" w:hAnsi="Courier New" w:cs="Courier New"/>
          <w:color w:val="008000"/>
          <w:sz w:val="20"/>
          <w:szCs w:val="20"/>
          <w:highlight w:val="white"/>
        </w:rPr>
      </w:pPr>
      <w:ins w:id="191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ins>
    </w:p>
    <w:p w14:paraId="3AAB185B" w14:textId="77777777" w:rsidR="003A2FEE" w:rsidRDefault="003A2FEE" w:rsidP="003A2FEE">
      <w:pPr>
        <w:autoSpaceDE w:val="0"/>
        <w:autoSpaceDN w:val="0"/>
        <w:adjustRightInd w:val="0"/>
        <w:spacing w:after="0" w:line="240" w:lineRule="auto"/>
        <w:rPr>
          <w:ins w:id="1917" w:author="Michael Bell" w:date="2013-05-06T17:59:00Z"/>
          <w:rFonts w:ascii="Courier New" w:hAnsi="Courier New" w:cs="Courier New"/>
          <w:color w:val="000000"/>
          <w:sz w:val="20"/>
          <w:szCs w:val="20"/>
          <w:highlight w:val="white"/>
        </w:rPr>
      </w:pPr>
      <w:ins w:id="191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0D23AAB" w14:textId="77777777" w:rsidR="003A2FEE" w:rsidRDefault="003A2FEE" w:rsidP="003A2FEE">
      <w:pPr>
        <w:autoSpaceDE w:val="0"/>
        <w:autoSpaceDN w:val="0"/>
        <w:adjustRightInd w:val="0"/>
        <w:spacing w:after="0" w:line="240" w:lineRule="auto"/>
        <w:rPr>
          <w:ins w:id="1919" w:author="Michael Bell" w:date="2013-05-06T17:59:00Z"/>
          <w:rFonts w:ascii="Courier New" w:hAnsi="Courier New" w:cs="Courier New"/>
          <w:color w:val="008000"/>
          <w:sz w:val="20"/>
          <w:szCs w:val="20"/>
          <w:highlight w:val="white"/>
        </w:rPr>
      </w:pPr>
      <w:ins w:id="1920"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//Serial.println((inst[instSet][instPos][1]) - 48); //this tells us that the board has read state B</w:t>
        </w:r>
      </w:ins>
    </w:p>
    <w:p w14:paraId="2C218345" w14:textId="77777777" w:rsidR="003A2FEE" w:rsidRDefault="003A2FEE" w:rsidP="003A2FEE">
      <w:pPr>
        <w:autoSpaceDE w:val="0"/>
        <w:autoSpaceDN w:val="0"/>
        <w:adjustRightInd w:val="0"/>
        <w:spacing w:after="0" w:line="240" w:lineRule="auto"/>
        <w:rPr>
          <w:ins w:id="1921" w:author="Michael Bell" w:date="2013-05-06T17:59:00Z"/>
          <w:rFonts w:ascii="Courier New" w:hAnsi="Courier New" w:cs="Courier New"/>
          <w:color w:val="000000"/>
          <w:sz w:val="20"/>
          <w:szCs w:val="20"/>
          <w:highlight w:val="white"/>
        </w:rPr>
      </w:pPr>
    </w:p>
    <w:p w14:paraId="1CB5BD0B" w14:textId="77777777" w:rsidR="003A2FEE" w:rsidRDefault="003A2FEE" w:rsidP="003A2FEE">
      <w:pPr>
        <w:autoSpaceDE w:val="0"/>
        <w:autoSpaceDN w:val="0"/>
        <w:adjustRightInd w:val="0"/>
        <w:spacing w:after="0" w:line="240" w:lineRule="auto"/>
        <w:rPr>
          <w:ins w:id="1922" w:author="Michael Bell" w:date="2013-05-06T17:59:00Z"/>
          <w:rFonts w:ascii="Courier New" w:hAnsi="Courier New" w:cs="Courier New"/>
          <w:color w:val="008000"/>
          <w:sz w:val="20"/>
          <w:szCs w:val="20"/>
          <w:highlight w:val="white"/>
        </w:rPr>
      </w:pPr>
      <w:ins w:id="1923"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checkSensor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ins>
    </w:p>
    <w:p w14:paraId="032213B6" w14:textId="77777777" w:rsidR="003A2FEE" w:rsidRDefault="003A2FEE" w:rsidP="003A2FEE">
      <w:pPr>
        <w:autoSpaceDE w:val="0"/>
        <w:autoSpaceDN w:val="0"/>
        <w:adjustRightInd w:val="0"/>
        <w:spacing w:after="0" w:line="240" w:lineRule="auto"/>
        <w:rPr>
          <w:ins w:id="1924" w:author="Michael Bell" w:date="2013-05-06T17:59:00Z"/>
          <w:rFonts w:ascii="Courier New" w:hAnsi="Courier New" w:cs="Courier New"/>
          <w:color w:val="000000"/>
          <w:sz w:val="20"/>
          <w:szCs w:val="20"/>
          <w:highlight w:val="white"/>
        </w:rPr>
      </w:pPr>
      <w:ins w:id="1925"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D5ACFE2" w14:textId="77777777" w:rsidR="003A2FEE" w:rsidRDefault="003A2FEE" w:rsidP="003A2FEE">
      <w:pPr>
        <w:autoSpaceDE w:val="0"/>
        <w:autoSpaceDN w:val="0"/>
        <w:adjustRightInd w:val="0"/>
        <w:spacing w:after="0" w:line="240" w:lineRule="auto"/>
        <w:rPr>
          <w:ins w:id="1926" w:author="Michael Bell" w:date="2013-05-06T17:59:00Z"/>
          <w:rFonts w:ascii="Courier New" w:hAnsi="Courier New" w:cs="Courier New"/>
          <w:color w:val="008000"/>
          <w:sz w:val="20"/>
          <w:szCs w:val="20"/>
          <w:highlight w:val="white"/>
        </w:rPr>
      </w:pPr>
      <w:ins w:id="1927" w:author="Michael Bell" w:date="2013-05-06T17:59: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ins>
    </w:p>
    <w:p w14:paraId="2FE5F5BC" w14:textId="77777777" w:rsidR="003A2FEE" w:rsidRDefault="003A2FEE" w:rsidP="003A2FEE">
      <w:pPr>
        <w:autoSpaceDE w:val="0"/>
        <w:autoSpaceDN w:val="0"/>
        <w:adjustRightInd w:val="0"/>
        <w:spacing w:after="0" w:line="240" w:lineRule="auto"/>
        <w:rPr>
          <w:ins w:id="1928" w:author="Michael Bell" w:date="2013-05-06T17:59:00Z"/>
          <w:rFonts w:ascii="Courier New" w:hAnsi="Courier New" w:cs="Courier New"/>
          <w:color w:val="008000"/>
          <w:sz w:val="20"/>
          <w:szCs w:val="20"/>
          <w:highlight w:val="white"/>
        </w:rPr>
      </w:pPr>
      <w:ins w:id="1929"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ins>
    </w:p>
    <w:p w14:paraId="2410F59B" w14:textId="77777777" w:rsidR="003A2FEE" w:rsidRDefault="003A2FEE" w:rsidP="003A2FEE">
      <w:pPr>
        <w:autoSpaceDE w:val="0"/>
        <w:autoSpaceDN w:val="0"/>
        <w:adjustRightInd w:val="0"/>
        <w:spacing w:after="0" w:line="240" w:lineRule="auto"/>
        <w:rPr>
          <w:ins w:id="1930" w:author="Michael Bell" w:date="2013-05-06T17:59:00Z"/>
          <w:rFonts w:ascii="Courier New" w:hAnsi="Courier New" w:cs="Courier New"/>
          <w:color w:val="000000"/>
          <w:sz w:val="20"/>
          <w:szCs w:val="20"/>
          <w:highlight w:val="white"/>
        </w:rPr>
      </w:pPr>
      <w:ins w:id="193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AAF9A6" w14:textId="77777777" w:rsidR="003A2FEE" w:rsidRDefault="003A2FEE" w:rsidP="003A2FEE">
      <w:pPr>
        <w:autoSpaceDE w:val="0"/>
        <w:autoSpaceDN w:val="0"/>
        <w:adjustRightInd w:val="0"/>
        <w:spacing w:after="0" w:line="240" w:lineRule="auto"/>
        <w:rPr>
          <w:ins w:id="1932" w:author="Michael Bell" w:date="2013-05-06T17:59:00Z"/>
          <w:rFonts w:ascii="Courier New" w:hAnsi="Courier New" w:cs="Courier New"/>
          <w:color w:val="000000"/>
          <w:sz w:val="20"/>
          <w:szCs w:val="20"/>
          <w:highlight w:val="white"/>
        </w:rPr>
      </w:pPr>
      <w:ins w:id="1933" w:author="Michael Bell" w:date="2013-05-06T17:59:00Z">
        <w:r>
          <w:rPr>
            <w:rFonts w:ascii="Courier New" w:hAnsi="Courier New" w:cs="Courier New"/>
            <w:color w:val="000000"/>
            <w:sz w:val="20"/>
            <w:szCs w:val="20"/>
            <w:highlight w:val="white"/>
          </w:rPr>
          <w:t xml:space="preserve">        </w:t>
        </w:r>
      </w:ins>
    </w:p>
    <w:p w14:paraId="6F3833F0" w14:textId="77777777" w:rsidR="003A2FEE" w:rsidRDefault="003A2FEE" w:rsidP="003A2FEE">
      <w:pPr>
        <w:autoSpaceDE w:val="0"/>
        <w:autoSpaceDN w:val="0"/>
        <w:adjustRightInd w:val="0"/>
        <w:spacing w:after="0" w:line="240" w:lineRule="auto"/>
        <w:rPr>
          <w:ins w:id="1934" w:author="Michael Bell" w:date="2013-05-06T17:59:00Z"/>
          <w:rFonts w:ascii="Courier New" w:hAnsi="Courier New" w:cs="Courier New"/>
          <w:color w:val="000000"/>
          <w:sz w:val="20"/>
          <w:szCs w:val="20"/>
          <w:highlight w:val="white"/>
        </w:rPr>
      </w:pPr>
      <w:ins w:id="1935"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5A2D67D6" w14:textId="77777777" w:rsidR="003A2FEE" w:rsidRDefault="003A2FEE" w:rsidP="003A2FEE">
      <w:pPr>
        <w:autoSpaceDE w:val="0"/>
        <w:autoSpaceDN w:val="0"/>
        <w:adjustRightInd w:val="0"/>
        <w:spacing w:after="0" w:line="240" w:lineRule="auto"/>
        <w:rPr>
          <w:ins w:id="1936" w:author="Michael Bell" w:date="2013-05-06T17:59:00Z"/>
          <w:rFonts w:ascii="Courier New" w:hAnsi="Courier New" w:cs="Courier New"/>
          <w:color w:val="000000"/>
          <w:sz w:val="20"/>
          <w:szCs w:val="20"/>
          <w:highlight w:val="white"/>
        </w:rPr>
      </w:pPr>
      <w:ins w:id="1937"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AF55B14" w14:textId="77777777" w:rsidR="003A2FEE" w:rsidRDefault="003A2FEE" w:rsidP="003A2FEE">
      <w:pPr>
        <w:autoSpaceDE w:val="0"/>
        <w:autoSpaceDN w:val="0"/>
        <w:adjustRightInd w:val="0"/>
        <w:spacing w:after="0" w:line="240" w:lineRule="auto"/>
        <w:rPr>
          <w:ins w:id="1938" w:author="Michael Bell" w:date="2013-05-06T17:59:00Z"/>
          <w:rFonts w:ascii="Courier New" w:hAnsi="Courier New" w:cs="Courier New"/>
          <w:color w:val="000000"/>
          <w:sz w:val="20"/>
          <w:szCs w:val="20"/>
          <w:highlight w:val="white"/>
        </w:rPr>
      </w:pPr>
      <w:ins w:id="1939"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1B3DC0A" w14:textId="77777777" w:rsidR="003A2FEE" w:rsidRDefault="003A2FEE" w:rsidP="003A2FEE">
      <w:pPr>
        <w:autoSpaceDE w:val="0"/>
        <w:autoSpaceDN w:val="0"/>
        <w:adjustRightInd w:val="0"/>
        <w:spacing w:after="0" w:line="240" w:lineRule="auto"/>
        <w:rPr>
          <w:ins w:id="1940" w:author="Michael Bell" w:date="2013-05-06T17:59:00Z"/>
          <w:rFonts w:ascii="Courier New" w:hAnsi="Courier New" w:cs="Courier New"/>
          <w:color w:val="000000"/>
          <w:sz w:val="20"/>
          <w:szCs w:val="20"/>
          <w:highlight w:val="white"/>
        </w:rPr>
      </w:pPr>
      <w:ins w:id="194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0D5A4C" w14:textId="77777777" w:rsidR="003A2FEE" w:rsidRDefault="003A2FEE" w:rsidP="003A2FEE">
      <w:pPr>
        <w:autoSpaceDE w:val="0"/>
        <w:autoSpaceDN w:val="0"/>
        <w:adjustRightInd w:val="0"/>
        <w:spacing w:after="0" w:line="240" w:lineRule="auto"/>
        <w:rPr>
          <w:ins w:id="1942" w:author="Michael Bell" w:date="2013-05-06T17:59:00Z"/>
          <w:rFonts w:ascii="Courier New" w:hAnsi="Courier New" w:cs="Courier New"/>
          <w:color w:val="000000"/>
          <w:sz w:val="20"/>
          <w:szCs w:val="20"/>
          <w:highlight w:val="white"/>
        </w:rPr>
      </w:pPr>
    </w:p>
    <w:p w14:paraId="274E20AE" w14:textId="77777777" w:rsidR="003A2FEE" w:rsidRDefault="003A2FEE" w:rsidP="003A2FEE">
      <w:pPr>
        <w:autoSpaceDE w:val="0"/>
        <w:autoSpaceDN w:val="0"/>
        <w:adjustRightInd w:val="0"/>
        <w:spacing w:after="0" w:line="240" w:lineRule="auto"/>
        <w:rPr>
          <w:ins w:id="1943" w:author="Michael Bell" w:date="2013-05-06T17:59:00Z"/>
          <w:rFonts w:ascii="Courier New" w:hAnsi="Courier New" w:cs="Courier New"/>
          <w:color w:val="000000"/>
          <w:sz w:val="20"/>
          <w:szCs w:val="20"/>
          <w:highlight w:val="white"/>
        </w:rPr>
      </w:pPr>
      <w:ins w:id="1944" w:author="Michael Bell" w:date="2013-05-06T17:59:00Z">
        <w:r>
          <w:rPr>
            <w:rFonts w:ascii="Courier New" w:hAnsi="Courier New" w:cs="Courier New"/>
            <w:color w:val="000000"/>
            <w:sz w:val="20"/>
            <w:szCs w:val="20"/>
            <w:highlight w:val="white"/>
          </w:rPr>
          <w:t xml:space="preserve">        </w:t>
        </w:r>
      </w:ins>
    </w:p>
    <w:p w14:paraId="7B486B7B" w14:textId="77777777" w:rsidR="003A2FEE" w:rsidRDefault="003A2FEE" w:rsidP="003A2FEE">
      <w:pPr>
        <w:autoSpaceDE w:val="0"/>
        <w:autoSpaceDN w:val="0"/>
        <w:adjustRightInd w:val="0"/>
        <w:spacing w:after="0" w:line="240" w:lineRule="auto"/>
        <w:rPr>
          <w:ins w:id="1945" w:author="Michael Bell" w:date="2013-05-06T17:59:00Z"/>
          <w:rFonts w:ascii="Courier New" w:hAnsi="Courier New" w:cs="Courier New"/>
          <w:color w:val="000000"/>
          <w:sz w:val="20"/>
          <w:szCs w:val="20"/>
          <w:highlight w:val="white"/>
        </w:rPr>
      </w:pPr>
      <w:ins w:id="194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503756" w14:textId="77777777" w:rsidR="003A2FEE" w:rsidRDefault="003A2FEE" w:rsidP="003A2FEE">
      <w:pPr>
        <w:autoSpaceDE w:val="0"/>
        <w:autoSpaceDN w:val="0"/>
        <w:adjustRightInd w:val="0"/>
        <w:spacing w:after="0" w:line="240" w:lineRule="auto"/>
        <w:rPr>
          <w:ins w:id="1947" w:author="Michael Bell" w:date="2013-05-06T17:59:00Z"/>
          <w:rFonts w:ascii="Courier New" w:hAnsi="Courier New" w:cs="Courier New"/>
          <w:color w:val="008000"/>
          <w:sz w:val="20"/>
          <w:szCs w:val="20"/>
          <w:highlight w:val="white"/>
        </w:rPr>
      </w:pPr>
      <w:ins w:id="194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//wait for x miliseconds then meet</w:t>
        </w:r>
      </w:ins>
    </w:p>
    <w:p w14:paraId="34679637" w14:textId="77777777" w:rsidR="003A2FEE" w:rsidRDefault="003A2FEE" w:rsidP="003A2FEE">
      <w:pPr>
        <w:autoSpaceDE w:val="0"/>
        <w:autoSpaceDN w:val="0"/>
        <w:adjustRightInd w:val="0"/>
        <w:spacing w:after="0" w:line="240" w:lineRule="auto"/>
        <w:rPr>
          <w:ins w:id="1949" w:author="Michael Bell" w:date="2013-05-06T17:59:00Z"/>
          <w:rFonts w:ascii="Courier New" w:hAnsi="Courier New" w:cs="Courier New"/>
          <w:color w:val="000000"/>
          <w:sz w:val="20"/>
          <w:szCs w:val="20"/>
          <w:highlight w:val="white"/>
        </w:rPr>
      </w:pPr>
      <w:ins w:id="195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FA89C3" w14:textId="77777777" w:rsidR="003A2FEE" w:rsidRDefault="003A2FEE" w:rsidP="003A2FEE">
      <w:pPr>
        <w:autoSpaceDE w:val="0"/>
        <w:autoSpaceDN w:val="0"/>
        <w:adjustRightInd w:val="0"/>
        <w:spacing w:after="0" w:line="240" w:lineRule="auto"/>
        <w:rPr>
          <w:ins w:id="1951" w:author="Michael Bell" w:date="2013-05-06T17:59:00Z"/>
          <w:rFonts w:ascii="Courier New" w:hAnsi="Courier New" w:cs="Courier New"/>
          <w:color w:val="008000"/>
          <w:sz w:val="20"/>
          <w:szCs w:val="20"/>
          <w:highlight w:val="white"/>
        </w:rPr>
      </w:pPr>
      <w:ins w:id="1952"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//Serial.println("state is W!"); //this tells us that the board has read state W</w:t>
        </w:r>
      </w:ins>
    </w:p>
    <w:p w14:paraId="1A839FC9" w14:textId="77777777" w:rsidR="003A2FEE" w:rsidRDefault="003A2FEE" w:rsidP="003A2FEE">
      <w:pPr>
        <w:autoSpaceDE w:val="0"/>
        <w:autoSpaceDN w:val="0"/>
        <w:adjustRightInd w:val="0"/>
        <w:spacing w:after="0" w:line="240" w:lineRule="auto"/>
        <w:rPr>
          <w:ins w:id="1953" w:author="Michael Bell" w:date="2013-05-06T17:59:00Z"/>
          <w:rFonts w:ascii="Courier New" w:hAnsi="Courier New" w:cs="Courier New"/>
          <w:color w:val="008000"/>
          <w:sz w:val="20"/>
          <w:szCs w:val="20"/>
          <w:highlight w:val="white"/>
        </w:rPr>
      </w:pPr>
      <w:ins w:id="195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//checks if the timer has exceded the stated time in multiples of 100</w:t>
        </w:r>
      </w:ins>
    </w:p>
    <w:p w14:paraId="4695A05C" w14:textId="77777777" w:rsidR="003A2FEE" w:rsidRDefault="003A2FEE" w:rsidP="003A2FEE">
      <w:pPr>
        <w:autoSpaceDE w:val="0"/>
        <w:autoSpaceDN w:val="0"/>
        <w:adjustRightInd w:val="0"/>
        <w:spacing w:after="0" w:line="240" w:lineRule="auto"/>
        <w:rPr>
          <w:ins w:id="1955" w:author="Michael Bell" w:date="2013-05-06T17:59:00Z"/>
          <w:rFonts w:ascii="Courier New" w:hAnsi="Courier New" w:cs="Courier New"/>
          <w:color w:val="000000"/>
          <w:sz w:val="20"/>
          <w:szCs w:val="20"/>
          <w:highlight w:val="white"/>
        </w:rPr>
      </w:pPr>
      <w:ins w:id="195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535C80E" w14:textId="77777777" w:rsidR="003A2FEE" w:rsidRDefault="003A2FEE" w:rsidP="003A2FEE">
      <w:pPr>
        <w:autoSpaceDE w:val="0"/>
        <w:autoSpaceDN w:val="0"/>
        <w:adjustRightInd w:val="0"/>
        <w:spacing w:after="0" w:line="240" w:lineRule="auto"/>
        <w:rPr>
          <w:ins w:id="1957" w:author="Michael Bell" w:date="2013-05-06T17:59:00Z"/>
          <w:rFonts w:ascii="Courier New" w:hAnsi="Courier New" w:cs="Courier New"/>
          <w:color w:val="008000"/>
          <w:sz w:val="20"/>
          <w:szCs w:val="20"/>
          <w:highlight w:val="white"/>
        </w:rPr>
      </w:pPr>
      <w:ins w:id="195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ins>
    </w:p>
    <w:p w14:paraId="2B48AABD" w14:textId="77777777" w:rsidR="003A2FEE" w:rsidRDefault="003A2FEE" w:rsidP="003A2FEE">
      <w:pPr>
        <w:autoSpaceDE w:val="0"/>
        <w:autoSpaceDN w:val="0"/>
        <w:adjustRightInd w:val="0"/>
        <w:spacing w:after="0" w:line="240" w:lineRule="auto"/>
        <w:rPr>
          <w:ins w:id="1959" w:author="Michael Bell" w:date="2013-05-06T17:59:00Z"/>
          <w:rFonts w:ascii="Courier New" w:hAnsi="Courier New" w:cs="Courier New"/>
          <w:color w:val="000000"/>
          <w:sz w:val="20"/>
          <w:szCs w:val="20"/>
          <w:highlight w:val="white"/>
        </w:rPr>
      </w:pPr>
      <w:ins w:id="196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CACCA2" w14:textId="77777777" w:rsidR="003A2FEE" w:rsidRDefault="003A2FEE" w:rsidP="003A2FEE">
      <w:pPr>
        <w:autoSpaceDE w:val="0"/>
        <w:autoSpaceDN w:val="0"/>
        <w:adjustRightInd w:val="0"/>
        <w:spacing w:after="0" w:line="240" w:lineRule="auto"/>
        <w:rPr>
          <w:ins w:id="1961" w:author="Michael Bell" w:date="2013-05-06T17:59:00Z"/>
          <w:rFonts w:ascii="Courier New" w:hAnsi="Courier New" w:cs="Courier New"/>
          <w:color w:val="000000"/>
          <w:sz w:val="20"/>
          <w:szCs w:val="20"/>
          <w:highlight w:val="white"/>
        </w:rPr>
      </w:pPr>
      <w:ins w:id="1962"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081930A2" w14:textId="77777777" w:rsidR="003A2FEE" w:rsidRDefault="003A2FEE" w:rsidP="003A2FEE">
      <w:pPr>
        <w:autoSpaceDE w:val="0"/>
        <w:autoSpaceDN w:val="0"/>
        <w:adjustRightInd w:val="0"/>
        <w:spacing w:after="0" w:line="240" w:lineRule="auto"/>
        <w:rPr>
          <w:ins w:id="1963" w:author="Michael Bell" w:date="2013-05-06T17:59:00Z"/>
          <w:rFonts w:ascii="Courier New" w:hAnsi="Courier New" w:cs="Courier New"/>
          <w:color w:val="000000"/>
          <w:sz w:val="20"/>
          <w:szCs w:val="20"/>
          <w:highlight w:val="white"/>
        </w:rPr>
      </w:pPr>
      <w:ins w:id="196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96B58CB" w14:textId="77777777" w:rsidR="003A2FEE" w:rsidRDefault="003A2FEE" w:rsidP="003A2FEE">
      <w:pPr>
        <w:autoSpaceDE w:val="0"/>
        <w:autoSpaceDN w:val="0"/>
        <w:adjustRightInd w:val="0"/>
        <w:spacing w:after="0" w:line="240" w:lineRule="auto"/>
        <w:rPr>
          <w:ins w:id="1965" w:author="Michael Bell" w:date="2013-05-06T17:59:00Z"/>
          <w:rFonts w:ascii="Courier New" w:hAnsi="Courier New" w:cs="Courier New"/>
          <w:color w:val="008000"/>
          <w:sz w:val="20"/>
          <w:szCs w:val="20"/>
          <w:highlight w:val="white"/>
        </w:rPr>
      </w:pPr>
      <w:ins w:id="1966" w:author="Michael Bell" w:date="2013-05-06T17:59:00Z">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//incriment timer</w:t>
        </w:r>
      </w:ins>
    </w:p>
    <w:p w14:paraId="363A4873" w14:textId="77777777" w:rsidR="003A2FEE" w:rsidRDefault="003A2FEE" w:rsidP="003A2FEE">
      <w:pPr>
        <w:autoSpaceDE w:val="0"/>
        <w:autoSpaceDN w:val="0"/>
        <w:adjustRightInd w:val="0"/>
        <w:spacing w:after="0" w:line="240" w:lineRule="auto"/>
        <w:rPr>
          <w:ins w:id="1967" w:author="Michael Bell" w:date="2013-05-06T17:59:00Z"/>
          <w:rFonts w:ascii="Courier New" w:hAnsi="Courier New" w:cs="Courier New"/>
          <w:color w:val="000000"/>
          <w:sz w:val="20"/>
          <w:szCs w:val="20"/>
          <w:highlight w:val="white"/>
        </w:rPr>
      </w:pPr>
      <w:ins w:id="196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4FA4269" w14:textId="77777777" w:rsidR="003A2FEE" w:rsidRDefault="003A2FEE" w:rsidP="003A2FEE">
      <w:pPr>
        <w:autoSpaceDE w:val="0"/>
        <w:autoSpaceDN w:val="0"/>
        <w:adjustRightInd w:val="0"/>
        <w:spacing w:after="0" w:line="240" w:lineRule="auto"/>
        <w:rPr>
          <w:ins w:id="1969" w:author="Michael Bell" w:date="2013-05-06T17:59:00Z"/>
          <w:rFonts w:ascii="Courier New" w:hAnsi="Courier New" w:cs="Courier New"/>
          <w:color w:val="000000"/>
          <w:sz w:val="20"/>
          <w:szCs w:val="20"/>
          <w:highlight w:val="white"/>
        </w:rPr>
      </w:pPr>
      <w:ins w:id="1970" w:author="Michael Bell" w:date="2013-05-06T17:59: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3FD29FCB" w14:textId="77777777" w:rsidR="003A2FEE" w:rsidRDefault="003A2FEE" w:rsidP="003A2FEE">
      <w:pPr>
        <w:autoSpaceDE w:val="0"/>
        <w:autoSpaceDN w:val="0"/>
        <w:adjustRightInd w:val="0"/>
        <w:spacing w:after="0" w:line="240" w:lineRule="auto"/>
        <w:rPr>
          <w:ins w:id="1971" w:author="Michael Bell" w:date="2013-05-06T17:59:00Z"/>
          <w:rFonts w:ascii="Courier New" w:hAnsi="Courier New" w:cs="Courier New"/>
          <w:color w:val="000000"/>
          <w:sz w:val="20"/>
          <w:szCs w:val="20"/>
          <w:highlight w:val="white"/>
        </w:rPr>
      </w:pPr>
      <w:ins w:id="1972" w:author="Michael Bell" w:date="2013-05-06T17:59:00Z">
        <w:r>
          <w:rPr>
            <w:rFonts w:ascii="Courier New" w:hAnsi="Courier New" w:cs="Courier New"/>
            <w:color w:val="000000"/>
            <w:sz w:val="20"/>
            <w:szCs w:val="20"/>
            <w:highlight w:val="white"/>
          </w:rPr>
          <w:t xml:space="preserve">       </w:t>
        </w:r>
      </w:ins>
    </w:p>
    <w:p w14:paraId="0E490D16" w14:textId="77777777" w:rsidR="003A2FEE" w:rsidRDefault="003A2FEE" w:rsidP="003A2FEE">
      <w:pPr>
        <w:autoSpaceDE w:val="0"/>
        <w:autoSpaceDN w:val="0"/>
        <w:adjustRightInd w:val="0"/>
        <w:spacing w:after="0" w:line="240" w:lineRule="auto"/>
        <w:rPr>
          <w:ins w:id="1973" w:author="Michael Bell" w:date="2013-05-06T17:59:00Z"/>
          <w:rFonts w:ascii="Courier New" w:hAnsi="Courier New" w:cs="Courier New"/>
          <w:color w:val="000000"/>
          <w:sz w:val="20"/>
          <w:szCs w:val="20"/>
          <w:highlight w:val="white"/>
        </w:rPr>
      </w:pPr>
      <w:ins w:id="197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387AC68" w14:textId="77777777" w:rsidR="003A2FEE" w:rsidRDefault="003A2FEE" w:rsidP="003A2FEE">
      <w:pPr>
        <w:autoSpaceDE w:val="0"/>
        <w:autoSpaceDN w:val="0"/>
        <w:adjustRightInd w:val="0"/>
        <w:spacing w:after="0" w:line="240" w:lineRule="auto"/>
        <w:rPr>
          <w:ins w:id="1975" w:author="Michael Bell" w:date="2013-05-06T17:59:00Z"/>
          <w:rFonts w:ascii="Courier New" w:hAnsi="Courier New" w:cs="Courier New"/>
          <w:color w:val="000000"/>
          <w:sz w:val="20"/>
          <w:szCs w:val="20"/>
          <w:highlight w:val="white"/>
        </w:rPr>
      </w:pPr>
      <w:ins w:id="197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4F2031" w14:textId="26EDDA17" w:rsidR="003F0072" w:rsidDel="00116173" w:rsidRDefault="003A2FEE" w:rsidP="003A2FEE">
      <w:pPr>
        <w:autoSpaceDE w:val="0"/>
        <w:autoSpaceDN w:val="0"/>
        <w:adjustRightInd w:val="0"/>
        <w:spacing w:after="0" w:line="240" w:lineRule="auto"/>
        <w:rPr>
          <w:del w:id="1977" w:author="Michael Bell" w:date="2013-05-06T17:54:00Z"/>
          <w:rFonts w:ascii="Courier New" w:hAnsi="Courier New" w:cs="Courier New"/>
          <w:color w:val="008000"/>
          <w:sz w:val="20"/>
          <w:szCs w:val="20"/>
          <w:highlight w:val="white"/>
        </w:rPr>
      </w:pPr>
      <w:ins w:id="1978" w:author="Michael Bell" w:date="2013-05-06T17:59:00Z">
        <w:r>
          <w:rPr>
            <w:rFonts w:ascii="Courier New" w:hAnsi="Courier New" w:cs="Courier New"/>
            <w:b/>
            <w:bCs/>
            <w:color w:val="000080"/>
            <w:sz w:val="20"/>
            <w:szCs w:val="20"/>
            <w:highlight w:val="white"/>
          </w:rPr>
          <w:t>}</w:t>
        </w:r>
      </w:ins>
      <w:del w:id="1979" w:author="Michael Bell" w:date="2013-05-06T17:54:00Z">
        <w:r w:rsidR="003F0072" w:rsidDel="00116173">
          <w:rPr>
            <w:rFonts w:ascii="Courier New" w:hAnsi="Courier New" w:cs="Courier New"/>
            <w:color w:val="008000"/>
            <w:sz w:val="20"/>
            <w:szCs w:val="20"/>
            <w:highlight w:val="white"/>
          </w:rPr>
          <w:delText>/*</w:delText>
        </w:r>
      </w:del>
    </w:p>
    <w:p w14:paraId="3B92B5D8" w14:textId="3318C0DE" w:rsidR="003F0072" w:rsidDel="00116173" w:rsidRDefault="003F0072" w:rsidP="003F0072">
      <w:pPr>
        <w:autoSpaceDE w:val="0"/>
        <w:autoSpaceDN w:val="0"/>
        <w:adjustRightInd w:val="0"/>
        <w:spacing w:after="0" w:line="240" w:lineRule="auto"/>
        <w:rPr>
          <w:del w:id="1980" w:author="Michael Bell" w:date="2013-05-06T17:54:00Z"/>
          <w:rFonts w:ascii="Courier New" w:hAnsi="Courier New" w:cs="Courier New"/>
          <w:color w:val="008000"/>
          <w:sz w:val="20"/>
          <w:szCs w:val="20"/>
          <w:highlight w:val="white"/>
        </w:rPr>
      </w:pPr>
    </w:p>
    <w:p w14:paraId="0656E23C" w14:textId="57ABCD67" w:rsidR="003F0072" w:rsidDel="00116173" w:rsidRDefault="003F0072" w:rsidP="003F0072">
      <w:pPr>
        <w:autoSpaceDE w:val="0"/>
        <w:autoSpaceDN w:val="0"/>
        <w:adjustRightInd w:val="0"/>
        <w:spacing w:after="0" w:line="240" w:lineRule="auto"/>
        <w:rPr>
          <w:del w:id="1981" w:author="Michael Bell" w:date="2013-05-06T17:54:00Z"/>
          <w:rFonts w:ascii="Courier New" w:hAnsi="Courier New" w:cs="Courier New"/>
          <w:color w:val="008000"/>
          <w:sz w:val="20"/>
          <w:szCs w:val="20"/>
          <w:highlight w:val="white"/>
        </w:rPr>
      </w:pPr>
      <w:del w:id="1982" w:author="Michael Bell" w:date="2013-05-06T17:54:00Z">
        <w:r w:rsidDel="00116173">
          <w:rPr>
            <w:rFonts w:ascii="Courier New" w:hAnsi="Courier New" w:cs="Courier New"/>
            <w:color w:val="008000"/>
            <w:sz w:val="20"/>
            <w:szCs w:val="20"/>
            <w:highlight w:val="white"/>
          </w:rPr>
          <w:delText xml:space="preserve"> BELTRAK</w:delText>
        </w:r>
      </w:del>
    </w:p>
    <w:p w14:paraId="4E31C534" w14:textId="74F3D091" w:rsidR="003F0072" w:rsidDel="00116173" w:rsidRDefault="003F0072" w:rsidP="003F0072">
      <w:pPr>
        <w:autoSpaceDE w:val="0"/>
        <w:autoSpaceDN w:val="0"/>
        <w:adjustRightInd w:val="0"/>
        <w:spacing w:after="0" w:line="240" w:lineRule="auto"/>
        <w:rPr>
          <w:del w:id="1983" w:author="Michael Bell" w:date="2013-05-06T17:54:00Z"/>
          <w:rFonts w:ascii="Courier New" w:hAnsi="Courier New" w:cs="Courier New"/>
          <w:color w:val="008000"/>
          <w:sz w:val="20"/>
          <w:szCs w:val="20"/>
          <w:highlight w:val="white"/>
        </w:rPr>
      </w:pPr>
      <w:del w:id="1984" w:author="Michael Bell" w:date="2013-05-06T17:54:00Z">
        <w:r w:rsidDel="00116173">
          <w:rPr>
            <w:rFonts w:ascii="Courier New" w:hAnsi="Courier New" w:cs="Courier New"/>
            <w:color w:val="008000"/>
            <w:sz w:val="20"/>
            <w:szCs w:val="20"/>
            <w:highlight w:val="white"/>
          </w:rPr>
          <w:delText xml:space="preserve"> </w:delText>
        </w:r>
      </w:del>
    </w:p>
    <w:p w14:paraId="66673893" w14:textId="489536F2" w:rsidR="003F0072" w:rsidDel="00116173" w:rsidRDefault="003F0072" w:rsidP="003F0072">
      <w:pPr>
        <w:autoSpaceDE w:val="0"/>
        <w:autoSpaceDN w:val="0"/>
        <w:adjustRightInd w:val="0"/>
        <w:spacing w:after="0" w:line="240" w:lineRule="auto"/>
        <w:rPr>
          <w:del w:id="1985" w:author="Michael Bell" w:date="2013-05-06T17:54:00Z"/>
          <w:rFonts w:ascii="Courier New" w:hAnsi="Courier New" w:cs="Courier New"/>
          <w:color w:val="008000"/>
          <w:sz w:val="20"/>
          <w:szCs w:val="20"/>
          <w:highlight w:val="white"/>
        </w:rPr>
      </w:pPr>
      <w:del w:id="1986" w:author="Michael Bell" w:date="2013-05-06T17:54:00Z">
        <w:r w:rsidDel="00116173">
          <w:rPr>
            <w:rFonts w:ascii="Courier New" w:hAnsi="Courier New" w:cs="Courier New"/>
            <w:color w:val="008000"/>
            <w:sz w:val="20"/>
            <w:szCs w:val="20"/>
            <w:highlight w:val="white"/>
          </w:rPr>
          <w:delText xml:space="preserve"> V1.0</w:delText>
        </w:r>
      </w:del>
    </w:p>
    <w:p w14:paraId="20F253B1" w14:textId="1F69CDE3" w:rsidR="003F0072" w:rsidDel="00116173" w:rsidRDefault="003F0072" w:rsidP="003F0072">
      <w:pPr>
        <w:autoSpaceDE w:val="0"/>
        <w:autoSpaceDN w:val="0"/>
        <w:adjustRightInd w:val="0"/>
        <w:spacing w:after="0" w:line="240" w:lineRule="auto"/>
        <w:rPr>
          <w:del w:id="1987" w:author="Michael Bell" w:date="2013-05-06T17:54:00Z"/>
          <w:rFonts w:ascii="Courier New" w:hAnsi="Courier New" w:cs="Courier New"/>
          <w:color w:val="008000"/>
          <w:sz w:val="20"/>
          <w:szCs w:val="20"/>
          <w:highlight w:val="white"/>
        </w:rPr>
      </w:pPr>
      <w:del w:id="1988" w:author="Michael Bell" w:date="2013-05-06T17:54:00Z">
        <w:r w:rsidDel="00116173">
          <w:rPr>
            <w:rFonts w:ascii="Courier New" w:hAnsi="Courier New" w:cs="Courier New"/>
            <w:color w:val="008000"/>
            <w:sz w:val="20"/>
            <w:szCs w:val="20"/>
            <w:highlight w:val="white"/>
          </w:rPr>
          <w:delText xml:space="preserve"> </w:delText>
        </w:r>
      </w:del>
    </w:p>
    <w:p w14:paraId="0B81838C" w14:textId="390C4D7D" w:rsidR="003F0072" w:rsidDel="00116173" w:rsidRDefault="003F0072" w:rsidP="003F0072">
      <w:pPr>
        <w:autoSpaceDE w:val="0"/>
        <w:autoSpaceDN w:val="0"/>
        <w:adjustRightInd w:val="0"/>
        <w:spacing w:after="0" w:line="240" w:lineRule="auto"/>
        <w:rPr>
          <w:del w:id="1989" w:author="Michael Bell" w:date="2013-05-06T17:54:00Z"/>
          <w:rFonts w:ascii="Courier New" w:hAnsi="Courier New" w:cs="Courier New"/>
          <w:color w:val="008000"/>
          <w:sz w:val="20"/>
          <w:szCs w:val="20"/>
          <w:highlight w:val="white"/>
        </w:rPr>
      </w:pPr>
      <w:del w:id="1990" w:author="Michael Bell" w:date="2013-05-06T17:54:00Z">
        <w:r w:rsidDel="00116173">
          <w:rPr>
            <w:rFonts w:ascii="Courier New" w:hAnsi="Courier New" w:cs="Courier New"/>
            <w:color w:val="008000"/>
            <w:sz w:val="20"/>
            <w:szCs w:val="20"/>
            <w:highlight w:val="white"/>
          </w:rPr>
          <w:delText xml:space="preserve"> Hornby trainset automation</w:delText>
        </w:r>
      </w:del>
    </w:p>
    <w:p w14:paraId="02A047F6" w14:textId="28058DF4" w:rsidR="003F0072" w:rsidDel="00116173" w:rsidRDefault="003F0072" w:rsidP="003F0072">
      <w:pPr>
        <w:autoSpaceDE w:val="0"/>
        <w:autoSpaceDN w:val="0"/>
        <w:adjustRightInd w:val="0"/>
        <w:spacing w:after="0" w:line="240" w:lineRule="auto"/>
        <w:rPr>
          <w:del w:id="1991" w:author="Michael Bell" w:date="2013-05-06T17:54:00Z"/>
          <w:rFonts w:ascii="Courier New" w:hAnsi="Courier New" w:cs="Courier New"/>
          <w:color w:val="008000"/>
          <w:sz w:val="20"/>
          <w:szCs w:val="20"/>
          <w:highlight w:val="white"/>
        </w:rPr>
      </w:pPr>
      <w:del w:id="1992" w:author="Michael Bell" w:date="2013-05-06T17:54:00Z">
        <w:r w:rsidDel="00116173">
          <w:rPr>
            <w:rFonts w:ascii="Courier New" w:hAnsi="Courier New" w:cs="Courier New"/>
            <w:color w:val="008000"/>
            <w:sz w:val="20"/>
            <w:szCs w:val="20"/>
            <w:highlight w:val="white"/>
          </w:rPr>
          <w:delText xml:space="preserve"> </w:delText>
        </w:r>
      </w:del>
    </w:p>
    <w:p w14:paraId="59F56163" w14:textId="04DCD591" w:rsidR="003F0072" w:rsidDel="00116173" w:rsidRDefault="003F0072" w:rsidP="003F0072">
      <w:pPr>
        <w:autoSpaceDE w:val="0"/>
        <w:autoSpaceDN w:val="0"/>
        <w:adjustRightInd w:val="0"/>
        <w:spacing w:after="0" w:line="240" w:lineRule="auto"/>
        <w:rPr>
          <w:del w:id="1993" w:author="Michael Bell" w:date="2013-05-06T17:54:00Z"/>
          <w:rFonts w:ascii="Courier New" w:hAnsi="Courier New" w:cs="Courier New"/>
          <w:color w:val="008000"/>
          <w:sz w:val="20"/>
          <w:szCs w:val="20"/>
          <w:highlight w:val="white"/>
        </w:rPr>
      </w:pPr>
      <w:del w:id="1994" w:author="Michael Bell" w:date="2013-05-06T17:54:00Z">
        <w:r w:rsidDel="00116173">
          <w:rPr>
            <w:rFonts w:ascii="Courier New" w:hAnsi="Courier New" w:cs="Courier New"/>
            <w:color w:val="008000"/>
            <w:sz w:val="20"/>
            <w:szCs w:val="20"/>
            <w:highlight w:val="white"/>
          </w:rPr>
          <w:delText xml:space="preserve"> By Michael Bell</w:delText>
        </w:r>
      </w:del>
    </w:p>
    <w:p w14:paraId="35A5F593" w14:textId="26F9C21E" w:rsidR="003F0072" w:rsidDel="00116173" w:rsidRDefault="003F0072" w:rsidP="003F0072">
      <w:pPr>
        <w:autoSpaceDE w:val="0"/>
        <w:autoSpaceDN w:val="0"/>
        <w:adjustRightInd w:val="0"/>
        <w:spacing w:after="0" w:line="240" w:lineRule="auto"/>
        <w:rPr>
          <w:del w:id="1995" w:author="Michael Bell" w:date="2013-05-06T17:54:00Z"/>
          <w:rFonts w:ascii="Courier New" w:hAnsi="Courier New" w:cs="Courier New"/>
          <w:color w:val="008000"/>
          <w:sz w:val="20"/>
          <w:szCs w:val="20"/>
          <w:highlight w:val="white"/>
        </w:rPr>
      </w:pPr>
      <w:del w:id="1996" w:author="Michael Bell" w:date="2013-05-06T17:54:00Z">
        <w:r w:rsidDel="00116173">
          <w:rPr>
            <w:rFonts w:ascii="Courier New" w:hAnsi="Courier New" w:cs="Courier New"/>
            <w:color w:val="008000"/>
            <w:sz w:val="20"/>
            <w:szCs w:val="20"/>
            <w:highlight w:val="white"/>
          </w:rPr>
          <w:delText xml:space="preserve"> </w:delText>
        </w:r>
      </w:del>
    </w:p>
    <w:p w14:paraId="3ACAD461" w14:textId="5698B357" w:rsidR="003F0072" w:rsidDel="00116173" w:rsidRDefault="003F0072" w:rsidP="003F0072">
      <w:pPr>
        <w:autoSpaceDE w:val="0"/>
        <w:autoSpaceDN w:val="0"/>
        <w:adjustRightInd w:val="0"/>
        <w:spacing w:after="0" w:line="240" w:lineRule="auto"/>
        <w:rPr>
          <w:del w:id="1997" w:author="Michael Bell" w:date="2013-05-06T17:54:00Z"/>
          <w:rFonts w:ascii="Courier New" w:hAnsi="Courier New" w:cs="Courier New"/>
          <w:color w:val="008000"/>
          <w:sz w:val="20"/>
          <w:szCs w:val="20"/>
          <w:highlight w:val="white"/>
        </w:rPr>
      </w:pPr>
      <w:del w:id="1998"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12426E20" w14:textId="3B250485" w:rsidR="003F0072" w:rsidDel="00116173" w:rsidRDefault="003F0072" w:rsidP="003F0072">
      <w:pPr>
        <w:autoSpaceDE w:val="0"/>
        <w:autoSpaceDN w:val="0"/>
        <w:adjustRightInd w:val="0"/>
        <w:spacing w:after="0" w:line="240" w:lineRule="auto"/>
        <w:rPr>
          <w:del w:id="1999" w:author="Michael Bell" w:date="2013-05-06T17:54:00Z"/>
          <w:rFonts w:ascii="Courier New" w:hAnsi="Courier New" w:cs="Courier New"/>
          <w:color w:val="008000"/>
          <w:sz w:val="20"/>
          <w:szCs w:val="20"/>
          <w:highlight w:val="white"/>
        </w:rPr>
      </w:pPr>
      <w:del w:id="2000" w:author="Michael Bell" w:date="2013-05-06T17:54:00Z">
        <w:r w:rsidDel="00116173">
          <w:rPr>
            <w:rFonts w:ascii="Courier New" w:hAnsi="Courier New" w:cs="Courier New"/>
            <w:color w:val="008000"/>
            <w:sz w:val="20"/>
            <w:szCs w:val="20"/>
            <w:highlight w:val="white"/>
          </w:rPr>
          <w:delText xml:space="preserve"> </w:delText>
        </w:r>
      </w:del>
    </w:p>
    <w:p w14:paraId="19876FC9" w14:textId="13ACBC56" w:rsidR="003F0072" w:rsidDel="00116173" w:rsidRDefault="003F0072" w:rsidP="003F0072">
      <w:pPr>
        <w:autoSpaceDE w:val="0"/>
        <w:autoSpaceDN w:val="0"/>
        <w:adjustRightInd w:val="0"/>
        <w:spacing w:after="0" w:line="240" w:lineRule="auto"/>
        <w:rPr>
          <w:del w:id="2001" w:author="Michael Bell" w:date="2013-05-06T17:54:00Z"/>
          <w:rFonts w:ascii="Courier New" w:hAnsi="Courier New" w:cs="Courier New"/>
          <w:color w:val="000000"/>
          <w:sz w:val="20"/>
          <w:szCs w:val="20"/>
          <w:highlight w:val="white"/>
        </w:rPr>
      </w:pPr>
      <w:del w:id="2002" w:author="Michael Bell" w:date="2013-05-06T17:54:00Z">
        <w:r w:rsidDel="00116173">
          <w:rPr>
            <w:rFonts w:ascii="Courier New" w:hAnsi="Courier New" w:cs="Courier New"/>
            <w:color w:val="008000"/>
            <w:sz w:val="20"/>
            <w:szCs w:val="20"/>
            <w:highlight w:val="white"/>
          </w:rPr>
          <w:delText xml:space="preserve"> */</w:delText>
        </w:r>
      </w:del>
    </w:p>
    <w:p w14:paraId="7BD8214C" w14:textId="64C1E663" w:rsidR="003F0072" w:rsidDel="00116173" w:rsidRDefault="003F0072" w:rsidP="003F0072">
      <w:pPr>
        <w:autoSpaceDE w:val="0"/>
        <w:autoSpaceDN w:val="0"/>
        <w:adjustRightInd w:val="0"/>
        <w:spacing w:after="0" w:line="240" w:lineRule="auto"/>
        <w:rPr>
          <w:del w:id="2003" w:author="Michael Bell" w:date="2013-05-06T17:54:00Z"/>
          <w:rFonts w:ascii="Courier New" w:hAnsi="Courier New" w:cs="Courier New"/>
          <w:color w:val="000000"/>
          <w:sz w:val="20"/>
          <w:szCs w:val="20"/>
          <w:highlight w:val="white"/>
        </w:rPr>
      </w:pPr>
    </w:p>
    <w:p w14:paraId="2D82520D" w14:textId="6659C347" w:rsidR="003F0072" w:rsidDel="00116173" w:rsidRDefault="003F0072" w:rsidP="003F0072">
      <w:pPr>
        <w:autoSpaceDE w:val="0"/>
        <w:autoSpaceDN w:val="0"/>
        <w:adjustRightInd w:val="0"/>
        <w:spacing w:after="0" w:line="240" w:lineRule="auto"/>
        <w:rPr>
          <w:del w:id="2004" w:author="Michael Bell" w:date="2013-05-06T17:54:00Z"/>
          <w:rFonts w:ascii="Courier New" w:hAnsi="Courier New" w:cs="Courier New"/>
          <w:color w:val="000000"/>
          <w:sz w:val="20"/>
          <w:szCs w:val="20"/>
          <w:highlight w:val="white"/>
        </w:rPr>
      </w:pPr>
      <w:del w:id="2005" w:author="Michael Bell" w:date="2013-05-06T17:54:00Z">
        <w:r w:rsidDel="00116173">
          <w:rPr>
            <w:rFonts w:ascii="Courier New" w:hAnsi="Courier New" w:cs="Courier New"/>
            <w:color w:val="000000"/>
            <w:sz w:val="20"/>
            <w:szCs w:val="20"/>
            <w:highlight w:val="white"/>
          </w:rPr>
          <w:delText>boolean checkConditions</w:delText>
        </w:r>
        <w:r w:rsidDel="00116173">
          <w:rPr>
            <w:rFonts w:ascii="Courier New" w:hAnsi="Courier New" w:cs="Courier New"/>
            <w:b/>
            <w:bCs/>
            <w:color w:val="000080"/>
            <w:sz w:val="20"/>
            <w:szCs w:val="20"/>
            <w:highlight w:val="white"/>
          </w:rPr>
          <w:delText>()</w:delText>
        </w:r>
      </w:del>
    </w:p>
    <w:p w14:paraId="7B9296DC" w14:textId="108C7B6B" w:rsidR="003F0072" w:rsidDel="00116173" w:rsidRDefault="003F0072" w:rsidP="003F0072">
      <w:pPr>
        <w:autoSpaceDE w:val="0"/>
        <w:autoSpaceDN w:val="0"/>
        <w:adjustRightInd w:val="0"/>
        <w:spacing w:after="0" w:line="240" w:lineRule="auto"/>
        <w:rPr>
          <w:del w:id="2006" w:author="Michael Bell" w:date="2013-05-06T17:54:00Z"/>
          <w:rFonts w:ascii="Courier New" w:hAnsi="Courier New" w:cs="Courier New"/>
          <w:color w:val="000000"/>
          <w:sz w:val="20"/>
          <w:szCs w:val="20"/>
          <w:highlight w:val="white"/>
        </w:rPr>
      </w:pPr>
      <w:del w:id="2007" w:author="Michael Bell" w:date="2013-05-06T17:54:00Z">
        <w:r w:rsidDel="00116173">
          <w:rPr>
            <w:rFonts w:ascii="Courier New" w:hAnsi="Courier New" w:cs="Courier New"/>
            <w:b/>
            <w:bCs/>
            <w:color w:val="000080"/>
            <w:sz w:val="20"/>
            <w:szCs w:val="20"/>
            <w:highlight w:val="white"/>
          </w:rPr>
          <w:delText>{</w:delText>
        </w:r>
      </w:del>
    </w:p>
    <w:p w14:paraId="41B26378" w14:textId="51EB784C" w:rsidR="003F0072" w:rsidDel="00116173" w:rsidRDefault="003F0072" w:rsidP="003F0072">
      <w:pPr>
        <w:autoSpaceDE w:val="0"/>
        <w:autoSpaceDN w:val="0"/>
        <w:adjustRightInd w:val="0"/>
        <w:spacing w:after="0" w:line="240" w:lineRule="auto"/>
        <w:rPr>
          <w:del w:id="2008" w:author="Michael Bell" w:date="2013-05-06T17:54:00Z"/>
          <w:rFonts w:ascii="Courier New" w:hAnsi="Courier New" w:cs="Courier New"/>
          <w:color w:val="008000"/>
          <w:sz w:val="20"/>
          <w:szCs w:val="20"/>
          <w:highlight w:val="white"/>
        </w:rPr>
      </w:pPr>
      <w:del w:id="20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position 0 of an instruction set, to see what the condition is</w:delText>
        </w:r>
      </w:del>
    </w:p>
    <w:p w14:paraId="739EBBA5" w14:textId="4774B18F" w:rsidR="003F0072" w:rsidDel="00116173" w:rsidRDefault="003F0072" w:rsidP="003F0072">
      <w:pPr>
        <w:autoSpaceDE w:val="0"/>
        <w:autoSpaceDN w:val="0"/>
        <w:adjustRightInd w:val="0"/>
        <w:spacing w:after="0" w:line="240" w:lineRule="auto"/>
        <w:rPr>
          <w:del w:id="2010" w:author="Michael Bell" w:date="2013-05-06T17:54:00Z"/>
          <w:rFonts w:ascii="Courier New" w:hAnsi="Courier New" w:cs="Courier New"/>
          <w:color w:val="000000"/>
          <w:sz w:val="20"/>
          <w:szCs w:val="20"/>
          <w:highlight w:val="white"/>
        </w:rPr>
      </w:pPr>
      <w:del w:id="201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91ACF7" w14:textId="1E733185" w:rsidR="003F0072" w:rsidDel="00116173" w:rsidRDefault="003F0072" w:rsidP="003F0072">
      <w:pPr>
        <w:autoSpaceDE w:val="0"/>
        <w:autoSpaceDN w:val="0"/>
        <w:adjustRightInd w:val="0"/>
        <w:spacing w:after="0" w:line="240" w:lineRule="auto"/>
        <w:rPr>
          <w:del w:id="2012" w:author="Michael Bell" w:date="2013-05-06T17:54:00Z"/>
          <w:rFonts w:ascii="Courier New" w:hAnsi="Courier New" w:cs="Courier New"/>
          <w:color w:val="008000"/>
          <w:sz w:val="20"/>
          <w:szCs w:val="20"/>
          <w:highlight w:val="white"/>
        </w:rPr>
      </w:pPr>
      <w:del w:id="201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//met when sensor x goes HIGH</w:delText>
        </w:r>
      </w:del>
    </w:p>
    <w:p w14:paraId="0EA55BAC" w14:textId="59B989C0" w:rsidR="003F0072" w:rsidDel="00116173" w:rsidRDefault="003F0072" w:rsidP="003F0072">
      <w:pPr>
        <w:autoSpaceDE w:val="0"/>
        <w:autoSpaceDN w:val="0"/>
        <w:adjustRightInd w:val="0"/>
        <w:spacing w:after="0" w:line="240" w:lineRule="auto"/>
        <w:rPr>
          <w:del w:id="2014" w:author="Michael Bell" w:date="2013-05-06T17:54:00Z"/>
          <w:rFonts w:ascii="Courier New" w:hAnsi="Courier New" w:cs="Courier New"/>
          <w:color w:val="000000"/>
          <w:sz w:val="20"/>
          <w:szCs w:val="20"/>
          <w:highlight w:val="white"/>
        </w:rPr>
      </w:pPr>
      <w:del w:id="201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BA8416" w14:textId="49F2EEEF" w:rsidR="003F0072" w:rsidDel="00116173" w:rsidRDefault="003F0072" w:rsidP="003F0072">
      <w:pPr>
        <w:autoSpaceDE w:val="0"/>
        <w:autoSpaceDN w:val="0"/>
        <w:adjustRightInd w:val="0"/>
        <w:spacing w:after="0" w:line="240" w:lineRule="auto"/>
        <w:rPr>
          <w:del w:id="2016" w:author="Michael Bell" w:date="2013-05-06T17:54:00Z"/>
          <w:rFonts w:ascii="Courier New" w:hAnsi="Courier New" w:cs="Courier New"/>
          <w:color w:val="008000"/>
          <w:sz w:val="20"/>
          <w:szCs w:val="20"/>
          <w:highlight w:val="white"/>
        </w:rPr>
      </w:pPr>
      <w:del w:id="20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//Serial.println((inst[instSet][instPos][1]) - 48); //this tells us that the board has read state B</w:delText>
        </w:r>
      </w:del>
    </w:p>
    <w:p w14:paraId="266A3F72" w14:textId="07C51F8B" w:rsidR="003F0072" w:rsidDel="00116173" w:rsidRDefault="003F0072" w:rsidP="003F0072">
      <w:pPr>
        <w:autoSpaceDE w:val="0"/>
        <w:autoSpaceDN w:val="0"/>
        <w:adjustRightInd w:val="0"/>
        <w:spacing w:after="0" w:line="240" w:lineRule="auto"/>
        <w:rPr>
          <w:del w:id="2018" w:author="Michael Bell" w:date="2013-05-06T17:54:00Z"/>
          <w:rFonts w:ascii="Courier New" w:hAnsi="Courier New" w:cs="Courier New"/>
          <w:color w:val="000000"/>
          <w:sz w:val="20"/>
          <w:szCs w:val="20"/>
          <w:highlight w:val="white"/>
        </w:rPr>
      </w:pPr>
    </w:p>
    <w:p w14:paraId="5510D134" w14:textId="11A1CC27" w:rsidR="003F0072" w:rsidDel="00116173" w:rsidRDefault="003F0072" w:rsidP="003F0072">
      <w:pPr>
        <w:autoSpaceDE w:val="0"/>
        <w:autoSpaceDN w:val="0"/>
        <w:adjustRightInd w:val="0"/>
        <w:spacing w:after="0" w:line="240" w:lineRule="auto"/>
        <w:rPr>
          <w:del w:id="2019" w:author="Michael Bell" w:date="2013-05-06T17:54:00Z"/>
          <w:rFonts w:ascii="Courier New" w:hAnsi="Courier New" w:cs="Courier New"/>
          <w:color w:val="008000"/>
          <w:sz w:val="20"/>
          <w:szCs w:val="20"/>
          <w:highlight w:val="white"/>
        </w:rPr>
      </w:pPr>
      <w:del w:id="20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virtual sensor dictated by position 1</w:delText>
        </w:r>
      </w:del>
    </w:p>
    <w:p w14:paraId="01369B1A" w14:textId="06D7D920" w:rsidR="003F0072" w:rsidDel="00116173" w:rsidRDefault="003F0072" w:rsidP="003F0072">
      <w:pPr>
        <w:autoSpaceDE w:val="0"/>
        <w:autoSpaceDN w:val="0"/>
        <w:adjustRightInd w:val="0"/>
        <w:spacing w:after="0" w:line="240" w:lineRule="auto"/>
        <w:rPr>
          <w:del w:id="2021" w:author="Michael Bell" w:date="2013-05-06T17:54:00Z"/>
          <w:rFonts w:ascii="Courier New" w:hAnsi="Courier New" w:cs="Courier New"/>
          <w:color w:val="000000"/>
          <w:sz w:val="20"/>
          <w:szCs w:val="20"/>
          <w:highlight w:val="white"/>
        </w:rPr>
      </w:pPr>
      <w:del w:id="20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E8D471" w14:textId="72FD1E39" w:rsidR="003F0072" w:rsidDel="00116173" w:rsidRDefault="003F0072" w:rsidP="003F0072">
      <w:pPr>
        <w:autoSpaceDE w:val="0"/>
        <w:autoSpaceDN w:val="0"/>
        <w:adjustRightInd w:val="0"/>
        <w:spacing w:after="0" w:line="240" w:lineRule="auto"/>
        <w:rPr>
          <w:del w:id="2023" w:author="Michael Bell" w:date="2013-05-06T17:54:00Z"/>
          <w:rFonts w:ascii="Courier New" w:hAnsi="Courier New" w:cs="Courier New"/>
          <w:color w:val="008000"/>
          <w:sz w:val="20"/>
          <w:szCs w:val="20"/>
          <w:highlight w:val="white"/>
        </w:rPr>
      </w:pPr>
      <w:del w:id="2024"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"sensor high"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run if the sensor is high or the VS is true</w:delText>
        </w:r>
      </w:del>
    </w:p>
    <w:p w14:paraId="4D2ABC08" w14:textId="08B94C1B" w:rsidR="003F0072" w:rsidDel="00116173" w:rsidRDefault="003F0072" w:rsidP="003F0072">
      <w:pPr>
        <w:autoSpaceDE w:val="0"/>
        <w:autoSpaceDN w:val="0"/>
        <w:adjustRightInd w:val="0"/>
        <w:spacing w:after="0" w:line="240" w:lineRule="auto"/>
        <w:rPr>
          <w:del w:id="2025" w:author="Michael Bell" w:date="2013-05-06T17:54:00Z"/>
          <w:rFonts w:ascii="Courier New" w:hAnsi="Courier New" w:cs="Courier New"/>
          <w:color w:val="008000"/>
          <w:sz w:val="20"/>
          <w:szCs w:val="20"/>
          <w:highlight w:val="white"/>
        </w:rPr>
      </w:pPr>
      <w:del w:id="20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is met so this goes true</w:delText>
        </w:r>
      </w:del>
    </w:p>
    <w:p w14:paraId="7B7C6119" w14:textId="5A213453" w:rsidR="003F0072" w:rsidDel="00116173" w:rsidRDefault="003F0072" w:rsidP="003F0072">
      <w:pPr>
        <w:autoSpaceDE w:val="0"/>
        <w:autoSpaceDN w:val="0"/>
        <w:adjustRightInd w:val="0"/>
        <w:spacing w:after="0" w:line="240" w:lineRule="auto"/>
        <w:rPr>
          <w:del w:id="2027" w:author="Michael Bell" w:date="2013-05-06T17:54:00Z"/>
          <w:rFonts w:ascii="Courier New" w:hAnsi="Courier New" w:cs="Courier New"/>
          <w:color w:val="000000"/>
          <w:sz w:val="20"/>
          <w:szCs w:val="20"/>
          <w:highlight w:val="white"/>
        </w:rPr>
      </w:pPr>
      <w:del w:id="20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A5EAAC" w14:textId="46E14585" w:rsidR="003F0072" w:rsidDel="00116173" w:rsidRDefault="003F0072" w:rsidP="003F0072">
      <w:pPr>
        <w:autoSpaceDE w:val="0"/>
        <w:autoSpaceDN w:val="0"/>
        <w:adjustRightInd w:val="0"/>
        <w:spacing w:after="0" w:line="240" w:lineRule="auto"/>
        <w:rPr>
          <w:del w:id="2029" w:author="Michael Bell" w:date="2013-05-06T17:54:00Z"/>
          <w:rFonts w:ascii="Courier New" w:hAnsi="Courier New" w:cs="Courier New"/>
          <w:color w:val="000000"/>
          <w:sz w:val="20"/>
          <w:szCs w:val="20"/>
          <w:highlight w:val="white"/>
        </w:rPr>
      </w:pPr>
      <w:del w:id="2030" w:author="Michael Bell" w:date="2013-05-06T17:54:00Z">
        <w:r w:rsidDel="00116173">
          <w:rPr>
            <w:rFonts w:ascii="Courier New" w:hAnsi="Courier New" w:cs="Courier New"/>
            <w:color w:val="000000"/>
            <w:sz w:val="20"/>
            <w:szCs w:val="20"/>
            <w:highlight w:val="white"/>
          </w:rPr>
          <w:delText xml:space="preserve">        </w:delText>
        </w:r>
      </w:del>
    </w:p>
    <w:p w14:paraId="1128CC96" w14:textId="0075F13C" w:rsidR="003F0072" w:rsidDel="00116173" w:rsidRDefault="003F0072" w:rsidP="003F0072">
      <w:pPr>
        <w:autoSpaceDE w:val="0"/>
        <w:autoSpaceDN w:val="0"/>
        <w:adjustRightInd w:val="0"/>
        <w:spacing w:after="0" w:line="240" w:lineRule="auto"/>
        <w:rPr>
          <w:del w:id="2031" w:author="Michael Bell" w:date="2013-05-06T17:54:00Z"/>
          <w:rFonts w:ascii="Courier New" w:hAnsi="Courier New" w:cs="Courier New"/>
          <w:color w:val="000000"/>
          <w:sz w:val="20"/>
          <w:szCs w:val="20"/>
          <w:highlight w:val="white"/>
        </w:rPr>
      </w:pPr>
      <w:del w:id="20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653D52F5" w14:textId="5198A203" w:rsidR="003F0072" w:rsidDel="00116173" w:rsidRDefault="003F0072" w:rsidP="003F0072">
      <w:pPr>
        <w:autoSpaceDE w:val="0"/>
        <w:autoSpaceDN w:val="0"/>
        <w:adjustRightInd w:val="0"/>
        <w:spacing w:after="0" w:line="240" w:lineRule="auto"/>
        <w:rPr>
          <w:del w:id="2033" w:author="Michael Bell" w:date="2013-05-06T17:54:00Z"/>
          <w:rFonts w:ascii="Courier New" w:hAnsi="Courier New" w:cs="Courier New"/>
          <w:color w:val="000000"/>
          <w:sz w:val="20"/>
          <w:szCs w:val="20"/>
          <w:highlight w:val="white"/>
        </w:rPr>
      </w:pPr>
      <w:del w:id="20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CA4713E" w14:textId="3D0EAD5F" w:rsidR="003F0072" w:rsidDel="00116173" w:rsidRDefault="003F0072" w:rsidP="003F0072">
      <w:pPr>
        <w:autoSpaceDE w:val="0"/>
        <w:autoSpaceDN w:val="0"/>
        <w:adjustRightInd w:val="0"/>
        <w:spacing w:after="0" w:line="240" w:lineRule="auto"/>
        <w:rPr>
          <w:del w:id="2035" w:author="Michael Bell" w:date="2013-05-06T17:54:00Z"/>
          <w:rFonts w:ascii="Courier New" w:hAnsi="Courier New" w:cs="Courier New"/>
          <w:color w:val="000000"/>
          <w:sz w:val="20"/>
          <w:szCs w:val="20"/>
          <w:highlight w:val="white"/>
        </w:rPr>
      </w:pPr>
      <w:del w:id="20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B995B79" w14:textId="6E1A8C16" w:rsidR="003F0072" w:rsidDel="00116173" w:rsidRDefault="003F0072" w:rsidP="003F0072">
      <w:pPr>
        <w:autoSpaceDE w:val="0"/>
        <w:autoSpaceDN w:val="0"/>
        <w:adjustRightInd w:val="0"/>
        <w:spacing w:after="0" w:line="240" w:lineRule="auto"/>
        <w:rPr>
          <w:del w:id="2037" w:author="Michael Bell" w:date="2013-05-06T17:54:00Z"/>
          <w:rFonts w:ascii="Courier New" w:hAnsi="Courier New" w:cs="Courier New"/>
          <w:color w:val="000000"/>
          <w:sz w:val="20"/>
          <w:szCs w:val="20"/>
          <w:highlight w:val="white"/>
        </w:rPr>
      </w:pPr>
      <w:del w:id="203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55705DA" w14:textId="0B7D18FD" w:rsidR="003F0072" w:rsidDel="00116173" w:rsidRDefault="003F0072" w:rsidP="003F0072">
      <w:pPr>
        <w:autoSpaceDE w:val="0"/>
        <w:autoSpaceDN w:val="0"/>
        <w:adjustRightInd w:val="0"/>
        <w:spacing w:after="0" w:line="240" w:lineRule="auto"/>
        <w:rPr>
          <w:del w:id="2039" w:author="Michael Bell" w:date="2013-05-06T17:54:00Z"/>
          <w:rFonts w:ascii="Courier New" w:hAnsi="Courier New" w:cs="Courier New"/>
          <w:color w:val="000000"/>
          <w:sz w:val="20"/>
          <w:szCs w:val="20"/>
          <w:highlight w:val="white"/>
        </w:rPr>
      </w:pPr>
    </w:p>
    <w:p w14:paraId="06884E52" w14:textId="59345216" w:rsidR="003F0072" w:rsidDel="00116173" w:rsidRDefault="003F0072" w:rsidP="003F0072">
      <w:pPr>
        <w:autoSpaceDE w:val="0"/>
        <w:autoSpaceDN w:val="0"/>
        <w:adjustRightInd w:val="0"/>
        <w:spacing w:after="0" w:line="240" w:lineRule="auto"/>
        <w:rPr>
          <w:del w:id="2040" w:author="Michael Bell" w:date="2013-05-06T17:54:00Z"/>
          <w:rFonts w:ascii="Courier New" w:hAnsi="Courier New" w:cs="Courier New"/>
          <w:color w:val="000000"/>
          <w:sz w:val="20"/>
          <w:szCs w:val="20"/>
          <w:highlight w:val="white"/>
        </w:rPr>
      </w:pPr>
      <w:del w:id="2041" w:author="Michael Bell" w:date="2013-05-06T17:54:00Z">
        <w:r w:rsidDel="00116173">
          <w:rPr>
            <w:rFonts w:ascii="Courier New" w:hAnsi="Courier New" w:cs="Courier New"/>
            <w:color w:val="000000"/>
            <w:sz w:val="20"/>
            <w:szCs w:val="20"/>
            <w:highlight w:val="white"/>
          </w:rPr>
          <w:delText xml:space="preserve">        </w:delText>
        </w:r>
      </w:del>
    </w:p>
    <w:p w14:paraId="36315643" w14:textId="6A63759C" w:rsidR="003F0072" w:rsidDel="00116173" w:rsidRDefault="003F0072" w:rsidP="003F0072">
      <w:pPr>
        <w:autoSpaceDE w:val="0"/>
        <w:autoSpaceDN w:val="0"/>
        <w:adjustRightInd w:val="0"/>
        <w:spacing w:after="0" w:line="240" w:lineRule="auto"/>
        <w:rPr>
          <w:del w:id="2042" w:author="Michael Bell" w:date="2013-05-06T17:54:00Z"/>
          <w:rFonts w:ascii="Courier New" w:hAnsi="Courier New" w:cs="Courier New"/>
          <w:color w:val="000000"/>
          <w:sz w:val="20"/>
          <w:szCs w:val="20"/>
          <w:highlight w:val="white"/>
        </w:rPr>
      </w:pPr>
      <w:del w:id="20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C72434" w14:textId="7EE22E98" w:rsidR="003F0072" w:rsidDel="00116173" w:rsidRDefault="003F0072" w:rsidP="003F0072">
      <w:pPr>
        <w:autoSpaceDE w:val="0"/>
        <w:autoSpaceDN w:val="0"/>
        <w:adjustRightInd w:val="0"/>
        <w:spacing w:after="0" w:line="240" w:lineRule="auto"/>
        <w:rPr>
          <w:del w:id="2044" w:author="Michael Bell" w:date="2013-05-06T17:54:00Z"/>
          <w:rFonts w:ascii="Courier New" w:hAnsi="Courier New" w:cs="Courier New"/>
          <w:color w:val="008000"/>
          <w:sz w:val="20"/>
          <w:szCs w:val="20"/>
          <w:highlight w:val="white"/>
        </w:rPr>
      </w:pPr>
      <w:del w:id="20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//wait for x miliseconds then meet</w:delText>
        </w:r>
      </w:del>
    </w:p>
    <w:p w14:paraId="7BC4ACE3" w14:textId="6BA8979F" w:rsidR="003F0072" w:rsidDel="00116173" w:rsidRDefault="003F0072" w:rsidP="003F0072">
      <w:pPr>
        <w:autoSpaceDE w:val="0"/>
        <w:autoSpaceDN w:val="0"/>
        <w:adjustRightInd w:val="0"/>
        <w:spacing w:after="0" w:line="240" w:lineRule="auto"/>
        <w:rPr>
          <w:del w:id="2046" w:author="Michael Bell" w:date="2013-05-06T17:54:00Z"/>
          <w:rFonts w:ascii="Courier New" w:hAnsi="Courier New" w:cs="Courier New"/>
          <w:color w:val="000000"/>
          <w:sz w:val="20"/>
          <w:szCs w:val="20"/>
          <w:highlight w:val="white"/>
        </w:rPr>
      </w:pPr>
      <w:del w:id="20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329840A" w14:textId="62A09D1F" w:rsidR="003F0072" w:rsidDel="00116173" w:rsidRDefault="003F0072" w:rsidP="003F0072">
      <w:pPr>
        <w:autoSpaceDE w:val="0"/>
        <w:autoSpaceDN w:val="0"/>
        <w:adjustRightInd w:val="0"/>
        <w:spacing w:after="0" w:line="240" w:lineRule="auto"/>
        <w:rPr>
          <w:del w:id="2048" w:author="Michael Bell" w:date="2013-05-06T17:54:00Z"/>
          <w:rFonts w:ascii="Courier New" w:hAnsi="Courier New" w:cs="Courier New"/>
          <w:color w:val="008000"/>
          <w:sz w:val="20"/>
          <w:szCs w:val="20"/>
          <w:highlight w:val="white"/>
        </w:rPr>
      </w:pPr>
      <w:del w:id="2049"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"state is 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tells us that the board has read state W</w:delText>
        </w:r>
      </w:del>
    </w:p>
    <w:p w14:paraId="2ABB4BFA" w14:textId="13F49C55" w:rsidR="003F0072" w:rsidDel="00116173" w:rsidRDefault="003F0072" w:rsidP="003F0072">
      <w:pPr>
        <w:autoSpaceDE w:val="0"/>
        <w:autoSpaceDN w:val="0"/>
        <w:adjustRightInd w:val="0"/>
        <w:spacing w:after="0" w:line="240" w:lineRule="auto"/>
        <w:rPr>
          <w:del w:id="2050" w:author="Michael Bell" w:date="2013-05-06T17:54:00Z"/>
          <w:rFonts w:ascii="Courier New" w:hAnsi="Courier New" w:cs="Courier New"/>
          <w:color w:val="008000"/>
          <w:sz w:val="20"/>
          <w:szCs w:val="20"/>
          <w:highlight w:val="white"/>
        </w:rPr>
      </w:pPr>
      <w:del w:id="205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timer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//checks if the timer has exceded the stated time in multiples of 100</w:delText>
        </w:r>
      </w:del>
    </w:p>
    <w:p w14:paraId="6E5E6F36" w14:textId="0C6938BA" w:rsidR="003F0072" w:rsidDel="00116173" w:rsidRDefault="003F0072" w:rsidP="003F0072">
      <w:pPr>
        <w:autoSpaceDE w:val="0"/>
        <w:autoSpaceDN w:val="0"/>
        <w:adjustRightInd w:val="0"/>
        <w:spacing w:after="0" w:line="240" w:lineRule="auto"/>
        <w:rPr>
          <w:del w:id="2052" w:author="Michael Bell" w:date="2013-05-06T17:54:00Z"/>
          <w:rFonts w:ascii="Courier New" w:hAnsi="Courier New" w:cs="Courier New"/>
          <w:color w:val="000000"/>
          <w:sz w:val="20"/>
          <w:szCs w:val="20"/>
          <w:highlight w:val="white"/>
        </w:rPr>
      </w:pPr>
      <w:del w:id="205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DD7011" w14:textId="209B9351" w:rsidR="003F0072" w:rsidDel="00116173" w:rsidRDefault="003F0072" w:rsidP="003F0072">
      <w:pPr>
        <w:autoSpaceDE w:val="0"/>
        <w:autoSpaceDN w:val="0"/>
        <w:adjustRightInd w:val="0"/>
        <w:spacing w:after="0" w:line="240" w:lineRule="auto"/>
        <w:rPr>
          <w:del w:id="2054" w:author="Michael Bell" w:date="2013-05-06T17:54:00Z"/>
          <w:rFonts w:ascii="Courier New" w:hAnsi="Courier New" w:cs="Courier New"/>
          <w:color w:val="008000"/>
          <w:sz w:val="20"/>
          <w:szCs w:val="20"/>
          <w:highlight w:val="white"/>
        </w:rPr>
      </w:pPr>
      <w:del w:id="20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has been met</w:delText>
        </w:r>
      </w:del>
    </w:p>
    <w:p w14:paraId="452102FC" w14:textId="28ED5E70" w:rsidR="003F0072" w:rsidDel="00116173" w:rsidRDefault="003F0072" w:rsidP="003F0072">
      <w:pPr>
        <w:autoSpaceDE w:val="0"/>
        <w:autoSpaceDN w:val="0"/>
        <w:adjustRightInd w:val="0"/>
        <w:spacing w:after="0" w:line="240" w:lineRule="auto"/>
        <w:rPr>
          <w:del w:id="2056" w:author="Michael Bell" w:date="2013-05-06T17:54:00Z"/>
          <w:rFonts w:ascii="Courier New" w:hAnsi="Courier New" w:cs="Courier New"/>
          <w:color w:val="000000"/>
          <w:sz w:val="20"/>
          <w:szCs w:val="20"/>
          <w:highlight w:val="white"/>
        </w:rPr>
      </w:pPr>
      <w:del w:id="20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E7C49FA" w14:textId="69F421C1" w:rsidR="003F0072" w:rsidDel="00116173" w:rsidRDefault="003F0072" w:rsidP="003F0072">
      <w:pPr>
        <w:autoSpaceDE w:val="0"/>
        <w:autoSpaceDN w:val="0"/>
        <w:adjustRightInd w:val="0"/>
        <w:spacing w:after="0" w:line="240" w:lineRule="auto"/>
        <w:rPr>
          <w:del w:id="2058" w:author="Michael Bell" w:date="2013-05-06T17:54:00Z"/>
          <w:rFonts w:ascii="Courier New" w:hAnsi="Courier New" w:cs="Courier New"/>
          <w:color w:val="000000"/>
          <w:sz w:val="20"/>
          <w:szCs w:val="20"/>
          <w:highlight w:val="white"/>
        </w:rPr>
      </w:pPr>
      <w:del w:id="205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212EB9CA" w14:textId="40BB8CDE" w:rsidR="003F0072" w:rsidDel="00116173" w:rsidRDefault="003F0072" w:rsidP="003F0072">
      <w:pPr>
        <w:autoSpaceDE w:val="0"/>
        <w:autoSpaceDN w:val="0"/>
        <w:adjustRightInd w:val="0"/>
        <w:spacing w:after="0" w:line="240" w:lineRule="auto"/>
        <w:rPr>
          <w:del w:id="2060" w:author="Michael Bell" w:date="2013-05-06T17:54:00Z"/>
          <w:rFonts w:ascii="Courier New" w:hAnsi="Courier New" w:cs="Courier New"/>
          <w:color w:val="000000"/>
          <w:sz w:val="20"/>
          <w:szCs w:val="20"/>
          <w:highlight w:val="white"/>
        </w:rPr>
      </w:pPr>
      <w:del w:id="206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9A362E" w14:textId="13B1D617" w:rsidR="003F0072" w:rsidDel="00116173" w:rsidRDefault="003F0072" w:rsidP="003F0072">
      <w:pPr>
        <w:autoSpaceDE w:val="0"/>
        <w:autoSpaceDN w:val="0"/>
        <w:adjustRightInd w:val="0"/>
        <w:spacing w:after="0" w:line="240" w:lineRule="auto"/>
        <w:rPr>
          <w:del w:id="2062" w:author="Michael Bell" w:date="2013-05-06T17:54:00Z"/>
          <w:rFonts w:ascii="Courier New" w:hAnsi="Courier New" w:cs="Courier New"/>
          <w:color w:val="008000"/>
          <w:sz w:val="20"/>
          <w:szCs w:val="20"/>
          <w:highlight w:val="white"/>
        </w:rPr>
      </w:pPr>
      <w:del w:id="2063" w:author="Michael Bell" w:date="2013-05-06T17:54:00Z">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//incriment timer</w:delText>
        </w:r>
      </w:del>
    </w:p>
    <w:p w14:paraId="6F1D343C" w14:textId="46BE7103" w:rsidR="003F0072" w:rsidDel="00116173" w:rsidRDefault="003F0072" w:rsidP="003F0072">
      <w:pPr>
        <w:autoSpaceDE w:val="0"/>
        <w:autoSpaceDN w:val="0"/>
        <w:adjustRightInd w:val="0"/>
        <w:spacing w:after="0" w:line="240" w:lineRule="auto"/>
        <w:rPr>
          <w:del w:id="2064" w:author="Michael Bell" w:date="2013-05-06T17:54:00Z"/>
          <w:rFonts w:ascii="Courier New" w:hAnsi="Courier New" w:cs="Courier New"/>
          <w:color w:val="000000"/>
          <w:sz w:val="20"/>
          <w:szCs w:val="20"/>
          <w:highlight w:val="white"/>
        </w:rPr>
      </w:pPr>
      <w:del w:id="206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E69E479" w14:textId="31DD2F0A" w:rsidR="003F0072" w:rsidDel="00116173" w:rsidRDefault="003F0072" w:rsidP="003F0072">
      <w:pPr>
        <w:autoSpaceDE w:val="0"/>
        <w:autoSpaceDN w:val="0"/>
        <w:adjustRightInd w:val="0"/>
        <w:spacing w:after="0" w:line="240" w:lineRule="auto"/>
        <w:rPr>
          <w:del w:id="2066" w:author="Michael Bell" w:date="2013-05-06T17:54:00Z"/>
          <w:rFonts w:ascii="Courier New" w:hAnsi="Courier New" w:cs="Courier New"/>
          <w:color w:val="000000"/>
          <w:sz w:val="20"/>
          <w:szCs w:val="20"/>
          <w:highlight w:val="white"/>
        </w:rPr>
      </w:pPr>
      <w:del w:id="20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6EC767" w14:textId="0D6258FE" w:rsidR="003F0072" w:rsidDel="00116173" w:rsidRDefault="003F0072" w:rsidP="003F0072">
      <w:pPr>
        <w:autoSpaceDE w:val="0"/>
        <w:autoSpaceDN w:val="0"/>
        <w:adjustRightInd w:val="0"/>
        <w:spacing w:after="0" w:line="240" w:lineRule="auto"/>
        <w:rPr>
          <w:del w:id="2068" w:author="Michael Bell" w:date="2013-05-06T17:54:00Z"/>
          <w:rFonts w:ascii="Courier New" w:hAnsi="Courier New" w:cs="Courier New"/>
          <w:color w:val="000000"/>
          <w:sz w:val="20"/>
          <w:szCs w:val="20"/>
          <w:highlight w:val="white"/>
        </w:rPr>
      </w:pPr>
      <w:del w:id="2069" w:author="Michael Bell" w:date="2013-05-06T17:54:00Z">
        <w:r w:rsidDel="00116173">
          <w:rPr>
            <w:rFonts w:ascii="Courier New" w:hAnsi="Courier New" w:cs="Courier New"/>
            <w:color w:val="000000"/>
            <w:sz w:val="20"/>
            <w:szCs w:val="20"/>
            <w:highlight w:val="white"/>
          </w:rPr>
          <w:delText xml:space="preserve">       </w:delText>
        </w:r>
      </w:del>
    </w:p>
    <w:p w14:paraId="67E4A543" w14:textId="38116D3F" w:rsidR="003F0072" w:rsidDel="00116173" w:rsidRDefault="003F0072" w:rsidP="003F0072">
      <w:pPr>
        <w:autoSpaceDE w:val="0"/>
        <w:autoSpaceDN w:val="0"/>
        <w:adjustRightInd w:val="0"/>
        <w:spacing w:after="0" w:line="240" w:lineRule="auto"/>
        <w:rPr>
          <w:del w:id="2070" w:author="Michael Bell" w:date="2013-05-06T17:54:00Z"/>
          <w:rFonts w:ascii="Courier New" w:hAnsi="Courier New" w:cs="Courier New"/>
          <w:color w:val="000000"/>
          <w:sz w:val="20"/>
          <w:szCs w:val="20"/>
          <w:highlight w:val="white"/>
        </w:rPr>
      </w:pPr>
      <w:del w:id="207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A4FC4B" w14:textId="385BC7E7" w:rsidR="003F0072" w:rsidDel="00116173" w:rsidRDefault="003F0072" w:rsidP="003F0072">
      <w:pPr>
        <w:autoSpaceDE w:val="0"/>
        <w:autoSpaceDN w:val="0"/>
        <w:adjustRightInd w:val="0"/>
        <w:spacing w:after="0" w:line="240" w:lineRule="auto"/>
        <w:rPr>
          <w:del w:id="2072" w:author="Michael Bell" w:date="2013-05-06T17:54:00Z"/>
          <w:rFonts w:ascii="Courier New" w:hAnsi="Courier New" w:cs="Courier New"/>
          <w:color w:val="000000"/>
          <w:sz w:val="20"/>
          <w:szCs w:val="20"/>
          <w:highlight w:val="white"/>
        </w:rPr>
      </w:pPr>
      <w:del w:id="207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6F93E0" w14:textId="033190F6" w:rsidR="003F0072" w:rsidDel="00116173" w:rsidRDefault="003F0072" w:rsidP="003F0072">
      <w:pPr>
        <w:autoSpaceDE w:val="0"/>
        <w:autoSpaceDN w:val="0"/>
        <w:adjustRightInd w:val="0"/>
        <w:spacing w:after="0" w:line="240" w:lineRule="auto"/>
        <w:rPr>
          <w:del w:id="2074" w:author="Michael Bell" w:date="2013-05-06T17:54:00Z"/>
          <w:rFonts w:ascii="Courier New" w:hAnsi="Courier New" w:cs="Courier New"/>
          <w:color w:val="000000"/>
          <w:sz w:val="20"/>
          <w:szCs w:val="20"/>
          <w:highlight w:val="white"/>
        </w:rPr>
      </w:pPr>
      <w:del w:id="2075" w:author="Michael Bell" w:date="2013-05-06T17:54:00Z">
        <w:r w:rsidDel="00116173">
          <w:rPr>
            <w:rFonts w:ascii="Courier New" w:hAnsi="Courier New" w:cs="Courier New"/>
            <w:b/>
            <w:bCs/>
            <w:color w:val="000080"/>
            <w:sz w:val="20"/>
            <w:szCs w:val="20"/>
            <w:highlight w:val="white"/>
          </w:rPr>
          <w:delText>}</w:delText>
        </w:r>
      </w:del>
    </w:p>
    <w:p w14:paraId="2376DF58" w14:textId="1F92E20B" w:rsidR="003F0072" w:rsidDel="00116173" w:rsidRDefault="003F0072">
      <w:pPr>
        <w:rPr>
          <w:del w:id="2076" w:author="Michael Bell" w:date="2013-05-06T17:54:00Z"/>
        </w:rPr>
      </w:pPr>
      <w:del w:id="2077" w:author="Michael Bell" w:date="2013-05-06T17:54:00Z">
        <w:r w:rsidDel="00116173">
          <w:br w:type="page"/>
        </w:r>
      </w:del>
    </w:p>
    <w:p w14:paraId="4B4B85C1" w14:textId="60F68E12" w:rsidR="003F0072" w:rsidDel="00116173" w:rsidRDefault="003F0072" w:rsidP="003F0072">
      <w:pPr>
        <w:pStyle w:val="Heading2"/>
        <w:rPr>
          <w:del w:id="2078" w:author="Michael Bell" w:date="2013-05-06T17:54:00Z"/>
        </w:rPr>
      </w:pPr>
      <w:del w:id="2079" w:author="Michael Bell" w:date="2013-05-06T17:54:00Z">
        <w:r w:rsidDel="00116173">
          <w:delText>checkPoints.ino</w:delText>
        </w:r>
      </w:del>
    </w:p>
    <w:p w14:paraId="47E0990E" w14:textId="6DB543B8" w:rsidR="003F0072" w:rsidDel="00116173" w:rsidRDefault="003F0072" w:rsidP="003F0072">
      <w:pPr>
        <w:autoSpaceDE w:val="0"/>
        <w:autoSpaceDN w:val="0"/>
        <w:adjustRightInd w:val="0"/>
        <w:spacing w:after="0" w:line="240" w:lineRule="auto"/>
        <w:rPr>
          <w:del w:id="2080" w:author="Michael Bell" w:date="2013-05-06T17:54:00Z"/>
          <w:rFonts w:ascii="Courier New" w:hAnsi="Courier New" w:cs="Courier New"/>
          <w:color w:val="008000"/>
          <w:sz w:val="20"/>
          <w:szCs w:val="20"/>
          <w:highlight w:val="white"/>
        </w:rPr>
      </w:pPr>
      <w:del w:id="2081" w:author="Michael Bell" w:date="2013-05-06T17:54:00Z">
        <w:r w:rsidDel="00116173">
          <w:rPr>
            <w:rFonts w:ascii="Courier New" w:hAnsi="Courier New" w:cs="Courier New"/>
            <w:color w:val="008000"/>
            <w:sz w:val="20"/>
            <w:szCs w:val="20"/>
            <w:highlight w:val="white"/>
          </w:rPr>
          <w:delText>/*</w:delText>
        </w:r>
      </w:del>
    </w:p>
    <w:p w14:paraId="0E5C7F16" w14:textId="5DF3DB5C" w:rsidR="003F0072" w:rsidDel="00116173" w:rsidRDefault="003F0072" w:rsidP="003F0072">
      <w:pPr>
        <w:autoSpaceDE w:val="0"/>
        <w:autoSpaceDN w:val="0"/>
        <w:adjustRightInd w:val="0"/>
        <w:spacing w:after="0" w:line="240" w:lineRule="auto"/>
        <w:rPr>
          <w:del w:id="2082" w:author="Michael Bell" w:date="2013-05-06T17:54:00Z"/>
          <w:rFonts w:ascii="Courier New" w:hAnsi="Courier New" w:cs="Courier New"/>
          <w:color w:val="008000"/>
          <w:sz w:val="20"/>
          <w:szCs w:val="20"/>
          <w:highlight w:val="white"/>
        </w:rPr>
      </w:pPr>
    </w:p>
    <w:p w14:paraId="0D843009" w14:textId="6F333974" w:rsidR="003F0072" w:rsidDel="00116173" w:rsidRDefault="003F0072" w:rsidP="003F0072">
      <w:pPr>
        <w:autoSpaceDE w:val="0"/>
        <w:autoSpaceDN w:val="0"/>
        <w:adjustRightInd w:val="0"/>
        <w:spacing w:after="0" w:line="240" w:lineRule="auto"/>
        <w:rPr>
          <w:del w:id="2083" w:author="Michael Bell" w:date="2013-05-06T17:54:00Z"/>
          <w:rFonts w:ascii="Courier New" w:hAnsi="Courier New" w:cs="Courier New"/>
          <w:color w:val="008000"/>
          <w:sz w:val="20"/>
          <w:szCs w:val="20"/>
          <w:highlight w:val="white"/>
        </w:rPr>
      </w:pPr>
      <w:del w:id="2084" w:author="Michael Bell" w:date="2013-05-06T17:54:00Z">
        <w:r w:rsidDel="00116173">
          <w:rPr>
            <w:rFonts w:ascii="Courier New" w:hAnsi="Courier New" w:cs="Courier New"/>
            <w:color w:val="008000"/>
            <w:sz w:val="20"/>
            <w:szCs w:val="20"/>
            <w:highlight w:val="white"/>
          </w:rPr>
          <w:delText xml:space="preserve"> BELTRAK</w:delText>
        </w:r>
      </w:del>
    </w:p>
    <w:p w14:paraId="23336FDC" w14:textId="1B2FF999" w:rsidR="003F0072" w:rsidDel="00116173" w:rsidRDefault="003F0072" w:rsidP="003F0072">
      <w:pPr>
        <w:autoSpaceDE w:val="0"/>
        <w:autoSpaceDN w:val="0"/>
        <w:adjustRightInd w:val="0"/>
        <w:spacing w:after="0" w:line="240" w:lineRule="auto"/>
        <w:rPr>
          <w:del w:id="2085" w:author="Michael Bell" w:date="2013-05-06T17:54:00Z"/>
          <w:rFonts w:ascii="Courier New" w:hAnsi="Courier New" w:cs="Courier New"/>
          <w:color w:val="008000"/>
          <w:sz w:val="20"/>
          <w:szCs w:val="20"/>
          <w:highlight w:val="white"/>
        </w:rPr>
      </w:pPr>
      <w:del w:id="2086" w:author="Michael Bell" w:date="2013-05-06T17:54:00Z">
        <w:r w:rsidDel="00116173">
          <w:rPr>
            <w:rFonts w:ascii="Courier New" w:hAnsi="Courier New" w:cs="Courier New"/>
            <w:color w:val="008000"/>
            <w:sz w:val="20"/>
            <w:szCs w:val="20"/>
            <w:highlight w:val="white"/>
          </w:rPr>
          <w:delText xml:space="preserve"> </w:delText>
        </w:r>
      </w:del>
    </w:p>
    <w:p w14:paraId="0757134E" w14:textId="1A873023" w:rsidR="003F0072" w:rsidDel="00116173" w:rsidRDefault="003F0072" w:rsidP="003F0072">
      <w:pPr>
        <w:autoSpaceDE w:val="0"/>
        <w:autoSpaceDN w:val="0"/>
        <w:adjustRightInd w:val="0"/>
        <w:spacing w:after="0" w:line="240" w:lineRule="auto"/>
        <w:rPr>
          <w:del w:id="2087" w:author="Michael Bell" w:date="2013-05-06T17:54:00Z"/>
          <w:rFonts w:ascii="Courier New" w:hAnsi="Courier New" w:cs="Courier New"/>
          <w:color w:val="008000"/>
          <w:sz w:val="20"/>
          <w:szCs w:val="20"/>
          <w:highlight w:val="white"/>
        </w:rPr>
      </w:pPr>
      <w:del w:id="2088" w:author="Michael Bell" w:date="2013-05-06T17:54:00Z">
        <w:r w:rsidDel="00116173">
          <w:rPr>
            <w:rFonts w:ascii="Courier New" w:hAnsi="Courier New" w:cs="Courier New"/>
            <w:color w:val="008000"/>
            <w:sz w:val="20"/>
            <w:szCs w:val="20"/>
            <w:highlight w:val="white"/>
          </w:rPr>
          <w:delText xml:space="preserve"> V1.0</w:delText>
        </w:r>
      </w:del>
    </w:p>
    <w:p w14:paraId="328C5CA5" w14:textId="4F4E621D" w:rsidR="003F0072" w:rsidDel="00116173" w:rsidRDefault="003F0072" w:rsidP="003F0072">
      <w:pPr>
        <w:autoSpaceDE w:val="0"/>
        <w:autoSpaceDN w:val="0"/>
        <w:adjustRightInd w:val="0"/>
        <w:spacing w:after="0" w:line="240" w:lineRule="auto"/>
        <w:rPr>
          <w:del w:id="2089" w:author="Michael Bell" w:date="2013-05-06T17:54:00Z"/>
          <w:rFonts w:ascii="Courier New" w:hAnsi="Courier New" w:cs="Courier New"/>
          <w:color w:val="008000"/>
          <w:sz w:val="20"/>
          <w:szCs w:val="20"/>
          <w:highlight w:val="white"/>
        </w:rPr>
      </w:pPr>
      <w:del w:id="2090" w:author="Michael Bell" w:date="2013-05-06T17:54:00Z">
        <w:r w:rsidDel="00116173">
          <w:rPr>
            <w:rFonts w:ascii="Courier New" w:hAnsi="Courier New" w:cs="Courier New"/>
            <w:color w:val="008000"/>
            <w:sz w:val="20"/>
            <w:szCs w:val="20"/>
            <w:highlight w:val="white"/>
          </w:rPr>
          <w:delText xml:space="preserve"> </w:delText>
        </w:r>
      </w:del>
    </w:p>
    <w:p w14:paraId="4DCB0074" w14:textId="42266875" w:rsidR="003F0072" w:rsidDel="00116173" w:rsidRDefault="003F0072" w:rsidP="003F0072">
      <w:pPr>
        <w:autoSpaceDE w:val="0"/>
        <w:autoSpaceDN w:val="0"/>
        <w:adjustRightInd w:val="0"/>
        <w:spacing w:after="0" w:line="240" w:lineRule="auto"/>
        <w:rPr>
          <w:del w:id="2091" w:author="Michael Bell" w:date="2013-05-06T17:54:00Z"/>
          <w:rFonts w:ascii="Courier New" w:hAnsi="Courier New" w:cs="Courier New"/>
          <w:color w:val="008000"/>
          <w:sz w:val="20"/>
          <w:szCs w:val="20"/>
          <w:highlight w:val="white"/>
        </w:rPr>
      </w:pPr>
      <w:del w:id="2092"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FDD4C29" w14:textId="56821E5A" w:rsidR="003F0072" w:rsidDel="00116173" w:rsidRDefault="003F0072" w:rsidP="003F0072">
      <w:pPr>
        <w:autoSpaceDE w:val="0"/>
        <w:autoSpaceDN w:val="0"/>
        <w:adjustRightInd w:val="0"/>
        <w:spacing w:after="0" w:line="240" w:lineRule="auto"/>
        <w:rPr>
          <w:del w:id="2093" w:author="Michael Bell" w:date="2013-05-06T17:54:00Z"/>
          <w:rFonts w:ascii="Courier New" w:hAnsi="Courier New" w:cs="Courier New"/>
          <w:color w:val="008000"/>
          <w:sz w:val="20"/>
          <w:szCs w:val="20"/>
          <w:highlight w:val="white"/>
        </w:rPr>
      </w:pPr>
      <w:del w:id="2094" w:author="Michael Bell" w:date="2013-05-06T17:54:00Z">
        <w:r w:rsidDel="00116173">
          <w:rPr>
            <w:rFonts w:ascii="Courier New" w:hAnsi="Courier New" w:cs="Courier New"/>
            <w:color w:val="008000"/>
            <w:sz w:val="20"/>
            <w:szCs w:val="20"/>
            <w:highlight w:val="white"/>
          </w:rPr>
          <w:delText xml:space="preserve"> </w:delText>
        </w:r>
      </w:del>
    </w:p>
    <w:p w14:paraId="67BFC1EB" w14:textId="58D35855" w:rsidR="003F0072" w:rsidDel="00116173" w:rsidRDefault="003F0072" w:rsidP="003F0072">
      <w:pPr>
        <w:autoSpaceDE w:val="0"/>
        <w:autoSpaceDN w:val="0"/>
        <w:adjustRightInd w:val="0"/>
        <w:spacing w:after="0" w:line="240" w:lineRule="auto"/>
        <w:rPr>
          <w:del w:id="2095" w:author="Michael Bell" w:date="2013-05-06T17:54:00Z"/>
          <w:rFonts w:ascii="Courier New" w:hAnsi="Courier New" w:cs="Courier New"/>
          <w:color w:val="008000"/>
          <w:sz w:val="20"/>
          <w:szCs w:val="20"/>
          <w:highlight w:val="white"/>
        </w:rPr>
      </w:pPr>
      <w:del w:id="2096" w:author="Michael Bell" w:date="2013-05-06T17:54:00Z">
        <w:r w:rsidDel="00116173">
          <w:rPr>
            <w:rFonts w:ascii="Courier New" w:hAnsi="Courier New" w:cs="Courier New"/>
            <w:color w:val="008000"/>
            <w:sz w:val="20"/>
            <w:szCs w:val="20"/>
            <w:highlight w:val="white"/>
          </w:rPr>
          <w:delText xml:space="preserve"> By Michael Bell</w:delText>
        </w:r>
      </w:del>
    </w:p>
    <w:p w14:paraId="427F4C7B" w14:textId="3EF09576" w:rsidR="003F0072" w:rsidDel="00116173" w:rsidRDefault="003F0072" w:rsidP="003F0072">
      <w:pPr>
        <w:autoSpaceDE w:val="0"/>
        <w:autoSpaceDN w:val="0"/>
        <w:adjustRightInd w:val="0"/>
        <w:spacing w:after="0" w:line="240" w:lineRule="auto"/>
        <w:rPr>
          <w:del w:id="2097" w:author="Michael Bell" w:date="2013-05-06T17:54:00Z"/>
          <w:rFonts w:ascii="Courier New" w:hAnsi="Courier New" w:cs="Courier New"/>
          <w:color w:val="008000"/>
          <w:sz w:val="20"/>
          <w:szCs w:val="20"/>
          <w:highlight w:val="white"/>
        </w:rPr>
      </w:pPr>
      <w:del w:id="2098" w:author="Michael Bell" w:date="2013-05-06T17:54:00Z">
        <w:r w:rsidDel="00116173">
          <w:rPr>
            <w:rFonts w:ascii="Courier New" w:hAnsi="Courier New" w:cs="Courier New"/>
            <w:color w:val="008000"/>
            <w:sz w:val="20"/>
            <w:szCs w:val="20"/>
            <w:highlight w:val="white"/>
          </w:rPr>
          <w:delText xml:space="preserve"> </w:delText>
        </w:r>
      </w:del>
    </w:p>
    <w:p w14:paraId="28A5EB0B" w14:textId="2EA2AEE1" w:rsidR="003F0072" w:rsidDel="00116173" w:rsidRDefault="003F0072" w:rsidP="003F0072">
      <w:pPr>
        <w:autoSpaceDE w:val="0"/>
        <w:autoSpaceDN w:val="0"/>
        <w:adjustRightInd w:val="0"/>
        <w:spacing w:after="0" w:line="240" w:lineRule="auto"/>
        <w:rPr>
          <w:del w:id="2099" w:author="Michael Bell" w:date="2013-05-06T17:54:00Z"/>
          <w:rFonts w:ascii="Courier New" w:hAnsi="Courier New" w:cs="Courier New"/>
          <w:color w:val="008000"/>
          <w:sz w:val="20"/>
          <w:szCs w:val="20"/>
          <w:highlight w:val="white"/>
        </w:rPr>
      </w:pPr>
      <w:del w:id="2100"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36CF1B" w14:textId="321BAD81" w:rsidR="003F0072" w:rsidDel="00116173" w:rsidRDefault="003F0072" w:rsidP="003F0072">
      <w:pPr>
        <w:autoSpaceDE w:val="0"/>
        <w:autoSpaceDN w:val="0"/>
        <w:adjustRightInd w:val="0"/>
        <w:spacing w:after="0" w:line="240" w:lineRule="auto"/>
        <w:rPr>
          <w:del w:id="2101" w:author="Michael Bell" w:date="2013-05-06T17:54:00Z"/>
          <w:rFonts w:ascii="Courier New" w:hAnsi="Courier New" w:cs="Courier New"/>
          <w:color w:val="008000"/>
          <w:sz w:val="20"/>
          <w:szCs w:val="20"/>
          <w:highlight w:val="white"/>
        </w:rPr>
      </w:pPr>
      <w:del w:id="2102" w:author="Michael Bell" w:date="2013-05-06T17:54:00Z">
        <w:r w:rsidDel="00116173">
          <w:rPr>
            <w:rFonts w:ascii="Courier New" w:hAnsi="Courier New" w:cs="Courier New"/>
            <w:color w:val="008000"/>
            <w:sz w:val="20"/>
            <w:szCs w:val="20"/>
            <w:highlight w:val="white"/>
          </w:rPr>
          <w:delText xml:space="preserve"> </w:delText>
        </w:r>
      </w:del>
    </w:p>
    <w:p w14:paraId="51B3E492" w14:textId="13B09221" w:rsidR="003F0072" w:rsidDel="00116173" w:rsidRDefault="003F0072" w:rsidP="003F0072">
      <w:pPr>
        <w:autoSpaceDE w:val="0"/>
        <w:autoSpaceDN w:val="0"/>
        <w:adjustRightInd w:val="0"/>
        <w:spacing w:after="0" w:line="240" w:lineRule="auto"/>
        <w:rPr>
          <w:del w:id="2103" w:author="Michael Bell" w:date="2013-05-06T17:54:00Z"/>
          <w:rFonts w:ascii="Courier New" w:hAnsi="Courier New" w:cs="Courier New"/>
          <w:color w:val="000000"/>
          <w:sz w:val="20"/>
          <w:szCs w:val="20"/>
          <w:highlight w:val="white"/>
        </w:rPr>
      </w:pPr>
      <w:del w:id="2104" w:author="Michael Bell" w:date="2013-05-06T17:54:00Z">
        <w:r w:rsidDel="00116173">
          <w:rPr>
            <w:rFonts w:ascii="Courier New" w:hAnsi="Courier New" w:cs="Courier New"/>
            <w:color w:val="008000"/>
            <w:sz w:val="20"/>
            <w:szCs w:val="20"/>
            <w:highlight w:val="white"/>
          </w:rPr>
          <w:delText xml:space="preserve"> */</w:delText>
        </w:r>
      </w:del>
    </w:p>
    <w:p w14:paraId="7D54A3DB" w14:textId="77E2BB00" w:rsidR="003F0072" w:rsidDel="00116173" w:rsidRDefault="003F0072" w:rsidP="003F0072">
      <w:pPr>
        <w:autoSpaceDE w:val="0"/>
        <w:autoSpaceDN w:val="0"/>
        <w:adjustRightInd w:val="0"/>
        <w:spacing w:after="0" w:line="240" w:lineRule="auto"/>
        <w:rPr>
          <w:del w:id="2105" w:author="Michael Bell" w:date="2013-05-06T17:54:00Z"/>
          <w:rFonts w:ascii="Courier New" w:hAnsi="Courier New" w:cs="Courier New"/>
          <w:color w:val="000000"/>
          <w:sz w:val="20"/>
          <w:szCs w:val="20"/>
          <w:highlight w:val="white"/>
        </w:rPr>
      </w:pPr>
    </w:p>
    <w:p w14:paraId="331F0996" w14:textId="502CE5FC" w:rsidR="003F0072" w:rsidDel="00116173" w:rsidRDefault="003F0072" w:rsidP="003F0072">
      <w:pPr>
        <w:autoSpaceDE w:val="0"/>
        <w:autoSpaceDN w:val="0"/>
        <w:adjustRightInd w:val="0"/>
        <w:spacing w:after="0" w:line="240" w:lineRule="auto"/>
        <w:rPr>
          <w:del w:id="2106" w:author="Michael Bell" w:date="2013-05-06T17:54:00Z"/>
          <w:rFonts w:ascii="Courier New" w:hAnsi="Courier New" w:cs="Courier New"/>
          <w:color w:val="008000"/>
          <w:sz w:val="20"/>
          <w:szCs w:val="20"/>
          <w:highlight w:val="white"/>
        </w:rPr>
      </w:pPr>
      <w:del w:id="2107" w:author="Michael Bell" w:date="2013-05-06T17:54:00Z">
        <w:r w:rsidDel="00116173">
          <w:rPr>
            <w:rFonts w:ascii="Courier New" w:hAnsi="Courier New" w:cs="Courier New"/>
            <w:color w:val="008000"/>
            <w:sz w:val="20"/>
            <w:szCs w:val="20"/>
            <w:highlight w:val="white"/>
          </w:rPr>
          <w:delText>/*this function checks the status of the points and compares them to what they should be, if its diferent it</w:delText>
        </w:r>
      </w:del>
    </w:p>
    <w:p w14:paraId="48BF913D" w14:textId="75ACE026" w:rsidR="003F0072" w:rsidDel="00116173" w:rsidRDefault="003F0072" w:rsidP="003F0072">
      <w:pPr>
        <w:autoSpaceDE w:val="0"/>
        <w:autoSpaceDN w:val="0"/>
        <w:adjustRightInd w:val="0"/>
        <w:spacing w:after="0" w:line="240" w:lineRule="auto"/>
        <w:rPr>
          <w:del w:id="2108" w:author="Michael Bell" w:date="2013-05-06T17:54:00Z"/>
          <w:rFonts w:ascii="Courier New" w:hAnsi="Courier New" w:cs="Courier New"/>
          <w:color w:val="000000"/>
          <w:sz w:val="20"/>
          <w:szCs w:val="20"/>
          <w:highlight w:val="white"/>
        </w:rPr>
      </w:pPr>
      <w:del w:id="2109" w:author="Michael Bell" w:date="2013-05-06T17:54:00Z">
        <w:r w:rsidDel="00116173">
          <w:rPr>
            <w:rFonts w:ascii="Courier New" w:hAnsi="Courier New" w:cs="Courier New"/>
            <w:color w:val="008000"/>
            <w:sz w:val="20"/>
            <w:szCs w:val="20"/>
            <w:highlight w:val="white"/>
          </w:rPr>
          <w:delText>changes the points to match*/</w:delText>
        </w:r>
      </w:del>
    </w:p>
    <w:p w14:paraId="7833B184" w14:textId="041FFEAE" w:rsidR="003F0072" w:rsidDel="00116173" w:rsidRDefault="003F0072" w:rsidP="003F0072">
      <w:pPr>
        <w:autoSpaceDE w:val="0"/>
        <w:autoSpaceDN w:val="0"/>
        <w:adjustRightInd w:val="0"/>
        <w:spacing w:after="0" w:line="240" w:lineRule="auto"/>
        <w:rPr>
          <w:del w:id="2110" w:author="Michael Bell" w:date="2013-05-06T17:54:00Z"/>
          <w:rFonts w:ascii="Courier New" w:hAnsi="Courier New" w:cs="Courier New"/>
          <w:color w:val="000000"/>
          <w:sz w:val="20"/>
          <w:szCs w:val="20"/>
          <w:highlight w:val="white"/>
        </w:rPr>
      </w:pPr>
    </w:p>
    <w:p w14:paraId="722E056B" w14:textId="5A7A09D7" w:rsidR="003F0072" w:rsidDel="00116173" w:rsidRDefault="003F0072" w:rsidP="003F0072">
      <w:pPr>
        <w:autoSpaceDE w:val="0"/>
        <w:autoSpaceDN w:val="0"/>
        <w:adjustRightInd w:val="0"/>
        <w:spacing w:after="0" w:line="240" w:lineRule="auto"/>
        <w:rPr>
          <w:del w:id="2111" w:author="Michael Bell" w:date="2013-05-06T17:54:00Z"/>
          <w:rFonts w:ascii="Courier New" w:hAnsi="Courier New" w:cs="Courier New"/>
          <w:color w:val="000000"/>
          <w:sz w:val="20"/>
          <w:szCs w:val="20"/>
          <w:highlight w:val="white"/>
        </w:rPr>
      </w:pPr>
    </w:p>
    <w:p w14:paraId="6A92CC6F" w14:textId="0B33825E" w:rsidR="003F0072" w:rsidDel="00116173" w:rsidRDefault="003F0072" w:rsidP="003F0072">
      <w:pPr>
        <w:autoSpaceDE w:val="0"/>
        <w:autoSpaceDN w:val="0"/>
        <w:adjustRightInd w:val="0"/>
        <w:spacing w:after="0" w:line="240" w:lineRule="auto"/>
        <w:rPr>
          <w:del w:id="2112" w:author="Michael Bell" w:date="2013-05-06T17:54:00Z"/>
          <w:rFonts w:ascii="Courier New" w:hAnsi="Courier New" w:cs="Courier New"/>
          <w:color w:val="000000"/>
          <w:sz w:val="20"/>
          <w:szCs w:val="20"/>
          <w:highlight w:val="white"/>
        </w:rPr>
      </w:pPr>
      <w:del w:id="2113"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1CB9B430" w14:textId="3E68BF90" w:rsidR="003F0072" w:rsidDel="00116173" w:rsidRDefault="003F0072" w:rsidP="003F0072">
      <w:pPr>
        <w:autoSpaceDE w:val="0"/>
        <w:autoSpaceDN w:val="0"/>
        <w:adjustRightInd w:val="0"/>
        <w:spacing w:after="0" w:line="240" w:lineRule="auto"/>
        <w:rPr>
          <w:del w:id="2114" w:author="Michael Bell" w:date="2013-05-06T17:54:00Z"/>
          <w:rFonts w:ascii="Courier New" w:hAnsi="Courier New" w:cs="Courier New"/>
          <w:color w:val="000000"/>
          <w:sz w:val="20"/>
          <w:szCs w:val="20"/>
          <w:highlight w:val="white"/>
        </w:rPr>
      </w:pPr>
      <w:del w:id="2115" w:author="Michael Bell" w:date="2013-05-06T17:54:00Z">
        <w:r w:rsidDel="00116173">
          <w:rPr>
            <w:rFonts w:ascii="Courier New" w:hAnsi="Courier New" w:cs="Courier New"/>
            <w:b/>
            <w:bCs/>
            <w:color w:val="000080"/>
            <w:sz w:val="20"/>
            <w:szCs w:val="20"/>
            <w:highlight w:val="white"/>
          </w:rPr>
          <w:delText>{</w:delText>
        </w:r>
      </w:del>
    </w:p>
    <w:p w14:paraId="1B426490" w14:textId="17EB283F" w:rsidR="003F0072" w:rsidDel="00116173" w:rsidRDefault="003F0072" w:rsidP="003F0072">
      <w:pPr>
        <w:autoSpaceDE w:val="0"/>
        <w:autoSpaceDN w:val="0"/>
        <w:adjustRightInd w:val="0"/>
        <w:spacing w:after="0" w:line="240" w:lineRule="auto"/>
        <w:rPr>
          <w:del w:id="2116" w:author="Michael Bell" w:date="2013-05-06T17:54:00Z"/>
          <w:rFonts w:ascii="Courier New" w:hAnsi="Courier New" w:cs="Courier New"/>
          <w:color w:val="008000"/>
          <w:sz w:val="20"/>
          <w:szCs w:val="20"/>
          <w:highlight w:val="white"/>
        </w:rPr>
      </w:pPr>
      <w:del w:id="21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//goes through all the points</w:delText>
        </w:r>
      </w:del>
    </w:p>
    <w:p w14:paraId="5D18BAF5" w14:textId="3B6549B6" w:rsidR="003F0072" w:rsidDel="00116173" w:rsidRDefault="003F0072" w:rsidP="003F0072">
      <w:pPr>
        <w:autoSpaceDE w:val="0"/>
        <w:autoSpaceDN w:val="0"/>
        <w:adjustRightInd w:val="0"/>
        <w:spacing w:after="0" w:line="240" w:lineRule="auto"/>
        <w:rPr>
          <w:del w:id="2118" w:author="Michael Bell" w:date="2013-05-06T17:54:00Z"/>
          <w:rFonts w:ascii="Courier New" w:hAnsi="Courier New" w:cs="Courier New"/>
          <w:color w:val="000000"/>
          <w:sz w:val="20"/>
          <w:szCs w:val="20"/>
          <w:highlight w:val="white"/>
        </w:rPr>
      </w:pPr>
      <w:del w:id="211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C93042" w14:textId="50B6941A" w:rsidR="003F0072" w:rsidDel="00116173" w:rsidRDefault="003F0072" w:rsidP="003F0072">
      <w:pPr>
        <w:autoSpaceDE w:val="0"/>
        <w:autoSpaceDN w:val="0"/>
        <w:adjustRightInd w:val="0"/>
        <w:spacing w:after="0" w:line="240" w:lineRule="auto"/>
        <w:rPr>
          <w:del w:id="2120" w:author="Michael Bell" w:date="2013-05-06T17:54:00Z"/>
          <w:rFonts w:ascii="Courier New" w:hAnsi="Courier New" w:cs="Courier New"/>
          <w:color w:val="008000"/>
          <w:sz w:val="20"/>
          <w:szCs w:val="20"/>
          <w:highlight w:val="white"/>
        </w:rPr>
      </w:pPr>
      <w:del w:id="21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state doesent match what it should be</w:delText>
        </w:r>
      </w:del>
    </w:p>
    <w:p w14:paraId="794D12FD" w14:textId="03D610A6" w:rsidR="003F0072" w:rsidDel="00116173" w:rsidRDefault="003F0072" w:rsidP="003F0072">
      <w:pPr>
        <w:autoSpaceDE w:val="0"/>
        <w:autoSpaceDN w:val="0"/>
        <w:adjustRightInd w:val="0"/>
        <w:spacing w:after="0" w:line="240" w:lineRule="auto"/>
        <w:rPr>
          <w:del w:id="2122" w:author="Michael Bell" w:date="2013-05-06T17:54:00Z"/>
          <w:rFonts w:ascii="Courier New" w:hAnsi="Courier New" w:cs="Courier New"/>
          <w:color w:val="000000"/>
          <w:sz w:val="20"/>
          <w:szCs w:val="20"/>
          <w:highlight w:val="white"/>
        </w:rPr>
      </w:pPr>
      <w:del w:id="21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CDE6AE6" w14:textId="57EC8FA9" w:rsidR="003F0072" w:rsidDel="00116173" w:rsidRDefault="003F0072" w:rsidP="003F0072">
      <w:pPr>
        <w:autoSpaceDE w:val="0"/>
        <w:autoSpaceDN w:val="0"/>
        <w:adjustRightInd w:val="0"/>
        <w:spacing w:after="0" w:line="240" w:lineRule="auto"/>
        <w:rPr>
          <w:del w:id="2124" w:author="Michael Bell" w:date="2013-05-06T17:54:00Z"/>
          <w:rFonts w:ascii="Courier New" w:hAnsi="Courier New" w:cs="Courier New"/>
          <w:color w:val="008000"/>
          <w:sz w:val="20"/>
          <w:szCs w:val="20"/>
          <w:highlight w:val="white"/>
        </w:rPr>
      </w:pPr>
      <w:del w:id="2125" w:author="Michael Bell" w:date="2013-05-06T17:54:00Z">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the points</w:delText>
        </w:r>
      </w:del>
    </w:p>
    <w:p w14:paraId="1BB7BE1E" w14:textId="26C8274A" w:rsidR="003F0072" w:rsidDel="00116173" w:rsidRDefault="003F0072" w:rsidP="003F0072">
      <w:pPr>
        <w:autoSpaceDE w:val="0"/>
        <w:autoSpaceDN w:val="0"/>
        <w:adjustRightInd w:val="0"/>
        <w:spacing w:after="0" w:line="240" w:lineRule="auto"/>
        <w:rPr>
          <w:del w:id="2126" w:author="Michael Bell" w:date="2013-05-06T17:54:00Z"/>
          <w:rFonts w:ascii="Courier New" w:hAnsi="Courier New" w:cs="Courier New"/>
          <w:color w:val="008000"/>
          <w:sz w:val="20"/>
          <w:szCs w:val="20"/>
          <w:highlight w:val="white"/>
        </w:rPr>
      </w:pPr>
      <w:del w:id="2127"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//change the state</w:delText>
        </w:r>
      </w:del>
    </w:p>
    <w:p w14:paraId="73054017" w14:textId="1641B8D9" w:rsidR="003F0072" w:rsidDel="00116173" w:rsidRDefault="003F0072" w:rsidP="003F0072">
      <w:pPr>
        <w:autoSpaceDE w:val="0"/>
        <w:autoSpaceDN w:val="0"/>
        <w:adjustRightInd w:val="0"/>
        <w:spacing w:after="0" w:line="240" w:lineRule="auto"/>
        <w:rPr>
          <w:del w:id="2128" w:author="Michael Bell" w:date="2013-05-06T17:54:00Z"/>
          <w:rFonts w:ascii="Courier New" w:hAnsi="Courier New" w:cs="Courier New"/>
          <w:color w:val="000000"/>
          <w:sz w:val="20"/>
          <w:szCs w:val="20"/>
          <w:highlight w:val="white"/>
        </w:rPr>
      </w:pPr>
      <w:del w:id="21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789F3A" w14:textId="1EE696B1" w:rsidR="003F0072" w:rsidDel="00116173" w:rsidRDefault="003F0072" w:rsidP="003F0072">
      <w:pPr>
        <w:autoSpaceDE w:val="0"/>
        <w:autoSpaceDN w:val="0"/>
        <w:adjustRightInd w:val="0"/>
        <w:spacing w:after="0" w:line="240" w:lineRule="auto"/>
        <w:rPr>
          <w:del w:id="2130" w:author="Michael Bell" w:date="2013-05-06T17:54:00Z"/>
          <w:rFonts w:ascii="Courier New" w:hAnsi="Courier New" w:cs="Courier New"/>
          <w:color w:val="000000"/>
          <w:sz w:val="20"/>
          <w:szCs w:val="20"/>
          <w:highlight w:val="white"/>
        </w:rPr>
      </w:pPr>
      <w:del w:id="21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814B10" w14:textId="37FCF8AF" w:rsidR="003F0072" w:rsidDel="00116173" w:rsidRDefault="003F0072" w:rsidP="003F0072">
      <w:pPr>
        <w:autoSpaceDE w:val="0"/>
        <w:autoSpaceDN w:val="0"/>
        <w:adjustRightInd w:val="0"/>
        <w:spacing w:after="0" w:line="240" w:lineRule="auto"/>
        <w:rPr>
          <w:del w:id="2132" w:author="Michael Bell" w:date="2013-05-06T17:54:00Z"/>
          <w:rFonts w:ascii="Courier New" w:hAnsi="Courier New" w:cs="Courier New"/>
          <w:color w:val="000000"/>
          <w:sz w:val="20"/>
          <w:szCs w:val="20"/>
          <w:highlight w:val="white"/>
        </w:rPr>
      </w:pPr>
      <w:del w:id="2133" w:author="Michael Bell" w:date="2013-05-06T17:54:00Z">
        <w:r w:rsidDel="00116173">
          <w:rPr>
            <w:rFonts w:ascii="Courier New" w:hAnsi="Courier New" w:cs="Courier New"/>
            <w:b/>
            <w:bCs/>
            <w:color w:val="000080"/>
            <w:sz w:val="20"/>
            <w:szCs w:val="20"/>
            <w:highlight w:val="white"/>
          </w:rPr>
          <w:delText>}</w:delText>
        </w:r>
      </w:del>
    </w:p>
    <w:p w14:paraId="42AA0AA8" w14:textId="77777777" w:rsidR="00ED3601" w:rsidRDefault="00ED3601">
      <w:r>
        <w:br w:type="page"/>
      </w:r>
    </w:p>
    <w:p w14:paraId="08D06C3E" w14:textId="77777777" w:rsidR="00ED3601" w:rsidRDefault="00ED3601" w:rsidP="00ED3601">
      <w:pPr>
        <w:pStyle w:val="Heading2"/>
      </w:pPr>
      <w:r>
        <w:lastRenderedPageBreak/>
        <w:t>initialise.ino</w:t>
      </w:r>
    </w:p>
    <w:p w14:paraId="03DC75FE" w14:textId="77777777" w:rsidR="003A2FEE" w:rsidRDefault="003A2FEE" w:rsidP="003A2FEE">
      <w:pPr>
        <w:autoSpaceDE w:val="0"/>
        <w:autoSpaceDN w:val="0"/>
        <w:adjustRightInd w:val="0"/>
        <w:spacing w:after="0" w:line="240" w:lineRule="auto"/>
        <w:rPr>
          <w:ins w:id="2134" w:author="Michael Bell" w:date="2013-05-06T18:02:00Z"/>
          <w:rFonts w:ascii="Courier New" w:hAnsi="Courier New" w:cs="Courier New"/>
          <w:color w:val="008000"/>
          <w:sz w:val="20"/>
          <w:szCs w:val="20"/>
          <w:highlight w:val="white"/>
        </w:rPr>
      </w:pPr>
      <w:ins w:id="2135" w:author="Michael Bell" w:date="2013-05-06T18:02:00Z">
        <w:r>
          <w:rPr>
            <w:rFonts w:ascii="Courier New" w:hAnsi="Courier New" w:cs="Courier New"/>
            <w:color w:val="008000"/>
            <w:sz w:val="20"/>
            <w:szCs w:val="20"/>
            <w:highlight w:val="white"/>
          </w:rPr>
          <w:t>/*</w:t>
        </w:r>
      </w:ins>
    </w:p>
    <w:p w14:paraId="3BA748B9" w14:textId="77777777" w:rsidR="003A2FEE" w:rsidRDefault="003A2FEE" w:rsidP="003A2FEE">
      <w:pPr>
        <w:autoSpaceDE w:val="0"/>
        <w:autoSpaceDN w:val="0"/>
        <w:adjustRightInd w:val="0"/>
        <w:spacing w:after="0" w:line="240" w:lineRule="auto"/>
        <w:rPr>
          <w:ins w:id="2136" w:author="Michael Bell" w:date="2013-05-06T18:02:00Z"/>
          <w:rFonts w:ascii="Courier New" w:hAnsi="Courier New" w:cs="Courier New"/>
          <w:color w:val="008000"/>
          <w:sz w:val="20"/>
          <w:szCs w:val="20"/>
          <w:highlight w:val="white"/>
        </w:rPr>
      </w:pPr>
    </w:p>
    <w:p w14:paraId="1B9DA492" w14:textId="77777777" w:rsidR="003A2FEE" w:rsidRDefault="003A2FEE" w:rsidP="003A2FEE">
      <w:pPr>
        <w:autoSpaceDE w:val="0"/>
        <w:autoSpaceDN w:val="0"/>
        <w:adjustRightInd w:val="0"/>
        <w:spacing w:after="0" w:line="240" w:lineRule="auto"/>
        <w:rPr>
          <w:ins w:id="2137" w:author="Michael Bell" w:date="2013-05-06T18:02:00Z"/>
          <w:rFonts w:ascii="Courier New" w:hAnsi="Courier New" w:cs="Courier New"/>
          <w:color w:val="008000"/>
          <w:sz w:val="20"/>
          <w:szCs w:val="20"/>
          <w:highlight w:val="white"/>
        </w:rPr>
      </w:pPr>
      <w:ins w:id="2138" w:author="Michael Bell" w:date="2013-05-06T18:02:00Z">
        <w:r>
          <w:rPr>
            <w:rFonts w:ascii="Courier New" w:hAnsi="Courier New" w:cs="Courier New"/>
            <w:color w:val="008000"/>
            <w:sz w:val="20"/>
            <w:szCs w:val="20"/>
            <w:highlight w:val="white"/>
          </w:rPr>
          <w:t xml:space="preserve"> BELTRAK</w:t>
        </w:r>
      </w:ins>
    </w:p>
    <w:p w14:paraId="09BF33D5" w14:textId="77777777" w:rsidR="003A2FEE" w:rsidRDefault="003A2FEE" w:rsidP="003A2FEE">
      <w:pPr>
        <w:autoSpaceDE w:val="0"/>
        <w:autoSpaceDN w:val="0"/>
        <w:adjustRightInd w:val="0"/>
        <w:spacing w:after="0" w:line="240" w:lineRule="auto"/>
        <w:rPr>
          <w:ins w:id="2139" w:author="Michael Bell" w:date="2013-05-06T18:02:00Z"/>
          <w:rFonts w:ascii="Courier New" w:hAnsi="Courier New" w:cs="Courier New"/>
          <w:color w:val="008000"/>
          <w:sz w:val="20"/>
          <w:szCs w:val="20"/>
          <w:highlight w:val="white"/>
        </w:rPr>
      </w:pPr>
      <w:ins w:id="2140" w:author="Michael Bell" w:date="2013-05-06T18:02:00Z">
        <w:r>
          <w:rPr>
            <w:rFonts w:ascii="Courier New" w:hAnsi="Courier New" w:cs="Courier New"/>
            <w:color w:val="008000"/>
            <w:sz w:val="20"/>
            <w:szCs w:val="20"/>
            <w:highlight w:val="white"/>
          </w:rPr>
          <w:t xml:space="preserve"> </w:t>
        </w:r>
      </w:ins>
    </w:p>
    <w:p w14:paraId="07342E1A" w14:textId="77777777" w:rsidR="003A2FEE" w:rsidRDefault="003A2FEE" w:rsidP="003A2FEE">
      <w:pPr>
        <w:autoSpaceDE w:val="0"/>
        <w:autoSpaceDN w:val="0"/>
        <w:adjustRightInd w:val="0"/>
        <w:spacing w:after="0" w:line="240" w:lineRule="auto"/>
        <w:rPr>
          <w:ins w:id="2141" w:author="Michael Bell" w:date="2013-05-06T18:02:00Z"/>
          <w:rFonts w:ascii="Courier New" w:hAnsi="Courier New" w:cs="Courier New"/>
          <w:color w:val="008000"/>
          <w:sz w:val="20"/>
          <w:szCs w:val="20"/>
          <w:highlight w:val="white"/>
        </w:rPr>
      </w:pPr>
      <w:ins w:id="2142" w:author="Michael Bell" w:date="2013-05-06T18:02:00Z">
        <w:r>
          <w:rPr>
            <w:rFonts w:ascii="Courier New" w:hAnsi="Courier New" w:cs="Courier New"/>
            <w:color w:val="008000"/>
            <w:sz w:val="20"/>
            <w:szCs w:val="20"/>
            <w:highlight w:val="white"/>
          </w:rPr>
          <w:t xml:space="preserve"> V1.0</w:t>
        </w:r>
      </w:ins>
    </w:p>
    <w:p w14:paraId="77D94600" w14:textId="77777777" w:rsidR="003A2FEE" w:rsidRDefault="003A2FEE" w:rsidP="003A2FEE">
      <w:pPr>
        <w:autoSpaceDE w:val="0"/>
        <w:autoSpaceDN w:val="0"/>
        <w:adjustRightInd w:val="0"/>
        <w:spacing w:after="0" w:line="240" w:lineRule="auto"/>
        <w:rPr>
          <w:ins w:id="2143" w:author="Michael Bell" w:date="2013-05-06T18:02:00Z"/>
          <w:rFonts w:ascii="Courier New" w:hAnsi="Courier New" w:cs="Courier New"/>
          <w:color w:val="008000"/>
          <w:sz w:val="20"/>
          <w:szCs w:val="20"/>
          <w:highlight w:val="white"/>
        </w:rPr>
      </w:pPr>
      <w:ins w:id="2144" w:author="Michael Bell" w:date="2013-05-06T18:02:00Z">
        <w:r>
          <w:rPr>
            <w:rFonts w:ascii="Courier New" w:hAnsi="Courier New" w:cs="Courier New"/>
            <w:color w:val="008000"/>
            <w:sz w:val="20"/>
            <w:szCs w:val="20"/>
            <w:highlight w:val="white"/>
          </w:rPr>
          <w:t xml:space="preserve"> </w:t>
        </w:r>
      </w:ins>
    </w:p>
    <w:p w14:paraId="655F74CB" w14:textId="77777777" w:rsidR="003A2FEE" w:rsidRDefault="003A2FEE" w:rsidP="003A2FEE">
      <w:pPr>
        <w:autoSpaceDE w:val="0"/>
        <w:autoSpaceDN w:val="0"/>
        <w:adjustRightInd w:val="0"/>
        <w:spacing w:after="0" w:line="240" w:lineRule="auto"/>
        <w:rPr>
          <w:ins w:id="2145" w:author="Michael Bell" w:date="2013-05-06T18:02:00Z"/>
          <w:rFonts w:ascii="Courier New" w:hAnsi="Courier New" w:cs="Courier New"/>
          <w:color w:val="008000"/>
          <w:sz w:val="20"/>
          <w:szCs w:val="20"/>
          <w:highlight w:val="white"/>
        </w:rPr>
      </w:pPr>
      <w:ins w:id="2146" w:author="Michael Bell" w:date="2013-05-06T18:02:00Z">
        <w:r>
          <w:rPr>
            <w:rFonts w:ascii="Courier New" w:hAnsi="Courier New" w:cs="Courier New"/>
            <w:color w:val="008000"/>
            <w:sz w:val="20"/>
            <w:szCs w:val="20"/>
            <w:highlight w:val="white"/>
          </w:rPr>
          <w:t xml:space="preserve"> Hornby trainset automation</w:t>
        </w:r>
      </w:ins>
    </w:p>
    <w:p w14:paraId="1A108742" w14:textId="77777777" w:rsidR="003A2FEE" w:rsidRDefault="003A2FEE" w:rsidP="003A2FEE">
      <w:pPr>
        <w:autoSpaceDE w:val="0"/>
        <w:autoSpaceDN w:val="0"/>
        <w:adjustRightInd w:val="0"/>
        <w:spacing w:after="0" w:line="240" w:lineRule="auto"/>
        <w:rPr>
          <w:ins w:id="2147" w:author="Michael Bell" w:date="2013-05-06T18:02:00Z"/>
          <w:rFonts w:ascii="Courier New" w:hAnsi="Courier New" w:cs="Courier New"/>
          <w:color w:val="008000"/>
          <w:sz w:val="20"/>
          <w:szCs w:val="20"/>
          <w:highlight w:val="white"/>
        </w:rPr>
      </w:pPr>
      <w:ins w:id="2148" w:author="Michael Bell" w:date="2013-05-06T18:02:00Z">
        <w:r>
          <w:rPr>
            <w:rFonts w:ascii="Courier New" w:hAnsi="Courier New" w:cs="Courier New"/>
            <w:color w:val="008000"/>
            <w:sz w:val="20"/>
            <w:szCs w:val="20"/>
            <w:highlight w:val="white"/>
          </w:rPr>
          <w:t xml:space="preserve"> </w:t>
        </w:r>
      </w:ins>
    </w:p>
    <w:p w14:paraId="0721BDF4" w14:textId="77777777" w:rsidR="003A2FEE" w:rsidRDefault="003A2FEE" w:rsidP="003A2FEE">
      <w:pPr>
        <w:autoSpaceDE w:val="0"/>
        <w:autoSpaceDN w:val="0"/>
        <w:adjustRightInd w:val="0"/>
        <w:spacing w:after="0" w:line="240" w:lineRule="auto"/>
        <w:rPr>
          <w:ins w:id="2149" w:author="Michael Bell" w:date="2013-05-06T18:02:00Z"/>
          <w:rFonts w:ascii="Courier New" w:hAnsi="Courier New" w:cs="Courier New"/>
          <w:color w:val="008000"/>
          <w:sz w:val="20"/>
          <w:szCs w:val="20"/>
          <w:highlight w:val="white"/>
        </w:rPr>
      </w:pPr>
      <w:ins w:id="2150" w:author="Michael Bell" w:date="2013-05-06T18:02:00Z">
        <w:r>
          <w:rPr>
            <w:rFonts w:ascii="Courier New" w:hAnsi="Courier New" w:cs="Courier New"/>
            <w:color w:val="008000"/>
            <w:sz w:val="20"/>
            <w:szCs w:val="20"/>
            <w:highlight w:val="white"/>
          </w:rPr>
          <w:t xml:space="preserve"> By Michael Bell</w:t>
        </w:r>
      </w:ins>
    </w:p>
    <w:p w14:paraId="3480FE5A" w14:textId="77777777" w:rsidR="003A2FEE" w:rsidRDefault="003A2FEE" w:rsidP="003A2FEE">
      <w:pPr>
        <w:autoSpaceDE w:val="0"/>
        <w:autoSpaceDN w:val="0"/>
        <w:adjustRightInd w:val="0"/>
        <w:spacing w:after="0" w:line="240" w:lineRule="auto"/>
        <w:rPr>
          <w:ins w:id="2151" w:author="Michael Bell" w:date="2013-05-06T18:02:00Z"/>
          <w:rFonts w:ascii="Courier New" w:hAnsi="Courier New" w:cs="Courier New"/>
          <w:color w:val="008000"/>
          <w:sz w:val="20"/>
          <w:szCs w:val="20"/>
          <w:highlight w:val="white"/>
        </w:rPr>
      </w:pPr>
      <w:ins w:id="2152" w:author="Michael Bell" w:date="2013-05-06T18:02:00Z">
        <w:r>
          <w:rPr>
            <w:rFonts w:ascii="Courier New" w:hAnsi="Courier New" w:cs="Courier New"/>
            <w:color w:val="008000"/>
            <w:sz w:val="20"/>
            <w:szCs w:val="20"/>
            <w:highlight w:val="white"/>
          </w:rPr>
          <w:t xml:space="preserve"> </w:t>
        </w:r>
      </w:ins>
    </w:p>
    <w:p w14:paraId="53AA8BD3" w14:textId="77777777" w:rsidR="003A2FEE" w:rsidRDefault="003A2FEE" w:rsidP="003A2FEE">
      <w:pPr>
        <w:autoSpaceDE w:val="0"/>
        <w:autoSpaceDN w:val="0"/>
        <w:adjustRightInd w:val="0"/>
        <w:spacing w:after="0" w:line="240" w:lineRule="auto"/>
        <w:rPr>
          <w:ins w:id="2153" w:author="Michael Bell" w:date="2013-05-06T18:02:00Z"/>
          <w:rFonts w:ascii="Courier New" w:hAnsi="Courier New" w:cs="Courier New"/>
          <w:color w:val="008000"/>
          <w:sz w:val="20"/>
          <w:szCs w:val="20"/>
          <w:highlight w:val="white"/>
        </w:rPr>
      </w:pPr>
      <w:ins w:id="2154" w:author="Michael Bell" w:date="2013-05-06T18:02:00Z">
        <w:r>
          <w:rPr>
            <w:rFonts w:ascii="Courier New" w:hAnsi="Courier New" w:cs="Courier New"/>
            <w:color w:val="008000"/>
            <w:sz w:val="20"/>
            <w:szCs w:val="20"/>
            <w:highlight w:val="white"/>
          </w:rPr>
          <w:t xml:space="preserve"> Programing started: 02/02/2013 at 14:08</w:t>
        </w:r>
      </w:ins>
    </w:p>
    <w:p w14:paraId="50C30248" w14:textId="77777777" w:rsidR="003A2FEE" w:rsidRDefault="003A2FEE" w:rsidP="003A2FEE">
      <w:pPr>
        <w:autoSpaceDE w:val="0"/>
        <w:autoSpaceDN w:val="0"/>
        <w:adjustRightInd w:val="0"/>
        <w:spacing w:after="0" w:line="240" w:lineRule="auto"/>
        <w:rPr>
          <w:ins w:id="2155" w:author="Michael Bell" w:date="2013-05-06T18:02:00Z"/>
          <w:rFonts w:ascii="Courier New" w:hAnsi="Courier New" w:cs="Courier New"/>
          <w:color w:val="008000"/>
          <w:sz w:val="20"/>
          <w:szCs w:val="20"/>
          <w:highlight w:val="white"/>
        </w:rPr>
      </w:pPr>
      <w:ins w:id="2156" w:author="Michael Bell" w:date="2013-05-06T18:02:00Z">
        <w:r>
          <w:rPr>
            <w:rFonts w:ascii="Courier New" w:hAnsi="Courier New" w:cs="Courier New"/>
            <w:color w:val="008000"/>
            <w:sz w:val="20"/>
            <w:szCs w:val="20"/>
            <w:highlight w:val="white"/>
          </w:rPr>
          <w:t xml:space="preserve"> </w:t>
        </w:r>
      </w:ins>
    </w:p>
    <w:p w14:paraId="643B5BD2" w14:textId="77777777" w:rsidR="003A2FEE" w:rsidRDefault="003A2FEE" w:rsidP="003A2FEE">
      <w:pPr>
        <w:autoSpaceDE w:val="0"/>
        <w:autoSpaceDN w:val="0"/>
        <w:adjustRightInd w:val="0"/>
        <w:spacing w:after="0" w:line="240" w:lineRule="auto"/>
        <w:rPr>
          <w:ins w:id="2157" w:author="Michael Bell" w:date="2013-05-06T18:02:00Z"/>
          <w:rFonts w:ascii="Courier New" w:hAnsi="Courier New" w:cs="Courier New"/>
          <w:color w:val="008000"/>
          <w:sz w:val="20"/>
          <w:szCs w:val="20"/>
          <w:highlight w:val="white"/>
        </w:rPr>
      </w:pPr>
      <w:ins w:id="2158" w:author="Michael Bell" w:date="2013-05-06T18:02:00Z">
        <w:r>
          <w:rPr>
            <w:rFonts w:ascii="Courier New" w:hAnsi="Courier New" w:cs="Courier New"/>
            <w:color w:val="008000"/>
            <w:sz w:val="20"/>
            <w:szCs w:val="20"/>
            <w:highlight w:val="white"/>
          </w:rPr>
          <w:t xml:space="preserve"> Programing completed: 06/05/2013 at 17:45</w:t>
        </w:r>
      </w:ins>
    </w:p>
    <w:p w14:paraId="543E750F" w14:textId="77777777" w:rsidR="003A2FEE" w:rsidRDefault="003A2FEE" w:rsidP="003A2FEE">
      <w:pPr>
        <w:autoSpaceDE w:val="0"/>
        <w:autoSpaceDN w:val="0"/>
        <w:adjustRightInd w:val="0"/>
        <w:spacing w:after="0" w:line="240" w:lineRule="auto"/>
        <w:rPr>
          <w:ins w:id="2159" w:author="Michael Bell" w:date="2013-05-06T18:02:00Z"/>
          <w:rFonts w:ascii="Courier New" w:hAnsi="Courier New" w:cs="Courier New"/>
          <w:color w:val="008000"/>
          <w:sz w:val="20"/>
          <w:szCs w:val="20"/>
          <w:highlight w:val="white"/>
        </w:rPr>
      </w:pPr>
      <w:ins w:id="2160" w:author="Michael Bell" w:date="2013-05-06T18:02:00Z">
        <w:r>
          <w:rPr>
            <w:rFonts w:ascii="Courier New" w:hAnsi="Courier New" w:cs="Courier New"/>
            <w:color w:val="008000"/>
            <w:sz w:val="20"/>
            <w:szCs w:val="20"/>
            <w:highlight w:val="white"/>
          </w:rPr>
          <w:t xml:space="preserve"> </w:t>
        </w:r>
      </w:ins>
    </w:p>
    <w:p w14:paraId="7B1D9E42" w14:textId="77777777" w:rsidR="003A2FEE" w:rsidRDefault="003A2FEE" w:rsidP="003A2FEE">
      <w:pPr>
        <w:autoSpaceDE w:val="0"/>
        <w:autoSpaceDN w:val="0"/>
        <w:adjustRightInd w:val="0"/>
        <w:spacing w:after="0" w:line="240" w:lineRule="auto"/>
        <w:rPr>
          <w:ins w:id="2161" w:author="Michael Bell" w:date="2013-05-06T18:02:00Z"/>
          <w:rFonts w:ascii="Courier New" w:hAnsi="Courier New" w:cs="Courier New"/>
          <w:color w:val="000000"/>
          <w:sz w:val="20"/>
          <w:szCs w:val="20"/>
          <w:highlight w:val="white"/>
        </w:rPr>
      </w:pPr>
      <w:ins w:id="2162" w:author="Michael Bell" w:date="2013-05-06T18:02:00Z">
        <w:r>
          <w:rPr>
            <w:rFonts w:ascii="Courier New" w:hAnsi="Courier New" w:cs="Courier New"/>
            <w:color w:val="008000"/>
            <w:sz w:val="20"/>
            <w:szCs w:val="20"/>
            <w:highlight w:val="white"/>
          </w:rPr>
          <w:t xml:space="preserve"> */</w:t>
        </w:r>
      </w:ins>
    </w:p>
    <w:p w14:paraId="3A4D33B3" w14:textId="77777777" w:rsidR="003A2FEE" w:rsidRDefault="003A2FEE" w:rsidP="003A2FEE">
      <w:pPr>
        <w:autoSpaceDE w:val="0"/>
        <w:autoSpaceDN w:val="0"/>
        <w:adjustRightInd w:val="0"/>
        <w:spacing w:after="0" w:line="240" w:lineRule="auto"/>
        <w:rPr>
          <w:ins w:id="2163" w:author="Michael Bell" w:date="2013-05-06T18:02:00Z"/>
          <w:rFonts w:ascii="Courier New" w:hAnsi="Courier New" w:cs="Courier New"/>
          <w:color w:val="000000"/>
          <w:sz w:val="20"/>
          <w:szCs w:val="20"/>
          <w:highlight w:val="white"/>
        </w:rPr>
      </w:pPr>
    </w:p>
    <w:p w14:paraId="3EC53F42" w14:textId="77777777" w:rsidR="003A2FEE" w:rsidRDefault="003A2FEE" w:rsidP="003A2FEE">
      <w:pPr>
        <w:autoSpaceDE w:val="0"/>
        <w:autoSpaceDN w:val="0"/>
        <w:adjustRightInd w:val="0"/>
        <w:spacing w:after="0" w:line="240" w:lineRule="auto"/>
        <w:rPr>
          <w:ins w:id="2164" w:author="Michael Bell" w:date="2013-05-06T18:02:00Z"/>
          <w:rFonts w:ascii="Courier New" w:hAnsi="Courier New" w:cs="Courier New"/>
          <w:color w:val="000000"/>
          <w:sz w:val="20"/>
          <w:szCs w:val="20"/>
          <w:highlight w:val="white"/>
        </w:rPr>
      </w:pPr>
      <w:ins w:id="2165" w:author="Michael Bell" w:date="2013-05-06T18:02: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ins>
    </w:p>
    <w:p w14:paraId="301889AA" w14:textId="77777777" w:rsidR="003A2FEE" w:rsidRDefault="003A2FEE" w:rsidP="003A2FEE">
      <w:pPr>
        <w:autoSpaceDE w:val="0"/>
        <w:autoSpaceDN w:val="0"/>
        <w:adjustRightInd w:val="0"/>
        <w:spacing w:after="0" w:line="240" w:lineRule="auto"/>
        <w:rPr>
          <w:ins w:id="2166" w:author="Michael Bell" w:date="2013-05-06T18:02:00Z"/>
          <w:rFonts w:ascii="Courier New" w:hAnsi="Courier New" w:cs="Courier New"/>
          <w:color w:val="000000"/>
          <w:sz w:val="20"/>
          <w:szCs w:val="20"/>
          <w:highlight w:val="white"/>
        </w:rPr>
      </w:pPr>
      <w:ins w:id="2167" w:author="Michael Bell" w:date="2013-05-06T18:02:00Z">
        <w:r>
          <w:rPr>
            <w:rFonts w:ascii="Courier New" w:hAnsi="Courier New" w:cs="Courier New"/>
            <w:b/>
            <w:bCs/>
            <w:color w:val="000080"/>
            <w:sz w:val="20"/>
            <w:szCs w:val="20"/>
            <w:highlight w:val="white"/>
          </w:rPr>
          <w:t>{</w:t>
        </w:r>
      </w:ins>
    </w:p>
    <w:p w14:paraId="38660B8F" w14:textId="77777777" w:rsidR="003A2FEE" w:rsidRDefault="003A2FEE" w:rsidP="003A2FEE">
      <w:pPr>
        <w:autoSpaceDE w:val="0"/>
        <w:autoSpaceDN w:val="0"/>
        <w:adjustRightInd w:val="0"/>
        <w:spacing w:after="0" w:line="240" w:lineRule="auto"/>
        <w:rPr>
          <w:ins w:id="2168" w:author="Michael Bell" w:date="2013-05-06T18:02:00Z"/>
          <w:rFonts w:ascii="Courier New" w:hAnsi="Courier New" w:cs="Courier New"/>
          <w:color w:val="000000"/>
          <w:sz w:val="20"/>
          <w:szCs w:val="20"/>
          <w:highlight w:val="white"/>
        </w:rPr>
      </w:pPr>
      <w:ins w:id="2169" w:author="Michael Bell" w:date="2013-05-06T18:02:00Z">
        <w:r>
          <w:rPr>
            <w:rFonts w:ascii="Courier New" w:hAnsi="Courier New" w:cs="Courier New"/>
            <w:color w:val="000000"/>
            <w:sz w:val="20"/>
            <w:szCs w:val="20"/>
            <w:highlight w:val="white"/>
          </w:rPr>
          <w:t xml:space="preserve">  </w:t>
        </w:r>
      </w:ins>
    </w:p>
    <w:p w14:paraId="3DD64DC2" w14:textId="77777777" w:rsidR="003A2FEE" w:rsidRDefault="003A2FEE" w:rsidP="003A2FEE">
      <w:pPr>
        <w:autoSpaceDE w:val="0"/>
        <w:autoSpaceDN w:val="0"/>
        <w:adjustRightInd w:val="0"/>
        <w:spacing w:after="0" w:line="240" w:lineRule="auto"/>
        <w:rPr>
          <w:ins w:id="2170" w:author="Michael Bell" w:date="2013-05-06T18:02:00Z"/>
          <w:rFonts w:ascii="Courier New" w:hAnsi="Courier New" w:cs="Courier New"/>
          <w:color w:val="008000"/>
          <w:sz w:val="20"/>
          <w:szCs w:val="20"/>
          <w:highlight w:val="white"/>
        </w:rPr>
      </w:pPr>
      <w:ins w:id="2171"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lcd screen with rows and columns</w:t>
        </w:r>
      </w:ins>
    </w:p>
    <w:p w14:paraId="6171D907" w14:textId="77777777" w:rsidR="003A2FEE" w:rsidRDefault="003A2FEE" w:rsidP="003A2FEE">
      <w:pPr>
        <w:autoSpaceDE w:val="0"/>
        <w:autoSpaceDN w:val="0"/>
        <w:adjustRightInd w:val="0"/>
        <w:spacing w:after="0" w:line="240" w:lineRule="auto"/>
        <w:rPr>
          <w:ins w:id="2172" w:author="Michael Bell" w:date="2013-05-06T18:02:00Z"/>
          <w:rFonts w:ascii="Courier New" w:hAnsi="Courier New" w:cs="Courier New"/>
          <w:color w:val="000000"/>
          <w:sz w:val="20"/>
          <w:szCs w:val="20"/>
          <w:highlight w:val="white"/>
        </w:rPr>
      </w:pPr>
      <w:ins w:id="2173"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9FBB4E" w14:textId="77777777" w:rsidR="003A2FEE" w:rsidRDefault="003A2FEE" w:rsidP="003A2FEE">
      <w:pPr>
        <w:autoSpaceDE w:val="0"/>
        <w:autoSpaceDN w:val="0"/>
        <w:adjustRightInd w:val="0"/>
        <w:spacing w:after="0" w:line="240" w:lineRule="auto"/>
        <w:rPr>
          <w:ins w:id="2174" w:author="Michael Bell" w:date="2013-05-06T18:02:00Z"/>
          <w:rFonts w:ascii="Courier New" w:hAnsi="Courier New" w:cs="Courier New"/>
          <w:color w:val="000000"/>
          <w:sz w:val="20"/>
          <w:szCs w:val="20"/>
          <w:highlight w:val="white"/>
        </w:rPr>
      </w:pPr>
    </w:p>
    <w:p w14:paraId="75E19066" w14:textId="77777777" w:rsidR="003A2FEE" w:rsidRDefault="003A2FEE" w:rsidP="003A2FEE">
      <w:pPr>
        <w:autoSpaceDE w:val="0"/>
        <w:autoSpaceDN w:val="0"/>
        <w:adjustRightInd w:val="0"/>
        <w:spacing w:after="0" w:line="240" w:lineRule="auto"/>
        <w:rPr>
          <w:ins w:id="2175" w:author="Michael Bell" w:date="2013-05-06T18:02:00Z"/>
          <w:rFonts w:ascii="Courier New" w:hAnsi="Courier New" w:cs="Courier New"/>
          <w:color w:val="008000"/>
          <w:sz w:val="20"/>
          <w:szCs w:val="20"/>
          <w:highlight w:val="white"/>
        </w:rPr>
      </w:pPr>
      <w:ins w:id="2176"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ins>
    </w:p>
    <w:p w14:paraId="696D9CED" w14:textId="77777777" w:rsidR="003A2FEE" w:rsidRDefault="003A2FEE" w:rsidP="003A2FEE">
      <w:pPr>
        <w:autoSpaceDE w:val="0"/>
        <w:autoSpaceDN w:val="0"/>
        <w:adjustRightInd w:val="0"/>
        <w:spacing w:after="0" w:line="240" w:lineRule="auto"/>
        <w:rPr>
          <w:ins w:id="2177" w:author="Michael Bell" w:date="2013-05-06T18:02:00Z"/>
          <w:rFonts w:ascii="Courier New" w:hAnsi="Courier New" w:cs="Courier New"/>
          <w:color w:val="000000"/>
          <w:sz w:val="20"/>
          <w:szCs w:val="20"/>
          <w:highlight w:val="white"/>
        </w:rPr>
      </w:pPr>
      <w:ins w:id="2178"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2A2450" w14:textId="77777777" w:rsidR="003A2FEE" w:rsidRDefault="003A2FEE" w:rsidP="003A2FEE">
      <w:pPr>
        <w:autoSpaceDE w:val="0"/>
        <w:autoSpaceDN w:val="0"/>
        <w:adjustRightInd w:val="0"/>
        <w:spacing w:after="0" w:line="240" w:lineRule="auto"/>
        <w:rPr>
          <w:ins w:id="2179" w:author="Michael Bell" w:date="2013-05-06T18:02:00Z"/>
          <w:rFonts w:ascii="Courier New" w:hAnsi="Courier New" w:cs="Courier New"/>
          <w:color w:val="000000"/>
          <w:sz w:val="20"/>
          <w:szCs w:val="20"/>
          <w:highlight w:val="white"/>
        </w:rPr>
      </w:pPr>
      <w:ins w:id="2180" w:author="Michael Bell" w:date="2013-05-06T18:02: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4BFE056" w14:textId="77777777" w:rsidR="003A2FEE" w:rsidRDefault="003A2FEE" w:rsidP="003A2FEE">
      <w:pPr>
        <w:autoSpaceDE w:val="0"/>
        <w:autoSpaceDN w:val="0"/>
        <w:adjustRightInd w:val="0"/>
        <w:spacing w:after="0" w:line="240" w:lineRule="auto"/>
        <w:rPr>
          <w:ins w:id="2181" w:author="Michael Bell" w:date="2013-05-06T18:02:00Z"/>
          <w:rFonts w:ascii="Courier New" w:hAnsi="Courier New" w:cs="Courier New"/>
          <w:color w:val="000000"/>
          <w:sz w:val="20"/>
          <w:szCs w:val="20"/>
          <w:highlight w:val="white"/>
        </w:rPr>
      </w:pPr>
    </w:p>
    <w:p w14:paraId="100E23D4" w14:textId="77777777" w:rsidR="003A2FEE" w:rsidRDefault="003A2FEE" w:rsidP="003A2FEE">
      <w:pPr>
        <w:autoSpaceDE w:val="0"/>
        <w:autoSpaceDN w:val="0"/>
        <w:adjustRightInd w:val="0"/>
        <w:spacing w:after="0" w:line="240" w:lineRule="auto"/>
        <w:rPr>
          <w:ins w:id="2182" w:author="Michael Bell" w:date="2013-05-06T18:02:00Z"/>
          <w:rFonts w:ascii="Courier New" w:hAnsi="Courier New" w:cs="Courier New"/>
          <w:color w:val="008000"/>
          <w:sz w:val="20"/>
          <w:szCs w:val="20"/>
          <w:highlight w:val="white"/>
        </w:rPr>
      </w:pPr>
      <w:ins w:id="2183"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ins>
    </w:p>
    <w:p w14:paraId="098134AA" w14:textId="77777777" w:rsidR="003A2FEE" w:rsidRDefault="003A2FEE" w:rsidP="003A2FEE">
      <w:pPr>
        <w:autoSpaceDE w:val="0"/>
        <w:autoSpaceDN w:val="0"/>
        <w:adjustRightInd w:val="0"/>
        <w:spacing w:after="0" w:line="240" w:lineRule="auto"/>
        <w:rPr>
          <w:ins w:id="2184" w:author="Michael Bell" w:date="2013-05-06T18:02:00Z"/>
          <w:rFonts w:ascii="Courier New" w:hAnsi="Courier New" w:cs="Courier New"/>
          <w:color w:val="008000"/>
          <w:sz w:val="20"/>
          <w:szCs w:val="20"/>
          <w:highlight w:val="white"/>
        </w:rPr>
      </w:pPr>
      <w:ins w:id="2185" w:author="Michael Bell" w:date="2013-05-06T18:02: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ins>
    </w:p>
    <w:p w14:paraId="3CCE1D86" w14:textId="77777777" w:rsidR="003A2FEE" w:rsidRDefault="003A2FEE" w:rsidP="003A2FEE">
      <w:pPr>
        <w:autoSpaceDE w:val="0"/>
        <w:autoSpaceDN w:val="0"/>
        <w:adjustRightInd w:val="0"/>
        <w:spacing w:after="0" w:line="240" w:lineRule="auto"/>
        <w:rPr>
          <w:ins w:id="2186" w:author="Michael Bell" w:date="2013-05-06T18:02:00Z"/>
          <w:rFonts w:ascii="Courier New" w:hAnsi="Courier New" w:cs="Courier New"/>
          <w:color w:val="008000"/>
          <w:sz w:val="20"/>
          <w:szCs w:val="20"/>
          <w:highlight w:val="white"/>
        </w:rPr>
      </w:pPr>
      <w:ins w:id="2187" w:author="Michael Bell" w:date="2013-05-06T18:02: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ins>
    </w:p>
    <w:p w14:paraId="4A4F6742" w14:textId="77777777" w:rsidR="003A2FEE" w:rsidRDefault="003A2FEE" w:rsidP="003A2FEE">
      <w:pPr>
        <w:autoSpaceDE w:val="0"/>
        <w:autoSpaceDN w:val="0"/>
        <w:adjustRightInd w:val="0"/>
        <w:spacing w:after="0" w:line="240" w:lineRule="auto"/>
        <w:rPr>
          <w:ins w:id="2188" w:author="Michael Bell" w:date="2013-05-06T18:02:00Z"/>
          <w:rFonts w:ascii="Courier New" w:hAnsi="Courier New" w:cs="Courier New"/>
          <w:color w:val="000000"/>
          <w:sz w:val="20"/>
          <w:szCs w:val="20"/>
          <w:highlight w:val="white"/>
        </w:rPr>
      </w:pPr>
    </w:p>
    <w:p w14:paraId="6339370D" w14:textId="77777777" w:rsidR="003A2FEE" w:rsidRDefault="003A2FEE" w:rsidP="003A2FEE">
      <w:pPr>
        <w:autoSpaceDE w:val="0"/>
        <w:autoSpaceDN w:val="0"/>
        <w:adjustRightInd w:val="0"/>
        <w:spacing w:after="0" w:line="240" w:lineRule="auto"/>
        <w:rPr>
          <w:ins w:id="2189" w:author="Michael Bell" w:date="2013-05-06T18:02:00Z"/>
          <w:rFonts w:ascii="Courier New" w:hAnsi="Courier New" w:cs="Courier New"/>
          <w:color w:val="008000"/>
          <w:sz w:val="20"/>
          <w:szCs w:val="20"/>
          <w:highlight w:val="white"/>
        </w:rPr>
      </w:pPr>
      <w:ins w:id="2190"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ins>
    </w:p>
    <w:p w14:paraId="2501D307" w14:textId="77777777" w:rsidR="003A2FEE" w:rsidRDefault="003A2FEE" w:rsidP="003A2FEE">
      <w:pPr>
        <w:autoSpaceDE w:val="0"/>
        <w:autoSpaceDN w:val="0"/>
        <w:adjustRightInd w:val="0"/>
        <w:spacing w:after="0" w:line="240" w:lineRule="auto"/>
        <w:rPr>
          <w:ins w:id="2191" w:author="Michael Bell" w:date="2013-05-06T18:02:00Z"/>
          <w:rFonts w:ascii="Courier New" w:hAnsi="Courier New" w:cs="Courier New"/>
          <w:color w:val="008000"/>
          <w:sz w:val="20"/>
          <w:szCs w:val="20"/>
          <w:highlight w:val="white"/>
        </w:rPr>
      </w:pPr>
      <w:ins w:id="2192"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ins>
    </w:p>
    <w:p w14:paraId="52097D32" w14:textId="77777777" w:rsidR="003A2FEE" w:rsidRDefault="003A2FEE" w:rsidP="003A2FEE">
      <w:pPr>
        <w:autoSpaceDE w:val="0"/>
        <w:autoSpaceDN w:val="0"/>
        <w:adjustRightInd w:val="0"/>
        <w:spacing w:after="0" w:line="240" w:lineRule="auto"/>
        <w:rPr>
          <w:ins w:id="2193" w:author="Michael Bell" w:date="2013-05-06T18:02:00Z"/>
          <w:rFonts w:ascii="Courier New" w:hAnsi="Courier New" w:cs="Courier New"/>
          <w:color w:val="008000"/>
          <w:sz w:val="20"/>
          <w:szCs w:val="20"/>
          <w:highlight w:val="white"/>
        </w:rPr>
      </w:pPr>
      <w:ins w:id="2194"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ins>
    </w:p>
    <w:p w14:paraId="5114D635" w14:textId="77777777" w:rsidR="003A2FEE" w:rsidRDefault="003A2FEE" w:rsidP="003A2FEE">
      <w:pPr>
        <w:autoSpaceDE w:val="0"/>
        <w:autoSpaceDN w:val="0"/>
        <w:adjustRightInd w:val="0"/>
        <w:spacing w:after="0" w:line="240" w:lineRule="auto"/>
        <w:rPr>
          <w:ins w:id="2195" w:author="Michael Bell" w:date="2013-05-06T18:02:00Z"/>
          <w:rFonts w:ascii="Courier New" w:hAnsi="Courier New" w:cs="Courier New"/>
          <w:color w:val="008000"/>
          <w:sz w:val="20"/>
          <w:szCs w:val="20"/>
          <w:highlight w:val="white"/>
        </w:rPr>
      </w:pPr>
      <w:ins w:id="2196"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ins>
    </w:p>
    <w:p w14:paraId="276A9070" w14:textId="77777777" w:rsidR="003A2FEE" w:rsidRDefault="003A2FEE" w:rsidP="003A2FEE">
      <w:pPr>
        <w:autoSpaceDE w:val="0"/>
        <w:autoSpaceDN w:val="0"/>
        <w:adjustRightInd w:val="0"/>
        <w:spacing w:after="0" w:line="240" w:lineRule="auto"/>
        <w:rPr>
          <w:ins w:id="2197" w:author="Michael Bell" w:date="2013-05-06T18:02:00Z"/>
          <w:rFonts w:ascii="Courier New" w:hAnsi="Courier New" w:cs="Courier New"/>
          <w:color w:val="008000"/>
          <w:sz w:val="20"/>
          <w:szCs w:val="20"/>
          <w:highlight w:val="white"/>
        </w:rPr>
      </w:pPr>
      <w:ins w:id="2198" w:author="Michael Bell" w:date="2013-05-06T18:02: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//make sure that the board doesent pass voltage to the button pin</w:t>
        </w:r>
      </w:ins>
    </w:p>
    <w:p w14:paraId="3E33E2B8" w14:textId="77777777" w:rsidR="003A2FEE" w:rsidRDefault="003A2FEE" w:rsidP="003A2FEE">
      <w:pPr>
        <w:autoSpaceDE w:val="0"/>
        <w:autoSpaceDN w:val="0"/>
        <w:adjustRightInd w:val="0"/>
        <w:spacing w:after="0" w:line="240" w:lineRule="auto"/>
        <w:rPr>
          <w:ins w:id="2199" w:author="Michael Bell" w:date="2013-05-06T18:02:00Z"/>
          <w:rFonts w:ascii="Courier New" w:hAnsi="Courier New" w:cs="Courier New"/>
          <w:color w:val="000000"/>
          <w:sz w:val="20"/>
          <w:szCs w:val="20"/>
          <w:highlight w:val="white"/>
        </w:rPr>
      </w:pPr>
    </w:p>
    <w:p w14:paraId="678D7200" w14:textId="77777777" w:rsidR="003A2FEE" w:rsidRDefault="003A2FEE" w:rsidP="003A2FEE">
      <w:pPr>
        <w:autoSpaceDE w:val="0"/>
        <w:autoSpaceDN w:val="0"/>
        <w:adjustRightInd w:val="0"/>
        <w:spacing w:after="0" w:line="240" w:lineRule="auto"/>
        <w:rPr>
          <w:ins w:id="2200" w:author="Michael Bell" w:date="2013-05-06T18:02:00Z"/>
          <w:rFonts w:ascii="Courier New" w:hAnsi="Courier New" w:cs="Courier New"/>
          <w:color w:val="008000"/>
          <w:sz w:val="20"/>
          <w:szCs w:val="20"/>
          <w:highlight w:val="white"/>
        </w:rPr>
      </w:pPr>
      <w:ins w:id="2201"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ins>
    </w:p>
    <w:p w14:paraId="385B5CF1" w14:textId="77777777" w:rsidR="003A2FEE" w:rsidRDefault="003A2FEE" w:rsidP="003A2FEE">
      <w:pPr>
        <w:autoSpaceDE w:val="0"/>
        <w:autoSpaceDN w:val="0"/>
        <w:adjustRightInd w:val="0"/>
        <w:spacing w:after="0" w:line="240" w:lineRule="auto"/>
        <w:rPr>
          <w:ins w:id="2202" w:author="Michael Bell" w:date="2013-05-06T18:02:00Z"/>
          <w:rFonts w:ascii="Courier New" w:hAnsi="Courier New" w:cs="Courier New"/>
          <w:color w:val="000000"/>
          <w:sz w:val="20"/>
          <w:szCs w:val="20"/>
          <w:highlight w:val="white"/>
        </w:rPr>
      </w:pPr>
      <w:ins w:id="2203"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24095575" w14:textId="77777777" w:rsidR="003A2FEE" w:rsidRDefault="003A2FEE" w:rsidP="003A2FEE">
      <w:pPr>
        <w:autoSpaceDE w:val="0"/>
        <w:autoSpaceDN w:val="0"/>
        <w:adjustRightInd w:val="0"/>
        <w:spacing w:after="0" w:line="240" w:lineRule="auto"/>
        <w:rPr>
          <w:ins w:id="2204" w:author="Michael Bell" w:date="2013-05-06T18:02:00Z"/>
          <w:rFonts w:ascii="Courier New" w:hAnsi="Courier New" w:cs="Courier New"/>
          <w:color w:val="000000"/>
          <w:sz w:val="20"/>
          <w:szCs w:val="20"/>
          <w:highlight w:val="white"/>
        </w:rPr>
      </w:pPr>
      <w:ins w:id="2205" w:author="Michael Bell" w:date="2013-05-06T18:02:00Z">
        <w:r>
          <w:rPr>
            <w:rFonts w:ascii="Courier New" w:hAnsi="Courier New" w:cs="Courier New"/>
            <w:color w:val="000000"/>
            <w:sz w:val="20"/>
            <w:szCs w:val="20"/>
            <w:highlight w:val="white"/>
          </w:rPr>
          <w:t xml:space="preserve">  </w:t>
        </w:r>
      </w:ins>
    </w:p>
    <w:p w14:paraId="15201D0F" w14:textId="77777777" w:rsidR="003A2FEE" w:rsidRDefault="003A2FEE" w:rsidP="003A2FEE">
      <w:pPr>
        <w:autoSpaceDE w:val="0"/>
        <w:autoSpaceDN w:val="0"/>
        <w:adjustRightInd w:val="0"/>
        <w:spacing w:after="0" w:line="240" w:lineRule="auto"/>
        <w:rPr>
          <w:ins w:id="2206" w:author="Michael Bell" w:date="2013-05-06T18:02:00Z"/>
          <w:rFonts w:ascii="Courier New" w:hAnsi="Courier New" w:cs="Courier New"/>
          <w:color w:val="000000"/>
          <w:sz w:val="20"/>
          <w:szCs w:val="20"/>
          <w:highlight w:val="white"/>
        </w:rPr>
      </w:pPr>
      <w:ins w:id="2207"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0C077ABB" w14:textId="77777777" w:rsidR="003A2FEE" w:rsidRDefault="003A2FEE" w:rsidP="003A2FEE">
      <w:pPr>
        <w:autoSpaceDE w:val="0"/>
        <w:autoSpaceDN w:val="0"/>
        <w:adjustRightInd w:val="0"/>
        <w:spacing w:after="0" w:line="240" w:lineRule="auto"/>
        <w:rPr>
          <w:ins w:id="2208" w:author="Michael Bell" w:date="2013-05-06T18:02:00Z"/>
          <w:rFonts w:ascii="Courier New" w:hAnsi="Courier New" w:cs="Courier New"/>
          <w:color w:val="000000"/>
          <w:sz w:val="20"/>
          <w:szCs w:val="20"/>
          <w:highlight w:val="white"/>
        </w:rPr>
      </w:pPr>
      <w:ins w:id="2209" w:author="Michael Bell" w:date="2013-05-06T18:02:00Z">
        <w:r>
          <w:rPr>
            <w:rFonts w:ascii="Courier New" w:hAnsi="Courier New" w:cs="Courier New"/>
            <w:color w:val="000000"/>
            <w:sz w:val="20"/>
            <w:szCs w:val="20"/>
            <w:highlight w:val="white"/>
          </w:rPr>
          <w:t xml:space="preserve">  </w:t>
        </w:r>
      </w:ins>
    </w:p>
    <w:p w14:paraId="15FC06D7" w14:textId="77777777" w:rsidR="003A2FEE" w:rsidRDefault="003A2FEE" w:rsidP="003A2FEE">
      <w:pPr>
        <w:autoSpaceDE w:val="0"/>
        <w:autoSpaceDN w:val="0"/>
        <w:adjustRightInd w:val="0"/>
        <w:spacing w:after="0" w:line="240" w:lineRule="auto"/>
        <w:rPr>
          <w:ins w:id="2210" w:author="Michael Bell" w:date="2013-05-06T18:02:00Z"/>
          <w:rFonts w:ascii="Courier New" w:hAnsi="Courier New" w:cs="Courier New"/>
          <w:color w:val="000000"/>
          <w:sz w:val="20"/>
          <w:szCs w:val="20"/>
          <w:highlight w:val="white"/>
        </w:rPr>
      </w:pPr>
      <w:ins w:id="2211" w:author="Michael Bell" w:date="2013-05-06T18:02: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09F34B6" w14:textId="77777777" w:rsidR="003A2FEE" w:rsidRDefault="003A2FEE" w:rsidP="003A2FEE">
      <w:pPr>
        <w:autoSpaceDE w:val="0"/>
        <w:autoSpaceDN w:val="0"/>
        <w:adjustRightInd w:val="0"/>
        <w:spacing w:after="0" w:line="240" w:lineRule="auto"/>
        <w:rPr>
          <w:ins w:id="2212" w:author="Michael Bell" w:date="2013-05-06T18:02:00Z"/>
          <w:rFonts w:ascii="Courier New" w:hAnsi="Courier New" w:cs="Courier New"/>
          <w:color w:val="000000"/>
          <w:sz w:val="20"/>
          <w:szCs w:val="20"/>
          <w:highlight w:val="white"/>
        </w:rPr>
      </w:pPr>
      <w:ins w:id="2213" w:author="Michael Bell" w:date="2013-05-06T18:02:00Z">
        <w:r>
          <w:rPr>
            <w:rFonts w:ascii="Courier New" w:hAnsi="Courier New" w:cs="Courier New"/>
            <w:color w:val="000000"/>
            <w:sz w:val="20"/>
            <w:szCs w:val="20"/>
            <w:highlight w:val="white"/>
          </w:rPr>
          <w:t xml:space="preserve">  </w:t>
        </w:r>
      </w:ins>
    </w:p>
    <w:p w14:paraId="76B5CBFB" w14:textId="77777777" w:rsidR="003A2FEE" w:rsidRDefault="003A2FEE" w:rsidP="003A2FEE">
      <w:pPr>
        <w:autoSpaceDE w:val="0"/>
        <w:autoSpaceDN w:val="0"/>
        <w:adjustRightInd w:val="0"/>
        <w:spacing w:after="0" w:line="240" w:lineRule="auto"/>
        <w:rPr>
          <w:ins w:id="2214" w:author="Michael Bell" w:date="2013-05-06T18:02:00Z"/>
          <w:rFonts w:ascii="Courier New" w:hAnsi="Courier New" w:cs="Courier New"/>
          <w:color w:val="008000"/>
          <w:sz w:val="20"/>
          <w:szCs w:val="20"/>
          <w:highlight w:val="white"/>
        </w:rPr>
      </w:pPr>
      <w:ins w:id="2215" w:author="Michael Bell" w:date="2013-05-06T18:02:00Z">
        <w:r>
          <w:rPr>
            <w:rFonts w:ascii="Courier New" w:hAnsi="Courier New" w:cs="Courier New"/>
            <w:color w:val="008000"/>
            <w:sz w:val="20"/>
            <w:szCs w:val="20"/>
            <w:highlight w:val="white"/>
          </w:rPr>
          <w:t>//  pinMode(pointPower, OUTPUT);</w:t>
        </w:r>
      </w:ins>
    </w:p>
    <w:p w14:paraId="375F6049" w14:textId="77777777" w:rsidR="003A2FEE" w:rsidRDefault="003A2FEE" w:rsidP="003A2FEE">
      <w:pPr>
        <w:autoSpaceDE w:val="0"/>
        <w:autoSpaceDN w:val="0"/>
        <w:adjustRightInd w:val="0"/>
        <w:spacing w:after="0" w:line="240" w:lineRule="auto"/>
        <w:rPr>
          <w:ins w:id="2216" w:author="Michael Bell" w:date="2013-05-06T18:02:00Z"/>
          <w:rFonts w:ascii="Courier New" w:hAnsi="Courier New" w:cs="Courier New"/>
          <w:color w:val="000000"/>
          <w:sz w:val="20"/>
          <w:szCs w:val="20"/>
          <w:highlight w:val="white"/>
        </w:rPr>
      </w:pPr>
      <w:ins w:id="2217" w:author="Michael Bell" w:date="2013-05-06T18:02:00Z">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60FD9886" w14:textId="77777777" w:rsidR="003A2FEE" w:rsidRDefault="003A2FEE" w:rsidP="003A2FEE">
      <w:pPr>
        <w:autoSpaceDE w:val="0"/>
        <w:autoSpaceDN w:val="0"/>
        <w:adjustRightInd w:val="0"/>
        <w:spacing w:after="0" w:line="240" w:lineRule="auto"/>
        <w:rPr>
          <w:ins w:id="2218" w:author="Michael Bell" w:date="2013-05-06T18:02:00Z"/>
          <w:rFonts w:ascii="Courier New" w:hAnsi="Courier New" w:cs="Courier New"/>
          <w:color w:val="000000"/>
          <w:sz w:val="20"/>
          <w:szCs w:val="20"/>
          <w:highlight w:val="white"/>
        </w:rPr>
      </w:pPr>
      <w:ins w:id="2219" w:author="Michael Bell" w:date="2013-05-06T18:02:00Z">
        <w:r>
          <w:rPr>
            <w:rFonts w:ascii="Courier New" w:hAnsi="Courier New" w:cs="Courier New"/>
            <w:color w:val="000000"/>
            <w:sz w:val="20"/>
            <w:szCs w:val="20"/>
            <w:highlight w:val="white"/>
          </w:rPr>
          <w:t xml:space="preserve">  </w:t>
        </w:r>
      </w:ins>
    </w:p>
    <w:p w14:paraId="7BD13BDF" w14:textId="77777777" w:rsidR="003A2FEE" w:rsidRDefault="003A2FEE" w:rsidP="003A2FEE">
      <w:pPr>
        <w:autoSpaceDE w:val="0"/>
        <w:autoSpaceDN w:val="0"/>
        <w:adjustRightInd w:val="0"/>
        <w:spacing w:after="0" w:line="240" w:lineRule="auto"/>
        <w:rPr>
          <w:ins w:id="2220" w:author="Michael Bell" w:date="2013-05-06T18:02:00Z"/>
          <w:rFonts w:ascii="Courier New" w:hAnsi="Courier New" w:cs="Courier New"/>
          <w:color w:val="000000"/>
          <w:sz w:val="20"/>
          <w:szCs w:val="20"/>
          <w:highlight w:val="white"/>
        </w:rPr>
      </w:pPr>
    </w:p>
    <w:p w14:paraId="24F2C922" w14:textId="77777777" w:rsidR="003A2FEE" w:rsidRDefault="003A2FEE" w:rsidP="003A2FEE">
      <w:pPr>
        <w:autoSpaceDE w:val="0"/>
        <w:autoSpaceDN w:val="0"/>
        <w:adjustRightInd w:val="0"/>
        <w:spacing w:after="0" w:line="240" w:lineRule="auto"/>
        <w:rPr>
          <w:ins w:id="2221" w:author="Michael Bell" w:date="2013-05-06T18:02:00Z"/>
          <w:rFonts w:ascii="Courier New" w:hAnsi="Courier New" w:cs="Courier New"/>
          <w:color w:val="008000"/>
          <w:sz w:val="20"/>
          <w:szCs w:val="20"/>
          <w:highlight w:val="white"/>
        </w:rPr>
      </w:pPr>
      <w:ins w:id="2222"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ins>
    </w:p>
    <w:p w14:paraId="111ADF37" w14:textId="77777777" w:rsidR="003A2FEE" w:rsidRDefault="003A2FEE" w:rsidP="003A2FEE">
      <w:pPr>
        <w:autoSpaceDE w:val="0"/>
        <w:autoSpaceDN w:val="0"/>
        <w:adjustRightInd w:val="0"/>
        <w:spacing w:after="0" w:line="240" w:lineRule="auto"/>
        <w:rPr>
          <w:ins w:id="2223" w:author="Michael Bell" w:date="2013-05-06T18:02:00Z"/>
          <w:rFonts w:ascii="Courier New" w:hAnsi="Courier New" w:cs="Courier New"/>
          <w:color w:val="000000"/>
          <w:sz w:val="20"/>
          <w:szCs w:val="20"/>
          <w:highlight w:val="white"/>
        </w:rPr>
      </w:pPr>
      <w:ins w:id="2224" w:author="Michael Bell" w:date="2013-05-06T18:02:00Z">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4EF20DDB" w14:textId="77777777" w:rsidR="003A2FEE" w:rsidRDefault="003A2FEE" w:rsidP="003A2FEE">
      <w:pPr>
        <w:autoSpaceDE w:val="0"/>
        <w:autoSpaceDN w:val="0"/>
        <w:adjustRightInd w:val="0"/>
        <w:spacing w:after="0" w:line="240" w:lineRule="auto"/>
        <w:rPr>
          <w:ins w:id="2225" w:author="Michael Bell" w:date="2013-05-06T18:02:00Z"/>
          <w:rFonts w:ascii="Courier New" w:hAnsi="Courier New" w:cs="Courier New"/>
          <w:color w:val="000000"/>
          <w:sz w:val="20"/>
          <w:szCs w:val="20"/>
          <w:highlight w:val="white"/>
        </w:rPr>
      </w:pPr>
      <w:ins w:id="2226" w:author="Michael Bell" w:date="2013-05-06T18:02:00Z">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70A7256" w14:textId="77777777" w:rsidR="003A2FEE" w:rsidRDefault="003A2FEE" w:rsidP="003A2FEE">
      <w:pPr>
        <w:autoSpaceDE w:val="0"/>
        <w:autoSpaceDN w:val="0"/>
        <w:adjustRightInd w:val="0"/>
        <w:spacing w:after="0" w:line="240" w:lineRule="auto"/>
        <w:rPr>
          <w:ins w:id="2227" w:author="Michael Bell" w:date="2013-05-06T18:02:00Z"/>
          <w:rFonts w:ascii="Courier New" w:hAnsi="Courier New" w:cs="Courier New"/>
          <w:color w:val="000000"/>
          <w:sz w:val="20"/>
          <w:szCs w:val="20"/>
          <w:highlight w:val="white"/>
        </w:rPr>
      </w:pPr>
    </w:p>
    <w:p w14:paraId="26D116AC" w14:textId="77777777" w:rsidR="003A2FEE" w:rsidRDefault="003A2FEE" w:rsidP="003A2FEE">
      <w:pPr>
        <w:autoSpaceDE w:val="0"/>
        <w:autoSpaceDN w:val="0"/>
        <w:adjustRightInd w:val="0"/>
        <w:spacing w:after="0" w:line="240" w:lineRule="auto"/>
        <w:rPr>
          <w:ins w:id="2228" w:author="Michael Bell" w:date="2013-05-06T18:02:00Z"/>
          <w:rFonts w:ascii="Courier New" w:hAnsi="Courier New" w:cs="Courier New"/>
          <w:color w:val="008000"/>
          <w:sz w:val="20"/>
          <w:szCs w:val="20"/>
          <w:highlight w:val="white"/>
        </w:rPr>
      </w:pPr>
      <w:ins w:id="2229"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ins>
    </w:p>
    <w:p w14:paraId="3E5F9EA0" w14:textId="77777777" w:rsidR="003A2FEE" w:rsidRDefault="003A2FEE" w:rsidP="003A2FEE">
      <w:pPr>
        <w:autoSpaceDE w:val="0"/>
        <w:autoSpaceDN w:val="0"/>
        <w:adjustRightInd w:val="0"/>
        <w:spacing w:after="0" w:line="240" w:lineRule="auto"/>
        <w:rPr>
          <w:ins w:id="2230" w:author="Michael Bell" w:date="2013-05-06T18:02:00Z"/>
          <w:rFonts w:ascii="Courier New" w:hAnsi="Courier New" w:cs="Courier New"/>
          <w:color w:val="000000"/>
          <w:sz w:val="20"/>
          <w:szCs w:val="20"/>
          <w:highlight w:val="white"/>
        </w:rPr>
      </w:pPr>
      <w:ins w:id="2231" w:author="Michael Bell" w:date="2013-05-06T18:02:00Z">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7555274E" w14:textId="77777777" w:rsidR="003A2FEE" w:rsidRDefault="003A2FEE" w:rsidP="003A2FEE">
      <w:pPr>
        <w:autoSpaceDE w:val="0"/>
        <w:autoSpaceDN w:val="0"/>
        <w:adjustRightInd w:val="0"/>
        <w:spacing w:after="0" w:line="240" w:lineRule="auto"/>
        <w:rPr>
          <w:ins w:id="2232" w:author="Michael Bell" w:date="2013-05-06T18:02:00Z"/>
          <w:rFonts w:ascii="Courier New" w:hAnsi="Courier New" w:cs="Courier New"/>
          <w:color w:val="000000"/>
          <w:sz w:val="20"/>
          <w:szCs w:val="20"/>
          <w:highlight w:val="white"/>
        </w:rPr>
      </w:pPr>
    </w:p>
    <w:p w14:paraId="5ED1CA9A" w14:textId="77777777" w:rsidR="003A2FEE" w:rsidRDefault="003A2FEE" w:rsidP="003A2FEE">
      <w:pPr>
        <w:autoSpaceDE w:val="0"/>
        <w:autoSpaceDN w:val="0"/>
        <w:adjustRightInd w:val="0"/>
        <w:spacing w:after="0" w:line="240" w:lineRule="auto"/>
        <w:rPr>
          <w:ins w:id="2233" w:author="Michael Bell" w:date="2013-05-06T18:02:00Z"/>
          <w:rFonts w:ascii="Courier New" w:hAnsi="Courier New" w:cs="Courier New"/>
          <w:color w:val="008000"/>
          <w:sz w:val="20"/>
          <w:szCs w:val="20"/>
          <w:highlight w:val="white"/>
        </w:rPr>
      </w:pPr>
      <w:ins w:id="2234"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ins>
    </w:p>
    <w:p w14:paraId="31566C1C" w14:textId="77777777" w:rsidR="003A2FEE" w:rsidRDefault="003A2FEE" w:rsidP="003A2FEE">
      <w:pPr>
        <w:autoSpaceDE w:val="0"/>
        <w:autoSpaceDN w:val="0"/>
        <w:adjustRightInd w:val="0"/>
        <w:spacing w:after="0" w:line="240" w:lineRule="auto"/>
        <w:rPr>
          <w:ins w:id="2235" w:author="Michael Bell" w:date="2013-05-06T18:02:00Z"/>
          <w:rFonts w:ascii="Courier New" w:hAnsi="Courier New" w:cs="Courier New"/>
          <w:color w:val="000000"/>
          <w:sz w:val="20"/>
          <w:szCs w:val="20"/>
          <w:highlight w:val="white"/>
        </w:rPr>
      </w:pPr>
      <w:ins w:id="2236"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ins>
    </w:p>
    <w:p w14:paraId="5B7E32CE" w14:textId="77777777" w:rsidR="003A2FEE" w:rsidRDefault="003A2FEE" w:rsidP="003A2FEE">
      <w:pPr>
        <w:autoSpaceDE w:val="0"/>
        <w:autoSpaceDN w:val="0"/>
        <w:adjustRightInd w:val="0"/>
        <w:spacing w:after="0" w:line="240" w:lineRule="auto"/>
        <w:rPr>
          <w:ins w:id="2237" w:author="Michael Bell" w:date="2013-05-06T18:02:00Z"/>
          <w:rFonts w:ascii="Courier New" w:hAnsi="Courier New" w:cs="Courier New"/>
          <w:color w:val="000000"/>
          <w:sz w:val="20"/>
          <w:szCs w:val="20"/>
          <w:highlight w:val="white"/>
        </w:rPr>
      </w:pPr>
      <w:ins w:id="2238" w:author="Michael Bell" w:date="2013-05-06T18:02: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136FF15D" w14:textId="77777777" w:rsidR="003A2FEE" w:rsidRDefault="003A2FEE" w:rsidP="003A2FEE">
      <w:pPr>
        <w:autoSpaceDE w:val="0"/>
        <w:autoSpaceDN w:val="0"/>
        <w:adjustRightInd w:val="0"/>
        <w:spacing w:after="0" w:line="240" w:lineRule="auto"/>
        <w:rPr>
          <w:ins w:id="2239" w:author="Michael Bell" w:date="2013-05-06T18:02:00Z"/>
          <w:rFonts w:ascii="Courier New" w:hAnsi="Courier New" w:cs="Courier New"/>
          <w:color w:val="008000"/>
          <w:sz w:val="20"/>
          <w:szCs w:val="20"/>
          <w:highlight w:val="white"/>
        </w:rPr>
      </w:pPr>
      <w:ins w:id="2240" w:author="Michael Bell" w:date="2013-05-06T18:02:00Z">
        <w:r>
          <w:rPr>
            <w:rFonts w:ascii="Courier New" w:hAnsi="Courier New" w:cs="Courier New"/>
            <w:color w:val="008000"/>
            <w:sz w:val="20"/>
            <w:szCs w:val="20"/>
            <w:highlight w:val="white"/>
          </w:rPr>
          <w:t>//    /*these two values are set to differ so that the board is forced to move all the points on the first run, this makes sure</w:t>
        </w:r>
      </w:ins>
    </w:p>
    <w:p w14:paraId="488B3F2C" w14:textId="77777777" w:rsidR="003A2FEE" w:rsidRDefault="003A2FEE" w:rsidP="003A2FEE">
      <w:pPr>
        <w:autoSpaceDE w:val="0"/>
        <w:autoSpaceDN w:val="0"/>
        <w:adjustRightInd w:val="0"/>
        <w:spacing w:after="0" w:line="240" w:lineRule="auto"/>
        <w:rPr>
          <w:ins w:id="2241" w:author="Michael Bell" w:date="2013-05-06T18:02:00Z"/>
          <w:rFonts w:ascii="Courier New" w:hAnsi="Courier New" w:cs="Courier New"/>
          <w:color w:val="008000"/>
          <w:sz w:val="20"/>
          <w:szCs w:val="20"/>
          <w:highlight w:val="white"/>
        </w:rPr>
      </w:pPr>
      <w:ins w:id="2242" w:author="Michael Bell" w:date="2013-05-06T18:02:00Z">
        <w:r>
          <w:rPr>
            <w:rFonts w:ascii="Courier New" w:hAnsi="Courier New" w:cs="Courier New"/>
            <w:color w:val="008000"/>
            <w:sz w:val="20"/>
            <w:szCs w:val="20"/>
            <w:highlight w:val="white"/>
          </w:rPr>
          <w:t>//     that the board knows their positions and reveals any malfunctioning points*/</w:t>
        </w:r>
      </w:ins>
    </w:p>
    <w:p w14:paraId="21035247" w14:textId="77777777" w:rsidR="003A2FEE" w:rsidRDefault="003A2FEE" w:rsidP="003A2FEE">
      <w:pPr>
        <w:autoSpaceDE w:val="0"/>
        <w:autoSpaceDN w:val="0"/>
        <w:adjustRightInd w:val="0"/>
        <w:spacing w:after="0" w:line="240" w:lineRule="auto"/>
        <w:rPr>
          <w:ins w:id="2243" w:author="Michael Bell" w:date="2013-05-06T18:02:00Z"/>
          <w:rFonts w:ascii="Courier New" w:hAnsi="Courier New" w:cs="Courier New"/>
          <w:color w:val="008000"/>
          <w:sz w:val="20"/>
          <w:szCs w:val="20"/>
          <w:highlight w:val="white"/>
        </w:rPr>
      </w:pPr>
      <w:ins w:id="2244" w:author="Michael Bell" w:date="2013-05-06T18:02:00Z">
        <w:r>
          <w:rPr>
            <w:rFonts w:ascii="Courier New" w:hAnsi="Courier New" w:cs="Courier New"/>
            <w:color w:val="008000"/>
            <w:sz w:val="20"/>
            <w:szCs w:val="20"/>
            <w:highlight w:val="white"/>
          </w:rPr>
          <w:t>//    pointState[i] = true;</w:t>
        </w:r>
      </w:ins>
    </w:p>
    <w:p w14:paraId="177838B9" w14:textId="77777777" w:rsidR="003A2FEE" w:rsidRDefault="003A2FEE" w:rsidP="003A2FEE">
      <w:pPr>
        <w:autoSpaceDE w:val="0"/>
        <w:autoSpaceDN w:val="0"/>
        <w:adjustRightInd w:val="0"/>
        <w:spacing w:after="0" w:line="240" w:lineRule="auto"/>
        <w:rPr>
          <w:ins w:id="2245" w:author="Michael Bell" w:date="2013-05-06T18:02:00Z"/>
          <w:rFonts w:ascii="Courier New" w:hAnsi="Courier New" w:cs="Courier New"/>
          <w:color w:val="008000"/>
          <w:sz w:val="20"/>
          <w:szCs w:val="20"/>
          <w:highlight w:val="white"/>
        </w:rPr>
      </w:pPr>
      <w:ins w:id="2246" w:author="Michael Bell" w:date="2013-05-06T18:02:00Z">
        <w:r>
          <w:rPr>
            <w:rFonts w:ascii="Courier New" w:hAnsi="Courier New" w:cs="Courier New"/>
            <w:color w:val="008000"/>
            <w:sz w:val="20"/>
            <w:szCs w:val="20"/>
            <w:highlight w:val="white"/>
          </w:rPr>
          <w:t>//    pointSwitch[i] = false;</w:t>
        </w:r>
      </w:ins>
    </w:p>
    <w:p w14:paraId="7A24DD42" w14:textId="77777777" w:rsidR="003A2FEE" w:rsidRDefault="003A2FEE" w:rsidP="003A2FEE">
      <w:pPr>
        <w:autoSpaceDE w:val="0"/>
        <w:autoSpaceDN w:val="0"/>
        <w:adjustRightInd w:val="0"/>
        <w:spacing w:after="0" w:line="240" w:lineRule="auto"/>
        <w:rPr>
          <w:ins w:id="2247" w:author="Michael Bell" w:date="2013-05-06T18:02:00Z"/>
          <w:rFonts w:ascii="Courier New" w:hAnsi="Courier New" w:cs="Courier New"/>
          <w:color w:val="000000"/>
          <w:sz w:val="20"/>
          <w:szCs w:val="20"/>
          <w:highlight w:val="white"/>
        </w:rPr>
      </w:pPr>
      <w:ins w:id="2248"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34914D3" w14:textId="77777777" w:rsidR="003A2FEE" w:rsidRDefault="003A2FEE" w:rsidP="003A2FEE">
      <w:pPr>
        <w:autoSpaceDE w:val="0"/>
        <w:autoSpaceDN w:val="0"/>
        <w:adjustRightInd w:val="0"/>
        <w:spacing w:after="0" w:line="240" w:lineRule="auto"/>
        <w:rPr>
          <w:ins w:id="2249" w:author="Michael Bell" w:date="2013-05-06T18:02:00Z"/>
          <w:rFonts w:ascii="Courier New" w:hAnsi="Courier New" w:cs="Courier New"/>
          <w:color w:val="000000"/>
          <w:sz w:val="20"/>
          <w:szCs w:val="20"/>
          <w:highlight w:val="white"/>
        </w:rPr>
      </w:pPr>
    </w:p>
    <w:p w14:paraId="55B0D990" w14:textId="77777777" w:rsidR="003A2FEE" w:rsidRDefault="003A2FEE" w:rsidP="003A2FEE">
      <w:pPr>
        <w:autoSpaceDE w:val="0"/>
        <w:autoSpaceDN w:val="0"/>
        <w:adjustRightInd w:val="0"/>
        <w:spacing w:after="0" w:line="240" w:lineRule="auto"/>
        <w:rPr>
          <w:ins w:id="2250" w:author="Michael Bell" w:date="2013-05-06T18:02:00Z"/>
          <w:rFonts w:ascii="Courier New" w:hAnsi="Courier New" w:cs="Courier New"/>
          <w:color w:val="008000"/>
          <w:sz w:val="20"/>
          <w:szCs w:val="20"/>
          <w:highlight w:val="white"/>
        </w:rPr>
      </w:pPr>
      <w:ins w:id="2251"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transition boolean</w:t>
        </w:r>
      </w:ins>
    </w:p>
    <w:p w14:paraId="7C974D57" w14:textId="77777777" w:rsidR="003A2FEE" w:rsidRDefault="003A2FEE" w:rsidP="003A2FEE">
      <w:pPr>
        <w:autoSpaceDE w:val="0"/>
        <w:autoSpaceDN w:val="0"/>
        <w:adjustRightInd w:val="0"/>
        <w:spacing w:after="0" w:line="240" w:lineRule="auto"/>
        <w:rPr>
          <w:ins w:id="2252" w:author="Michael Bell" w:date="2013-05-06T18:02:00Z"/>
          <w:rFonts w:ascii="Courier New" w:hAnsi="Courier New" w:cs="Courier New"/>
          <w:color w:val="000000"/>
          <w:sz w:val="20"/>
          <w:szCs w:val="20"/>
          <w:highlight w:val="white"/>
        </w:rPr>
      </w:pPr>
      <w:ins w:id="2253" w:author="Michael Bell" w:date="2013-05-06T18:02: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37EEF40" w14:textId="77777777" w:rsidR="003A2FEE" w:rsidRDefault="003A2FEE" w:rsidP="003A2FEE">
      <w:pPr>
        <w:autoSpaceDE w:val="0"/>
        <w:autoSpaceDN w:val="0"/>
        <w:adjustRightInd w:val="0"/>
        <w:spacing w:after="0" w:line="240" w:lineRule="auto"/>
        <w:rPr>
          <w:ins w:id="2254" w:author="Michael Bell" w:date="2013-05-06T18:02:00Z"/>
          <w:rFonts w:ascii="Courier New" w:hAnsi="Courier New" w:cs="Courier New"/>
          <w:color w:val="000000"/>
          <w:sz w:val="20"/>
          <w:szCs w:val="20"/>
          <w:highlight w:val="white"/>
        </w:rPr>
      </w:pPr>
    </w:p>
    <w:p w14:paraId="47AD52C6" w14:textId="77777777" w:rsidR="003A2FEE" w:rsidRDefault="003A2FEE" w:rsidP="003A2FEE">
      <w:pPr>
        <w:autoSpaceDE w:val="0"/>
        <w:autoSpaceDN w:val="0"/>
        <w:adjustRightInd w:val="0"/>
        <w:spacing w:after="0" w:line="240" w:lineRule="auto"/>
        <w:rPr>
          <w:ins w:id="2255" w:author="Michael Bell" w:date="2013-05-06T18:02:00Z"/>
          <w:rFonts w:ascii="Courier New" w:hAnsi="Courier New" w:cs="Courier New"/>
          <w:color w:val="008000"/>
          <w:sz w:val="20"/>
          <w:szCs w:val="20"/>
          <w:highlight w:val="white"/>
        </w:rPr>
      </w:pPr>
      <w:ins w:id="2256"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anti-multipress boolean</w:t>
        </w:r>
      </w:ins>
    </w:p>
    <w:p w14:paraId="5F4D5EAE" w14:textId="77777777" w:rsidR="003A2FEE" w:rsidRDefault="003A2FEE" w:rsidP="003A2FEE">
      <w:pPr>
        <w:autoSpaceDE w:val="0"/>
        <w:autoSpaceDN w:val="0"/>
        <w:adjustRightInd w:val="0"/>
        <w:spacing w:after="0" w:line="240" w:lineRule="auto"/>
        <w:rPr>
          <w:ins w:id="2257" w:author="Michael Bell" w:date="2013-05-06T18:02:00Z"/>
          <w:rFonts w:ascii="Courier New" w:hAnsi="Courier New" w:cs="Courier New"/>
          <w:color w:val="000000"/>
          <w:sz w:val="20"/>
          <w:szCs w:val="20"/>
          <w:highlight w:val="white"/>
        </w:rPr>
      </w:pPr>
      <w:ins w:id="2258"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ins>
    </w:p>
    <w:p w14:paraId="36361081" w14:textId="77777777" w:rsidR="003A2FEE" w:rsidRDefault="003A2FEE" w:rsidP="003A2FEE">
      <w:pPr>
        <w:autoSpaceDE w:val="0"/>
        <w:autoSpaceDN w:val="0"/>
        <w:adjustRightInd w:val="0"/>
        <w:spacing w:after="0" w:line="240" w:lineRule="auto"/>
        <w:rPr>
          <w:ins w:id="2259" w:author="Michael Bell" w:date="2013-05-06T18:02:00Z"/>
          <w:rFonts w:ascii="Courier New" w:hAnsi="Courier New" w:cs="Courier New"/>
          <w:color w:val="000000"/>
          <w:sz w:val="20"/>
          <w:szCs w:val="20"/>
          <w:highlight w:val="white"/>
        </w:rPr>
      </w:pPr>
      <w:ins w:id="2260" w:author="Michael Bell" w:date="2013-05-06T18:02: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5323EFCA" w14:textId="77777777" w:rsidR="003A2FEE" w:rsidRDefault="003A2FEE" w:rsidP="003A2FEE">
      <w:pPr>
        <w:autoSpaceDE w:val="0"/>
        <w:autoSpaceDN w:val="0"/>
        <w:adjustRightInd w:val="0"/>
        <w:spacing w:after="0" w:line="240" w:lineRule="auto"/>
        <w:rPr>
          <w:ins w:id="2261" w:author="Michael Bell" w:date="2013-05-06T18:02:00Z"/>
          <w:rFonts w:ascii="Courier New" w:hAnsi="Courier New" w:cs="Courier New"/>
          <w:color w:val="000000"/>
          <w:sz w:val="20"/>
          <w:szCs w:val="20"/>
          <w:highlight w:val="white"/>
        </w:rPr>
      </w:pPr>
      <w:ins w:id="2262" w:author="Michael Bell" w:date="2013-05-06T18:02:00Z">
        <w:r>
          <w:rPr>
            <w:rFonts w:ascii="Courier New" w:hAnsi="Courier New" w:cs="Courier New"/>
            <w:color w:val="000000"/>
            <w:sz w:val="20"/>
            <w:szCs w:val="20"/>
            <w:highlight w:val="white"/>
          </w:rPr>
          <w:t xml:space="preserve">  </w:t>
        </w:r>
      </w:ins>
    </w:p>
    <w:p w14:paraId="24B30ACD" w14:textId="77777777" w:rsidR="003A2FEE" w:rsidRDefault="003A2FEE" w:rsidP="003A2FEE">
      <w:pPr>
        <w:autoSpaceDE w:val="0"/>
        <w:autoSpaceDN w:val="0"/>
        <w:adjustRightInd w:val="0"/>
        <w:spacing w:after="0" w:line="240" w:lineRule="auto"/>
        <w:rPr>
          <w:ins w:id="2263" w:author="Michael Bell" w:date="2013-05-06T18:02:00Z"/>
          <w:rFonts w:ascii="Courier New" w:hAnsi="Courier New" w:cs="Courier New"/>
          <w:color w:val="008000"/>
          <w:sz w:val="20"/>
          <w:szCs w:val="20"/>
          <w:highlight w:val="white"/>
        </w:rPr>
      </w:pPr>
      <w:ins w:id="2264"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ins>
    </w:p>
    <w:p w14:paraId="03B21BF7" w14:textId="77777777" w:rsidR="003A2FEE" w:rsidRDefault="003A2FEE" w:rsidP="003A2FEE">
      <w:pPr>
        <w:autoSpaceDE w:val="0"/>
        <w:autoSpaceDN w:val="0"/>
        <w:adjustRightInd w:val="0"/>
        <w:spacing w:after="0" w:line="240" w:lineRule="auto"/>
        <w:rPr>
          <w:ins w:id="2265" w:author="Michael Bell" w:date="2013-05-06T18:02:00Z"/>
          <w:rFonts w:ascii="Courier New" w:hAnsi="Courier New" w:cs="Courier New"/>
          <w:color w:val="000000"/>
          <w:sz w:val="20"/>
          <w:szCs w:val="20"/>
          <w:highlight w:val="white"/>
        </w:rPr>
      </w:pPr>
      <w:ins w:id="2266" w:author="Michael Bell" w:date="2013-05-06T18:02: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2E77CC3" w14:textId="77777777" w:rsidR="003A2FEE" w:rsidRDefault="003A2FEE" w:rsidP="003A2FEE">
      <w:pPr>
        <w:autoSpaceDE w:val="0"/>
        <w:autoSpaceDN w:val="0"/>
        <w:adjustRightInd w:val="0"/>
        <w:spacing w:after="0" w:line="240" w:lineRule="auto"/>
        <w:rPr>
          <w:ins w:id="2267" w:author="Michael Bell" w:date="2013-05-06T18:02:00Z"/>
          <w:rFonts w:ascii="Courier New" w:hAnsi="Courier New" w:cs="Courier New"/>
          <w:color w:val="000000"/>
          <w:sz w:val="20"/>
          <w:szCs w:val="20"/>
          <w:highlight w:val="white"/>
        </w:rPr>
      </w:pPr>
      <w:ins w:id="2268" w:author="Michael Bell" w:date="2013-05-06T18:02: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5AA4138" w14:textId="77777777" w:rsidR="003A2FEE" w:rsidRDefault="003A2FEE" w:rsidP="003A2FEE">
      <w:pPr>
        <w:autoSpaceDE w:val="0"/>
        <w:autoSpaceDN w:val="0"/>
        <w:adjustRightInd w:val="0"/>
        <w:spacing w:after="0" w:line="240" w:lineRule="auto"/>
        <w:rPr>
          <w:ins w:id="2269" w:author="Michael Bell" w:date="2013-05-06T18:02:00Z"/>
          <w:rFonts w:ascii="Courier New" w:hAnsi="Courier New" w:cs="Courier New"/>
          <w:color w:val="000000"/>
          <w:sz w:val="20"/>
          <w:szCs w:val="20"/>
          <w:highlight w:val="white"/>
        </w:rPr>
      </w:pPr>
      <w:ins w:id="2270" w:author="Michael Bell" w:date="2013-05-06T18:02:00Z">
        <w:r>
          <w:rPr>
            <w:rFonts w:ascii="Courier New" w:hAnsi="Courier New" w:cs="Courier New"/>
            <w:b/>
            <w:bCs/>
            <w:color w:val="000080"/>
            <w:sz w:val="20"/>
            <w:szCs w:val="20"/>
            <w:highlight w:val="white"/>
          </w:rPr>
          <w:t>}</w:t>
        </w:r>
      </w:ins>
    </w:p>
    <w:p w14:paraId="274323CE" w14:textId="7EDD32C1" w:rsidR="00ED3601" w:rsidDel="00116173" w:rsidRDefault="00ED3601" w:rsidP="00ED3601">
      <w:pPr>
        <w:autoSpaceDE w:val="0"/>
        <w:autoSpaceDN w:val="0"/>
        <w:adjustRightInd w:val="0"/>
        <w:spacing w:after="0" w:line="240" w:lineRule="auto"/>
        <w:rPr>
          <w:del w:id="2271" w:author="Michael Bell" w:date="2013-05-06T17:54:00Z"/>
          <w:rFonts w:ascii="Courier New" w:hAnsi="Courier New" w:cs="Courier New"/>
          <w:color w:val="008000"/>
          <w:sz w:val="20"/>
          <w:szCs w:val="20"/>
          <w:highlight w:val="white"/>
        </w:rPr>
      </w:pPr>
      <w:del w:id="2272" w:author="Michael Bell" w:date="2013-05-06T17:54:00Z">
        <w:r w:rsidDel="00116173">
          <w:rPr>
            <w:rFonts w:ascii="Courier New" w:hAnsi="Courier New" w:cs="Courier New"/>
            <w:color w:val="008000"/>
            <w:sz w:val="20"/>
            <w:szCs w:val="20"/>
            <w:highlight w:val="white"/>
          </w:rPr>
          <w:delText>/*</w:delText>
        </w:r>
      </w:del>
    </w:p>
    <w:p w14:paraId="55C164BC" w14:textId="06F10682" w:rsidR="00ED3601" w:rsidDel="00116173" w:rsidRDefault="00ED3601" w:rsidP="00ED3601">
      <w:pPr>
        <w:autoSpaceDE w:val="0"/>
        <w:autoSpaceDN w:val="0"/>
        <w:adjustRightInd w:val="0"/>
        <w:spacing w:after="0" w:line="240" w:lineRule="auto"/>
        <w:rPr>
          <w:del w:id="2273" w:author="Michael Bell" w:date="2013-05-06T17:54:00Z"/>
          <w:rFonts w:ascii="Courier New" w:hAnsi="Courier New" w:cs="Courier New"/>
          <w:color w:val="008000"/>
          <w:sz w:val="20"/>
          <w:szCs w:val="20"/>
          <w:highlight w:val="white"/>
        </w:rPr>
      </w:pPr>
    </w:p>
    <w:p w14:paraId="77426466" w14:textId="67936E62" w:rsidR="00ED3601" w:rsidDel="00116173" w:rsidRDefault="00ED3601" w:rsidP="00ED3601">
      <w:pPr>
        <w:autoSpaceDE w:val="0"/>
        <w:autoSpaceDN w:val="0"/>
        <w:adjustRightInd w:val="0"/>
        <w:spacing w:after="0" w:line="240" w:lineRule="auto"/>
        <w:rPr>
          <w:del w:id="2274" w:author="Michael Bell" w:date="2013-05-06T17:54:00Z"/>
          <w:rFonts w:ascii="Courier New" w:hAnsi="Courier New" w:cs="Courier New"/>
          <w:color w:val="008000"/>
          <w:sz w:val="20"/>
          <w:szCs w:val="20"/>
          <w:highlight w:val="white"/>
        </w:rPr>
      </w:pPr>
      <w:del w:id="2275" w:author="Michael Bell" w:date="2013-05-06T17:54:00Z">
        <w:r w:rsidDel="00116173">
          <w:rPr>
            <w:rFonts w:ascii="Courier New" w:hAnsi="Courier New" w:cs="Courier New"/>
            <w:color w:val="008000"/>
            <w:sz w:val="20"/>
            <w:szCs w:val="20"/>
            <w:highlight w:val="white"/>
          </w:rPr>
          <w:delText xml:space="preserve"> BELTRAK</w:delText>
        </w:r>
      </w:del>
    </w:p>
    <w:p w14:paraId="491290AB" w14:textId="1DFE988B" w:rsidR="00ED3601" w:rsidDel="00116173" w:rsidRDefault="00ED3601" w:rsidP="00ED3601">
      <w:pPr>
        <w:autoSpaceDE w:val="0"/>
        <w:autoSpaceDN w:val="0"/>
        <w:adjustRightInd w:val="0"/>
        <w:spacing w:after="0" w:line="240" w:lineRule="auto"/>
        <w:rPr>
          <w:del w:id="2276" w:author="Michael Bell" w:date="2013-05-06T17:54:00Z"/>
          <w:rFonts w:ascii="Courier New" w:hAnsi="Courier New" w:cs="Courier New"/>
          <w:color w:val="008000"/>
          <w:sz w:val="20"/>
          <w:szCs w:val="20"/>
          <w:highlight w:val="white"/>
        </w:rPr>
      </w:pPr>
      <w:del w:id="2277" w:author="Michael Bell" w:date="2013-05-06T17:54:00Z">
        <w:r w:rsidDel="00116173">
          <w:rPr>
            <w:rFonts w:ascii="Courier New" w:hAnsi="Courier New" w:cs="Courier New"/>
            <w:color w:val="008000"/>
            <w:sz w:val="20"/>
            <w:szCs w:val="20"/>
            <w:highlight w:val="white"/>
          </w:rPr>
          <w:delText xml:space="preserve"> </w:delText>
        </w:r>
      </w:del>
    </w:p>
    <w:p w14:paraId="6844D473" w14:textId="4B2ED866" w:rsidR="00ED3601" w:rsidDel="00116173" w:rsidRDefault="00ED3601" w:rsidP="00ED3601">
      <w:pPr>
        <w:autoSpaceDE w:val="0"/>
        <w:autoSpaceDN w:val="0"/>
        <w:adjustRightInd w:val="0"/>
        <w:spacing w:after="0" w:line="240" w:lineRule="auto"/>
        <w:rPr>
          <w:del w:id="2278" w:author="Michael Bell" w:date="2013-05-06T17:54:00Z"/>
          <w:rFonts w:ascii="Courier New" w:hAnsi="Courier New" w:cs="Courier New"/>
          <w:color w:val="008000"/>
          <w:sz w:val="20"/>
          <w:szCs w:val="20"/>
          <w:highlight w:val="white"/>
        </w:rPr>
      </w:pPr>
      <w:del w:id="2279" w:author="Michael Bell" w:date="2013-05-06T17:54:00Z">
        <w:r w:rsidDel="00116173">
          <w:rPr>
            <w:rFonts w:ascii="Courier New" w:hAnsi="Courier New" w:cs="Courier New"/>
            <w:color w:val="008000"/>
            <w:sz w:val="20"/>
            <w:szCs w:val="20"/>
            <w:highlight w:val="white"/>
          </w:rPr>
          <w:delText xml:space="preserve"> V1.0</w:delText>
        </w:r>
      </w:del>
    </w:p>
    <w:p w14:paraId="339721EF" w14:textId="5F309AF8" w:rsidR="00ED3601" w:rsidDel="00116173" w:rsidRDefault="00ED3601" w:rsidP="00ED3601">
      <w:pPr>
        <w:autoSpaceDE w:val="0"/>
        <w:autoSpaceDN w:val="0"/>
        <w:adjustRightInd w:val="0"/>
        <w:spacing w:after="0" w:line="240" w:lineRule="auto"/>
        <w:rPr>
          <w:del w:id="2280" w:author="Michael Bell" w:date="2013-05-06T17:54:00Z"/>
          <w:rFonts w:ascii="Courier New" w:hAnsi="Courier New" w:cs="Courier New"/>
          <w:color w:val="008000"/>
          <w:sz w:val="20"/>
          <w:szCs w:val="20"/>
          <w:highlight w:val="white"/>
        </w:rPr>
      </w:pPr>
      <w:del w:id="2281" w:author="Michael Bell" w:date="2013-05-06T17:54:00Z">
        <w:r w:rsidDel="00116173">
          <w:rPr>
            <w:rFonts w:ascii="Courier New" w:hAnsi="Courier New" w:cs="Courier New"/>
            <w:color w:val="008000"/>
            <w:sz w:val="20"/>
            <w:szCs w:val="20"/>
            <w:highlight w:val="white"/>
          </w:rPr>
          <w:delText xml:space="preserve"> </w:delText>
        </w:r>
      </w:del>
    </w:p>
    <w:p w14:paraId="47FDA5B7" w14:textId="66B5F4BB" w:rsidR="00ED3601" w:rsidDel="00116173" w:rsidRDefault="00ED3601" w:rsidP="00ED3601">
      <w:pPr>
        <w:autoSpaceDE w:val="0"/>
        <w:autoSpaceDN w:val="0"/>
        <w:adjustRightInd w:val="0"/>
        <w:spacing w:after="0" w:line="240" w:lineRule="auto"/>
        <w:rPr>
          <w:del w:id="2282" w:author="Michael Bell" w:date="2013-05-06T17:54:00Z"/>
          <w:rFonts w:ascii="Courier New" w:hAnsi="Courier New" w:cs="Courier New"/>
          <w:color w:val="008000"/>
          <w:sz w:val="20"/>
          <w:szCs w:val="20"/>
          <w:highlight w:val="white"/>
        </w:rPr>
      </w:pPr>
      <w:del w:id="2283"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CB39CA" w14:textId="6D7AA590" w:rsidR="00ED3601" w:rsidDel="00116173" w:rsidRDefault="00ED3601" w:rsidP="00ED3601">
      <w:pPr>
        <w:autoSpaceDE w:val="0"/>
        <w:autoSpaceDN w:val="0"/>
        <w:adjustRightInd w:val="0"/>
        <w:spacing w:after="0" w:line="240" w:lineRule="auto"/>
        <w:rPr>
          <w:del w:id="2284" w:author="Michael Bell" w:date="2013-05-06T17:54:00Z"/>
          <w:rFonts w:ascii="Courier New" w:hAnsi="Courier New" w:cs="Courier New"/>
          <w:color w:val="008000"/>
          <w:sz w:val="20"/>
          <w:szCs w:val="20"/>
          <w:highlight w:val="white"/>
        </w:rPr>
      </w:pPr>
      <w:del w:id="2285" w:author="Michael Bell" w:date="2013-05-06T17:54:00Z">
        <w:r w:rsidDel="00116173">
          <w:rPr>
            <w:rFonts w:ascii="Courier New" w:hAnsi="Courier New" w:cs="Courier New"/>
            <w:color w:val="008000"/>
            <w:sz w:val="20"/>
            <w:szCs w:val="20"/>
            <w:highlight w:val="white"/>
          </w:rPr>
          <w:delText xml:space="preserve"> </w:delText>
        </w:r>
      </w:del>
    </w:p>
    <w:p w14:paraId="5774F231" w14:textId="152E7A47" w:rsidR="00ED3601" w:rsidDel="00116173" w:rsidRDefault="00ED3601" w:rsidP="00ED3601">
      <w:pPr>
        <w:autoSpaceDE w:val="0"/>
        <w:autoSpaceDN w:val="0"/>
        <w:adjustRightInd w:val="0"/>
        <w:spacing w:after="0" w:line="240" w:lineRule="auto"/>
        <w:rPr>
          <w:del w:id="2286" w:author="Michael Bell" w:date="2013-05-06T17:54:00Z"/>
          <w:rFonts w:ascii="Courier New" w:hAnsi="Courier New" w:cs="Courier New"/>
          <w:color w:val="008000"/>
          <w:sz w:val="20"/>
          <w:szCs w:val="20"/>
          <w:highlight w:val="white"/>
        </w:rPr>
      </w:pPr>
      <w:del w:id="2287" w:author="Michael Bell" w:date="2013-05-06T17:54:00Z">
        <w:r w:rsidDel="00116173">
          <w:rPr>
            <w:rFonts w:ascii="Courier New" w:hAnsi="Courier New" w:cs="Courier New"/>
            <w:color w:val="008000"/>
            <w:sz w:val="20"/>
            <w:szCs w:val="20"/>
            <w:highlight w:val="white"/>
          </w:rPr>
          <w:delText xml:space="preserve"> By Michael Bell</w:delText>
        </w:r>
      </w:del>
    </w:p>
    <w:p w14:paraId="3C7C2CA6" w14:textId="3315BE1A" w:rsidR="00ED3601" w:rsidDel="00116173" w:rsidRDefault="00ED3601" w:rsidP="00ED3601">
      <w:pPr>
        <w:autoSpaceDE w:val="0"/>
        <w:autoSpaceDN w:val="0"/>
        <w:adjustRightInd w:val="0"/>
        <w:spacing w:after="0" w:line="240" w:lineRule="auto"/>
        <w:rPr>
          <w:del w:id="2288" w:author="Michael Bell" w:date="2013-05-06T17:54:00Z"/>
          <w:rFonts w:ascii="Courier New" w:hAnsi="Courier New" w:cs="Courier New"/>
          <w:color w:val="008000"/>
          <w:sz w:val="20"/>
          <w:szCs w:val="20"/>
          <w:highlight w:val="white"/>
        </w:rPr>
      </w:pPr>
      <w:del w:id="2289" w:author="Michael Bell" w:date="2013-05-06T17:54:00Z">
        <w:r w:rsidDel="00116173">
          <w:rPr>
            <w:rFonts w:ascii="Courier New" w:hAnsi="Courier New" w:cs="Courier New"/>
            <w:color w:val="008000"/>
            <w:sz w:val="20"/>
            <w:szCs w:val="20"/>
            <w:highlight w:val="white"/>
          </w:rPr>
          <w:delText xml:space="preserve"> </w:delText>
        </w:r>
      </w:del>
    </w:p>
    <w:p w14:paraId="02C9B6E6" w14:textId="642AA9C9" w:rsidR="00ED3601" w:rsidDel="00116173" w:rsidRDefault="00ED3601" w:rsidP="00ED3601">
      <w:pPr>
        <w:autoSpaceDE w:val="0"/>
        <w:autoSpaceDN w:val="0"/>
        <w:adjustRightInd w:val="0"/>
        <w:spacing w:after="0" w:line="240" w:lineRule="auto"/>
        <w:rPr>
          <w:del w:id="2290" w:author="Michael Bell" w:date="2013-05-06T17:54:00Z"/>
          <w:rFonts w:ascii="Courier New" w:hAnsi="Courier New" w:cs="Courier New"/>
          <w:color w:val="008000"/>
          <w:sz w:val="20"/>
          <w:szCs w:val="20"/>
          <w:highlight w:val="white"/>
        </w:rPr>
      </w:pPr>
      <w:del w:id="2291"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F7A39D3" w14:textId="53C062A7" w:rsidR="00ED3601" w:rsidDel="00116173" w:rsidRDefault="00ED3601" w:rsidP="00ED3601">
      <w:pPr>
        <w:autoSpaceDE w:val="0"/>
        <w:autoSpaceDN w:val="0"/>
        <w:adjustRightInd w:val="0"/>
        <w:spacing w:after="0" w:line="240" w:lineRule="auto"/>
        <w:rPr>
          <w:del w:id="2292" w:author="Michael Bell" w:date="2013-05-06T17:54:00Z"/>
          <w:rFonts w:ascii="Courier New" w:hAnsi="Courier New" w:cs="Courier New"/>
          <w:color w:val="008000"/>
          <w:sz w:val="20"/>
          <w:szCs w:val="20"/>
          <w:highlight w:val="white"/>
        </w:rPr>
      </w:pPr>
      <w:del w:id="2293" w:author="Michael Bell" w:date="2013-05-06T17:54:00Z">
        <w:r w:rsidDel="00116173">
          <w:rPr>
            <w:rFonts w:ascii="Courier New" w:hAnsi="Courier New" w:cs="Courier New"/>
            <w:color w:val="008000"/>
            <w:sz w:val="20"/>
            <w:szCs w:val="20"/>
            <w:highlight w:val="white"/>
          </w:rPr>
          <w:delText xml:space="preserve"> </w:delText>
        </w:r>
      </w:del>
    </w:p>
    <w:p w14:paraId="5F0903D5" w14:textId="01E8239D" w:rsidR="00ED3601" w:rsidDel="00116173" w:rsidRDefault="00ED3601" w:rsidP="00ED3601">
      <w:pPr>
        <w:autoSpaceDE w:val="0"/>
        <w:autoSpaceDN w:val="0"/>
        <w:adjustRightInd w:val="0"/>
        <w:spacing w:after="0" w:line="240" w:lineRule="auto"/>
        <w:rPr>
          <w:del w:id="2294" w:author="Michael Bell" w:date="2013-05-06T17:54:00Z"/>
          <w:rFonts w:ascii="Courier New" w:hAnsi="Courier New" w:cs="Courier New"/>
          <w:color w:val="000000"/>
          <w:sz w:val="20"/>
          <w:szCs w:val="20"/>
          <w:highlight w:val="white"/>
        </w:rPr>
      </w:pPr>
      <w:del w:id="2295" w:author="Michael Bell" w:date="2013-05-06T17:54:00Z">
        <w:r w:rsidDel="00116173">
          <w:rPr>
            <w:rFonts w:ascii="Courier New" w:hAnsi="Courier New" w:cs="Courier New"/>
            <w:color w:val="008000"/>
            <w:sz w:val="20"/>
            <w:szCs w:val="20"/>
            <w:highlight w:val="white"/>
          </w:rPr>
          <w:delText xml:space="preserve"> */</w:delText>
        </w:r>
      </w:del>
    </w:p>
    <w:p w14:paraId="77E4EB5A" w14:textId="41AAFDE0" w:rsidR="00ED3601" w:rsidDel="00116173" w:rsidRDefault="00ED3601" w:rsidP="00ED3601">
      <w:pPr>
        <w:autoSpaceDE w:val="0"/>
        <w:autoSpaceDN w:val="0"/>
        <w:adjustRightInd w:val="0"/>
        <w:spacing w:after="0" w:line="240" w:lineRule="auto"/>
        <w:rPr>
          <w:del w:id="2296" w:author="Michael Bell" w:date="2013-05-06T17:54:00Z"/>
          <w:rFonts w:ascii="Courier New" w:hAnsi="Courier New" w:cs="Courier New"/>
          <w:color w:val="000000"/>
          <w:sz w:val="20"/>
          <w:szCs w:val="20"/>
          <w:highlight w:val="white"/>
        </w:rPr>
      </w:pPr>
    </w:p>
    <w:p w14:paraId="2425C7E5" w14:textId="420AFBF7" w:rsidR="00ED3601" w:rsidDel="00116173" w:rsidRDefault="00ED3601" w:rsidP="00ED3601">
      <w:pPr>
        <w:autoSpaceDE w:val="0"/>
        <w:autoSpaceDN w:val="0"/>
        <w:adjustRightInd w:val="0"/>
        <w:spacing w:after="0" w:line="240" w:lineRule="auto"/>
        <w:rPr>
          <w:del w:id="2297" w:author="Michael Bell" w:date="2013-05-06T17:54:00Z"/>
          <w:rFonts w:ascii="Courier New" w:hAnsi="Courier New" w:cs="Courier New"/>
          <w:color w:val="000000"/>
          <w:sz w:val="20"/>
          <w:szCs w:val="20"/>
          <w:highlight w:val="white"/>
        </w:rPr>
      </w:pPr>
      <w:del w:id="2298"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58725AC1" w14:textId="1E1044D0" w:rsidR="00ED3601" w:rsidDel="00116173" w:rsidRDefault="00ED3601" w:rsidP="00ED3601">
      <w:pPr>
        <w:autoSpaceDE w:val="0"/>
        <w:autoSpaceDN w:val="0"/>
        <w:adjustRightInd w:val="0"/>
        <w:spacing w:after="0" w:line="240" w:lineRule="auto"/>
        <w:rPr>
          <w:del w:id="2299" w:author="Michael Bell" w:date="2013-05-06T17:54:00Z"/>
          <w:rFonts w:ascii="Courier New" w:hAnsi="Courier New" w:cs="Courier New"/>
          <w:color w:val="000000"/>
          <w:sz w:val="20"/>
          <w:szCs w:val="20"/>
          <w:highlight w:val="white"/>
        </w:rPr>
      </w:pPr>
      <w:del w:id="2300" w:author="Michael Bell" w:date="2013-05-06T17:54:00Z">
        <w:r w:rsidDel="00116173">
          <w:rPr>
            <w:rFonts w:ascii="Courier New" w:hAnsi="Courier New" w:cs="Courier New"/>
            <w:b/>
            <w:bCs/>
            <w:color w:val="000080"/>
            <w:sz w:val="20"/>
            <w:szCs w:val="20"/>
            <w:highlight w:val="white"/>
          </w:rPr>
          <w:delText>{</w:delText>
        </w:r>
      </w:del>
    </w:p>
    <w:p w14:paraId="361091A7" w14:textId="712C9309" w:rsidR="00ED3601" w:rsidDel="00116173" w:rsidRDefault="00ED3601" w:rsidP="00ED3601">
      <w:pPr>
        <w:autoSpaceDE w:val="0"/>
        <w:autoSpaceDN w:val="0"/>
        <w:adjustRightInd w:val="0"/>
        <w:spacing w:after="0" w:line="240" w:lineRule="auto"/>
        <w:rPr>
          <w:del w:id="2301" w:author="Michael Bell" w:date="2013-05-06T17:54:00Z"/>
          <w:rFonts w:ascii="Courier New" w:hAnsi="Courier New" w:cs="Courier New"/>
          <w:color w:val="000000"/>
          <w:sz w:val="20"/>
          <w:szCs w:val="20"/>
          <w:highlight w:val="white"/>
        </w:rPr>
      </w:pPr>
      <w:del w:id="2302" w:author="Michael Bell" w:date="2013-05-06T17:54:00Z">
        <w:r w:rsidDel="00116173">
          <w:rPr>
            <w:rFonts w:ascii="Courier New" w:hAnsi="Courier New" w:cs="Courier New"/>
            <w:color w:val="000000"/>
            <w:sz w:val="20"/>
            <w:szCs w:val="20"/>
            <w:highlight w:val="white"/>
          </w:rPr>
          <w:delText xml:space="preserve">  </w:delText>
        </w:r>
      </w:del>
    </w:p>
    <w:p w14:paraId="34B090F4" w14:textId="00D861E1" w:rsidR="00ED3601" w:rsidDel="00116173" w:rsidRDefault="00ED3601" w:rsidP="00ED3601">
      <w:pPr>
        <w:autoSpaceDE w:val="0"/>
        <w:autoSpaceDN w:val="0"/>
        <w:adjustRightInd w:val="0"/>
        <w:spacing w:after="0" w:line="240" w:lineRule="auto"/>
        <w:rPr>
          <w:del w:id="2303" w:author="Michael Bell" w:date="2013-05-06T17:54:00Z"/>
          <w:rFonts w:ascii="Courier New" w:hAnsi="Courier New" w:cs="Courier New"/>
          <w:color w:val="008000"/>
          <w:sz w:val="20"/>
          <w:szCs w:val="20"/>
          <w:highlight w:val="white"/>
        </w:rPr>
      </w:pPr>
      <w:del w:id="23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lcd screen with rows and columns</w:delText>
        </w:r>
      </w:del>
    </w:p>
    <w:p w14:paraId="74B5BFF2" w14:textId="40AD4F02" w:rsidR="00ED3601" w:rsidDel="00116173" w:rsidRDefault="00ED3601" w:rsidP="00ED3601">
      <w:pPr>
        <w:autoSpaceDE w:val="0"/>
        <w:autoSpaceDN w:val="0"/>
        <w:adjustRightInd w:val="0"/>
        <w:spacing w:after="0" w:line="240" w:lineRule="auto"/>
        <w:rPr>
          <w:del w:id="2305" w:author="Michael Bell" w:date="2013-05-06T17:54:00Z"/>
          <w:rFonts w:ascii="Courier New" w:hAnsi="Courier New" w:cs="Courier New"/>
          <w:color w:val="000000"/>
          <w:sz w:val="20"/>
          <w:szCs w:val="20"/>
          <w:highlight w:val="white"/>
        </w:rPr>
      </w:pPr>
      <w:del w:id="2306"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begin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B91A8E9" w14:textId="53BCC662" w:rsidR="00ED3601" w:rsidDel="00116173" w:rsidRDefault="00ED3601" w:rsidP="00ED3601">
      <w:pPr>
        <w:autoSpaceDE w:val="0"/>
        <w:autoSpaceDN w:val="0"/>
        <w:adjustRightInd w:val="0"/>
        <w:spacing w:after="0" w:line="240" w:lineRule="auto"/>
        <w:rPr>
          <w:del w:id="2307" w:author="Michael Bell" w:date="2013-05-06T17:54:00Z"/>
          <w:rFonts w:ascii="Courier New" w:hAnsi="Courier New" w:cs="Courier New"/>
          <w:color w:val="000000"/>
          <w:sz w:val="20"/>
          <w:szCs w:val="20"/>
          <w:highlight w:val="white"/>
        </w:rPr>
      </w:pPr>
    </w:p>
    <w:p w14:paraId="1E09F88B" w14:textId="55098F86" w:rsidR="00ED3601" w:rsidDel="00116173" w:rsidRDefault="00ED3601" w:rsidP="00ED3601">
      <w:pPr>
        <w:autoSpaceDE w:val="0"/>
        <w:autoSpaceDN w:val="0"/>
        <w:adjustRightInd w:val="0"/>
        <w:spacing w:after="0" w:line="240" w:lineRule="auto"/>
        <w:rPr>
          <w:del w:id="2308" w:author="Michael Bell" w:date="2013-05-06T17:54:00Z"/>
          <w:rFonts w:ascii="Courier New" w:hAnsi="Courier New" w:cs="Courier New"/>
          <w:color w:val="008000"/>
          <w:sz w:val="20"/>
          <w:szCs w:val="20"/>
          <w:highlight w:val="white"/>
        </w:rPr>
      </w:pPr>
      <w:del w:id="23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the loading screen</w:delText>
        </w:r>
      </w:del>
    </w:p>
    <w:p w14:paraId="7F90B6BF" w14:textId="026CC10A" w:rsidR="00ED3601" w:rsidDel="00116173" w:rsidRDefault="00ED3601" w:rsidP="00ED3601">
      <w:pPr>
        <w:autoSpaceDE w:val="0"/>
        <w:autoSpaceDN w:val="0"/>
        <w:adjustRightInd w:val="0"/>
        <w:spacing w:after="0" w:line="240" w:lineRule="auto"/>
        <w:rPr>
          <w:del w:id="2310" w:author="Michael Bell" w:date="2013-05-06T17:54:00Z"/>
          <w:rFonts w:ascii="Courier New" w:hAnsi="Courier New" w:cs="Courier New"/>
          <w:color w:val="000000"/>
          <w:sz w:val="20"/>
          <w:szCs w:val="20"/>
          <w:highlight w:val="white"/>
        </w:rPr>
      </w:pPr>
      <w:del w:id="2311"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BFBDD0" w14:textId="66533520" w:rsidR="00ED3601" w:rsidDel="00116173" w:rsidRDefault="00ED3601" w:rsidP="00ED3601">
      <w:pPr>
        <w:autoSpaceDE w:val="0"/>
        <w:autoSpaceDN w:val="0"/>
        <w:adjustRightInd w:val="0"/>
        <w:spacing w:after="0" w:line="240" w:lineRule="auto"/>
        <w:rPr>
          <w:del w:id="2312" w:author="Michael Bell" w:date="2013-05-06T17:54:00Z"/>
          <w:rFonts w:ascii="Courier New" w:hAnsi="Courier New" w:cs="Courier New"/>
          <w:color w:val="000000"/>
          <w:sz w:val="20"/>
          <w:szCs w:val="20"/>
          <w:highlight w:val="white"/>
        </w:rPr>
      </w:pPr>
      <w:del w:id="2313"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"Loading..."</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E1BB49" w14:textId="212A0171" w:rsidR="00ED3601" w:rsidDel="00116173" w:rsidRDefault="00ED3601" w:rsidP="00ED3601">
      <w:pPr>
        <w:autoSpaceDE w:val="0"/>
        <w:autoSpaceDN w:val="0"/>
        <w:adjustRightInd w:val="0"/>
        <w:spacing w:after="0" w:line="240" w:lineRule="auto"/>
        <w:rPr>
          <w:del w:id="2314" w:author="Michael Bell" w:date="2013-05-06T17:54:00Z"/>
          <w:rFonts w:ascii="Courier New" w:hAnsi="Courier New" w:cs="Courier New"/>
          <w:color w:val="000000"/>
          <w:sz w:val="20"/>
          <w:szCs w:val="20"/>
          <w:highlight w:val="white"/>
        </w:rPr>
      </w:pPr>
    </w:p>
    <w:p w14:paraId="41DAE0EC" w14:textId="27AE43F3" w:rsidR="00ED3601" w:rsidDel="00116173" w:rsidRDefault="00ED3601" w:rsidP="00ED3601">
      <w:pPr>
        <w:autoSpaceDE w:val="0"/>
        <w:autoSpaceDN w:val="0"/>
        <w:adjustRightInd w:val="0"/>
        <w:spacing w:after="0" w:line="240" w:lineRule="auto"/>
        <w:rPr>
          <w:del w:id="2315" w:author="Michael Bell" w:date="2013-05-06T17:54:00Z"/>
          <w:rFonts w:ascii="Courier New" w:hAnsi="Courier New" w:cs="Courier New"/>
          <w:color w:val="008000"/>
          <w:sz w:val="20"/>
          <w:szCs w:val="20"/>
          <w:highlight w:val="white"/>
        </w:rPr>
      </w:pPr>
      <w:del w:id="23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global variables</w:delText>
        </w:r>
      </w:del>
    </w:p>
    <w:p w14:paraId="04F38BE3" w14:textId="70518839" w:rsidR="00ED3601" w:rsidDel="00116173" w:rsidRDefault="00ED3601" w:rsidP="00ED3601">
      <w:pPr>
        <w:autoSpaceDE w:val="0"/>
        <w:autoSpaceDN w:val="0"/>
        <w:adjustRightInd w:val="0"/>
        <w:spacing w:after="0" w:line="240" w:lineRule="auto"/>
        <w:rPr>
          <w:del w:id="2317" w:author="Michael Bell" w:date="2013-05-06T17:54:00Z"/>
          <w:rFonts w:ascii="Courier New" w:hAnsi="Courier New" w:cs="Courier New"/>
          <w:color w:val="008000"/>
          <w:sz w:val="20"/>
          <w:szCs w:val="20"/>
          <w:highlight w:val="white"/>
        </w:rPr>
      </w:pPr>
      <w:del w:id="2318"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//full stop</w:delText>
        </w:r>
      </w:del>
    </w:p>
    <w:p w14:paraId="0E4A4841" w14:textId="79EDD953" w:rsidR="00ED3601" w:rsidDel="00116173" w:rsidRDefault="00ED3601" w:rsidP="00ED3601">
      <w:pPr>
        <w:autoSpaceDE w:val="0"/>
        <w:autoSpaceDN w:val="0"/>
        <w:adjustRightInd w:val="0"/>
        <w:spacing w:after="0" w:line="240" w:lineRule="auto"/>
        <w:rPr>
          <w:del w:id="2319" w:author="Michael Bell" w:date="2013-05-06T17:54:00Z"/>
          <w:rFonts w:ascii="Courier New" w:hAnsi="Courier New" w:cs="Courier New"/>
          <w:color w:val="008000"/>
          <w:sz w:val="20"/>
          <w:szCs w:val="20"/>
          <w:highlight w:val="white"/>
        </w:rPr>
      </w:pPr>
      <w:del w:id="2320"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train will travel forward</w:delText>
        </w:r>
      </w:del>
    </w:p>
    <w:p w14:paraId="52C28F59" w14:textId="34B74701" w:rsidR="00ED3601" w:rsidDel="00116173" w:rsidRDefault="00ED3601" w:rsidP="00ED3601">
      <w:pPr>
        <w:autoSpaceDE w:val="0"/>
        <w:autoSpaceDN w:val="0"/>
        <w:adjustRightInd w:val="0"/>
        <w:spacing w:after="0" w:line="240" w:lineRule="auto"/>
        <w:rPr>
          <w:del w:id="2321" w:author="Michael Bell" w:date="2013-05-06T17:54:00Z"/>
          <w:rFonts w:ascii="Courier New" w:hAnsi="Courier New" w:cs="Courier New"/>
          <w:color w:val="000000"/>
          <w:sz w:val="20"/>
          <w:szCs w:val="20"/>
          <w:highlight w:val="white"/>
        </w:rPr>
      </w:pPr>
    </w:p>
    <w:p w14:paraId="0D0229D8" w14:textId="07E329CB" w:rsidR="00ED3601" w:rsidDel="00116173" w:rsidRDefault="00ED3601" w:rsidP="00ED3601">
      <w:pPr>
        <w:autoSpaceDE w:val="0"/>
        <w:autoSpaceDN w:val="0"/>
        <w:adjustRightInd w:val="0"/>
        <w:spacing w:after="0" w:line="240" w:lineRule="auto"/>
        <w:rPr>
          <w:del w:id="2322" w:author="Michael Bell" w:date="2013-05-06T17:54:00Z"/>
          <w:rFonts w:ascii="Courier New" w:hAnsi="Courier New" w:cs="Courier New"/>
          <w:color w:val="008000"/>
          <w:sz w:val="20"/>
          <w:szCs w:val="20"/>
          <w:highlight w:val="white"/>
        </w:rPr>
      </w:pPr>
      <w:del w:id="23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pins</w:delText>
        </w:r>
      </w:del>
    </w:p>
    <w:p w14:paraId="270BF526" w14:textId="614BC07D" w:rsidR="00ED3601" w:rsidDel="00116173" w:rsidRDefault="00ED3601" w:rsidP="00ED3601">
      <w:pPr>
        <w:autoSpaceDE w:val="0"/>
        <w:autoSpaceDN w:val="0"/>
        <w:adjustRightInd w:val="0"/>
        <w:spacing w:after="0" w:line="240" w:lineRule="auto"/>
        <w:rPr>
          <w:del w:id="2324" w:author="Michael Bell" w:date="2013-05-06T17:54:00Z"/>
          <w:rFonts w:ascii="Courier New" w:hAnsi="Courier New" w:cs="Courier New"/>
          <w:color w:val="008000"/>
          <w:sz w:val="20"/>
          <w:szCs w:val="20"/>
          <w:highlight w:val="white"/>
        </w:rPr>
      </w:pPr>
      <w:del w:id="2325"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PD pin</w:delText>
        </w:r>
      </w:del>
    </w:p>
    <w:p w14:paraId="10C876B1" w14:textId="40887EBC" w:rsidR="00ED3601" w:rsidDel="00116173" w:rsidRDefault="00ED3601" w:rsidP="00ED3601">
      <w:pPr>
        <w:autoSpaceDE w:val="0"/>
        <w:autoSpaceDN w:val="0"/>
        <w:adjustRightInd w:val="0"/>
        <w:spacing w:after="0" w:line="240" w:lineRule="auto"/>
        <w:rPr>
          <w:del w:id="2326" w:author="Michael Bell" w:date="2013-05-06T17:54:00Z"/>
          <w:rFonts w:ascii="Courier New" w:hAnsi="Courier New" w:cs="Courier New"/>
          <w:color w:val="008000"/>
          <w:sz w:val="20"/>
          <w:szCs w:val="20"/>
          <w:highlight w:val="white"/>
        </w:rPr>
      </w:pPr>
      <w:del w:id="2327"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direction pin</w:delText>
        </w:r>
      </w:del>
    </w:p>
    <w:p w14:paraId="757E2D81" w14:textId="659B5147" w:rsidR="00ED3601" w:rsidDel="00116173" w:rsidRDefault="00ED3601" w:rsidP="00ED3601">
      <w:pPr>
        <w:autoSpaceDE w:val="0"/>
        <w:autoSpaceDN w:val="0"/>
        <w:adjustRightInd w:val="0"/>
        <w:spacing w:after="0" w:line="240" w:lineRule="auto"/>
        <w:rPr>
          <w:del w:id="2328" w:author="Michael Bell" w:date="2013-05-06T17:54:00Z"/>
          <w:rFonts w:ascii="Courier New" w:hAnsi="Courier New" w:cs="Courier New"/>
          <w:color w:val="008000"/>
          <w:sz w:val="20"/>
          <w:szCs w:val="20"/>
          <w:highlight w:val="white"/>
        </w:rPr>
      </w:pPr>
      <w:del w:id="2329"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INPUT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read from the button pin</w:delText>
        </w:r>
      </w:del>
    </w:p>
    <w:p w14:paraId="04A49977" w14:textId="5AA67F71" w:rsidR="00ED3601" w:rsidDel="00116173" w:rsidRDefault="00ED3601" w:rsidP="00ED3601">
      <w:pPr>
        <w:autoSpaceDE w:val="0"/>
        <w:autoSpaceDN w:val="0"/>
        <w:adjustRightInd w:val="0"/>
        <w:spacing w:after="0" w:line="240" w:lineRule="auto"/>
        <w:rPr>
          <w:del w:id="2330" w:author="Michael Bell" w:date="2013-05-06T17:54:00Z"/>
          <w:rFonts w:ascii="Courier New" w:hAnsi="Courier New" w:cs="Courier New"/>
          <w:color w:val="008000"/>
          <w:sz w:val="20"/>
          <w:szCs w:val="20"/>
          <w:highlight w:val="white"/>
        </w:rPr>
      </w:pPr>
      <w:del w:id="2331"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//make sure that the board doesent pass voltage to the button pin</w:delText>
        </w:r>
      </w:del>
    </w:p>
    <w:p w14:paraId="39A0176A" w14:textId="40740AB0" w:rsidR="00ED3601" w:rsidDel="00116173" w:rsidRDefault="00ED3601" w:rsidP="00ED3601">
      <w:pPr>
        <w:autoSpaceDE w:val="0"/>
        <w:autoSpaceDN w:val="0"/>
        <w:adjustRightInd w:val="0"/>
        <w:spacing w:after="0" w:line="240" w:lineRule="auto"/>
        <w:rPr>
          <w:del w:id="2332" w:author="Michael Bell" w:date="2013-05-06T17:54:00Z"/>
          <w:rFonts w:ascii="Courier New" w:hAnsi="Courier New" w:cs="Courier New"/>
          <w:color w:val="000000"/>
          <w:sz w:val="20"/>
          <w:szCs w:val="20"/>
          <w:highlight w:val="white"/>
        </w:rPr>
      </w:pPr>
    </w:p>
    <w:p w14:paraId="4DAF054A" w14:textId="01636DCD" w:rsidR="00ED3601" w:rsidDel="00116173" w:rsidRDefault="00ED3601" w:rsidP="00ED3601">
      <w:pPr>
        <w:autoSpaceDE w:val="0"/>
        <w:autoSpaceDN w:val="0"/>
        <w:adjustRightInd w:val="0"/>
        <w:spacing w:after="0" w:line="240" w:lineRule="auto"/>
        <w:rPr>
          <w:del w:id="2333" w:author="Michael Bell" w:date="2013-05-06T17:54:00Z"/>
          <w:rFonts w:ascii="Courier New" w:hAnsi="Courier New" w:cs="Courier New"/>
          <w:color w:val="008000"/>
          <w:sz w:val="20"/>
          <w:szCs w:val="20"/>
          <w:highlight w:val="white"/>
        </w:rPr>
      </w:pPr>
      <w:del w:id="2334"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point pins</w:delText>
        </w:r>
      </w:del>
    </w:p>
    <w:p w14:paraId="4E6AC22C" w14:textId="38B1F666" w:rsidR="00ED3601" w:rsidDel="00116173" w:rsidRDefault="00ED3601" w:rsidP="00ED3601">
      <w:pPr>
        <w:autoSpaceDE w:val="0"/>
        <w:autoSpaceDN w:val="0"/>
        <w:adjustRightInd w:val="0"/>
        <w:spacing w:after="0" w:line="240" w:lineRule="auto"/>
        <w:rPr>
          <w:del w:id="2335" w:author="Michael Bell" w:date="2013-05-06T17:54:00Z"/>
          <w:rFonts w:ascii="Courier New" w:hAnsi="Courier New" w:cs="Courier New"/>
          <w:color w:val="000000"/>
          <w:sz w:val="20"/>
          <w:szCs w:val="20"/>
          <w:highlight w:val="white"/>
        </w:rPr>
      </w:pPr>
      <w:del w:id="2336"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0A7E71A" w14:textId="6B61762D" w:rsidR="00ED3601" w:rsidDel="00116173" w:rsidRDefault="00ED3601" w:rsidP="00ED3601">
      <w:pPr>
        <w:autoSpaceDE w:val="0"/>
        <w:autoSpaceDN w:val="0"/>
        <w:adjustRightInd w:val="0"/>
        <w:spacing w:after="0" w:line="240" w:lineRule="auto"/>
        <w:rPr>
          <w:del w:id="2337" w:author="Michael Bell" w:date="2013-05-06T17:54:00Z"/>
          <w:rFonts w:ascii="Courier New" w:hAnsi="Courier New" w:cs="Courier New"/>
          <w:color w:val="000000"/>
          <w:sz w:val="20"/>
          <w:szCs w:val="20"/>
          <w:highlight w:val="white"/>
        </w:rPr>
      </w:pPr>
      <w:del w:id="2338"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459B778" w14:textId="69568DB9" w:rsidR="00ED3601" w:rsidDel="00116173" w:rsidRDefault="00ED3601" w:rsidP="00ED3601">
      <w:pPr>
        <w:autoSpaceDE w:val="0"/>
        <w:autoSpaceDN w:val="0"/>
        <w:adjustRightInd w:val="0"/>
        <w:spacing w:after="0" w:line="240" w:lineRule="auto"/>
        <w:rPr>
          <w:del w:id="2339" w:author="Michael Bell" w:date="2013-05-06T17:54:00Z"/>
          <w:rFonts w:ascii="Courier New" w:hAnsi="Courier New" w:cs="Courier New"/>
          <w:color w:val="000000"/>
          <w:sz w:val="20"/>
          <w:szCs w:val="20"/>
          <w:highlight w:val="white"/>
        </w:rPr>
      </w:pPr>
      <w:del w:id="2340"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30E06D82" w14:textId="5F27DF6E" w:rsidR="00ED3601" w:rsidDel="00116173" w:rsidRDefault="00ED3601" w:rsidP="00ED3601">
      <w:pPr>
        <w:autoSpaceDE w:val="0"/>
        <w:autoSpaceDN w:val="0"/>
        <w:adjustRightInd w:val="0"/>
        <w:spacing w:after="0" w:line="240" w:lineRule="auto"/>
        <w:rPr>
          <w:del w:id="2341" w:author="Michael Bell" w:date="2013-05-06T17:54:00Z"/>
          <w:rFonts w:ascii="Courier New" w:hAnsi="Courier New" w:cs="Courier New"/>
          <w:color w:val="000000"/>
          <w:sz w:val="20"/>
          <w:szCs w:val="20"/>
          <w:highlight w:val="white"/>
        </w:rPr>
      </w:pPr>
      <w:del w:id="2342"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2CD5D1E5" w14:textId="17B3597A" w:rsidR="00ED3601" w:rsidDel="00116173" w:rsidRDefault="00ED3601" w:rsidP="00ED3601">
      <w:pPr>
        <w:autoSpaceDE w:val="0"/>
        <w:autoSpaceDN w:val="0"/>
        <w:adjustRightInd w:val="0"/>
        <w:spacing w:after="0" w:line="240" w:lineRule="auto"/>
        <w:rPr>
          <w:del w:id="2343" w:author="Michael Bell" w:date="2013-05-06T17:54:00Z"/>
          <w:rFonts w:ascii="Courier New" w:hAnsi="Courier New" w:cs="Courier New"/>
          <w:color w:val="000000"/>
          <w:sz w:val="20"/>
          <w:szCs w:val="20"/>
          <w:highlight w:val="white"/>
        </w:rPr>
      </w:pPr>
      <w:del w:id="2344" w:author="Michael Bell" w:date="2013-05-06T17:54:00Z">
        <w:r w:rsidDel="00116173">
          <w:rPr>
            <w:rFonts w:ascii="Courier New" w:hAnsi="Courier New" w:cs="Courier New"/>
            <w:color w:val="000000"/>
            <w:sz w:val="20"/>
            <w:szCs w:val="20"/>
            <w:highlight w:val="white"/>
          </w:rPr>
          <w:delText xml:space="preserve">  </w:delText>
        </w:r>
      </w:del>
    </w:p>
    <w:p w14:paraId="21E2047A" w14:textId="567C60FB" w:rsidR="00ED3601" w:rsidDel="00116173" w:rsidRDefault="00ED3601" w:rsidP="00ED3601">
      <w:pPr>
        <w:autoSpaceDE w:val="0"/>
        <w:autoSpaceDN w:val="0"/>
        <w:adjustRightInd w:val="0"/>
        <w:spacing w:after="0" w:line="240" w:lineRule="auto"/>
        <w:rPr>
          <w:del w:id="2345" w:author="Michael Bell" w:date="2013-05-06T17:54:00Z"/>
          <w:rFonts w:ascii="Courier New" w:hAnsi="Courier New" w:cs="Courier New"/>
          <w:color w:val="008000"/>
          <w:sz w:val="20"/>
          <w:szCs w:val="20"/>
          <w:highlight w:val="white"/>
        </w:rPr>
      </w:pPr>
      <w:del w:id="2346" w:author="Michael Bell" w:date="2013-05-06T17:54:00Z">
        <w:r w:rsidDel="00116173">
          <w:rPr>
            <w:rFonts w:ascii="Courier New" w:hAnsi="Courier New" w:cs="Courier New"/>
            <w:color w:val="008000"/>
            <w:sz w:val="20"/>
            <w:szCs w:val="20"/>
            <w:highlight w:val="white"/>
          </w:rPr>
          <w:delText>//  pinMode(pointPower, OUTPUT);</w:delText>
        </w:r>
      </w:del>
    </w:p>
    <w:p w14:paraId="76D27E54" w14:textId="3CEF60D8" w:rsidR="00ED3601" w:rsidDel="00116173" w:rsidRDefault="00ED3601" w:rsidP="00ED3601">
      <w:pPr>
        <w:autoSpaceDE w:val="0"/>
        <w:autoSpaceDN w:val="0"/>
        <w:adjustRightInd w:val="0"/>
        <w:spacing w:after="0" w:line="240" w:lineRule="auto"/>
        <w:rPr>
          <w:del w:id="2347" w:author="Michael Bell" w:date="2013-05-06T17:54:00Z"/>
          <w:rFonts w:ascii="Courier New" w:hAnsi="Courier New" w:cs="Courier New"/>
          <w:color w:val="000000"/>
          <w:sz w:val="20"/>
          <w:szCs w:val="20"/>
          <w:highlight w:val="white"/>
        </w:rPr>
      </w:pPr>
      <w:del w:id="2348"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04455DB2" w14:textId="466325B8" w:rsidR="00ED3601" w:rsidDel="00116173" w:rsidRDefault="00ED3601" w:rsidP="00ED3601">
      <w:pPr>
        <w:autoSpaceDE w:val="0"/>
        <w:autoSpaceDN w:val="0"/>
        <w:adjustRightInd w:val="0"/>
        <w:spacing w:after="0" w:line="240" w:lineRule="auto"/>
        <w:rPr>
          <w:del w:id="2349" w:author="Michael Bell" w:date="2013-05-06T17:54:00Z"/>
          <w:rFonts w:ascii="Courier New" w:hAnsi="Courier New" w:cs="Courier New"/>
          <w:color w:val="000000"/>
          <w:sz w:val="20"/>
          <w:szCs w:val="20"/>
          <w:highlight w:val="white"/>
        </w:rPr>
      </w:pPr>
      <w:del w:id="2350" w:author="Michael Bell" w:date="2013-05-06T17:54:00Z">
        <w:r w:rsidDel="00116173">
          <w:rPr>
            <w:rFonts w:ascii="Courier New" w:hAnsi="Courier New" w:cs="Courier New"/>
            <w:color w:val="000000"/>
            <w:sz w:val="20"/>
            <w:szCs w:val="20"/>
            <w:highlight w:val="white"/>
          </w:rPr>
          <w:delText xml:space="preserve">  </w:delText>
        </w:r>
      </w:del>
    </w:p>
    <w:p w14:paraId="74282ED5" w14:textId="64AAE938" w:rsidR="00ED3601" w:rsidDel="00116173" w:rsidRDefault="00ED3601" w:rsidP="00ED3601">
      <w:pPr>
        <w:autoSpaceDE w:val="0"/>
        <w:autoSpaceDN w:val="0"/>
        <w:adjustRightInd w:val="0"/>
        <w:spacing w:after="0" w:line="240" w:lineRule="auto"/>
        <w:rPr>
          <w:del w:id="2351" w:author="Michael Bell" w:date="2013-05-06T17:54:00Z"/>
          <w:rFonts w:ascii="Courier New" w:hAnsi="Courier New" w:cs="Courier New"/>
          <w:color w:val="000000"/>
          <w:sz w:val="20"/>
          <w:szCs w:val="20"/>
          <w:highlight w:val="white"/>
        </w:rPr>
      </w:pPr>
    </w:p>
    <w:p w14:paraId="449991EC" w14:textId="31D9873F" w:rsidR="00ED3601" w:rsidDel="00116173" w:rsidRDefault="00ED3601" w:rsidP="00ED3601">
      <w:pPr>
        <w:autoSpaceDE w:val="0"/>
        <w:autoSpaceDN w:val="0"/>
        <w:adjustRightInd w:val="0"/>
        <w:spacing w:after="0" w:line="240" w:lineRule="auto"/>
        <w:rPr>
          <w:del w:id="2352" w:author="Michael Bell" w:date="2013-05-06T17:54:00Z"/>
          <w:rFonts w:ascii="Courier New" w:hAnsi="Courier New" w:cs="Courier New"/>
          <w:color w:val="008000"/>
          <w:sz w:val="20"/>
          <w:szCs w:val="20"/>
          <w:highlight w:val="white"/>
        </w:rPr>
      </w:pPr>
      <w:del w:id="235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array positions</w:delText>
        </w:r>
      </w:del>
    </w:p>
    <w:p w14:paraId="527FDDFB" w14:textId="3B646A7E" w:rsidR="00ED3601" w:rsidDel="00116173" w:rsidRDefault="00ED3601" w:rsidP="00ED3601">
      <w:pPr>
        <w:autoSpaceDE w:val="0"/>
        <w:autoSpaceDN w:val="0"/>
        <w:adjustRightInd w:val="0"/>
        <w:spacing w:after="0" w:line="240" w:lineRule="auto"/>
        <w:rPr>
          <w:del w:id="2354" w:author="Michael Bell" w:date="2013-05-06T17:54:00Z"/>
          <w:rFonts w:ascii="Courier New" w:hAnsi="Courier New" w:cs="Courier New"/>
          <w:color w:val="000000"/>
          <w:sz w:val="20"/>
          <w:szCs w:val="20"/>
          <w:highlight w:val="white"/>
        </w:rPr>
      </w:pPr>
      <w:del w:id="2355"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0E73B875" w14:textId="41BC0A1B" w:rsidR="00ED3601" w:rsidDel="00116173" w:rsidRDefault="00ED3601" w:rsidP="00ED3601">
      <w:pPr>
        <w:autoSpaceDE w:val="0"/>
        <w:autoSpaceDN w:val="0"/>
        <w:adjustRightInd w:val="0"/>
        <w:spacing w:after="0" w:line="240" w:lineRule="auto"/>
        <w:rPr>
          <w:del w:id="2356" w:author="Michael Bell" w:date="2013-05-06T17:54:00Z"/>
          <w:rFonts w:ascii="Courier New" w:hAnsi="Courier New" w:cs="Courier New"/>
          <w:color w:val="000000"/>
          <w:sz w:val="20"/>
          <w:szCs w:val="20"/>
          <w:highlight w:val="white"/>
        </w:rPr>
      </w:pPr>
      <w:del w:id="2357"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087824EB" w14:textId="65DC73F1" w:rsidR="00ED3601" w:rsidDel="00116173" w:rsidRDefault="00ED3601" w:rsidP="00ED3601">
      <w:pPr>
        <w:autoSpaceDE w:val="0"/>
        <w:autoSpaceDN w:val="0"/>
        <w:adjustRightInd w:val="0"/>
        <w:spacing w:after="0" w:line="240" w:lineRule="auto"/>
        <w:rPr>
          <w:del w:id="2358" w:author="Michael Bell" w:date="2013-05-06T17:54:00Z"/>
          <w:rFonts w:ascii="Courier New" w:hAnsi="Courier New" w:cs="Courier New"/>
          <w:color w:val="000000"/>
          <w:sz w:val="20"/>
          <w:szCs w:val="20"/>
          <w:highlight w:val="white"/>
        </w:rPr>
      </w:pPr>
    </w:p>
    <w:p w14:paraId="042CF8A2" w14:textId="48A3D2F7" w:rsidR="00ED3601" w:rsidDel="00116173" w:rsidRDefault="00ED3601" w:rsidP="00ED3601">
      <w:pPr>
        <w:autoSpaceDE w:val="0"/>
        <w:autoSpaceDN w:val="0"/>
        <w:adjustRightInd w:val="0"/>
        <w:spacing w:after="0" w:line="240" w:lineRule="auto"/>
        <w:rPr>
          <w:del w:id="2359" w:author="Michael Bell" w:date="2013-05-06T17:54:00Z"/>
          <w:rFonts w:ascii="Courier New" w:hAnsi="Courier New" w:cs="Courier New"/>
          <w:color w:val="008000"/>
          <w:sz w:val="20"/>
          <w:szCs w:val="20"/>
          <w:highlight w:val="white"/>
        </w:rPr>
      </w:pPr>
      <w:del w:id="236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timer</w:delText>
        </w:r>
      </w:del>
    </w:p>
    <w:p w14:paraId="4C4B073D" w14:textId="4B760EFE" w:rsidR="00ED3601" w:rsidDel="00116173" w:rsidRDefault="00ED3601" w:rsidP="00ED3601">
      <w:pPr>
        <w:autoSpaceDE w:val="0"/>
        <w:autoSpaceDN w:val="0"/>
        <w:adjustRightInd w:val="0"/>
        <w:spacing w:after="0" w:line="240" w:lineRule="auto"/>
        <w:rPr>
          <w:del w:id="2361" w:author="Michael Bell" w:date="2013-05-06T17:54:00Z"/>
          <w:rFonts w:ascii="Courier New" w:hAnsi="Courier New" w:cs="Courier New"/>
          <w:color w:val="000000"/>
          <w:sz w:val="20"/>
          <w:szCs w:val="20"/>
          <w:highlight w:val="white"/>
        </w:rPr>
      </w:pPr>
      <w:del w:id="2362"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75618553" w14:textId="0B2A0FB3" w:rsidR="00ED3601" w:rsidDel="00116173" w:rsidRDefault="00ED3601" w:rsidP="00ED3601">
      <w:pPr>
        <w:autoSpaceDE w:val="0"/>
        <w:autoSpaceDN w:val="0"/>
        <w:adjustRightInd w:val="0"/>
        <w:spacing w:after="0" w:line="240" w:lineRule="auto"/>
        <w:rPr>
          <w:del w:id="2363" w:author="Michael Bell" w:date="2013-05-06T17:54:00Z"/>
          <w:rFonts w:ascii="Courier New" w:hAnsi="Courier New" w:cs="Courier New"/>
          <w:color w:val="000000"/>
          <w:sz w:val="20"/>
          <w:szCs w:val="20"/>
          <w:highlight w:val="white"/>
        </w:rPr>
      </w:pPr>
    </w:p>
    <w:p w14:paraId="3944BD02" w14:textId="5BBD15E6" w:rsidR="00ED3601" w:rsidDel="00116173" w:rsidRDefault="00ED3601" w:rsidP="00ED3601">
      <w:pPr>
        <w:autoSpaceDE w:val="0"/>
        <w:autoSpaceDN w:val="0"/>
        <w:adjustRightInd w:val="0"/>
        <w:spacing w:after="0" w:line="240" w:lineRule="auto"/>
        <w:rPr>
          <w:del w:id="2364" w:author="Michael Bell" w:date="2013-05-06T17:54:00Z"/>
          <w:rFonts w:ascii="Courier New" w:hAnsi="Courier New" w:cs="Courier New"/>
          <w:color w:val="008000"/>
          <w:sz w:val="20"/>
          <w:szCs w:val="20"/>
          <w:highlight w:val="white"/>
        </w:rPr>
      </w:pPr>
      <w:del w:id="236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virtual sensors</w:delText>
        </w:r>
      </w:del>
    </w:p>
    <w:p w14:paraId="1D13D94F" w14:textId="2BD200B1" w:rsidR="00ED3601" w:rsidDel="00116173" w:rsidRDefault="00ED3601" w:rsidP="00ED3601">
      <w:pPr>
        <w:autoSpaceDE w:val="0"/>
        <w:autoSpaceDN w:val="0"/>
        <w:adjustRightInd w:val="0"/>
        <w:spacing w:after="0" w:line="240" w:lineRule="auto"/>
        <w:rPr>
          <w:del w:id="2366" w:author="Michael Bell" w:date="2013-05-06T17:54:00Z"/>
          <w:rFonts w:ascii="Courier New" w:hAnsi="Courier New" w:cs="Courier New"/>
          <w:color w:val="000000"/>
          <w:sz w:val="20"/>
          <w:szCs w:val="20"/>
          <w:highlight w:val="white"/>
        </w:rPr>
      </w:pPr>
      <w:del w:id="2367"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D846E8A" w14:textId="2036317A" w:rsidR="00ED3601" w:rsidDel="00116173" w:rsidRDefault="00ED3601" w:rsidP="00ED3601">
      <w:pPr>
        <w:autoSpaceDE w:val="0"/>
        <w:autoSpaceDN w:val="0"/>
        <w:adjustRightInd w:val="0"/>
        <w:spacing w:after="0" w:line="240" w:lineRule="auto"/>
        <w:rPr>
          <w:del w:id="2368" w:author="Michael Bell" w:date="2013-05-06T17:54:00Z"/>
          <w:rFonts w:ascii="Courier New" w:hAnsi="Courier New" w:cs="Courier New"/>
          <w:color w:val="000000"/>
          <w:sz w:val="20"/>
          <w:szCs w:val="20"/>
          <w:highlight w:val="white"/>
        </w:rPr>
      </w:pPr>
      <w:del w:id="2369"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C915881" w14:textId="5A14C858" w:rsidR="00ED3601" w:rsidDel="00116173" w:rsidRDefault="00ED3601" w:rsidP="00ED3601">
      <w:pPr>
        <w:autoSpaceDE w:val="0"/>
        <w:autoSpaceDN w:val="0"/>
        <w:adjustRightInd w:val="0"/>
        <w:spacing w:after="0" w:line="240" w:lineRule="auto"/>
        <w:rPr>
          <w:del w:id="2370" w:author="Michael Bell" w:date="2013-05-06T17:54:00Z"/>
          <w:rFonts w:ascii="Courier New" w:hAnsi="Courier New" w:cs="Courier New"/>
          <w:color w:val="000000"/>
          <w:sz w:val="20"/>
          <w:szCs w:val="20"/>
          <w:highlight w:val="white"/>
        </w:rPr>
      </w:pPr>
    </w:p>
    <w:p w14:paraId="6EFD4BCA" w14:textId="1EF255B4" w:rsidR="00ED3601" w:rsidDel="00116173" w:rsidRDefault="00ED3601" w:rsidP="00ED3601">
      <w:pPr>
        <w:autoSpaceDE w:val="0"/>
        <w:autoSpaceDN w:val="0"/>
        <w:adjustRightInd w:val="0"/>
        <w:spacing w:after="0" w:line="240" w:lineRule="auto"/>
        <w:rPr>
          <w:del w:id="2371" w:author="Michael Bell" w:date="2013-05-06T17:54:00Z"/>
          <w:rFonts w:ascii="Courier New" w:hAnsi="Courier New" w:cs="Courier New"/>
          <w:color w:val="008000"/>
          <w:sz w:val="20"/>
          <w:szCs w:val="20"/>
          <w:highlight w:val="white"/>
        </w:rPr>
      </w:pPr>
      <w:del w:id="237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points</w:delText>
        </w:r>
      </w:del>
    </w:p>
    <w:p w14:paraId="06517933" w14:textId="1EFEBE69" w:rsidR="00ED3601" w:rsidDel="00116173" w:rsidRDefault="00ED3601" w:rsidP="00ED3601">
      <w:pPr>
        <w:autoSpaceDE w:val="0"/>
        <w:autoSpaceDN w:val="0"/>
        <w:adjustRightInd w:val="0"/>
        <w:spacing w:after="0" w:line="240" w:lineRule="auto"/>
        <w:rPr>
          <w:del w:id="2373" w:author="Michael Bell" w:date="2013-05-06T17:54:00Z"/>
          <w:rFonts w:ascii="Courier New" w:hAnsi="Courier New" w:cs="Courier New"/>
          <w:color w:val="000000"/>
          <w:sz w:val="20"/>
          <w:szCs w:val="20"/>
          <w:highlight w:val="white"/>
        </w:rPr>
      </w:pPr>
      <w:del w:id="237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del>
    </w:p>
    <w:p w14:paraId="7EA353E5" w14:textId="7BF92B61" w:rsidR="00ED3601" w:rsidDel="00116173" w:rsidRDefault="00ED3601" w:rsidP="00ED3601">
      <w:pPr>
        <w:autoSpaceDE w:val="0"/>
        <w:autoSpaceDN w:val="0"/>
        <w:adjustRightInd w:val="0"/>
        <w:spacing w:after="0" w:line="240" w:lineRule="auto"/>
        <w:rPr>
          <w:del w:id="2375" w:author="Michael Bell" w:date="2013-05-06T17:54:00Z"/>
          <w:rFonts w:ascii="Courier New" w:hAnsi="Courier New" w:cs="Courier New"/>
          <w:color w:val="000000"/>
          <w:sz w:val="20"/>
          <w:szCs w:val="20"/>
          <w:highlight w:val="white"/>
        </w:rPr>
      </w:pPr>
      <w:del w:id="237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66523" w14:textId="1A6E6D92" w:rsidR="00ED3601" w:rsidDel="00116173" w:rsidRDefault="00ED3601" w:rsidP="00ED3601">
      <w:pPr>
        <w:autoSpaceDE w:val="0"/>
        <w:autoSpaceDN w:val="0"/>
        <w:adjustRightInd w:val="0"/>
        <w:spacing w:after="0" w:line="240" w:lineRule="auto"/>
        <w:rPr>
          <w:del w:id="2377" w:author="Michael Bell" w:date="2013-05-06T17:54:00Z"/>
          <w:rFonts w:ascii="Courier New" w:hAnsi="Courier New" w:cs="Courier New"/>
          <w:color w:val="008000"/>
          <w:sz w:val="20"/>
          <w:szCs w:val="20"/>
          <w:highlight w:val="white"/>
        </w:rPr>
      </w:pPr>
      <w:del w:id="237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/*these two values are set to differ so that the board is forced to move all the points on the first run, this makes sure</w:delText>
        </w:r>
      </w:del>
    </w:p>
    <w:p w14:paraId="6DF2CDBF" w14:textId="348F9EB6" w:rsidR="00ED3601" w:rsidDel="00116173" w:rsidRDefault="00ED3601" w:rsidP="00ED3601">
      <w:pPr>
        <w:autoSpaceDE w:val="0"/>
        <w:autoSpaceDN w:val="0"/>
        <w:adjustRightInd w:val="0"/>
        <w:spacing w:after="0" w:line="240" w:lineRule="auto"/>
        <w:rPr>
          <w:del w:id="2379" w:author="Michael Bell" w:date="2013-05-06T17:54:00Z"/>
          <w:rFonts w:ascii="Courier New" w:hAnsi="Courier New" w:cs="Courier New"/>
          <w:color w:val="000000"/>
          <w:sz w:val="20"/>
          <w:szCs w:val="20"/>
          <w:highlight w:val="white"/>
        </w:rPr>
      </w:pPr>
      <w:del w:id="2380" w:author="Michael Bell" w:date="2013-05-06T17:54:00Z">
        <w:r w:rsidDel="00116173">
          <w:rPr>
            <w:rFonts w:ascii="Courier New" w:hAnsi="Courier New" w:cs="Courier New"/>
            <w:color w:val="008000"/>
            <w:sz w:val="20"/>
            <w:szCs w:val="20"/>
            <w:highlight w:val="white"/>
          </w:rPr>
          <w:delText xml:space="preserve">     that the board knows their positions and reveals any malfunctioning points*/</w:delText>
        </w:r>
      </w:del>
    </w:p>
    <w:p w14:paraId="16CC1705" w14:textId="574EACCB" w:rsidR="00ED3601" w:rsidDel="00116173" w:rsidRDefault="00ED3601" w:rsidP="00ED3601">
      <w:pPr>
        <w:autoSpaceDE w:val="0"/>
        <w:autoSpaceDN w:val="0"/>
        <w:adjustRightInd w:val="0"/>
        <w:spacing w:after="0" w:line="240" w:lineRule="auto"/>
        <w:rPr>
          <w:del w:id="2381" w:author="Michael Bell" w:date="2013-05-06T17:54:00Z"/>
          <w:rFonts w:ascii="Courier New" w:hAnsi="Courier New" w:cs="Courier New"/>
          <w:color w:val="000000"/>
          <w:sz w:val="20"/>
          <w:szCs w:val="20"/>
          <w:highlight w:val="white"/>
        </w:rPr>
      </w:pPr>
      <w:del w:id="2382"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2E9BCD65" w14:textId="4A494001" w:rsidR="00ED3601" w:rsidDel="00116173" w:rsidRDefault="00ED3601" w:rsidP="00ED3601">
      <w:pPr>
        <w:autoSpaceDE w:val="0"/>
        <w:autoSpaceDN w:val="0"/>
        <w:adjustRightInd w:val="0"/>
        <w:spacing w:after="0" w:line="240" w:lineRule="auto"/>
        <w:rPr>
          <w:del w:id="2383" w:author="Michael Bell" w:date="2013-05-06T17:54:00Z"/>
          <w:rFonts w:ascii="Courier New" w:hAnsi="Courier New" w:cs="Courier New"/>
          <w:color w:val="000000"/>
          <w:sz w:val="20"/>
          <w:szCs w:val="20"/>
          <w:highlight w:val="white"/>
        </w:rPr>
      </w:pPr>
      <w:del w:id="2384"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A236679" w14:textId="7140DD35" w:rsidR="00ED3601" w:rsidDel="00116173" w:rsidRDefault="00ED3601" w:rsidP="00ED3601">
      <w:pPr>
        <w:autoSpaceDE w:val="0"/>
        <w:autoSpaceDN w:val="0"/>
        <w:adjustRightInd w:val="0"/>
        <w:spacing w:after="0" w:line="240" w:lineRule="auto"/>
        <w:rPr>
          <w:del w:id="2385" w:author="Michael Bell" w:date="2013-05-06T17:54:00Z"/>
          <w:rFonts w:ascii="Courier New" w:hAnsi="Courier New" w:cs="Courier New"/>
          <w:color w:val="000000"/>
          <w:sz w:val="20"/>
          <w:szCs w:val="20"/>
          <w:highlight w:val="white"/>
        </w:rPr>
      </w:pPr>
      <w:del w:id="238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1EEE13" w14:textId="60731DC2" w:rsidR="00ED3601" w:rsidDel="00116173" w:rsidRDefault="00ED3601" w:rsidP="00ED3601">
      <w:pPr>
        <w:autoSpaceDE w:val="0"/>
        <w:autoSpaceDN w:val="0"/>
        <w:adjustRightInd w:val="0"/>
        <w:spacing w:after="0" w:line="240" w:lineRule="auto"/>
        <w:rPr>
          <w:del w:id="2387" w:author="Michael Bell" w:date="2013-05-06T17:54:00Z"/>
          <w:rFonts w:ascii="Courier New" w:hAnsi="Courier New" w:cs="Courier New"/>
          <w:color w:val="000000"/>
          <w:sz w:val="20"/>
          <w:szCs w:val="20"/>
          <w:highlight w:val="white"/>
        </w:rPr>
      </w:pPr>
    </w:p>
    <w:p w14:paraId="5CA018A1" w14:textId="0D68679E" w:rsidR="00ED3601" w:rsidDel="00116173" w:rsidRDefault="00ED3601" w:rsidP="00ED3601">
      <w:pPr>
        <w:autoSpaceDE w:val="0"/>
        <w:autoSpaceDN w:val="0"/>
        <w:adjustRightInd w:val="0"/>
        <w:spacing w:after="0" w:line="240" w:lineRule="auto"/>
        <w:rPr>
          <w:del w:id="2388" w:author="Michael Bell" w:date="2013-05-06T17:54:00Z"/>
          <w:rFonts w:ascii="Courier New" w:hAnsi="Courier New" w:cs="Courier New"/>
          <w:color w:val="008000"/>
          <w:sz w:val="20"/>
          <w:szCs w:val="20"/>
          <w:highlight w:val="white"/>
        </w:rPr>
      </w:pPr>
      <w:del w:id="238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transition boolean</w:delText>
        </w:r>
      </w:del>
    </w:p>
    <w:p w14:paraId="04DDCE81" w14:textId="5A867370" w:rsidR="00ED3601" w:rsidDel="00116173" w:rsidRDefault="00ED3601" w:rsidP="00ED3601">
      <w:pPr>
        <w:autoSpaceDE w:val="0"/>
        <w:autoSpaceDN w:val="0"/>
        <w:adjustRightInd w:val="0"/>
        <w:spacing w:after="0" w:line="240" w:lineRule="auto"/>
        <w:rPr>
          <w:del w:id="2390" w:author="Michael Bell" w:date="2013-05-06T17:54:00Z"/>
          <w:rFonts w:ascii="Courier New" w:hAnsi="Courier New" w:cs="Courier New"/>
          <w:color w:val="000000"/>
          <w:sz w:val="20"/>
          <w:szCs w:val="20"/>
          <w:highlight w:val="white"/>
        </w:rPr>
      </w:pPr>
      <w:del w:id="2391"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4C47E18F" w14:textId="73076DB8" w:rsidR="00ED3601" w:rsidDel="00116173" w:rsidRDefault="00ED3601" w:rsidP="00ED3601">
      <w:pPr>
        <w:autoSpaceDE w:val="0"/>
        <w:autoSpaceDN w:val="0"/>
        <w:adjustRightInd w:val="0"/>
        <w:spacing w:after="0" w:line="240" w:lineRule="auto"/>
        <w:rPr>
          <w:del w:id="2392" w:author="Michael Bell" w:date="2013-05-06T17:54:00Z"/>
          <w:rFonts w:ascii="Courier New" w:hAnsi="Courier New" w:cs="Courier New"/>
          <w:color w:val="000000"/>
          <w:sz w:val="20"/>
          <w:szCs w:val="20"/>
          <w:highlight w:val="white"/>
        </w:rPr>
      </w:pPr>
    </w:p>
    <w:p w14:paraId="7CA51BB7" w14:textId="1DAF3CE6" w:rsidR="00ED3601" w:rsidDel="00116173" w:rsidRDefault="00ED3601" w:rsidP="00ED3601">
      <w:pPr>
        <w:autoSpaceDE w:val="0"/>
        <w:autoSpaceDN w:val="0"/>
        <w:adjustRightInd w:val="0"/>
        <w:spacing w:after="0" w:line="240" w:lineRule="auto"/>
        <w:rPr>
          <w:del w:id="2393" w:author="Michael Bell" w:date="2013-05-06T17:54:00Z"/>
          <w:rFonts w:ascii="Courier New" w:hAnsi="Courier New" w:cs="Courier New"/>
          <w:color w:val="008000"/>
          <w:sz w:val="20"/>
          <w:szCs w:val="20"/>
          <w:highlight w:val="white"/>
        </w:rPr>
      </w:pPr>
      <w:del w:id="239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//initialises the anti-multipress boolean</w:delText>
        </w:r>
      </w:del>
    </w:p>
    <w:p w14:paraId="6525237B" w14:textId="18B7780B" w:rsidR="00ED3601" w:rsidDel="00116173" w:rsidRDefault="00ED3601" w:rsidP="00ED3601">
      <w:pPr>
        <w:autoSpaceDE w:val="0"/>
        <w:autoSpaceDN w:val="0"/>
        <w:adjustRightInd w:val="0"/>
        <w:spacing w:after="0" w:line="240" w:lineRule="auto"/>
        <w:rPr>
          <w:del w:id="2395" w:author="Michael Bell" w:date="2013-05-06T17:54:00Z"/>
          <w:rFonts w:ascii="Courier New" w:hAnsi="Courier New" w:cs="Courier New"/>
          <w:color w:val="000000"/>
          <w:sz w:val="20"/>
          <w:szCs w:val="20"/>
          <w:highlight w:val="white"/>
        </w:rPr>
      </w:pPr>
      <w:del w:id="239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set to true so that if a button is stuck down when the board turns on it is not registered*/</w:delText>
        </w:r>
      </w:del>
    </w:p>
    <w:p w14:paraId="5CCF0404" w14:textId="52A9604F" w:rsidR="00ED3601" w:rsidDel="00116173" w:rsidRDefault="00ED3601" w:rsidP="00ED3601">
      <w:pPr>
        <w:autoSpaceDE w:val="0"/>
        <w:autoSpaceDN w:val="0"/>
        <w:adjustRightInd w:val="0"/>
        <w:spacing w:after="0" w:line="240" w:lineRule="auto"/>
        <w:rPr>
          <w:del w:id="2397" w:author="Michael Bell" w:date="2013-05-06T17:54:00Z"/>
          <w:rFonts w:ascii="Courier New" w:hAnsi="Courier New" w:cs="Courier New"/>
          <w:color w:val="000000"/>
          <w:sz w:val="20"/>
          <w:szCs w:val="20"/>
          <w:highlight w:val="white"/>
        </w:rPr>
      </w:pPr>
      <w:del w:id="2398" w:author="Michael Bell" w:date="2013-05-06T17:54: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0CDA0198" w14:textId="46E09E2D" w:rsidR="00ED3601" w:rsidDel="00116173" w:rsidRDefault="00ED3601" w:rsidP="00ED3601">
      <w:pPr>
        <w:autoSpaceDE w:val="0"/>
        <w:autoSpaceDN w:val="0"/>
        <w:adjustRightInd w:val="0"/>
        <w:spacing w:after="0" w:line="240" w:lineRule="auto"/>
        <w:rPr>
          <w:del w:id="2399" w:author="Michael Bell" w:date="2013-05-06T17:54:00Z"/>
          <w:rFonts w:ascii="Courier New" w:hAnsi="Courier New" w:cs="Courier New"/>
          <w:color w:val="000000"/>
          <w:sz w:val="20"/>
          <w:szCs w:val="20"/>
          <w:highlight w:val="white"/>
        </w:rPr>
      </w:pPr>
      <w:del w:id="2400" w:author="Michael Bell" w:date="2013-05-06T17:54:00Z">
        <w:r w:rsidDel="00116173">
          <w:rPr>
            <w:rFonts w:ascii="Courier New" w:hAnsi="Courier New" w:cs="Courier New"/>
            <w:color w:val="000000"/>
            <w:sz w:val="20"/>
            <w:szCs w:val="20"/>
            <w:highlight w:val="white"/>
          </w:rPr>
          <w:delText xml:space="preserve">  </w:delText>
        </w:r>
      </w:del>
    </w:p>
    <w:p w14:paraId="227BEC87" w14:textId="35E13354" w:rsidR="00ED3601" w:rsidDel="00116173" w:rsidRDefault="00ED3601" w:rsidP="00ED3601">
      <w:pPr>
        <w:autoSpaceDE w:val="0"/>
        <w:autoSpaceDN w:val="0"/>
        <w:adjustRightInd w:val="0"/>
        <w:spacing w:after="0" w:line="240" w:lineRule="auto"/>
        <w:rPr>
          <w:del w:id="2401" w:author="Michael Bell" w:date="2013-05-06T17:54:00Z"/>
          <w:rFonts w:ascii="Courier New" w:hAnsi="Courier New" w:cs="Courier New"/>
          <w:color w:val="008000"/>
          <w:sz w:val="20"/>
          <w:szCs w:val="20"/>
          <w:highlight w:val="white"/>
        </w:rPr>
      </w:pPr>
      <w:del w:id="240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//menu positions</w:delText>
        </w:r>
      </w:del>
    </w:p>
    <w:p w14:paraId="072DB563" w14:textId="433F7A6B" w:rsidR="00ED3601" w:rsidDel="00116173" w:rsidRDefault="00ED3601" w:rsidP="00ED3601">
      <w:pPr>
        <w:autoSpaceDE w:val="0"/>
        <w:autoSpaceDN w:val="0"/>
        <w:adjustRightInd w:val="0"/>
        <w:spacing w:after="0" w:line="240" w:lineRule="auto"/>
        <w:rPr>
          <w:del w:id="2403" w:author="Michael Bell" w:date="2013-05-06T17:54:00Z"/>
          <w:rFonts w:ascii="Courier New" w:hAnsi="Courier New" w:cs="Courier New"/>
          <w:color w:val="000000"/>
          <w:sz w:val="20"/>
          <w:szCs w:val="20"/>
          <w:highlight w:val="white"/>
        </w:rPr>
      </w:pPr>
      <w:del w:id="2404"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F944F3C" w14:textId="052DAC41" w:rsidR="00ED3601" w:rsidDel="00116173" w:rsidRDefault="00ED3601" w:rsidP="00ED3601">
      <w:pPr>
        <w:autoSpaceDE w:val="0"/>
        <w:autoSpaceDN w:val="0"/>
        <w:adjustRightInd w:val="0"/>
        <w:spacing w:after="0" w:line="240" w:lineRule="auto"/>
        <w:rPr>
          <w:del w:id="2405" w:author="Michael Bell" w:date="2013-05-06T17:54:00Z"/>
          <w:rFonts w:ascii="Courier New" w:hAnsi="Courier New" w:cs="Courier New"/>
          <w:color w:val="000000"/>
          <w:sz w:val="20"/>
          <w:szCs w:val="20"/>
          <w:highlight w:val="white"/>
        </w:rPr>
      </w:pPr>
      <w:del w:id="2406"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7B09A71" w14:textId="65AFBEAE" w:rsidR="00ED3601" w:rsidDel="00116173" w:rsidRDefault="00ED3601" w:rsidP="00ED3601">
      <w:pPr>
        <w:autoSpaceDE w:val="0"/>
        <w:autoSpaceDN w:val="0"/>
        <w:adjustRightInd w:val="0"/>
        <w:spacing w:after="0" w:line="240" w:lineRule="auto"/>
        <w:rPr>
          <w:del w:id="2407" w:author="Michael Bell" w:date="2013-05-06T17:54:00Z"/>
          <w:rFonts w:ascii="Courier New" w:hAnsi="Courier New" w:cs="Courier New"/>
          <w:color w:val="000000"/>
          <w:sz w:val="20"/>
          <w:szCs w:val="20"/>
          <w:highlight w:val="white"/>
        </w:rPr>
      </w:pPr>
      <w:del w:id="2408" w:author="Michael Bell" w:date="2013-05-06T17:54:00Z">
        <w:r w:rsidDel="00116173">
          <w:rPr>
            <w:rFonts w:ascii="Courier New" w:hAnsi="Courier New" w:cs="Courier New"/>
            <w:b/>
            <w:bCs/>
            <w:color w:val="000080"/>
            <w:sz w:val="20"/>
            <w:szCs w:val="20"/>
            <w:highlight w:val="white"/>
          </w:rPr>
          <w:delText>}</w:delText>
        </w:r>
      </w:del>
    </w:p>
    <w:p w14:paraId="2877C49A" w14:textId="77777777" w:rsidR="00ED3601" w:rsidRDefault="00ED3601">
      <w:r>
        <w:br w:type="page"/>
      </w:r>
    </w:p>
    <w:p w14:paraId="40EBBFF0" w14:textId="77777777" w:rsidR="00ED3601" w:rsidRDefault="00ED3601" w:rsidP="00ED3601">
      <w:pPr>
        <w:pStyle w:val="Heading2"/>
      </w:pPr>
      <w:r>
        <w:lastRenderedPageBreak/>
        <w:t>outputMenu.ino</w:t>
      </w:r>
    </w:p>
    <w:p w14:paraId="7C0952C0" w14:textId="77777777" w:rsidR="003A2FEE" w:rsidRDefault="003A2FEE" w:rsidP="003A2FEE">
      <w:pPr>
        <w:autoSpaceDE w:val="0"/>
        <w:autoSpaceDN w:val="0"/>
        <w:adjustRightInd w:val="0"/>
        <w:spacing w:after="0" w:line="240" w:lineRule="auto"/>
        <w:rPr>
          <w:ins w:id="2409" w:author="Michael Bell" w:date="2013-05-06T18:04:00Z"/>
          <w:rFonts w:ascii="Courier New" w:hAnsi="Courier New" w:cs="Courier New"/>
          <w:color w:val="008000"/>
          <w:sz w:val="20"/>
          <w:szCs w:val="20"/>
          <w:highlight w:val="white"/>
        </w:rPr>
      </w:pPr>
      <w:ins w:id="2410" w:author="Michael Bell" w:date="2013-05-06T18:04:00Z">
        <w:r>
          <w:rPr>
            <w:rFonts w:ascii="Courier New" w:hAnsi="Courier New" w:cs="Courier New"/>
            <w:color w:val="008000"/>
            <w:sz w:val="20"/>
            <w:szCs w:val="20"/>
            <w:highlight w:val="white"/>
          </w:rPr>
          <w:t>/*</w:t>
        </w:r>
      </w:ins>
    </w:p>
    <w:p w14:paraId="0CB877D4" w14:textId="77777777" w:rsidR="003A2FEE" w:rsidRDefault="003A2FEE" w:rsidP="003A2FEE">
      <w:pPr>
        <w:autoSpaceDE w:val="0"/>
        <w:autoSpaceDN w:val="0"/>
        <w:adjustRightInd w:val="0"/>
        <w:spacing w:after="0" w:line="240" w:lineRule="auto"/>
        <w:rPr>
          <w:ins w:id="2411" w:author="Michael Bell" w:date="2013-05-06T18:04:00Z"/>
          <w:rFonts w:ascii="Courier New" w:hAnsi="Courier New" w:cs="Courier New"/>
          <w:color w:val="008000"/>
          <w:sz w:val="20"/>
          <w:szCs w:val="20"/>
          <w:highlight w:val="white"/>
        </w:rPr>
      </w:pPr>
    </w:p>
    <w:p w14:paraId="1BD9BF08" w14:textId="77777777" w:rsidR="003A2FEE" w:rsidRDefault="003A2FEE" w:rsidP="003A2FEE">
      <w:pPr>
        <w:autoSpaceDE w:val="0"/>
        <w:autoSpaceDN w:val="0"/>
        <w:adjustRightInd w:val="0"/>
        <w:spacing w:after="0" w:line="240" w:lineRule="auto"/>
        <w:rPr>
          <w:ins w:id="2412" w:author="Michael Bell" w:date="2013-05-06T18:04:00Z"/>
          <w:rFonts w:ascii="Courier New" w:hAnsi="Courier New" w:cs="Courier New"/>
          <w:color w:val="008000"/>
          <w:sz w:val="20"/>
          <w:szCs w:val="20"/>
          <w:highlight w:val="white"/>
        </w:rPr>
      </w:pPr>
      <w:ins w:id="2413" w:author="Michael Bell" w:date="2013-05-06T18:04:00Z">
        <w:r>
          <w:rPr>
            <w:rFonts w:ascii="Courier New" w:hAnsi="Courier New" w:cs="Courier New"/>
            <w:color w:val="008000"/>
            <w:sz w:val="20"/>
            <w:szCs w:val="20"/>
            <w:highlight w:val="white"/>
          </w:rPr>
          <w:t xml:space="preserve"> BELTRAK</w:t>
        </w:r>
      </w:ins>
    </w:p>
    <w:p w14:paraId="0B826688" w14:textId="77777777" w:rsidR="003A2FEE" w:rsidRDefault="003A2FEE" w:rsidP="003A2FEE">
      <w:pPr>
        <w:autoSpaceDE w:val="0"/>
        <w:autoSpaceDN w:val="0"/>
        <w:adjustRightInd w:val="0"/>
        <w:spacing w:after="0" w:line="240" w:lineRule="auto"/>
        <w:rPr>
          <w:ins w:id="2414" w:author="Michael Bell" w:date="2013-05-06T18:04:00Z"/>
          <w:rFonts w:ascii="Courier New" w:hAnsi="Courier New" w:cs="Courier New"/>
          <w:color w:val="008000"/>
          <w:sz w:val="20"/>
          <w:szCs w:val="20"/>
          <w:highlight w:val="white"/>
        </w:rPr>
      </w:pPr>
      <w:ins w:id="2415" w:author="Michael Bell" w:date="2013-05-06T18:04:00Z">
        <w:r>
          <w:rPr>
            <w:rFonts w:ascii="Courier New" w:hAnsi="Courier New" w:cs="Courier New"/>
            <w:color w:val="008000"/>
            <w:sz w:val="20"/>
            <w:szCs w:val="20"/>
            <w:highlight w:val="white"/>
          </w:rPr>
          <w:t xml:space="preserve"> </w:t>
        </w:r>
      </w:ins>
    </w:p>
    <w:p w14:paraId="24A433F8" w14:textId="77777777" w:rsidR="003A2FEE" w:rsidRDefault="003A2FEE" w:rsidP="003A2FEE">
      <w:pPr>
        <w:autoSpaceDE w:val="0"/>
        <w:autoSpaceDN w:val="0"/>
        <w:adjustRightInd w:val="0"/>
        <w:spacing w:after="0" w:line="240" w:lineRule="auto"/>
        <w:rPr>
          <w:ins w:id="2416" w:author="Michael Bell" w:date="2013-05-06T18:04:00Z"/>
          <w:rFonts w:ascii="Courier New" w:hAnsi="Courier New" w:cs="Courier New"/>
          <w:color w:val="008000"/>
          <w:sz w:val="20"/>
          <w:szCs w:val="20"/>
          <w:highlight w:val="white"/>
        </w:rPr>
      </w:pPr>
      <w:ins w:id="2417" w:author="Michael Bell" w:date="2013-05-06T18:04:00Z">
        <w:r>
          <w:rPr>
            <w:rFonts w:ascii="Courier New" w:hAnsi="Courier New" w:cs="Courier New"/>
            <w:color w:val="008000"/>
            <w:sz w:val="20"/>
            <w:szCs w:val="20"/>
            <w:highlight w:val="white"/>
          </w:rPr>
          <w:t xml:space="preserve"> V1.0</w:t>
        </w:r>
      </w:ins>
    </w:p>
    <w:p w14:paraId="4A6A6C49" w14:textId="77777777" w:rsidR="003A2FEE" w:rsidRDefault="003A2FEE" w:rsidP="003A2FEE">
      <w:pPr>
        <w:autoSpaceDE w:val="0"/>
        <w:autoSpaceDN w:val="0"/>
        <w:adjustRightInd w:val="0"/>
        <w:spacing w:after="0" w:line="240" w:lineRule="auto"/>
        <w:rPr>
          <w:ins w:id="2418" w:author="Michael Bell" w:date="2013-05-06T18:04:00Z"/>
          <w:rFonts w:ascii="Courier New" w:hAnsi="Courier New" w:cs="Courier New"/>
          <w:color w:val="008000"/>
          <w:sz w:val="20"/>
          <w:szCs w:val="20"/>
          <w:highlight w:val="white"/>
        </w:rPr>
      </w:pPr>
      <w:ins w:id="2419" w:author="Michael Bell" w:date="2013-05-06T18:04:00Z">
        <w:r>
          <w:rPr>
            <w:rFonts w:ascii="Courier New" w:hAnsi="Courier New" w:cs="Courier New"/>
            <w:color w:val="008000"/>
            <w:sz w:val="20"/>
            <w:szCs w:val="20"/>
            <w:highlight w:val="white"/>
          </w:rPr>
          <w:t xml:space="preserve"> </w:t>
        </w:r>
      </w:ins>
    </w:p>
    <w:p w14:paraId="6FC91963" w14:textId="77777777" w:rsidR="003A2FEE" w:rsidRDefault="003A2FEE" w:rsidP="003A2FEE">
      <w:pPr>
        <w:autoSpaceDE w:val="0"/>
        <w:autoSpaceDN w:val="0"/>
        <w:adjustRightInd w:val="0"/>
        <w:spacing w:after="0" w:line="240" w:lineRule="auto"/>
        <w:rPr>
          <w:ins w:id="2420" w:author="Michael Bell" w:date="2013-05-06T18:04:00Z"/>
          <w:rFonts w:ascii="Courier New" w:hAnsi="Courier New" w:cs="Courier New"/>
          <w:color w:val="008000"/>
          <w:sz w:val="20"/>
          <w:szCs w:val="20"/>
          <w:highlight w:val="white"/>
        </w:rPr>
      </w:pPr>
      <w:ins w:id="2421" w:author="Michael Bell" w:date="2013-05-06T18:04:00Z">
        <w:r>
          <w:rPr>
            <w:rFonts w:ascii="Courier New" w:hAnsi="Courier New" w:cs="Courier New"/>
            <w:color w:val="008000"/>
            <w:sz w:val="20"/>
            <w:szCs w:val="20"/>
            <w:highlight w:val="white"/>
          </w:rPr>
          <w:t xml:space="preserve"> Hornby trainset automation</w:t>
        </w:r>
      </w:ins>
    </w:p>
    <w:p w14:paraId="10DFE840" w14:textId="77777777" w:rsidR="003A2FEE" w:rsidRDefault="003A2FEE" w:rsidP="003A2FEE">
      <w:pPr>
        <w:autoSpaceDE w:val="0"/>
        <w:autoSpaceDN w:val="0"/>
        <w:adjustRightInd w:val="0"/>
        <w:spacing w:after="0" w:line="240" w:lineRule="auto"/>
        <w:rPr>
          <w:ins w:id="2422" w:author="Michael Bell" w:date="2013-05-06T18:04:00Z"/>
          <w:rFonts w:ascii="Courier New" w:hAnsi="Courier New" w:cs="Courier New"/>
          <w:color w:val="008000"/>
          <w:sz w:val="20"/>
          <w:szCs w:val="20"/>
          <w:highlight w:val="white"/>
        </w:rPr>
      </w:pPr>
      <w:ins w:id="2423" w:author="Michael Bell" w:date="2013-05-06T18:04:00Z">
        <w:r>
          <w:rPr>
            <w:rFonts w:ascii="Courier New" w:hAnsi="Courier New" w:cs="Courier New"/>
            <w:color w:val="008000"/>
            <w:sz w:val="20"/>
            <w:szCs w:val="20"/>
            <w:highlight w:val="white"/>
          </w:rPr>
          <w:t xml:space="preserve"> </w:t>
        </w:r>
      </w:ins>
    </w:p>
    <w:p w14:paraId="78DD8755" w14:textId="77777777" w:rsidR="003A2FEE" w:rsidRDefault="003A2FEE" w:rsidP="003A2FEE">
      <w:pPr>
        <w:autoSpaceDE w:val="0"/>
        <w:autoSpaceDN w:val="0"/>
        <w:adjustRightInd w:val="0"/>
        <w:spacing w:after="0" w:line="240" w:lineRule="auto"/>
        <w:rPr>
          <w:ins w:id="2424" w:author="Michael Bell" w:date="2013-05-06T18:04:00Z"/>
          <w:rFonts w:ascii="Courier New" w:hAnsi="Courier New" w:cs="Courier New"/>
          <w:color w:val="008000"/>
          <w:sz w:val="20"/>
          <w:szCs w:val="20"/>
          <w:highlight w:val="white"/>
        </w:rPr>
      </w:pPr>
      <w:ins w:id="2425" w:author="Michael Bell" w:date="2013-05-06T18:04:00Z">
        <w:r>
          <w:rPr>
            <w:rFonts w:ascii="Courier New" w:hAnsi="Courier New" w:cs="Courier New"/>
            <w:color w:val="008000"/>
            <w:sz w:val="20"/>
            <w:szCs w:val="20"/>
            <w:highlight w:val="white"/>
          </w:rPr>
          <w:t xml:space="preserve"> By Michael Bell</w:t>
        </w:r>
      </w:ins>
    </w:p>
    <w:p w14:paraId="659DCEE6" w14:textId="77777777" w:rsidR="003A2FEE" w:rsidRDefault="003A2FEE" w:rsidP="003A2FEE">
      <w:pPr>
        <w:autoSpaceDE w:val="0"/>
        <w:autoSpaceDN w:val="0"/>
        <w:adjustRightInd w:val="0"/>
        <w:spacing w:after="0" w:line="240" w:lineRule="auto"/>
        <w:rPr>
          <w:ins w:id="2426" w:author="Michael Bell" w:date="2013-05-06T18:04:00Z"/>
          <w:rFonts w:ascii="Courier New" w:hAnsi="Courier New" w:cs="Courier New"/>
          <w:color w:val="008000"/>
          <w:sz w:val="20"/>
          <w:szCs w:val="20"/>
          <w:highlight w:val="white"/>
        </w:rPr>
      </w:pPr>
      <w:ins w:id="2427" w:author="Michael Bell" w:date="2013-05-06T18:04:00Z">
        <w:r>
          <w:rPr>
            <w:rFonts w:ascii="Courier New" w:hAnsi="Courier New" w:cs="Courier New"/>
            <w:color w:val="008000"/>
            <w:sz w:val="20"/>
            <w:szCs w:val="20"/>
            <w:highlight w:val="white"/>
          </w:rPr>
          <w:t xml:space="preserve"> </w:t>
        </w:r>
      </w:ins>
    </w:p>
    <w:p w14:paraId="721733AE" w14:textId="77777777" w:rsidR="003A2FEE" w:rsidRDefault="003A2FEE" w:rsidP="003A2FEE">
      <w:pPr>
        <w:autoSpaceDE w:val="0"/>
        <w:autoSpaceDN w:val="0"/>
        <w:adjustRightInd w:val="0"/>
        <w:spacing w:after="0" w:line="240" w:lineRule="auto"/>
        <w:rPr>
          <w:ins w:id="2428" w:author="Michael Bell" w:date="2013-05-06T18:04:00Z"/>
          <w:rFonts w:ascii="Courier New" w:hAnsi="Courier New" w:cs="Courier New"/>
          <w:color w:val="008000"/>
          <w:sz w:val="20"/>
          <w:szCs w:val="20"/>
          <w:highlight w:val="white"/>
        </w:rPr>
      </w:pPr>
      <w:ins w:id="2429" w:author="Michael Bell" w:date="2013-05-06T18:04:00Z">
        <w:r>
          <w:rPr>
            <w:rFonts w:ascii="Courier New" w:hAnsi="Courier New" w:cs="Courier New"/>
            <w:color w:val="008000"/>
            <w:sz w:val="20"/>
            <w:szCs w:val="20"/>
            <w:highlight w:val="white"/>
          </w:rPr>
          <w:t xml:space="preserve"> Programing started: 02/02/2013 at 14:08</w:t>
        </w:r>
      </w:ins>
    </w:p>
    <w:p w14:paraId="7F268A26" w14:textId="77777777" w:rsidR="003A2FEE" w:rsidRDefault="003A2FEE" w:rsidP="003A2FEE">
      <w:pPr>
        <w:autoSpaceDE w:val="0"/>
        <w:autoSpaceDN w:val="0"/>
        <w:adjustRightInd w:val="0"/>
        <w:spacing w:after="0" w:line="240" w:lineRule="auto"/>
        <w:rPr>
          <w:ins w:id="2430" w:author="Michael Bell" w:date="2013-05-06T18:04:00Z"/>
          <w:rFonts w:ascii="Courier New" w:hAnsi="Courier New" w:cs="Courier New"/>
          <w:color w:val="008000"/>
          <w:sz w:val="20"/>
          <w:szCs w:val="20"/>
          <w:highlight w:val="white"/>
        </w:rPr>
      </w:pPr>
      <w:ins w:id="2431" w:author="Michael Bell" w:date="2013-05-06T18:04:00Z">
        <w:r>
          <w:rPr>
            <w:rFonts w:ascii="Courier New" w:hAnsi="Courier New" w:cs="Courier New"/>
            <w:color w:val="008000"/>
            <w:sz w:val="20"/>
            <w:szCs w:val="20"/>
            <w:highlight w:val="white"/>
          </w:rPr>
          <w:t xml:space="preserve"> </w:t>
        </w:r>
      </w:ins>
    </w:p>
    <w:p w14:paraId="048EE266" w14:textId="77777777" w:rsidR="003A2FEE" w:rsidRDefault="003A2FEE" w:rsidP="003A2FEE">
      <w:pPr>
        <w:autoSpaceDE w:val="0"/>
        <w:autoSpaceDN w:val="0"/>
        <w:adjustRightInd w:val="0"/>
        <w:spacing w:after="0" w:line="240" w:lineRule="auto"/>
        <w:rPr>
          <w:ins w:id="2432" w:author="Michael Bell" w:date="2013-05-06T18:04:00Z"/>
          <w:rFonts w:ascii="Courier New" w:hAnsi="Courier New" w:cs="Courier New"/>
          <w:color w:val="008000"/>
          <w:sz w:val="20"/>
          <w:szCs w:val="20"/>
          <w:highlight w:val="white"/>
        </w:rPr>
      </w:pPr>
      <w:ins w:id="2433" w:author="Michael Bell" w:date="2013-05-06T18:04:00Z">
        <w:r>
          <w:rPr>
            <w:rFonts w:ascii="Courier New" w:hAnsi="Courier New" w:cs="Courier New"/>
            <w:color w:val="008000"/>
            <w:sz w:val="20"/>
            <w:szCs w:val="20"/>
            <w:highlight w:val="white"/>
          </w:rPr>
          <w:t xml:space="preserve"> Programing completed: 06/05/2013 at 17:45</w:t>
        </w:r>
      </w:ins>
    </w:p>
    <w:p w14:paraId="789009A4" w14:textId="77777777" w:rsidR="003A2FEE" w:rsidRDefault="003A2FEE" w:rsidP="003A2FEE">
      <w:pPr>
        <w:autoSpaceDE w:val="0"/>
        <w:autoSpaceDN w:val="0"/>
        <w:adjustRightInd w:val="0"/>
        <w:spacing w:after="0" w:line="240" w:lineRule="auto"/>
        <w:rPr>
          <w:ins w:id="2434" w:author="Michael Bell" w:date="2013-05-06T18:04:00Z"/>
          <w:rFonts w:ascii="Courier New" w:hAnsi="Courier New" w:cs="Courier New"/>
          <w:color w:val="008000"/>
          <w:sz w:val="20"/>
          <w:szCs w:val="20"/>
          <w:highlight w:val="white"/>
        </w:rPr>
      </w:pPr>
      <w:ins w:id="2435" w:author="Michael Bell" w:date="2013-05-06T18:04:00Z">
        <w:r>
          <w:rPr>
            <w:rFonts w:ascii="Courier New" w:hAnsi="Courier New" w:cs="Courier New"/>
            <w:color w:val="008000"/>
            <w:sz w:val="20"/>
            <w:szCs w:val="20"/>
            <w:highlight w:val="white"/>
          </w:rPr>
          <w:t xml:space="preserve"> </w:t>
        </w:r>
      </w:ins>
    </w:p>
    <w:p w14:paraId="48CEC752" w14:textId="77777777" w:rsidR="003A2FEE" w:rsidRDefault="003A2FEE" w:rsidP="003A2FEE">
      <w:pPr>
        <w:autoSpaceDE w:val="0"/>
        <w:autoSpaceDN w:val="0"/>
        <w:adjustRightInd w:val="0"/>
        <w:spacing w:after="0" w:line="240" w:lineRule="auto"/>
        <w:rPr>
          <w:ins w:id="2436" w:author="Michael Bell" w:date="2013-05-06T18:04:00Z"/>
          <w:rFonts w:ascii="Courier New" w:hAnsi="Courier New" w:cs="Courier New"/>
          <w:color w:val="000000"/>
          <w:sz w:val="20"/>
          <w:szCs w:val="20"/>
          <w:highlight w:val="white"/>
        </w:rPr>
      </w:pPr>
      <w:ins w:id="2437" w:author="Michael Bell" w:date="2013-05-06T18:04:00Z">
        <w:r>
          <w:rPr>
            <w:rFonts w:ascii="Courier New" w:hAnsi="Courier New" w:cs="Courier New"/>
            <w:color w:val="008000"/>
            <w:sz w:val="20"/>
            <w:szCs w:val="20"/>
            <w:highlight w:val="white"/>
          </w:rPr>
          <w:t xml:space="preserve"> */</w:t>
        </w:r>
      </w:ins>
    </w:p>
    <w:p w14:paraId="3FC1809C" w14:textId="77777777" w:rsidR="003A2FEE" w:rsidRDefault="003A2FEE" w:rsidP="003A2FEE">
      <w:pPr>
        <w:autoSpaceDE w:val="0"/>
        <w:autoSpaceDN w:val="0"/>
        <w:adjustRightInd w:val="0"/>
        <w:spacing w:after="0" w:line="240" w:lineRule="auto"/>
        <w:rPr>
          <w:ins w:id="2438" w:author="Michael Bell" w:date="2013-05-06T18:04:00Z"/>
          <w:rFonts w:ascii="Courier New" w:hAnsi="Courier New" w:cs="Courier New"/>
          <w:color w:val="000000"/>
          <w:sz w:val="20"/>
          <w:szCs w:val="20"/>
          <w:highlight w:val="white"/>
        </w:rPr>
      </w:pPr>
    </w:p>
    <w:p w14:paraId="7D6FC91E" w14:textId="77777777" w:rsidR="003A2FEE" w:rsidRDefault="003A2FEE" w:rsidP="003A2FEE">
      <w:pPr>
        <w:autoSpaceDE w:val="0"/>
        <w:autoSpaceDN w:val="0"/>
        <w:adjustRightInd w:val="0"/>
        <w:spacing w:after="0" w:line="240" w:lineRule="auto"/>
        <w:rPr>
          <w:ins w:id="2439" w:author="Michael Bell" w:date="2013-05-06T18:04:00Z"/>
          <w:rFonts w:ascii="Courier New" w:hAnsi="Courier New" w:cs="Courier New"/>
          <w:color w:val="000000"/>
          <w:sz w:val="20"/>
          <w:szCs w:val="20"/>
          <w:highlight w:val="white"/>
        </w:rPr>
      </w:pPr>
      <w:ins w:id="2440" w:author="Michael Bell" w:date="2013-05-06T18:04: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ins>
    </w:p>
    <w:p w14:paraId="44838C0B" w14:textId="77777777" w:rsidR="003A2FEE" w:rsidRDefault="003A2FEE" w:rsidP="003A2FEE">
      <w:pPr>
        <w:autoSpaceDE w:val="0"/>
        <w:autoSpaceDN w:val="0"/>
        <w:adjustRightInd w:val="0"/>
        <w:spacing w:after="0" w:line="240" w:lineRule="auto"/>
        <w:rPr>
          <w:ins w:id="2441" w:author="Michael Bell" w:date="2013-05-06T18:04:00Z"/>
          <w:rFonts w:ascii="Courier New" w:hAnsi="Courier New" w:cs="Courier New"/>
          <w:color w:val="000000"/>
          <w:sz w:val="20"/>
          <w:szCs w:val="20"/>
          <w:highlight w:val="white"/>
        </w:rPr>
      </w:pPr>
      <w:ins w:id="2442" w:author="Michael Bell" w:date="2013-05-06T18:04:00Z">
        <w:r>
          <w:rPr>
            <w:rFonts w:ascii="Courier New" w:hAnsi="Courier New" w:cs="Courier New"/>
            <w:b/>
            <w:bCs/>
            <w:color w:val="000080"/>
            <w:sz w:val="20"/>
            <w:szCs w:val="20"/>
            <w:highlight w:val="white"/>
          </w:rPr>
          <w:t>{</w:t>
        </w:r>
      </w:ins>
    </w:p>
    <w:p w14:paraId="05A05D7D" w14:textId="77777777" w:rsidR="003A2FEE" w:rsidRDefault="003A2FEE" w:rsidP="003A2FEE">
      <w:pPr>
        <w:autoSpaceDE w:val="0"/>
        <w:autoSpaceDN w:val="0"/>
        <w:adjustRightInd w:val="0"/>
        <w:spacing w:after="0" w:line="240" w:lineRule="auto"/>
        <w:rPr>
          <w:ins w:id="2443" w:author="Michael Bell" w:date="2013-05-06T18:04:00Z"/>
          <w:rFonts w:ascii="Courier New" w:hAnsi="Courier New" w:cs="Courier New"/>
          <w:color w:val="000000"/>
          <w:sz w:val="20"/>
          <w:szCs w:val="20"/>
          <w:highlight w:val="white"/>
        </w:rPr>
      </w:pPr>
      <w:ins w:id="2444"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sets the cursor to the correct position and outputs the required text to the lcd*/</w:t>
        </w:r>
      </w:ins>
    </w:p>
    <w:p w14:paraId="742F2F91" w14:textId="77777777" w:rsidR="003A2FEE" w:rsidRDefault="003A2FEE" w:rsidP="003A2FEE">
      <w:pPr>
        <w:autoSpaceDE w:val="0"/>
        <w:autoSpaceDN w:val="0"/>
        <w:adjustRightInd w:val="0"/>
        <w:spacing w:after="0" w:line="240" w:lineRule="auto"/>
        <w:rPr>
          <w:ins w:id="2445" w:author="Michael Bell" w:date="2013-05-06T18:04:00Z"/>
          <w:rFonts w:ascii="Courier New" w:hAnsi="Courier New" w:cs="Courier New"/>
          <w:color w:val="008000"/>
          <w:sz w:val="20"/>
          <w:szCs w:val="20"/>
          <w:highlight w:val="white"/>
        </w:rPr>
      </w:pPr>
      <w:ins w:id="2446"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ins>
    </w:p>
    <w:p w14:paraId="5140BF7E" w14:textId="77777777" w:rsidR="003A2FEE" w:rsidRDefault="003A2FEE" w:rsidP="003A2FEE">
      <w:pPr>
        <w:autoSpaceDE w:val="0"/>
        <w:autoSpaceDN w:val="0"/>
        <w:adjustRightInd w:val="0"/>
        <w:spacing w:after="0" w:line="240" w:lineRule="auto"/>
        <w:rPr>
          <w:ins w:id="2447" w:author="Michael Bell" w:date="2013-05-06T18:04:00Z"/>
          <w:rFonts w:ascii="Courier New" w:hAnsi="Courier New" w:cs="Courier New"/>
          <w:color w:val="008000"/>
          <w:sz w:val="20"/>
          <w:szCs w:val="20"/>
          <w:highlight w:val="white"/>
        </w:rPr>
      </w:pPr>
      <w:ins w:id="2448"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ins>
    </w:p>
    <w:p w14:paraId="3BFF1B51" w14:textId="77777777" w:rsidR="003A2FEE" w:rsidRDefault="003A2FEE" w:rsidP="003A2FEE">
      <w:pPr>
        <w:autoSpaceDE w:val="0"/>
        <w:autoSpaceDN w:val="0"/>
        <w:adjustRightInd w:val="0"/>
        <w:spacing w:after="0" w:line="240" w:lineRule="auto"/>
        <w:rPr>
          <w:ins w:id="2449" w:author="Michael Bell" w:date="2013-05-06T18:04:00Z"/>
          <w:rFonts w:ascii="Courier New" w:hAnsi="Courier New" w:cs="Courier New"/>
          <w:color w:val="008000"/>
          <w:sz w:val="20"/>
          <w:szCs w:val="20"/>
          <w:highlight w:val="white"/>
        </w:rPr>
      </w:pPr>
      <w:ins w:id="2450" w:author="Michael Bell" w:date="2013-05-06T18:04: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prints what the screen is showing (used for testing)</w:t>
        </w:r>
      </w:ins>
    </w:p>
    <w:p w14:paraId="44C7C466" w14:textId="77777777" w:rsidR="003A2FEE" w:rsidRDefault="003A2FEE" w:rsidP="003A2FEE">
      <w:pPr>
        <w:autoSpaceDE w:val="0"/>
        <w:autoSpaceDN w:val="0"/>
        <w:adjustRightInd w:val="0"/>
        <w:spacing w:after="0" w:line="240" w:lineRule="auto"/>
        <w:rPr>
          <w:ins w:id="2451" w:author="Michael Bell" w:date="2013-05-06T18:04:00Z"/>
          <w:rFonts w:ascii="Courier New" w:hAnsi="Courier New" w:cs="Courier New"/>
          <w:color w:val="000000"/>
          <w:sz w:val="20"/>
          <w:szCs w:val="20"/>
          <w:highlight w:val="white"/>
        </w:rPr>
      </w:pPr>
      <w:ins w:id="2452"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3EC64BF4" w14:textId="77777777" w:rsidR="003A2FEE" w:rsidRDefault="003A2FEE" w:rsidP="003A2FEE">
      <w:pPr>
        <w:autoSpaceDE w:val="0"/>
        <w:autoSpaceDN w:val="0"/>
        <w:adjustRightInd w:val="0"/>
        <w:spacing w:after="0" w:line="240" w:lineRule="auto"/>
        <w:rPr>
          <w:ins w:id="2453" w:author="Michael Bell" w:date="2013-05-06T18:04:00Z"/>
          <w:rFonts w:ascii="Courier New" w:hAnsi="Courier New" w:cs="Courier New"/>
          <w:color w:val="000000"/>
          <w:sz w:val="20"/>
          <w:szCs w:val="20"/>
          <w:highlight w:val="white"/>
        </w:rPr>
      </w:pPr>
      <w:ins w:id="2454" w:author="Michael Bell" w:date="2013-05-06T18:04:00Z">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85CB3BE" w14:textId="77777777" w:rsidR="003A2FEE" w:rsidRDefault="003A2FEE" w:rsidP="003A2FEE">
      <w:pPr>
        <w:autoSpaceDE w:val="0"/>
        <w:autoSpaceDN w:val="0"/>
        <w:adjustRightInd w:val="0"/>
        <w:spacing w:after="0" w:line="240" w:lineRule="auto"/>
        <w:rPr>
          <w:ins w:id="2455" w:author="Michael Bell" w:date="2013-05-06T18:04:00Z"/>
          <w:rFonts w:ascii="Courier New" w:hAnsi="Courier New" w:cs="Courier New"/>
          <w:color w:val="000000"/>
          <w:sz w:val="20"/>
          <w:szCs w:val="20"/>
          <w:highlight w:val="white"/>
        </w:rPr>
      </w:pPr>
      <w:ins w:id="2456" w:author="Michael Bell" w:date="2013-05-06T18:04: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776873A2" w14:textId="77777777" w:rsidR="003A2FEE" w:rsidRDefault="003A2FEE" w:rsidP="003A2FEE">
      <w:pPr>
        <w:autoSpaceDE w:val="0"/>
        <w:autoSpaceDN w:val="0"/>
        <w:adjustRightInd w:val="0"/>
        <w:spacing w:after="0" w:line="240" w:lineRule="auto"/>
        <w:rPr>
          <w:ins w:id="2457" w:author="Michael Bell" w:date="2013-05-06T18:04:00Z"/>
          <w:rFonts w:ascii="Courier New" w:hAnsi="Courier New" w:cs="Courier New"/>
          <w:color w:val="000000"/>
          <w:sz w:val="20"/>
          <w:szCs w:val="20"/>
          <w:highlight w:val="white"/>
        </w:rPr>
      </w:pPr>
      <w:ins w:id="2458" w:author="Michael Bell" w:date="2013-05-06T18:04:00Z">
        <w:r>
          <w:rPr>
            <w:rFonts w:ascii="Courier New" w:hAnsi="Courier New" w:cs="Courier New"/>
            <w:b/>
            <w:bCs/>
            <w:color w:val="000080"/>
            <w:sz w:val="20"/>
            <w:szCs w:val="20"/>
            <w:highlight w:val="white"/>
          </w:rPr>
          <w:t>}</w:t>
        </w:r>
      </w:ins>
    </w:p>
    <w:p w14:paraId="1B75A536" w14:textId="22330B2E" w:rsidR="00ED3601" w:rsidDel="00116173" w:rsidRDefault="00ED3601" w:rsidP="00ED3601">
      <w:pPr>
        <w:autoSpaceDE w:val="0"/>
        <w:autoSpaceDN w:val="0"/>
        <w:adjustRightInd w:val="0"/>
        <w:spacing w:after="0" w:line="240" w:lineRule="auto"/>
        <w:rPr>
          <w:del w:id="2459" w:author="Michael Bell" w:date="2013-05-06T17:54:00Z"/>
          <w:rFonts w:ascii="Courier New" w:hAnsi="Courier New" w:cs="Courier New"/>
          <w:color w:val="008000"/>
          <w:sz w:val="20"/>
          <w:szCs w:val="20"/>
          <w:highlight w:val="white"/>
        </w:rPr>
      </w:pPr>
      <w:del w:id="2460" w:author="Michael Bell" w:date="2013-05-06T17:54:00Z">
        <w:r w:rsidDel="00116173">
          <w:rPr>
            <w:rFonts w:ascii="Courier New" w:hAnsi="Courier New" w:cs="Courier New"/>
            <w:color w:val="008000"/>
            <w:sz w:val="20"/>
            <w:szCs w:val="20"/>
            <w:highlight w:val="white"/>
          </w:rPr>
          <w:delText>/*</w:delText>
        </w:r>
      </w:del>
    </w:p>
    <w:p w14:paraId="0B4FC3E4" w14:textId="1B40A1C1" w:rsidR="00ED3601" w:rsidDel="00116173" w:rsidRDefault="00ED3601" w:rsidP="00ED3601">
      <w:pPr>
        <w:autoSpaceDE w:val="0"/>
        <w:autoSpaceDN w:val="0"/>
        <w:adjustRightInd w:val="0"/>
        <w:spacing w:after="0" w:line="240" w:lineRule="auto"/>
        <w:rPr>
          <w:del w:id="2461" w:author="Michael Bell" w:date="2013-05-06T17:54:00Z"/>
          <w:rFonts w:ascii="Courier New" w:hAnsi="Courier New" w:cs="Courier New"/>
          <w:color w:val="008000"/>
          <w:sz w:val="20"/>
          <w:szCs w:val="20"/>
          <w:highlight w:val="white"/>
        </w:rPr>
      </w:pPr>
    </w:p>
    <w:p w14:paraId="0E1AA8F2" w14:textId="198A2BE1" w:rsidR="00ED3601" w:rsidDel="00116173" w:rsidRDefault="00ED3601" w:rsidP="00ED3601">
      <w:pPr>
        <w:autoSpaceDE w:val="0"/>
        <w:autoSpaceDN w:val="0"/>
        <w:adjustRightInd w:val="0"/>
        <w:spacing w:after="0" w:line="240" w:lineRule="auto"/>
        <w:rPr>
          <w:del w:id="2462" w:author="Michael Bell" w:date="2013-05-06T17:54:00Z"/>
          <w:rFonts w:ascii="Courier New" w:hAnsi="Courier New" w:cs="Courier New"/>
          <w:color w:val="008000"/>
          <w:sz w:val="20"/>
          <w:szCs w:val="20"/>
          <w:highlight w:val="white"/>
        </w:rPr>
      </w:pPr>
      <w:del w:id="2463" w:author="Michael Bell" w:date="2013-05-06T17:54:00Z">
        <w:r w:rsidDel="00116173">
          <w:rPr>
            <w:rFonts w:ascii="Courier New" w:hAnsi="Courier New" w:cs="Courier New"/>
            <w:color w:val="008000"/>
            <w:sz w:val="20"/>
            <w:szCs w:val="20"/>
            <w:highlight w:val="white"/>
          </w:rPr>
          <w:delText xml:space="preserve"> BELTRAK</w:delText>
        </w:r>
      </w:del>
    </w:p>
    <w:p w14:paraId="2FCFF859" w14:textId="64C20425" w:rsidR="00ED3601" w:rsidDel="00116173" w:rsidRDefault="00ED3601" w:rsidP="00ED3601">
      <w:pPr>
        <w:autoSpaceDE w:val="0"/>
        <w:autoSpaceDN w:val="0"/>
        <w:adjustRightInd w:val="0"/>
        <w:spacing w:after="0" w:line="240" w:lineRule="auto"/>
        <w:rPr>
          <w:del w:id="2464" w:author="Michael Bell" w:date="2013-05-06T17:54:00Z"/>
          <w:rFonts w:ascii="Courier New" w:hAnsi="Courier New" w:cs="Courier New"/>
          <w:color w:val="008000"/>
          <w:sz w:val="20"/>
          <w:szCs w:val="20"/>
          <w:highlight w:val="white"/>
        </w:rPr>
      </w:pPr>
      <w:del w:id="2465" w:author="Michael Bell" w:date="2013-05-06T17:54:00Z">
        <w:r w:rsidDel="00116173">
          <w:rPr>
            <w:rFonts w:ascii="Courier New" w:hAnsi="Courier New" w:cs="Courier New"/>
            <w:color w:val="008000"/>
            <w:sz w:val="20"/>
            <w:szCs w:val="20"/>
            <w:highlight w:val="white"/>
          </w:rPr>
          <w:delText xml:space="preserve"> </w:delText>
        </w:r>
      </w:del>
    </w:p>
    <w:p w14:paraId="58773D28" w14:textId="0225DC22" w:rsidR="00ED3601" w:rsidDel="00116173" w:rsidRDefault="00ED3601" w:rsidP="00ED3601">
      <w:pPr>
        <w:autoSpaceDE w:val="0"/>
        <w:autoSpaceDN w:val="0"/>
        <w:adjustRightInd w:val="0"/>
        <w:spacing w:after="0" w:line="240" w:lineRule="auto"/>
        <w:rPr>
          <w:del w:id="2466" w:author="Michael Bell" w:date="2013-05-06T17:54:00Z"/>
          <w:rFonts w:ascii="Courier New" w:hAnsi="Courier New" w:cs="Courier New"/>
          <w:color w:val="008000"/>
          <w:sz w:val="20"/>
          <w:szCs w:val="20"/>
          <w:highlight w:val="white"/>
        </w:rPr>
      </w:pPr>
      <w:del w:id="2467" w:author="Michael Bell" w:date="2013-05-06T17:54:00Z">
        <w:r w:rsidDel="00116173">
          <w:rPr>
            <w:rFonts w:ascii="Courier New" w:hAnsi="Courier New" w:cs="Courier New"/>
            <w:color w:val="008000"/>
            <w:sz w:val="20"/>
            <w:szCs w:val="20"/>
            <w:highlight w:val="white"/>
          </w:rPr>
          <w:delText xml:space="preserve"> V1.0</w:delText>
        </w:r>
      </w:del>
    </w:p>
    <w:p w14:paraId="717204AA" w14:textId="017AABEB" w:rsidR="00ED3601" w:rsidDel="00116173" w:rsidRDefault="00ED3601" w:rsidP="00ED3601">
      <w:pPr>
        <w:autoSpaceDE w:val="0"/>
        <w:autoSpaceDN w:val="0"/>
        <w:adjustRightInd w:val="0"/>
        <w:spacing w:after="0" w:line="240" w:lineRule="auto"/>
        <w:rPr>
          <w:del w:id="2468" w:author="Michael Bell" w:date="2013-05-06T17:54:00Z"/>
          <w:rFonts w:ascii="Courier New" w:hAnsi="Courier New" w:cs="Courier New"/>
          <w:color w:val="008000"/>
          <w:sz w:val="20"/>
          <w:szCs w:val="20"/>
          <w:highlight w:val="white"/>
        </w:rPr>
      </w:pPr>
      <w:del w:id="2469" w:author="Michael Bell" w:date="2013-05-06T17:54:00Z">
        <w:r w:rsidDel="00116173">
          <w:rPr>
            <w:rFonts w:ascii="Courier New" w:hAnsi="Courier New" w:cs="Courier New"/>
            <w:color w:val="008000"/>
            <w:sz w:val="20"/>
            <w:szCs w:val="20"/>
            <w:highlight w:val="white"/>
          </w:rPr>
          <w:delText xml:space="preserve"> </w:delText>
        </w:r>
      </w:del>
    </w:p>
    <w:p w14:paraId="3E29E57E" w14:textId="5A220640" w:rsidR="00ED3601" w:rsidDel="00116173" w:rsidRDefault="00ED3601" w:rsidP="00ED3601">
      <w:pPr>
        <w:autoSpaceDE w:val="0"/>
        <w:autoSpaceDN w:val="0"/>
        <w:adjustRightInd w:val="0"/>
        <w:spacing w:after="0" w:line="240" w:lineRule="auto"/>
        <w:rPr>
          <w:del w:id="2470" w:author="Michael Bell" w:date="2013-05-06T17:54:00Z"/>
          <w:rFonts w:ascii="Courier New" w:hAnsi="Courier New" w:cs="Courier New"/>
          <w:color w:val="008000"/>
          <w:sz w:val="20"/>
          <w:szCs w:val="20"/>
          <w:highlight w:val="white"/>
        </w:rPr>
      </w:pPr>
      <w:del w:id="2471"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55F6CD" w14:textId="6656B8B5" w:rsidR="00ED3601" w:rsidDel="00116173" w:rsidRDefault="00ED3601" w:rsidP="00ED3601">
      <w:pPr>
        <w:autoSpaceDE w:val="0"/>
        <w:autoSpaceDN w:val="0"/>
        <w:adjustRightInd w:val="0"/>
        <w:spacing w:after="0" w:line="240" w:lineRule="auto"/>
        <w:rPr>
          <w:del w:id="2472" w:author="Michael Bell" w:date="2013-05-06T17:54:00Z"/>
          <w:rFonts w:ascii="Courier New" w:hAnsi="Courier New" w:cs="Courier New"/>
          <w:color w:val="008000"/>
          <w:sz w:val="20"/>
          <w:szCs w:val="20"/>
          <w:highlight w:val="white"/>
        </w:rPr>
      </w:pPr>
      <w:del w:id="2473" w:author="Michael Bell" w:date="2013-05-06T17:54:00Z">
        <w:r w:rsidDel="00116173">
          <w:rPr>
            <w:rFonts w:ascii="Courier New" w:hAnsi="Courier New" w:cs="Courier New"/>
            <w:color w:val="008000"/>
            <w:sz w:val="20"/>
            <w:szCs w:val="20"/>
            <w:highlight w:val="white"/>
          </w:rPr>
          <w:delText xml:space="preserve"> </w:delText>
        </w:r>
      </w:del>
    </w:p>
    <w:p w14:paraId="44EA031E" w14:textId="27F8E154" w:rsidR="00ED3601" w:rsidDel="00116173" w:rsidRDefault="00ED3601" w:rsidP="00ED3601">
      <w:pPr>
        <w:autoSpaceDE w:val="0"/>
        <w:autoSpaceDN w:val="0"/>
        <w:adjustRightInd w:val="0"/>
        <w:spacing w:after="0" w:line="240" w:lineRule="auto"/>
        <w:rPr>
          <w:del w:id="2474" w:author="Michael Bell" w:date="2013-05-06T17:54:00Z"/>
          <w:rFonts w:ascii="Courier New" w:hAnsi="Courier New" w:cs="Courier New"/>
          <w:color w:val="008000"/>
          <w:sz w:val="20"/>
          <w:szCs w:val="20"/>
          <w:highlight w:val="white"/>
        </w:rPr>
      </w:pPr>
      <w:del w:id="2475" w:author="Michael Bell" w:date="2013-05-06T17:54:00Z">
        <w:r w:rsidDel="00116173">
          <w:rPr>
            <w:rFonts w:ascii="Courier New" w:hAnsi="Courier New" w:cs="Courier New"/>
            <w:color w:val="008000"/>
            <w:sz w:val="20"/>
            <w:szCs w:val="20"/>
            <w:highlight w:val="white"/>
          </w:rPr>
          <w:delText xml:space="preserve"> By Michael Bell</w:delText>
        </w:r>
      </w:del>
    </w:p>
    <w:p w14:paraId="60867E46" w14:textId="11E92ABC" w:rsidR="00ED3601" w:rsidDel="00116173" w:rsidRDefault="00ED3601" w:rsidP="00ED3601">
      <w:pPr>
        <w:autoSpaceDE w:val="0"/>
        <w:autoSpaceDN w:val="0"/>
        <w:adjustRightInd w:val="0"/>
        <w:spacing w:after="0" w:line="240" w:lineRule="auto"/>
        <w:rPr>
          <w:del w:id="2476" w:author="Michael Bell" w:date="2013-05-06T17:54:00Z"/>
          <w:rFonts w:ascii="Courier New" w:hAnsi="Courier New" w:cs="Courier New"/>
          <w:color w:val="008000"/>
          <w:sz w:val="20"/>
          <w:szCs w:val="20"/>
          <w:highlight w:val="white"/>
        </w:rPr>
      </w:pPr>
      <w:del w:id="2477" w:author="Michael Bell" w:date="2013-05-06T17:54:00Z">
        <w:r w:rsidDel="00116173">
          <w:rPr>
            <w:rFonts w:ascii="Courier New" w:hAnsi="Courier New" w:cs="Courier New"/>
            <w:color w:val="008000"/>
            <w:sz w:val="20"/>
            <w:szCs w:val="20"/>
            <w:highlight w:val="white"/>
          </w:rPr>
          <w:delText xml:space="preserve"> </w:delText>
        </w:r>
      </w:del>
    </w:p>
    <w:p w14:paraId="22A71E3F" w14:textId="39193242" w:rsidR="00ED3601" w:rsidDel="00116173" w:rsidRDefault="00ED3601" w:rsidP="00ED3601">
      <w:pPr>
        <w:autoSpaceDE w:val="0"/>
        <w:autoSpaceDN w:val="0"/>
        <w:adjustRightInd w:val="0"/>
        <w:spacing w:after="0" w:line="240" w:lineRule="auto"/>
        <w:rPr>
          <w:del w:id="2478" w:author="Michael Bell" w:date="2013-05-06T17:54:00Z"/>
          <w:rFonts w:ascii="Courier New" w:hAnsi="Courier New" w:cs="Courier New"/>
          <w:color w:val="008000"/>
          <w:sz w:val="20"/>
          <w:szCs w:val="20"/>
          <w:highlight w:val="white"/>
        </w:rPr>
      </w:pPr>
      <w:del w:id="2479"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401010" w14:textId="16A9DE27" w:rsidR="00ED3601" w:rsidDel="00116173" w:rsidRDefault="00ED3601" w:rsidP="00ED3601">
      <w:pPr>
        <w:autoSpaceDE w:val="0"/>
        <w:autoSpaceDN w:val="0"/>
        <w:adjustRightInd w:val="0"/>
        <w:spacing w:after="0" w:line="240" w:lineRule="auto"/>
        <w:rPr>
          <w:del w:id="2480" w:author="Michael Bell" w:date="2013-05-06T17:54:00Z"/>
          <w:rFonts w:ascii="Courier New" w:hAnsi="Courier New" w:cs="Courier New"/>
          <w:color w:val="008000"/>
          <w:sz w:val="20"/>
          <w:szCs w:val="20"/>
          <w:highlight w:val="white"/>
        </w:rPr>
      </w:pPr>
      <w:del w:id="2481" w:author="Michael Bell" w:date="2013-05-06T17:54:00Z">
        <w:r w:rsidDel="00116173">
          <w:rPr>
            <w:rFonts w:ascii="Courier New" w:hAnsi="Courier New" w:cs="Courier New"/>
            <w:color w:val="008000"/>
            <w:sz w:val="20"/>
            <w:szCs w:val="20"/>
            <w:highlight w:val="white"/>
          </w:rPr>
          <w:delText xml:space="preserve"> </w:delText>
        </w:r>
      </w:del>
    </w:p>
    <w:p w14:paraId="34B4D9A1" w14:textId="09D48114" w:rsidR="00ED3601" w:rsidDel="00116173" w:rsidRDefault="00ED3601" w:rsidP="00ED3601">
      <w:pPr>
        <w:autoSpaceDE w:val="0"/>
        <w:autoSpaceDN w:val="0"/>
        <w:adjustRightInd w:val="0"/>
        <w:spacing w:after="0" w:line="240" w:lineRule="auto"/>
        <w:rPr>
          <w:del w:id="2482" w:author="Michael Bell" w:date="2013-05-06T17:54:00Z"/>
          <w:rFonts w:ascii="Courier New" w:hAnsi="Courier New" w:cs="Courier New"/>
          <w:color w:val="000000"/>
          <w:sz w:val="20"/>
          <w:szCs w:val="20"/>
          <w:highlight w:val="white"/>
        </w:rPr>
      </w:pPr>
      <w:del w:id="2483" w:author="Michael Bell" w:date="2013-05-06T17:54:00Z">
        <w:r w:rsidDel="00116173">
          <w:rPr>
            <w:rFonts w:ascii="Courier New" w:hAnsi="Courier New" w:cs="Courier New"/>
            <w:color w:val="008000"/>
            <w:sz w:val="20"/>
            <w:szCs w:val="20"/>
            <w:highlight w:val="white"/>
          </w:rPr>
          <w:delText xml:space="preserve"> */</w:delText>
        </w:r>
      </w:del>
    </w:p>
    <w:p w14:paraId="190DC897" w14:textId="3868A087" w:rsidR="00ED3601" w:rsidDel="00116173" w:rsidRDefault="00ED3601" w:rsidP="00ED3601">
      <w:pPr>
        <w:autoSpaceDE w:val="0"/>
        <w:autoSpaceDN w:val="0"/>
        <w:adjustRightInd w:val="0"/>
        <w:spacing w:after="0" w:line="240" w:lineRule="auto"/>
        <w:rPr>
          <w:del w:id="2484" w:author="Michael Bell" w:date="2013-05-06T17:54:00Z"/>
          <w:rFonts w:ascii="Courier New" w:hAnsi="Courier New" w:cs="Courier New"/>
          <w:color w:val="000000"/>
          <w:sz w:val="20"/>
          <w:szCs w:val="20"/>
          <w:highlight w:val="white"/>
        </w:rPr>
      </w:pPr>
    </w:p>
    <w:p w14:paraId="40D4F537" w14:textId="33038D79" w:rsidR="00ED3601" w:rsidDel="00116173" w:rsidRDefault="00ED3601" w:rsidP="00ED3601">
      <w:pPr>
        <w:autoSpaceDE w:val="0"/>
        <w:autoSpaceDN w:val="0"/>
        <w:adjustRightInd w:val="0"/>
        <w:spacing w:after="0" w:line="240" w:lineRule="auto"/>
        <w:rPr>
          <w:del w:id="2485" w:author="Michael Bell" w:date="2013-05-06T17:54:00Z"/>
          <w:rFonts w:ascii="Courier New" w:hAnsi="Courier New" w:cs="Courier New"/>
          <w:color w:val="000000"/>
          <w:sz w:val="20"/>
          <w:szCs w:val="20"/>
          <w:highlight w:val="white"/>
        </w:rPr>
      </w:pPr>
      <w:del w:id="2486"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44D006D6" w14:textId="6AB19465" w:rsidR="00ED3601" w:rsidDel="00116173" w:rsidRDefault="00ED3601" w:rsidP="00ED3601">
      <w:pPr>
        <w:autoSpaceDE w:val="0"/>
        <w:autoSpaceDN w:val="0"/>
        <w:adjustRightInd w:val="0"/>
        <w:spacing w:after="0" w:line="240" w:lineRule="auto"/>
        <w:rPr>
          <w:del w:id="2487" w:author="Michael Bell" w:date="2013-05-06T17:54:00Z"/>
          <w:rFonts w:ascii="Courier New" w:hAnsi="Courier New" w:cs="Courier New"/>
          <w:color w:val="000000"/>
          <w:sz w:val="20"/>
          <w:szCs w:val="20"/>
          <w:highlight w:val="white"/>
        </w:rPr>
      </w:pPr>
      <w:del w:id="2488" w:author="Michael Bell" w:date="2013-05-06T17:54:00Z">
        <w:r w:rsidDel="00116173">
          <w:rPr>
            <w:rFonts w:ascii="Courier New" w:hAnsi="Courier New" w:cs="Courier New"/>
            <w:b/>
            <w:bCs/>
            <w:color w:val="000080"/>
            <w:sz w:val="20"/>
            <w:szCs w:val="20"/>
            <w:highlight w:val="white"/>
          </w:rPr>
          <w:delText>{</w:delText>
        </w:r>
      </w:del>
    </w:p>
    <w:p w14:paraId="7BA320FF" w14:textId="78823EF0" w:rsidR="00ED3601" w:rsidDel="00116173" w:rsidRDefault="00ED3601" w:rsidP="00ED3601">
      <w:pPr>
        <w:autoSpaceDE w:val="0"/>
        <w:autoSpaceDN w:val="0"/>
        <w:adjustRightInd w:val="0"/>
        <w:spacing w:after="0" w:line="240" w:lineRule="auto"/>
        <w:rPr>
          <w:del w:id="2489" w:author="Michael Bell" w:date="2013-05-06T17:54:00Z"/>
          <w:rFonts w:ascii="Courier New" w:hAnsi="Courier New" w:cs="Courier New"/>
          <w:color w:val="000000"/>
          <w:sz w:val="20"/>
          <w:szCs w:val="20"/>
          <w:highlight w:val="white"/>
        </w:rPr>
      </w:pPr>
      <w:del w:id="249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sets the cursor to the correct position and outputs the required text to the lcd*/</w:delText>
        </w:r>
      </w:del>
    </w:p>
    <w:p w14:paraId="3C35CE00" w14:textId="1BA641A3" w:rsidR="00ED3601" w:rsidDel="00116173" w:rsidRDefault="00ED3601" w:rsidP="00ED3601">
      <w:pPr>
        <w:autoSpaceDE w:val="0"/>
        <w:autoSpaceDN w:val="0"/>
        <w:adjustRightInd w:val="0"/>
        <w:spacing w:after="0" w:line="240" w:lineRule="auto"/>
        <w:rPr>
          <w:del w:id="2491" w:author="Michael Bell" w:date="2013-05-06T17:54:00Z"/>
          <w:rFonts w:ascii="Courier New" w:hAnsi="Courier New" w:cs="Courier New"/>
          <w:color w:val="008000"/>
          <w:sz w:val="20"/>
          <w:szCs w:val="20"/>
          <w:highlight w:val="white"/>
        </w:rPr>
      </w:pPr>
      <w:del w:id="2492"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//position the cursor</w:delText>
        </w:r>
      </w:del>
    </w:p>
    <w:p w14:paraId="772C971C" w14:textId="7D6DB590" w:rsidR="00ED3601" w:rsidDel="00116173" w:rsidRDefault="00ED3601" w:rsidP="00ED3601">
      <w:pPr>
        <w:autoSpaceDE w:val="0"/>
        <w:autoSpaceDN w:val="0"/>
        <w:adjustRightInd w:val="0"/>
        <w:spacing w:after="0" w:line="240" w:lineRule="auto"/>
        <w:rPr>
          <w:del w:id="2493" w:author="Michael Bell" w:date="2013-05-06T17:54:00Z"/>
          <w:rFonts w:ascii="Courier New" w:hAnsi="Courier New" w:cs="Courier New"/>
          <w:color w:val="008000"/>
          <w:sz w:val="20"/>
          <w:szCs w:val="20"/>
          <w:highlight w:val="white"/>
        </w:rPr>
      </w:pPr>
      <w:del w:id="2494"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//output text</w:delText>
        </w:r>
      </w:del>
    </w:p>
    <w:p w14:paraId="04AE0775" w14:textId="575A97A7" w:rsidR="00ED3601" w:rsidDel="00116173" w:rsidRDefault="00ED3601" w:rsidP="00ED3601">
      <w:pPr>
        <w:autoSpaceDE w:val="0"/>
        <w:autoSpaceDN w:val="0"/>
        <w:adjustRightInd w:val="0"/>
        <w:spacing w:after="0" w:line="240" w:lineRule="auto"/>
        <w:rPr>
          <w:del w:id="2495" w:author="Michael Bell" w:date="2013-05-06T17:54:00Z"/>
          <w:rFonts w:ascii="Courier New" w:hAnsi="Courier New" w:cs="Courier New"/>
          <w:color w:val="000000"/>
          <w:sz w:val="20"/>
          <w:szCs w:val="20"/>
          <w:highlight w:val="white"/>
        </w:rPr>
      </w:pPr>
      <w:del w:id="2496"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360D7C4" w14:textId="4C404311" w:rsidR="00ED3601" w:rsidDel="00116173" w:rsidRDefault="00ED3601" w:rsidP="00ED3601">
      <w:pPr>
        <w:autoSpaceDE w:val="0"/>
        <w:autoSpaceDN w:val="0"/>
        <w:adjustRightInd w:val="0"/>
        <w:spacing w:after="0" w:line="240" w:lineRule="auto"/>
        <w:rPr>
          <w:del w:id="2497" w:author="Michael Bell" w:date="2013-05-06T17:54:00Z"/>
          <w:rFonts w:ascii="Courier New" w:hAnsi="Courier New" w:cs="Courier New"/>
          <w:color w:val="000000"/>
          <w:sz w:val="20"/>
          <w:szCs w:val="20"/>
          <w:highlight w:val="white"/>
        </w:rPr>
      </w:pPr>
      <w:del w:id="2498"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55423FE3" w14:textId="048741B5" w:rsidR="00ED3601" w:rsidDel="00116173" w:rsidRDefault="00ED3601" w:rsidP="00ED3601">
      <w:pPr>
        <w:autoSpaceDE w:val="0"/>
        <w:autoSpaceDN w:val="0"/>
        <w:adjustRightInd w:val="0"/>
        <w:spacing w:after="0" w:line="240" w:lineRule="auto"/>
        <w:rPr>
          <w:del w:id="2499" w:author="Michael Bell" w:date="2013-05-06T17:54:00Z"/>
          <w:rFonts w:ascii="Courier New" w:hAnsi="Courier New" w:cs="Courier New"/>
          <w:color w:val="000000"/>
          <w:sz w:val="20"/>
          <w:szCs w:val="20"/>
          <w:highlight w:val="white"/>
        </w:rPr>
      </w:pPr>
      <w:del w:id="2500" w:author="Michael Bell" w:date="2013-05-06T17:54:00Z">
        <w:r w:rsidDel="00116173">
          <w:rPr>
            <w:rFonts w:ascii="Courier New" w:hAnsi="Courier New" w:cs="Courier New"/>
            <w:b/>
            <w:bCs/>
            <w:color w:val="000080"/>
            <w:sz w:val="20"/>
            <w:szCs w:val="20"/>
            <w:highlight w:val="white"/>
          </w:rPr>
          <w:delText>}</w:delText>
        </w:r>
      </w:del>
    </w:p>
    <w:p w14:paraId="4A2C63EC" w14:textId="77777777" w:rsidR="00ED3601" w:rsidRDefault="00ED3601">
      <w:r>
        <w:br w:type="page"/>
      </w:r>
    </w:p>
    <w:p w14:paraId="03290A6C" w14:textId="77777777" w:rsidR="00ED3601" w:rsidRDefault="00ED3601" w:rsidP="00ED3601">
      <w:pPr>
        <w:pStyle w:val="Heading2"/>
      </w:pPr>
      <w:r>
        <w:lastRenderedPageBreak/>
        <w:t>outputToTrack.ino</w:t>
      </w:r>
    </w:p>
    <w:p w14:paraId="764D7F31" w14:textId="77777777" w:rsidR="003A2FEE" w:rsidRDefault="003A2FEE" w:rsidP="003A2FEE">
      <w:pPr>
        <w:autoSpaceDE w:val="0"/>
        <w:autoSpaceDN w:val="0"/>
        <w:adjustRightInd w:val="0"/>
        <w:spacing w:after="0" w:line="240" w:lineRule="auto"/>
        <w:rPr>
          <w:ins w:id="2501" w:author="Michael Bell" w:date="2013-05-06T18:04:00Z"/>
          <w:rFonts w:ascii="Courier New" w:hAnsi="Courier New" w:cs="Courier New"/>
          <w:color w:val="008000"/>
          <w:sz w:val="20"/>
          <w:szCs w:val="20"/>
          <w:highlight w:val="white"/>
        </w:rPr>
      </w:pPr>
      <w:ins w:id="2502" w:author="Michael Bell" w:date="2013-05-06T18:04:00Z">
        <w:r>
          <w:rPr>
            <w:rFonts w:ascii="Courier New" w:hAnsi="Courier New" w:cs="Courier New"/>
            <w:color w:val="008000"/>
            <w:sz w:val="20"/>
            <w:szCs w:val="20"/>
            <w:highlight w:val="white"/>
          </w:rPr>
          <w:t>/*</w:t>
        </w:r>
      </w:ins>
    </w:p>
    <w:p w14:paraId="16157217" w14:textId="77777777" w:rsidR="003A2FEE" w:rsidRDefault="003A2FEE" w:rsidP="003A2FEE">
      <w:pPr>
        <w:autoSpaceDE w:val="0"/>
        <w:autoSpaceDN w:val="0"/>
        <w:adjustRightInd w:val="0"/>
        <w:spacing w:after="0" w:line="240" w:lineRule="auto"/>
        <w:rPr>
          <w:ins w:id="2503" w:author="Michael Bell" w:date="2013-05-06T18:04:00Z"/>
          <w:rFonts w:ascii="Courier New" w:hAnsi="Courier New" w:cs="Courier New"/>
          <w:color w:val="008000"/>
          <w:sz w:val="20"/>
          <w:szCs w:val="20"/>
          <w:highlight w:val="white"/>
        </w:rPr>
      </w:pPr>
    </w:p>
    <w:p w14:paraId="4FC6966D" w14:textId="77777777" w:rsidR="003A2FEE" w:rsidRDefault="003A2FEE" w:rsidP="003A2FEE">
      <w:pPr>
        <w:autoSpaceDE w:val="0"/>
        <w:autoSpaceDN w:val="0"/>
        <w:adjustRightInd w:val="0"/>
        <w:spacing w:after="0" w:line="240" w:lineRule="auto"/>
        <w:rPr>
          <w:ins w:id="2504" w:author="Michael Bell" w:date="2013-05-06T18:04:00Z"/>
          <w:rFonts w:ascii="Courier New" w:hAnsi="Courier New" w:cs="Courier New"/>
          <w:color w:val="008000"/>
          <w:sz w:val="20"/>
          <w:szCs w:val="20"/>
          <w:highlight w:val="white"/>
        </w:rPr>
      </w:pPr>
      <w:ins w:id="2505" w:author="Michael Bell" w:date="2013-05-06T18:04:00Z">
        <w:r>
          <w:rPr>
            <w:rFonts w:ascii="Courier New" w:hAnsi="Courier New" w:cs="Courier New"/>
            <w:color w:val="008000"/>
            <w:sz w:val="20"/>
            <w:szCs w:val="20"/>
            <w:highlight w:val="white"/>
          </w:rPr>
          <w:t xml:space="preserve"> BELTRAK</w:t>
        </w:r>
      </w:ins>
    </w:p>
    <w:p w14:paraId="1085A4AC" w14:textId="77777777" w:rsidR="003A2FEE" w:rsidRDefault="003A2FEE" w:rsidP="003A2FEE">
      <w:pPr>
        <w:autoSpaceDE w:val="0"/>
        <w:autoSpaceDN w:val="0"/>
        <w:adjustRightInd w:val="0"/>
        <w:spacing w:after="0" w:line="240" w:lineRule="auto"/>
        <w:rPr>
          <w:ins w:id="2506" w:author="Michael Bell" w:date="2013-05-06T18:04:00Z"/>
          <w:rFonts w:ascii="Courier New" w:hAnsi="Courier New" w:cs="Courier New"/>
          <w:color w:val="008000"/>
          <w:sz w:val="20"/>
          <w:szCs w:val="20"/>
          <w:highlight w:val="white"/>
        </w:rPr>
      </w:pPr>
      <w:ins w:id="2507" w:author="Michael Bell" w:date="2013-05-06T18:04:00Z">
        <w:r>
          <w:rPr>
            <w:rFonts w:ascii="Courier New" w:hAnsi="Courier New" w:cs="Courier New"/>
            <w:color w:val="008000"/>
            <w:sz w:val="20"/>
            <w:szCs w:val="20"/>
            <w:highlight w:val="white"/>
          </w:rPr>
          <w:t xml:space="preserve"> </w:t>
        </w:r>
      </w:ins>
    </w:p>
    <w:p w14:paraId="720B227D" w14:textId="77777777" w:rsidR="003A2FEE" w:rsidRDefault="003A2FEE" w:rsidP="003A2FEE">
      <w:pPr>
        <w:autoSpaceDE w:val="0"/>
        <w:autoSpaceDN w:val="0"/>
        <w:adjustRightInd w:val="0"/>
        <w:spacing w:after="0" w:line="240" w:lineRule="auto"/>
        <w:rPr>
          <w:ins w:id="2508" w:author="Michael Bell" w:date="2013-05-06T18:04:00Z"/>
          <w:rFonts w:ascii="Courier New" w:hAnsi="Courier New" w:cs="Courier New"/>
          <w:color w:val="008000"/>
          <w:sz w:val="20"/>
          <w:szCs w:val="20"/>
          <w:highlight w:val="white"/>
        </w:rPr>
      </w:pPr>
      <w:ins w:id="2509" w:author="Michael Bell" w:date="2013-05-06T18:04:00Z">
        <w:r>
          <w:rPr>
            <w:rFonts w:ascii="Courier New" w:hAnsi="Courier New" w:cs="Courier New"/>
            <w:color w:val="008000"/>
            <w:sz w:val="20"/>
            <w:szCs w:val="20"/>
            <w:highlight w:val="white"/>
          </w:rPr>
          <w:t xml:space="preserve"> V1.0</w:t>
        </w:r>
      </w:ins>
    </w:p>
    <w:p w14:paraId="3037049B" w14:textId="77777777" w:rsidR="003A2FEE" w:rsidRDefault="003A2FEE" w:rsidP="003A2FEE">
      <w:pPr>
        <w:autoSpaceDE w:val="0"/>
        <w:autoSpaceDN w:val="0"/>
        <w:adjustRightInd w:val="0"/>
        <w:spacing w:after="0" w:line="240" w:lineRule="auto"/>
        <w:rPr>
          <w:ins w:id="2510" w:author="Michael Bell" w:date="2013-05-06T18:04:00Z"/>
          <w:rFonts w:ascii="Courier New" w:hAnsi="Courier New" w:cs="Courier New"/>
          <w:color w:val="008000"/>
          <w:sz w:val="20"/>
          <w:szCs w:val="20"/>
          <w:highlight w:val="white"/>
        </w:rPr>
      </w:pPr>
      <w:ins w:id="2511" w:author="Michael Bell" w:date="2013-05-06T18:04:00Z">
        <w:r>
          <w:rPr>
            <w:rFonts w:ascii="Courier New" w:hAnsi="Courier New" w:cs="Courier New"/>
            <w:color w:val="008000"/>
            <w:sz w:val="20"/>
            <w:szCs w:val="20"/>
            <w:highlight w:val="white"/>
          </w:rPr>
          <w:t xml:space="preserve"> </w:t>
        </w:r>
      </w:ins>
    </w:p>
    <w:p w14:paraId="49B87710" w14:textId="77777777" w:rsidR="003A2FEE" w:rsidRDefault="003A2FEE" w:rsidP="003A2FEE">
      <w:pPr>
        <w:autoSpaceDE w:val="0"/>
        <w:autoSpaceDN w:val="0"/>
        <w:adjustRightInd w:val="0"/>
        <w:spacing w:after="0" w:line="240" w:lineRule="auto"/>
        <w:rPr>
          <w:ins w:id="2512" w:author="Michael Bell" w:date="2013-05-06T18:04:00Z"/>
          <w:rFonts w:ascii="Courier New" w:hAnsi="Courier New" w:cs="Courier New"/>
          <w:color w:val="008000"/>
          <w:sz w:val="20"/>
          <w:szCs w:val="20"/>
          <w:highlight w:val="white"/>
        </w:rPr>
      </w:pPr>
      <w:ins w:id="2513" w:author="Michael Bell" w:date="2013-05-06T18:04:00Z">
        <w:r>
          <w:rPr>
            <w:rFonts w:ascii="Courier New" w:hAnsi="Courier New" w:cs="Courier New"/>
            <w:color w:val="008000"/>
            <w:sz w:val="20"/>
            <w:szCs w:val="20"/>
            <w:highlight w:val="white"/>
          </w:rPr>
          <w:t xml:space="preserve"> Hornby trainset automation</w:t>
        </w:r>
      </w:ins>
    </w:p>
    <w:p w14:paraId="44BC88F6" w14:textId="77777777" w:rsidR="003A2FEE" w:rsidRDefault="003A2FEE" w:rsidP="003A2FEE">
      <w:pPr>
        <w:autoSpaceDE w:val="0"/>
        <w:autoSpaceDN w:val="0"/>
        <w:adjustRightInd w:val="0"/>
        <w:spacing w:after="0" w:line="240" w:lineRule="auto"/>
        <w:rPr>
          <w:ins w:id="2514" w:author="Michael Bell" w:date="2013-05-06T18:04:00Z"/>
          <w:rFonts w:ascii="Courier New" w:hAnsi="Courier New" w:cs="Courier New"/>
          <w:color w:val="008000"/>
          <w:sz w:val="20"/>
          <w:szCs w:val="20"/>
          <w:highlight w:val="white"/>
        </w:rPr>
      </w:pPr>
      <w:ins w:id="2515" w:author="Michael Bell" w:date="2013-05-06T18:04:00Z">
        <w:r>
          <w:rPr>
            <w:rFonts w:ascii="Courier New" w:hAnsi="Courier New" w:cs="Courier New"/>
            <w:color w:val="008000"/>
            <w:sz w:val="20"/>
            <w:szCs w:val="20"/>
            <w:highlight w:val="white"/>
          </w:rPr>
          <w:t xml:space="preserve"> </w:t>
        </w:r>
      </w:ins>
    </w:p>
    <w:p w14:paraId="0FDF31A4" w14:textId="77777777" w:rsidR="003A2FEE" w:rsidRDefault="003A2FEE" w:rsidP="003A2FEE">
      <w:pPr>
        <w:autoSpaceDE w:val="0"/>
        <w:autoSpaceDN w:val="0"/>
        <w:adjustRightInd w:val="0"/>
        <w:spacing w:after="0" w:line="240" w:lineRule="auto"/>
        <w:rPr>
          <w:ins w:id="2516" w:author="Michael Bell" w:date="2013-05-06T18:04:00Z"/>
          <w:rFonts w:ascii="Courier New" w:hAnsi="Courier New" w:cs="Courier New"/>
          <w:color w:val="008000"/>
          <w:sz w:val="20"/>
          <w:szCs w:val="20"/>
          <w:highlight w:val="white"/>
        </w:rPr>
      </w:pPr>
      <w:ins w:id="2517" w:author="Michael Bell" w:date="2013-05-06T18:04:00Z">
        <w:r>
          <w:rPr>
            <w:rFonts w:ascii="Courier New" w:hAnsi="Courier New" w:cs="Courier New"/>
            <w:color w:val="008000"/>
            <w:sz w:val="20"/>
            <w:szCs w:val="20"/>
            <w:highlight w:val="white"/>
          </w:rPr>
          <w:t xml:space="preserve"> By Michael Bell</w:t>
        </w:r>
      </w:ins>
    </w:p>
    <w:p w14:paraId="0080261E" w14:textId="77777777" w:rsidR="003A2FEE" w:rsidRDefault="003A2FEE" w:rsidP="003A2FEE">
      <w:pPr>
        <w:autoSpaceDE w:val="0"/>
        <w:autoSpaceDN w:val="0"/>
        <w:adjustRightInd w:val="0"/>
        <w:spacing w:after="0" w:line="240" w:lineRule="auto"/>
        <w:rPr>
          <w:ins w:id="2518" w:author="Michael Bell" w:date="2013-05-06T18:04:00Z"/>
          <w:rFonts w:ascii="Courier New" w:hAnsi="Courier New" w:cs="Courier New"/>
          <w:color w:val="008000"/>
          <w:sz w:val="20"/>
          <w:szCs w:val="20"/>
          <w:highlight w:val="white"/>
        </w:rPr>
      </w:pPr>
      <w:ins w:id="2519" w:author="Michael Bell" w:date="2013-05-06T18:04:00Z">
        <w:r>
          <w:rPr>
            <w:rFonts w:ascii="Courier New" w:hAnsi="Courier New" w:cs="Courier New"/>
            <w:color w:val="008000"/>
            <w:sz w:val="20"/>
            <w:szCs w:val="20"/>
            <w:highlight w:val="white"/>
          </w:rPr>
          <w:t xml:space="preserve"> </w:t>
        </w:r>
      </w:ins>
    </w:p>
    <w:p w14:paraId="4F42EF97" w14:textId="77777777" w:rsidR="003A2FEE" w:rsidRDefault="003A2FEE" w:rsidP="003A2FEE">
      <w:pPr>
        <w:autoSpaceDE w:val="0"/>
        <w:autoSpaceDN w:val="0"/>
        <w:adjustRightInd w:val="0"/>
        <w:spacing w:after="0" w:line="240" w:lineRule="auto"/>
        <w:rPr>
          <w:ins w:id="2520" w:author="Michael Bell" w:date="2013-05-06T18:04:00Z"/>
          <w:rFonts w:ascii="Courier New" w:hAnsi="Courier New" w:cs="Courier New"/>
          <w:color w:val="008000"/>
          <w:sz w:val="20"/>
          <w:szCs w:val="20"/>
          <w:highlight w:val="white"/>
        </w:rPr>
      </w:pPr>
      <w:ins w:id="2521" w:author="Michael Bell" w:date="2013-05-06T18:04:00Z">
        <w:r>
          <w:rPr>
            <w:rFonts w:ascii="Courier New" w:hAnsi="Courier New" w:cs="Courier New"/>
            <w:color w:val="008000"/>
            <w:sz w:val="20"/>
            <w:szCs w:val="20"/>
            <w:highlight w:val="white"/>
          </w:rPr>
          <w:t xml:space="preserve"> Programing started: 02/02/2013 at 14:08</w:t>
        </w:r>
      </w:ins>
    </w:p>
    <w:p w14:paraId="55EE5184" w14:textId="77777777" w:rsidR="003A2FEE" w:rsidRDefault="003A2FEE" w:rsidP="003A2FEE">
      <w:pPr>
        <w:autoSpaceDE w:val="0"/>
        <w:autoSpaceDN w:val="0"/>
        <w:adjustRightInd w:val="0"/>
        <w:spacing w:after="0" w:line="240" w:lineRule="auto"/>
        <w:rPr>
          <w:ins w:id="2522" w:author="Michael Bell" w:date="2013-05-06T18:04:00Z"/>
          <w:rFonts w:ascii="Courier New" w:hAnsi="Courier New" w:cs="Courier New"/>
          <w:color w:val="008000"/>
          <w:sz w:val="20"/>
          <w:szCs w:val="20"/>
          <w:highlight w:val="white"/>
        </w:rPr>
      </w:pPr>
      <w:ins w:id="2523" w:author="Michael Bell" w:date="2013-05-06T18:04:00Z">
        <w:r>
          <w:rPr>
            <w:rFonts w:ascii="Courier New" w:hAnsi="Courier New" w:cs="Courier New"/>
            <w:color w:val="008000"/>
            <w:sz w:val="20"/>
            <w:szCs w:val="20"/>
            <w:highlight w:val="white"/>
          </w:rPr>
          <w:t xml:space="preserve"> </w:t>
        </w:r>
      </w:ins>
    </w:p>
    <w:p w14:paraId="32BA1C35" w14:textId="77777777" w:rsidR="003A2FEE" w:rsidRDefault="003A2FEE" w:rsidP="003A2FEE">
      <w:pPr>
        <w:autoSpaceDE w:val="0"/>
        <w:autoSpaceDN w:val="0"/>
        <w:adjustRightInd w:val="0"/>
        <w:spacing w:after="0" w:line="240" w:lineRule="auto"/>
        <w:rPr>
          <w:ins w:id="2524" w:author="Michael Bell" w:date="2013-05-06T18:04:00Z"/>
          <w:rFonts w:ascii="Courier New" w:hAnsi="Courier New" w:cs="Courier New"/>
          <w:color w:val="008000"/>
          <w:sz w:val="20"/>
          <w:szCs w:val="20"/>
          <w:highlight w:val="white"/>
        </w:rPr>
      </w:pPr>
      <w:ins w:id="2525" w:author="Michael Bell" w:date="2013-05-06T18:04:00Z">
        <w:r>
          <w:rPr>
            <w:rFonts w:ascii="Courier New" w:hAnsi="Courier New" w:cs="Courier New"/>
            <w:color w:val="008000"/>
            <w:sz w:val="20"/>
            <w:szCs w:val="20"/>
            <w:highlight w:val="white"/>
          </w:rPr>
          <w:t xml:space="preserve"> Programing completed: 06/05/2013 at 17:45</w:t>
        </w:r>
      </w:ins>
    </w:p>
    <w:p w14:paraId="28D8DC45" w14:textId="77777777" w:rsidR="003A2FEE" w:rsidRDefault="003A2FEE" w:rsidP="003A2FEE">
      <w:pPr>
        <w:autoSpaceDE w:val="0"/>
        <w:autoSpaceDN w:val="0"/>
        <w:adjustRightInd w:val="0"/>
        <w:spacing w:after="0" w:line="240" w:lineRule="auto"/>
        <w:rPr>
          <w:ins w:id="2526" w:author="Michael Bell" w:date="2013-05-06T18:04:00Z"/>
          <w:rFonts w:ascii="Courier New" w:hAnsi="Courier New" w:cs="Courier New"/>
          <w:color w:val="008000"/>
          <w:sz w:val="20"/>
          <w:szCs w:val="20"/>
          <w:highlight w:val="white"/>
        </w:rPr>
      </w:pPr>
      <w:ins w:id="2527" w:author="Michael Bell" w:date="2013-05-06T18:04:00Z">
        <w:r>
          <w:rPr>
            <w:rFonts w:ascii="Courier New" w:hAnsi="Courier New" w:cs="Courier New"/>
            <w:color w:val="008000"/>
            <w:sz w:val="20"/>
            <w:szCs w:val="20"/>
            <w:highlight w:val="white"/>
          </w:rPr>
          <w:t xml:space="preserve"> </w:t>
        </w:r>
      </w:ins>
    </w:p>
    <w:p w14:paraId="228713B1" w14:textId="77777777" w:rsidR="003A2FEE" w:rsidRDefault="003A2FEE" w:rsidP="003A2FEE">
      <w:pPr>
        <w:autoSpaceDE w:val="0"/>
        <w:autoSpaceDN w:val="0"/>
        <w:adjustRightInd w:val="0"/>
        <w:spacing w:after="0" w:line="240" w:lineRule="auto"/>
        <w:rPr>
          <w:ins w:id="2528" w:author="Michael Bell" w:date="2013-05-06T18:04:00Z"/>
          <w:rFonts w:ascii="Courier New" w:hAnsi="Courier New" w:cs="Courier New"/>
          <w:color w:val="000000"/>
          <w:sz w:val="20"/>
          <w:szCs w:val="20"/>
          <w:highlight w:val="white"/>
        </w:rPr>
      </w:pPr>
      <w:ins w:id="2529" w:author="Michael Bell" w:date="2013-05-06T18:04:00Z">
        <w:r>
          <w:rPr>
            <w:rFonts w:ascii="Courier New" w:hAnsi="Courier New" w:cs="Courier New"/>
            <w:color w:val="008000"/>
            <w:sz w:val="20"/>
            <w:szCs w:val="20"/>
            <w:highlight w:val="white"/>
          </w:rPr>
          <w:t xml:space="preserve"> */</w:t>
        </w:r>
      </w:ins>
    </w:p>
    <w:p w14:paraId="330B31DC" w14:textId="77777777" w:rsidR="003A2FEE" w:rsidRDefault="003A2FEE" w:rsidP="003A2FEE">
      <w:pPr>
        <w:autoSpaceDE w:val="0"/>
        <w:autoSpaceDN w:val="0"/>
        <w:adjustRightInd w:val="0"/>
        <w:spacing w:after="0" w:line="240" w:lineRule="auto"/>
        <w:rPr>
          <w:ins w:id="2530" w:author="Michael Bell" w:date="2013-05-06T18:04:00Z"/>
          <w:rFonts w:ascii="Courier New" w:hAnsi="Courier New" w:cs="Courier New"/>
          <w:color w:val="000000"/>
          <w:sz w:val="20"/>
          <w:szCs w:val="20"/>
          <w:highlight w:val="white"/>
        </w:rPr>
      </w:pPr>
    </w:p>
    <w:p w14:paraId="4F84A67A" w14:textId="77777777" w:rsidR="003A2FEE" w:rsidRDefault="003A2FEE" w:rsidP="003A2FEE">
      <w:pPr>
        <w:autoSpaceDE w:val="0"/>
        <w:autoSpaceDN w:val="0"/>
        <w:adjustRightInd w:val="0"/>
        <w:spacing w:after="0" w:line="240" w:lineRule="auto"/>
        <w:rPr>
          <w:ins w:id="2531" w:author="Michael Bell" w:date="2013-05-06T18:04:00Z"/>
          <w:rFonts w:ascii="Courier New" w:hAnsi="Courier New" w:cs="Courier New"/>
          <w:color w:val="000000"/>
          <w:sz w:val="20"/>
          <w:szCs w:val="20"/>
          <w:highlight w:val="white"/>
        </w:rPr>
      </w:pPr>
      <w:ins w:id="2532" w:author="Michael Bell" w:date="2013-05-06T18:04: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ins>
    </w:p>
    <w:p w14:paraId="2EF38331" w14:textId="77777777" w:rsidR="003A2FEE" w:rsidRDefault="003A2FEE" w:rsidP="003A2FEE">
      <w:pPr>
        <w:autoSpaceDE w:val="0"/>
        <w:autoSpaceDN w:val="0"/>
        <w:adjustRightInd w:val="0"/>
        <w:spacing w:after="0" w:line="240" w:lineRule="auto"/>
        <w:rPr>
          <w:ins w:id="2533" w:author="Michael Bell" w:date="2013-05-06T18:04:00Z"/>
          <w:rFonts w:ascii="Courier New" w:hAnsi="Courier New" w:cs="Courier New"/>
          <w:color w:val="000000"/>
          <w:sz w:val="20"/>
          <w:szCs w:val="20"/>
          <w:highlight w:val="white"/>
        </w:rPr>
      </w:pPr>
      <w:ins w:id="2534" w:author="Michael Bell" w:date="2013-05-06T18:04:00Z">
        <w:r>
          <w:rPr>
            <w:rFonts w:ascii="Courier New" w:hAnsi="Courier New" w:cs="Courier New"/>
            <w:b/>
            <w:bCs/>
            <w:color w:val="000080"/>
            <w:sz w:val="20"/>
            <w:szCs w:val="20"/>
            <w:highlight w:val="white"/>
          </w:rPr>
          <w:t>{</w:t>
        </w:r>
      </w:ins>
    </w:p>
    <w:p w14:paraId="4EFCC5B8" w14:textId="77777777" w:rsidR="003A2FEE" w:rsidRDefault="003A2FEE" w:rsidP="003A2FEE">
      <w:pPr>
        <w:autoSpaceDE w:val="0"/>
        <w:autoSpaceDN w:val="0"/>
        <w:adjustRightInd w:val="0"/>
        <w:spacing w:after="0" w:line="240" w:lineRule="auto"/>
        <w:rPr>
          <w:ins w:id="2535" w:author="Michael Bell" w:date="2013-05-06T18:04:00Z"/>
          <w:rFonts w:ascii="Courier New" w:hAnsi="Courier New" w:cs="Courier New"/>
          <w:color w:val="000000"/>
          <w:sz w:val="20"/>
          <w:szCs w:val="20"/>
          <w:highlight w:val="white"/>
        </w:rPr>
      </w:pPr>
      <w:ins w:id="2536" w:author="Michael Bell" w:date="2013-05-06T18:04:00Z">
        <w:r>
          <w:rPr>
            <w:rFonts w:ascii="Courier New" w:hAnsi="Courier New" w:cs="Courier New"/>
            <w:color w:val="000000"/>
            <w:sz w:val="20"/>
            <w:szCs w:val="20"/>
            <w:highlight w:val="white"/>
          </w:rPr>
          <w:t xml:space="preserve">  </w:t>
        </w:r>
      </w:ins>
    </w:p>
    <w:p w14:paraId="5239F24B" w14:textId="77777777" w:rsidR="003A2FEE" w:rsidRDefault="003A2FEE" w:rsidP="003A2FEE">
      <w:pPr>
        <w:autoSpaceDE w:val="0"/>
        <w:autoSpaceDN w:val="0"/>
        <w:adjustRightInd w:val="0"/>
        <w:spacing w:after="0" w:line="240" w:lineRule="auto"/>
        <w:rPr>
          <w:ins w:id="2537" w:author="Michael Bell" w:date="2013-05-06T18:04:00Z"/>
          <w:rFonts w:ascii="Courier New" w:hAnsi="Courier New" w:cs="Courier New"/>
          <w:color w:val="008000"/>
          <w:sz w:val="20"/>
          <w:szCs w:val="20"/>
          <w:highlight w:val="white"/>
        </w:rPr>
      </w:pPr>
      <w:ins w:id="2538"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ins>
    </w:p>
    <w:p w14:paraId="141107E8" w14:textId="77777777" w:rsidR="003A2FEE" w:rsidRDefault="003A2FEE" w:rsidP="003A2FEE">
      <w:pPr>
        <w:autoSpaceDE w:val="0"/>
        <w:autoSpaceDN w:val="0"/>
        <w:adjustRightInd w:val="0"/>
        <w:spacing w:after="0" w:line="240" w:lineRule="auto"/>
        <w:rPr>
          <w:ins w:id="2539" w:author="Michael Bell" w:date="2013-05-06T18:04:00Z"/>
          <w:rFonts w:ascii="Courier New" w:hAnsi="Courier New" w:cs="Courier New"/>
          <w:color w:val="008000"/>
          <w:sz w:val="20"/>
          <w:szCs w:val="20"/>
          <w:highlight w:val="white"/>
        </w:rPr>
      </w:pPr>
      <w:ins w:id="2540"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//checkPoints();</w:t>
        </w:r>
      </w:ins>
    </w:p>
    <w:p w14:paraId="6C690EE5" w14:textId="77777777" w:rsidR="003A2FEE" w:rsidRDefault="003A2FEE" w:rsidP="003A2FEE">
      <w:pPr>
        <w:autoSpaceDE w:val="0"/>
        <w:autoSpaceDN w:val="0"/>
        <w:adjustRightInd w:val="0"/>
        <w:spacing w:after="0" w:line="240" w:lineRule="auto"/>
        <w:rPr>
          <w:ins w:id="2541" w:author="Michael Bell" w:date="2013-05-06T18:04:00Z"/>
          <w:rFonts w:ascii="Courier New" w:hAnsi="Courier New" w:cs="Courier New"/>
          <w:color w:val="000000"/>
          <w:sz w:val="20"/>
          <w:szCs w:val="20"/>
          <w:highlight w:val="white"/>
        </w:rPr>
      </w:pPr>
    </w:p>
    <w:p w14:paraId="156D4933" w14:textId="77777777" w:rsidR="003A2FEE" w:rsidRDefault="003A2FEE" w:rsidP="003A2FEE">
      <w:pPr>
        <w:autoSpaceDE w:val="0"/>
        <w:autoSpaceDN w:val="0"/>
        <w:adjustRightInd w:val="0"/>
        <w:spacing w:after="0" w:line="240" w:lineRule="auto"/>
        <w:rPr>
          <w:ins w:id="2542" w:author="Michael Bell" w:date="2013-05-06T18:04:00Z"/>
          <w:rFonts w:ascii="Courier New" w:hAnsi="Courier New" w:cs="Courier New"/>
          <w:color w:val="008000"/>
          <w:sz w:val="20"/>
          <w:szCs w:val="20"/>
          <w:highlight w:val="white"/>
        </w:rPr>
      </w:pPr>
      <w:ins w:id="2543"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ins>
    </w:p>
    <w:p w14:paraId="1C9DF37C" w14:textId="77777777" w:rsidR="003A2FEE" w:rsidRDefault="003A2FEE" w:rsidP="003A2FEE">
      <w:pPr>
        <w:autoSpaceDE w:val="0"/>
        <w:autoSpaceDN w:val="0"/>
        <w:adjustRightInd w:val="0"/>
        <w:spacing w:after="0" w:line="240" w:lineRule="auto"/>
        <w:rPr>
          <w:ins w:id="2544" w:author="Michael Bell" w:date="2013-05-06T18:04:00Z"/>
          <w:rFonts w:ascii="Courier New" w:hAnsi="Courier New" w:cs="Courier New"/>
          <w:color w:val="000000"/>
          <w:sz w:val="20"/>
          <w:szCs w:val="20"/>
          <w:highlight w:val="white"/>
        </w:rPr>
      </w:pPr>
      <w:ins w:id="2545" w:author="Michael Bell" w:date="2013-05-06T18:04:00Z">
        <w:r>
          <w:rPr>
            <w:rFonts w:ascii="Courier New" w:hAnsi="Courier New" w:cs="Courier New"/>
            <w:color w:val="000000"/>
            <w:sz w:val="20"/>
            <w:szCs w:val="20"/>
            <w:highlight w:val="white"/>
          </w:rPr>
          <w:t xml:space="preserve">  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ins>
    </w:p>
    <w:p w14:paraId="72929A3C" w14:textId="77777777" w:rsidR="003A2FEE" w:rsidRDefault="003A2FEE" w:rsidP="003A2FEE">
      <w:pPr>
        <w:autoSpaceDE w:val="0"/>
        <w:autoSpaceDN w:val="0"/>
        <w:adjustRightInd w:val="0"/>
        <w:spacing w:after="0" w:line="240" w:lineRule="auto"/>
        <w:rPr>
          <w:ins w:id="2546" w:author="Michael Bell" w:date="2013-05-06T18:04:00Z"/>
          <w:rFonts w:ascii="Courier New" w:hAnsi="Courier New" w:cs="Courier New"/>
          <w:color w:val="000000"/>
          <w:sz w:val="20"/>
          <w:szCs w:val="20"/>
          <w:highlight w:val="white"/>
        </w:rPr>
      </w:pPr>
    </w:p>
    <w:p w14:paraId="7D33E6DB" w14:textId="77777777" w:rsidR="003A2FEE" w:rsidRDefault="003A2FEE" w:rsidP="003A2FEE">
      <w:pPr>
        <w:autoSpaceDE w:val="0"/>
        <w:autoSpaceDN w:val="0"/>
        <w:adjustRightInd w:val="0"/>
        <w:spacing w:after="0" w:line="240" w:lineRule="auto"/>
        <w:rPr>
          <w:ins w:id="2547" w:author="Michael Bell" w:date="2013-05-06T18:04:00Z"/>
          <w:rFonts w:ascii="Courier New" w:hAnsi="Courier New" w:cs="Courier New"/>
          <w:color w:val="008000"/>
          <w:sz w:val="20"/>
          <w:szCs w:val="20"/>
          <w:highlight w:val="white"/>
        </w:rPr>
      </w:pPr>
      <w:ins w:id="2548"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ins>
    </w:p>
    <w:p w14:paraId="4B2C5186" w14:textId="77777777" w:rsidR="003A2FEE" w:rsidRDefault="003A2FEE" w:rsidP="003A2FEE">
      <w:pPr>
        <w:autoSpaceDE w:val="0"/>
        <w:autoSpaceDN w:val="0"/>
        <w:adjustRightInd w:val="0"/>
        <w:spacing w:after="0" w:line="240" w:lineRule="auto"/>
        <w:rPr>
          <w:ins w:id="2549" w:author="Michael Bell" w:date="2013-05-06T18:04:00Z"/>
          <w:rFonts w:ascii="Courier New" w:hAnsi="Courier New" w:cs="Courier New"/>
          <w:color w:val="000000"/>
          <w:sz w:val="20"/>
          <w:szCs w:val="20"/>
          <w:highlight w:val="white"/>
        </w:rPr>
      </w:pPr>
      <w:ins w:id="2550"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ins>
    </w:p>
    <w:p w14:paraId="7E406628" w14:textId="77777777" w:rsidR="003A2FEE" w:rsidRDefault="003A2FEE" w:rsidP="003A2FEE">
      <w:pPr>
        <w:autoSpaceDE w:val="0"/>
        <w:autoSpaceDN w:val="0"/>
        <w:adjustRightInd w:val="0"/>
        <w:spacing w:after="0" w:line="240" w:lineRule="auto"/>
        <w:rPr>
          <w:ins w:id="2551" w:author="Michael Bell" w:date="2013-05-06T18:04:00Z"/>
          <w:rFonts w:ascii="Courier New" w:hAnsi="Courier New" w:cs="Courier New"/>
          <w:color w:val="000000"/>
          <w:sz w:val="20"/>
          <w:szCs w:val="20"/>
          <w:highlight w:val="white"/>
        </w:rPr>
      </w:pPr>
      <w:ins w:id="2552"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9BFCA1" w14:textId="77777777" w:rsidR="003A2FEE" w:rsidRDefault="003A2FEE" w:rsidP="003A2FEE">
      <w:pPr>
        <w:autoSpaceDE w:val="0"/>
        <w:autoSpaceDN w:val="0"/>
        <w:adjustRightInd w:val="0"/>
        <w:spacing w:after="0" w:line="240" w:lineRule="auto"/>
        <w:rPr>
          <w:ins w:id="2553" w:author="Michael Bell" w:date="2013-05-06T18:04:00Z"/>
          <w:rFonts w:ascii="Courier New" w:hAnsi="Courier New" w:cs="Courier New"/>
          <w:color w:val="008000"/>
          <w:sz w:val="20"/>
          <w:szCs w:val="20"/>
          <w:highlight w:val="white"/>
        </w:rPr>
      </w:pPr>
      <w:ins w:id="2554" w:author="Michael Bell" w:date="2013-05-06T18:04: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//if this is high the train travels backwards</w:t>
        </w:r>
      </w:ins>
    </w:p>
    <w:p w14:paraId="063755C7" w14:textId="77777777" w:rsidR="003A2FEE" w:rsidRDefault="003A2FEE" w:rsidP="003A2FEE">
      <w:pPr>
        <w:autoSpaceDE w:val="0"/>
        <w:autoSpaceDN w:val="0"/>
        <w:adjustRightInd w:val="0"/>
        <w:spacing w:after="0" w:line="240" w:lineRule="auto"/>
        <w:rPr>
          <w:ins w:id="2555" w:author="Michael Bell" w:date="2013-05-06T18:04:00Z"/>
          <w:rFonts w:ascii="Courier New" w:hAnsi="Courier New" w:cs="Courier New"/>
          <w:color w:val="000000"/>
          <w:sz w:val="20"/>
          <w:szCs w:val="20"/>
          <w:highlight w:val="white"/>
        </w:rPr>
      </w:pPr>
      <w:ins w:id="2556"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E269FE" w14:textId="77777777" w:rsidR="003A2FEE" w:rsidRDefault="003A2FEE" w:rsidP="003A2FEE">
      <w:pPr>
        <w:autoSpaceDE w:val="0"/>
        <w:autoSpaceDN w:val="0"/>
        <w:adjustRightInd w:val="0"/>
        <w:spacing w:after="0" w:line="240" w:lineRule="auto"/>
        <w:rPr>
          <w:ins w:id="2557" w:author="Michael Bell" w:date="2013-05-06T18:04:00Z"/>
          <w:rFonts w:ascii="Courier New" w:hAnsi="Courier New" w:cs="Courier New"/>
          <w:color w:val="000000"/>
          <w:sz w:val="20"/>
          <w:szCs w:val="20"/>
          <w:highlight w:val="white"/>
        </w:rPr>
      </w:pPr>
      <w:ins w:id="2558"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7008FFAD" w14:textId="77777777" w:rsidR="003A2FEE" w:rsidRDefault="003A2FEE" w:rsidP="003A2FEE">
      <w:pPr>
        <w:autoSpaceDE w:val="0"/>
        <w:autoSpaceDN w:val="0"/>
        <w:adjustRightInd w:val="0"/>
        <w:spacing w:after="0" w:line="240" w:lineRule="auto"/>
        <w:rPr>
          <w:ins w:id="2559" w:author="Michael Bell" w:date="2013-05-06T18:04:00Z"/>
          <w:rFonts w:ascii="Courier New" w:hAnsi="Courier New" w:cs="Courier New"/>
          <w:color w:val="000000"/>
          <w:sz w:val="20"/>
          <w:szCs w:val="20"/>
          <w:highlight w:val="white"/>
        </w:rPr>
      </w:pPr>
      <w:ins w:id="2560"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4577DA" w14:textId="77777777" w:rsidR="003A2FEE" w:rsidRDefault="003A2FEE" w:rsidP="003A2FEE">
      <w:pPr>
        <w:autoSpaceDE w:val="0"/>
        <w:autoSpaceDN w:val="0"/>
        <w:adjustRightInd w:val="0"/>
        <w:spacing w:after="0" w:line="240" w:lineRule="auto"/>
        <w:rPr>
          <w:ins w:id="2561" w:author="Michael Bell" w:date="2013-05-06T18:04:00Z"/>
          <w:rFonts w:ascii="Courier New" w:hAnsi="Courier New" w:cs="Courier New"/>
          <w:color w:val="000000"/>
          <w:sz w:val="20"/>
          <w:szCs w:val="20"/>
          <w:highlight w:val="white"/>
        </w:rPr>
      </w:pPr>
      <w:ins w:id="2562" w:author="Michael Bell" w:date="2013-05-06T18:04: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ins>
    </w:p>
    <w:p w14:paraId="18139E2B" w14:textId="77777777" w:rsidR="003A2FEE" w:rsidRDefault="003A2FEE" w:rsidP="003A2FEE">
      <w:pPr>
        <w:autoSpaceDE w:val="0"/>
        <w:autoSpaceDN w:val="0"/>
        <w:adjustRightInd w:val="0"/>
        <w:spacing w:after="0" w:line="240" w:lineRule="auto"/>
        <w:rPr>
          <w:ins w:id="2563" w:author="Michael Bell" w:date="2013-05-06T18:04:00Z"/>
          <w:rFonts w:ascii="Courier New" w:hAnsi="Courier New" w:cs="Courier New"/>
          <w:color w:val="000000"/>
          <w:sz w:val="20"/>
          <w:szCs w:val="20"/>
          <w:highlight w:val="white"/>
        </w:rPr>
      </w:pPr>
      <w:ins w:id="2564"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3A7A566" w14:textId="77777777" w:rsidR="003A2FEE" w:rsidRDefault="003A2FEE" w:rsidP="003A2FEE">
      <w:pPr>
        <w:autoSpaceDE w:val="0"/>
        <w:autoSpaceDN w:val="0"/>
        <w:adjustRightInd w:val="0"/>
        <w:spacing w:after="0" w:line="240" w:lineRule="auto"/>
        <w:rPr>
          <w:ins w:id="2565" w:author="Michael Bell" w:date="2013-05-06T18:04:00Z"/>
          <w:rFonts w:ascii="Courier New" w:hAnsi="Courier New" w:cs="Courier New"/>
          <w:color w:val="000000"/>
          <w:sz w:val="20"/>
          <w:szCs w:val="20"/>
          <w:highlight w:val="white"/>
        </w:rPr>
      </w:pPr>
    </w:p>
    <w:p w14:paraId="1181025D" w14:textId="77777777" w:rsidR="003A2FEE" w:rsidRDefault="003A2FEE" w:rsidP="003A2FEE">
      <w:pPr>
        <w:autoSpaceDE w:val="0"/>
        <w:autoSpaceDN w:val="0"/>
        <w:adjustRightInd w:val="0"/>
        <w:spacing w:after="0" w:line="240" w:lineRule="auto"/>
        <w:rPr>
          <w:ins w:id="2566" w:author="Michael Bell" w:date="2013-05-06T18:04:00Z"/>
          <w:rFonts w:ascii="Courier New" w:hAnsi="Courier New" w:cs="Courier New"/>
          <w:color w:val="000000"/>
          <w:sz w:val="20"/>
          <w:szCs w:val="20"/>
          <w:highlight w:val="white"/>
        </w:rPr>
      </w:pPr>
    </w:p>
    <w:p w14:paraId="1D446821" w14:textId="77777777" w:rsidR="003A2FEE" w:rsidRDefault="003A2FEE" w:rsidP="003A2FEE">
      <w:pPr>
        <w:autoSpaceDE w:val="0"/>
        <w:autoSpaceDN w:val="0"/>
        <w:adjustRightInd w:val="0"/>
        <w:spacing w:after="0" w:line="240" w:lineRule="auto"/>
        <w:rPr>
          <w:ins w:id="2567" w:author="Michael Bell" w:date="2013-05-06T18:04:00Z"/>
          <w:rFonts w:ascii="Courier New" w:hAnsi="Courier New" w:cs="Courier New"/>
          <w:color w:val="000000"/>
          <w:sz w:val="20"/>
          <w:szCs w:val="20"/>
          <w:highlight w:val="white"/>
        </w:rPr>
      </w:pPr>
      <w:ins w:id="2568" w:author="Michael Bell" w:date="2013-05-06T18:04:00Z">
        <w:r>
          <w:rPr>
            <w:rFonts w:ascii="Courier New" w:hAnsi="Courier New" w:cs="Courier New"/>
            <w:b/>
            <w:bCs/>
            <w:color w:val="000080"/>
            <w:sz w:val="20"/>
            <w:szCs w:val="20"/>
            <w:highlight w:val="white"/>
          </w:rPr>
          <w:t>}</w:t>
        </w:r>
      </w:ins>
    </w:p>
    <w:p w14:paraId="0BE12AEF" w14:textId="53F07A7E" w:rsidR="00ED3601" w:rsidDel="00116173" w:rsidRDefault="00ED3601" w:rsidP="00ED3601">
      <w:pPr>
        <w:autoSpaceDE w:val="0"/>
        <w:autoSpaceDN w:val="0"/>
        <w:adjustRightInd w:val="0"/>
        <w:spacing w:after="0" w:line="240" w:lineRule="auto"/>
        <w:rPr>
          <w:del w:id="2569" w:author="Michael Bell" w:date="2013-05-06T17:54:00Z"/>
          <w:rFonts w:ascii="Courier New" w:hAnsi="Courier New" w:cs="Courier New"/>
          <w:color w:val="008000"/>
          <w:sz w:val="20"/>
          <w:szCs w:val="20"/>
          <w:highlight w:val="white"/>
        </w:rPr>
      </w:pPr>
      <w:del w:id="2570" w:author="Michael Bell" w:date="2013-05-06T17:54:00Z">
        <w:r w:rsidDel="00116173">
          <w:rPr>
            <w:rFonts w:ascii="Courier New" w:hAnsi="Courier New" w:cs="Courier New"/>
            <w:color w:val="008000"/>
            <w:sz w:val="20"/>
            <w:szCs w:val="20"/>
            <w:highlight w:val="white"/>
          </w:rPr>
          <w:delText>/*</w:delText>
        </w:r>
      </w:del>
    </w:p>
    <w:p w14:paraId="5838B990" w14:textId="4B982763" w:rsidR="00ED3601" w:rsidDel="00116173" w:rsidRDefault="00ED3601" w:rsidP="00ED3601">
      <w:pPr>
        <w:autoSpaceDE w:val="0"/>
        <w:autoSpaceDN w:val="0"/>
        <w:adjustRightInd w:val="0"/>
        <w:spacing w:after="0" w:line="240" w:lineRule="auto"/>
        <w:rPr>
          <w:del w:id="2571" w:author="Michael Bell" w:date="2013-05-06T17:54:00Z"/>
          <w:rFonts w:ascii="Courier New" w:hAnsi="Courier New" w:cs="Courier New"/>
          <w:color w:val="008000"/>
          <w:sz w:val="20"/>
          <w:szCs w:val="20"/>
          <w:highlight w:val="white"/>
        </w:rPr>
      </w:pPr>
    </w:p>
    <w:p w14:paraId="13339FA2" w14:textId="272BE539" w:rsidR="00ED3601" w:rsidDel="00116173" w:rsidRDefault="00ED3601" w:rsidP="00ED3601">
      <w:pPr>
        <w:autoSpaceDE w:val="0"/>
        <w:autoSpaceDN w:val="0"/>
        <w:adjustRightInd w:val="0"/>
        <w:spacing w:after="0" w:line="240" w:lineRule="auto"/>
        <w:rPr>
          <w:del w:id="2572" w:author="Michael Bell" w:date="2013-05-06T17:54:00Z"/>
          <w:rFonts w:ascii="Courier New" w:hAnsi="Courier New" w:cs="Courier New"/>
          <w:color w:val="008000"/>
          <w:sz w:val="20"/>
          <w:szCs w:val="20"/>
          <w:highlight w:val="white"/>
        </w:rPr>
      </w:pPr>
      <w:del w:id="2573" w:author="Michael Bell" w:date="2013-05-06T17:54:00Z">
        <w:r w:rsidDel="00116173">
          <w:rPr>
            <w:rFonts w:ascii="Courier New" w:hAnsi="Courier New" w:cs="Courier New"/>
            <w:color w:val="008000"/>
            <w:sz w:val="20"/>
            <w:szCs w:val="20"/>
            <w:highlight w:val="white"/>
          </w:rPr>
          <w:delText xml:space="preserve"> BELTRAK</w:delText>
        </w:r>
      </w:del>
    </w:p>
    <w:p w14:paraId="3E7FC6EB" w14:textId="5A057088" w:rsidR="00ED3601" w:rsidDel="00116173" w:rsidRDefault="00ED3601" w:rsidP="00ED3601">
      <w:pPr>
        <w:autoSpaceDE w:val="0"/>
        <w:autoSpaceDN w:val="0"/>
        <w:adjustRightInd w:val="0"/>
        <w:spacing w:after="0" w:line="240" w:lineRule="auto"/>
        <w:rPr>
          <w:del w:id="2574" w:author="Michael Bell" w:date="2013-05-06T17:54:00Z"/>
          <w:rFonts w:ascii="Courier New" w:hAnsi="Courier New" w:cs="Courier New"/>
          <w:color w:val="008000"/>
          <w:sz w:val="20"/>
          <w:szCs w:val="20"/>
          <w:highlight w:val="white"/>
        </w:rPr>
      </w:pPr>
      <w:del w:id="2575" w:author="Michael Bell" w:date="2013-05-06T17:54:00Z">
        <w:r w:rsidDel="00116173">
          <w:rPr>
            <w:rFonts w:ascii="Courier New" w:hAnsi="Courier New" w:cs="Courier New"/>
            <w:color w:val="008000"/>
            <w:sz w:val="20"/>
            <w:szCs w:val="20"/>
            <w:highlight w:val="white"/>
          </w:rPr>
          <w:delText xml:space="preserve"> </w:delText>
        </w:r>
      </w:del>
    </w:p>
    <w:p w14:paraId="46FF00A2" w14:textId="1DBAED6C" w:rsidR="00ED3601" w:rsidDel="00116173" w:rsidRDefault="00ED3601" w:rsidP="00ED3601">
      <w:pPr>
        <w:autoSpaceDE w:val="0"/>
        <w:autoSpaceDN w:val="0"/>
        <w:adjustRightInd w:val="0"/>
        <w:spacing w:after="0" w:line="240" w:lineRule="auto"/>
        <w:rPr>
          <w:del w:id="2576" w:author="Michael Bell" w:date="2013-05-06T17:54:00Z"/>
          <w:rFonts w:ascii="Courier New" w:hAnsi="Courier New" w:cs="Courier New"/>
          <w:color w:val="008000"/>
          <w:sz w:val="20"/>
          <w:szCs w:val="20"/>
          <w:highlight w:val="white"/>
        </w:rPr>
      </w:pPr>
      <w:del w:id="2577" w:author="Michael Bell" w:date="2013-05-06T17:54:00Z">
        <w:r w:rsidDel="00116173">
          <w:rPr>
            <w:rFonts w:ascii="Courier New" w:hAnsi="Courier New" w:cs="Courier New"/>
            <w:color w:val="008000"/>
            <w:sz w:val="20"/>
            <w:szCs w:val="20"/>
            <w:highlight w:val="white"/>
          </w:rPr>
          <w:delText xml:space="preserve"> V1.0</w:delText>
        </w:r>
      </w:del>
    </w:p>
    <w:p w14:paraId="3FC829D5" w14:textId="2732FDCF" w:rsidR="00ED3601" w:rsidDel="00116173" w:rsidRDefault="00ED3601" w:rsidP="00ED3601">
      <w:pPr>
        <w:autoSpaceDE w:val="0"/>
        <w:autoSpaceDN w:val="0"/>
        <w:adjustRightInd w:val="0"/>
        <w:spacing w:after="0" w:line="240" w:lineRule="auto"/>
        <w:rPr>
          <w:del w:id="2578" w:author="Michael Bell" w:date="2013-05-06T17:54:00Z"/>
          <w:rFonts w:ascii="Courier New" w:hAnsi="Courier New" w:cs="Courier New"/>
          <w:color w:val="008000"/>
          <w:sz w:val="20"/>
          <w:szCs w:val="20"/>
          <w:highlight w:val="white"/>
        </w:rPr>
      </w:pPr>
      <w:del w:id="2579" w:author="Michael Bell" w:date="2013-05-06T17:54:00Z">
        <w:r w:rsidDel="00116173">
          <w:rPr>
            <w:rFonts w:ascii="Courier New" w:hAnsi="Courier New" w:cs="Courier New"/>
            <w:color w:val="008000"/>
            <w:sz w:val="20"/>
            <w:szCs w:val="20"/>
            <w:highlight w:val="white"/>
          </w:rPr>
          <w:delText xml:space="preserve"> </w:delText>
        </w:r>
      </w:del>
    </w:p>
    <w:p w14:paraId="7CF9A831" w14:textId="6A3FC32A" w:rsidR="00ED3601" w:rsidDel="00116173" w:rsidRDefault="00ED3601" w:rsidP="00ED3601">
      <w:pPr>
        <w:autoSpaceDE w:val="0"/>
        <w:autoSpaceDN w:val="0"/>
        <w:adjustRightInd w:val="0"/>
        <w:spacing w:after="0" w:line="240" w:lineRule="auto"/>
        <w:rPr>
          <w:del w:id="2580" w:author="Michael Bell" w:date="2013-05-06T17:54:00Z"/>
          <w:rFonts w:ascii="Courier New" w:hAnsi="Courier New" w:cs="Courier New"/>
          <w:color w:val="008000"/>
          <w:sz w:val="20"/>
          <w:szCs w:val="20"/>
          <w:highlight w:val="white"/>
        </w:rPr>
      </w:pPr>
      <w:del w:id="2581"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0B65B83" w14:textId="2B2F21B6" w:rsidR="00ED3601" w:rsidDel="00116173" w:rsidRDefault="00ED3601" w:rsidP="00ED3601">
      <w:pPr>
        <w:autoSpaceDE w:val="0"/>
        <w:autoSpaceDN w:val="0"/>
        <w:adjustRightInd w:val="0"/>
        <w:spacing w:after="0" w:line="240" w:lineRule="auto"/>
        <w:rPr>
          <w:del w:id="2582" w:author="Michael Bell" w:date="2013-05-06T17:54:00Z"/>
          <w:rFonts w:ascii="Courier New" w:hAnsi="Courier New" w:cs="Courier New"/>
          <w:color w:val="008000"/>
          <w:sz w:val="20"/>
          <w:szCs w:val="20"/>
          <w:highlight w:val="white"/>
        </w:rPr>
      </w:pPr>
      <w:del w:id="2583" w:author="Michael Bell" w:date="2013-05-06T17:54:00Z">
        <w:r w:rsidDel="00116173">
          <w:rPr>
            <w:rFonts w:ascii="Courier New" w:hAnsi="Courier New" w:cs="Courier New"/>
            <w:color w:val="008000"/>
            <w:sz w:val="20"/>
            <w:szCs w:val="20"/>
            <w:highlight w:val="white"/>
          </w:rPr>
          <w:delText xml:space="preserve"> </w:delText>
        </w:r>
      </w:del>
    </w:p>
    <w:p w14:paraId="3EE15FDF" w14:textId="4A2D1BD5" w:rsidR="00ED3601" w:rsidDel="00116173" w:rsidRDefault="00ED3601" w:rsidP="00ED3601">
      <w:pPr>
        <w:autoSpaceDE w:val="0"/>
        <w:autoSpaceDN w:val="0"/>
        <w:adjustRightInd w:val="0"/>
        <w:spacing w:after="0" w:line="240" w:lineRule="auto"/>
        <w:rPr>
          <w:del w:id="2584" w:author="Michael Bell" w:date="2013-05-06T17:54:00Z"/>
          <w:rFonts w:ascii="Courier New" w:hAnsi="Courier New" w:cs="Courier New"/>
          <w:color w:val="008000"/>
          <w:sz w:val="20"/>
          <w:szCs w:val="20"/>
          <w:highlight w:val="white"/>
        </w:rPr>
      </w:pPr>
      <w:del w:id="2585" w:author="Michael Bell" w:date="2013-05-06T17:54:00Z">
        <w:r w:rsidDel="00116173">
          <w:rPr>
            <w:rFonts w:ascii="Courier New" w:hAnsi="Courier New" w:cs="Courier New"/>
            <w:color w:val="008000"/>
            <w:sz w:val="20"/>
            <w:szCs w:val="20"/>
            <w:highlight w:val="white"/>
          </w:rPr>
          <w:delText xml:space="preserve"> By Michael Bell</w:delText>
        </w:r>
      </w:del>
    </w:p>
    <w:p w14:paraId="6727B916" w14:textId="3F91969E" w:rsidR="00ED3601" w:rsidDel="00116173" w:rsidRDefault="00ED3601" w:rsidP="00ED3601">
      <w:pPr>
        <w:autoSpaceDE w:val="0"/>
        <w:autoSpaceDN w:val="0"/>
        <w:adjustRightInd w:val="0"/>
        <w:spacing w:after="0" w:line="240" w:lineRule="auto"/>
        <w:rPr>
          <w:del w:id="2586" w:author="Michael Bell" w:date="2013-05-06T17:54:00Z"/>
          <w:rFonts w:ascii="Courier New" w:hAnsi="Courier New" w:cs="Courier New"/>
          <w:color w:val="008000"/>
          <w:sz w:val="20"/>
          <w:szCs w:val="20"/>
          <w:highlight w:val="white"/>
        </w:rPr>
      </w:pPr>
      <w:del w:id="2587" w:author="Michael Bell" w:date="2013-05-06T17:54:00Z">
        <w:r w:rsidDel="00116173">
          <w:rPr>
            <w:rFonts w:ascii="Courier New" w:hAnsi="Courier New" w:cs="Courier New"/>
            <w:color w:val="008000"/>
            <w:sz w:val="20"/>
            <w:szCs w:val="20"/>
            <w:highlight w:val="white"/>
          </w:rPr>
          <w:delText xml:space="preserve"> </w:delText>
        </w:r>
      </w:del>
    </w:p>
    <w:p w14:paraId="79F48157" w14:textId="30248158" w:rsidR="00ED3601" w:rsidDel="00116173" w:rsidRDefault="00ED3601" w:rsidP="00ED3601">
      <w:pPr>
        <w:autoSpaceDE w:val="0"/>
        <w:autoSpaceDN w:val="0"/>
        <w:adjustRightInd w:val="0"/>
        <w:spacing w:after="0" w:line="240" w:lineRule="auto"/>
        <w:rPr>
          <w:del w:id="2588" w:author="Michael Bell" w:date="2013-05-06T17:54:00Z"/>
          <w:rFonts w:ascii="Courier New" w:hAnsi="Courier New" w:cs="Courier New"/>
          <w:color w:val="008000"/>
          <w:sz w:val="20"/>
          <w:szCs w:val="20"/>
          <w:highlight w:val="white"/>
        </w:rPr>
      </w:pPr>
      <w:del w:id="2589"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12EC94" w14:textId="0382E730" w:rsidR="00ED3601" w:rsidDel="00116173" w:rsidRDefault="00ED3601" w:rsidP="00ED3601">
      <w:pPr>
        <w:autoSpaceDE w:val="0"/>
        <w:autoSpaceDN w:val="0"/>
        <w:adjustRightInd w:val="0"/>
        <w:spacing w:after="0" w:line="240" w:lineRule="auto"/>
        <w:rPr>
          <w:del w:id="2590" w:author="Michael Bell" w:date="2013-05-06T17:54:00Z"/>
          <w:rFonts w:ascii="Courier New" w:hAnsi="Courier New" w:cs="Courier New"/>
          <w:color w:val="008000"/>
          <w:sz w:val="20"/>
          <w:szCs w:val="20"/>
          <w:highlight w:val="white"/>
        </w:rPr>
      </w:pPr>
      <w:del w:id="2591" w:author="Michael Bell" w:date="2013-05-06T17:54:00Z">
        <w:r w:rsidDel="00116173">
          <w:rPr>
            <w:rFonts w:ascii="Courier New" w:hAnsi="Courier New" w:cs="Courier New"/>
            <w:color w:val="008000"/>
            <w:sz w:val="20"/>
            <w:szCs w:val="20"/>
            <w:highlight w:val="white"/>
          </w:rPr>
          <w:delText xml:space="preserve"> </w:delText>
        </w:r>
      </w:del>
    </w:p>
    <w:p w14:paraId="550ABAE9" w14:textId="22D3A9DB" w:rsidR="00ED3601" w:rsidDel="00116173" w:rsidRDefault="00ED3601" w:rsidP="00ED3601">
      <w:pPr>
        <w:autoSpaceDE w:val="0"/>
        <w:autoSpaceDN w:val="0"/>
        <w:adjustRightInd w:val="0"/>
        <w:spacing w:after="0" w:line="240" w:lineRule="auto"/>
        <w:rPr>
          <w:del w:id="2592" w:author="Michael Bell" w:date="2013-05-06T17:54:00Z"/>
          <w:rFonts w:ascii="Courier New" w:hAnsi="Courier New" w:cs="Courier New"/>
          <w:color w:val="000000"/>
          <w:sz w:val="20"/>
          <w:szCs w:val="20"/>
          <w:highlight w:val="white"/>
        </w:rPr>
      </w:pPr>
      <w:del w:id="2593" w:author="Michael Bell" w:date="2013-05-06T17:54:00Z">
        <w:r w:rsidDel="00116173">
          <w:rPr>
            <w:rFonts w:ascii="Courier New" w:hAnsi="Courier New" w:cs="Courier New"/>
            <w:color w:val="008000"/>
            <w:sz w:val="20"/>
            <w:szCs w:val="20"/>
            <w:highlight w:val="white"/>
          </w:rPr>
          <w:delText xml:space="preserve"> */</w:delText>
        </w:r>
      </w:del>
    </w:p>
    <w:p w14:paraId="17B171FC" w14:textId="2D2806A9" w:rsidR="00ED3601" w:rsidDel="00116173" w:rsidRDefault="00ED3601" w:rsidP="00ED3601">
      <w:pPr>
        <w:autoSpaceDE w:val="0"/>
        <w:autoSpaceDN w:val="0"/>
        <w:adjustRightInd w:val="0"/>
        <w:spacing w:after="0" w:line="240" w:lineRule="auto"/>
        <w:rPr>
          <w:del w:id="2594" w:author="Michael Bell" w:date="2013-05-06T17:54:00Z"/>
          <w:rFonts w:ascii="Courier New" w:hAnsi="Courier New" w:cs="Courier New"/>
          <w:color w:val="000000"/>
          <w:sz w:val="20"/>
          <w:szCs w:val="20"/>
          <w:highlight w:val="white"/>
        </w:rPr>
      </w:pPr>
    </w:p>
    <w:p w14:paraId="0D6E9542" w14:textId="0EB83DE0" w:rsidR="00ED3601" w:rsidDel="00116173" w:rsidRDefault="00ED3601" w:rsidP="00ED3601">
      <w:pPr>
        <w:autoSpaceDE w:val="0"/>
        <w:autoSpaceDN w:val="0"/>
        <w:adjustRightInd w:val="0"/>
        <w:spacing w:after="0" w:line="240" w:lineRule="auto"/>
        <w:rPr>
          <w:del w:id="2595" w:author="Michael Bell" w:date="2013-05-06T17:54:00Z"/>
          <w:rFonts w:ascii="Courier New" w:hAnsi="Courier New" w:cs="Courier New"/>
          <w:color w:val="000000"/>
          <w:sz w:val="20"/>
          <w:szCs w:val="20"/>
          <w:highlight w:val="white"/>
        </w:rPr>
      </w:pPr>
      <w:del w:id="2596"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60CE1B" w14:textId="71D03E54" w:rsidR="00ED3601" w:rsidDel="00116173" w:rsidRDefault="00ED3601" w:rsidP="00ED3601">
      <w:pPr>
        <w:autoSpaceDE w:val="0"/>
        <w:autoSpaceDN w:val="0"/>
        <w:adjustRightInd w:val="0"/>
        <w:spacing w:after="0" w:line="240" w:lineRule="auto"/>
        <w:rPr>
          <w:del w:id="2597" w:author="Michael Bell" w:date="2013-05-06T17:54:00Z"/>
          <w:rFonts w:ascii="Courier New" w:hAnsi="Courier New" w:cs="Courier New"/>
          <w:color w:val="000000"/>
          <w:sz w:val="20"/>
          <w:szCs w:val="20"/>
          <w:highlight w:val="white"/>
        </w:rPr>
      </w:pPr>
      <w:del w:id="2598" w:author="Michael Bell" w:date="2013-05-06T17:54:00Z">
        <w:r w:rsidDel="00116173">
          <w:rPr>
            <w:rFonts w:ascii="Courier New" w:hAnsi="Courier New" w:cs="Courier New"/>
            <w:b/>
            <w:bCs/>
            <w:color w:val="000080"/>
            <w:sz w:val="20"/>
            <w:szCs w:val="20"/>
            <w:highlight w:val="white"/>
          </w:rPr>
          <w:delText>{</w:delText>
        </w:r>
      </w:del>
    </w:p>
    <w:p w14:paraId="2ACFC670" w14:textId="5CF40723" w:rsidR="00ED3601" w:rsidDel="00116173" w:rsidRDefault="00ED3601" w:rsidP="00ED3601">
      <w:pPr>
        <w:autoSpaceDE w:val="0"/>
        <w:autoSpaceDN w:val="0"/>
        <w:adjustRightInd w:val="0"/>
        <w:spacing w:after="0" w:line="240" w:lineRule="auto"/>
        <w:rPr>
          <w:del w:id="2599" w:author="Michael Bell" w:date="2013-05-06T17:54:00Z"/>
          <w:rFonts w:ascii="Courier New" w:hAnsi="Courier New" w:cs="Courier New"/>
          <w:color w:val="000000"/>
          <w:sz w:val="20"/>
          <w:szCs w:val="20"/>
          <w:highlight w:val="white"/>
        </w:rPr>
      </w:pPr>
      <w:del w:id="2600" w:author="Michael Bell" w:date="2013-05-06T17:54:00Z">
        <w:r w:rsidDel="00116173">
          <w:rPr>
            <w:rFonts w:ascii="Courier New" w:hAnsi="Courier New" w:cs="Courier New"/>
            <w:color w:val="000000"/>
            <w:sz w:val="20"/>
            <w:szCs w:val="20"/>
            <w:highlight w:val="white"/>
          </w:rPr>
          <w:delText xml:space="preserve">  </w:delText>
        </w:r>
      </w:del>
    </w:p>
    <w:p w14:paraId="7FFC8E5A" w14:textId="00C6B0B5" w:rsidR="00ED3601" w:rsidDel="00116173" w:rsidRDefault="00ED3601" w:rsidP="00ED3601">
      <w:pPr>
        <w:autoSpaceDE w:val="0"/>
        <w:autoSpaceDN w:val="0"/>
        <w:adjustRightInd w:val="0"/>
        <w:spacing w:after="0" w:line="240" w:lineRule="auto"/>
        <w:rPr>
          <w:del w:id="2601" w:author="Michael Bell" w:date="2013-05-06T17:54:00Z"/>
          <w:rFonts w:ascii="Courier New" w:hAnsi="Courier New" w:cs="Courier New"/>
          <w:color w:val="008000"/>
          <w:sz w:val="20"/>
          <w:szCs w:val="20"/>
          <w:highlight w:val="white"/>
        </w:rPr>
      </w:pPr>
      <w:del w:id="260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points</w:delText>
        </w:r>
      </w:del>
    </w:p>
    <w:p w14:paraId="16EE0078" w14:textId="01174921" w:rsidR="00ED3601" w:rsidDel="00116173" w:rsidRDefault="00ED3601" w:rsidP="00ED3601">
      <w:pPr>
        <w:autoSpaceDE w:val="0"/>
        <w:autoSpaceDN w:val="0"/>
        <w:adjustRightInd w:val="0"/>
        <w:spacing w:after="0" w:line="240" w:lineRule="auto"/>
        <w:rPr>
          <w:del w:id="2603" w:author="Michael Bell" w:date="2013-05-06T17:54:00Z"/>
          <w:rFonts w:ascii="Courier New" w:hAnsi="Courier New" w:cs="Courier New"/>
          <w:color w:val="000000"/>
          <w:sz w:val="20"/>
          <w:szCs w:val="20"/>
          <w:highlight w:val="white"/>
        </w:rPr>
      </w:pPr>
      <w:del w:id="2604" w:author="Michael Bell" w:date="2013-05-06T17:54:00Z">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4394B31E" w14:textId="755D38D9" w:rsidR="00ED3601" w:rsidDel="00116173" w:rsidRDefault="00ED3601" w:rsidP="00ED3601">
      <w:pPr>
        <w:autoSpaceDE w:val="0"/>
        <w:autoSpaceDN w:val="0"/>
        <w:adjustRightInd w:val="0"/>
        <w:spacing w:after="0" w:line="240" w:lineRule="auto"/>
        <w:rPr>
          <w:del w:id="2605" w:author="Michael Bell" w:date="2013-05-06T17:54:00Z"/>
          <w:rFonts w:ascii="Courier New" w:hAnsi="Courier New" w:cs="Courier New"/>
          <w:color w:val="000000"/>
          <w:sz w:val="20"/>
          <w:szCs w:val="20"/>
          <w:highlight w:val="white"/>
        </w:rPr>
      </w:pPr>
    </w:p>
    <w:p w14:paraId="3AA8503A" w14:textId="7AED35DA" w:rsidR="00ED3601" w:rsidDel="00116173" w:rsidRDefault="00ED3601" w:rsidP="00ED3601">
      <w:pPr>
        <w:autoSpaceDE w:val="0"/>
        <w:autoSpaceDN w:val="0"/>
        <w:adjustRightInd w:val="0"/>
        <w:spacing w:after="0" w:line="240" w:lineRule="auto"/>
        <w:rPr>
          <w:del w:id="2606" w:author="Michael Bell" w:date="2013-05-06T17:54:00Z"/>
          <w:rFonts w:ascii="Courier New" w:hAnsi="Courier New" w:cs="Courier New"/>
          <w:color w:val="008000"/>
          <w:sz w:val="20"/>
          <w:szCs w:val="20"/>
          <w:highlight w:val="white"/>
        </w:rPr>
      </w:pPr>
      <w:del w:id="260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PPD to the train</w:delText>
        </w:r>
      </w:del>
    </w:p>
    <w:p w14:paraId="661AA21A" w14:textId="474A500B" w:rsidR="00ED3601" w:rsidDel="00116173" w:rsidRDefault="00ED3601" w:rsidP="00ED3601">
      <w:pPr>
        <w:autoSpaceDE w:val="0"/>
        <w:autoSpaceDN w:val="0"/>
        <w:adjustRightInd w:val="0"/>
        <w:spacing w:after="0" w:line="240" w:lineRule="auto"/>
        <w:rPr>
          <w:del w:id="2608" w:author="Michael Bell" w:date="2013-05-06T17:54:00Z"/>
          <w:rFonts w:ascii="Courier New" w:hAnsi="Courier New" w:cs="Courier New"/>
          <w:color w:val="000000"/>
          <w:sz w:val="20"/>
          <w:szCs w:val="20"/>
          <w:highlight w:val="white"/>
        </w:rPr>
      </w:pPr>
      <w:del w:id="2609" w:author="Michael Bell" w:date="2013-05-06T17:54:00Z">
        <w:r w:rsidDel="00116173">
          <w:rPr>
            <w:rFonts w:ascii="Courier New" w:hAnsi="Courier New" w:cs="Courier New"/>
            <w:color w:val="000000"/>
            <w:sz w:val="20"/>
            <w:szCs w:val="20"/>
            <w:highlight w:val="white"/>
          </w:rPr>
          <w:delText xml:space="preserve">  analogWrite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255</w:delText>
        </w:r>
        <w:r w:rsidDel="00116173">
          <w:rPr>
            <w:rFonts w:ascii="Courier New" w:hAnsi="Courier New" w:cs="Courier New"/>
            <w:b/>
            <w:bCs/>
            <w:color w:val="000080"/>
            <w:sz w:val="20"/>
            <w:szCs w:val="20"/>
            <w:highlight w:val="white"/>
          </w:rPr>
          <w:delText>));</w:delText>
        </w:r>
      </w:del>
    </w:p>
    <w:p w14:paraId="26C9A1E7" w14:textId="08ED9BFA" w:rsidR="00ED3601" w:rsidDel="00116173" w:rsidRDefault="00ED3601" w:rsidP="00ED3601">
      <w:pPr>
        <w:autoSpaceDE w:val="0"/>
        <w:autoSpaceDN w:val="0"/>
        <w:adjustRightInd w:val="0"/>
        <w:spacing w:after="0" w:line="240" w:lineRule="auto"/>
        <w:rPr>
          <w:del w:id="2610" w:author="Michael Bell" w:date="2013-05-06T17:54:00Z"/>
          <w:rFonts w:ascii="Courier New" w:hAnsi="Courier New" w:cs="Courier New"/>
          <w:color w:val="000000"/>
          <w:sz w:val="20"/>
          <w:szCs w:val="20"/>
          <w:highlight w:val="white"/>
        </w:rPr>
      </w:pPr>
    </w:p>
    <w:p w14:paraId="2054E852" w14:textId="02C47C30" w:rsidR="00ED3601" w:rsidDel="00116173" w:rsidRDefault="00ED3601" w:rsidP="00ED3601">
      <w:pPr>
        <w:autoSpaceDE w:val="0"/>
        <w:autoSpaceDN w:val="0"/>
        <w:adjustRightInd w:val="0"/>
        <w:spacing w:after="0" w:line="240" w:lineRule="auto"/>
        <w:rPr>
          <w:del w:id="2611" w:author="Michael Bell" w:date="2013-05-06T17:54:00Z"/>
          <w:rFonts w:ascii="Courier New" w:hAnsi="Courier New" w:cs="Courier New"/>
          <w:color w:val="008000"/>
          <w:sz w:val="20"/>
          <w:szCs w:val="20"/>
          <w:highlight w:val="white"/>
        </w:rPr>
      </w:pPr>
      <w:del w:id="26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reverser to the train</w:delText>
        </w:r>
      </w:del>
    </w:p>
    <w:p w14:paraId="74615D9D" w14:textId="71E817AD" w:rsidR="00ED3601" w:rsidDel="00116173" w:rsidRDefault="00ED3601" w:rsidP="00ED3601">
      <w:pPr>
        <w:autoSpaceDE w:val="0"/>
        <w:autoSpaceDN w:val="0"/>
        <w:adjustRightInd w:val="0"/>
        <w:spacing w:after="0" w:line="240" w:lineRule="auto"/>
        <w:rPr>
          <w:del w:id="2613" w:author="Michael Bell" w:date="2013-05-06T17:54:00Z"/>
          <w:rFonts w:ascii="Courier New" w:hAnsi="Courier New" w:cs="Courier New"/>
          <w:color w:val="000000"/>
          <w:sz w:val="20"/>
          <w:szCs w:val="20"/>
          <w:highlight w:val="white"/>
        </w:rPr>
      </w:pPr>
      <w:del w:id="26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reverser</w:delText>
        </w:r>
        <w:r w:rsidDel="00116173">
          <w:rPr>
            <w:rFonts w:ascii="Courier New" w:hAnsi="Courier New" w:cs="Courier New"/>
            <w:b/>
            <w:bCs/>
            <w:color w:val="000080"/>
            <w:sz w:val="20"/>
            <w:szCs w:val="20"/>
            <w:highlight w:val="white"/>
          </w:rPr>
          <w:delText>)</w:delText>
        </w:r>
      </w:del>
    </w:p>
    <w:p w14:paraId="56514958" w14:textId="1C5015B7" w:rsidR="00ED3601" w:rsidDel="00116173" w:rsidRDefault="00ED3601" w:rsidP="00ED3601">
      <w:pPr>
        <w:autoSpaceDE w:val="0"/>
        <w:autoSpaceDN w:val="0"/>
        <w:adjustRightInd w:val="0"/>
        <w:spacing w:after="0" w:line="240" w:lineRule="auto"/>
        <w:rPr>
          <w:del w:id="2615" w:author="Michael Bell" w:date="2013-05-06T17:54:00Z"/>
          <w:rFonts w:ascii="Courier New" w:hAnsi="Courier New" w:cs="Courier New"/>
          <w:color w:val="000000"/>
          <w:sz w:val="20"/>
          <w:szCs w:val="20"/>
          <w:highlight w:val="white"/>
        </w:rPr>
      </w:pPr>
      <w:del w:id="26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7791CF" w14:textId="2242AEEA" w:rsidR="00ED3601" w:rsidDel="00116173" w:rsidRDefault="00ED3601" w:rsidP="00ED3601">
      <w:pPr>
        <w:autoSpaceDE w:val="0"/>
        <w:autoSpaceDN w:val="0"/>
        <w:adjustRightInd w:val="0"/>
        <w:spacing w:after="0" w:line="240" w:lineRule="auto"/>
        <w:rPr>
          <w:del w:id="2617" w:author="Michael Bell" w:date="2013-05-06T17:54:00Z"/>
          <w:rFonts w:ascii="Courier New" w:hAnsi="Courier New" w:cs="Courier New"/>
          <w:color w:val="000000"/>
          <w:sz w:val="20"/>
          <w:szCs w:val="20"/>
          <w:highlight w:val="white"/>
        </w:rPr>
      </w:pPr>
      <w:del w:id="2618"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112167B4" w14:textId="720D1B77" w:rsidR="00ED3601" w:rsidDel="00116173" w:rsidRDefault="00ED3601" w:rsidP="00ED3601">
      <w:pPr>
        <w:autoSpaceDE w:val="0"/>
        <w:autoSpaceDN w:val="0"/>
        <w:adjustRightInd w:val="0"/>
        <w:spacing w:after="0" w:line="240" w:lineRule="auto"/>
        <w:rPr>
          <w:del w:id="2619" w:author="Michael Bell" w:date="2013-05-06T17:54:00Z"/>
          <w:rFonts w:ascii="Courier New" w:hAnsi="Courier New" w:cs="Courier New"/>
          <w:color w:val="000000"/>
          <w:sz w:val="20"/>
          <w:szCs w:val="20"/>
          <w:highlight w:val="white"/>
        </w:rPr>
      </w:pPr>
      <w:del w:id="26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940C07" w14:textId="161C8152" w:rsidR="00ED3601" w:rsidDel="00116173" w:rsidRDefault="00ED3601" w:rsidP="00ED3601">
      <w:pPr>
        <w:autoSpaceDE w:val="0"/>
        <w:autoSpaceDN w:val="0"/>
        <w:adjustRightInd w:val="0"/>
        <w:spacing w:after="0" w:line="240" w:lineRule="auto"/>
        <w:rPr>
          <w:del w:id="2621" w:author="Michael Bell" w:date="2013-05-06T17:54:00Z"/>
          <w:rFonts w:ascii="Courier New" w:hAnsi="Courier New" w:cs="Courier New"/>
          <w:color w:val="000000"/>
          <w:sz w:val="20"/>
          <w:szCs w:val="20"/>
          <w:highlight w:val="white"/>
        </w:rPr>
      </w:pPr>
      <w:del w:id="26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4F9E45C1" w14:textId="4039137F" w:rsidR="00ED3601" w:rsidDel="00116173" w:rsidRDefault="00ED3601" w:rsidP="00ED3601">
      <w:pPr>
        <w:autoSpaceDE w:val="0"/>
        <w:autoSpaceDN w:val="0"/>
        <w:adjustRightInd w:val="0"/>
        <w:spacing w:after="0" w:line="240" w:lineRule="auto"/>
        <w:rPr>
          <w:del w:id="2623" w:author="Michael Bell" w:date="2013-05-06T17:54:00Z"/>
          <w:rFonts w:ascii="Courier New" w:hAnsi="Courier New" w:cs="Courier New"/>
          <w:color w:val="000000"/>
          <w:sz w:val="20"/>
          <w:szCs w:val="20"/>
          <w:highlight w:val="white"/>
        </w:rPr>
      </w:pPr>
      <w:del w:id="26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5E6D575" w14:textId="012AF290" w:rsidR="00ED3601" w:rsidDel="00116173" w:rsidRDefault="00ED3601" w:rsidP="00ED3601">
      <w:pPr>
        <w:autoSpaceDE w:val="0"/>
        <w:autoSpaceDN w:val="0"/>
        <w:adjustRightInd w:val="0"/>
        <w:spacing w:after="0" w:line="240" w:lineRule="auto"/>
        <w:rPr>
          <w:del w:id="2625" w:author="Michael Bell" w:date="2013-05-06T17:54:00Z"/>
          <w:rFonts w:ascii="Courier New" w:hAnsi="Courier New" w:cs="Courier New"/>
          <w:color w:val="000000"/>
          <w:sz w:val="20"/>
          <w:szCs w:val="20"/>
          <w:highlight w:val="white"/>
        </w:rPr>
      </w:pPr>
      <w:del w:id="2626"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0397A2E7" w14:textId="40B29C77" w:rsidR="00ED3601" w:rsidDel="00116173" w:rsidRDefault="00ED3601" w:rsidP="00ED3601">
      <w:pPr>
        <w:autoSpaceDE w:val="0"/>
        <w:autoSpaceDN w:val="0"/>
        <w:adjustRightInd w:val="0"/>
        <w:spacing w:after="0" w:line="240" w:lineRule="auto"/>
        <w:rPr>
          <w:del w:id="2627" w:author="Michael Bell" w:date="2013-05-06T17:54:00Z"/>
          <w:rFonts w:ascii="Courier New" w:hAnsi="Courier New" w:cs="Courier New"/>
          <w:color w:val="000000"/>
          <w:sz w:val="20"/>
          <w:szCs w:val="20"/>
          <w:highlight w:val="white"/>
        </w:rPr>
      </w:pPr>
      <w:del w:id="26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130A3" w14:textId="1F2946FE" w:rsidR="00ED3601" w:rsidDel="00116173" w:rsidRDefault="00ED3601" w:rsidP="00ED3601">
      <w:pPr>
        <w:autoSpaceDE w:val="0"/>
        <w:autoSpaceDN w:val="0"/>
        <w:adjustRightInd w:val="0"/>
        <w:spacing w:after="0" w:line="240" w:lineRule="auto"/>
        <w:rPr>
          <w:del w:id="2629" w:author="Michael Bell" w:date="2013-05-06T17:54:00Z"/>
          <w:rFonts w:ascii="Courier New" w:hAnsi="Courier New" w:cs="Courier New"/>
          <w:color w:val="000000"/>
          <w:sz w:val="20"/>
          <w:szCs w:val="20"/>
          <w:highlight w:val="white"/>
        </w:rPr>
      </w:pPr>
    </w:p>
    <w:p w14:paraId="24C3CA50" w14:textId="0D9535E0" w:rsidR="00ED3601" w:rsidDel="00116173" w:rsidRDefault="00ED3601" w:rsidP="00ED3601">
      <w:pPr>
        <w:autoSpaceDE w:val="0"/>
        <w:autoSpaceDN w:val="0"/>
        <w:adjustRightInd w:val="0"/>
        <w:spacing w:after="0" w:line="240" w:lineRule="auto"/>
        <w:rPr>
          <w:del w:id="2630" w:author="Michael Bell" w:date="2013-05-06T17:54:00Z"/>
          <w:rFonts w:ascii="Courier New" w:hAnsi="Courier New" w:cs="Courier New"/>
          <w:color w:val="000000"/>
          <w:sz w:val="20"/>
          <w:szCs w:val="20"/>
          <w:highlight w:val="white"/>
        </w:rPr>
      </w:pPr>
    </w:p>
    <w:p w14:paraId="06352486" w14:textId="35141C9C" w:rsidR="00ED3601" w:rsidDel="00116173" w:rsidRDefault="00ED3601" w:rsidP="00ED3601">
      <w:pPr>
        <w:autoSpaceDE w:val="0"/>
        <w:autoSpaceDN w:val="0"/>
        <w:adjustRightInd w:val="0"/>
        <w:spacing w:after="0" w:line="240" w:lineRule="auto"/>
        <w:rPr>
          <w:del w:id="2631" w:author="Michael Bell" w:date="2013-05-06T17:54:00Z"/>
          <w:rFonts w:ascii="Courier New" w:hAnsi="Courier New" w:cs="Courier New"/>
          <w:color w:val="000000"/>
          <w:sz w:val="20"/>
          <w:szCs w:val="20"/>
          <w:highlight w:val="white"/>
        </w:rPr>
      </w:pPr>
      <w:del w:id="2632" w:author="Michael Bell" w:date="2013-05-06T17:54:00Z">
        <w:r w:rsidDel="00116173">
          <w:rPr>
            <w:rFonts w:ascii="Courier New" w:hAnsi="Courier New" w:cs="Courier New"/>
            <w:b/>
            <w:bCs/>
            <w:color w:val="000080"/>
            <w:sz w:val="20"/>
            <w:szCs w:val="20"/>
            <w:highlight w:val="white"/>
          </w:rPr>
          <w:delText>}</w:delText>
        </w:r>
      </w:del>
    </w:p>
    <w:p w14:paraId="4D2942FC" w14:textId="77777777" w:rsidR="00ED3601" w:rsidRDefault="00ED3601">
      <w:r>
        <w:br w:type="page"/>
      </w:r>
    </w:p>
    <w:p w14:paraId="19C63050" w14:textId="77777777" w:rsidR="00ED3601" w:rsidRDefault="00ED3601" w:rsidP="00ED3601">
      <w:pPr>
        <w:pStyle w:val="Heading2"/>
      </w:pPr>
      <w:r>
        <w:lastRenderedPageBreak/>
        <w:t>readSensors.ino</w:t>
      </w:r>
    </w:p>
    <w:p w14:paraId="09F98B32" w14:textId="42B471BE" w:rsidR="00ED3601" w:rsidDel="00116173" w:rsidRDefault="00ED3601" w:rsidP="00ED3601">
      <w:pPr>
        <w:autoSpaceDE w:val="0"/>
        <w:autoSpaceDN w:val="0"/>
        <w:adjustRightInd w:val="0"/>
        <w:spacing w:after="0" w:line="240" w:lineRule="auto"/>
        <w:rPr>
          <w:del w:id="2633" w:author="Michael Bell" w:date="2013-05-06T17:54:00Z"/>
          <w:rFonts w:ascii="Courier New" w:hAnsi="Courier New" w:cs="Courier New"/>
          <w:color w:val="008000"/>
          <w:sz w:val="20"/>
          <w:szCs w:val="20"/>
          <w:highlight w:val="white"/>
        </w:rPr>
      </w:pPr>
      <w:del w:id="26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delText>
        </w:r>
      </w:del>
    </w:p>
    <w:p w14:paraId="455DA51A" w14:textId="1F7C639C" w:rsidR="00ED3601" w:rsidDel="00116173" w:rsidRDefault="00ED3601" w:rsidP="00ED3601">
      <w:pPr>
        <w:autoSpaceDE w:val="0"/>
        <w:autoSpaceDN w:val="0"/>
        <w:adjustRightInd w:val="0"/>
        <w:spacing w:after="0" w:line="240" w:lineRule="auto"/>
        <w:rPr>
          <w:del w:id="2635" w:author="Michael Bell" w:date="2013-05-06T17:54:00Z"/>
          <w:rFonts w:ascii="Courier New" w:hAnsi="Courier New" w:cs="Courier New"/>
          <w:color w:val="008000"/>
          <w:sz w:val="20"/>
          <w:szCs w:val="20"/>
          <w:highlight w:val="white"/>
        </w:rPr>
      </w:pPr>
    </w:p>
    <w:p w14:paraId="3493A92B" w14:textId="02062C7F" w:rsidR="00ED3601" w:rsidDel="00116173" w:rsidRDefault="00ED3601" w:rsidP="00ED3601">
      <w:pPr>
        <w:autoSpaceDE w:val="0"/>
        <w:autoSpaceDN w:val="0"/>
        <w:adjustRightInd w:val="0"/>
        <w:spacing w:after="0" w:line="240" w:lineRule="auto"/>
        <w:rPr>
          <w:del w:id="2636" w:author="Michael Bell" w:date="2013-05-06T17:54:00Z"/>
          <w:rFonts w:ascii="Courier New" w:hAnsi="Courier New" w:cs="Courier New"/>
          <w:color w:val="008000"/>
          <w:sz w:val="20"/>
          <w:szCs w:val="20"/>
          <w:highlight w:val="white"/>
        </w:rPr>
      </w:pPr>
      <w:del w:id="2637" w:author="Michael Bell" w:date="2013-05-06T17:54:00Z">
        <w:r w:rsidDel="00116173">
          <w:rPr>
            <w:rFonts w:ascii="Courier New" w:hAnsi="Courier New" w:cs="Courier New"/>
            <w:color w:val="008000"/>
            <w:sz w:val="20"/>
            <w:szCs w:val="20"/>
            <w:highlight w:val="white"/>
          </w:rPr>
          <w:delText xml:space="preserve"> BELTRAK</w:delText>
        </w:r>
      </w:del>
    </w:p>
    <w:p w14:paraId="1FCD9E7B" w14:textId="41E5A8ED" w:rsidR="00ED3601" w:rsidDel="00116173" w:rsidRDefault="00ED3601" w:rsidP="00ED3601">
      <w:pPr>
        <w:autoSpaceDE w:val="0"/>
        <w:autoSpaceDN w:val="0"/>
        <w:adjustRightInd w:val="0"/>
        <w:spacing w:after="0" w:line="240" w:lineRule="auto"/>
        <w:rPr>
          <w:del w:id="2638" w:author="Michael Bell" w:date="2013-05-06T17:54:00Z"/>
          <w:rFonts w:ascii="Courier New" w:hAnsi="Courier New" w:cs="Courier New"/>
          <w:color w:val="008000"/>
          <w:sz w:val="20"/>
          <w:szCs w:val="20"/>
          <w:highlight w:val="white"/>
        </w:rPr>
      </w:pPr>
      <w:del w:id="2639" w:author="Michael Bell" w:date="2013-05-06T17:54:00Z">
        <w:r w:rsidDel="00116173">
          <w:rPr>
            <w:rFonts w:ascii="Courier New" w:hAnsi="Courier New" w:cs="Courier New"/>
            <w:color w:val="008000"/>
            <w:sz w:val="20"/>
            <w:szCs w:val="20"/>
            <w:highlight w:val="white"/>
          </w:rPr>
          <w:delText xml:space="preserve"> </w:delText>
        </w:r>
      </w:del>
    </w:p>
    <w:p w14:paraId="2E458F94" w14:textId="228E6D0F" w:rsidR="00ED3601" w:rsidDel="00116173" w:rsidRDefault="00ED3601" w:rsidP="00ED3601">
      <w:pPr>
        <w:autoSpaceDE w:val="0"/>
        <w:autoSpaceDN w:val="0"/>
        <w:adjustRightInd w:val="0"/>
        <w:spacing w:after="0" w:line="240" w:lineRule="auto"/>
        <w:rPr>
          <w:del w:id="2640" w:author="Michael Bell" w:date="2013-05-06T17:54:00Z"/>
          <w:rFonts w:ascii="Courier New" w:hAnsi="Courier New" w:cs="Courier New"/>
          <w:color w:val="008000"/>
          <w:sz w:val="20"/>
          <w:szCs w:val="20"/>
          <w:highlight w:val="white"/>
        </w:rPr>
      </w:pPr>
      <w:del w:id="2641" w:author="Michael Bell" w:date="2013-05-06T17:54:00Z">
        <w:r w:rsidDel="00116173">
          <w:rPr>
            <w:rFonts w:ascii="Courier New" w:hAnsi="Courier New" w:cs="Courier New"/>
            <w:color w:val="008000"/>
            <w:sz w:val="20"/>
            <w:szCs w:val="20"/>
            <w:highlight w:val="white"/>
          </w:rPr>
          <w:delText xml:space="preserve"> V1.0</w:delText>
        </w:r>
      </w:del>
    </w:p>
    <w:p w14:paraId="3DA1F1C3" w14:textId="4CFAA493" w:rsidR="00ED3601" w:rsidDel="00116173" w:rsidRDefault="00ED3601" w:rsidP="00ED3601">
      <w:pPr>
        <w:autoSpaceDE w:val="0"/>
        <w:autoSpaceDN w:val="0"/>
        <w:adjustRightInd w:val="0"/>
        <w:spacing w:after="0" w:line="240" w:lineRule="auto"/>
        <w:rPr>
          <w:del w:id="2642" w:author="Michael Bell" w:date="2013-05-06T17:54:00Z"/>
          <w:rFonts w:ascii="Courier New" w:hAnsi="Courier New" w:cs="Courier New"/>
          <w:color w:val="008000"/>
          <w:sz w:val="20"/>
          <w:szCs w:val="20"/>
          <w:highlight w:val="white"/>
        </w:rPr>
      </w:pPr>
      <w:del w:id="2643" w:author="Michael Bell" w:date="2013-05-06T17:54:00Z">
        <w:r w:rsidDel="00116173">
          <w:rPr>
            <w:rFonts w:ascii="Courier New" w:hAnsi="Courier New" w:cs="Courier New"/>
            <w:color w:val="008000"/>
            <w:sz w:val="20"/>
            <w:szCs w:val="20"/>
            <w:highlight w:val="white"/>
          </w:rPr>
          <w:delText xml:space="preserve"> </w:delText>
        </w:r>
      </w:del>
    </w:p>
    <w:p w14:paraId="08C4AD3F" w14:textId="46888A39" w:rsidR="00ED3601" w:rsidDel="00116173" w:rsidRDefault="00ED3601" w:rsidP="00ED3601">
      <w:pPr>
        <w:autoSpaceDE w:val="0"/>
        <w:autoSpaceDN w:val="0"/>
        <w:adjustRightInd w:val="0"/>
        <w:spacing w:after="0" w:line="240" w:lineRule="auto"/>
        <w:rPr>
          <w:del w:id="2644" w:author="Michael Bell" w:date="2013-05-06T17:54:00Z"/>
          <w:rFonts w:ascii="Courier New" w:hAnsi="Courier New" w:cs="Courier New"/>
          <w:color w:val="008000"/>
          <w:sz w:val="20"/>
          <w:szCs w:val="20"/>
          <w:highlight w:val="white"/>
        </w:rPr>
      </w:pPr>
      <w:del w:id="2645"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C36F079" w14:textId="7F2B78FB" w:rsidR="00ED3601" w:rsidDel="00116173" w:rsidRDefault="00ED3601" w:rsidP="00ED3601">
      <w:pPr>
        <w:autoSpaceDE w:val="0"/>
        <w:autoSpaceDN w:val="0"/>
        <w:adjustRightInd w:val="0"/>
        <w:spacing w:after="0" w:line="240" w:lineRule="auto"/>
        <w:rPr>
          <w:del w:id="2646" w:author="Michael Bell" w:date="2013-05-06T17:54:00Z"/>
          <w:rFonts w:ascii="Courier New" w:hAnsi="Courier New" w:cs="Courier New"/>
          <w:color w:val="008000"/>
          <w:sz w:val="20"/>
          <w:szCs w:val="20"/>
          <w:highlight w:val="white"/>
        </w:rPr>
      </w:pPr>
      <w:del w:id="2647" w:author="Michael Bell" w:date="2013-05-06T17:54:00Z">
        <w:r w:rsidDel="00116173">
          <w:rPr>
            <w:rFonts w:ascii="Courier New" w:hAnsi="Courier New" w:cs="Courier New"/>
            <w:color w:val="008000"/>
            <w:sz w:val="20"/>
            <w:szCs w:val="20"/>
            <w:highlight w:val="white"/>
          </w:rPr>
          <w:delText xml:space="preserve"> </w:delText>
        </w:r>
      </w:del>
    </w:p>
    <w:p w14:paraId="62B440B3" w14:textId="41CD31F0" w:rsidR="00ED3601" w:rsidDel="00116173" w:rsidRDefault="00ED3601" w:rsidP="00ED3601">
      <w:pPr>
        <w:autoSpaceDE w:val="0"/>
        <w:autoSpaceDN w:val="0"/>
        <w:adjustRightInd w:val="0"/>
        <w:spacing w:after="0" w:line="240" w:lineRule="auto"/>
        <w:rPr>
          <w:del w:id="2648" w:author="Michael Bell" w:date="2013-05-06T17:54:00Z"/>
          <w:rFonts w:ascii="Courier New" w:hAnsi="Courier New" w:cs="Courier New"/>
          <w:color w:val="008000"/>
          <w:sz w:val="20"/>
          <w:szCs w:val="20"/>
          <w:highlight w:val="white"/>
        </w:rPr>
      </w:pPr>
      <w:del w:id="2649" w:author="Michael Bell" w:date="2013-05-06T17:54:00Z">
        <w:r w:rsidDel="00116173">
          <w:rPr>
            <w:rFonts w:ascii="Courier New" w:hAnsi="Courier New" w:cs="Courier New"/>
            <w:color w:val="008000"/>
            <w:sz w:val="20"/>
            <w:szCs w:val="20"/>
            <w:highlight w:val="white"/>
          </w:rPr>
          <w:delText xml:space="preserve"> By Michael Bell</w:delText>
        </w:r>
      </w:del>
    </w:p>
    <w:p w14:paraId="3822FEDA" w14:textId="7801AEA8" w:rsidR="00ED3601" w:rsidDel="00116173" w:rsidRDefault="00ED3601" w:rsidP="00ED3601">
      <w:pPr>
        <w:autoSpaceDE w:val="0"/>
        <w:autoSpaceDN w:val="0"/>
        <w:adjustRightInd w:val="0"/>
        <w:spacing w:after="0" w:line="240" w:lineRule="auto"/>
        <w:rPr>
          <w:del w:id="2650" w:author="Michael Bell" w:date="2013-05-06T17:54:00Z"/>
          <w:rFonts w:ascii="Courier New" w:hAnsi="Courier New" w:cs="Courier New"/>
          <w:color w:val="008000"/>
          <w:sz w:val="20"/>
          <w:szCs w:val="20"/>
          <w:highlight w:val="white"/>
        </w:rPr>
      </w:pPr>
      <w:del w:id="2651" w:author="Michael Bell" w:date="2013-05-06T17:54:00Z">
        <w:r w:rsidDel="00116173">
          <w:rPr>
            <w:rFonts w:ascii="Courier New" w:hAnsi="Courier New" w:cs="Courier New"/>
            <w:color w:val="008000"/>
            <w:sz w:val="20"/>
            <w:szCs w:val="20"/>
            <w:highlight w:val="white"/>
          </w:rPr>
          <w:delText xml:space="preserve"> </w:delText>
        </w:r>
      </w:del>
    </w:p>
    <w:p w14:paraId="3197B349" w14:textId="73966780" w:rsidR="00ED3601" w:rsidDel="00116173" w:rsidRDefault="00ED3601" w:rsidP="00ED3601">
      <w:pPr>
        <w:autoSpaceDE w:val="0"/>
        <w:autoSpaceDN w:val="0"/>
        <w:adjustRightInd w:val="0"/>
        <w:spacing w:after="0" w:line="240" w:lineRule="auto"/>
        <w:rPr>
          <w:del w:id="2652" w:author="Michael Bell" w:date="2013-05-06T17:54:00Z"/>
          <w:rFonts w:ascii="Courier New" w:hAnsi="Courier New" w:cs="Courier New"/>
          <w:color w:val="008000"/>
          <w:sz w:val="20"/>
          <w:szCs w:val="20"/>
          <w:highlight w:val="white"/>
        </w:rPr>
      </w:pPr>
      <w:del w:id="2653"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23C5B2F1" w14:textId="6C0D9F18" w:rsidR="00ED3601" w:rsidDel="00116173" w:rsidRDefault="00ED3601" w:rsidP="00ED3601">
      <w:pPr>
        <w:autoSpaceDE w:val="0"/>
        <w:autoSpaceDN w:val="0"/>
        <w:adjustRightInd w:val="0"/>
        <w:spacing w:after="0" w:line="240" w:lineRule="auto"/>
        <w:rPr>
          <w:del w:id="2654" w:author="Michael Bell" w:date="2013-05-06T17:54:00Z"/>
          <w:rFonts w:ascii="Courier New" w:hAnsi="Courier New" w:cs="Courier New"/>
          <w:color w:val="008000"/>
          <w:sz w:val="20"/>
          <w:szCs w:val="20"/>
          <w:highlight w:val="white"/>
        </w:rPr>
      </w:pPr>
      <w:del w:id="2655" w:author="Michael Bell" w:date="2013-05-06T17:54:00Z">
        <w:r w:rsidDel="00116173">
          <w:rPr>
            <w:rFonts w:ascii="Courier New" w:hAnsi="Courier New" w:cs="Courier New"/>
            <w:color w:val="008000"/>
            <w:sz w:val="20"/>
            <w:szCs w:val="20"/>
            <w:highlight w:val="white"/>
          </w:rPr>
          <w:delText xml:space="preserve"> </w:delText>
        </w:r>
      </w:del>
    </w:p>
    <w:p w14:paraId="726E7C99" w14:textId="6C18C746" w:rsidR="00ED3601" w:rsidDel="00116173" w:rsidRDefault="00ED3601" w:rsidP="00ED3601">
      <w:pPr>
        <w:autoSpaceDE w:val="0"/>
        <w:autoSpaceDN w:val="0"/>
        <w:adjustRightInd w:val="0"/>
        <w:spacing w:after="0" w:line="240" w:lineRule="auto"/>
        <w:rPr>
          <w:del w:id="2656" w:author="Michael Bell" w:date="2013-05-06T17:54:00Z"/>
          <w:rFonts w:ascii="Courier New" w:hAnsi="Courier New" w:cs="Courier New"/>
          <w:color w:val="000000"/>
          <w:sz w:val="20"/>
          <w:szCs w:val="20"/>
          <w:highlight w:val="white"/>
        </w:rPr>
      </w:pPr>
      <w:del w:id="2657" w:author="Michael Bell" w:date="2013-05-06T17:54:00Z">
        <w:r w:rsidDel="00116173">
          <w:rPr>
            <w:rFonts w:ascii="Courier New" w:hAnsi="Courier New" w:cs="Courier New"/>
            <w:color w:val="008000"/>
            <w:sz w:val="20"/>
            <w:szCs w:val="20"/>
            <w:highlight w:val="white"/>
          </w:rPr>
          <w:delText xml:space="preserve"> */</w:delText>
        </w:r>
      </w:del>
    </w:p>
    <w:p w14:paraId="13AEEA81" w14:textId="0DA1B47B" w:rsidR="00ED3601" w:rsidDel="00116173" w:rsidRDefault="00ED3601" w:rsidP="00ED3601">
      <w:pPr>
        <w:autoSpaceDE w:val="0"/>
        <w:autoSpaceDN w:val="0"/>
        <w:adjustRightInd w:val="0"/>
        <w:spacing w:after="0" w:line="240" w:lineRule="auto"/>
        <w:rPr>
          <w:del w:id="2658" w:author="Michael Bell" w:date="2013-05-06T17:54:00Z"/>
          <w:rFonts w:ascii="Courier New" w:hAnsi="Courier New" w:cs="Courier New"/>
          <w:color w:val="000000"/>
          <w:sz w:val="20"/>
          <w:szCs w:val="20"/>
          <w:highlight w:val="white"/>
        </w:rPr>
      </w:pPr>
    </w:p>
    <w:p w14:paraId="38670026" w14:textId="75E12938" w:rsidR="00ED3601" w:rsidDel="00116173" w:rsidRDefault="00ED3601" w:rsidP="00ED3601">
      <w:pPr>
        <w:autoSpaceDE w:val="0"/>
        <w:autoSpaceDN w:val="0"/>
        <w:adjustRightInd w:val="0"/>
        <w:spacing w:after="0" w:line="240" w:lineRule="auto"/>
        <w:rPr>
          <w:del w:id="2659" w:author="Michael Bell" w:date="2013-05-06T17:54:00Z"/>
          <w:rFonts w:ascii="Courier New" w:hAnsi="Courier New" w:cs="Courier New"/>
          <w:color w:val="008000"/>
          <w:sz w:val="20"/>
          <w:szCs w:val="20"/>
          <w:highlight w:val="white"/>
        </w:rPr>
      </w:pPr>
      <w:del w:id="2660" w:author="Michael Bell" w:date="2013-05-06T17:54:00Z">
        <w:r w:rsidDel="00116173">
          <w:rPr>
            <w:rFonts w:ascii="Courier New" w:hAnsi="Courier New" w:cs="Courier New"/>
            <w:color w:val="008000"/>
            <w:sz w:val="20"/>
            <w:szCs w:val="20"/>
            <w:highlight w:val="white"/>
          </w:rPr>
          <w:delText>/*this function returns an intager value coresponding the the current button (or lack therof) being</w:delText>
        </w:r>
      </w:del>
    </w:p>
    <w:p w14:paraId="627D8EDD" w14:textId="59F74400" w:rsidR="00ED3601" w:rsidDel="00116173" w:rsidRDefault="00ED3601" w:rsidP="00ED3601">
      <w:pPr>
        <w:autoSpaceDE w:val="0"/>
        <w:autoSpaceDN w:val="0"/>
        <w:adjustRightInd w:val="0"/>
        <w:spacing w:after="0" w:line="240" w:lineRule="auto"/>
        <w:rPr>
          <w:del w:id="2661" w:author="Michael Bell" w:date="2013-05-06T17:54:00Z"/>
          <w:rFonts w:ascii="Courier New" w:hAnsi="Courier New" w:cs="Courier New"/>
          <w:color w:val="008000"/>
          <w:sz w:val="20"/>
          <w:szCs w:val="20"/>
          <w:highlight w:val="white"/>
        </w:rPr>
      </w:pPr>
      <w:del w:id="2662" w:author="Michael Bell" w:date="2013-05-06T17:54:00Z">
        <w:r w:rsidDel="00116173">
          <w:rPr>
            <w:rFonts w:ascii="Courier New" w:hAnsi="Courier New" w:cs="Courier New"/>
            <w:color w:val="008000"/>
            <w:sz w:val="20"/>
            <w:szCs w:val="20"/>
            <w:highlight w:val="white"/>
          </w:rPr>
          <w:delText>pressed, it only works when either 1 or 0 butons are being pressed, the intager values output are</w:delText>
        </w:r>
      </w:del>
    </w:p>
    <w:p w14:paraId="05DEA50E" w14:textId="7DF89B2C" w:rsidR="00ED3601" w:rsidDel="00116173" w:rsidRDefault="00ED3601" w:rsidP="00ED3601">
      <w:pPr>
        <w:autoSpaceDE w:val="0"/>
        <w:autoSpaceDN w:val="0"/>
        <w:adjustRightInd w:val="0"/>
        <w:spacing w:after="0" w:line="240" w:lineRule="auto"/>
        <w:rPr>
          <w:del w:id="2663" w:author="Michael Bell" w:date="2013-05-06T17:54:00Z"/>
          <w:rFonts w:ascii="Courier New" w:hAnsi="Courier New" w:cs="Courier New"/>
          <w:color w:val="008000"/>
          <w:sz w:val="20"/>
          <w:szCs w:val="20"/>
          <w:highlight w:val="white"/>
        </w:rPr>
      </w:pPr>
      <w:del w:id="2664" w:author="Michael Bell" w:date="2013-05-06T17:54:00Z">
        <w:r w:rsidDel="00116173">
          <w:rPr>
            <w:rFonts w:ascii="Courier New" w:hAnsi="Courier New" w:cs="Courier New"/>
            <w:color w:val="008000"/>
            <w:sz w:val="20"/>
            <w:szCs w:val="20"/>
            <w:highlight w:val="white"/>
          </w:rPr>
          <w:delText>#defined at the begining of the program as rightOut upOut etc.</w:delText>
        </w:r>
      </w:del>
    </w:p>
    <w:p w14:paraId="496ECBB9" w14:textId="4565EBC2" w:rsidR="00ED3601" w:rsidDel="00116173" w:rsidRDefault="00ED3601" w:rsidP="00ED3601">
      <w:pPr>
        <w:autoSpaceDE w:val="0"/>
        <w:autoSpaceDN w:val="0"/>
        <w:adjustRightInd w:val="0"/>
        <w:spacing w:after="0" w:line="240" w:lineRule="auto"/>
        <w:rPr>
          <w:del w:id="2665" w:author="Michael Bell" w:date="2013-05-06T17:54:00Z"/>
          <w:rFonts w:ascii="Courier New" w:hAnsi="Courier New" w:cs="Courier New"/>
          <w:color w:val="008000"/>
          <w:sz w:val="20"/>
          <w:szCs w:val="20"/>
          <w:highlight w:val="white"/>
        </w:rPr>
      </w:pPr>
    </w:p>
    <w:p w14:paraId="3A8A568B" w14:textId="421CBCE4" w:rsidR="00ED3601" w:rsidDel="00116173" w:rsidRDefault="00ED3601" w:rsidP="00ED3601">
      <w:pPr>
        <w:autoSpaceDE w:val="0"/>
        <w:autoSpaceDN w:val="0"/>
        <w:adjustRightInd w:val="0"/>
        <w:spacing w:after="0" w:line="240" w:lineRule="auto"/>
        <w:rPr>
          <w:del w:id="2666" w:author="Michael Bell" w:date="2013-05-06T17:54:00Z"/>
          <w:rFonts w:ascii="Courier New" w:hAnsi="Courier New" w:cs="Courier New"/>
          <w:color w:val="008000"/>
          <w:sz w:val="20"/>
          <w:szCs w:val="20"/>
          <w:highlight w:val="white"/>
        </w:rPr>
      </w:pPr>
      <w:del w:id="2667" w:author="Michael Bell" w:date="2013-05-06T17:54:00Z">
        <w:r w:rsidDel="00116173">
          <w:rPr>
            <w:rFonts w:ascii="Courier New" w:hAnsi="Courier New" w:cs="Courier New"/>
            <w:color w:val="008000"/>
            <w:sz w:val="20"/>
            <w:szCs w:val="20"/>
            <w:highlight w:val="white"/>
          </w:rPr>
          <w:delText>the sensor board outputs a diferent voltage depending on which buton is pressed, these voltages are</w:delText>
        </w:r>
      </w:del>
    </w:p>
    <w:p w14:paraId="6826E045" w14:textId="63875C0E" w:rsidR="00ED3601" w:rsidDel="00116173" w:rsidRDefault="00ED3601" w:rsidP="00ED3601">
      <w:pPr>
        <w:autoSpaceDE w:val="0"/>
        <w:autoSpaceDN w:val="0"/>
        <w:adjustRightInd w:val="0"/>
        <w:spacing w:after="0" w:line="240" w:lineRule="auto"/>
        <w:rPr>
          <w:del w:id="2668" w:author="Michael Bell" w:date="2013-05-06T17:54:00Z"/>
          <w:rFonts w:ascii="Courier New" w:hAnsi="Courier New" w:cs="Courier New"/>
          <w:color w:val="008000"/>
          <w:sz w:val="20"/>
          <w:szCs w:val="20"/>
          <w:highlight w:val="white"/>
        </w:rPr>
      </w:pPr>
      <w:del w:id="2669" w:author="Michael Bell" w:date="2013-05-06T17:54:00Z">
        <w:r w:rsidDel="00116173">
          <w:rPr>
            <w:rFonts w:ascii="Courier New" w:hAnsi="Courier New" w:cs="Courier New"/>
            <w:color w:val="008000"/>
            <w:sz w:val="20"/>
            <w:szCs w:val="20"/>
            <w:highlight w:val="white"/>
          </w:rPr>
          <w:delText>#defined at the begining of the program and are called upADC, downADC etc.</w:delText>
        </w:r>
      </w:del>
    </w:p>
    <w:p w14:paraId="3676A5BD" w14:textId="5AE36E22" w:rsidR="00ED3601" w:rsidDel="00116173" w:rsidRDefault="00ED3601" w:rsidP="00ED3601">
      <w:pPr>
        <w:autoSpaceDE w:val="0"/>
        <w:autoSpaceDN w:val="0"/>
        <w:adjustRightInd w:val="0"/>
        <w:spacing w:after="0" w:line="240" w:lineRule="auto"/>
        <w:rPr>
          <w:del w:id="2670" w:author="Michael Bell" w:date="2013-05-06T17:54:00Z"/>
          <w:rFonts w:ascii="Courier New" w:hAnsi="Courier New" w:cs="Courier New"/>
          <w:color w:val="008000"/>
          <w:sz w:val="20"/>
          <w:szCs w:val="20"/>
          <w:highlight w:val="white"/>
        </w:rPr>
      </w:pPr>
    </w:p>
    <w:p w14:paraId="00C10201" w14:textId="62050184" w:rsidR="00ED3601" w:rsidDel="00116173" w:rsidRDefault="00ED3601" w:rsidP="00ED3601">
      <w:pPr>
        <w:autoSpaceDE w:val="0"/>
        <w:autoSpaceDN w:val="0"/>
        <w:adjustRightInd w:val="0"/>
        <w:spacing w:after="0" w:line="240" w:lineRule="auto"/>
        <w:rPr>
          <w:del w:id="2671" w:author="Michael Bell" w:date="2013-05-06T17:54:00Z"/>
          <w:rFonts w:ascii="Courier New" w:hAnsi="Courier New" w:cs="Courier New"/>
          <w:color w:val="008000"/>
          <w:sz w:val="20"/>
          <w:szCs w:val="20"/>
          <w:highlight w:val="white"/>
        </w:rPr>
      </w:pPr>
      <w:del w:id="2672" w:author="Michael Bell" w:date="2013-05-06T17:54:00Z">
        <w:r w:rsidDel="00116173">
          <w:rPr>
            <w:rFonts w:ascii="Courier New" w:hAnsi="Courier New" w:cs="Courier New"/>
            <w:color w:val="008000"/>
            <w:sz w:val="20"/>
            <w:szCs w:val="20"/>
            <w:highlight w:val="white"/>
          </w:rPr>
          <w:delText>the sensitivity (or hysteresis) is how far out the voltage can be on either side of the defined value,</w:delText>
        </w:r>
      </w:del>
    </w:p>
    <w:p w14:paraId="077698A3" w14:textId="35A1D764" w:rsidR="00ED3601" w:rsidDel="00116173" w:rsidRDefault="00ED3601" w:rsidP="00ED3601">
      <w:pPr>
        <w:autoSpaceDE w:val="0"/>
        <w:autoSpaceDN w:val="0"/>
        <w:adjustRightInd w:val="0"/>
        <w:spacing w:after="0" w:line="240" w:lineRule="auto"/>
        <w:rPr>
          <w:del w:id="2673" w:author="Michael Bell" w:date="2013-05-06T17:54:00Z"/>
          <w:rFonts w:ascii="Courier New" w:hAnsi="Courier New" w:cs="Courier New"/>
          <w:color w:val="008000"/>
          <w:sz w:val="20"/>
          <w:szCs w:val="20"/>
          <w:highlight w:val="white"/>
        </w:rPr>
      </w:pPr>
      <w:del w:id="2674" w:author="Michael Bell" w:date="2013-05-06T17:54:00Z">
        <w:r w:rsidDel="00116173">
          <w:rPr>
            <w:rFonts w:ascii="Courier New" w:hAnsi="Courier New" w:cs="Courier New"/>
            <w:color w:val="008000"/>
            <w:sz w:val="20"/>
            <w:szCs w:val="20"/>
            <w:highlight w:val="white"/>
          </w:rPr>
          <w:delText>this allows for the tolerence of the resistors used producing the voltages</w:delText>
        </w:r>
      </w:del>
    </w:p>
    <w:p w14:paraId="6BCA6880" w14:textId="1CD0F12B" w:rsidR="00ED3601" w:rsidDel="00116173" w:rsidRDefault="00ED3601" w:rsidP="00ED3601">
      <w:pPr>
        <w:autoSpaceDE w:val="0"/>
        <w:autoSpaceDN w:val="0"/>
        <w:adjustRightInd w:val="0"/>
        <w:spacing w:after="0" w:line="240" w:lineRule="auto"/>
        <w:rPr>
          <w:del w:id="2675" w:author="Michael Bell" w:date="2013-05-06T17:54:00Z"/>
          <w:rFonts w:ascii="Courier New" w:hAnsi="Courier New" w:cs="Courier New"/>
          <w:color w:val="008000"/>
          <w:sz w:val="20"/>
          <w:szCs w:val="20"/>
          <w:highlight w:val="white"/>
        </w:rPr>
      </w:pPr>
    </w:p>
    <w:p w14:paraId="4F17E030" w14:textId="7E03A6A2" w:rsidR="00ED3601" w:rsidDel="00116173" w:rsidRDefault="00ED3601" w:rsidP="00ED3601">
      <w:pPr>
        <w:autoSpaceDE w:val="0"/>
        <w:autoSpaceDN w:val="0"/>
        <w:adjustRightInd w:val="0"/>
        <w:spacing w:after="0" w:line="240" w:lineRule="auto"/>
        <w:rPr>
          <w:del w:id="2676" w:author="Michael Bell" w:date="2013-05-06T17:54:00Z"/>
          <w:rFonts w:ascii="Courier New" w:hAnsi="Courier New" w:cs="Courier New"/>
          <w:color w:val="000000"/>
          <w:sz w:val="20"/>
          <w:szCs w:val="20"/>
          <w:highlight w:val="white"/>
        </w:rPr>
      </w:pPr>
      <w:del w:id="2677" w:author="Michael Bell" w:date="2013-05-06T17:54:00Z">
        <w:r w:rsidDel="00116173">
          <w:rPr>
            <w:rFonts w:ascii="Courier New" w:hAnsi="Courier New" w:cs="Courier New"/>
            <w:color w:val="008000"/>
            <w:sz w:val="20"/>
            <w:szCs w:val="20"/>
            <w:highlight w:val="white"/>
          </w:rPr>
          <w:delText>the voltage used is stored in buttonVoltage*/</w:delText>
        </w:r>
      </w:del>
    </w:p>
    <w:p w14:paraId="62006009" w14:textId="6D1C8970" w:rsidR="00ED3601" w:rsidDel="00116173" w:rsidRDefault="00ED3601" w:rsidP="00ED3601">
      <w:pPr>
        <w:autoSpaceDE w:val="0"/>
        <w:autoSpaceDN w:val="0"/>
        <w:adjustRightInd w:val="0"/>
        <w:spacing w:after="0" w:line="240" w:lineRule="auto"/>
        <w:rPr>
          <w:del w:id="2678" w:author="Michael Bell" w:date="2013-05-06T17:54:00Z"/>
          <w:rFonts w:ascii="Courier New" w:hAnsi="Courier New" w:cs="Courier New"/>
          <w:color w:val="000000"/>
          <w:sz w:val="20"/>
          <w:szCs w:val="20"/>
          <w:highlight w:val="white"/>
        </w:rPr>
      </w:pPr>
    </w:p>
    <w:p w14:paraId="437127DD" w14:textId="40D120C0" w:rsidR="00ED3601" w:rsidDel="00116173" w:rsidRDefault="00ED3601" w:rsidP="00ED3601">
      <w:pPr>
        <w:autoSpaceDE w:val="0"/>
        <w:autoSpaceDN w:val="0"/>
        <w:adjustRightInd w:val="0"/>
        <w:spacing w:after="0" w:line="240" w:lineRule="auto"/>
        <w:rPr>
          <w:del w:id="2679" w:author="Michael Bell" w:date="2013-05-06T17:54:00Z"/>
          <w:rFonts w:ascii="Courier New" w:hAnsi="Courier New" w:cs="Courier New"/>
          <w:color w:val="000000"/>
          <w:sz w:val="20"/>
          <w:szCs w:val="20"/>
          <w:highlight w:val="white"/>
        </w:rPr>
      </w:pPr>
      <w:del w:id="2680" w:author="Michael Bell" w:date="2013-05-06T17:54: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sensorNumber</w:delText>
        </w:r>
        <w:r w:rsidDel="00116173">
          <w:rPr>
            <w:rFonts w:ascii="Courier New" w:hAnsi="Courier New" w:cs="Courier New"/>
            <w:b/>
            <w:bCs/>
            <w:color w:val="000080"/>
            <w:sz w:val="20"/>
            <w:szCs w:val="20"/>
            <w:highlight w:val="white"/>
          </w:rPr>
          <w:delText>)</w:delText>
        </w:r>
      </w:del>
    </w:p>
    <w:p w14:paraId="67132705" w14:textId="4DBD0BE6" w:rsidR="00ED3601" w:rsidDel="00116173" w:rsidRDefault="00ED3601" w:rsidP="00ED3601">
      <w:pPr>
        <w:autoSpaceDE w:val="0"/>
        <w:autoSpaceDN w:val="0"/>
        <w:adjustRightInd w:val="0"/>
        <w:spacing w:after="0" w:line="240" w:lineRule="auto"/>
        <w:rPr>
          <w:del w:id="2681" w:author="Michael Bell" w:date="2013-05-06T17:54:00Z"/>
          <w:rFonts w:ascii="Courier New" w:hAnsi="Courier New" w:cs="Courier New"/>
          <w:color w:val="000000"/>
          <w:sz w:val="20"/>
          <w:szCs w:val="20"/>
          <w:highlight w:val="white"/>
        </w:rPr>
      </w:pPr>
      <w:del w:id="2682" w:author="Michael Bell" w:date="2013-05-06T17:54:00Z">
        <w:r w:rsidDel="00116173">
          <w:rPr>
            <w:rFonts w:ascii="Courier New" w:hAnsi="Courier New" w:cs="Courier New"/>
            <w:b/>
            <w:bCs/>
            <w:color w:val="000080"/>
            <w:sz w:val="20"/>
            <w:szCs w:val="20"/>
            <w:highlight w:val="white"/>
          </w:rPr>
          <w:delText>{</w:delText>
        </w:r>
      </w:del>
    </w:p>
    <w:p w14:paraId="64CCCD92" w14:textId="027EF310" w:rsidR="00ED3601" w:rsidDel="00116173" w:rsidRDefault="00ED3601" w:rsidP="00ED3601">
      <w:pPr>
        <w:autoSpaceDE w:val="0"/>
        <w:autoSpaceDN w:val="0"/>
        <w:adjustRightInd w:val="0"/>
        <w:spacing w:after="0" w:line="240" w:lineRule="auto"/>
        <w:rPr>
          <w:del w:id="2683" w:author="Michael Bell" w:date="2013-05-06T17:54:00Z"/>
          <w:rFonts w:ascii="Courier New" w:hAnsi="Courier New" w:cs="Courier New"/>
          <w:color w:val="008000"/>
          <w:sz w:val="20"/>
          <w:szCs w:val="20"/>
          <w:highlight w:val="white"/>
        </w:rPr>
      </w:pPr>
      <w:del w:id="268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unsigned</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analogRead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sensorNumber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voltage and stores it</w:delText>
        </w:r>
      </w:del>
    </w:p>
    <w:p w14:paraId="1FF74351" w14:textId="67A8E9A5" w:rsidR="00ED3601" w:rsidDel="00116173" w:rsidRDefault="00ED3601" w:rsidP="00ED3601">
      <w:pPr>
        <w:autoSpaceDE w:val="0"/>
        <w:autoSpaceDN w:val="0"/>
        <w:adjustRightInd w:val="0"/>
        <w:spacing w:after="0" w:line="240" w:lineRule="auto"/>
        <w:rPr>
          <w:del w:id="2685" w:author="Michael Bell" w:date="2013-05-06T17:54:00Z"/>
          <w:rFonts w:ascii="Courier New" w:hAnsi="Courier New" w:cs="Courier New"/>
          <w:color w:val="000000"/>
          <w:sz w:val="20"/>
          <w:szCs w:val="20"/>
          <w:highlight w:val="white"/>
        </w:rPr>
      </w:pPr>
      <w:del w:id="2686"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buttonVoltage</w:delText>
        </w:r>
        <w:r w:rsidDel="00116173">
          <w:rPr>
            <w:rFonts w:ascii="Courier New" w:hAnsi="Courier New" w:cs="Courier New"/>
            <w:b/>
            <w:bCs/>
            <w:color w:val="000080"/>
            <w:sz w:val="20"/>
            <w:szCs w:val="20"/>
            <w:highlight w:val="white"/>
          </w:rPr>
          <w:delText>);</w:delText>
        </w:r>
      </w:del>
    </w:p>
    <w:p w14:paraId="6BDE35C4" w14:textId="04558C12" w:rsidR="00ED3601" w:rsidDel="00116173" w:rsidRDefault="00ED3601" w:rsidP="00ED3601">
      <w:pPr>
        <w:autoSpaceDE w:val="0"/>
        <w:autoSpaceDN w:val="0"/>
        <w:adjustRightInd w:val="0"/>
        <w:spacing w:after="0" w:line="240" w:lineRule="auto"/>
        <w:rPr>
          <w:del w:id="2687" w:author="Michael Bell" w:date="2013-05-06T17:54:00Z"/>
          <w:rFonts w:ascii="Courier New" w:hAnsi="Courier New" w:cs="Courier New"/>
          <w:color w:val="008000"/>
          <w:sz w:val="20"/>
          <w:szCs w:val="20"/>
          <w:highlight w:val="white"/>
        </w:rPr>
      </w:pPr>
      <w:del w:id="268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rightADC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rightADC is 0 so we check that it is beneath 0 +the sensitivity</w:delText>
        </w:r>
      </w:del>
    </w:p>
    <w:p w14:paraId="46C19B03" w14:textId="162C5508" w:rsidR="00ED3601" w:rsidDel="00116173" w:rsidRDefault="00ED3601" w:rsidP="00ED3601">
      <w:pPr>
        <w:autoSpaceDE w:val="0"/>
        <w:autoSpaceDN w:val="0"/>
        <w:adjustRightInd w:val="0"/>
        <w:spacing w:after="0" w:line="240" w:lineRule="auto"/>
        <w:rPr>
          <w:del w:id="2689" w:author="Michael Bell" w:date="2013-05-06T17:54:00Z"/>
          <w:rFonts w:ascii="Courier New" w:hAnsi="Courier New" w:cs="Courier New"/>
          <w:color w:val="000000"/>
          <w:sz w:val="20"/>
          <w:szCs w:val="20"/>
          <w:highlight w:val="white"/>
        </w:rPr>
      </w:pPr>
      <w:del w:id="269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C6490D8" w14:textId="0DBB4824" w:rsidR="00ED3601" w:rsidDel="00116173" w:rsidRDefault="00ED3601" w:rsidP="00ED3601">
      <w:pPr>
        <w:autoSpaceDE w:val="0"/>
        <w:autoSpaceDN w:val="0"/>
        <w:adjustRightInd w:val="0"/>
        <w:spacing w:after="0" w:line="240" w:lineRule="auto"/>
        <w:rPr>
          <w:del w:id="2691" w:author="Michael Bell" w:date="2013-05-06T17:54:00Z"/>
          <w:rFonts w:ascii="Courier New" w:hAnsi="Courier New" w:cs="Courier New"/>
          <w:color w:val="008000"/>
          <w:sz w:val="20"/>
          <w:szCs w:val="20"/>
          <w:highlight w:val="white"/>
        </w:rPr>
      </w:pPr>
      <w:del w:id="269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returns the button pressed</w:delText>
        </w:r>
      </w:del>
    </w:p>
    <w:p w14:paraId="09155E47" w14:textId="07F6E186" w:rsidR="00ED3601" w:rsidDel="00116173" w:rsidRDefault="00ED3601" w:rsidP="00ED3601">
      <w:pPr>
        <w:autoSpaceDE w:val="0"/>
        <w:autoSpaceDN w:val="0"/>
        <w:adjustRightInd w:val="0"/>
        <w:spacing w:after="0" w:line="240" w:lineRule="auto"/>
        <w:rPr>
          <w:del w:id="2693" w:author="Michael Bell" w:date="2013-05-06T17:54:00Z"/>
          <w:rFonts w:ascii="Courier New" w:hAnsi="Courier New" w:cs="Courier New"/>
          <w:color w:val="000000"/>
          <w:sz w:val="20"/>
          <w:szCs w:val="20"/>
          <w:highlight w:val="white"/>
        </w:rPr>
      </w:pPr>
      <w:del w:id="269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3CE78ED" w14:textId="253679B2" w:rsidR="00ED3601" w:rsidDel="00116173" w:rsidRDefault="00ED3601" w:rsidP="00ED3601">
      <w:pPr>
        <w:autoSpaceDE w:val="0"/>
        <w:autoSpaceDN w:val="0"/>
        <w:adjustRightInd w:val="0"/>
        <w:spacing w:after="0" w:line="240" w:lineRule="auto"/>
        <w:rPr>
          <w:del w:id="2695" w:author="Michael Bell" w:date="2013-05-06T17:54:00Z"/>
          <w:rFonts w:ascii="Courier New" w:hAnsi="Courier New" w:cs="Courier New"/>
          <w:color w:val="000000"/>
          <w:sz w:val="20"/>
          <w:szCs w:val="20"/>
          <w:highlight w:val="white"/>
        </w:rPr>
      </w:pPr>
    </w:p>
    <w:p w14:paraId="7301D93D" w14:textId="48092742" w:rsidR="00ED3601" w:rsidDel="00116173" w:rsidRDefault="00ED3601" w:rsidP="00ED3601">
      <w:pPr>
        <w:autoSpaceDE w:val="0"/>
        <w:autoSpaceDN w:val="0"/>
        <w:adjustRightInd w:val="0"/>
        <w:spacing w:after="0" w:line="240" w:lineRule="auto"/>
        <w:rPr>
          <w:del w:id="2696" w:author="Michael Bell" w:date="2013-05-06T17:54:00Z"/>
          <w:rFonts w:ascii="Courier New" w:hAnsi="Courier New" w:cs="Courier New"/>
          <w:color w:val="008000"/>
          <w:sz w:val="20"/>
          <w:szCs w:val="20"/>
          <w:highlight w:val="white"/>
        </w:rPr>
      </w:pPr>
      <w:del w:id="269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checks the voltage is in range</w:delText>
        </w:r>
      </w:del>
    </w:p>
    <w:p w14:paraId="28F7DB65" w14:textId="4A80C1E8" w:rsidR="00ED3601" w:rsidDel="00116173" w:rsidRDefault="00ED3601" w:rsidP="00ED3601">
      <w:pPr>
        <w:autoSpaceDE w:val="0"/>
        <w:autoSpaceDN w:val="0"/>
        <w:adjustRightInd w:val="0"/>
        <w:spacing w:after="0" w:line="240" w:lineRule="auto"/>
        <w:rPr>
          <w:del w:id="2698" w:author="Michael Bell" w:date="2013-05-06T17:54:00Z"/>
          <w:rFonts w:ascii="Courier New" w:hAnsi="Courier New" w:cs="Courier New"/>
          <w:color w:val="000000"/>
          <w:sz w:val="20"/>
          <w:szCs w:val="20"/>
          <w:highlight w:val="white"/>
        </w:rPr>
      </w:pPr>
      <w:del w:id="26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A86A43" w14:textId="00567453" w:rsidR="00ED3601" w:rsidDel="00116173" w:rsidRDefault="00ED3601" w:rsidP="00ED3601">
      <w:pPr>
        <w:autoSpaceDE w:val="0"/>
        <w:autoSpaceDN w:val="0"/>
        <w:adjustRightInd w:val="0"/>
        <w:spacing w:after="0" w:line="240" w:lineRule="auto"/>
        <w:rPr>
          <w:del w:id="2700" w:author="Michael Bell" w:date="2013-05-06T17:54:00Z"/>
          <w:rFonts w:ascii="Courier New" w:hAnsi="Courier New" w:cs="Courier New"/>
          <w:color w:val="000000"/>
          <w:sz w:val="20"/>
          <w:szCs w:val="20"/>
          <w:highlight w:val="white"/>
        </w:rPr>
      </w:pPr>
      <w:del w:id="270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23016B80" w14:textId="49CBB5B5" w:rsidR="00ED3601" w:rsidDel="00116173" w:rsidRDefault="00ED3601" w:rsidP="00ED3601">
      <w:pPr>
        <w:autoSpaceDE w:val="0"/>
        <w:autoSpaceDN w:val="0"/>
        <w:adjustRightInd w:val="0"/>
        <w:spacing w:after="0" w:line="240" w:lineRule="auto"/>
        <w:rPr>
          <w:del w:id="2702" w:author="Michael Bell" w:date="2013-05-06T17:54:00Z"/>
          <w:rFonts w:ascii="Courier New" w:hAnsi="Courier New" w:cs="Courier New"/>
          <w:color w:val="000000"/>
          <w:sz w:val="20"/>
          <w:szCs w:val="20"/>
          <w:highlight w:val="white"/>
        </w:rPr>
      </w:pPr>
      <w:del w:id="27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885DB34" w14:textId="2706AC5C" w:rsidR="00ED3601" w:rsidDel="00116173" w:rsidRDefault="00ED3601" w:rsidP="00ED3601">
      <w:pPr>
        <w:autoSpaceDE w:val="0"/>
        <w:autoSpaceDN w:val="0"/>
        <w:adjustRightInd w:val="0"/>
        <w:spacing w:after="0" w:line="240" w:lineRule="auto"/>
        <w:rPr>
          <w:del w:id="2704" w:author="Michael Bell" w:date="2013-05-06T17:54:00Z"/>
          <w:rFonts w:ascii="Courier New" w:hAnsi="Courier New" w:cs="Courier New"/>
          <w:color w:val="000000"/>
          <w:sz w:val="20"/>
          <w:szCs w:val="20"/>
          <w:highlight w:val="white"/>
        </w:rPr>
      </w:pPr>
    </w:p>
    <w:p w14:paraId="12371B3B" w14:textId="6A4A3BF8" w:rsidR="00ED3601" w:rsidDel="00116173" w:rsidRDefault="00ED3601" w:rsidP="00ED3601">
      <w:pPr>
        <w:autoSpaceDE w:val="0"/>
        <w:autoSpaceDN w:val="0"/>
        <w:adjustRightInd w:val="0"/>
        <w:spacing w:after="0" w:line="240" w:lineRule="auto"/>
        <w:rPr>
          <w:del w:id="2705" w:author="Michael Bell" w:date="2013-05-06T17:54:00Z"/>
          <w:rFonts w:ascii="Courier New" w:hAnsi="Courier New" w:cs="Courier New"/>
          <w:color w:val="000000"/>
          <w:sz w:val="20"/>
          <w:szCs w:val="20"/>
          <w:highlight w:val="white"/>
        </w:rPr>
      </w:pPr>
      <w:del w:id="270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671C68E5" w14:textId="74AB045F" w:rsidR="00ED3601" w:rsidDel="00116173" w:rsidRDefault="00ED3601" w:rsidP="00ED3601">
      <w:pPr>
        <w:autoSpaceDE w:val="0"/>
        <w:autoSpaceDN w:val="0"/>
        <w:adjustRightInd w:val="0"/>
        <w:spacing w:after="0" w:line="240" w:lineRule="auto"/>
        <w:rPr>
          <w:del w:id="2707" w:author="Michael Bell" w:date="2013-05-06T17:54:00Z"/>
          <w:rFonts w:ascii="Courier New" w:hAnsi="Courier New" w:cs="Courier New"/>
          <w:color w:val="000000"/>
          <w:sz w:val="20"/>
          <w:szCs w:val="20"/>
          <w:highlight w:val="white"/>
        </w:rPr>
      </w:pPr>
      <w:del w:id="270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F0F773" w14:textId="63A51BB0" w:rsidR="00ED3601" w:rsidDel="00116173" w:rsidRDefault="00ED3601" w:rsidP="00ED3601">
      <w:pPr>
        <w:autoSpaceDE w:val="0"/>
        <w:autoSpaceDN w:val="0"/>
        <w:adjustRightInd w:val="0"/>
        <w:spacing w:after="0" w:line="240" w:lineRule="auto"/>
        <w:rPr>
          <w:del w:id="2709" w:author="Michael Bell" w:date="2013-05-06T17:54:00Z"/>
          <w:rFonts w:ascii="Courier New" w:hAnsi="Courier New" w:cs="Courier New"/>
          <w:color w:val="000000"/>
          <w:sz w:val="20"/>
          <w:szCs w:val="20"/>
          <w:highlight w:val="white"/>
        </w:rPr>
      </w:pPr>
      <w:del w:id="271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0251E3F4" w14:textId="441A748B" w:rsidR="00ED3601" w:rsidDel="00116173" w:rsidRDefault="00ED3601" w:rsidP="00ED3601">
      <w:pPr>
        <w:autoSpaceDE w:val="0"/>
        <w:autoSpaceDN w:val="0"/>
        <w:adjustRightInd w:val="0"/>
        <w:spacing w:after="0" w:line="240" w:lineRule="auto"/>
        <w:rPr>
          <w:del w:id="2711" w:author="Michael Bell" w:date="2013-05-06T17:54:00Z"/>
          <w:rFonts w:ascii="Courier New" w:hAnsi="Courier New" w:cs="Courier New"/>
          <w:color w:val="000000"/>
          <w:sz w:val="20"/>
          <w:szCs w:val="20"/>
          <w:highlight w:val="white"/>
        </w:rPr>
      </w:pPr>
      <w:del w:id="27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A2ADB5" w14:textId="45F5D9D4" w:rsidR="00ED3601" w:rsidDel="00116173" w:rsidRDefault="00ED3601" w:rsidP="00ED3601">
      <w:pPr>
        <w:autoSpaceDE w:val="0"/>
        <w:autoSpaceDN w:val="0"/>
        <w:adjustRightInd w:val="0"/>
        <w:spacing w:after="0" w:line="240" w:lineRule="auto"/>
        <w:rPr>
          <w:del w:id="2713" w:author="Michael Bell" w:date="2013-05-06T17:54:00Z"/>
          <w:rFonts w:ascii="Courier New" w:hAnsi="Courier New" w:cs="Courier New"/>
          <w:color w:val="000000"/>
          <w:sz w:val="20"/>
          <w:szCs w:val="20"/>
          <w:highlight w:val="white"/>
        </w:rPr>
      </w:pPr>
    </w:p>
    <w:p w14:paraId="6DEEB6B8" w14:textId="7E2A04FE" w:rsidR="00ED3601" w:rsidDel="00116173" w:rsidRDefault="00ED3601" w:rsidP="00ED3601">
      <w:pPr>
        <w:autoSpaceDE w:val="0"/>
        <w:autoSpaceDN w:val="0"/>
        <w:adjustRightInd w:val="0"/>
        <w:spacing w:after="0" w:line="240" w:lineRule="auto"/>
        <w:rPr>
          <w:del w:id="2714" w:author="Michael Bell" w:date="2013-05-06T17:54:00Z"/>
          <w:rFonts w:ascii="Courier New" w:hAnsi="Courier New" w:cs="Courier New"/>
          <w:color w:val="000000"/>
          <w:sz w:val="20"/>
          <w:szCs w:val="20"/>
          <w:highlight w:val="white"/>
        </w:rPr>
      </w:pPr>
      <w:del w:id="271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9E4AA00" w14:textId="6FA084D2" w:rsidR="00ED3601" w:rsidDel="00116173" w:rsidRDefault="00ED3601" w:rsidP="00ED3601">
      <w:pPr>
        <w:autoSpaceDE w:val="0"/>
        <w:autoSpaceDN w:val="0"/>
        <w:adjustRightInd w:val="0"/>
        <w:spacing w:after="0" w:line="240" w:lineRule="auto"/>
        <w:rPr>
          <w:del w:id="2716" w:author="Michael Bell" w:date="2013-05-06T17:54:00Z"/>
          <w:rFonts w:ascii="Courier New" w:hAnsi="Courier New" w:cs="Courier New"/>
          <w:color w:val="000000"/>
          <w:sz w:val="20"/>
          <w:szCs w:val="20"/>
          <w:highlight w:val="white"/>
        </w:rPr>
      </w:pPr>
      <w:del w:id="27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45AB743" w14:textId="3A959934" w:rsidR="00ED3601" w:rsidDel="00116173" w:rsidRDefault="00ED3601" w:rsidP="00ED3601">
      <w:pPr>
        <w:autoSpaceDE w:val="0"/>
        <w:autoSpaceDN w:val="0"/>
        <w:adjustRightInd w:val="0"/>
        <w:spacing w:after="0" w:line="240" w:lineRule="auto"/>
        <w:rPr>
          <w:del w:id="2718" w:author="Michael Bell" w:date="2013-05-06T17:54:00Z"/>
          <w:rFonts w:ascii="Courier New" w:hAnsi="Courier New" w:cs="Courier New"/>
          <w:color w:val="000000"/>
          <w:sz w:val="20"/>
          <w:szCs w:val="20"/>
          <w:highlight w:val="white"/>
        </w:rPr>
      </w:pPr>
      <w:del w:id="271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37356985" w14:textId="370F09B4" w:rsidR="00ED3601" w:rsidDel="00116173" w:rsidRDefault="00ED3601" w:rsidP="00ED3601">
      <w:pPr>
        <w:autoSpaceDE w:val="0"/>
        <w:autoSpaceDN w:val="0"/>
        <w:adjustRightInd w:val="0"/>
        <w:spacing w:after="0" w:line="240" w:lineRule="auto"/>
        <w:rPr>
          <w:del w:id="2720" w:author="Michael Bell" w:date="2013-05-06T17:54:00Z"/>
          <w:rFonts w:ascii="Courier New" w:hAnsi="Courier New" w:cs="Courier New"/>
          <w:color w:val="000000"/>
          <w:sz w:val="20"/>
          <w:szCs w:val="20"/>
          <w:highlight w:val="white"/>
        </w:rPr>
      </w:pPr>
      <w:del w:id="27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DE78A" w14:textId="56F41EE6" w:rsidR="00ED3601" w:rsidDel="00116173" w:rsidRDefault="00ED3601" w:rsidP="00ED3601">
      <w:pPr>
        <w:autoSpaceDE w:val="0"/>
        <w:autoSpaceDN w:val="0"/>
        <w:adjustRightInd w:val="0"/>
        <w:spacing w:after="0" w:line="240" w:lineRule="auto"/>
        <w:rPr>
          <w:del w:id="2722" w:author="Michael Bell" w:date="2013-05-06T17:54:00Z"/>
          <w:rFonts w:ascii="Courier New" w:hAnsi="Courier New" w:cs="Courier New"/>
          <w:color w:val="000000"/>
          <w:sz w:val="20"/>
          <w:szCs w:val="20"/>
          <w:highlight w:val="white"/>
        </w:rPr>
      </w:pPr>
    </w:p>
    <w:p w14:paraId="714852E6" w14:textId="23B903B2" w:rsidR="00ED3601" w:rsidDel="00116173" w:rsidRDefault="00ED3601" w:rsidP="00ED3601">
      <w:pPr>
        <w:autoSpaceDE w:val="0"/>
        <w:autoSpaceDN w:val="0"/>
        <w:adjustRightInd w:val="0"/>
        <w:spacing w:after="0" w:line="240" w:lineRule="auto"/>
        <w:rPr>
          <w:del w:id="2723" w:author="Michael Bell" w:date="2013-05-06T17:54:00Z"/>
          <w:rFonts w:ascii="Courier New" w:hAnsi="Courier New" w:cs="Courier New"/>
          <w:color w:val="000000"/>
          <w:sz w:val="20"/>
          <w:szCs w:val="20"/>
          <w:highlight w:val="white"/>
        </w:rPr>
      </w:pPr>
      <w:del w:id="27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EA1437A" w14:textId="65A9C7F7" w:rsidR="00ED3601" w:rsidDel="00116173" w:rsidRDefault="00ED3601" w:rsidP="00ED3601">
      <w:pPr>
        <w:autoSpaceDE w:val="0"/>
        <w:autoSpaceDN w:val="0"/>
        <w:adjustRightInd w:val="0"/>
        <w:spacing w:after="0" w:line="240" w:lineRule="auto"/>
        <w:rPr>
          <w:del w:id="2725" w:author="Michael Bell" w:date="2013-05-06T17:54:00Z"/>
          <w:rFonts w:ascii="Courier New" w:hAnsi="Courier New" w:cs="Courier New"/>
          <w:color w:val="000000"/>
          <w:sz w:val="20"/>
          <w:szCs w:val="20"/>
          <w:highlight w:val="white"/>
        </w:rPr>
      </w:pPr>
      <w:del w:id="27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BA69E54" w14:textId="2275F44B" w:rsidR="00ED3601" w:rsidDel="00116173" w:rsidRDefault="00ED3601" w:rsidP="00ED3601">
      <w:pPr>
        <w:autoSpaceDE w:val="0"/>
        <w:autoSpaceDN w:val="0"/>
        <w:adjustRightInd w:val="0"/>
        <w:spacing w:after="0" w:line="240" w:lineRule="auto"/>
        <w:rPr>
          <w:del w:id="2727" w:author="Michael Bell" w:date="2013-05-06T17:54:00Z"/>
          <w:rFonts w:ascii="Courier New" w:hAnsi="Courier New" w:cs="Courier New"/>
          <w:color w:val="000000"/>
          <w:sz w:val="20"/>
          <w:szCs w:val="20"/>
          <w:highlight w:val="white"/>
        </w:rPr>
      </w:pPr>
      <w:del w:id="27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1214AB80" w14:textId="793ACB15" w:rsidR="00ED3601" w:rsidDel="00116173" w:rsidRDefault="00ED3601" w:rsidP="00ED3601">
      <w:pPr>
        <w:autoSpaceDE w:val="0"/>
        <w:autoSpaceDN w:val="0"/>
        <w:adjustRightInd w:val="0"/>
        <w:spacing w:after="0" w:line="240" w:lineRule="auto"/>
        <w:rPr>
          <w:del w:id="2729" w:author="Michael Bell" w:date="2013-05-06T17:54:00Z"/>
          <w:rFonts w:ascii="Courier New" w:hAnsi="Courier New" w:cs="Courier New"/>
          <w:color w:val="000000"/>
          <w:sz w:val="20"/>
          <w:szCs w:val="20"/>
          <w:highlight w:val="white"/>
        </w:rPr>
      </w:pPr>
      <w:del w:id="27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03FCB5" w14:textId="5F8DCBBB" w:rsidR="00ED3601" w:rsidDel="00116173" w:rsidRDefault="00ED3601" w:rsidP="00ED3601">
      <w:pPr>
        <w:autoSpaceDE w:val="0"/>
        <w:autoSpaceDN w:val="0"/>
        <w:adjustRightInd w:val="0"/>
        <w:spacing w:after="0" w:line="240" w:lineRule="auto"/>
        <w:rPr>
          <w:del w:id="2731" w:author="Michael Bell" w:date="2013-05-06T17:54:00Z"/>
          <w:rFonts w:ascii="Courier New" w:hAnsi="Courier New" w:cs="Courier New"/>
          <w:color w:val="000000"/>
          <w:sz w:val="20"/>
          <w:szCs w:val="20"/>
          <w:highlight w:val="white"/>
        </w:rPr>
      </w:pPr>
    </w:p>
    <w:p w14:paraId="3A026FDD" w14:textId="556B27D5" w:rsidR="00ED3601" w:rsidDel="00116173" w:rsidRDefault="00ED3601" w:rsidP="00ED3601">
      <w:pPr>
        <w:autoSpaceDE w:val="0"/>
        <w:autoSpaceDN w:val="0"/>
        <w:adjustRightInd w:val="0"/>
        <w:spacing w:after="0" w:line="240" w:lineRule="auto"/>
        <w:rPr>
          <w:del w:id="2732" w:author="Michael Bell" w:date="2013-05-06T17:54:00Z"/>
          <w:rFonts w:ascii="Courier New" w:hAnsi="Courier New" w:cs="Courier New"/>
          <w:color w:val="000000"/>
          <w:sz w:val="20"/>
          <w:szCs w:val="20"/>
          <w:highlight w:val="white"/>
        </w:rPr>
      </w:pPr>
      <w:del w:id="273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A8A4F66" w14:textId="591CFD4D" w:rsidR="00ED3601" w:rsidDel="00116173" w:rsidRDefault="00ED3601" w:rsidP="00ED3601">
      <w:pPr>
        <w:autoSpaceDE w:val="0"/>
        <w:autoSpaceDN w:val="0"/>
        <w:adjustRightInd w:val="0"/>
        <w:spacing w:after="0" w:line="240" w:lineRule="auto"/>
        <w:rPr>
          <w:del w:id="2734" w:author="Michael Bell" w:date="2013-05-06T17:54:00Z"/>
          <w:rFonts w:ascii="Courier New" w:hAnsi="Courier New" w:cs="Courier New"/>
          <w:color w:val="000000"/>
          <w:sz w:val="20"/>
          <w:szCs w:val="20"/>
          <w:highlight w:val="white"/>
        </w:rPr>
      </w:pPr>
      <w:del w:id="27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14B4EC" w14:textId="629839AC" w:rsidR="00ED3601" w:rsidDel="00116173" w:rsidRDefault="00ED3601" w:rsidP="00ED3601">
      <w:pPr>
        <w:autoSpaceDE w:val="0"/>
        <w:autoSpaceDN w:val="0"/>
        <w:adjustRightInd w:val="0"/>
        <w:spacing w:after="0" w:line="240" w:lineRule="auto"/>
        <w:rPr>
          <w:del w:id="2736" w:author="Michael Bell" w:date="2013-05-06T17:54:00Z"/>
          <w:rFonts w:ascii="Courier New" w:hAnsi="Courier New" w:cs="Courier New"/>
          <w:color w:val="008000"/>
          <w:sz w:val="20"/>
          <w:szCs w:val="20"/>
          <w:highlight w:val="white"/>
        </w:rPr>
      </w:pPr>
      <w:del w:id="27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voltage matches none of these then we return that no button is being pressed</w:delText>
        </w:r>
      </w:del>
    </w:p>
    <w:p w14:paraId="706DBCC4" w14:textId="2E4D556C" w:rsidR="00ED3601" w:rsidDel="00116173" w:rsidRDefault="00ED3601" w:rsidP="00ED3601">
      <w:pPr>
        <w:autoSpaceDE w:val="0"/>
        <w:autoSpaceDN w:val="0"/>
        <w:adjustRightInd w:val="0"/>
        <w:spacing w:after="0" w:line="240" w:lineRule="auto"/>
        <w:rPr>
          <w:del w:id="2738" w:author="Michael Bell" w:date="2013-05-06T17:54:00Z"/>
          <w:rFonts w:ascii="Courier New" w:hAnsi="Courier New" w:cs="Courier New"/>
          <w:color w:val="000000"/>
          <w:sz w:val="20"/>
          <w:szCs w:val="20"/>
          <w:highlight w:val="white"/>
        </w:rPr>
      </w:pPr>
      <w:del w:id="27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EF8EEF" w14:textId="67D2CC1A" w:rsidR="00ED3601" w:rsidDel="00116173" w:rsidRDefault="00ED3601" w:rsidP="00ED3601">
      <w:pPr>
        <w:autoSpaceDE w:val="0"/>
        <w:autoSpaceDN w:val="0"/>
        <w:adjustRightInd w:val="0"/>
        <w:spacing w:after="0" w:line="240" w:lineRule="auto"/>
        <w:rPr>
          <w:del w:id="2740" w:author="Michael Bell" w:date="2013-05-06T17:54:00Z"/>
          <w:rFonts w:ascii="Courier New" w:hAnsi="Courier New" w:cs="Courier New"/>
          <w:color w:val="000000"/>
          <w:sz w:val="20"/>
          <w:szCs w:val="20"/>
          <w:highlight w:val="white"/>
        </w:rPr>
      </w:pPr>
      <w:del w:id="2741" w:author="Michael Bell" w:date="2013-05-06T17:54:00Z">
        <w:r w:rsidDel="00116173">
          <w:rPr>
            <w:rFonts w:ascii="Courier New" w:hAnsi="Courier New" w:cs="Courier New"/>
            <w:color w:val="000000"/>
            <w:sz w:val="20"/>
            <w:szCs w:val="20"/>
            <w:highlight w:val="white"/>
          </w:rPr>
          <w:delText xml:space="preserve">  </w:delText>
        </w:r>
      </w:del>
    </w:p>
    <w:p w14:paraId="4D4B37AC" w14:textId="1CECE04F" w:rsidR="00ED3601" w:rsidDel="00116173" w:rsidRDefault="00ED3601" w:rsidP="00ED3601">
      <w:pPr>
        <w:autoSpaceDE w:val="0"/>
        <w:autoSpaceDN w:val="0"/>
        <w:adjustRightInd w:val="0"/>
        <w:spacing w:after="0" w:line="240" w:lineRule="auto"/>
        <w:rPr>
          <w:del w:id="2742" w:author="Michael Bell" w:date="2013-05-06T17:54:00Z"/>
          <w:rFonts w:ascii="Courier New" w:hAnsi="Courier New" w:cs="Courier New"/>
          <w:color w:val="000000"/>
          <w:sz w:val="20"/>
          <w:szCs w:val="20"/>
          <w:highlight w:val="white"/>
        </w:rPr>
      </w:pPr>
      <w:del w:id="2743" w:author="Michael Bell" w:date="2013-05-06T17:54:00Z">
        <w:r w:rsidDel="00116173">
          <w:rPr>
            <w:rFonts w:ascii="Courier New" w:hAnsi="Courier New" w:cs="Courier New"/>
            <w:color w:val="000000"/>
            <w:sz w:val="20"/>
            <w:szCs w:val="20"/>
            <w:highlight w:val="white"/>
          </w:rPr>
          <w:delText xml:space="preserve">  </w:delText>
        </w:r>
      </w:del>
    </w:p>
    <w:p w14:paraId="59A39AF3" w14:textId="4E9654DD" w:rsidR="00ED3601" w:rsidDel="00116173" w:rsidRDefault="00ED3601" w:rsidP="00ED3601">
      <w:pPr>
        <w:autoSpaceDE w:val="0"/>
        <w:autoSpaceDN w:val="0"/>
        <w:adjustRightInd w:val="0"/>
        <w:spacing w:after="0" w:line="240" w:lineRule="auto"/>
        <w:rPr>
          <w:del w:id="2744" w:author="Michael Bell" w:date="2013-05-06T17:54:00Z"/>
          <w:rFonts w:ascii="Courier New" w:hAnsi="Courier New" w:cs="Courier New"/>
          <w:color w:val="000000"/>
          <w:sz w:val="20"/>
          <w:szCs w:val="20"/>
          <w:highlight w:val="white"/>
        </w:rPr>
      </w:pPr>
      <w:del w:id="2745" w:author="Michael Bell" w:date="2013-05-06T17:54:00Z">
        <w:r w:rsidDel="00116173">
          <w:rPr>
            <w:rFonts w:ascii="Courier New" w:hAnsi="Courier New" w:cs="Courier New"/>
            <w:b/>
            <w:bCs/>
            <w:color w:val="000080"/>
            <w:sz w:val="20"/>
            <w:szCs w:val="20"/>
            <w:highlight w:val="white"/>
          </w:rPr>
          <w:delText>}</w:delText>
        </w:r>
      </w:del>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116D7F6" w14:textId="77777777" w:rsidR="003A2FEE" w:rsidRPr="003A2FEE" w:rsidRDefault="003A2FEE" w:rsidP="003A2FEE">
      <w:pPr>
        <w:autoSpaceDE w:val="0"/>
        <w:autoSpaceDN w:val="0"/>
        <w:adjustRightInd w:val="0"/>
        <w:spacing w:after="0" w:line="240" w:lineRule="auto"/>
        <w:rPr>
          <w:ins w:id="2746" w:author="Michael Bell" w:date="2013-05-06T18:05:00Z"/>
          <w:rFonts w:ascii="Courier New" w:hAnsi="Courier New" w:cs="Courier New"/>
          <w:color w:val="008000"/>
          <w:sz w:val="20"/>
          <w:szCs w:val="20"/>
          <w:highlight w:val="white"/>
        </w:rPr>
      </w:pPr>
      <w:ins w:id="274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ins>
    </w:p>
    <w:p w14:paraId="3467A985" w14:textId="77777777" w:rsidR="003A2FEE" w:rsidRPr="003A2FEE" w:rsidRDefault="003A2FEE" w:rsidP="003A2FEE">
      <w:pPr>
        <w:autoSpaceDE w:val="0"/>
        <w:autoSpaceDN w:val="0"/>
        <w:adjustRightInd w:val="0"/>
        <w:spacing w:after="0" w:line="240" w:lineRule="auto"/>
        <w:rPr>
          <w:ins w:id="2748" w:author="Michael Bell" w:date="2013-05-06T18:05:00Z"/>
          <w:rFonts w:ascii="Courier New" w:hAnsi="Courier New" w:cs="Courier New"/>
          <w:color w:val="008000"/>
          <w:sz w:val="20"/>
          <w:szCs w:val="20"/>
          <w:highlight w:val="white"/>
        </w:rPr>
      </w:pPr>
    </w:p>
    <w:p w14:paraId="07DF3327" w14:textId="77777777" w:rsidR="003A2FEE" w:rsidRPr="003A2FEE" w:rsidRDefault="003A2FEE" w:rsidP="003A2FEE">
      <w:pPr>
        <w:autoSpaceDE w:val="0"/>
        <w:autoSpaceDN w:val="0"/>
        <w:adjustRightInd w:val="0"/>
        <w:spacing w:after="0" w:line="240" w:lineRule="auto"/>
        <w:rPr>
          <w:ins w:id="2749" w:author="Michael Bell" w:date="2013-05-06T18:05:00Z"/>
          <w:rFonts w:ascii="Courier New" w:hAnsi="Courier New" w:cs="Courier New"/>
          <w:color w:val="008000"/>
          <w:sz w:val="20"/>
          <w:szCs w:val="20"/>
          <w:highlight w:val="white"/>
        </w:rPr>
      </w:pPr>
      <w:ins w:id="2750" w:author="Michael Bell" w:date="2013-05-06T18:05:00Z">
        <w:r w:rsidRPr="003A2FEE">
          <w:rPr>
            <w:rFonts w:ascii="Courier New" w:hAnsi="Courier New" w:cs="Courier New"/>
            <w:color w:val="008000"/>
            <w:sz w:val="20"/>
            <w:szCs w:val="20"/>
            <w:highlight w:val="white"/>
          </w:rPr>
          <w:t xml:space="preserve"> BELTRAK</w:t>
        </w:r>
      </w:ins>
    </w:p>
    <w:p w14:paraId="18BA1EDC" w14:textId="77777777" w:rsidR="003A2FEE" w:rsidRPr="003A2FEE" w:rsidRDefault="003A2FEE" w:rsidP="003A2FEE">
      <w:pPr>
        <w:autoSpaceDE w:val="0"/>
        <w:autoSpaceDN w:val="0"/>
        <w:adjustRightInd w:val="0"/>
        <w:spacing w:after="0" w:line="240" w:lineRule="auto"/>
        <w:rPr>
          <w:ins w:id="2751" w:author="Michael Bell" w:date="2013-05-06T18:05:00Z"/>
          <w:rFonts w:ascii="Courier New" w:hAnsi="Courier New" w:cs="Courier New"/>
          <w:color w:val="008000"/>
          <w:sz w:val="20"/>
          <w:szCs w:val="20"/>
          <w:highlight w:val="white"/>
        </w:rPr>
      </w:pPr>
      <w:ins w:id="2752" w:author="Michael Bell" w:date="2013-05-06T18:05:00Z">
        <w:r w:rsidRPr="003A2FEE">
          <w:rPr>
            <w:rFonts w:ascii="Courier New" w:hAnsi="Courier New" w:cs="Courier New"/>
            <w:color w:val="008000"/>
            <w:sz w:val="20"/>
            <w:szCs w:val="20"/>
            <w:highlight w:val="white"/>
          </w:rPr>
          <w:t xml:space="preserve"> </w:t>
        </w:r>
      </w:ins>
    </w:p>
    <w:p w14:paraId="373EA089" w14:textId="77777777" w:rsidR="003A2FEE" w:rsidRPr="003A2FEE" w:rsidRDefault="003A2FEE" w:rsidP="003A2FEE">
      <w:pPr>
        <w:autoSpaceDE w:val="0"/>
        <w:autoSpaceDN w:val="0"/>
        <w:adjustRightInd w:val="0"/>
        <w:spacing w:after="0" w:line="240" w:lineRule="auto"/>
        <w:rPr>
          <w:ins w:id="2753" w:author="Michael Bell" w:date="2013-05-06T18:05:00Z"/>
          <w:rFonts w:ascii="Courier New" w:hAnsi="Courier New" w:cs="Courier New"/>
          <w:color w:val="008000"/>
          <w:sz w:val="20"/>
          <w:szCs w:val="20"/>
          <w:highlight w:val="white"/>
        </w:rPr>
      </w:pPr>
      <w:ins w:id="2754" w:author="Michael Bell" w:date="2013-05-06T18:05:00Z">
        <w:r w:rsidRPr="003A2FEE">
          <w:rPr>
            <w:rFonts w:ascii="Courier New" w:hAnsi="Courier New" w:cs="Courier New"/>
            <w:color w:val="008000"/>
            <w:sz w:val="20"/>
            <w:szCs w:val="20"/>
            <w:highlight w:val="white"/>
          </w:rPr>
          <w:t xml:space="preserve"> V1.0</w:t>
        </w:r>
      </w:ins>
    </w:p>
    <w:p w14:paraId="78A16D99" w14:textId="77777777" w:rsidR="003A2FEE" w:rsidRPr="003A2FEE" w:rsidRDefault="003A2FEE" w:rsidP="003A2FEE">
      <w:pPr>
        <w:autoSpaceDE w:val="0"/>
        <w:autoSpaceDN w:val="0"/>
        <w:adjustRightInd w:val="0"/>
        <w:spacing w:after="0" w:line="240" w:lineRule="auto"/>
        <w:rPr>
          <w:ins w:id="2755" w:author="Michael Bell" w:date="2013-05-06T18:05:00Z"/>
          <w:rFonts w:ascii="Courier New" w:hAnsi="Courier New" w:cs="Courier New"/>
          <w:color w:val="008000"/>
          <w:sz w:val="20"/>
          <w:szCs w:val="20"/>
          <w:highlight w:val="white"/>
        </w:rPr>
      </w:pPr>
      <w:ins w:id="2756" w:author="Michael Bell" w:date="2013-05-06T18:05:00Z">
        <w:r w:rsidRPr="003A2FEE">
          <w:rPr>
            <w:rFonts w:ascii="Courier New" w:hAnsi="Courier New" w:cs="Courier New"/>
            <w:color w:val="008000"/>
            <w:sz w:val="20"/>
            <w:szCs w:val="20"/>
            <w:highlight w:val="white"/>
          </w:rPr>
          <w:t xml:space="preserve"> </w:t>
        </w:r>
      </w:ins>
    </w:p>
    <w:p w14:paraId="63F691DF" w14:textId="77777777" w:rsidR="003A2FEE" w:rsidRPr="003A2FEE" w:rsidRDefault="003A2FEE" w:rsidP="003A2FEE">
      <w:pPr>
        <w:autoSpaceDE w:val="0"/>
        <w:autoSpaceDN w:val="0"/>
        <w:adjustRightInd w:val="0"/>
        <w:spacing w:after="0" w:line="240" w:lineRule="auto"/>
        <w:rPr>
          <w:ins w:id="2757" w:author="Michael Bell" w:date="2013-05-06T18:05:00Z"/>
          <w:rFonts w:ascii="Courier New" w:hAnsi="Courier New" w:cs="Courier New"/>
          <w:color w:val="008000"/>
          <w:sz w:val="20"/>
          <w:szCs w:val="20"/>
          <w:highlight w:val="white"/>
        </w:rPr>
      </w:pPr>
      <w:ins w:id="2758" w:author="Michael Bell" w:date="2013-05-06T18:05:00Z">
        <w:r w:rsidRPr="003A2FEE">
          <w:rPr>
            <w:rFonts w:ascii="Courier New" w:hAnsi="Courier New" w:cs="Courier New"/>
            <w:color w:val="008000"/>
            <w:sz w:val="20"/>
            <w:szCs w:val="20"/>
            <w:highlight w:val="white"/>
          </w:rPr>
          <w:t xml:space="preserve"> Hornby trainset automation</w:t>
        </w:r>
      </w:ins>
    </w:p>
    <w:p w14:paraId="05470BA1" w14:textId="77777777" w:rsidR="003A2FEE" w:rsidRPr="003A2FEE" w:rsidRDefault="003A2FEE" w:rsidP="003A2FEE">
      <w:pPr>
        <w:autoSpaceDE w:val="0"/>
        <w:autoSpaceDN w:val="0"/>
        <w:adjustRightInd w:val="0"/>
        <w:spacing w:after="0" w:line="240" w:lineRule="auto"/>
        <w:rPr>
          <w:ins w:id="2759" w:author="Michael Bell" w:date="2013-05-06T18:05:00Z"/>
          <w:rFonts w:ascii="Courier New" w:hAnsi="Courier New" w:cs="Courier New"/>
          <w:color w:val="008000"/>
          <w:sz w:val="20"/>
          <w:szCs w:val="20"/>
          <w:highlight w:val="white"/>
        </w:rPr>
      </w:pPr>
      <w:ins w:id="2760" w:author="Michael Bell" w:date="2013-05-06T18:05:00Z">
        <w:r w:rsidRPr="003A2FEE">
          <w:rPr>
            <w:rFonts w:ascii="Courier New" w:hAnsi="Courier New" w:cs="Courier New"/>
            <w:color w:val="008000"/>
            <w:sz w:val="20"/>
            <w:szCs w:val="20"/>
            <w:highlight w:val="white"/>
          </w:rPr>
          <w:t xml:space="preserve"> </w:t>
        </w:r>
      </w:ins>
    </w:p>
    <w:p w14:paraId="1195DD62" w14:textId="77777777" w:rsidR="003A2FEE" w:rsidRPr="003A2FEE" w:rsidRDefault="003A2FEE" w:rsidP="003A2FEE">
      <w:pPr>
        <w:autoSpaceDE w:val="0"/>
        <w:autoSpaceDN w:val="0"/>
        <w:adjustRightInd w:val="0"/>
        <w:spacing w:after="0" w:line="240" w:lineRule="auto"/>
        <w:rPr>
          <w:ins w:id="2761" w:author="Michael Bell" w:date="2013-05-06T18:05:00Z"/>
          <w:rFonts w:ascii="Courier New" w:hAnsi="Courier New" w:cs="Courier New"/>
          <w:color w:val="008000"/>
          <w:sz w:val="20"/>
          <w:szCs w:val="20"/>
          <w:highlight w:val="white"/>
        </w:rPr>
      </w:pPr>
      <w:ins w:id="2762" w:author="Michael Bell" w:date="2013-05-06T18:05:00Z">
        <w:r w:rsidRPr="003A2FEE">
          <w:rPr>
            <w:rFonts w:ascii="Courier New" w:hAnsi="Courier New" w:cs="Courier New"/>
            <w:color w:val="008000"/>
            <w:sz w:val="20"/>
            <w:szCs w:val="20"/>
            <w:highlight w:val="white"/>
          </w:rPr>
          <w:t xml:space="preserve"> By Michael Bell</w:t>
        </w:r>
      </w:ins>
    </w:p>
    <w:p w14:paraId="3D5AAD6D" w14:textId="77777777" w:rsidR="003A2FEE" w:rsidRPr="003A2FEE" w:rsidRDefault="003A2FEE" w:rsidP="003A2FEE">
      <w:pPr>
        <w:autoSpaceDE w:val="0"/>
        <w:autoSpaceDN w:val="0"/>
        <w:adjustRightInd w:val="0"/>
        <w:spacing w:after="0" w:line="240" w:lineRule="auto"/>
        <w:rPr>
          <w:ins w:id="2763" w:author="Michael Bell" w:date="2013-05-06T18:05:00Z"/>
          <w:rFonts w:ascii="Courier New" w:hAnsi="Courier New" w:cs="Courier New"/>
          <w:color w:val="008000"/>
          <w:sz w:val="20"/>
          <w:szCs w:val="20"/>
          <w:highlight w:val="white"/>
        </w:rPr>
      </w:pPr>
      <w:ins w:id="2764" w:author="Michael Bell" w:date="2013-05-06T18:05:00Z">
        <w:r w:rsidRPr="003A2FEE">
          <w:rPr>
            <w:rFonts w:ascii="Courier New" w:hAnsi="Courier New" w:cs="Courier New"/>
            <w:color w:val="008000"/>
            <w:sz w:val="20"/>
            <w:szCs w:val="20"/>
            <w:highlight w:val="white"/>
          </w:rPr>
          <w:t xml:space="preserve"> </w:t>
        </w:r>
      </w:ins>
    </w:p>
    <w:p w14:paraId="5ABC0A9C" w14:textId="77777777" w:rsidR="003A2FEE" w:rsidRPr="003A2FEE" w:rsidRDefault="003A2FEE" w:rsidP="003A2FEE">
      <w:pPr>
        <w:autoSpaceDE w:val="0"/>
        <w:autoSpaceDN w:val="0"/>
        <w:adjustRightInd w:val="0"/>
        <w:spacing w:after="0" w:line="240" w:lineRule="auto"/>
        <w:rPr>
          <w:ins w:id="2765" w:author="Michael Bell" w:date="2013-05-06T18:05:00Z"/>
          <w:rFonts w:ascii="Courier New" w:hAnsi="Courier New" w:cs="Courier New"/>
          <w:color w:val="008000"/>
          <w:sz w:val="20"/>
          <w:szCs w:val="20"/>
          <w:highlight w:val="white"/>
        </w:rPr>
      </w:pPr>
      <w:ins w:id="2766" w:author="Michael Bell" w:date="2013-05-06T18:05:00Z">
        <w:r w:rsidRPr="003A2FEE">
          <w:rPr>
            <w:rFonts w:ascii="Courier New" w:hAnsi="Courier New" w:cs="Courier New"/>
            <w:color w:val="008000"/>
            <w:sz w:val="20"/>
            <w:szCs w:val="20"/>
            <w:highlight w:val="white"/>
          </w:rPr>
          <w:t xml:space="preserve"> Programing started: 02/02/2013 at 14:08</w:t>
        </w:r>
      </w:ins>
    </w:p>
    <w:p w14:paraId="7AEFDE9B" w14:textId="77777777" w:rsidR="003A2FEE" w:rsidRPr="003A2FEE" w:rsidRDefault="003A2FEE" w:rsidP="003A2FEE">
      <w:pPr>
        <w:autoSpaceDE w:val="0"/>
        <w:autoSpaceDN w:val="0"/>
        <w:adjustRightInd w:val="0"/>
        <w:spacing w:after="0" w:line="240" w:lineRule="auto"/>
        <w:rPr>
          <w:ins w:id="2767" w:author="Michael Bell" w:date="2013-05-06T18:05:00Z"/>
          <w:rFonts w:ascii="Courier New" w:hAnsi="Courier New" w:cs="Courier New"/>
          <w:color w:val="008000"/>
          <w:sz w:val="20"/>
          <w:szCs w:val="20"/>
          <w:highlight w:val="white"/>
        </w:rPr>
      </w:pPr>
      <w:ins w:id="2768" w:author="Michael Bell" w:date="2013-05-06T18:05:00Z">
        <w:r w:rsidRPr="003A2FEE">
          <w:rPr>
            <w:rFonts w:ascii="Courier New" w:hAnsi="Courier New" w:cs="Courier New"/>
            <w:color w:val="008000"/>
            <w:sz w:val="20"/>
            <w:szCs w:val="20"/>
            <w:highlight w:val="white"/>
          </w:rPr>
          <w:t xml:space="preserve"> </w:t>
        </w:r>
      </w:ins>
    </w:p>
    <w:p w14:paraId="5F3BDBA4" w14:textId="77777777" w:rsidR="003A2FEE" w:rsidRPr="003A2FEE" w:rsidRDefault="003A2FEE" w:rsidP="003A2FEE">
      <w:pPr>
        <w:autoSpaceDE w:val="0"/>
        <w:autoSpaceDN w:val="0"/>
        <w:adjustRightInd w:val="0"/>
        <w:spacing w:after="0" w:line="240" w:lineRule="auto"/>
        <w:rPr>
          <w:ins w:id="2769" w:author="Michael Bell" w:date="2013-05-06T18:05:00Z"/>
          <w:rFonts w:ascii="Courier New" w:hAnsi="Courier New" w:cs="Courier New"/>
          <w:color w:val="008000"/>
          <w:sz w:val="20"/>
          <w:szCs w:val="20"/>
          <w:highlight w:val="white"/>
        </w:rPr>
      </w:pPr>
      <w:ins w:id="2770" w:author="Michael Bell" w:date="2013-05-06T18:05:00Z">
        <w:r w:rsidRPr="003A2FEE">
          <w:rPr>
            <w:rFonts w:ascii="Courier New" w:hAnsi="Courier New" w:cs="Courier New"/>
            <w:color w:val="008000"/>
            <w:sz w:val="20"/>
            <w:szCs w:val="20"/>
            <w:highlight w:val="white"/>
          </w:rPr>
          <w:t xml:space="preserve"> Programing completed: 06/05/2013 at 17:45</w:t>
        </w:r>
      </w:ins>
    </w:p>
    <w:p w14:paraId="1665FBD2" w14:textId="77777777" w:rsidR="003A2FEE" w:rsidRPr="003A2FEE" w:rsidRDefault="003A2FEE" w:rsidP="003A2FEE">
      <w:pPr>
        <w:autoSpaceDE w:val="0"/>
        <w:autoSpaceDN w:val="0"/>
        <w:adjustRightInd w:val="0"/>
        <w:spacing w:after="0" w:line="240" w:lineRule="auto"/>
        <w:rPr>
          <w:ins w:id="2771" w:author="Michael Bell" w:date="2013-05-06T18:05:00Z"/>
          <w:rFonts w:ascii="Courier New" w:hAnsi="Courier New" w:cs="Courier New"/>
          <w:color w:val="008000"/>
          <w:sz w:val="20"/>
          <w:szCs w:val="20"/>
          <w:highlight w:val="white"/>
        </w:rPr>
      </w:pPr>
      <w:ins w:id="2772" w:author="Michael Bell" w:date="2013-05-06T18:05:00Z">
        <w:r w:rsidRPr="003A2FEE">
          <w:rPr>
            <w:rFonts w:ascii="Courier New" w:hAnsi="Courier New" w:cs="Courier New"/>
            <w:color w:val="008000"/>
            <w:sz w:val="20"/>
            <w:szCs w:val="20"/>
            <w:highlight w:val="white"/>
          </w:rPr>
          <w:t xml:space="preserve"> </w:t>
        </w:r>
      </w:ins>
    </w:p>
    <w:p w14:paraId="617A6793" w14:textId="77777777" w:rsidR="003A2FEE" w:rsidRPr="003A2FEE" w:rsidRDefault="003A2FEE" w:rsidP="003A2FEE">
      <w:pPr>
        <w:autoSpaceDE w:val="0"/>
        <w:autoSpaceDN w:val="0"/>
        <w:adjustRightInd w:val="0"/>
        <w:spacing w:after="0" w:line="240" w:lineRule="auto"/>
        <w:rPr>
          <w:ins w:id="2773" w:author="Michael Bell" w:date="2013-05-06T18:05:00Z"/>
          <w:rFonts w:ascii="Courier New" w:hAnsi="Courier New" w:cs="Courier New"/>
          <w:color w:val="000000"/>
          <w:sz w:val="20"/>
          <w:szCs w:val="20"/>
          <w:highlight w:val="white"/>
        </w:rPr>
      </w:pPr>
      <w:ins w:id="2774" w:author="Michael Bell" w:date="2013-05-06T18:05:00Z">
        <w:r w:rsidRPr="003A2FEE">
          <w:rPr>
            <w:rFonts w:ascii="Courier New" w:hAnsi="Courier New" w:cs="Courier New"/>
            <w:color w:val="008000"/>
            <w:sz w:val="20"/>
            <w:szCs w:val="20"/>
            <w:highlight w:val="white"/>
          </w:rPr>
          <w:t xml:space="preserve"> */</w:t>
        </w:r>
      </w:ins>
    </w:p>
    <w:p w14:paraId="2FE46CC3" w14:textId="77777777" w:rsidR="003A2FEE" w:rsidRPr="003A2FEE" w:rsidRDefault="003A2FEE" w:rsidP="003A2FEE">
      <w:pPr>
        <w:autoSpaceDE w:val="0"/>
        <w:autoSpaceDN w:val="0"/>
        <w:adjustRightInd w:val="0"/>
        <w:spacing w:after="0" w:line="240" w:lineRule="auto"/>
        <w:rPr>
          <w:ins w:id="2775" w:author="Michael Bell" w:date="2013-05-06T18:05:00Z"/>
          <w:rFonts w:ascii="Courier New" w:hAnsi="Courier New" w:cs="Courier New"/>
          <w:color w:val="000000"/>
          <w:sz w:val="20"/>
          <w:szCs w:val="20"/>
          <w:highlight w:val="white"/>
        </w:rPr>
      </w:pPr>
    </w:p>
    <w:p w14:paraId="692D4011" w14:textId="77777777" w:rsidR="003A2FEE" w:rsidRPr="003A2FEE" w:rsidRDefault="003A2FEE" w:rsidP="003A2FEE">
      <w:pPr>
        <w:autoSpaceDE w:val="0"/>
        <w:autoSpaceDN w:val="0"/>
        <w:adjustRightInd w:val="0"/>
        <w:spacing w:after="0" w:line="240" w:lineRule="auto"/>
        <w:rPr>
          <w:ins w:id="2776" w:author="Michael Bell" w:date="2013-05-06T18:05:00Z"/>
          <w:rFonts w:ascii="Courier New" w:hAnsi="Courier New" w:cs="Courier New"/>
          <w:color w:val="008000"/>
          <w:sz w:val="20"/>
          <w:szCs w:val="20"/>
          <w:highlight w:val="white"/>
        </w:rPr>
      </w:pPr>
      <w:ins w:id="2777" w:author="Michael Bell" w:date="2013-05-06T18:05:00Z">
        <w:r w:rsidRPr="003A2FEE">
          <w:rPr>
            <w:rFonts w:ascii="Courier New" w:hAnsi="Courier New" w:cs="Courier New"/>
            <w:color w:val="008000"/>
            <w:sz w:val="20"/>
            <w:szCs w:val="20"/>
            <w:highlight w:val="white"/>
          </w:rPr>
          <w:t>/*this function returns an intager value coresponding the the current button (or lack therof) being</w:t>
        </w:r>
      </w:ins>
    </w:p>
    <w:p w14:paraId="07FFB41B" w14:textId="77777777" w:rsidR="003A2FEE" w:rsidRPr="003A2FEE" w:rsidRDefault="003A2FEE" w:rsidP="003A2FEE">
      <w:pPr>
        <w:autoSpaceDE w:val="0"/>
        <w:autoSpaceDN w:val="0"/>
        <w:adjustRightInd w:val="0"/>
        <w:spacing w:after="0" w:line="240" w:lineRule="auto"/>
        <w:rPr>
          <w:ins w:id="2778" w:author="Michael Bell" w:date="2013-05-06T18:05:00Z"/>
          <w:rFonts w:ascii="Courier New" w:hAnsi="Courier New" w:cs="Courier New"/>
          <w:color w:val="008000"/>
          <w:sz w:val="20"/>
          <w:szCs w:val="20"/>
          <w:highlight w:val="white"/>
        </w:rPr>
      </w:pPr>
      <w:ins w:id="2779" w:author="Michael Bell" w:date="2013-05-06T18:05:00Z">
        <w:r w:rsidRPr="003A2FEE">
          <w:rPr>
            <w:rFonts w:ascii="Courier New" w:hAnsi="Courier New" w:cs="Courier New"/>
            <w:color w:val="008000"/>
            <w:sz w:val="20"/>
            <w:szCs w:val="20"/>
            <w:highlight w:val="white"/>
          </w:rPr>
          <w:t>pressed, it only works when either 1 or 0 butons are being pressed, the intager values output are</w:t>
        </w:r>
      </w:ins>
    </w:p>
    <w:p w14:paraId="77AD20CF" w14:textId="77777777" w:rsidR="003A2FEE" w:rsidRPr="003A2FEE" w:rsidRDefault="003A2FEE" w:rsidP="003A2FEE">
      <w:pPr>
        <w:autoSpaceDE w:val="0"/>
        <w:autoSpaceDN w:val="0"/>
        <w:adjustRightInd w:val="0"/>
        <w:spacing w:after="0" w:line="240" w:lineRule="auto"/>
        <w:rPr>
          <w:ins w:id="2780" w:author="Michael Bell" w:date="2013-05-06T18:05:00Z"/>
          <w:rFonts w:ascii="Courier New" w:hAnsi="Courier New" w:cs="Courier New"/>
          <w:color w:val="008000"/>
          <w:sz w:val="20"/>
          <w:szCs w:val="20"/>
          <w:highlight w:val="white"/>
        </w:rPr>
      </w:pPr>
      <w:ins w:id="2781" w:author="Michael Bell" w:date="2013-05-06T18:05:00Z">
        <w:r w:rsidRPr="003A2FEE">
          <w:rPr>
            <w:rFonts w:ascii="Courier New" w:hAnsi="Courier New" w:cs="Courier New"/>
            <w:color w:val="008000"/>
            <w:sz w:val="20"/>
            <w:szCs w:val="20"/>
            <w:highlight w:val="white"/>
          </w:rPr>
          <w:t>#defined at the begining of the program as rightOut upOut etc.</w:t>
        </w:r>
      </w:ins>
    </w:p>
    <w:p w14:paraId="47D09D75" w14:textId="77777777" w:rsidR="003A2FEE" w:rsidRPr="003A2FEE" w:rsidRDefault="003A2FEE" w:rsidP="003A2FEE">
      <w:pPr>
        <w:autoSpaceDE w:val="0"/>
        <w:autoSpaceDN w:val="0"/>
        <w:adjustRightInd w:val="0"/>
        <w:spacing w:after="0" w:line="240" w:lineRule="auto"/>
        <w:rPr>
          <w:ins w:id="2782" w:author="Michael Bell" w:date="2013-05-06T18:05:00Z"/>
          <w:rFonts w:ascii="Courier New" w:hAnsi="Courier New" w:cs="Courier New"/>
          <w:color w:val="008000"/>
          <w:sz w:val="20"/>
          <w:szCs w:val="20"/>
          <w:highlight w:val="white"/>
        </w:rPr>
      </w:pPr>
    </w:p>
    <w:p w14:paraId="29357FE0" w14:textId="77777777" w:rsidR="003A2FEE" w:rsidRPr="003A2FEE" w:rsidRDefault="003A2FEE" w:rsidP="003A2FEE">
      <w:pPr>
        <w:autoSpaceDE w:val="0"/>
        <w:autoSpaceDN w:val="0"/>
        <w:adjustRightInd w:val="0"/>
        <w:spacing w:after="0" w:line="240" w:lineRule="auto"/>
        <w:rPr>
          <w:ins w:id="2783" w:author="Michael Bell" w:date="2013-05-06T18:05:00Z"/>
          <w:rFonts w:ascii="Courier New" w:hAnsi="Courier New" w:cs="Courier New"/>
          <w:color w:val="008000"/>
          <w:sz w:val="20"/>
          <w:szCs w:val="20"/>
          <w:highlight w:val="white"/>
        </w:rPr>
      </w:pPr>
      <w:ins w:id="2784" w:author="Michael Bell" w:date="2013-05-06T18:05:00Z">
        <w:r w:rsidRPr="003A2FEE">
          <w:rPr>
            <w:rFonts w:ascii="Courier New" w:hAnsi="Courier New" w:cs="Courier New"/>
            <w:color w:val="008000"/>
            <w:sz w:val="20"/>
            <w:szCs w:val="20"/>
            <w:highlight w:val="white"/>
          </w:rPr>
          <w:t>the sensor board outputs a diferent voltage depending on which buton is pressed, these voltages are</w:t>
        </w:r>
      </w:ins>
    </w:p>
    <w:p w14:paraId="04777D36" w14:textId="77777777" w:rsidR="003A2FEE" w:rsidRPr="003A2FEE" w:rsidRDefault="003A2FEE" w:rsidP="003A2FEE">
      <w:pPr>
        <w:autoSpaceDE w:val="0"/>
        <w:autoSpaceDN w:val="0"/>
        <w:adjustRightInd w:val="0"/>
        <w:spacing w:after="0" w:line="240" w:lineRule="auto"/>
        <w:rPr>
          <w:ins w:id="2785" w:author="Michael Bell" w:date="2013-05-06T18:05:00Z"/>
          <w:rFonts w:ascii="Courier New" w:hAnsi="Courier New" w:cs="Courier New"/>
          <w:color w:val="008000"/>
          <w:sz w:val="20"/>
          <w:szCs w:val="20"/>
          <w:highlight w:val="white"/>
        </w:rPr>
      </w:pPr>
      <w:ins w:id="2786" w:author="Michael Bell" w:date="2013-05-06T18:05:00Z">
        <w:r w:rsidRPr="003A2FEE">
          <w:rPr>
            <w:rFonts w:ascii="Courier New" w:hAnsi="Courier New" w:cs="Courier New"/>
            <w:color w:val="008000"/>
            <w:sz w:val="20"/>
            <w:szCs w:val="20"/>
            <w:highlight w:val="white"/>
          </w:rPr>
          <w:t>#defined at the begining of the program and are called upADC, downADC etc.</w:t>
        </w:r>
      </w:ins>
    </w:p>
    <w:p w14:paraId="770B2302" w14:textId="77777777" w:rsidR="003A2FEE" w:rsidRPr="003A2FEE" w:rsidRDefault="003A2FEE" w:rsidP="003A2FEE">
      <w:pPr>
        <w:autoSpaceDE w:val="0"/>
        <w:autoSpaceDN w:val="0"/>
        <w:adjustRightInd w:val="0"/>
        <w:spacing w:after="0" w:line="240" w:lineRule="auto"/>
        <w:rPr>
          <w:ins w:id="2787" w:author="Michael Bell" w:date="2013-05-06T18:05:00Z"/>
          <w:rFonts w:ascii="Courier New" w:hAnsi="Courier New" w:cs="Courier New"/>
          <w:color w:val="008000"/>
          <w:sz w:val="20"/>
          <w:szCs w:val="20"/>
          <w:highlight w:val="white"/>
        </w:rPr>
      </w:pPr>
    </w:p>
    <w:p w14:paraId="014AEBE2" w14:textId="77777777" w:rsidR="003A2FEE" w:rsidRPr="003A2FEE" w:rsidRDefault="003A2FEE" w:rsidP="003A2FEE">
      <w:pPr>
        <w:autoSpaceDE w:val="0"/>
        <w:autoSpaceDN w:val="0"/>
        <w:adjustRightInd w:val="0"/>
        <w:spacing w:after="0" w:line="240" w:lineRule="auto"/>
        <w:rPr>
          <w:ins w:id="2788" w:author="Michael Bell" w:date="2013-05-06T18:05:00Z"/>
          <w:rFonts w:ascii="Courier New" w:hAnsi="Courier New" w:cs="Courier New"/>
          <w:color w:val="008000"/>
          <w:sz w:val="20"/>
          <w:szCs w:val="20"/>
          <w:highlight w:val="white"/>
        </w:rPr>
      </w:pPr>
      <w:ins w:id="2789" w:author="Michael Bell" w:date="2013-05-06T18:05:00Z">
        <w:r w:rsidRPr="003A2FEE">
          <w:rPr>
            <w:rFonts w:ascii="Courier New" w:hAnsi="Courier New" w:cs="Courier New"/>
            <w:color w:val="008000"/>
            <w:sz w:val="20"/>
            <w:szCs w:val="20"/>
            <w:highlight w:val="white"/>
          </w:rPr>
          <w:t>the sensitivity (or hysteresis) is how far out the voltage can be on either side of the defined value,</w:t>
        </w:r>
      </w:ins>
    </w:p>
    <w:p w14:paraId="3247DCCC" w14:textId="77777777" w:rsidR="003A2FEE" w:rsidRPr="003A2FEE" w:rsidRDefault="003A2FEE" w:rsidP="003A2FEE">
      <w:pPr>
        <w:autoSpaceDE w:val="0"/>
        <w:autoSpaceDN w:val="0"/>
        <w:adjustRightInd w:val="0"/>
        <w:spacing w:after="0" w:line="240" w:lineRule="auto"/>
        <w:rPr>
          <w:ins w:id="2790" w:author="Michael Bell" w:date="2013-05-06T18:05:00Z"/>
          <w:rFonts w:ascii="Courier New" w:hAnsi="Courier New" w:cs="Courier New"/>
          <w:color w:val="008000"/>
          <w:sz w:val="20"/>
          <w:szCs w:val="20"/>
          <w:highlight w:val="white"/>
        </w:rPr>
      </w:pPr>
      <w:ins w:id="2791" w:author="Michael Bell" w:date="2013-05-06T18:05:00Z">
        <w:r w:rsidRPr="003A2FEE">
          <w:rPr>
            <w:rFonts w:ascii="Courier New" w:hAnsi="Courier New" w:cs="Courier New"/>
            <w:color w:val="008000"/>
            <w:sz w:val="20"/>
            <w:szCs w:val="20"/>
            <w:highlight w:val="white"/>
          </w:rPr>
          <w:t>this allows for the tolerence of the resistors used producing the voltages</w:t>
        </w:r>
      </w:ins>
    </w:p>
    <w:p w14:paraId="09EE5196" w14:textId="77777777" w:rsidR="003A2FEE" w:rsidRPr="003A2FEE" w:rsidRDefault="003A2FEE" w:rsidP="003A2FEE">
      <w:pPr>
        <w:autoSpaceDE w:val="0"/>
        <w:autoSpaceDN w:val="0"/>
        <w:adjustRightInd w:val="0"/>
        <w:spacing w:after="0" w:line="240" w:lineRule="auto"/>
        <w:rPr>
          <w:ins w:id="2792" w:author="Michael Bell" w:date="2013-05-06T18:05:00Z"/>
          <w:rFonts w:ascii="Courier New" w:hAnsi="Courier New" w:cs="Courier New"/>
          <w:color w:val="008000"/>
          <w:sz w:val="20"/>
          <w:szCs w:val="20"/>
          <w:highlight w:val="white"/>
        </w:rPr>
      </w:pPr>
    </w:p>
    <w:p w14:paraId="16BC8D72" w14:textId="77777777" w:rsidR="003A2FEE" w:rsidRPr="003A2FEE" w:rsidRDefault="003A2FEE" w:rsidP="003A2FEE">
      <w:pPr>
        <w:autoSpaceDE w:val="0"/>
        <w:autoSpaceDN w:val="0"/>
        <w:adjustRightInd w:val="0"/>
        <w:spacing w:after="0" w:line="240" w:lineRule="auto"/>
        <w:rPr>
          <w:ins w:id="2793" w:author="Michael Bell" w:date="2013-05-06T18:05:00Z"/>
          <w:rFonts w:ascii="Courier New" w:hAnsi="Courier New" w:cs="Courier New"/>
          <w:color w:val="000000"/>
          <w:sz w:val="20"/>
          <w:szCs w:val="20"/>
          <w:highlight w:val="white"/>
        </w:rPr>
      </w:pPr>
      <w:ins w:id="2794" w:author="Michael Bell" w:date="2013-05-06T18:05:00Z">
        <w:r w:rsidRPr="003A2FEE">
          <w:rPr>
            <w:rFonts w:ascii="Courier New" w:hAnsi="Courier New" w:cs="Courier New"/>
            <w:color w:val="008000"/>
            <w:sz w:val="20"/>
            <w:szCs w:val="20"/>
            <w:highlight w:val="white"/>
          </w:rPr>
          <w:t>the voltage used is stored in buttonVoltage*/</w:t>
        </w:r>
      </w:ins>
    </w:p>
    <w:p w14:paraId="5A8B151C" w14:textId="77777777" w:rsidR="003A2FEE" w:rsidRPr="003A2FEE" w:rsidRDefault="003A2FEE" w:rsidP="003A2FEE">
      <w:pPr>
        <w:autoSpaceDE w:val="0"/>
        <w:autoSpaceDN w:val="0"/>
        <w:adjustRightInd w:val="0"/>
        <w:spacing w:after="0" w:line="240" w:lineRule="auto"/>
        <w:rPr>
          <w:ins w:id="2795" w:author="Michael Bell" w:date="2013-05-06T18:05:00Z"/>
          <w:rFonts w:ascii="Courier New" w:hAnsi="Courier New" w:cs="Courier New"/>
          <w:color w:val="000000"/>
          <w:sz w:val="20"/>
          <w:szCs w:val="20"/>
          <w:highlight w:val="white"/>
        </w:rPr>
      </w:pPr>
    </w:p>
    <w:p w14:paraId="24B5A854" w14:textId="77777777" w:rsidR="003A2FEE" w:rsidRPr="003A2FEE" w:rsidRDefault="003A2FEE" w:rsidP="003A2FEE">
      <w:pPr>
        <w:autoSpaceDE w:val="0"/>
        <w:autoSpaceDN w:val="0"/>
        <w:adjustRightInd w:val="0"/>
        <w:spacing w:after="0" w:line="240" w:lineRule="auto"/>
        <w:rPr>
          <w:ins w:id="2796" w:author="Michael Bell" w:date="2013-05-06T18:05:00Z"/>
          <w:rFonts w:ascii="Courier New" w:hAnsi="Courier New" w:cs="Courier New"/>
          <w:color w:val="000000"/>
          <w:sz w:val="20"/>
          <w:szCs w:val="20"/>
          <w:highlight w:val="white"/>
        </w:rPr>
      </w:pPr>
      <w:ins w:id="2797" w:author="Michael Bell" w:date="2013-05-06T18:05:00Z">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readSensors</w:t>
        </w:r>
        <w:r w:rsidRPr="003A2FEE">
          <w:rPr>
            <w:rFonts w:ascii="Courier New" w:hAnsi="Courier New" w:cs="Courier New"/>
            <w:b/>
            <w:bCs/>
            <w:color w:val="000080"/>
            <w:sz w:val="20"/>
            <w:szCs w:val="20"/>
            <w:highlight w:val="white"/>
          </w:rPr>
          <w:t>(</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sensorNumber</w:t>
        </w:r>
        <w:r w:rsidRPr="003A2FEE">
          <w:rPr>
            <w:rFonts w:ascii="Courier New" w:hAnsi="Courier New" w:cs="Courier New"/>
            <w:b/>
            <w:bCs/>
            <w:color w:val="000080"/>
            <w:sz w:val="20"/>
            <w:szCs w:val="20"/>
            <w:highlight w:val="white"/>
          </w:rPr>
          <w:t>)</w:t>
        </w:r>
      </w:ins>
    </w:p>
    <w:p w14:paraId="680775E1" w14:textId="77777777" w:rsidR="003A2FEE" w:rsidRPr="003A2FEE" w:rsidRDefault="003A2FEE" w:rsidP="003A2FEE">
      <w:pPr>
        <w:autoSpaceDE w:val="0"/>
        <w:autoSpaceDN w:val="0"/>
        <w:adjustRightInd w:val="0"/>
        <w:spacing w:after="0" w:line="240" w:lineRule="auto"/>
        <w:rPr>
          <w:ins w:id="2798" w:author="Michael Bell" w:date="2013-05-06T18:05:00Z"/>
          <w:rFonts w:ascii="Courier New" w:hAnsi="Courier New" w:cs="Courier New"/>
          <w:color w:val="000000"/>
          <w:sz w:val="20"/>
          <w:szCs w:val="20"/>
          <w:highlight w:val="white"/>
        </w:rPr>
      </w:pPr>
      <w:ins w:id="2799" w:author="Michael Bell" w:date="2013-05-06T18:05:00Z">
        <w:r w:rsidRPr="003A2FEE">
          <w:rPr>
            <w:rFonts w:ascii="Courier New" w:hAnsi="Courier New" w:cs="Courier New"/>
            <w:b/>
            <w:bCs/>
            <w:color w:val="000080"/>
            <w:sz w:val="20"/>
            <w:szCs w:val="20"/>
            <w:highlight w:val="white"/>
          </w:rPr>
          <w:t>{</w:t>
        </w:r>
      </w:ins>
    </w:p>
    <w:p w14:paraId="01423101" w14:textId="77777777" w:rsidR="003A2FEE" w:rsidRPr="003A2FEE" w:rsidRDefault="003A2FEE" w:rsidP="003A2FEE">
      <w:pPr>
        <w:autoSpaceDE w:val="0"/>
        <w:autoSpaceDN w:val="0"/>
        <w:adjustRightInd w:val="0"/>
        <w:spacing w:after="0" w:line="240" w:lineRule="auto"/>
        <w:rPr>
          <w:ins w:id="2800" w:author="Michael Bell" w:date="2013-05-06T18:05:00Z"/>
          <w:rFonts w:ascii="Courier New" w:hAnsi="Courier New" w:cs="Courier New"/>
          <w:color w:val="008000"/>
          <w:sz w:val="20"/>
          <w:szCs w:val="20"/>
          <w:highlight w:val="white"/>
        </w:rPr>
      </w:pPr>
      <w:ins w:id="280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unsigned</w:t>
        </w: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analogRead</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sensorNumber</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reads the voltage and stores it</w:t>
        </w:r>
      </w:ins>
    </w:p>
    <w:p w14:paraId="635E94EE" w14:textId="77777777" w:rsidR="003A2FEE" w:rsidRPr="003A2FEE" w:rsidRDefault="003A2FEE" w:rsidP="003A2FEE">
      <w:pPr>
        <w:autoSpaceDE w:val="0"/>
        <w:autoSpaceDN w:val="0"/>
        <w:adjustRightInd w:val="0"/>
        <w:spacing w:after="0" w:line="240" w:lineRule="auto"/>
        <w:rPr>
          <w:ins w:id="2802" w:author="Michael Bell" w:date="2013-05-06T18:05:00Z"/>
          <w:rFonts w:ascii="Courier New" w:hAnsi="Courier New" w:cs="Courier New"/>
          <w:color w:val="008000"/>
          <w:sz w:val="20"/>
          <w:szCs w:val="20"/>
          <w:highlight w:val="white"/>
        </w:rPr>
      </w:pPr>
      <w:ins w:id="280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//Serial.println(buttonVoltage);</w:t>
        </w:r>
      </w:ins>
    </w:p>
    <w:p w14:paraId="3E8456B0" w14:textId="77777777" w:rsidR="003A2FEE" w:rsidRPr="003A2FEE" w:rsidRDefault="003A2FEE" w:rsidP="003A2FEE">
      <w:pPr>
        <w:autoSpaceDE w:val="0"/>
        <w:autoSpaceDN w:val="0"/>
        <w:adjustRightInd w:val="0"/>
        <w:spacing w:after="0" w:line="240" w:lineRule="auto"/>
        <w:rPr>
          <w:ins w:id="2804" w:author="Michael Bell" w:date="2013-05-06T18:05:00Z"/>
          <w:rFonts w:ascii="Courier New" w:hAnsi="Courier New" w:cs="Courier New"/>
          <w:color w:val="008000"/>
          <w:sz w:val="20"/>
          <w:szCs w:val="20"/>
          <w:highlight w:val="white"/>
        </w:rPr>
      </w:pPr>
      <w:ins w:id="280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rightADC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//the rightADC is 0 so we check that it is beneath 0 +the sensitivity</w:t>
        </w:r>
      </w:ins>
    </w:p>
    <w:p w14:paraId="75FE7646" w14:textId="77777777" w:rsidR="003A2FEE" w:rsidRPr="003A2FEE" w:rsidRDefault="003A2FEE" w:rsidP="003A2FEE">
      <w:pPr>
        <w:autoSpaceDE w:val="0"/>
        <w:autoSpaceDN w:val="0"/>
        <w:adjustRightInd w:val="0"/>
        <w:spacing w:after="0" w:line="240" w:lineRule="auto"/>
        <w:rPr>
          <w:ins w:id="2806" w:author="Michael Bell" w:date="2013-05-06T18:05:00Z"/>
          <w:rFonts w:ascii="Courier New" w:hAnsi="Courier New" w:cs="Courier New"/>
          <w:color w:val="000000"/>
          <w:sz w:val="20"/>
          <w:szCs w:val="20"/>
          <w:highlight w:val="white"/>
        </w:rPr>
      </w:pPr>
      <w:ins w:id="280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E0C618D" w14:textId="77777777" w:rsidR="003A2FEE" w:rsidRPr="003A2FEE" w:rsidRDefault="003A2FEE" w:rsidP="003A2FEE">
      <w:pPr>
        <w:autoSpaceDE w:val="0"/>
        <w:autoSpaceDN w:val="0"/>
        <w:adjustRightInd w:val="0"/>
        <w:spacing w:after="0" w:line="240" w:lineRule="auto"/>
        <w:rPr>
          <w:ins w:id="2808" w:author="Michael Bell" w:date="2013-05-06T18:05:00Z"/>
          <w:rFonts w:ascii="Courier New" w:hAnsi="Courier New" w:cs="Courier New"/>
          <w:color w:val="008000"/>
          <w:sz w:val="20"/>
          <w:szCs w:val="20"/>
          <w:highlight w:val="white"/>
        </w:rPr>
      </w:pPr>
      <w:ins w:id="280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rightOut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returns the button pressed</w:t>
        </w:r>
      </w:ins>
    </w:p>
    <w:p w14:paraId="7C073D74" w14:textId="77777777" w:rsidR="003A2FEE" w:rsidRPr="003A2FEE" w:rsidRDefault="003A2FEE" w:rsidP="003A2FEE">
      <w:pPr>
        <w:autoSpaceDE w:val="0"/>
        <w:autoSpaceDN w:val="0"/>
        <w:adjustRightInd w:val="0"/>
        <w:spacing w:after="0" w:line="240" w:lineRule="auto"/>
        <w:rPr>
          <w:ins w:id="2810" w:author="Michael Bell" w:date="2013-05-06T18:05:00Z"/>
          <w:rFonts w:ascii="Courier New" w:hAnsi="Courier New" w:cs="Courier New"/>
          <w:color w:val="000000"/>
          <w:sz w:val="20"/>
          <w:szCs w:val="20"/>
          <w:highlight w:val="white"/>
        </w:rPr>
      </w:pPr>
      <w:ins w:id="281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CCD862C" w14:textId="77777777" w:rsidR="003A2FEE" w:rsidRPr="003A2FEE" w:rsidRDefault="003A2FEE" w:rsidP="003A2FEE">
      <w:pPr>
        <w:autoSpaceDE w:val="0"/>
        <w:autoSpaceDN w:val="0"/>
        <w:adjustRightInd w:val="0"/>
        <w:spacing w:after="0" w:line="240" w:lineRule="auto"/>
        <w:rPr>
          <w:ins w:id="2812" w:author="Michael Bell" w:date="2013-05-06T18:05:00Z"/>
          <w:rFonts w:ascii="Courier New" w:hAnsi="Courier New" w:cs="Courier New"/>
          <w:color w:val="000000"/>
          <w:sz w:val="20"/>
          <w:szCs w:val="20"/>
          <w:highlight w:val="white"/>
        </w:rPr>
      </w:pPr>
    </w:p>
    <w:p w14:paraId="33A129B7" w14:textId="77777777" w:rsidR="003A2FEE" w:rsidRPr="003A2FEE" w:rsidRDefault="003A2FEE" w:rsidP="003A2FEE">
      <w:pPr>
        <w:autoSpaceDE w:val="0"/>
        <w:autoSpaceDN w:val="0"/>
        <w:adjustRightInd w:val="0"/>
        <w:spacing w:after="0" w:line="240" w:lineRule="auto"/>
        <w:rPr>
          <w:ins w:id="2813" w:author="Michael Bell" w:date="2013-05-06T18:05:00Z"/>
          <w:rFonts w:ascii="Courier New" w:hAnsi="Courier New" w:cs="Courier New"/>
          <w:color w:val="008000"/>
          <w:sz w:val="20"/>
          <w:szCs w:val="20"/>
          <w:highlight w:val="white"/>
        </w:rPr>
      </w:pPr>
      <w:ins w:id="281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checks the voltage is in range</w:t>
        </w:r>
      </w:ins>
    </w:p>
    <w:p w14:paraId="48CA2241" w14:textId="77777777" w:rsidR="003A2FEE" w:rsidRPr="003A2FEE" w:rsidRDefault="003A2FEE" w:rsidP="003A2FEE">
      <w:pPr>
        <w:autoSpaceDE w:val="0"/>
        <w:autoSpaceDN w:val="0"/>
        <w:adjustRightInd w:val="0"/>
        <w:spacing w:after="0" w:line="240" w:lineRule="auto"/>
        <w:rPr>
          <w:ins w:id="2815" w:author="Michael Bell" w:date="2013-05-06T18:05:00Z"/>
          <w:rFonts w:ascii="Courier New" w:hAnsi="Courier New" w:cs="Courier New"/>
          <w:color w:val="000000"/>
          <w:sz w:val="20"/>
          <w:szCs w:val="20"/>
          <w:highlight w:val="white"/>
        </w:rPr>
      </w:pPr>
      <w:ins w:id="281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90EA1D" w14:textId="77777777" w:rsidR="003A2FEE" w:rsidRPr="003A2FEE" w:rsidRDefault="003A2FEE" w:rsidP="003A2FEE">
      <w:pPr>
        <w:autoSpaceDE w:val="0"/>
        <w:autoSpaceDN w:val="0"/>
        <w:adjustRightInd w:val="0"/>
        <w:spacing w:after="0" w:line="240" w:lineRule="auto"/>
        <w:rPr>
          <w:ins w:id="2817" w:author="Michael Bell" w:date="2013-05-06T18:05:00Z"/>
          <w:rFonts w:ascii="Courier New" w:hAnsi="Courier New" w:cs="Courier New"/>
          <w:color w:val="000000"/>
          <w:sz w:val="20"/>
          <w:szCs w:val="20"/>
          <w:highlight w:val="white"/>
        </w:rPr>
      </w:pPr>
      <w:ins w:id="281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upOut</w:t>
        </w:r>
        <w:r w:rsidRPr="003A2FEE">
          <w:rPr>
            <w:rFonts w:ascii="Courier New" w:hAnsi="Courier New" w:cs="Courier New"/>
            <w:b/>
            <w:bCs/>
            <w:color w:val="000080"/>
            <w:sz w:val="20"/>
            <w:szCs w:val="20"/>
            <w:highlight w:val="white"/>
          </w:rPr>
          <w:t>;</w:t>
        </w:r>
      </w:ins>
    </w:p>
    <w:p w14:paraId="0B720D7D" w14:textId="77777777" w:rsidR="003A2FEE" w:rsidRPr="003A2FEE" w:rsidRDefault="003A2FEE" w:rsidP="003A2FEE">
      <w:pPr>
        <w:autoSpaceDE w:val="0"/>
        <w:autoSpaceDN w:val="0"/>
        <w:adjustRightInd w:val="0"/>
        <w:spacing w:after="0" w:line="240" w:lineRule="auto"/>
        <w:rPr>
          <w:ins w:id="2819" w:author="Michael Bell" w:date="2013-05-06T18:05:00Z"/>
          <w:rFonts w:ascii="Courier New" w:hAnsi="Courier New" w:cs="Courier New"/>
          <w:color w:val="000000"/>
          <w:sz w:val="20"/>
          <w:szCs w:val="20"/>
          <w:highlight w:val="white"/>
        </w:rPr>
      </w:pPr>
      <w:ins w:id="2820"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17C3BAB" w14:textId="77777777" w:rsidR="003A2FEE" w:rsidRPr="003A2FEE" w:rsidRDefault="003A2FEE" w:rsidP="003A2FEE">
      <w:pPr>
        <w:autoSpaceDE w:val="0"/>
        <w:autoSpaceDN w:val="0"/>
        <w:adjustRightInd w:val="0"/>
        <w:spacing w:after="0" w:line="240" w:lineRule="auto"/>
        <w:rPr>
          <w:ins w:id="2821" w:author="Michael Bell" w:date="2013-05-06T18:05:00Z"/>
          <w:rFonts w:ascii="Courier New" w:hAnsi="Courier New" w:cs="Courier New"/>
          <w:color w:val="000000"/>
          <w:sz w:val="20"/>
          <w:szCs w:val="20"/>
          <w:highlight w:val="white"/>
        </w:rPr>
      </w:pPr>
    </w:p>
    <w:p w14:paraId="0609DF00" w14:textId="77777777" w:rsidR="003A2FEE" w:rsidRPr="003A2FEE" w:rsidRDefault="003A2FEE" w:rsidP="003A2FEE">
      <w:pPr>
        <w:autoSpaceDE w:val="0"/>
        <w:autoSpaceDN w:val="0"/>
        <w:adjustRightInd w:val="0"/>
        <w:spacing w:after="0" w:line="240" w:lineRule="auto"/>
        <w:rPr>
          <w:ins w:id="2822" w:author="Michael Bell" w:date="2013-05-06T18:05:00Z"/>
          <w:rFonts w:ascii="Courier New" w:hAnsi="Courier New" w:cs="Courier New"/>
          <w:color w:val="000000"/>
          <w:sz w:val="20"/>
          <w:szCs w:val="20"/>
          <w:highlight w:val="white"/>
        </w:rPr>
      </w:pPr>
      <w:ins w:id="282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43BCA83D" w14:textId="77777777" w:rsidR="003A2FEE" w:rsidRPr="003A2FEE" w:rsidRDefault="003A2FEE" w:rsidP="003A2FEE">
      <w:pPr>
        <w:autoSpaceDE w:val="0"/>
        <w:autoSpaceDN w:val="0"/>
        <w:adjustRightInd w:val="0"/>
        <w:spacing w:after="0" w:line="240" w:lineRule="auto"/>
        <w:rPr>
          <w:ins w:id="2824" w:author="Michael Bell" w:date="2013-05-06T18:05:00Z"/>
          <w:rFonts w:ascii="Courier New" w:hAnsi="Courier New" w:cs="Courier New"/>
          <w:color w:val="000000"/>
          <w:sz w:val="20"/>
          <w:szCs w:val="20"/>
          <w:highlight w:val="white"/>
        </w:rPr>
      </w:pPr>
      <w:ins w:id="282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78F1091" w14:textId="77777777" w:rsidR="003A2FEE" w:rsidRPr="003A2FEE" w:rsidRDefault="003A2FEE" w:rsidP="003A2FEE">
      <w:pPr>
        <w:autoSpaceDE w:val="0"/>
        <w:autoSpaceDN w:val="0"/>
        <w:adjustRightInd w:val="0"/>
        <w:spacing w:after="0" w:line="240" w:lineRule="auto"/>
        <w:rPr>
          <w:ins w:id="2826" w:author="Michael Bell" w:date="2013-05-06T18:05:00Z"/>
          <w:rFonts w:ascii="Courier New" w:hAnsi="Courier New" w:cs="Courier New"/>
          <w:color w:val="000000"/>
          <w:sz w:val="20"/>
          <w:szCs w:val="20"/>
          <w:highlight w:val="white"/>
        </w:rPr>
      </w:pPr>
      <w:ins w:id="282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downOut</w:t>
        </w:r>
        <w:r w:rsidRPr="003A2FEE">
          <w:rPr>
            <w:rFonts w:ascii="Courier New" w:hAnsi="Courier New" w:cs="Courier New"/>
            <w:b/>
            <w:bCs/>
            <w:color w:val="000080"/>
            <w:sz w:val="20"/>
            <w:szCs w:val="20"/>
            <w:highlight w:val="white"/>
          </w:rPr>
          <w:t>;</w:t>
        </w:r>
      </w:ins>
    </w:p>
    <w:p w14:paraId="067B4D71" w14:textId="77777777" w:rsidR="003A2FEE" w:rsidRPr="003A2FEE" w:rsidRDefault="003A2FEE" w:rsidP="003A2FEE">
      <w:pPr>
        <w:autoSpaceDE w:val="0"/>
        <w:autoSpaceDN w:val="0"/>
        <w:adjustRightInd w:val="0"/>
        <w:spacing w:after="0" w:line="240" w:lineRule="auto"/>
        <w:rPr>
          <w:ins w:id="2828" w:author="Michael Bell" w:date="2013-05-06T18:05:00Z"/>
          <w:rFonts w:ascii="Courier New" w:hAnsi="Courier New" w:cs="Courier New"/>
          <w:color w:val="000000"/>
          <w:sz w:val="20"/>
          <w:szCs w:val="20"/>
          <w:highlight w:val="white"/>
        </w:rPr>
      </w:pPr>
      <w:ins w:id="282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3569575" w14:textId="77777777" w:rsidR="003A2FEE" w:rsidRPr="003A2FEE" w:rsidRDefault="003A2FEE" w:rsidP="003A2FEE">
      <w:pPr>
        <w:autoSpaceDE w:val="0"/>
        <w:autoSpaceDN w:val="0"/>
        <w:adjustRightInd w:val="0"/>
        <w:spacing w:after="0" w:line="240" w:lineRule="auto"/>
        <w:rPr>
          <w:ins w:id="2830" w:author="Michael Bell" w:date="2013-05-06T18:05:00Z"/>
          <w:rFonts w:ascii="Courier New" w:hAnsi="Courier New" w:cs="Courier New"/>
          <w:color w:val="000000"/>
          <w:sz w:val="20"/>
          <w:szCs w:val="20"/>
          <w:highlight w:val="white"/>
        </w:rPr>
      </w:pPr>
    </w:p>
    <w:p w14:paraId="6BB08630" w14:textId="77777777" w:rsidR="003A2FEE" w:rsidRPr="003A2FEE" w:rsidRDefault="003A2FEE" w:rsidP="003A2FEE">
      <w:pPr>
        <w:autoSpaceDE w:val="0"/>
        <w:autoSpaceDN w:val="0"/>
        <w:adjustRightInd w:val="0"/>
        <w:spacing w:after="0" w:line="240" w:lineRule="auto"/>
        <w:rPr>
          <w:ins w:id="2831" w:author="Michael Bell" w:date="2013-05-06T18:05:00Z"/>
          <w:rFonts w:ascii="Courier New" w:hAnsi="Courier New" w:cs="Courier New"/>
          <w:color w:val="000000"/>
          <w:sz w:val="20"/>
          <w:szCs w:val="20"/>
          <w:highlight w:val="white"/>
        </w:rPr>
      </w:pPr>
      <w:ins w:id="283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6E18D3B9" w14:textId="77777777" w:rsidR="003A2FEE" w:rsidRPr="003A2FEE" w:rsidRDefault="003A2FEE" w:rsidP="003A2FEE">
      <w:pPr>
        <w:autoSpaceDE w:val="0"/>
        <w:autoSpaceDN w:val="0"/>
        <w:adjustRightInd w:val="0"/>
        <w:spacing w:after="0" w:line="240" w:lineRule="auto"/>
        <w:rPr>
          <w:ins w:id="2833" w:author="Michael Bell" w:date="2013-05-06T18:05:00Z"/>
          <w:rFonts w:ascii="Courier New" w:hAnsi="Courier New" w:cs="Courier New"/>
          <w:color w:val="000000"/>
          <w:sz w:val="20"/>
          <w:szCs w:val="20"/>
          <w:highlight w:val="white"/>
        </w:rPr>
      </w:pPr>
      <w:ins w:id="283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97F5CD0" w14:textId="77777777" w:rsidR="003A2FEE" w:rsidRPr="003A2FEE" w:rsidRDefault="003A2FEE" w:rsidP="003A2FEE">
      <w:pPr>
        <w:autoSpaceDE w:val="0"/>
        <w:autoSpaceDN w:val="0"/>
        <w:adjustRightInd w:val="0"/>
        <w:spacing w:after="0" w:line="240" w:lineRule="auto"/>
        <w:rPr>
          <w:ins w:id="2835" w:author="Michael Bell" w:date="2013-05-06T18:05:00Z"/>
          <w:rFonts w:ascii="Courier New" w:hAnsi="Courier New" w:cs="Courier New"/>
          <w:color w:val="000000"/>
          <w:sz w:val="20"/>
          <w:szCs w:val="20"/>
          <w:highlight w:val="white"/>
        </w:rPr>
      </w:pPr>
      <w:ins w:id="2836" w:author="Michael Bell" w:date="2013-05-06T18:05:00Z">
        <w:r w:rsidRPr="003A2FEE">
          <w:rPr>
            <w:rFonts w:ascii="Courier New" w:hAnsi="Courier New" w:cs="Courier New"/>
            <w:color w:val="000000"/>
            <w:sz w:val="20"/>
            <w:szCs w:val="20"/>
            <w:highlight w:val="white"/>
          </w:rPr>
          <w:lastRenderedPageBreak/>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leftOut</w:t>
        </w:r>
        <w:r w:rsidRPr="003A2FEE">
          <w:rPr>
            <w:rFonts w:ascii="Courier New" w:hAnsi="Courier New" w:cs="Courier New"/>
            <w:b/>
            <w:bCs/>
            <w:color w:val="000080"/>
            <w:sz w:val="20"/>
            <w:szCs w:val="20"/>
            <w:highlight w:val="white"/>
          </w:rPr>
          <w:t>;</w:t>
        </w:r>
      </w:ins>
    </w:p>
    <w:p w14:paraId="3618741A" w14:textId="77777777" w:rsidR="003A2FEE" w:rsidRPr="003A2FEE" w:rsidRDefault="003A2FEE" w:rsidP="003A2FEE">
      <w:pPr>
        <w:autoSpaceDE w:val="0"/>
        <w:autoSpaceDN w:val="0"/>
        <w:adjustRightInd w:val="0"/>
        <w:spacing w:after="0" w:line="240" w:lineRule="auto"/>
        <w:rPr>
          <w:ins w:id="2837" w:author="Michael Bell" w:date="2013-05-06T18:05:00Z"/>
          <w:rFonts w:ascii="Courier New" w:hAnsi="Courier New" w:cs="Courier New"/>
          <w:color w:val="000000"/>
          <w:sz w:val="20"/>
          <w:szCs w:val="20"/>
          <w:highlight w:val="white"/>
        </w:rPr>
      </w:pPr>
      <w:ins w:id="283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632AC96F" w14:textId="77777777" w:rsidR="003A2FEE" w:rsidRPr="003A2FEE" w:rsidRDefault="003A2FEE" w:rsidP="003A2FEE">
      <w:pPr>
        <w:autoSpaceDE w:val="0"/>
        <w:autoSpaceDN w:val="0"/>
        <w:adjustRightInd w:val="0"/>
        <w:spacing w:after="0" w:line="240" w:lineRule="auto"/>
        <w:rPr>
          <w:ins w:id="2839" w:author="Michael Bell" w:date="2013-05-06T18:05:00Z"/>
          <w:rFonts w:ascii="Courier New" w:hAnsi="Courier New" w:cs="Courier New"/>
          <w:color w:val="000000"/>
          <w:sz w:val="20"/>
          <w:szCs w:val="20"/>
          <w:highlight w:val="white"/>
        </w:rPr>
      </w:pPr>
    </w:p>
    <w:p w14:paraId="7B7E85CE" w14:textId="77777777" w:rsidR="003A2FEE" w:rsidRPr="003A2FEE" w:rsidRDefault="003A2FEE" w:rsidP="003A2FEE">
      <w:pPr>
        <w:autoSpaceDE w:val="0"/>
        <w:autoSpaceDN w:val="0"/>
        <w:adjustRightInd w:val="0"/>
        <w:spacing w:after="0" w:line="240" w:lineRule="auto"/>
        <w:rPr>
          <w:ins w:id="2840" w:author="Michael Bell" w:date="2013-05-06T18:05:00Z"/>
          <w:rFonts w:ascii="Courier New" w:hAnsi="Courier New" w:cs="Courier New"/>
          <w:color w:val="000000"/>
          <w:sz w:val="20"/>
          <w:szCs w:val="20"/>
          <w:highlight w:val="white"/>
        </w:rPr>
      </w:pPr>
      <w:ins w:id="284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ins>
    </w:p>
    <w:p w14:paraId="3FE031E9" w14:textId="77777777" w:rsidR="003A2FEE" w:rsidRPr="003A2FEE" w:rsidRDefault="003A2FEE" w:rsidP="003A2FEE">
      <w:pPr>
        <w:autoSpaceDE w:val="0"/>
        <w:autoSpaceDN w:val="0"/>
        <w:adjustRightInd w:val="0"/>
        <w:spacing w:after="0" w:line="240" w:lineRule="auto"/>
        <w:rPr>
          <w:ins w:id="2842" w:author="Michael Bell" w:date="2013-05-06T18:05:00Z"/>
          <w:rFonts w:ascii="Courier New" w:hAnsi="Courier New" w:cs="Courier New"/>
          <w:color w:val="000000"/>
          <w:sz w:val="20"/>
          <w:szCs w:val="20"/>
          <w:highlight w:val="white"/>
        </w:rPr>
      </w:pPr>
      <w:ins w:id="284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6E79E13" w14:textId="77777777" w:rsidR="003A2FEE" w:rsidRPr="003A2FEE" w:rsidRDefault="003A2FEE" w:rsidP="003A2FEE">
      <w:pPr>
        <w:autoSpaceDE w:val="0"/>
        <w:autoSpaceDN w:val="0"/>
        <w:adjustRightInd w:val="0"/>
        <w:spacing w:after="0" w:line="240" w:lineRule="auto"/>
        <w:rPr>
          <w:ins w:id="2844" w:author="Michael Bell" w:date="2013-05-06T18:05:00Z"/>
          <w:rFonts w:ascii="Courier New" w:hAnsi="Courier New" w:cs="Courier New"/>
          <w:color w:val="000000"/>
          <w:sz w:val="20"/>
          <w:szCs w:val="20"/>
          <w:highlight w:val="white"/>
        </w:rPr>
      </w:pPr>
      <w:ins w:id="284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selectOut</w:t>
        </w:r>
        <w:r w:rsidRPr="003A2FEE">
          <w:rPr>
            <w:rFonts w:ascii="Courier New" w:hAnsi="Courier New" w:cs="Courier New"/>
            <w:b/>
            <w:bCs/>
            <w:color w:val="000080"/>
            <w:sz w:val="20"/>
            <w:szCs w:val="20"/>
            <w:highlight w:val="white"/>
          </w:rPr>
          <w:t>;</w:t>
        </w:r>
      </w:ins>
    </w:p>
    <w:p w14:paraId="4EA7FDFE" w14:textId="77777777" w:rsidR="003A2FEE" w:rsidRPr="003A2FEE" w:rsidRDefault="003A2FEE" w:rsidP="003A2FEE">
      <w:pPr>
        <w:autoSpaceDE w:val="0"/>
        <w:autoSpaceDN w:val="0"/>
        <w:adjustRightInd w:val="0"/>
        <w:spacing w:after="0" w:line="240" w:lineRule="auto"/>
        <w:rPr>
          <w:ins w:id="2846" w:author="Michael Bell" w:date="2013-05-06T18:05:00Z"/>
          <w:rFonts w:ascii="Courier New" w:hAnsi="Courier New" w:cs="Courier New"/>
          <w:color w:val="000000"/>
          <w:sz w:val="20"/>
          <w:szCs w:val="20"/>
          <w:highlight w:val="white"/>
        </w:rPr>
      </w:pPr>
      <w:ins w:id="284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DC7D0DE" w14:textId="77777777" w:rsidR="003A2FEE" w:rsidRPr="003A2FEE" w:rsidRDefault="003A2FEE" w:rsidP="003A2FEE">
      <w:pPr>
        <w:autoSpaceDE w:val="0"/>
        <w:autoSpaceDN w:val="0"/>
        <w:adjustRightInd w:val="0"/>
        <w:spacing w:after="0" w:line="240" w:lineRule="auto"/>
        <w:rPr>
          <w:ins w:id="2848" w:author="Michael Bell" w:date="2013-05-06T18:05:00Z"/>
          <w:rFonts w:ascii="Courier New" w:hAnsi="Courier New" w:cs="Courier New"/>
          <w:color w:val="000000"/>
          <w:sz w:val="20"/>
          <w:szCs w:val="20"/>
          <w:highlight w:val="white"/>
        </w:rPr>
      </w:pPr>
    </w:p>
    <w:p w14:paraId="15A49517" w14:textId="77777777" w:rsidR="003A2FEE" w:rsidRPr="003A2FEE" w:rsidRDefault="003A2FEE" w:rsidP="003A2FEE">
      <w:pPr>
        <w:autoSpaceDE w:val="0"/>
        <w:autoSpaceDN w:val="0"/>
        <w:adjustRightInd w:val="0"/>
        <w:spacing w:after="0" w:line="240" w:lineRule="auto"/>
        <w:rPr>
          <w:ins w:id="2849" w:author="Michael Bell" w:date="2013-05-06T18:05:00Z"/>
          <w:rFonts w:ascii="Courier New" w:hAnsi="Courier New" w:cs="Courier New"/>
          <w:color w:val="000000"/>
          <w:sz w:val="20"/>
          <w:szCs w:val="20"/>
          <w:highlight w:val="white"/>
        </w:rPr>
      </w:pPr>
      <w:ins w:id="2850"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ins>
    </w:p>
    <w:p w14:paraId="65F84EEC" w14:textId="77777777" w:rsidR="003A2FEE" w:rsidRPr="003A2FEE" w:rsidRDefault="003A2FEE" w:rsidP="003A2FEE">
      <w:pPr>
        <w:autoSpaceDE w:val="0"/>
        <w:autoSpaceDN w:val="0"/>
        <w:adjustRightInd w:val="0"/>
        <w:spacing w:after="0" w:line="240" w:lineRule="auto"/>
        <w:rPr>
          <w:ins w:id="2851" w:author="Michael Bell" w:date="2013-05-06T18:05:00Z"/>
          <w:rFonts w:ascii="Courier New" w:hAnsi="Courier New" w:cs="Courier New"/>
          <w:color w:val="000000"/>
          <w:sz w:val="20"/>
          <w:szCs w:val="20"/>
          <w:highlight w:val="white"/>
        </w:rPr>
      </w:pPr>
      <w:ins w:id="285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1F89D16" w14:textId="77777777" w:rsidR="003A2FEE" w:rsidRPr="003A2FEE" w:rsidRDefault="003A2FEE" w:rsidP="003A2FEE">
      <w:pPr>
        <w:autoSpaceDE w:val="0"/>
        <w:autoSpaceDN w:val="0"/>
        <w:adjustRightInd w:val="0"/>
        <w:spacing w:after="0" w:line="240" w:lineRule="auto"/>
        <w:rPr>
          <w:ins w:id="2853" w:author="Michael Bell" w:date="2013-05-06T18:05:00Z"/>
          <w:rFonts w:ascii="Courier New" w:hAnsi="Courier New" w:cs="Courier New"/>
          <w:color w:val="008000"/>
          <w:sz w:val="20"/>
          <w:szCs w:val="20"/>
          <w:highlight w:val="white"/>
        </w:rPr>
      </w:pPr>
      <w:ins w:id="285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noneOut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//if the voltage matches none of these then we return that no button is being pressed</w:t>
        </w:r>
      </w:ins>
    </w:p>
    <w:p w14:paraId="39AF174E" w14:textId="77777777" w:rsidR="003A2FEE" w:rsidRPr="003A2FEE" w:rsidRDefault="003A2FEE" w:rsidP="003A2FEE">
      <w:pPr>
        <w:autoSpaceDE w:val="0"/>
        <w:autoSpaceDN w:val="0"/>
        <w:adjustRightInd w:val="0"/>
        <w:spacing w:after="0" w:line="240" w:lineRule="auto"/>
        <w:rPr>
          <w:ins w:id="2855" w:author="Michael Bell" w:date="2013-05-06T18:05:00Z"/>
          <w:rFonts w:ascii="Courier New" w:hAnsi="Courier New" w:cs="Courier New"/>
          <w:color w:val="000000"/>
          <w:sz w:val="20"/>
          <w:szCs w:val="20"/>
          <w:highlight w:val="white"/>
        </w:rPr>
      </w:pPr>
      <w:ins w:id="285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1DDBAA" w14:textId="7D3DDBA3" w:rsidR="003A2FEE" w:rsidRPr="003A2FEE" w:rsidRDefault="003A2FEE" w:rsidP="003A2FEE">
      <w:pPr>
        <w:autoSpaceDE w:val="0"/>
        <w:autoSpaceDN w:val="0"/>
        <w:adjustRightInd w:val="0"/>
        <w:spacing w:after="0" w:line="240" w:lineRule="auto"/>
        <w:rPr>
          <w:ins w:id="2857" w:author="Michael Bell" w:date="2013-05-06T18:05:00Z"/>
          <w:rFonts w:ascii="Courier New" w:hAnsi="Courier New" w:cs="Courier New"/>
          <w:color w:val="000000"/>
          <w:sz w:val="20"/>
          <w:szCs w:val="20"/>
          <w:highlight w:val="white"/>
        </w:rPr>
      </w:pPr>
      <w:ins w:id="2858" w:author="Michael Bell" w:date="2013-05-06T18:05:00Z">
        <w:r w:rsidRPr="003A2FEE">
          <w:rPr>
            <w:rFonts w:ascii="Courier New" w:hAnsi="Courier New" w:cs="Courier New"/>
            <w:color w:val="000000"/>
            <w:sz w:val="20"/>
            <w:szCs w:val="20"/>
            <w:highlight w:val="white"/>
          </w:rPr>
          <w:t xml:space="preserve">  </w:t>
        </w:r>
      </w:ins>
      <w:ins w:id="2859" w:author="Michael Bell" w:date="2013-05-06T18:06:00Z">
        <w:r>
          <w:rPr>
            <w:rFonts w:ascii="Courier New" w:hAnsi="Courier New" w:cs="Courier New"/>
            <w:color w:val="000000"/>
            <w:sz w:val="20"/>
            <w:szCs w:val="20"/>
            <w:highlight w:val="white"/>
          </w:rPr>
          <w:t>}</w:t>
        </w:r>
      </w:ins>
    </w:p>
    <w:p w14:paraId="4D80C872" w14:textId="77777777" w:rsidR="003A2FEE" w:rsidRPr="003A2FEE" w:rsidRDefault="003A2FEE" w:rsidP="003A2FEE">
      <w:pPr>
        <w:autoSpaceDE w:val="0"/>
        <w:autoSpaceDN w:val="0"/>
        <w:adjustRightInd w:val="0"/>
        <w:spacing w:after="0" w:line="240" w:lineRule="auto"/>
        <w:rPr>
          <w:ins w:id="2860" w:author="Michael Bell" w:date="2013-05-06T18:05:00Z"/>
          <w:rFonts w:ascii="Courier New" w:hAnsi="Courier New" w:cs="Courier New"/>
          <w:color w:val="000000"/>
          <w:sz w:val="20"/>
          <w:szCs w:val="20"/>
          <w:highlight w:val="white"/>
        </w:rPr>
      </w:pPr>
      <w:ins w:id="2861" w:author="Michael Bell" w:date="2013-05-06T18:05:00Z">
        <w:r w:rsidRPr="003A2FEE">
          <w:rPr>
            <w:rFonts w:ascii="Courier New" w:hAnsi="Courier New" w:cs="Courier New"/>
            <w:color w:val="000000"/>
            <w:sz w:val="20"/>
            <w:szCs w:val="20"/>
            <w:highlight w:val="white"/>
          </w:rPr>
          <w:t xml:space="preserve">  </w:t>
        </w:r>
      </w:ins>
    </w:p>
    <w:p w14:paraId="536DA104" w14:textId="5200A16E" w:rsidR="002F1085" w:rsidRDefault="002F1085" w:rsidP="003A2FEE">
      <w:pPr>
        <w:pStyle w:val="Heading2"/>
      </w:pPr>
      <w:r>
        <w:br w:type="page"/>
      </w:r>
      <w:r>
        <w:lastRenderedPageBreak/>
        <w:t>respondConditions.ino</w:t>
      </w:r>
    </w:p>
    <w:p w14:paraId="61B1ABD4" w14:textId="77777777" w:rsidR="003A2FEE" w:rsidRDefault="003A2FEE" w:rsidP="003A2FEE">
      <w:pPr>
        <w:autoSpaceDE w:val="0"/>
        <w:autoSpaceDN w:val="0"/>
        <w:adjustRightInd w:val="0"/>
        <w:spacing w:after="0" w:line="240" w:lineRule="auto"/>
        <w:rPr>
          <w:ins w:id="2862" w:author="Michael Bell" w:date="2013-05-06T18:06:00Z"/>
          <w:rFonts w:ascii="Courier New" w:hAnsi="Courier New" w:cs="Courier New"/>
          <w:color w:val="008000"/>
          <w:sz w:val="20"/>
          <w:szCs w:val="20"/>
          <w:highlight w:val="white"/>
        </w:rPr>
      </w:pPr>
      <w:ins w:id="2863" w:author="Michael Bell" w:date="2013-05-06T18:06:00Z">
        <w:r>
          <w:rPr>
            <w:rFonts w:ascii="Courier New" w:hAnsi="Courier New" w:cs="Courier New"/>
            <w:color w:val="008000"/>
            <w:sz w:val="20"/>
            <w:szCs w:val="20"/>
            <w:highlight w:val="white"/>
          </w:rPr>
          <w:t>/*</w:t>
        </w:r>
      </w:ins>
    </w:p>
    <w:p w14:paraId="7819D05C" w14:textId="77777777" w:rsidR="003A2FEE" w:rsidRDefault="003A2FEE" w:rsidP="003A2FEE">
      <w:pPr>
        <w:autoSpaceDE w:val="0"/>
        <w:autoSpaceDN w:val="0"/>
        <w:adjustRightInd w:val="0"/>
        <w:spacing w:after="0" w:line="240" w:lineRule="auto"/>
        <w:rPr>
          <w:ins w:id="2864" w:author="Michael Bell" w:date="2013-05-06T18:06:00Z"/>
          <w:rFonts w:ascii="Courier New" w:hAnsi="Courier New" w:cs="Courier New"/>
          <w:color w:val="008000"/>
          <w:sz w:val="20"/>
          <w:szCs w:val="20"/>
          <w:highlight w:val="white"/>
        </w:rPr>
      </w:pPr>
    </w:p>
    <w:p w14:paraId="115B4C4A" w14:textId="77777777" w:rsidR="003A2FEE" w:rsidRDefault="003A2FEE" w:rsidP="003A2FEE">
      <w:pPr>
        <w:autoSpaceDE w:val="0"/>
        <w:autoSpaceDN w:val="0"/>
        <w:adjustRightInd w:val="0"/>
        <w:spacing w:after="0" w:line="240" w:lineRule="auto"/>
        <w:rPr>
          <w:ins w:id="2865" w:author="Michael Bell" w:date="2013-05-06T18:06:00Z"/>
          <w:rFonts w:ascii="Courier New" w:hAnsi="Courier New" w:cs="Courier New"/>
          <w:color w:val="008000"/>
          <w:sz w:val="20"/>
          <w:szCs w:val="20"/>
          <w:highlight w:val="white"/>
        </w:rPr>
      </w:pPr>
      <w:ins w:id="2866" w:author="Michael Bell" w:date="2013-05-06T18:06:00Z">
        <w:r>
          <w:rPr>
            <w:rFonts w:ascii="Courier New" w:hAnsi="Courier New" w:cs="Courier New"/>
            <w:color w:val="008000"/>
            <w:sz w:val="20"/>
            <w:szCs w:val="20"/>
            <w:highlight w:val="white"/>
          </w:rPr>
          <w:t xml:space="preserve"> BELTRAK</w:t>
        </w:r>
      </w:ins>
    </w:p>
    <w:p w14:paraId="768A77E4" w14:textId="77777777" w:rsidR="003A2FEE" w:rsidRDefault="003A2FEE" w:rsidP="003A2FEE">
      <w:pPr>
        <w:autoSpaceDE w:val="0"/>
        <w:autoSpaceDN w:val="0"/>
        <w:adjustRightInd w:val="0"/>
        <w:spacing w:after="0" w:line="240" w:lineRule="auto"/>
        <w:rPr>
          <w:ins w:id="2867" w:author="Michael Bell" w:date="2013-05-06T18:06:00Z"/>
          <w:rFonts w:ascii="Courier New" w:hAnsi="Courier New" w:cs="Courier New"/>
          <w:color w:val="008000"/>
          <w:sz w:val="20"/>
          <w:szCs w:val="20"/>
          <w:highlight w:val="white"/>
        </w:rPr>
      </w:pPr>
      <w:ins w:id="2868" w:author="Michael Bell" w:date="2013-05-06T18:06:00Z">
        <w:r>
          <w:rPr>
            <w:rFonts w:ascii="Courier New" w:hAnsi="Courier New" w:cs="Courier New"/>
            <w:color w:val="008000"/>
            <w:sz w:val="20"/>
            <w:szCs w:val="20"/>
            <w:highlight w:val="white"/>
          </w:rPr>
          <w:t xml:space="preserve"> </w:t>
        </w:r>
      </w:ins>
    </w:p>
    <w:p w14:paraId="39264AD5" w14:textId="77777777" w:rsidR="003A2FEE" w:rsidRDefault="003A2FEE" w:rsidP="003A2FEE">
      <w:pPr>
        <w:autoSpaceDE w:val="0"/>
        <w:autoSpaceDN w:val="0"/>
        <w:adjustRightInd w:val="0"/>
        <w:spacing w:after="0" w:line="240" w:lineRule="auto"/>
        <w:rPr>
          <w:ins w:id="2869" w:author="Michael Bell" w:date="2013-05-06T18:06:00Z"/>
          <w:rFonts w:ascii="Courier New" w:hAnsi="Courier New" w:cs="Courier New"/>
          <w:color w:val="008000"/>
          <w:sz w:val="20"/>
          <w:szCs w:val="20"/>
          <w:highlight w:val="white"/>
        </w:rPr>
      </w:pPr>
      <w:ins w:id="2870" w:author="Michael Bell" w:date="2013-05-06T18:06:00Z">
        <w:r>
          <w:rPr>
            <w:rFonts w:ascii="Courier New" w:hAnsi="Courier New" w:cs="Courier New"/>
            <w:color w:val="008000"/>
            <w:sz w:val="20"/>
            <w:szCs w:val="20"/>
            <w:highlight w:val="white"/>
          </w:rPr>
          <w:t xml:space="preserve"> V1.0</w:t>
        </w:r>
      </w:ins>
    </w:p>
    <w:p w14:paraId="0D11A187" w14:textId="77777777" w:rsidR="003A2FEE" w:rsidRDefault="003A2FEE" w:rsidP="003A2FEE">
      <w:pPr>
        <w:autoSpaceDE w:val="0"/>
        <w:autoSpaceDN w:val="0"/>
        <w:adjustRightInd w:val="0"/>
        <w:spacing w:after="0" w:line="240" w:lineRule="auto"/>
        <w:rPr>
          <w:ins w:id="2871" w:author="Michael Bell" w:date="2013-05-06T18:06:00Z"/>
          <w:rFonts w:ascii="Courier New" w:hAnsi="Courier New" w:cs="Courier New"/>
          <w:color w:val="008000"/>
          <w:sz w:val="20"/>
          <w:szCs w:val="20"/>
          <w:highlight w:val="white"/>
        </w:rPr>
      </w:pPr>
      <w:ins w:id="2872" w:author="Michael Bell" w:date="2013-05-06T18:06:00Z">
        <w:r>
          <w:rPr>
            <w:rFonts w:ascii="Courier New" w:hAnsi="Courier New" w:cs="Courier New"/>
            <w:color w:val="008000"/>
            <w:sz w:val="20"/>
            <w:szCs w:val="20"/>
            <w:highlight w:val="white"/>
          </w:rPr>
          <w:t xml:space="preserve"> </w:t>
        </w:r>
      </w:ins>
    </w:p>
    <w:p w14:paraId="786E6AD7" w14:textId="77777777" w:rsidR="003A2FEE" w:rsidRDefault="003A2FEE" w:rsidP="003A2FEE">
      <w:pPr>
        <w:autoSpaceDE w:val="0"/>
        <w:autoSpaceDN w:val="0"/>
        <w:adjustRightInd w:val="0"/>
        <w:spacing w:after="0" w:line="240" w:lineRule="auto"/>
        <w:rPr>
          <w:ins w:id="2873" w:author="Michael Bell" w:date="2013-05-06T18:06:00Z"/>
          <w:rFonts w:ascii="Courier New" w:hAnsi="Courier New" w:cs="Courier New"/>
          <w:color w:val="008000"/>
          <w:sz w:val="20"/>
          <w:szCs w:val="20"/>
          <w:highlight w:val="white"/>
        </w:rPr>
      </w:pPr>
      <w:ins w:id="2874" w:author="Michael Bell" w:date="2013-05-06T18:06:00Z">
        <w:r>
          <w:rPr>
            <w:rFonts w:ascii="Courier New" w:hAnsi="Courier New" w:cs="Courier New"/>
            <w:color w:val="008000"/>
            <w:sz w:val="20"/>
            <w:szCs w:val="20"/>
            <w:highlight w:val="white"/>
          </w:rPr>
          <w:t xml:space="preserve"> Hornby trainset automation</w:t>
        </w:r>
      </w:ins>
    </w:p>
    <w:p w14:paraId="3F05C027" w14:textId="77777777" w:rsidR="003A2FEE" w:rsidRDefault="003A2FEE" w:rsidP="003A2FEE">
      <w:pPr>
        <w:autoSpaceDE w:val="0"/>
        <w:autoSpaceDN w:val="0"/>
        <w:adjustRightInd w:val="0"/>
        <w:spacing w:after="0" w:line="240" w:lineRule="auto"/>
        <w:rPr>
          <w:ins w:id="2875" w:author="Michael Bell" w:date="2013-05-06T18:06:00Z"/>
          <w:rFonts w:ascii="Courier New" w:hAnsi="Courier New" w:cs="Courier New"/>
          <w:color w:val="008000"/>
          <w:sz w:val="20"/>
          <w:szCs w:val="20"/>
          <w:highlight w:val="white"/>
        </w:rPr>
      </w:pPr>
      <w:ins w:id="2876" w:author="Michael Bell" w:date="2013-05-06T18:06:00Z">
        <w:r>
          <w:rPr>
            <w:rFonts w:ascii="Courier New" w:hAnsi="Courier New" w:cs="Courier New"/>
            <w:color w:val="008000"/>
            <w:sz w:val="20"/>
            <w:szCs w:val="20"/>
            <w:highlight w:val="white"/>
          </w:rPr>
          <w:t xml:space="preserve"> </w:t>
        </w:r>
      </w:ins>
    </w:p>
    <w:p w14:paraId="5AA9705B" w14:textId="77777777" w:rsidR="003A2FEE" w:rsidRDefault="003A2FEE" w:rsidP="003A2FEE">
      <w:pPr>
        <w:autoSpaceDE w:val="0"/>
        <w:autoSpaceDN w:val="0"/>
        <w:adjustRightInd w:val="0"/>
        <w:spacing w:after="0" w:line="240" w:lineRule="auto"/>
        <w:rPr>
          <w:ins w:id="2877" w:author="Michael Bell" w:date="2013-05-06T18:06:00Z"/>
          <w:rFonts w:ascii="Courier New" w:hAnsi="Courier New" w:cs="Courier New"/>
          <w:color w:val="008000"/>
          <w:sz w:val="20"/>
          <w:szCs w:val="20"/>
          <w:highlight w:val="white"/>
        </w:rPr>
      </w:pPr>
      <w:ins w:id="2878" w:author="Michael Bell" w:date="2013-05-06T18:06:00Z">
        <w:r>
          <w:rPr>
            <w:rFonts w:ascii="Courier New" w:hAnsi="Courier New" w:cs="Courier New"/>
            <w:color w:val="008000"/>
            <w:sz w:val="20"/>
            <w:szCs w:val="20"/>
            <w:highlight w:val="white"/>
          </w:rPr>
          <w:t xml:space="preserve"> By Michael Bell</w:t>
        </w:r>
      </w:ins>
    </w:p>
    <w:p w14:paraId="31484B3F" w14:textId="77777777" w:rsidR="003A2FEE" w:rsidRDefault="003A2FEE" w:rsidP="003A2FEE">
      <w:pPr>
        <w:autoSpaceDE w:val="0"/>
        <w:autoSpaceDN w:val="0"/>
        <w:adjustRightInd w:val="0"/>
        <w:spacing w:after="0" w:line="240" w:lineRule="auto"/>
        <w:rPr>
          <w:ins w:id="2879" w:author="Michael Bell" w:date="2013-05-06T18:06:00Z"/>
          <w:rFonts w:ascii="Courier New" w:hAnsi="Courier New" w:cs="Courier New"/>
          <w:color w:val="008000"/>
          <w:sz w:val="20"/>
          <w:szCs w:val="20"/>
          <w:highlight w:val="white"/>
        </w:rPr>
      </w:pPr>
      <w:ins w:id="2880" w:author="Michael Bell" w:date="2013-05-06T18:06:00Z">
        <w:r>
          <w:rPr>
            <w:rFonts w:ascii="Courier New" w:hAnsi="Courier New" w:cs="Courier New"/>
            <w:color w:val="008000"/>
            <w:sz w:val="20"/>
            <w:szCs w:val="20"/>
            <w:highlight w:val="white"/>
          </w:rPr>
          <w:t xml:space="preserve"> </w:t>
        </w:r>
      </w:ins>
    </w:p>
    <w:p w14:paraId="3D7B70DA" w14:textId="77777777" w:rsidR="003A2FEE" w:rsidRDefault="003A2FEE" w:rsidP="003A2FEE">
      <w:pPr>
        <w:autoSpaceDE w:val="0"/>
        <w:autoSpaceDN w:val="0"/>
        <w:adjustRightInd w:val="0"/>
        <w:spacing w:after="0" w:line="240" w:lineRule="auto"/>
        <w:rPr>
          <w:ins w:id="2881" w:author="Michael Bell" w:date="2013-05-06T18:06:00Z"/>
          <w:rFonts w:ascii="Courier New" w:hAnsi="Courier New" w:cs="Courier New"/>
          <w:color w:val="008000"/>
          <w:sz w:val="20"/>
          <w:szCs w:val="20"/>
          <w:highlight w:val="white"/>
        </w:rPr>
      </w:pPr>
      <w:ins w:id="2882" w:author="Michael Bell" w:date="2013-05-06T18:06:00Z">
        <w:r>
          <w:rPr>
            <w:rFonts w:ascii="Courier New" w:hAnsi="Courier New" w:cs="Courier New"/>
            <w:color w:val="008000"/>
            <w:sz w:val="20"/>
            <w:szCs w:val="20"/>
            <w:highlight w:val="white"/>
          </w:rPr>
          <w:t xml:space="preserve"> Programing started: 02/02/2013 at 14:08</w:t>
        </w:r>
      </w:ins>
    </w:p>
    <w:p w14:paraId="43A5212E" w14:textId="77777777" w:rsidR="003A2FEE" w:rsidRDefault="003A2FEE" w:rsidP="003A2FEE">
      <w:pPr>
        <w:autoSpaceDE w:val="0"/>
        <w:autoSpaceDN w:val="0"/>
        <w:adjustRightInd w:val="0"/>
        <w:spacing w:after="0" w:line="240" w:lineRule="auto"/>
        <w:rPr>
          <w:ins w:id="2883" w:author="Michael Bell" w:date="2013-05-06T18:06:00Z"/>
          <w:rFonts w:ascii="Courier New" w:hAnsi="Courier New" w:cs="Courier New"/>
          <w:color w:val="008000"/>
          <w:sz w:val="20"/>
          <w:szCs w:val="20"/>
          <w:highlight w:val="white"/>
        </w:rPr>
      </w:pPr>
      <w:ins w:id="2884" w:author="Michael Bell" w:date="2013-05-06T18:06:00Z">
        <w:r>
          <w:rPr>
            <w:rFonts w:ascii="Courier New" w:hAnsi="Courier New" w:cs="Courier New"/>
            <w:color w:val="008000"/>
            <w:sz w:val="20"/>
            <w:szCs w:val="20"/>
            <w:highlight w:val="white"/>
          </w:rPr>
          <w:t xml:space="preserve"> </w:t>
        </w:r>
      </w:ins>
    </w:p>
    <w:p w14:paraId="30F6AE37" w14:textId="77777777" w:rsidR="003A2FEE" w:rsidRDefault="003A2FEE" w:rsidP="003A2FEE">
      <w:pPr>
        <w:autoSpaceDE w:val="0"/>
        <w:autoSpaceDN w:val="0"/>
        <w:adjustRightInd w:val="0"/>
        <w:spacing w:after="0" w:line="240" w:lineRule="auto"/>
        <w:rPr>
          <w:ins w:id="2885" w:author="Michael Bell" w:date="2013-05-06T18:06:00Z"/>
          <w:rFonts w:ascii="Courier New" w:hAnsi="Courier New" w:cs="Courier New"/>
          <w:color w:val="008000"/>
          <w:sz w:val="20"/>
          <w:szCs w:val="20"/>
          <w:highlight w:val="white"/>
        </w:rPr>
      </w:pPr>
      <w:ins w:id="2886" w:author="Michael Bell" w:date="2013-05-06T18:06:00Z">
        <w:r>
          <w:rPr>
            <w:rFonts w:ascii="Courier New" w:hAnsi="Courier New" w:cs="Courier New"/>
            <w:color w:val="008000"/>
            <w:sz w:val="20"/>
            <w:szCs w:val="20"/>
            <w:highlight w:val="white"/>
          </w:rPr>
          <w:t xml:space="preserve"> Programing completed: 06/05/2013 at 17:45</w:t>
        </w:r>
      </w:ins>
    </w:p>
    <w:p w14:paraId="028638EB" w14:textId="77777777" w:rsidR="003A2FEE" w:rsidRDefault="003A2FEE" w:rsidP="003A2FEE">
      <w:pPr>
        <w:autoSpaceDE w:val="0"/>
        <w:autoSpaceDN w:val="0"/>
        <w:adjustRightInd w:val="0"/>
        <w:spacing w:after="0" w:line="240" w:lineRule="auto"/>
        <w:rPr>
          <w:ins w:id="2887" w:author="Michael Bell" w:date="2013-05-06T18:06:00Z"/>
          <w:rFonts w:ascii="Courier New" w:hAnsi="Courier New" w:cs="Courier New"/>
          <w:color w:val="008000"/>
          <w:sz w:val="20"/>
          <w:szCs w:val="20"/>
          <w:highlight w:val="white"/>
        </w:rPr>
      </w:pPr>
      <w:ins w:id="2888" w:author="Michael Bell" w:date="2013-05-06T18:06:00Z">
        <w:r>
          <w:rPr>
            <w:rFonts w:ascii="Courier New" w:hAnsi="Courier New" w:cs="Courier New"/>
            <w:color w:val="008000"/>
            <w:sz w:val="20"/>
            <w:szCs w:val="20"/>
            <w:highlight w:val="white"/>
          </w:rPr>
          <w:t xml:space="preserve"> </w:t>
        </w:r>
      </w:ins>
    </w:p>
    <w:p w14:paraId="7242470A" w14:textId="77777777" w:rsidR="003A2FEE" w:rsidRDefault="003A2FEE" w:rsidP="003A2FEE">
      <w:pPr>
        <w:autoSpaceDE w:val="0"/>
        <w:autoSpaceDN w:val="0"/>
        <w:adjustRightInd w:val="0"/>
        <w:spacing w:after="0" w:line="240" w:lineRule="auto"/>
        <w:rPr>
          <w:ins w:id="2889" w:author="Michael Bell" w:date="2013-05-06T18:06:00Z"/>
          <w:rFonts w:ascii="Courier New" w:hAnsi="Courier New" w:cs="Courier New"/>
          <w:color w:val="000000"/>
          <w:sz w:val="20"/>
          <w:szCs w:val="20"/>
          <w:highlight w:val="white"/>
        </w:rPr>
      </w:pPr>
      <w:ins w:id="2890" w:author="Michael Bell" w:date="2013-05-06T18:06:00Z">
        <w:r>
          <w:rPr>
            <w:rFonts w:ascii="Courier New" w:hAnsi="Courier New" w:cs="Courier New"/>
            <w:color w:val="008000"/>
            <w:sz w:val="20"/>
            <w:szCs w:val="20"/>
            <w:highlight w:val="white"/>
          </w:rPr>
          <w:t xml:space="preserve"> */</w:t>
        </w:r>
      </w:ins>
    </w:p>
    <w:p w14:paraId="73AC4943" w14:textId="77777777" w:rsidR="003A2FEE" w:rsidRDefault="003A2FEE" w:rsidP="003A2FEE">
      <w:pPr>
        <w:autoSpaceDE w:val="0"/>
        <w:autoSpaceDN w:val="0"/>
        <w:adjustRightInd w:val="0"/>
        <w:spacing w:after="0" w:line="240" w:lineRule="auto"/>
        <w:rPr>
          <w:ins w:id="2891" w:author="Michael Bell" w:date="2013-05-06T18:06:00Z"/>
          <w:rFonts w:ascii="Courier New" w:hAnsi="Courier New" w:cs="Courier New"/>
          <w:color w:val="000000"/>
          <w:sz w:val="20"/>
          <w:szCs w:val="20"/>
          <w:highlight w:val="white"/>
        </w:rPr>
      </w:pPr>
    </w:p>
    <w:p w14:paraId="33837F35" w14:textId="77777777" w:rsidR="003A2FEE" w:rsidRDefault="003A2FEE" w:rsidP="003A2FEE">
      <w:pPr>
        <w:autoSpaceDE w:val="0"/>
        <w:autoSpaceDN w:val="0"/>
        <w:adjustRightInd w:val="0"/>
        <w:spacing w:after="0" w:line="240" w:lineRule="auto"/>
        <w:rPr>
          <w:ins w:id="2892" w:author="Michael Bell" w:date="2013-05-06T18:06:00Z"/>
          <w:rFonts w:ascii="Courier New" w:hAnsi="Courier New" w:cs="Courier New"/>
          <w:color w:val="000000"/>
          <w:sz w:val="20"/>
          <w:szCs w:val="20"/>
          <w:highlight w:val="white"/>
        </w:rPr>
      </w:pPr>
      <w:ins w:id="2893" w:author="Michael Bell" w:date="2013-05-06T18:06: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ins>
    </w:p>
    <w:p w14:paraId="56B3F56F" w14:textId="77777777" w:rsidR="003A2FEE" w:rsidRDefault="003A2FEE" w:rsidP="003A2FEE">
      <w:pPr>
        <w:autoSpaceDE w:val="0"/>
        <w:autoSpaceDN w:val="0"/>
        <w:adjustRightInd w:val="0"/>
        <w:spacing w:after="0" w:line="240" w:lineRule="auto"/>
        <w:rPr>
          <w:ins w:id="2894" w:author="Michael Bell" w:date="2013-05-06T18:06:00Z"/>
          <w:rFonts w:ascii="Courier New" w:hAnsi="Courier New" w:cs="Courier New"/>
          <w:color w:val="000000"/>
          <w:sz w:val="20"/>
          <w:szCs w:val="20"/>
          <w:highlight w:val="white"/>
        </w:rPr>
      </w:pPr>
      <w:ins w:id="2895" w:author="Michael Bell" w:date="2013-05-06T18:06:00Z">
        <w:r>
          <w:rPr>
            <w:rFonts w:ascii="Courier New" w:hAnsi="Courier New" w:cs="Courier New"/>
            <w:b/>
            <w:bCs/>
            <w:color w:val="000080"/>
            <w:sz w:val="20"/>
            <w:szCs w:val="20"/>
            <w:highlight w:val="white"/>
          </w:rPr>
          <w:t>{</w:t>
        </w:r>
      </w:ins>
    </w:p>
    <w:p w14:paraId="50DB93B7" w14:textId="77777777" w:rsidR="003A2FEE" w:rsidRDefault="003A2FEE" w:rsidP="003A2FEE">
      <w:pPr>
        <w:autoSpaceDE w:val="0"/>
        <w:autoSpaceDN w:val="0"/>
        <w:adjustRightInd w:val="0"/>
        <w:spacing w:after="0" w:line="240" w:lineRule="auto"/>
        <w:rPr>
          <w:ins w:id="2896" w:author="Michael Bell" w:date="2013-05-06T18:06:00Z"/>
          <w:rFonts w:ascii="Courier New" w:hAnsi="Courier New" w:cs="Courier New"/>
          <w:color w:val="000000"/>
          <w:sz w:val="20"/>
          <w:szCs w:val="20"/>
          <w:highlight w:val="white"/>
        </w:rPr>
      </w:pPr>
      <w:ins w:id="289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checkConditions</w:t>
        </w:r>
        <w:r>
          <w:rPr>
            <w:rFonts w:ascii="Courier New" w:hAnsi="Courier New" w:cs="Courier New"/>
            <w:b/>
            <w:bCs/>
            <w:color w:val="000080"/>
            <w:sz w:val="20"/>
            <w:szCs w:val="20"/>
            <w:highlight w:val="white"/>
          </w:rPr>
          <w:t>())</w:t>
        </w:r>
      </w:ins>
    </w:p>
    <w:p w14:paraId="12BEBF01" w14:textId="77777777" w:rsidR="003A2FEE" w:rsidRDefault="003A2FEE" w:rsidP="003A2FEE">
      <w:pPr>
        <w:autoSpaceDE w:val="0"/>
        <w:autoSpaceDN w:val="0"/>
        <w:adjustRightInd w:val="0"/>
        <w:spacing w:after="0" w:line="240" w:lineRule="auto"/>
        <w:rPr>
          <w:ins w:id="2898" w:author="Michael Bell" w:date="2013-05-06T18:06:00Z"/>
          <w:rFonts w:ascii="Courier New" w:hAnsi="Courier New" w:cs="Courier New"/>
          <w:color w:val="000000"/>
          <w:sz w:val="20"/>
          <w:szCs w:val="20"/>
          <w:highlight w:val="white"/>
        </w:rPr>
      </w:pPr>
      <w:ins w:id="289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AB255F1" w14:textId="77777777" w:rsidR="003A2FEE" w:rsidRDefault="003A2FEE" w:rsidP="003A2FEE">
      <w:pPr>
        <w:autoSpaceDE w:val="0"/>
        <w:autoSpaceDN w:val="0"/>
        <w:adjustRightInd w:val="0"/>
        <w:spacing w:after="0" w:line="240" w:lineRule="auto"/>
        <w:rPr>
          <w:ins w:id="2900" w:author="Michael Bell" w:date="2013-05-06T18:06:00Z"/>
          <w:rFonts w:ascii="Courier New" w:hAnsi="Courier New" w:cs="Courier New"/>
          <w:color w:val="008000"/>
          <w:sz w:val="20"/>
          <w:szCs w:val="20"/>
          <w:highlight w:val="white"/>
        </w:rPr>
      </w:pPr>
      <w:ins w:id="290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ins>
    </w:p>
    <w:p w14:paraId="6697CA73" w14:textId="77777777" w:rsidR="003A2FEE" w:rsidRDefault="003A2FEE" w:rsidP="003A2FEE">
      <w:pPr>
        <w:autoSpaceDE w:val="0"/>
        <w:autoSpaceDN w:val="0"/>
        <w:adjustRightInd w:val="0"/>
        <w:spacing w:after="0" w:line="240" w:lineRule="auto"/>
        <w:rPr>
          <w:ins w:id="2902" w:author="Michael Bell" w:date="2013-05-06T18:06:00Z"/>
          <w:rFonts w:ascii="Courier New" w:hAnsi="Courier New" w:cs="Courier New"/>
          <w:color w:val="000000"/>
          <w:sz w:val="20"/>
          <w:szCs w:val="20"/>
          <w:highlight w:val="white"/>
        </w:rPr>
      </w:pPr>
      <w:ins w:id="290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83E9E0D" w14:textId="77777777" w:rsidR="003A2FEE" w:rsidRDefault="003A2FEE" w:rsidP="003A2FEE">
      <w:pPr>
        <w:autoSpaceDE w:val="0"/>
        <w:autoSpaceDN w:val="0"/>
        <w:adjustRightInd w:val="0"/>
        <w:spacing w:after="0" w:line="240" w:lineRule="auto"/>
        <w:rPr>
          <w:ins w:id="2904" w:author="Michael Bell" w:date="2013-05-06T18:06:00Z"/>
          <w:rFonts w:ascii="Courier New" w:hAnsi="Courier New" w:cs="Courier New"/>
          <w:color w:val="008000"/>
          <w:sz w:val="20"/>
          <w:szCs w:val="20"/>
          <w:highlight w:val="white"/>
        </w:rPr>
      </w:pPr>
      <w:ins w:id="290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ins>
    </w:p>
    <w:p w14:paraId="454257BA" w14:textId="77777777" w:rsidR="003A2FEE" w:rsidRDefault="003A2FEE" w:rsidP="003A2FEE">
      <w:pPr>
        <w:autoSpaceDE w:val="0"/>
        <w:autoSpaceDN w:val="0"/>
        <w:adjustRightInd w:val="0"/>
        <w:spacing w:after="0" w:line="240" w:lineRule="auto"/>
        <w:rPr>
          <w:ins w:id="2906" w:author="Michael Bell" w:date="2013-05-06T18:06:00Z"/>
          <w:rFonts w:ascii="Courier New" w:hAnsi="Courier New" w:cs="Courier New"/>
          <w:color w:val="000000"/>
          <w:sz w:val="20"/>
          <w:szCs w:val="20"/>
          <w:highlight w:val="white"/>
        </w:rPr>
      </w:pPr>
      <w:ins w:id="290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2C4FD7" w14:textId="77777777" w:rsidR="003A2FEE" w:rsidRDefault="003A2FEE" w:rsidP="003A2FEE">
      <w:pPr>
        <w:autoSpaceDE w:val="0"/>
        <w:autoSpaceDN w:val="0"/>
        <w:adjustRightInd w:val="0"/>
        <w:spacing w:after="0" w:line="240" w:lineRule="auto"/>
        <w:rPr>
          <w:ins w:id="2908" w:author="Michael Bell" w:date="2013-05-06T18:06:00Z"/>
          <w:rFonts w:ascii="Courier New" w:hAnsi="Courier New" w:cs="Courier New"/>
          <w:color w:val="008000"/>
          <w:sz w:val="20"/>
          <w:szCs w:val="20"/>
          <w:highlight w:val="white"/>
        </w:rPr>
      </w:pPr>
      <w:ins w:id="290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ins>
    </w:p>
    <w:p w14:paraId="47FFB9B5" w14:textId="77777777" w:rsidR="003A2FEE" w:rsidRDefault="003A2FEE" w:rsidP="003A2FEE">
      <w:pPr>
        <w:autoSpaceDE w:val="0"/>
        <w:autoSpaceDN w:val="0"/>
        <w:adjustRightInd w:val="0"/>
        <w:spacing w:after="0" w:line="240" w:lineRule="auto"/>
        <w:rPr>
          <w:ins w:id="2910" w:author="Michael Bell" w:date="2013-05-06T18:06:00Z"/>
          <w:rFonts w:ascii="Courier New" w:hAnsi="Courier New" w:cs="Courier New"/>
          <w:color w:val="000000"/>
          <w:sz w:val="20"/>
          <w:szCs w:val="20"/>
          <w:highlight w:val="white"/>
        </w:rPr>
      </w:pPr>
      <w:ins w:id="291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841CFC" w14:textId="77777777" w:rsidR="003A2FEE" w:rsidRDefault="003A2FEE" w:rsidP="003A2FEE">
      <w:pPr>
        <w:autoSpaceDE w:val="0"/>
        <w:autoSpaceDN w:val="0"/>
        <w:adjustRightInd w:val="0"/>
        <w:spacing w:after="0" w:line="240" w:lineRule="auto"/>
        <w:rPr>
          <w:ins w:id="2912" w:author="Michael Bell" w:date="2013-05-06T18:06:00Z"/>
          <w:rFonts w:ascii="Courier New" w:hAnsi="Courier New" w:cs="Courier New"/>
          <w:color w:val="000000"/>
          <w:sz w:val="20"/>
          <w:szCs w:val="20"/>
          <w:highlight w:val="white"/>
        </w:rPr>
      </w:pPr>
      <w:ins w:id="291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3F58CD48" w14:textId="77777777" w:rsidR="003A2FEE" w:rsidRDefault="003A2FEE" w:rsidP="003A2FEE">
      <w:pPr>
        <w:autoSpaceDE w:val="0"/>
        <w:autoSpaceDN w:val="0"/>
        <w:adjustRightInd w:val="0"/>
        <w:spacing w:after="0" w:line="240" w:lineRule="auto"/>
        <w:rPr>
          <w:ins w:id="2914" w:author="Michael Bell" w:date="2013-05-06T18:06:00Z"/>
          <w:rFonts w:ascii="Courier New" w:hAnsi="Courier New" w:cs="Courier New"/>
          <w:color w:val="000000"/>
          <w:sz w:val="20"/>
          <w:szCs w:val="20"/>
          <w:highlight w:val="white"/>
        </w:rPr>
      </w:pPr>
      <w:ins w:id="291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CC825E9" w14:textId="77777777" w:rsidR="003A2FEE" w:rsidRDefault="003A2FEE" w:rsidP="003A2FEE">
      <w:pPr>
        <w:autoSpaceDE w:val="0"/>
        <w:autoSpaceDN w:val="0"/>
        <w:adjustRightInd w:val="0"/>
        <w:spacing w:after="0" w:line="240" w:lineRule="auto"/>
        <w:rPr>
          <w:ins w:id="2916" w:author="Michael Bell" w:date="2013-05-06T18:06:00Z"/>
          <w:rFonts w:ascii="Courier New" w:hAnsi="Courier New" w:cs="Courier New"/>
          <w:color w:val="008000"/>
          <w:sz w:val="20"/>
          <w:szCs w:val="20"/>
          <w:highlight w:val="white"/>
        </w:rPr>
      </w:pPr>
      <w:ins w:id="2917"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0%</w:t>
        </w:r>
      </w:ins>
    </w:p>
    <w:p w14:paraId="356344EB" w14:textId="77777777" w:rsidR="003A2FEE" w:rsidRDefault="003A2FEE" w:rsidP="003A2FEE">
      <w:pPr>
        <w:autoSpaceDE w:val="0"/>
        <w:autoSpaceDN w:val="0"/>
        <w:adjustRightInd w:val="0"/>
        <w:spacing w:after="0" w:line="240" w:lineRule="auto"/>
        <w:rPr>
          <w:ins w:id="2918" w:author="Michael Bell" w:date="2013-05-06T18:06:00Z"/>
          <w:rFonts w:ascii="Courier New" w:hAnsi="Courier New" w:cs="Courier New"/>
          <w:color w:val="000000"/>
          <w:sz w:val="20"/>
          <w:szCs w:val="20"/>
          <w:highlight w:val="white"/>
        </w:rPr>
      </w:pPr>
      <w:ins w:id="291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3C57CD14" w14:textId="77777777" w:rsidR="003A2FEE" w:rsidRDefault="003A2FEE" w:rsidP="003A2FEE">
      <w:pPr>
        <w:autoSpaceDE w:val="0"/>
        <w:autoSpaceDN w:val="0"/>
        <w:adjustRightInd w:val="0"/>
        <w:spacing w:after="0" w:line="240" w:lineRule="auto"/>
        <w:rPr>
          <w:ins w:id="2920" w:author="Michael Bell" w:date="2013-05-06T18:06:00Z"/>
          <w:rFonts w:ascii="Courier New" w:hAnsi="Courier New" w:cs="Courier New"/>
          <w:color w:val="000000"/>
          <w:sz w:val="20"/>
          <w:szCs w:val="20"/>
          <w:highlight w:val="white"/>
        </w:rPr>
      </w:pPr>
      <w:ins w:id="292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634CB7" w14:textId="77777777" w:rsidR="003A2FEE" w:rsidRDefault="003A2FEE" w:rsidP="003A2FEE">
      <w:pPr>
        <w:autoSpaceDE w:val="0"/>
        <w:autoSpaceDN w:val="0"/>
        <w:adjustRightInd w:val="0"/>
        <w:spacing w:after="0" w:line="240" w:lineRule="auto"/>
        <w:rPr>
          <w:ins w:id="2922" w:author="Michael Bell" w:date="2013-05-06T18:06:00Z"/>
          <w:rFonts w:ascii="Courier New" w:hAnsi="Courier New" w:cs="Courier New"/>
          <w:color w:val="000000"/>
          <w:sz w:val="20"/>
          <w:szCs w:val="20"/>
          <w:highlight w:val="white"/>
        </w:rPr>
      </w:pPr>
    </w:p>
    <w:p w14:paraId="6F82B0CA" w14:textId="77777777" w:rsidR="003A2FEE" w:rsidRDefault="003A2FEE" w:rsidP="003A2FEE">
      <w:pPr>
        <w:autoSpaceDE w:val="0"/>
        <w:autoSpaceDN w:val="0"/>
        <w:adjustRightInd w:val="0"/>
        <w:spacing w:after="0" w:line="240" w:lineRule="auto"/>
        <w:rPr>
          <w:ins w:id="2923" w:author="Michael Bell" w:date="2013-05-06T18:06:00Z"/>
          <w:rFonts w:ascii="Courier New" w:hAnsi="Courier New" w:cs="Courier New"/>
          <w:color w:val="000000"/>
          <w:sz w:val="20"/>
          <w:szCs w:val="20"/>
          <w:highlight w:val="white"/>
        </w:rPr>
      </w:pPr>
      <w:ins w:id="292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3C52AF3" w14:textId="77777777" w:rsidR="003A2FEE" w:rsidRDefault="003A2FEE" w:rsidP="003A2FEE">
      <w:pPr>
        <w:autoSpaceDE w:val="0"/>
        <w:autoSpaceDN w:val="0"/>
        <w:adjustRightInd w:val="0"/>
        <w:spacing w:after="0" w:line="240" w:lineRule="auto"/>
        <w:rPr>
          <w:ins w:id="2925" w:author="Michael Bell" w:date="2013-05-06T18:06:00Z"/>
          <w:rFonts w:ascii="Courier New" w:hAnsi="Courier New" w:cs="Courier New"/>
          <w:color w:val="000000"/>
          <w:sz w:val="20"/>
          <w:szCs w:val="20"/>
          <w:highlight w:val="white"/>
        </w:rPr>
      </w:pPr>
      <w:ins w:id="292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E0D5F9B" w14:textId="77777777" w:rsidR="003A2FEE" w:rsidRDefault="003A2FEE" w:rsidP="003A2FEE">
      <w:pPr>
        <w:autoSpaceDE w:val="0"/>
        <w:autoSpaceDN w:val="0"/>
        <w:adjustRightInd w:val="0"/>
        <w:spacing w:after="0" w:line="240" w:lineRule="auto"/>
        <w:rPr>
          <w:ins w:id="2927" w:author="Michael Bell" w:date="2013-05-06T18:06:00Z"/>
          <w:rFonts w:ascii="Courier New" w:hAnsi="Courier New" w:cs="Courier New"/>
          <w:color w:val="008000"/>
          <w:sz w:val="20"/>
          <w:szCs w:val="20"/>
          <w:highlight w:val="white"/>
        </w:rPr>
      </w:pPr>
      <w:ins w:id="2928"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2219810C" w14:textId="77777777" w:rsidR="003A2FEE" w:rsidRDefault="003A2FEE" w:rsidP="003A2FEE">
      <w:pPr>
        <w:autoSpaceDE w:val="0"/>
        <w:autoSpaceDN w:val="0"/>
        <w:adjustRightInd w:val="0"/>
        <w:spacing w:after="0" w:line="240" w:lineRule="auto"/>
        <w:rPr>
          <w:ins w:id="2929" w:author="Michael Bell" w:date="2013-05-06T18:06:00Z"/>
          <w:rFonts w:ascii="Courier New" w:hAnsi="Courier New" w:cs="Courier New"/>
          <w:color w:val="008000"/>
          <w:sz w:val="20"/>
          <w:szCs w:val="20"/>
          <w:highlight w:val="white"/>
        </w:rPr>
      </w:pPr>
      <w:ins w:id="2930"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477864A1" w14:textId="77777777" w:rsidR="003A2FEE" w:rsidRDefault="003A2FEE" w:rsidP="003A2FEE">
      <w:pPr>
        <w:autoSpaceDE w:val="0"/>
        <w:autoSpaceDN w:val="0"/>
        <w:adjustRightInd w:val="0"/>
        <w:spacing w:after="0" w:line="240" w:lineRule="auto"/>
        <w:rPr>
          <w:ins w:id="2931" w:author="Michael Bell" w:date="2013-05-06T18:06:00Z"/>
          <w:rFonts w:ascii="Courier New" w:hAnsi="Courier New" w:cs="Courier New"/>
          <w:color w:val="000000"/>
          <w:sz w:val="20"/>
          <w:szCs w:val="20"/>
          <w:highlight w:val="white"/>
        </w:rPr>
      </w:pPr>
      <w:ins w:id="293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0B941F6" w14:textId="77777777" w:rsidR="003A2FEE" w:rsidRDefault="003A2FEE" w:rsidP="003A2FEE">
      <w:pPr>
        <w:autoSpaceDE w:val="0"/>
        <w:autoSpaceDN w:val="0"/>
        <w:adjustRightInd w:val="0"/>
        <w:spacing w:after="0" w:line="240" w:lineRule="auto"/>
        <w:rPr>
          <w:ins w:id="2933" w:author="Michael Bell" w:date="2013-05-06T18:06:00Z"/>
          <w:rFonts w:ascii="Courier New" w:hAnsi="Courier New" w:cs="Courier New"/>
          <w:color w:val="000000"/>
          <w:sz w:val="20"/>
          <w:szCs w:val="20"/>
          <w:highlight w:val="white"/>
        </w:rPr>
      </w:pPr>
      <w:ins w:id="293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47388" w14:textId="77777777" w:rsidR="003A2FEE" w:rsidRDefault="003A2FEE" w:rsidP="003A2FEE">
      <w:pPr>
        <w:autoSpaceDE w:val="0"/>
        <w:autoSpaceDN w:val="0"/>
        <w:adjustRightInd w:val="0"/>
        <w:spacing w:after="0" w:line="240" w:lineRule="auto"/>
        <w:rPr>
          <w:ins w:id="2935" w:author="Michael Bell" w:date="2013-05-06T18:06:00Z"/>
          <w:rFonts w:ascii="Courier New" w:hAnsi="Courier New" w:cs="Courier New"/>
          <w:color w:val="000000"/>
          <w:sz w:val="20"/>
          <w:szCs w:val="20"/>
          <w:highlight w:val="white"/>
        </w:rPr>
      </w:pPr>
    </w:p>
    <w:p w14:paraId="2770D0F2" w14:textId="77777777" w:rsidR="003A2FEE" w:rsidRDefault="003A2FEE" w:rsidP="003A2FEE">
      <w:pPr>
        <w:autoSpaceDE w:val="0"/>
        <w:autoSpaceDN w:val="0"/>
        <w:adjustRightInd w:val="0"/>
        <w:spacing w:after="0" w:line="240" w:lineRule="auto"/>
        <w:rPr>
          <w:ins w:id="2936" w:author="Michael Bell" w:date="2013-05-06T18:06:00Z"/>
          <w:rFonts w:ascii="Courier New" w:hAnsi="Courier New" w:cs="Courier New"/>
          <w:color w:val="000000"/>
          <w:sz w:val="20"/>
          <w:szCs w:val="20"/>
          <w:highlight w:val="white"/>
        </w:rPr>
      </w:pPr>
      <w:ins w:id="293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E0C91A8" w14:textId="77777777" w:rsidR="003A2FEE" w:rsidRDefault="003A2FEE" w:rsidP="003A2FEE">
      <w:pPr>
        <w:autoSpaceDE w:val="0"/>
        <w:autoSpaceDN w:val="0"/>
        <w:adjustRightInd w:val="0"/>
        <w:spacing w:after="0" w:line="240" w:lineRule="auto"/>
        <w:rPr>
          <w:ins w:id="2938" w:author="Michael Bell" w:date="2013-05-06T18:06:00Z"/>
          <w:rFonts w:ascii="Courier New" w:hAnsi="Courier New" w:cs="Courier New"/>
          <w:color w:val="000000"/>
          <w:sz w:val="20"/>
          <w:szCs w:val="20"/>
          <w:highlight w:val="white"/>
        </w:rPr>
      </w:pPr>
      <w:ins w:id="293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33CA749" w14:textId="77777777" w:rsidR="003A2FEE" w:rsidRDefault="003A2FEE" w:rsidP="003A2FEE">
      <w:pPr>
        <w:autoSpaceDE w:val="0"/>
        <w:autoSpaceDN w:val="0"/>
        <w:adjustRightInd w:val="0"/>
        <w:spacing w:after="0" w:line="240" w:lineRule="auto"/>
        <w:rPr>
          <w:ins w:id="2940" w:author="Michael Bell" w:date="2013-05-06T18:06:00Z"/>
          <w:rFonts w:ascii="Courier New" w:hAnsi="Courier New" w:cs="Courier New"/>
          <w:color w:val="008000"/>
          <w:sz w:val="20"/>
          <w:szCs w:val="20"/>
          <w:highlight w:val="white"/>
        </w:rPr>
      </w:pPr>
      <w:ins w:id="2941"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38EA5969" w14:textId="77777777" w:rsidR="003A2FEE" w:rsidRDefault="003A2FEE" w:rsidP="003A2FEE">
      <w:pPr>
        <w:autoSpaceDE w:val="0"/>
        <w:autoSpaceDN w:val="0"/>
        <w:adjustRightInd w:val="0"/>
        <w:spacing w:after="0" w:line="240" w:lineRule="auto"/>
        <w:rPr>
          <w:ins w:id="2942" w:author="Michael Bell" w:date="2013-05-06T18:06:00Z"/>
          <w:rFonts w:ascii="Courier New" w:hAnsi="Courier New" w:cs="Courier New"/>
          <w:color w:val="008000"/>
          <w:sz w:val="20"/>
          <w:szCs w:val="20"/>
          <w:highlight w:val="white"/>
        </w:rPr>
      </w:pPr>
      <w:ins w:id="2943"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1174EC56" w14:textId="77777777" w:rsidR="003A2FEE" w:rsidRDefault="003A2FEE" w:rsidP="003A2FEE">
      <w:pPr>
        <w:autoSpaceDE w:val="0"/>
        <w:autoSpaceDN w:val="0"/>
        <w:adjustRightInd w:val="0"/>
        <w:spacing w:after="0" w:line="240" w:lineRule="auto"/>
        <w:rPr>
          <w:ins w:id="2944" w:author="Michael Bell" w:date="2013-05-06T18:06:00Z"/>
          <w:rFonts w:ascii="Courier New" w:hAnsi="Courier New" w:cs="Courier New"/>
          <w:color w:val="000000"/>
          <w:sz w:val="20"/>
          <w:szCs w:val="20"/>
          <w:highlight w:val="white"/>
        </w:rPr>
      </w:pPr>
      <w:ins w:id="294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4D9B54E4" w14:textId="77777777" w:rsidR="003A2FEE" w:rsidRDefault="003A2FEE" w:rsidP="003A2FEE">
      <w:pPr>
        <w:autoSpaceDE w:val="0"/>
        <w:autoSpaceDN w:val="0"/>
        <w:adjustRightInd w:val="0"/>
        <w:spacing w:after="0" w:line="240" w:lineRule="auto"/>
        <w:rPr>
          <w:ins w:id="2946" w:author="Michael Bell" w:date="2013-05-06T18:06:00Z"/>
          <w:rFonts w:ascii="Courier New" w:hAnsi="Courier New" w:cs="Courier New"/>
          <w:color w:val="000000"/>
          <w:sz w:val="20"/>
          <w:szCs w:val="20"/>
          <w:highlight w:val="white"/>
        </w:rPr>
      </w:pPr>
      <w:ins w:id="294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B148AC4" w14:textId="77777777" w:rsidR="003A2FEE" w:rsidRDefault="003A2FEE" w:rsidP="003A2FEE">
      <w:pPr>
        <w:autoSpaceDE w:val="0"/>
        <w:autoSpaceDN w:val="0"/>
        <w:adjustRightInd w:val="0"/>
        <w:spacing w:after="0" w:line="240" w:lineRule="auto"/>
        <w:rPr>
          <w:ins w:id="2948" w:author="Michael Bell" w:date="2013-05-06T18:06:00Z"/>
          <w:rFonts w:ascii="Courier New" w:hAnsi="Courier New" w:cs="Courier New"/>
          <w:color w:val="000000"/>
          <w:sz w:val="20"/>
          <w:szCs w:val="20"/>
          <w:highlight w:val="white"/>
        </w:rPr>
      </w:pPr>
    </w:p>
    <w:p w14:paraId="3E1C562C" w14:textId="77777777" w:rsidR="003A2FEE" w:rsidRDefault="003A2FEE" w:rsidP="003A2FEE">
      <w:pPr>
        <w:autoSpaceDE w:val="0"/>
        <w:autoSpaceDN w:val="0"/>
        <w:adjustRightInd w:val="0"/>
        <w:spacing w:after="0" w:line="240" w:lineRule="auto"/>
        <w:rPr>
          <w:ins w:id="2949" w:author="Michael Bell" w:date="2013-05-06T18:06:00Z"/>
          <w:rFonts w:ascii="Courier New" w:hAnsi="Courier New" w:cs="Courier New"/>
          <w:color w:val="000000"/>
          <w:sz w:val="20"/>
          <w:szCs w:val="20"/>
          <w:highlight w:val="white"/>
        </w:rPr>
      </w:pPr>
      <w:ins w:id="295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22AF13" w14:textId="77777777" w:rsidR="003A2FEE" w:rsidRDefault="003A2FEE" w:rsidP="003A2FEE">
      <w:pPr>
        <w:autoSpaceDE w:val="0"/>
        <w:autoSpaceDN w:val="0"/>
        <w:adjustRightInd w:val="0"/>
        <w:spacing w:after="0" w:line="240" w:lineRule="auto"/>
        <w:rPr>
          <w:ins w:id="2951" w:author="Michael Bell" w:date="2013-05-06T18:06:00Z"/>
          <w:rFonts w:ascii="Courier New" w:hAnsi="Courier New" w:cs="Courier New"/>
          <w:color w:val="000000"/>
          <w:sz w:val="20"/>
          <w:szCs w:val="20"/>
          <w:highlight w:val="white"/>
        </w:rPr>
      </w:pPr>
      <w:ins w:id="295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A3449E" w14:textId="77777777" w:rsidR="003A2FEE" w:rsidRDefault="003A2FEE" w:rsidP="003A2FEE">
      <w:pPr>
        <w:autoSpaceDE w:val="0"/>
        <w:autoSpaceDN w:val="0"/>
        <w:adjustRightInd w:val="0"/>
        <w:spacing w:after="0" w:line="240" w:lineRule="auto"/>
        <w:rPr>
          <w:ins w:id="2953" w:author="Michael Bell" w:date="2013-05-06T18:06:00Z"/>
          <w:rFonts w:ascii="Courier New" w:hAnsi="Courier New" w:cs="Courier New"/>
          <w:color w:val="008000"/>
          <w:sz w:val="20"/>
          <w:szCs w:val="20"/>
          <w:highlight w:val="white"/>
        </w:rPr>
      </w:pPr>
      <w:ins w:id="2954"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6B8C3DA2" w14:textId="77777777" w:rsidR="003A2FEE" w:rsidRDefault="003A2FEE" w:rsidP="003A2FEE">
      <w:pPr>
        <w:autoSpaceDE w:val="0"/>
        <w:autoSpaceDN w:val="0"/>
        <w:adjustRightInd w:val="0"/>
        <w:spacing w:after="0" w:line="240" w:lineRule="auto"/>
        <w:rPr>
          <w:ins w:id="2955" w:author="Michael Bell" w:date="2013-05-06T18:06:00Z"/>
          <w:rFonts w:ascii="Courier New" w:hAnsi="Courier New" w:cs="Courier New"/>
          <w:color w:val="008000"/>
          <w:sz w:val="20"/>
          <w:szCs w:val="20"/>
          <w:highlight w:val="white"/>
        </w:rPr>
      </w:pPr>
      <w:ins w:id="2956"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7E2560B1" w14:textId="77777777" w:rsidR="003A2FEE" w:rsidRDefault="003A2FEE" w:rsidP="003A2FEE">
      <w:pPr>
        <w:autoSpaceDE w:val="0"/>
        <w:autoSpaceDN w:val="0"/>
        <w:adjustRightInd w:val="0"/>
        <w:spacing w:after="0" w:line="240" w:lineRule="auto"/>
        <w:rPr>
          <w:ins w:id="2957" w:author="Michael Bell" w:date="2013-05-06T18:06:00Z"/>
          <w:rFonts w:ascii="Courier New" w:hAnsi="Courier New" w:cs="Courier New"/>
          <w:color w:val="000000"/>
          <w:sz w:val="20"/>
          <w:szCs w:val="20"/>
          <w:highlight w:val="white"/>
        </w:rPr>
      </w:pPr>
      <w:ins w:id="295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AFB556B" w14:textId="77777777" w:rsidR="003A2FEE" w:rsidRDefault="003A2FEE" w:rsidP="003A2FEE">
      <w:pPr>
        <w:autoSpaceDE w:val="0"/>
        <w:autoSpaceDN w:val="0"/>
        <w:adjustRightInd w:val="0"/>
        <w:spacing w:after="0" w:line="240" w:lineRule="auto"/>
        <w:rPr>
          <w:ins w:id="2959" w:author="Michael Bell" w:date="2013-05-06T18:06:00Z"/>
          <w:rFonts w:ascii="Courier New" w:hAnsi="Courier New" w:cs="Courier New"/>
          <w:color w:val="000000"/>
          <w:sz w:val="20"/>
          <w:szCs w:val="20"/>
          <w:highlight w:val="white"/>
        </w:rPr>
      </w:pPr>
      <w:ins w:id="296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708D219" w14:textId="77777777" w:rsidR="003A2FEE" w:rsidRDefault="003A2FEE" w:rsidP="003A2FEE">
      <w:pPr>
        <w:autoSpaceDE w:val="0"/>
        <w:autoSpaceDN w:val="0"/>
        <w:adjustRightInd w:val="0"/>
        <w:spacing w:after="0" w:line="240" w:lineRule="auto"/>
        <w:rPr>
          <w:ins w:id="2961" w:author="Michael Bell" w:date="2013-05-06T18:06:00Z"/>
          <w:rFonts w:ascii="Courier New" w:hAnsi="Courier New" w:cs="Courier New"/>
          <w:color w:val="000000"/>
          <w:sz w:val="20"/>
          <w:szCs w:val="20"/>
          <w:highlight w:val="white"/>
        </w:rPr>
      </w:pPr>
    </w:p>
    <w:p w14:paraId="4870D608" w14:textId="77777777" w:rsidR="003A2FEE" w:rsidRDefault="003A2FEE" w:rsidP="003A2FEE">
      <w:pPr>
        <w:autoSpaceDE w:val="0"/>
        <w:autoSpaceDN w:val="0"/>
        <w:adjustRightInd w:val="0"/>
        <w:spacing w:after="0" w:line="240" w:lineRule="auto"/>
        <w:rPr>
          <w:ins w:id="2962" w:author="Michael Bell" w:date="2013-05-06T18:06:00Z"/>
          <w:rFonts w:ascii="Courier New" w:hAnsi="Courier New" w:cs="Courier New"/>
          <w:color w:val="000000"/>
          <w:sz w:val="20"/>
          <w:szCs w:val="20"/>
          <w:highlight w:val="white"/>
        </w:rPr>
      </w:pPr>
      <w:ins w:id="296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2BCFDFA7" w14:textId="77777777" w:rsidR="003A2FEE" w:rsidRDefault="003A2FEE" w:rsidP="003A2FEE">
      <w:pPr>
        <w:autoSpaceDE w:val="0"/>
        <w:autoSpaceDN w:val="0"/>
        <w:adjustRightInd w:val="0"/>
        <w:spacing w:after="0" w:line="240" w:lineRule="auto"/>
        <w:rPr>
          <w:ins w:id="2964" w:author="Michael Bell" w:date="2013-05-06T18:06:00Z"/>
          <w:rFonts w:ascii="Courier New" w:hAnsi="Courier New" w:cs="Courier New"/>
          <w:color w:val="000000"/>
          <w:sz w:val="20"/>
          <w:szCs w:val="20"/>
          <w:highlight w:val="white"/>
        </w:rPr>
      </w:pPr>
      <w:ins w:id="296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0C3CEFA" w14:textId="77777777" w:rsidR="003A2FEE" w:rsidRDefault="003A2FEE" w:rsidP="003A2FEE">
      <w:pPr>
        <w:autoSpaceDE w:val="0"/>
        <w:autoSpaceDN w:val="0"/>
        <w:adjustRightInd w:val="0"/>
        <w:spacing w:after="0" w:line="240" w:lineRule="auto"/>
        <w:rPr>
          <w:ins w:id="2966" w:author="Michael Bell" w:date="2013-05-06T18:06:00Z"/>
          <w:rFonts w:ascii="Courier New" w:hAnsi="Courier New" w:cs="Courier New"/>
          <w:color w:val="008000"/>
          <w:sz w:val="20"/>
          <w:szCs w:val="20"/>
          <w:highlight w:val="white"/>
        </w:rPr>
      </w:pPr>
      <w:ins w:id="2967" w:author="Michael Bell" w:date="2013-05-06T18:06:00Z">
        <w:r>
          <w:rPr>
            <w:rFonts w:ascii="Courier New" w:hAnsi="Courier New" w:cs="Courier New"/>
            <w:color w:val="000000"/>
            <w:sz w:val="20"/>
            <w:szCs w:val="20"/>
            <w:highlight w:val="white"/>
          </w:rPr>
          <w:lastRenderedPageBreak/>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52E82755" w14:textId="77777777" w:rsidR="003A2FEE" w:rsidRDefault="003A2FEE" w:rsidP="003A2FEE">
      <w:pPr>
        <w:autoSpaceDE w:val="0"/>
        <w:autoSpaceDN w:val="0"/>
        <w:adjustRightInd w:val="0"/>
        <w:spacing w:after="0" w:line="240" w:lineRule="auto"/>
        <w:rPr>
          <w:ins w:id="2968" w:author="Michael Bell" w:date="2013-05-06T18:06:00Z"/>
          <w:rFonts w:ascii="Courier New" w:hAnsi="Courier New" w:cs="Courier New"/>
          <w:color w:val="008000"/>
          <w:sz w:val="20"/>
          <w:szCs w:val="20"/>
          <w:highlight w:val="white"/>
        </w:rPr>
      </w:pPr>
      <w:ins w:id="2969" w:author="Michael Bell" w:date="2013-05-06T18:06:00Z">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2F39D1E7" w14:textId="77777777" w:rsidR="003A2FEE" w:rsidRDefault="003A2FEE" w:rsidP="003A2FEE">
      <w:pPr>
        <w:autoSpaceDE w:val="0"/>
        <w:autoSpaceDN w:val="0"/>
        <w:adjustRightInd w:val="0"/>
        <w:spacing w:after="0" w:line="240" w:lineRule="auto"/>
        <w:rPr>
          <w:ins w:id="2970" w:author="Michael Bell" w:date="2013-05-06T18:06:00Z"/>
          <w:rFonts w:ascii="Courier New" w:hAnsi="Courier New" w:cs="Courier New"/>
          <w:color w:val="000000"/>
          <w:sz w:val="20"/>
          <w:szCs w:val="20"/>
          <w:highlight w:val="white"/>
        </w:rPr>
      </w:pPr>
      <w:ins w:id="297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8366594" w14:textId="77777777" w:rsidR="003A2FEE" w:rsidRDefault="003A2FEE" w:rsidP="003A2FEE">
      <w:pPr>
        <w:autoSpaceDE w:val="0"/>
        <w:autoSpaceDN w:val="0"/>
        <w:adjustRightInd w:val="0"/>
        <w:spacing w:after="0" w:line="240" w:lineRule="auto"/>
        <w:rPr>
          <w:ins w:id="2972" w:author="Michael Bell" w:date="2013-05-06T18:06:00Z"/>
          <w:rFonts w:ascii="Courier New" w:hAnsi="Courier New" w:cs="Courier New"/>
          <w:color w:val="000000"/>
          <w:sz w:val="20"/>
          <w:szCs w:val="20"/>
          <w:highlight w:val="white"/>
        </w:rPr>
      </w:pPr>
      <w:ins w:id="297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E3D6BA" w14:textId="77777777" w:rsidR="003A2FEE" w:rsidRDefault="003A2FEE" w:rsidP="003A2FEE">
      <w:pPr>
        <w:autoSpaceDE w:val="0"/>
        <w:autoSpaceDN w:val="0"/>
        <w:adjustRightInd w:val="0"/>
        <w:spacing w:after="0" w:line="240" w:lineRule="auto"/>
        <w:rPr>
          <w:ins w:id="2974" w:author="Michael Bell" w:date="2013-05-06T18:06:00Z"/>
          <w:rFonts w:ascii="Courier New" w:hAnsi="Courier New" w:cs="Courier New"/>
          <w:color w:val="000000"/>
          <w:sz w:val="20"/>
          <w:szCs w:val="20"/>
          <w:highlight w:val="white"/>
        </w:rPr>
      </w:pPr>
      <w:ins w:id="297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16FFD" w14:textId="77777777" w:rsidR="003A2FEE" w:rsidRDefault="003A2FEE" w:rsidP="003A2FEE">
      <w:pPr>
        <w:autoSpaceDE w:val="0"/>
        <w:autoSpaceDN w:val="0"/>
        <w:adjustRightInd w:val="0"/>
        <w:spacing w:after="0" w:line="240" w:lineRule="auto"/>
        <w:rPr>
          <w:ins w:id="2976" w:author="Michael Bell" w:date="2013-05-06T18:06:00Z"/>
          <w:rFonts w:ascii="Courier New" w:hAnsi="Courier New" w:cs="Courier New"/>
          <w:color w:val="000000"/>
          <w:sz w:val="20"/>
          <w:szCs w:val="20"/>
          <w:highlight w:val="white"/>
        </w:rPr>
      </w:pPr>
      <w:ins w:id="2977"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ins>
    </w:p>
    <w:p w14:paraId="5622359E" w14:textId="77777777" w:rsidR="003A2FEE" w:rsidRDefault="003A2FEE" w:rsidP="003A2FEE">
      <w:pPr>
        <w:autoSpaceDE w:val="0"/>
        <w:autoSpaceDN w:val="0"/>
        <w:adjustRightInd w:val="0"/>
        <w:spacing w:after="0" w:line="240" w:lineRule="auto"/>
        <w:rPr>
          <w:ins w:id="2978" w:author="Michael Bell" w:date="2013-05-06T18:06:00Z"/>
          <w:rFonts w:ascii="Courier New" w:hAnsi="Courier New" w:cs="Courier New"/>
          <w:color w:val="000000"/>
          <w:sz w:val="20"/>
          <w:szCs w:val="20"/>
          <w:highlight w:val="white"/>
        </w:rPr>
      </w:pPr>
      <w:ins w:id="297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796FE036" w14:textId="77777777" w:rsidR="003A2FEE" w:rsidRDefault="003A2FEE" w:rsidP="003A2FEE">
      <w:pPr>
        <w:autoSpaceDE w:val="0"/>
        <w:autoSpaceDN w:val="0"/>
        <w:adjustRightInd w:val="0"/>
        <w:spacing w:after="0" w:line="240" w:lineRule="auto"/>
        <w:rPr>
          <w:ins w:id="2980" w:author="Michael Bell" w:date="2013-05-06T18:06:00Z"/>
          <w:rFonts w:ascii="Courier New" w:hAnsi="Courier New" w:cs="Courier New"/>
          <w:color w:val="000000"/>
          <w:sz w:val="20"/>
          <w:szCs w:val="20"/>
          <w:highlight w:val="white"/>
        </w:rPr>
      </w:pPr>
      <w:ins w:id="298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3F97472" w14:textId="77777777" w:rsidR="003A2FEE" w:rsidRDefault="003A2FEE" w:rsidP="003A2FEE">
      <w:pPr>
        <w:autoSpaceDE w:val="0"/>
        <w:autoSpaceDN w:val="0"/>
        <w:adjustRightInd w:val="0"/>
        <w:spacing w:after="0" w:line="240" w:lineRule="auto"/>
        <w:rPr>
          <w:ins w:id="2982" w:author="Michael Bell" w:date="2013-05-06T18:06:00Z"/>
          <w:rFonts w:ascii="Courier New" w:hAnsi="Courier New" w:cs="Courier New"/>
          <w:color w:val="000000"/>
          <w:sz w:val="20"/>
          <w:szCs w:val="20"/>
          <w:highlight w:val="white"/>
        </w:rPr>
      </w:pPr>
    </w:p>
    <w:p w14:paraId="23F52AEF" w14:textId="77777777" w:rsidR="003A2FEE" w:rsidRDefault="003A2FEE" w:rsidP="003A2FEE">
      <w:pPr>
        <w:autoSpaceDE w:val="0"/>
        <w:autoSpaceDN w:val="0"/>
        <w:adjustRightInd w:val="0"/>
        <w:spacing w:after="0" w:line="240" w:lineRule="auto"/>
        <w:rPr>
          <w:ins w:id="2983" w:author="Michael Bell" w:date="2013-05-06T18:06:00Z"/>
          <w:rFonts w:ascii="Courier New" w:hAnsi="Courier New" w:cs="Courier New"/>
          <w:color w:val="000000"/>
          <w:sz w:val="20"/>
          <w:szCs w:val="20"/>
          <w:highlight w:val="white"/>
        </w:rPr>
      </w:pPr>
      <w:ins w:id="298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ins>
    </w:p>
    <w:p w14:paraId="0F7CCD6C" w14:textId="77777777" w:rsidR="003A2FEE" w:rsidRDefault="003A2FEE" w:rsidP="003A2FEE">
      <w:pPr>
        <w:autoSpaceDE w:val="0"/>
        <w:autoSpaceDN w:val="0"/>
        <w:adjustRightInd w:val="0"/>
        <w:spacing w:after="0" w:line="240" w:lineRule="auto"/>
        <w:rPr>
          <w:ins w:id="2985" w:author="Michael Bell" w:date="2013-05-06T18:06:00Z"/>
          <w:rFonts w:ascii="Courier New" w:hAnsi="Courier New" w:cs="Courier New"/>
          <w:color w:val="000000"/>
          <w:sz w:val="20"/>
          <w:szCs w:val="20"/>
          <w:highlight w:val="white"/>
        </w:rPr>
      </w:pPr>
      <w:ins w:id="298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15D5C" w14:textId="77777777" w:rsidR="003A2FEE" w:rsidRDefault="003A2FEE" w:rsidP="003A2FEE">
      <w:pPr>
        <w:autoSpaceDE w:val="0"/>
        <w:autoSpaceDN w:val="0"/>
        <w:adjustRightInd w:val="0"/>
        <w:spacing w:after="0" w:line="240" w:lineRule="auto"/>
        <w:rPr>
          <w:ins w:id="2987" w:author="Michael Bell" w:date="2013-05-06T18:06:00Z"/>
          <w:rFonts w:ascii="Courier New" w:hAnsi="Courier New" w:cs="Courier New"/>
          <w:color w:val="008000"/>
          <w:sz w:val="20"/>
          <w:szCs w:val="20"/>
          <w:highlight w:val="white"/>
        </w:rPr>
      </w:pPr>
      <w:ins w:id="2988" w:author="Michael Bell" w:date="2013-05-06T18:06:00Z">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ins>
    </w:p>
    <w:p w14:paraId="7DC763F1" w14:textId="77777777" w:rsidR="003A2FEE" w:rsidRDefault="003A2FEE" w:rsidP="003A2FEE">
      <w:pPr>
        <w:autoSpaceDE w:val="0"/>
        <w:autoSpaceDN w:val="0"/>
        <w:adjustRightInd w:val="0"/>
        <w:spacing w:after="0" w:line="240" w:lineRule="auto"/>
        <w:rPr>
          <w:ins w:id="2989" w:author="Michael Bell" w:date="2013-05-06T18:06:00Z"/>
          <w:rFonts w:ascii="Courier New" w:hAnsi="Courier New" w:cs="Courier New"/>
          <w:color w:val="000000"/>
          <w:sz w:val="20"/>
          <w:szCs w:val="20"/>
          <w:highlight w:val="white"/>
        </w:rPr>
      </w:pPr>
      <w:ins w:id="2990" w:author="Michael Bell" w:date="2013-05-06T18:06: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ins>
    </w:p>
    <w:p w14:paraId="6552065D" w14:textId="77777777" w:rsidR="003A2FEE" w:rsidRDefault="003A2FEE" w:rsidP="003A2FEE">
      <w:pPr>
        <w:autoSpaceDE w:val="0"/>
        <w:autoSpaceDN w:val="0"/>
        <w:adjustRightInd w:val="0"/>
        <w:spacing w:after="0" w:line="240" w:lineRule="auto"/>
        <w:rPr>
          <w:ins w:id="2991" w:author="Michael Bell" w:date="2013-05-06T18:06:00Z"/>
          <w:rFonts w:ascii="Courier New" w:hAnsi="Courier New" w:cs="Courier New"/>
          <w:color w:val="008000"/>
          <w:sz w:val="20"/>
          <w:szCs w:val="20"/>
          <w:highlight w:val="white"/>
        </w:rPr>
      </w:pPr>
      <w:ins w:id="2992"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ins>
    </w:p>
    <w:p w14:paraId="16CB1AB2" w14:textId="77777777" w:rsidR="003A2FEE" w:rsidRDefault="003A2FEE" w:rsidP="003A2FEE">
      <w:pPr>
        <w:autoSpaceDE w:val="0"/>
        <w:autoSpaceDN w:val="0"/>
        <w:adjustRightInd w:val="0"/>
        <w:spacing w:after="0" w:line="240" w:lineRule="auto"/>
        <w:rPr>
          <w:ins w:id="2993" w:author="Michael Bell" w:date="2013-05-06T18:06:00Z"/>
          <w:rFonts w:ascii="Courier New" w:hAnsi="Courier New" w:cs="Courier New"/>
          <w:color w:val="008000"/>
          <w:sz w:val="20"/>
          <w:szCs w:val="20"/>
          <w:highlight w:val="white"/>
        </w:rPr>
      </w:pPr>
      <w:ins w:id="2994"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08CBCA47" w14:textId="77777777" w:rsidR="003A2FEE" w:rsidRDefault="003A2FEE" w:rsidP="003A2FEE">
      <w:pPr>
        <w:autoSpaceDE w:val="0"/>
        <w:autoSpaceDN w:val="0"/>
        <w:adjustRightInd w:val="0"/>
        <w:spacing w:after="0" w:line="240" w:lineRule="auto"/>
        <w:rPr>
          <w:ins w:id="2995" w:author="Michael Bell" w:date="2013-05-06T18:06:00Z"/>
          <w:rFonts w:ascii="Courier New" w:hAnsi="Courier New" w:cs="Courier New"/>
          <w:color w:val="000000"/>
          <w:sz w:val="20"/>
          <w:szCs w:val="20"/>
          <w:highlight w:val="white"/>
        </w:rPr>
      </w:pPr>
      <w:ins w:id="299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0D1BAE55" w14:textId="77777777" w:rsidR="003A2FEE" w:rsidRDefault="003A2FEE" w:rsidP="003A2FEE">
      <w:pPr>
        <w:autoSpaceDE w:val="0"/>
        <w:autoSpaceDN w:val="0"/>
        <w:adjustRightInd w:val="0"/>
        <w:spacing w:after="0" w:line="240" w:lineRule="auto"/>
        <w:rPr>
          <w:ins w:id="2997" w:author="Michael Bell" w:date="2013-05-06T18:06:00Z"/>
          <w:rFonts w:ascii="Courier New" w:hAnsi="Courier New" w:cs="Courier New"/>
          <w:color w:val="000000"/>
          <w:sz w:val="20"/>
          <w:szCs w:val="20"/>
          <w:highlight w:val="white"/>
        </w:rPr>
      </w:pPr>
      <w:ins w:id="2998" w:author="Michael Bell" w:date="2013-05-06T18:06:00Z">
        <w:r>
          <w:rPr>
            <w:rFonts w:ascii="Courier New" w:hAnsi="Courier New" w:cs="Courier New"/>
            <w:color w:val="000000"/>
            <w:sz w:val="20"/>
            <w:szCs w:val="20"/>
            <w:highlight w:val="white"/>
          </w:rPr>
          <w:t xml:space="preserve">          </w:t>
        </w:r>
      </w:ins>
    </w:p>
    <w:p w14:paraId="79FBB09E" w14:textId="77777777" w:rsidR="003A2FEE" w:rsidRDefault="003A2FEE" w:rsidP="003A2FEE">
      <w:pPr>
        <w:autoSpaceDE w:val="0"/>
        <w:autoSpaceDN w:val="0"/>
        <w:adjustRightInd w:val="0"/>
        <w:spacing w:after="0" w:line="240" w:lineRule="auto"/>
        <w:rPr>
          <w:ins w:id="2999" w:author="Michael Bell" w:date="2013-05-06T18:06:00Z"/>
          <w:rFonts w:ascii="Courier New" w:hAnsi="Courier New" w:cs="Courier New"/>
          <w:color w:val="000000"/>
          <w:sz w:val="20"/>
          <w:szCs w:val="20"/>
          <w:highlight w:val="white"/>
        </w:rPr>
      </w:pPr>
      <w:ins w:id="300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B39103" w14:textId="77777777" w:rsidR="003A2FEE" w:rsidRDefault="003A2FEE" w:rsidP="003A2FEE">
      <w:pPr>
        <w:autoSpaceDE w:val="0"/>
        <w:autoSpaceDN w:val="0"/>
        <w:adjustRightInd w:val="0"/>
        <w:spacing w:after="0" w:line="240" w:lineRule="auto"/>
        <w:rPr>
          <w:ins w:id="3001" w:author="Michael Bell" w:date="2013-05-06T18:06:00Z"/>
          <w:rFonts w:ascii="Courier New" w:hAnsi="Courier New" w:cs="Courier New"/>
          <w:color w:val="000000"/>
          <w:sz w:val="20"/>
          <w:szCs w:val="20"/>
          <w:highlight w:val="white"/>
        </w:rPr>
      </w:pPr>
    </w:p>
    <w:p w14:paraId="4ECF046B" w14:textId="77777777" w:rsidR="003A2FEE" w:rsidRDefault="003A2FEE" w:rsidP="003A2FEE">
      <w:pPr>
        <w:autoSpaceDE w:val="0"/>
        <w:autoSpaceDN w:val="0"/>
        <w:adjustRightInd w:val="0"/>
        <w:spacing w:after="0" w:line="240" w:lineRule="auto"/>
        <w:rPr>
          <w:ins w:id="3002" w:author="Michael Bell" w:date="2013-05-06T18:06:00Z"/>
          <w:rFonts w:ascii="Courier New" w:hAnsi="Courier New" w:cs="Courier New"/>
          <w:color w:val="000000"/>
          <w:sz w:val="20"/>
          <w:szCs w:val="20"/>
          <w:highlight w:val="white"/>
        </w:rPr>
      </w:pPr>
      <w:ins w:id="3003"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ins>
    </w:p>
    <w:p w14:paraId="76E95F06" w14:textId="77777777" w:rsidR="003A2FEE" w:rsidRDefault="003A2FEE" w:rsidP="003A2FEE">
      <w:pPr>
        <w:autoSpaceDE w:val="0"/>
        <w:autoSpaceDN w:val="0"/>
        <w:adjustRightInd w:val="0"/>
        <w:spacing w:after="0" w:line="240" w:lineRule="auto"/>
        <w:rPr>
          <w:ins w:id="3004" w:author="Michael Bell" w:date="2013-05-06T18:06:00Z"/>
          <w:rFonts w:ascii="Courier New" w:hAnsi="Courier New" w:cs="Courier New"/>
          <w:color w:val="000000"/>
          <w:sz w:val="20"/>
          <w:szCs w:val="20"/>
          <w:highlight w:val="white"/>
        </w:rPr>
      </w:pPr>
      <w:ins w:id="300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EF676E" w14:textId="77777777" w:rsidR="003A2FEE" w:rsidRDefault="003A2FEE" w:rsidP="003A2FEE">
      <w:pPr>
        <w:autoSpaceDE w:val="0"/>
        <w:autoSpaceDN w:val="0"/>
        <w:adjustRightInd w:val="0"/>
        <w:spacing w:after="0" w:line="240" w:lineRule="auto"/>
        <w:rPr>
          <w:ins w:id="3006" w:author="Michael Bell" w:date="2013-05-06T18:06:00Z"/>
          <w:rFonts w:ascii="Courier New" w:hAnsi="Courier New" w:cs="Courier New"/>
          <w:color w:val="008000"/>
          <w:sz w:val="20"/>
          <w:szCs w:val="20"/>
          <w:highlight w:val="white"/>
        </w:rPr>
      </w:pPr>
      <w:ins w:id="3007" w:author="Michael Bell" w:date="2013-05-06T18:06:00Z">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ins>
    </w:p>
    <w:p w14:paraId="085FE9B7" w14:textId="77777777" w:rsidR="003A2FEE" w:rsidRDefault="003A2FEE" w:rsidP="003A2FEE">
      <w:pPr>
        <w:autoSpaceDE w:val="0"/>
        <w:autoSpaceDN w:val="0"/>
        <w:adjustRightInd w:val="0"/>
        <w:spacing w:after="0" w:line="240" w:lineRule="auto"/>
        <w:rPr>
          <w:ins w:id="3008" w:author="Michael Bell" w:date="2013-05-06T18:06:00Z"/>
          <w:rFonts w:ascii="Courier New" w:hAnsi="Courier New" w:cs="Courier New"/>
          <w:color w:val="000000"/>
          <w:sz w:val="20"/>
          <w:szCs w:val="20"/>
          <w:highlight w:val="white"/>
        </w:rPr>
      </w:pPr>
      <w:ins w:id="3009" w:author="Michael Bell" w:date="2013-05-06T18:06: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ins>
    </w:p>
    <w:p w14:paraId="6295C39B" w14:textId="77777777" w:rsidR="003A2FEE" w:rsidRDefault="003A2FEE" w:rsidP="003A2FEE">
      <w:pPr>
        <w:autoSpaceDE w:val="0"/>
        <w:autoSpaceDN w:val="0"/>
        <w:adjustRightInd w:val="0"/>
        <w:spacing w:after="0" w:line="240" w:lineRule="auto"/>
        <w:rPr>
          <w:ins w:id="3010" w:author="Michael Bell" w:date="2013-05-06T18:06:00Z"/>
          <w:rFonts w:ascii="Courier New" w:hAnsi="Courier New" w:cs="Courier New"/>
          <w:color w:val="008000"/>
          <w:sz w:val="20"/>
          <w:szCs w:val="20"/>
          <w:highlight w:val="white"/>
        </w:rPr>
      </w:pPr>
      <w:ins w:id="3011"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ins>
    </w:p>
    <w:p w14:paraId="267DFF01" w14:textId="77777777" w:rsidR="003A2FEE" w:rsidRDefault="003A2FEE" w:rsidP="003A2FEE">
      <w:pPr>
        <w:autoSpaceDE w:val="0"/>
        <w:autoSpaceDN w:val="0"/>
        <w:adjustRightInd w:val="0"/>
        <w:spacing w:after="0" w:line="240" w:lineRule="auto"/>
        <w:rPr>
          <w:ins w:id="3012" w:author="Michael Bell" w:date="2013-05-06T18:06:00Z"/>
          <w:rFonts w:ascii="Courier New" w:hAnsi="Courier New" w:cs="Courier New"/>
          <w:color w:val="008000"/>
          <w:sz w:val="20"/>
          <w:szCs w:val="20"/>
          <w:highlight w:val="white"/>
        </w:rPr>
      </w:pPr>
      <w:ins w:id="3013" w:author="Michael Bell" w:date="2013-05-06T18:06:00Z">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4AACA034" w14:textId="77777777" w:rsidR="003A2FEE" w:rsidRDefault="003A2FEE" w:rsidP="003A2FEE">
      <w:pPr>
        <w:autoSpaceDE w:val="0"/>
        <w:autoSpaceDN w:val="0"/>
        <w:adjustRightInd w:val="0"/>
        <w:spacing w:after="0" w:line="240" w:lineRule="auto"/>
        <w:rPr>
          <w:ins w:id="3014" w:author="Michael Bell" w:date="2013-05-06T18:06:00Z"/>
          <w:rFonts w:ascii="Courier New" w:hAnsi="Courier New" w:cs="Courier New"/>
          <w:color w:val="000000"/>
          <w:sz w:val="20"/>
          <w:szCs w:val="20"/>
          <w:highlight w:val="white"/>
        </w:rPr>
      </w:pPr>
      <w:ins w:id="301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5B8AD8BC" w14:textId="77777777" w:rsidR="003A2FEE" w:rsidRDefault="003A2FEE" w:rsidP="003A2FEE">
      <w:pPr>
        <w:autoSpaceDE w:val="0"/>
        <w:autoSpaceDN w:val="0"/>
        <w:adjustRightInd w:val="0"/>
        <w:spacing w:after="0" w:line="240" w:lineRule="auto"/>
        <w:rPr>
          <w:ins w:id="3016" w:author="Michael Bell" w:date="2013-05-06T18:06:00Z"/>
          <w:rFonts w:ascii="Courier New" w:hAnsi="Courier New" w:cs="Courier New"/>
          <w:color w:val="000000"/>
          <w:sz w:val="20"/>
          <w:szCs w:val="20"/>
          <w:highlight w:val="white"/>
        </w:rPr>
      </w:pPr>
      <w:ins w:id="301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8A98913" w14:textId="77777777" w:rsidR="003A2FEE" w:rsidRDefault="003A2FEE" w:rsidP="003A2FEE">
      <w:pPr>
        <w:autoSpaceDE w:val="0"/>
        <w:autoSpaceDN w:val="0"/>
        <w:adjustRightInd w:val="0"/>
        <w:spacing w:after="0" w:line="240" w:lineRule="auto"/>
        <w:rPr>
          <w:ins w:id="3018" w:author="Michael Bell" w:date="2013-05-06T18:06:00Z"/>
          <w:rFonts w:ascii="Courier New" w:hAnsi="Courier New" w:cs="Courier New"/>
          <w:color w:val="000000"/>
          <w:sz w:val="20"/>
          <w:szCs w:val="20"/>
          <w:highlight w:val="white"/>
        </w:rPr>
      </w:pPr>
    </w:p>
    <w:p w14:paraId="1AFC8382" w14:textId="77777777" w:rsidR="003A2FEE" w:rsidRDefault="003A2FEE" w:rsidP="003A2FEE">
      <w:pPr>
        <w:autoSpaceDE w:val="0"/>
        <w:autoSpaceDN w:val="0"/>
        <w:adjustRightInd w:val="0"/>
        <w:spacing w:after="0" w:line="240" w:lineRule="auto"/>
        <w:rPr>
          <w:ins w:id="3019" w:author="Michael Bell" w:date="2013-05-06T18:06:00Z"/>
          <w:rFonts w:ascii="Courier New" w:hAnsi="Courier New" w:cs="Courier New"/>
          <w:color w:val="000000"/>
          <w:sz w:val="20"/>
          <w:szCs w:val="20"/>
          <w:highlight w:val="white"/>
        </w:rPr>
      </w:pPr>
      <w:ins w:id="302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644DD164" w14:textId="77777777" w:rsidR="003A2FEE" w:rsidRDefault="003A2FEE" w:rsidP="003A2FEE">
      <w:pPr>
        <w:autoSpaceDE w:val="0"/>
        <w:autoSpaceDN w:val="0"/>
        <w:adjustRightInd w:val="0"/>
        <w:spacing w:after="0" w:line="240" w:lineRule="auto"/>
        <w:rPr>
          <w:ins w:id="3021" w:author="Michael Bell" w:date="2013-05-06T18:06:00Z"/>
          <w:rFonts w:ascii="Courier New" w:hAnsi="Courier New" w:cs="Courier New"/>
          <w:color w:val="000000"/>
          <w:sz w:val="20"/>
          <w:szCs w:val="20"/>
          <w:highlight w:val="white"/>
        </w:rPr>
      </w:pPr>
      <w:ins w:id="302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66C7E4" w14:textId="77777777" w:rsidR="003A2FEE" w:rsidRDefault="003A2FEE" w:rsidP="003A2FEE">
      <w:pPr>
        <w:autoSpaceDE w:val="0"/>
        <w:autoSpaceDN w:val="0"/>
        <w:adjustRightInd w:val="0"/>
        <w:spacing w:after="0" w:line="240" w:lineRule="auto"/>
        <w:rPr>
          <w:ins w:id="3023" w:author="Michael Bell" w:date="2013-05-06T18:06:00Z"/>
          <w:rFonts w:ascii="Courier New" w:hAnsi="Courier New" w:cs="Courier New"/>
          <w:color w:val="008000"/>
          <w:sz w:val="20"/>
          <w:szCs w:val="20"/>
          <w:highlight w:val="white"/>
        </w:rPr>
      </w:pPr>
      <w:ins w:id="3024"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ins>
    </w:p>
    <w:p w14:paraId="3A0F3225" w14:textId="77777777" w:rsidR="003A2FEE" w:rsidRDefault="003A2FEE" w:rsidP="003A2FEE">
      <w:pPr>
        <w:autoSpaceDE w:val="0"/>
        <w:autoSpaceDN w:val="0"/>
        <w:adjustRightInd w:val="0"/>
        <w:spacing w:after="0" w:line="240" w:lineRule="auto"/>
        <w:rPr>
          <w:ins w:id="3025" w:author="Michael Bell" w:date="2013-05-06T18:06:00Z"/>
          <w:rFonts w:ascii="Courier New" w:hAnsi="Courier New" w:cs="Courier New"/>
          <w:color w:val="008000"/>
          <w:sz w:val="20"/>
          <w:szCs w:val="20"/>
          <w:highlight w:val="white"/>
        </w:rPr>
      </w:pPr>
      <w:ins w:id="3026" w:author="Michael Bell" w:date="2013-05-06T18:06: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ins>
    </w:p>
    <w:p w14:paraId="740397BF" w14:textId="77777777" w:rsidR="003A2FEE" w:rsidRDefault="003A2FEE" w:rsidP="003A2FEE">
      <w:pPr>
        <w:autoSpaceDE w:val="0"/>
        <w:autoSpaceDN w:val="0"/>
        <w:adjustRightInd w:val="0"/>
        <w:spacing w:after="0" w:line="240" w:lineRule="auto"/>
        <w:rPr>
          <w:ins w:id="3027" w:author="Michael Bell" w:date="2013-05-06T18:06:00Z"/>
          <w:rFonts w:ascii="Courier New" w:hAnsi="Courier New" w:cs="Courier New"/>
          <w:color w:val="000000"/>
          <w:sz w:val="20"/>
          <w:szCs w:val="20"/>
          <w:highlight w:val="white"/>
        </w:rPr>
      </w:pPr>
      <w:ins w:id="302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ins>
    </w:p>
    <w:p w14:paraId="48E16037" w14:textId="77777777" w:rsidR="003A2FEE" w:rsidRDefault="003A2FEE" w:rsidP="003A2FEE">
      <w:pPr>
        <w:autoSpaceDE w:val="0"/>
        <w:autoSpaceDN w:val="0"/>
        <w:adjustRightInd w:val="0"/>
        <w:spacing w:after="0" w:line="240" w:lineRule="auto"/>
        <w:rPr>
          <w:ins w:id="3029" w:author="Michael Bell" w:date="2013-05-06T18:06:00Z"/>
          <w:rFonts w:ascii="Courier New" w:hAnsi="Courier New" w:cs="Courier New"/>
          <w:color w:val="000000"/>
          <w:sz w:val="20"/>
          <w:szCs w:val="20"/>
          <w:highlight w:val="white"/>
        </w:rPr>
      </w:pPr>
      <w:ins w:id="303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34F221" w14:textId="77777777" w:rsidR="003A2FEE" w:rsidRDefault="003A2FEE" w:rsidP="003A2FEE">
      <w:pPr>
        <w:autoSpaceDE w:val="0"/>
        <w:autoSpaceDN w:val="0"/>
        <w:adjustRightInd w:val="0"/>
        <w:spacing w:after="0" w:line="240" w:lineRule="auto"/>
        <w:rPr>
          <w:ins w:id="3031" w:author="Michael Bell" w:date="2013-05-06T18:06:00Z"/>
          <w:rFonts w:ascii="Courier New" w:hAnsi="Courier New" w:cs="Courier New"/>
          <w:color w:val="000000"/>
          <w:sz w:val="20"/>
          <w:szCs w:val="20"/>
          <w:highlight w:val="white"/>
        </w:rPr>
      </w:pPr>
      <w:ins w:id="303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398ECA" w14:textId="77777777" w:rsidR="003A2FEE" w:rsidRDefault="003A2FEE" w:rsidP="003A2FEE">
      <w:pPr>
        <w:autoSpaceDE w:val="0"/>
        <w:autoSpaceDN w:val="0"/>
        <w:adjustRightInd w:val="0"/>
        <w:spacing w:after="0" w:line="240" w:lineRule="auto"/>
        <w:rPr>
          <w:ins w:id="3033" w:author="Michael Bell" w:date="2013-05-06T18:06:00Z"/>
          <w:rFonts w:ascii="Courier New" w:hAnsi="Courier New" w:cs="Courier New"/>
          <w:color w:val="008000"/>
          <w:sz w:val="20"/>
          <w:szCs w:val="20"/>
          <w:highlight w:val="white"/>
        </w:rPr>
      </w:pPr>
      <w:ins w:id="3034" w:author="Michael Bell" w:date="2013-05-06T18:06:00Z">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//resets the timer to be used by a diferent call of W</w:t>
        </w:r>
      </w:ins>
    </w:p>
    <w:p w14:paraId="6E27BB10" w14:textId="77777777" w:rsidR="003A2FEE" w:rsidRDefault="003A2FEE" w:rsidP="003A2FEE">
      <w:pPr>
        <w:autoSpaceDE w:val="0"/>
        <w:autoSpaceDN w:val="0"/>
        <w:adjustRightInd w:val="0"/>
        <w:spacing w:after="0" w:line="240" w:lineRule="auto"/>
        <w:rPr>
          <w:ins w:id="3035" w:author="Michael Bell" w:date="2013-05-06T18:06:00Z"/>
          <w:rFonts w:ascii="Courier New" w:hAnsi="Courier New" w:cs="Courier New"/>
          <w:color w:val="008000"/>
          <w:sz w:val="20"/>
          <w:szCs w:val="20"/>
          <w:highlight w:val="white"/>
        </w:rPr>
      </w:pPr>
      <w:ins w:id="3036"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ins>
    </w:p>
    <w:p w14:paraId="0540534C" w14:textId="77777777" w:rsidR="003A2FEE" w:rsidRDefault="003A2FEE" w:rsidP="003A2FEE">
      <w:pPr>
        <w:autoSpaceDE w:val="0"/>
        <w:autoSpaceDN w:val="0"/>
        <w:adjustRightInd w:val="0"/>
        <w:spacing w:after="0" w:line="240" w:lineRule="auto"/>
        <w:rPr>
          <w:ins w:id="3037" w:author="Michael Bell" w:date="2013-05-06T18:06:00Z"/>
          <w:rFonts w:ascii="Courier New" w:hAnsi="Courier New" w:cs="Courier New"/>
          <w:color w:val="008000"/>
          <w:sz w:val="20"/>
          <w:szCs w:val="20"/>
          <w:highlight w:val="white"/>
        </w:rPr>
      </w:pPr>
      <w:ins w:id="3038"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for(int i = 0; i &lt; 10; i++)</w:t>
        </w:r>
      </w:ins>
    </w:p>
    <w:p w14:paraId="0FC82F1A" w14:textId="77777777" w:rsidR="003A2FEE" w:rsidRDefault="003A2FEE" w:rsidP="003A2FEE">
      <w:pPr>
        <w:autoSpaceDE w:val="0"/>
        <w:autoSpaceDN w:val="0"/>
        <w:adjustRightInd w:val="0"/>
        <w:spacing w:after="0" w:line="240" w:lineRule="auto"/>
        <w:rPr>
          <w:ins w:id="3039" w:author="Michael Bell" w:date="2013-05-06T18:06:00Z"/>
          <w:rFonts w:ascii="Courier New" w:hAnsi="Courier New" w:cs="Courier New"/>
          <w:color w:val="008000"/>
          <w:sz w:val="20"/>
          <w:szCs w:val="20"/>
          <w:highlight w:val="white"/>
        </w:rPr>
      </w:pPr>
      <w:ins w:id="3040"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0DC3BD88" w14:textId="77777777" w:rsidR="003A2FEE" w:rsidRDefault="003A2FEE" w:rsidP="003A2FEE">
      <w:pPr>
        <w:autoSpaceDE w:val="0"/>
        <w:autoSpaceDN w:val="0"/>
        <w:adjustRightInd w:val="0"/>
        <w:spacing w:after="0" w:line="240" w:lineRule="auto"/>
        <w:rPr>
          <w:ins w:id="3041" w:author="Michael Bell" w:date="2013-05-06T18:06:00Z"/>
          <w:rFonts w:ascii="Courier New" w:hAnsi="Courier New" w:cs="Courier New"/>
          <w:color w:val="008000"/>
          <w:sz w:val="20"/>
          <w:szCs w:val="20"/>
          <w:highlight w:val="white"/>
        </w:rPr>
      </w:pPr>
      <w:ins w:id="3042"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Serial.print(i);</w:t>
        </w:r>
      </w:ins>
    </w:p>
    <w:p w14:paraId="294AD004" w14:textId="77777777" w:rsidR="003A2FEE" w:rsidRDefault="003A2FEE" w:rsidP="003A2FEE">
      <w:pPr>
        <w:autoSpaceDE w:val="0"/>
        <w:autoSpaceDN w:val="0"/>
        <w:adjustRightInd w:val="0"/>
        <w:spacing w:after="0" w:line="240" w:lineRule="auto"/>
        <w:rPr>
          <w:ins w:id="3043" w:author="Michael Bell" w:date="2013-05-06T18:06:00Z"/>
          <w:rFonts w:ascii="Courier New" w:hAnsi="Courier New" w:cs="Courier New"/>
          <w:color w:val="008000"/>
          <w:sz w:val="20"/>
          <w:szCs w:val="20"/>
          <w:highlight w:val="white"/>
        </w:rPr>
      </w:pPr>
      <w:ins w:id="3044"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w:t>
        </w:r>
      </w:ins>
    </w:p>
    <w:p w14:paraId="361AF97A" w14:textId="77777777" w:rsidR="003A2FEE" w:rsidRDefault="003A2FEE" w:rsidP="003A2FEE">
      <w:pPr>
        <w:autoSpaceDE w:val="0"/>
        <w:autoSpaceDN w:val="0"/>
        <w:adjustRightInd w:val="0"/>
        <w:spacing w:after="0" w:line="240" w:lineRule="auto"/>
        <w:rPr>
          <w:ins w:id="3045" w:author="Michael Bell" w:date="2013-05-06T18:06:00Z"/>
          <w:rFonts w:ascii="Courier New" w:hAnsi="Courier New" w:cs="Courier New"/>
          <w:color w:val="008000"/>
          <w:sz w:val="20"/>
          <w:szCs w:val="20"/>
          <w:highlight w:val="white"/>
        </w:rPr>
      </w:pPr>
      <w:ins w:id="3046"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Serial.println(pointSwitch[i]);</w:t>
        </w:r>
      </w:ins>
    </w:p>
    <w:p w14:paraId="43E196DC" w14:textId="77777777" w:rsidR="003A2FEE" w:rsidRDefault="003A2FEE" w:rsidP="003A2FEE">
      <w:pPr>
        <w:autoSpaceDE w:val="0"/>
        <w:autoSpaceDN w:val="0"/>
        <w:adjustRightInd w:val="0"/>
        <w:spacing w:after="0" w:line="240" w:lineRule="auto"/>
        <w:rPr>
          <w:ins w:id="3047" w:author="Michael Bell" w:date="2013-05-06T18:06:00Z"/>
          <w:rFonts w:ascii="Courier New" w:hAnsi="Courier New" w:cs="Courier New"/>
          <w:color w:val="008000"/>
          <w:sz w:val="20"/>
          <w:szCs w:val="20"/>
          <w:highlight w:val="white"/>
        </w:rPr>
      </w:pPr>
      <w:ins w:id="3048"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40655215" w14:textId="77777777" w:rsidR="003A2FEE" w:rsidRDefault="003A2FEE" w:rsidP="003A2FEE">
      <w:pPr>
        <w:autoSpaceDE w:val="0"/>
        <w:autoSpaceDN w:val="0"/>
        <w:adjustRightInd w:val="0"/>
        <w:spacing w:after="0" w:line="240" w:lineRule="auto"/>
        <w:rPr>
          <w:ins w:id="3049" w:author="Michael Bell" w:date="2013-05-06T18:06:00Z"/>
          <w:rFonts w:ascii="Courier New" w:hAnsi="Courier New" w:cs="Courier New"/>
          <w:color w:val="008000"/>
          <w:sz w:val="20"/>
          <w:szCs w:val="20"/>
          <w:highlight w:val="white"/>
        </w:rPr>
      </w:pPr>
      <w:ins w:id="3050"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ins>
    </w:p>
    <w:p w14:paraId="0A0AD982" w14:textId="77777777" w:rsidR="003A2FEE" w:rsidRDefault="003A2FEE" w:rsidP="003A2FEE">
      <w:pPr>
        <w:autoSpaceDE w:val="0"/>
        <w:autoSpaceDN w:val="0"/>
        <w:adjustRightInd w:val="0"/>
        <w:spacing w:after="0" w:line="240" w:lineRule="auto"/>
        <w:rPr>
          <w:ins w:id="3051" w:author="Michael Bell" w:date="2013-05-06T18:06:00Z"/>
          <w:rFonts w:ascii="Courier New" w:hAnsi="Courier New" w:cs="Courier New"/>
          <w:color w:val="008000"/>
          <w:sz w:val="20"/>
          <w:szCs w:val="20"/>
          <w:highlight w:val="white"/>
        </w:rPr>
      </w:pPr>
      <w:ins w:id="3052"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delay(10000);</w:t>
        </w:r>
      </w:ins>
    </w:p>
    <w:p w14:paraId="5D46F697" w14:textId="77777777" w:rsidR="003A2FEE" w:rsidRDefault="003A2FEE" w:rsidP="003A2FEE">
      <w:pPr>
        <w:autoSpaceDE w:val="0"/>
        <w:autoSpaceDN w:val="0"/>
        <w:adjustRightInd w:val="0"/>
        <w:spacing w:after="0" w:line="240" w:lineRule="auto"/>
        <w:rPr>
          <w:ins w:id="3053" w:author="Michael Bell" w:date="2013-05-06T18:06:00Z"/>
          <w:rFonts w:ascii="Courier New" w:hAnsi="Courier New" w:cs="Courier New"/>
          <w:color w:val="000000"/>
          <w:sz w:val="20"/>
          <w:szCs w:val="20"/>
          <w:highlight w:val="white"/>
        </w:rPr>
      </w:pPr>
      <w:ins w:id="305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6ED8B3" w14:textId="77777777" w:rsidR="003A2FEE" w:rsidRDefault="003A2FEE" w:rsidP="003A2FEE">
      <w:pPr>
        <w:autoSpaceDE w:val="0"/>
        <w:autoSpaceDN w:val="0"/>
        <w:adjustRightInd w:val="0"/>
        <w:spacing w:after="0" w:line="240" w:lineRule="auto"/>
        <w:rPr>
          <w:ins w:id="3055" w:author="Michael Bell" w:date="2013-05-06T18:06:00Z"/>
          <w:rFonts w:ascii="Courier New" w:hAnsi="Courier New" w:cs="Courier New"/>
          <w:color w:val="000000"/>
          <w:sz w:val="20"/>
          <w:szCs w:val="20"/>
          <w:highlight w:val="white"/>
        </w:rPr>
      </w:pPr>
      <w:ins w:id="3056" w:author="Michael Bell" w:date="2013-05-06T18:06:00Z">
        <w:r>
          <w:rPr>
            <w:rFonts w:ascii="Courier New" w:hAnsi="Courier New" w:cs="Courier New"/>
            <w:color w:val="000000"/>
            <w:sz w:val="20"/>
            <w:szCs w:val="20"/>
            <w:highlight w:val="white"/>
          </w:rPr>
          <w:t xml:space="preserve">  </w:t>
        </w:r>
      </w:ins>
    </w:p>
    <w:p w14:paraId="58B38AA4" w14:textId="657BF655" w:rsidR="002F1085" w:rsidDel="00116173" w:rsidRDefault="003A2FEE" w:rsidP="003A2FEE">
      <w:pPr>
        <w:autoSpaceDE w:val="0"/>
        <w:autoSpaceDN w:val="0"/>
        <w:adjustRightInd w:val="0"/>
        <w:spacing w:after="0" w:line="240" w:lineRule="auto"/>
        <w:rPr>
          <w:del w:id="3057" w:author="Michael Bell" w:date="2013-05-06T17:54:00Z"/>
          <w:rFonts w:ascii="Courier New" w:hAnsi="Courier New" w:cs="Courier New"/>
          <w:color w:val="008000"/>
          <w:sz w:val="20"/>
          <w:szCs w:val="20"/>
          <w:highlight w:val="white"/>
        </w:rPr>
      </w:pPr>
      <w:ins w:id="3058" w:author="Michael Bell" w:date="2013-05-06T18:06:00Z">
        <w:r>
          <w:rPr>
            <w:rFonts w:ascii="Courier New" w:hAnsi="Courier New" w:cs="Courier New"/>
            <w:b/>
            <w:bCs/>
            <w:color w:val="000080"/>
            <w:sz w:val="20"/>
            <w:szCs w:val="20"/>
            <w:highlight w:val="white"/>
          </w:rPr>
          <w:t>}</w:t>
        </w:r>
      </w:ins>
      <w:del w:id="3059" w:author="Michael Bell" w:date="2013-05-06T17:54:00Z">
        <w:r w:rsidR="002F1085" w:rsidDel="00116173">
          <w:rPr>
            <w:rFonts w:ascii="Courier New" w:hAnsi="Courier New" w:cs="Courier New"/>
            <w:color w:val="008000"/>
            <w:sz w:val="20"/>
            <w:szCs w:val="20"/>
            <w:highlight w:val="white"/>
          </w:rPr>
          <w:delText>/*</w:delText>
        </w:r>
      </w:del>
    </w:p>
    <w:p w14:paraId="7ADAA61E" w14:textId="2BA61205" w:rsidR="002F1085" w:rsidDel="00116173" w:rsidRDefault="002F1085" w:rsidP="002F1085">
      <w:pPr>
        <w:autoSpaceDE w:val="0"/>
        <w:autoSpaceDN w:val="0"/>
        <w:adjustRightInd w:val="0"/>
        <w:spacing w:after="0" w:line="240" w:lineRule="auto"/>
        <w:rPr>
          <w:del w:id="3060" w:author="Michael Bell" w:date="2013-05-06T17:54:00Z"/>
          <w:rFonts w:ascii="Courier New" w:hAnsi="Courier New" w:cs="Courier New"/>
          <w:color w:val="008000"/>
          <w:sz w:val="20"/>
          <w:szCs w:val="20"/>
          <w:highlight w:val="white"/>
        </w:rPr>
      </w:pPr>
    </w:p>
    <w:p w14:paraId="3123C65C" w14:textId="1D0E1678" w:rsidR="002F1085" w:rsidDel="00116173" w:rsidRDefault="002F1085" w:rsidP="002F1085">
      <w:pPr>
        <w:autoSpaceDE w:val="0"/>
        <w:autoSpaceDN w:val="0"/>
        <w:adjustRightInd w:val="0"/>
        <w:spacing w:after="0" w:line="240" w:lineRule="auto"/>
        <w:rPr>
          <w:del w:id="3061" w:author="Michael Bell" w:date="2013-05-06T17:54:00Z"/>
          <w:rFonts w:ascii="Courier New" w:hAnsi="Courier New" w:cs="Courier New"/>
          <w:color w:val="008000"/>
          <w:sz w:val="20"/>
          <w:szCs w:val="20"/>
          <w:highlight w:val="white"/>
        </w:rPr>
      </w:pPr>
      <w:del w:id="3062" w:author="Michael Bell" w:date="2013-05-06T17:54:00Z">
        <w:r w:rsidDel="00116173">
          <w:rPr>
            <w:rFonts w:ascii="Courier New" w:hAnsi="Courier New" w:cs="Courier New"/>
            <w:color w:val="008000"/>
            <w:sz w:val="20"/>
            <w:szCs w:val="20"/>
            <w:highlight w:val="white"/>
          </w:rPr>
          <w:delText xml:space="preserve"> BELTRAK</w:delText>
        </w:r>
      </w:del>
    </w:p>
    <w:p w14:paraId="447D7BD5" w14:textId="4080CC77" w:rsidR="002F1085" w:rsidDel="00116173" w:rsidRDefault="002F1085" w:rsidP="002F1085">
      <w:pPr>
        <w:autoSpaceDE w:val="0"/>
        <w:autoSpaceDN w:val="0"/>
        <w:adjustRightInd w:val="0"/>
        <w:spacing w:after="0" w:line="240" w:lineRule="auto"/>
        <w:rPr>
          <w:del w:id="3063" w:author="Michael Bell" w:date="2013-05-06T17:54:00Z"/>
          <w:rFonts w:ascii="Courier New" w:hAnsi="Courier New" w:cs="Courier New"/>
          <w:color w:val="008000"/>
          <w:sz w:val="20"/>
          <w:szCs w:val="20"/>
          <w:highlight w:val="white"/>
        </w:rPr>
      </w:pPr>
      <w:del w:id="3064" w:author="Michael Bell" w:date="2013-05-06T17:54:00Z">
        <w:r w:rsidDel="00116173">
          <w:rPr>
            <w:rFonts w:ascii="Courier New" w:hAnsi="Courier New" w:cs="Courier New"/>
            <w:color w:val="008000"/>
            <w:sz w:val="20"/>
            <w:szCs w:val="20"/>
            <w:highlight w:val="white"/>
          </w:rPr>
          <w:delText xml:space="preserve"> </w:delText>
        </w:r>
      </w:del>
    </w:p>
    <w:p w14:paraId="1D046E00" w14:textId="2830C706" w:rsidR="002F1085" w:rsidDel="00116173" w:rsidRDefault="002F1085" w:rsidP="002F1085">
      <w:pPr>
        <w:autoSpaceDE w:val="0"/>
        <w:autoSpaceDN w:val="0"/>
        <w:adjustRightInd w:val="0"/>
        <w:spacing w:after="0" w:line="240" w:lineRule="auto"/>
        <w:rPr>
          <w:del w:id="3065" w:author="Michael Bell" w:date="2013-05-06T17:54:00Z"/>
          <w:rFonts w:ascii="Courier New" w:hAnsi="Courier New" w:cs="Courier New"/>
          <w:color w:val="008000"/>
          <w:sz w:val="20"/>
          <w:szCs w:val="20"/>
          <w:highlight w:val="white"/>
        </w:rPr>
      </w:pPr>
      <w:del w:id="3066" w:author="Michael Bell" w:date="2013-05-06T17:54:00Z">
        <w:r w:rsidDel="00116173">
          <w:rPr>
            <w:rFonts w:ascii="Courier New" w:hAnsi="Courier New" w:cs="Courier New"/>
            <w:color w:val="008000"/>
            <w:sz w:val="20"/>
            <w:szCs w:val="20"/>
            <w:highlight w:val="white"/>
          </w:rPr>
          <w:delText xml:space="preserve"> V1.0</w:delText>
        </w:r>
      </w:del>
    </w:p>
    <w:p w14:paraId="4DFCC4C0" w14:textId="72500A31" w:rsidR="002F1085" w:rsidDel="00116173" w:rsidRDefault="002F1085" w:rsidP="002F1085">
      <w:pPr>
        <w:autoSpaceDE w:val="0"/>
        <w:autoSpaceDN w:val="0"/>
        <w:adjustRightInd w:val="0"/>
        <w:spacing w:after="0" w:line="240" w:lineRule="auto"/>
        <w:rPr>
          <w:del w:id="3067" w:author="Michael Bell" w:date="2013-05-06T17:54:00Z"/>
          <w:rFonts w:ascii="Courier New" w:hAnsi="Courier New" w:cs="Courier New"/>
          <w:color w:val="008000"/>
          <w:sz w:val="20"/>
          <w:szCs w:val="20"/>
          <w:highlight w:val="white"/>
        </w:rPr>
      </w:pPr>
      <w:del w:id="3068" w:author="Michael Bell" w:date="2013-05-06T17:54:00Z">
        <w:r w:rsidDel="00116173">
          <w:rPr>
            <w:rFonts w:ascii="Courier New" w:hAnsi="Courier New" w:cs="Courier New"/>
            <w:color w:val="008000"/>
            <w:sz w:val="20"/>
            <w:szCs w:val="20"/>
            <w:highlight w:val="white"/>
          </w:rPr>
          <w:delText xml:space="preserve"> </w:delText>
        </w:r>
      </w:del>
    </w:p>
    <w:p w14:paraId="7514CFEA" w14:textId="03A3F1EA" w:rsidR="002F1085" w:rsidDel="00116173" w:rsidRDefault="002F1085" w:rsidP="002F1085">
      <w:pPr>
        <w:autoSpaceDE w:val="0"/>
        <w:autoSpaceDN w:val="0"/>
        <w:adjustRightInd w:val="0"/>
        <w:spacing w:after="0" w:line="240" w:lineRule="auto"/>
        <w:rPr>
          <w:del w:id="3069" w:author="Michael Bell" w:date="2013-05-06T17:54:00Z"/>
          <w:rFonts w:ascii="Courier New" w:hAnsi="Courier New" w:cs="Courier New"/>
          <w:color w:val="008000"/>
          <w:sz w:val="20"/>
          <w:szCs w:val="20"/>
          <w:highlight w:val="white"/>
        </w:rPr>
      </w:pPr>
      <w:del w:id="3070"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A793FDD" w14:textId="43845814" w:rsidR="002F1085" w:rsidDel="00116173" w:rsidRDefault="002F1085" w:rsidP="002F1085">
      <w:pPr>
        <w:autoSpaceDE w:val="0"/>
        <w:autoSpaceDN w:val="0"/>
        <w:adjustRightInd w:val="0"/>
        <w:spacing w:after="0" w:line="240" w:lineRule="auto"/>
        <w:rPr>
          <w:del w:id="3071" w:author="Michael Bell" w:date="2013-05-06T17:54:00Z"/>
          <w:rFonts w:ascii="Courier New" w:hAnsi="Courier New" w:cs="Courier New"/>
          <w:color w:val="008000"/>
          <w:sz w:val="20"/>
          <w:szCs w:val="20"/>
          <w:highlight w:val="white"/>
        </w:rPr>
      </w:pPr>
      <w:del w:id="3072" w:author="Michael Bell" w:date="2013-05-06T17:54:00Z">
        <w:r w:rsidDel="00116173">
          <w:rPr>
            <w:rFonts w:ascii="Courier New" w:hAnsi="Courier New" w:cs="Courier New"/>
            <w:color w:val="008000"/>
            <w:sz w:val="20"/>
            <w:szCs w:val="20"/>
            <w:highlight w:val="white"/>
          </w:rPr>
          <w:delText xml:space="preserve"> </w:delText>
        </w:r>
      </w:del>
    </w:p>
    <w:p w14:paraId="5893E4DD" w14:textId="4733C857" w:rsidR="002F1085" w:rsidDel="00116173" w:rsidRDefault="002F1085" w:rsidP="002F1085">
      <w:pPr>
        <w:autoSpaceDE w:val="0"/>
        <w:autoSpaceDN w:val="0"/>
        <w:adjustRightInd w:val="0"/>
        <w:spacing w:after="0" w:line="240" w:lineRule="auto"/>
        <w:rPr>
          <w:del w:id="3073" w:author="Michael Bell" w:date="2013-05-06T17:54:00Z"/>
          <w:rFonts w:ascii="Courier New" w:hAnsi="Courier New" w:cs="Courier New"/>
          <w:color w:val="008000"/>
          <w:sz w:val="20"/>
          <w:szCs w:val="20"/>
          <w:highlight w:val="white"/>
        </w:rPr>
      </w:pPr>
      <w:del w:id="3074" w:author="Michael Bell" w:date="2013-05-06T17:54:00Z">
        <w:r w:rsidDel="00116173">
          <w:rPr>
            <w:rFonts w:ascii="Courier New" w:hAnsi="Courier New" w:cs="Courier New"/>
            <w:color w:val="008000"/>
            <w:sz w:val="20"/>
            <w:szCs w:val="20"/>
            <w:highlight w:val="white"/>
          </w:rPr>
          <w:delText xml:space="preserve"> By Michael Bell</w:delText>
        </w:r>
      </w:del>
    </w:p>
    <w:p w14:paraId="3CBFDB7C" w14:textId="2899799D" w:rsidR="002F1085" w:rsidDel="00116173" w:rsidRDefault="002F1085" w:rsidP="002F1085">
      <w:pPr>
        <w:autoSpaceDE w:val="0"/>
        <w:autoSpaceDN w:val="0"/>
        <w:adjustRightInd w:val="0"/>
        <w:spacing w:after="0" w:line="240" w:lineRule="auto"/>
        <w:rPr>
          <w:del w:id="3075" w:author="Michael Bell" w:date="2013-05-06T17:54:00Z"/>
          <w:rFonts w:ascii="Courier New" w:hAnsi="Courier New" w:cs="Courier New"/>
          <w:color w:val="008000"/>
          <w:sz w:val="20"/>
          <w:szCs w:val="20"/>
          <w:highlight w:val="white"/>
        </w:rPr>
      </w:pPr>
      <w:del w:id="3076" w:author="Michael Bell" w:date="2013-05-06T17:54:00Z">
        <w:r w:rsidDel="00116173">
          <w:rPr>
            <w:rFonts w:ascii="Courier New" w:hAnsi="Courier New" w:cs="Courier New"/>
            <w:color w:val="008000"/>
            <w:sz w:val="20"/>
            <w:szCs w:val="20"/>
            <w:highlight w:val="white"/>
          </w:rPr>
          <w:delText xml:space="preserve"> </w:delText>
        </w:r>
      </w:del>
    </w:p>
    <w:p w14:paraId="2753FEC9" w14:textId="22DB44DE" w:rsidR="002F1085" w:rsidDel="00116173" w:rsidRDefault="002F1085" w:rsidP="002F1085">
      <w:pPr>
        <w:autoSpaceDE w:val="0"/>
        <w:autoSpaceDN w:val="0"/>
        <w:adjustRightInd w:val="0"/>
        <w:spacing w:after="0" w:line="240" w:lineRule="auto"/>
        <w:rPr>
          <w:del w:id="3077" w:author="Michael Bell" w:date="2013-05-06T17:54:00Z"/>
          <w:rFonts w:ascii="Courier New" w:hAnsi="Courier New" w:cs="Courier New"/>
          <w:color w:val="008000"/>
          <w:sz w:val="20"/>
          <w:szCs w:val="20"/>
          <w:highlight w:val="white"/>
        </w:rPr>
      </w:pPr>
      <w:del w:id="3078"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5C623D95" w14:textId="50EDC167" w:rsidR="002F1085" w:rsidDel="00116173" w:rsidRDefault="002F1085" w:rsidP="002F1085">
      <w:pPr>
        <w:autoSpaceDE w:val="0"/>
        <w:autoSpaceDN w:val="0"/>
        <w:adjustRightInd w:val="0"/>
        <w:spacing w:after="0" w:line="240" w:lineRule="auto"/>
        <w:rPr>
          <w:del w:id="3079" w:author="Michael Bell" w:date="2013-05-06T17:54:00Z"/>
          <w:rFonts w:ascii="Courier New" w:hAnsi="Courier New" w:cs="Courier New"/>
          <w:color w:val="008000"/>
          <w:sz w:val="20"/>
          <w:szCs w:val="20"/>
          <w:highlight w:val="white"/>
        </w:rPr>
      </w:pPr>
      <w:del w:id="3080" w:author="Michael Bell" w:date="2013-05-06T17:54:00Z">
        <w:r w:rsidDel="00116173">
          <w:rPr>
            <w:rFonts w:ascii="Courier New" w:hAnsi="Courier New" w:cs="Courier New"/>
            <w:color w:val="008000"/>
            <w:sz w:val="20"/>
            <w:szCs w:val="20"/>
            <w:highlight w:val="white"/>
          </w:rPr>
          <w:delText xml:space="preserve"> </w:delText>
        </w:r>
      </w:del>
    </w:p>
    <w:p w14:paraId="3FE171CB" w14:textId="205391D0" w:rsidR="002F1085" w:rsidDel="00116173" w:rsidRDefault="002F1085" w:rsidP="002F1085">
      <w:pPr>
        <w:autoSpaceDE w:val="0"/>
        <w:autoSpaceDN w:val="0"/>
        <w:adjustRightInd w:val="0"/>
        <w:spacing w:after="0" w:line="240" w:lineRule="auto"/>
        <w:rPr>
          <w:del w:id="3081" w:author="Michael Bell" w:date="2013-05-06T17:54:00Z"/>
          <w:rFonts w:ascii="Courier New" w:hAnsi="Courier New" w:cs="Courier New"/>
          <w:color w:val="000000"/>
          <w:sz w:val="20"/>
          <w:szCs w:val="20"/>
          <w:highlight w:val="white"/>
        </w:rPr>
      </w:pPr>
      <w:del w:id="3082" w:author="Michael Bell" w:date="2013-05-06T17:54:00Z">
        <w:r w:rsidDel="00116173">
          <w:rPr>
            <w:rFonts w:ascii="Courier New" w:hAnsi="Courier New" w:cs="Courier New"/>
            <w:color w:val="008000"/>
            <w:sz w:val="20"/>
            <w:szCs w:val="20"/>
            <w:highlight w:val="white"/>
          </w:rPr>
          <w:delText xml:space="preserve"> */</w:delText>
        </w:r>
      </w:del>
    </w:p>
    <w:p w14:paraId="46D74B78" w14:textId="410DA19E" w:rsidR="002F1085" w:rsidDel="00116173" w:rsidRDefault="002F1085" w:rsidP="002F1085">
      <w:pPr>
        <w:autoSpaceDE w:val="0"/>
        <w:autoSpaceDN w:val="0"/>
        <w:adjustRightInd w:val="0"/>
        <w:spacing w:after="0" w:line="240" w:lineRule="auto"/>
        <w:rPr>
          <w:del w:id="3083" w:author="Michael Bell" w:date="2013-05-06T17:54:00Z"/>
          <w:rFonts w:ascii="Courier New" w:hAnsi="Courier New" w:cs="Courier New"/>
          <w:color w:val="000000"/>
          <w:sz w:val="20"/>
          <w:szCs w:val="20"/>
          <w:highlight w:val="white"/>
        </w:rPr>
      </w:pPr>
    </w:p>
    <w:p w14:paraId="4C770273" w14:textId="1AEDF323" w:rsidR="002F1085" w:rsidDel="00116173" w:rsidRDefault="002F1085" w:rsidP="002F1085">
      <w:pPr>
        <w:autoSpaceDE w:val="0"/>
        <w:autoSpaceDN w:val="0"/>
        <w:adjustRightInd w:val="0"/>
        <w:spacing w:after="0" w:line="240" w:lineRule="auto"/>
        <w:rPr>
          <w:del w:id="3084" w:author="Michael Bell" w:date="2013-05-06T17:54:00Z"/>
          <w:rFonts w:ascii="Courier New" w:hAnsi="Courier New" w:cs="Courier New"/>
          <w:color w:val="000000"/>
          <w:sz w:val="20"/>
          <w:szCs w:val="20"/>
          <w:highlight w:val="white"/>
        </w:rPr>
      </w:pPr>
      <w:del w:id="3085"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0CA5D70A" w14:textId="387801B5" w:rsidR="002F1085" w:rsidDel="00116173" w:rsidRDefault="002F1085" w:rsidP="002F1085">
      <w:pPr>
        <w:autoSpaceDE w:val="0"/>
        <w:autoSpaceDN w:val="0"/>
        <w:adjustRightInd w:val="0"/>
        <w:spacing w:after="0" w:line="240" w:lineRule="auto"/>
        <w:rPr>
          <w:del w:id="3086" w:author="Michael Bell" w:date="2013-05-06T17:54:00Z"/>
          <w:rFonts w:ascii="Courier New" w:hAnsi="Courier New" w:cs="Courier New"/>
          <w:color w:val="000000"/>
          <w:sz w:val="20"/>
          <w:szCs w:val="20"/>
          <w:highlight w:val="white"/>
        </w:rPr>
      </w:pPr>
      <w:del w:id="3087" w:author="Michael Bell" w:date="2013-05-06T17:54:00Z">
        <w:r w:rsidDel="00116173">
          <w:rPr>
            <w:rFonts w:ascii="Courier New" w:hAnsi="Courier New" w:cs="Courier New"/>
            <w:b/>
            <w:bCs/>
            <w:color w:val="000080"/>
            <w:sz w:val="20"/>
            <w:szCs w:val="20"/>
            <w:highlight w:val="white"/>
          </w:rPr>
          <w:delText>{</w:delText>
        </w:r>
      </w:del>
    </w:p>
    <w:p w14:paraId="51374544" w14:textId="6C186A8C" w:rsidR="002F1085" w:rsidDel="00116173" w:rsidRDefault="002F1085" w:rsidP="002F1085">
      <w:pPr>
        <w:autoSpaceDE w:val="0"/>
        <w:autoSpaceDN w:val="0"/>
        <w:adjustRightInd w:val="0"/>
        <w:spacing w:after="0" w:line="240" w:lineRule="auto"/>
        <w:rPr>
          <w:del w:id="3088" w:author="Michael Bell" w:date="2013-05-06T17:54:00Z"/>
          <w:rFonts w:ascii="Courier New" w:hAnsi="Courier New" w:cs="Courier New"/>
          <w:color w:val="000000"/>
          <w:sz w:val="20"/>
          <w:szCs w:val="20"/>
          <w:highlight w:val="white"/>
        </w:rPr>
      </w:pPr>
      <w:del w:id="308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checkConditions</w:delText>
        </w:r>
        <w:r w:rsidDel="00116173">
          <w:rPr>
            <w:rFonts w:ascii="Courier New" w:hAnsi="Courier New" w:cs="Courier New"/>
            <w:b/>
            <w:bCs/>
            <w:color w:val="000080"/>
            <w:sz w:val="20"/>
            <w:szCs w:val="20"/>
            <w:highlight w:val="white"/>
          </w:rPr>
          <w:delText>())</w:delText>
        </w:r>
      </w:del>
    </w:p>
    <w:p w14:paraId="5069291A" w14:textId="1F4D31E2" w:rsidR="002F1085" w:rsidDel="00116173" w:rsidRDefault="002F1085" w:rsidP="002F1085">
      <w:pPr>
        <w:autoSpaceDE w:val="0"/>
        <w:autoSpaceDN w:val="0"/>
        <w:adjustRightInd w:val="0"/>
        <w:spacing w:after="0" w:line="240" w:lineRule="auto"/>
        <w:rPr>
          <w:del w:id="3090" w:author="Michael Bell" w:date="2013-05-06T17:54:00Z"/>
          <w:rFonts w:ascii="Courier New" w:hAnsi="Courier New" w:cs="Courier New"/>
          <w:color w:val="000000"/>
          <w:sz w:val="20"/>
          <w:szCs w:val="20"/>
          <w:highlight w:val="white"/>
        </w:rPr>
      </w:pPr>
      <w:del w:id="30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5ABDC2" w14:textId="51704E2F" w:rsidR="002F1085" w:rsidDel="00116173" w:rsidRDefault="002F1085" w:rsidP="002F1085">
      <w:pPr>
        <w:autoSpaceDE w:val="0"/>
        <w:autoSpaceDN w:val="0"/>
        <w:adjustRightInd w:val="0"/>
        <w:spacing w:after="0" w:line="240" w:lineRule="auto"/>
        <w:rPr>
          <w:del w:id="3092" w:author="Michael Bell" w:date="2013-05-06T17:54:00Z"/>
          <w:rFonts w:ascii="Courier New" w:hAnsi="Courier New" w:cs="Courier New"/>
          <w:color w:val="008000"/>
          <w:sz w:val="20"/>
          <w:szCs w:val="20"/>
          <w:highlight w:val="white"/>
        </w:rPr>
      </w:pPr>
      <w:del w:id="309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2 in the instruction set</w:delText>
        </w:r>
      </w:del>
    </w:p>
    <w:p w14:paraId="4D2EAA38" w14:textId="50F84179" w:rsidR="002F1085" w:rsidDel="00116173" w:rsidRDefault="002F1085" w:rsidP="002F1085">
      <w:pPr>
        <w:autoSpaceDE w:val="0"/>
        <w:autoSpaceDN w:val="0"/>
        <w:adjustRightInd w:val="0"/>
        <w:spacing w:after="0" w:line="240" w:lineRule="auto"/>
        <w:rPr>
          <w:del w:id="3094" w:author="Michael Bell" w:date="2013-05-06T17:54:00Z"/>
          <w:rFonts w:ascii="Courier New" w:hAnsi="Courier New" w:cs="Courier New"/>
          <w:color w:val="000000"/>
          <w:sz w:val="20"/>
          <w:szCs w:val="20"/>
          <w:highlight w:val="white"/>
        </w:rPr>
      </w:pPr>
      <w:del w:id="309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45122B" w14:textId="75311F86" w:rsidR="002F1085" w:rsidDel="00116173" w:rsidRDefault="002F1085" w:rsidP="002F1085">
      <w:pPr>
        <w:autoSpaceDE w:val="0"/>
        <w:autoSpaceDN w:val="0"/>
        <w:adjustRightInd w:val="0"/>
        <w:spacing w:after="0" w:line="240" w:lineRule="auto"/>
        <w:rPr>
          <w:del w:id="3096" w:author="Michael Bell" w:date="2013-05-06T17:54:00Z"/>
          <w:rFonts w:ascii="Courier New" w:hAnsi="Courier New" w:cs="Courier New"/>
          <w:color w:val="008000"/>
          <w:sz w:val="20"/>
          <w:szCs w:val="20"/>
          <w:highlight w:val="white"/>
        </w:rPr>
      </w:pPr>
      <w:del w:id="309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PPD to a set value</w:delText>
        </w:r>
      </w:del>
    </w:p>
    <w:p w14:paraId="7ED6BDB4" w14:textId="312B72C0" w:rsidR="002F1085" w:rsidDel="00116173" w:rsidRDefault="002F1085" w:rsidP="002F1085">
      <w:pPr>
        <w:autoSpaceDE w:val="0"/>
        <w:autoSpaceDN w:val="0"/>
        <w:adjustRightInd w:val="0"/>
        <w:spacing w:after="0" w:line="240" w:lineRule="auto"/>
        <w:rPr>
          <w:del w:id="3098" w:author="Michael Bell" w:date="2013-05-06T17:54:00Z"/>
          <w:rFonts w:ascii="Courier New" w:hAnsi="Courier New" w:cs="Courier New"/>
          <w:color w:val="000000"/>
          <w:sz w:val="20"/>
          <w:szCs w:val="20"/>
          <w:highlight w:val="white"/>
        </w:rPr>
      </w:pPr>
      <w:del w:id="30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F38AA8A" w14:textId="0FC074B4" w:rsidR="002F1085" w:rsidDel="00116173" w:rsidRDefault="002F1085" w:rsidP="002F1085">
      <w:pPr>
        <w:autoSpaceDE w:val="0"/>
        <w:autoSpaceDN w:val="0"/>
        <w:adjustRightInd w:val="0"/>
        <w:spacing w:after="0" w:line="240" w:lineRule="auto"/>
        <w:rPr>
          <w:del w:id="3100" w:author="Michael Bell" w:date="2013-05-06T17:54:00Z"/>
          <w:rFonts w:ascii="Courier New" w:hAnsi="Courier New" w:cs="Courier New"/>
          <w:color w:val="008000"/>
          <w:sz w:val="20"/>
          <w:szCs w:val="20"/>
          <w:highlight w:val="white"/>
        </w:rPr>
      </w:pPr>
      <w:del w:id="310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3 which contains the PPD setting</w:delText>
        </w:r>
      </w:del>
    </w:p>
    <w:p w14:paraId="0BF32543" w14:textId="0209E219" w:rsidR="002F1085" w:rsidDel="00116173" w:rsidRDefault="002F1085" w:rsidP="002F1085">
      <w:pPr>
        <w:autoSpaceDE w:val="0"/>
        <w:autoSpaceDN w:val="0"/>
        <w:adjustRightInd w:val="0"/>
        <w:spacing w:after="0" w:line="240" w:lineRule="auto"/>
        <w:rPr>
          <w:del w:id="3102" w:author="Michael Bell" w:date="2013-05-06T17:54:00Z"/>
          <w:rFonts w:ascii="Courier New" w:hAnsi="Courier New" w:cs="Courier New"/>
          <w:color w:val="000000"/>
          <w:sz w:val="20"/>
          <w:szCs w:val="20"/>
          <w:highlight w:val="white"/>
        </w:rPr>
      </w:pPr>
      <w:del w:id="31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E92681" w14:textId="669D5344" w:rsidR="002F1085" w:rsidDel="00116173" w:rsidRDefault="002F1085" w:rsidP="002F1085">
      <w:pPr>
        <w:autoSpaceDE w:val="0"/>
        <w:autoSpaceDN w:val="0"/>
        <w:adjustRightInd w:val="0"/>
        <w:spacing w:after="0" w:line="240" w:lineRule="auto"/>
        <w:rPr>
          <w:del w:id="3104" w:author="Michael Bell" w:date="2013-05-06T17:54:00Z"/>
          <w:rFonts w:ascii="Courier New" w:hAnsi="Courier New" w:cs="Courier New"/>
          <w:color w:val="000000"/>
          <w:sz w:val="20"/>
          <w:szCs w:val="20"/>
          <w:highlight w:val="white"/>
        </w:rPr>
      </w:pPr>
      <w:del w:id="310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'0'</w:delText>
        </w:r>
        <w:r w:rsidDel="00116173">
          <w:rPr>
            <w:rFonts w:ascii="Courier New" w:hAnsi="Courier New" w:cs="Courier New"/>
            <w:b/>
            <w:bCs/>
            <w:color w:val="000080"/>
            <w:sz w:val="20"/>
            <w:szCs w:val="20"/>
            <w:highlight w:val="white"/>
          </w:rPr>
          <w:delText>:</w:delText>
        </w:r>
      </w:del>
    </w:p>
    <w:p w14:paraId="5076C7F4" w14:textId="756242DB" w:rsidR="002F1085" w:rsidDel="00116173" w:rsidRDefault="002F1085" w:rsidP="002F1085">
      <w:pPr>
        <w:autoSpaceDE w:val="0"/>
        <w:autoSpaceDN w:val="0"/>
        <w:adjustRightInd w:val="0"/>
        <w:spacing w:after="0" w:line="240" w:lineRule="auto"/>
        <w:rPr>
          <w:del w:id="3106" w:author="Michael Bell" w:date="2013-05-06T17:54:00Z"/>
          <w:rFonts w:ascii="Courier New" w:hAnsi="Courier New" w:cs="Courier New"/>
          <w:color w:val="000000"/>
          <w:sz w:val="20"/>
          <w:szCs w:val="20"/>
          <w:highlight w:val="white"/>
        </w:rPr>
      </w:pPr>
      <w:del w:id="310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E1B21B" w14:textId="748A0BD9" w:rsidR="002F1085" w:rsidDel="00116173" w:rsidRDefault="002F1085" w:rsidP="002F1085">
      <w:pPr>
        <w:autoSpaceDE w:val="0"/>
        <w:autoSpaceDN w:val="0"/>
        <w:adjustRightInd w:val="0"/>
        <w:spacing w:after="0" w:line="240" w:lineRule="auto"/>
        <w:rPr>
          <w:del w:id="3108" w:author="Michael Bell" w:date="2013-05-06T17:54:00Z"/>
          <w:rFonts w:ascii="Courier New" w:hAnsi="Courier New" w:cs="Courier New"/>
          <w:color w:val="008000"/>
          <w:sz w:val="20"/>
          <w:szCs w:val="20"/>
          <w:highlight w:val="white"/>
        </w:rPr>
      </w:pPr>
      <w:del w:id="3109"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0%</w:delText>
        </w:r>
      </w:del>
    </w:p>
    <w:p w14:paraId="287AA72D" w14:textId="2567E3F9" w:rsidR="002F1085" w:rsidDel="00116173" w:rsidRDefault="002F1085" w:rsidP="002F1085">
      <w:pPr>
        <w:autoSpaceDE w:val="0"/>
        <w:autoSpaceDN w:val="0"/>
        <w:adjustRightInd w:val="0"/>
        <w:spacing w:after="0" w:line="240" w:lineRule="auto"/>
        <w:rPr>
          <w:del w:id="3110" w:author="Michael Bell" w:date="2013-05-06T17:54:00Z"/>
          <w:rFonts w:ascii="Courier New" w:hAnsi="Courier New" w:cs="Courier New"/>
          <w:color w:val="000000"/>
          <w:sz w:val="20"/>
          <w:szCs w:val="20"/>
          <w:highlight w:val="white"/>
        </w:rPr>
      </w:pPr>
      <w:del w:id="311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6C3C72" w14:textId="55C15941" w:rsidR="002F1085" w:rsidDel="00116173" w:rsidRDefault="002F1085" w:rsidP="002F1085">
      <w:pPr>
        <w:autoSpaceDE w:val="0"/>
        <w:autoSpaceDN w:val="0"/>
        <w:adjustRightInd w:val="0"/>
        <w:spacing w:after="0" w:line="240" w:lineRule="auto"/>
        <w:rPr>
          <w:del w:id="3112" w:author="Michael Bell" w:date="2013-05-06T17:54:00Z"/>
          <w:rFonts w:ascii="Courier New" w:hAnsi="Courier New" w:cs="Courier New"/>
          <w:color w:val="000000"/>
          <w:sz w:val="20"/>
          <w:szCs w:val="20"/>
          <w:highlight w:val="white"/>
        </w:rPr>
      </w:pPr>
      <w:del w:id="311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57A5C0" w14:textId="7589E748" w:rsidR="002F1085" w:rsidDel="00116173" w:rsidRDefault="002F1085" w:rsidP="002F1085">
      <w:pPr>
        <w:autoSpaceDE w:val="0"/>
        <w:autoSpaceDN w:val="0"/>
        <w:adjustRightInd w:val="0"/>
        <w:spacing w:after="0" w:line="240" w:lineRule="auto"/>
        <w:rPr>
          <w:del w:id="3114" w:author="Michael Bell" w:date="2013-05-06T17:54:00Z"/>
          <w:rFonts w:ascii="Courier New" w:hAnsi="Courier New" w:cs="Courier New"/>
          <w:color w:val="000000"/>
          <w:sz w:val="20"/>
          <w:szCs w:val="20"/>
          <w:highlight w:val="white"/>
        </w:rPr>
      </w:pPr>
    </w:p>
    <w:p w14:paraId="087E8368" w14:textId="58B66C49" w:rsidR="002F1085" w:rsidDel="00116173" w:rsidRDefault="002F1085" w:rsidP="002F1085">
      <w:pPr>
        <w:autoSpaceDE w:val="0"/>
        <w:autoSpaceDN w:val="0"/>
        <w:adjustRightInd w:val="0"/>
        <w:spacing w:after="0" w:line="240" w:lineRule="auto"/>
        <w:rPr>
          <w:del w:id="3115" w:author="Michael Bell" w:date="2013-05-06T17:54:00Z"/>
          <w:rFonts w:ascii="Courier New" w:hAnsi="Courier New" w:cs="Courier New"/>
          <w:color w:val="000000"/>
          <w:sz w:val="20"/>
          <w:szCs w:val="20"/>
          <w:highlight w:val="white"/>
        </w:rPr>
      </w:pPr>
      <w:del w:id="31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883D949" w14:textId="6BA9396F" w:rsidR="002F1085" w:rsidDel="00116173" w:rsidRDefault="002F1085" w:rsidP="002F1085">
      <w:pPr>
        <w:autoSpaceDE w:val="0"/>
        <w:autoSpaceDN w:val="0"/>
        <w:adjustRightInd w:val="0"/>
        <w:spacing w:after="0" w:line="240" w:lineRule="auto"/>
        <w:rPr>
          <w:del w:id="3117" w:author="Michael Bell" w:date="2013-05-06T17:54:00Z"/>
          <w:rFonts w:ascii="Courier New" w:hAnsi="Courier New" w:cs="Courier New"/>
          <w:color w:val="000000"/>
          <w:sz w:val="20"/>
          <w:szCs w:val="20"/>
          <w:highlight w:val="white"/>
        </w:rPr>
      </w:pPr>
      <w:del w:id="31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533C1AC" w14:textId="724656F7" w:rsidR="002F1085" w:rsidDel="00116173" w:rsidRDefault="002F1085" w:rsidP="002F1085">
      <w:pPr>
        <w:autoSpaceDE w:val="0"/>
        <w:autoSpaceDN w:val="0"/>
        <w:adjustRightInd w:val="0"/>
        <w:spacing w:after="0" w:line="240" w:lineRule="auto"/>
        <w:rPr>
          <w:del w:id="3119" w:author="Michael Bell" w:date="2013-05-06T17:54:00Z"/>
          <w:rFonts w:ascii="Courier New" w:hAnsi="Courier New" w:cs="Courier New"/>
          <w:color w:val="008000"/>
          <w:sz w:val="20"/>
          <w:szCs w:val="20"/>
          <w:highlight w:val="white"/>
        </w:rPr>
      </w:pPr>
      <w:del w:id="3120"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5D99E2F0" w14:textId="0F31646B" w:rsidR="002F1085" w:rsidDel="00116173" w:rsidRDefault="002F1085" w:rsidP="002F1085">
      <w:pPr>
        <w:autoSpaceDE w:val="0"/>
        <w:autoSpaceDN w:val="0"/>
        <w:adjustRightInd w:val="0"/>
        <w:spacing w:after="0" w:line="240" w:lineRule="auto"/>
        <w:rPr>
          <w:del w:id="3121" w:author="Michael Bell" w:date="2013-05-06T17:54:00Z"/>
          <w:rFonts w:ascii="Courier New" w:hAnsi="Courier New" w:cs="Courier New"/>
          <w:color w:val="008000"/>
          <w:sz w:val="20"/>
          <w:szCs w:val="20"/>
          <w:highlight w:val="white"/>
        </w:rPr>
      </w:pPr>
      <w:del w:id="3122"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3A3E9FA" w14:textId="342B2FD9" w:rsidR="002F1085" w:rsidDel="00116173" w:rsidRDefault="002F1085" w:rsidP="002F1085">
      <w:pPr>
        <w:autoSpaceDE w:val="0"/>
        <w:autoSpaceDN w:val="0"/>
        <w:adjustRightInd w:val="0"/>
        <w:spacing w:after="0" w:line="240" w:lineRule="auto"/>
        <w:rPr>
          <w:del w:id="3123" w:author="Michael Bell" w:date="2013-05-06T17:54:00Z"/>
          <w:rFonts w:ascii="Courier New" w:hAnsi="Courier New" w:cs="Courier New"/>
          <w:color w:val="000000"/>
          <w:sz w:val="20"/>
          <w:szCs w:val="20"/>
          <w:highlight w:val="white"/>
        </w:rPr>
      </w:pPr>
      <w:del w:id="31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253FF06" w14:textId="71C4B410" w:rsidR="002F1085" w:rsidDel="00116173" w:rsidRDefault="002F1085" w:rsidP="002F1085">
      <w:pPr>
        <w:autoSpaceDE w:val="0"/>
        <w:autoSpaceDN w:val="0"/>
        <w:adjustRightInd w:val="0"/>
        <w:spacing w:after="0" w:line="240" w:lineRule="auto"/>
        <w:rPr>
          <w:del w:id="3125" w:author="Michael Bell" w:date="2013-05-06T17:54:00Z"/>
          <w:rFonts w:ascii="Courier New" w:hAnsi="Courier New" w:cs="Courier New"/>
          <w:color w:val="000000"/>
          <w:sz w:val="20"/>
          <w:szCs w:val="20"/>
          <w:highlight w:val="white"/>
        </w:rPr>
      </w:pPr>
      <w:del w:id="31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B6B75E7" w14:textId="223CAB5F" w:rsidR="002F1085" w:rsidDel="00116173" w:rsidRDefault="002F1085" w:rsidP="002F1085">
      <w:pPr>
        <w:autoSpaceDE w:val="0"/>
        <w:autoSpaceDN w:val="0"/>
        <w:adjustRightInd w:val="0"/>
        <w:spacing w:after="0" w:line="240" w:lineRule="auto"/>
        <w:rPr>
          <w:del w:id="3127" w:author="Michael Bell" w:date="2013-05-06T17:54:00Z"/>
          <w:rFonts w:ascii="Courier New" w:hAnsi="Courier New" w:cs="Courier New"/>
          <w:color w:val="000000"/>
          <w:sz w:val="20"/>
          <w:szCs w:val="20"/>
          <w:highlight w:val="white"/>
        </w:rPr>
      </w:pPr>
    </w:p>
    <w:p w14:paraId="0496E7FA" w14:textId="789F8946" w:rsidR="002F1085" w:rsidDel="00116173" w:rsidRDefault="002F1085" w:rsidP="002F1085">
      <w:pPr>
        <w:autoSpaceDE w:val="0"/>
        <w:autoSpaceDN w:val="0"/>
        <w:adjustRightInd w:val="0"/>
        <w:spacing w:after="0" w:line="240" w:lineRule="auto"/>
        <w:rPr>
          <w:del w:id="3128" w:author="Michael Bell" w:date="2013-05-06T17:54:00Z"/>
          <w:rFonts w:ascii="Courier New" w:hAnsi="Courier New" w:cs="Courier New"/>
          <w:color w:val="000000"/>
          <w:sz w:val="20"/>
          <w:szCs w:val="20"/>
          <w:highlight w:val="white"/>
        </w:rPr>
      </w:pPr>
      <w:del w:id="31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2C4E191E" w14:textId="797E55A6" w:rsidR="002F1085" w:rsidDel="00116173" w:rsidRDefault="002F1085" w:rsidP="002F1085">
      <w:pPr>
        <w:autoSpaceDE w:val="0"/>
        <w:autoSpaceDN w:val="0"/>
        <w:adjustRightInd w:val="0"/>
        <w:spacing w:after="0" w:line="240" w:lineRule="auto"/>
        <w:rPr>
          <w:del w:id="3130" w:author="Michael Bell" w:date="2013-05-06T17:54:00Z"/>
          <w:rFonts w:ascii="Courier New" w:hAnsi="Courier New" w:cs="Courier New"/>
          <w:color w:val="000000"/>
          <w:sz w:val="20"/>
          <w:szCs w:val="20"/>
          <w:highlight w:val="white"/>
        </w:rPr>
      </w:pPr>
      <w:del w:id="31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B266FAF" w14:textId="06DE2123" w:rsidR="002F1085" w:rsidDel="00116173" w:rsidRDefault="002F1085" w:rsidP="002F1085">
      <w:pPr>
        <w:autoSpaceDE w:val="0"/>
        <w:autoSpaceDN w:val="0"/>
        <w:adjustRightInd w:val="0"/>
        <w:spacing w:after="0" w:line="240" w:lineRule="auto"/>
        <w:rPr>
          <w:del w:id="3132" w:author="Michael Bell" w:date="2013-05-06T17:54:00Z"/>
          <w:rFonts w:ascii="Courier New" w:hAnsi="Courier New" w:cs="Courier New"/>
          <w:color w:val="008000"/>
          <w:sz w:val="20"/>
          <w:szCs w:val="20"/>
          <w:highlight w:val="white"/>
        </w:rPr>
      </w:pPr>
      <w:del w:id="3133"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1C9779F9" w14:textId="0A5D6785" w:rsidR="002F1085" w:rsidDel="00116173" w:rsidRDefault="002F1085" w:rsidP="002F1085">
      <w:pPr>
        <w:autoSpaceDE w:val="0"/>
        <w:autoSpaceDN w:val="0"/>
        <w:adjustRightInd w:val="0"/>
        <w:spacing w:after="0" w:line="240" w:lineRule="auto"/>
        <w:rPr>
          <w:del w:id="3134" w:author="Michael Bell" w:date="2013-05-06T17:54:00Z"/>
          <w:rFonts w:ascii="Courier New" w:hAnsi="Courier New" w:cs="Courier New"/>
          <w:color w:val="008000"/>
          <w:sz w:val="20"/>
          <w:szCs w:val="20"/>
          <w:highlight w:val="white"/>
        </w:rPr>
      </w:pPr>
      <w:del w:id="3135"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A2F006C" w14:textId="141C4AA5" w:rsidR="002F1085" w:rsidDel="00116173" w:rsidRDefault="002F1085" w:rsidP="002F1085">
      <w:pPr>
        <w:autoSpaceDE w:val="0"/>
        <w:autoSpaceDN w:val="0"/>
        <w:adjustRightInd w:val="0"/>
        <w:spacing w:after="0" w:line="240" w:lineRule="auto"/>
        <w:rPr>
          <w:del w:id="3136" w:author="Michael Bell" w:date="2013-05-06T17:54:00Z"/>
          <w:rFonts w:ascii="Courier New" w:hAnsi="Courier New" w:cs="Courier New"/>
          <w:color w:val="000000"/>
          <w:sz w:val="20"/>
          <w:szCs w:val="20"/>
          <w:highlight w:val="white"/>
        </w:rPr>
      </w:pPr>
      <w:del w:id="31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8302D8F" w14:textId="2CD03146" w:rsidR="002F1085" w:rsidDel="00116173" w:rsidRDefault="002F1085" w:rsidP="002F1085">
      <w:pPr>
        <w:autoSpaceDE w:val="0"/>
        <w:autoSpaceDN w:val="0"/>
        <w:adjustRightInd w:val="0"/>
        <w:spacing w:after="0" w:line="240" w:lineRule="auto"/>
        <w:rPr>
          <w:del w:id="3138" w:author="Michael Bell" w:date="2013-05-06T17:54:00Z"/>
          <w:rFonts w:ascii="Courier New" w:hAnsi="Courier New" w:cs="Courier New"/>
          <w:color w:val="000000"/>
          <w:sz w:val="20"/>
          <w:szCs w:val="20"/>
          <w:highlight w:val="white"/>
        </w:rPr>
      </w:pPr>
      <w:del w:id="31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0D0BD" w14:textId="49FF2684" w:rsidR="002F1085" w:rsidDel="00116173" w:rsidRDefault="002F1085" w:rsidP="002F1085">
      <w:pPr>
        <w:autoSpaceDE w:val="0"/>
        <w:autoSpaceDN w:val="0"/>
        <w:adjustRightInd w:val="0"/>
        <w:spacing w:after="0" w:line="240" w:lineRule="auto"/>
        <w:rPr>
          <w:del w:id="3140" w:author="Michael Bell" w:date="2013-05-06T17:54:00Z"/>
          <w:rFonts w:ascii="Courier New" w:hAnsi="Courier New" w:cs="Courier New"/>
          <w:color w:val="000000"/>
          <w:sz w:val="20"/>
          <w:szCs w:val="20"/>
          <w:highlight w:val="white"/>
        </w:rPr>
      </w:pPr>
    </w:p>
    <w:p w14:paraId="1664E45D" w14:textId="737D279D" w:rsidR="002F1085" w:rsidDel="00116173" w:rsidRDefault="002F1085" w:rsidP="002F1085">
      <w:pPr>
        <w:autoSpaceDE w:val="0"/>
        <w:autoSpaceDN w:val="0"/>
        <w:adjustRightInd w:val="0"/>
        <w:spacing w:after="0" w:line="240" w:lineRule="auto"/>
        <w:rPr>
          <w:del w:id="3141" w:author="Michael Bell" w:date="2013-05-06T17:54:00Z"/>
          <w:rFonts w:ascii="Courier New" w:hAnsi="Courier New" w:cs="Courier New"/>
          <w:color w:val="000000"/>
          <w:sz w:val="20"/>
          <w:szCs w:val="20"/>
          <w:highlight w:val="white"/>
        </w:rPr>
      </w:pPr>
      <w:del w:id="314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37998772" w14:textId="20BAB860" w:rsidR="002F1085" w:rsidDel="00116173" w:rsidRDefault="002F1085" w:rsidP="002F1085">
      <w:pPr>
        <w:autoSpaceDE w:val="0"/>
        <w:autoSpaceDN w:val="0"/>
        <w:adjustRightInd w:val="0"/>
        <w:spacing w:after="0" w:line="240" w:lineRule="auto"/>
        <w:rPr>
          <w:del w:id="3143" w:author="Michael Bell" w:date="2013-05-06T17:54:00Z"/>
          <w:rFonts w:ascii="Courier New" w:hAnsi="Courier New" w:cs="Courier New"/>
          <w:color w:val="000000"/>
          <w:sz w:val="20"/>
          <w:szCs w:val="20"/>
          <w:highlight w:val="white"/>
        </w:rPr>
      </w:pPr>
      <w:del w:id="314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EDFB14" w14:textId="0A0DEA68" w:rsidR="002F1085" w:rsidDel="00116173" w:rsidRDefault="002F1085" w:rsidP="002F1085">
      <w:pPr>
        <w:autoSpaceDE w:val="0"/>
        <w:autoSpaceDN w:val="0"/>
        <w:adjustRightInd w:val="0"/>
        <w:spacing w:after="0" w:line="240" w:lineRule="auto"/>
        <w:rPr>
          <w:del w:id="3145" w:author="Michael Bell" w:date="2013-05-06T17:54:00Z"/>
          <w:rFonts w:ascii="Courier New" w:hAnsi="Courier New" w:cs="Courier New"/>
          <w:color w:val="008000"/>
          <w:sz w:val="20"/>
          <w:szCs w:val="20"/>
          <w:highlight w:val="white"/>
        </w:rPr>
      </w:pPr>
      <w:del w:id="3146"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1FC5FFDD" w14:textId="313393A9" w:rsidR="002F1085" w:rsidDel="00116173" w:rsidRDefault="002F1085" w:rsidP="002F1085">
      <w:pPr>
        <w:autoSpaceDE w:val="0"/>
        <w:autoSpaceDN w:val="0"/>
        <w:adjustRightInd w:val="0"/>
        <w:spacing w:after="0" w:line="240" w:lineRule="auto"/>
        <w:rPr>
          <w:del w:id="3147" w:author="Michael Bell" w:date="2013-05-06T17:54:00Z"/>
          <w:rFonts w:ascii="Courier New" w:hAnsi="Courier New" w:cs="Courier New"/>
          <w:color w:val="008000"/>
          <w:sz w:val="20"/>
          <w:szCs w:val="20"/>
          <w:highlight w:val="white"/>
        </w:rPr>
      </w:pPr>
      <w:del w:id="3148"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09F593B6" w14:textId="13B690F6" w:rsidR="002F1085" w:rsidDel="00116173" w:rsidRDefault="002F1085" w:rsidP="002F1085">
      <w:pPr>
        <w:autoSpaceDE w:val="0"/>
        <w:autoSpaceDN w:val="0"/>
        <w:adjustRightInd w:val="0"/>
        <w:spacing w:after="0" w:line="240" w:lineRule="auto"/>
        <w:rPr>
          <w:del w:id="3149" w:author="Michael Bell" w:date="2013-05-06T17:54:00Z"/>
          <w:rFonts w:ascii="Courier New" w:hAnsi="Courier New" w:cs="Courier New"/>
          <w:color w:val="000000"/>
          <w:sz w:val="20"/>
          <w:szCs w:val="20"/>
          <w:highlight w:val="white"/>
        </w:rPr>
      </w:pPr>
      <w:del w:id="315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D30591A" w14:textId="1ABFB60F" w:rsidR="002F1085" w:rsidDel="00116173" w:rsidRDefault="002F1085" w:rsidP="002F1085">
      <w:pPr>
        <w:autoSpaceDE w:val="0"/>
        <w:autoSpaceDN w:val="0"/>
        <w:adjustRightInd w:val="0"/>
        <w:spacing w:after="0" w:line="240" w:lineRule="auto"/>
        <w:rPr>
          <w:del w:id="3151" w:author="Michael Bell" w:date="2013-05-06T17:54:00Z"/>
          <w:rFonts w:ascii="Courier New" w:hAnsi="Courier New" w:cs="Courier New"/>
          <w:color w:val="000000"/>
          <w:sz w:val="20"/>
          <w:szCs w:val="20"/>
          <w:highlight w:val="white"/>
        </w:rPr>
      </w:pPr>
      <w:del w:id="315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2D705D3" w14:textId="47B82A53" w:rsidR="002F1085" w:rsidDel="00116173" w:rsidRDefault="002F1085" w:rsidP="002F1085">
      <w:pPr>
        <w:autoSpaceDE w:val="0"/>
        <w:autoSpaceDN w:val="0"/>
        <w:adjustRightInd w:val="0"/>
        <w:spacing w:after="0" w:line="240" w:lineRule="auto"/>
        <w:rPr>
          <w:del w:id="3153" w:author="Michael Bell" w:date="2013-05-06T17:54:00Z"/>
          <w:rFonts w:ascii="Courier New" w:hAnsi="Courier New" w:cs="Courier New"/>
          <w:color w:val="000000"/>
          <w:sz w:val="20"/>
          <w:szCs w:val="20"/>
          <w:highlight w:val="white"/>
        </w:rPr>
      </w:pPr>
    </w:p>
    <w:p w14:paraId="7E073F26" w14:textId="5E2E737E" w:rsidR="002F1085" w:rsidDel="00116173" w:rsidRDefault="002F1085" w:rsidP="002F1085">
      <w:pPr>
        <w:autoSpaceDE w:val="0"/>
        <w:autoSpaceDN w:val="0"/>
        <w:adjustRightInd w:val="0"/>
        <w:spacing w:after="0" w:line="240" w:lineRule="auto"/>
        <w:rPr>
          <w:del w:id="3154" w:author="Michael Bell" w:date="2013-05-06T17:54:00Z"/>
          <w:rFonts w:ascii="Courier New" w:hAnsi="Courier New" w:cs="Courier New"/>
          <w:color w:val="000000"/>
          <w:sz w:val="20"/>
          <w:szCs w:val="20"/>
          <w:highlight w:val="white"/>
        </w:rPr>
      </w:pPr>
      <w:del w:id="31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70E8A4A" w14:textId="13D89816" w:rsidR="002F1085" w:rsidDel="00116173" w:rsidRDefault="002F1085" w:rsidP="002F1085">
      <w:pPr>
        <w:autoSpaceDE w:val="0"/>
        <w:autoSpaceDN w:val="0"/>
        <w:adjustRightInd w:val="0"/>
        <w:spacing w:after="0" w:line="240" w:lineRule="auto"/>
        <w:rPr>
          <w:del w:id="3156" w:author="Michael Bell" w:date="2013-05-06T17:54:00Z"/>
          <w:rFonts w:ascii="Courier New" w:hAnsi="Courier New" w:cs="Courier New"/>
          <w:color w:val="000000"/>
          <w:sz w:val="20"/>
          <w:szCs w:val="20"/>
          <w:highlight w:val="white"/>
        </w:rPr>
      </w:pPr>
      <w:del w:id="31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3DC31E5" w14:textId="6C08E362" w:rsidR="002F1085" w:rsidDel="00116173" w:rsidRDefault="002F1085" w:rsidP="002F1085">
      <w:pPr>
        <w:autoSpaceDE w:val="0"/>
        <w:autoSpaceDN w:val="0"/>
        <w:adjustRightInd w:val="0"/>
        <w:spacing w:after="0" w:line="240" w:lineRule="auto"/>
        <w:rPr>
          <w:del w:id="3158" w:author="Michael Bell" w:date="2013-05-06T17:54:00Z"/>
          <w:rFonts w:ascii="Courier New" w:hAnsi="Courier New" w:cs="Courier New"/>
          <w:color w:val="008000"/>
          <w:sz w:val="20"/>
          <w:szCs w:val="20"/>
          <w:highlight w:val="white"/>
        </w:rPr>
      </w:pPr>
      <w:del w:id="3159"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3172DF28" w14:textId="589F6D65" w:rsidR="002F1085" w:rsidDel="00116173" w:rsidRDefault="002F1085" w:rsidP="002F1085">
      <w:pPr>
        <w:autoSpaceDE w:val="0"/>
        <w:autoSpaceDN w:val="0"/>
        <w:adjustRightInd w:val="0"/>
        <w:spacing w:after="0" w:line="240" w:lineRule="auto"/>
        <w:rPr>
          <w:del w:id="3160" w:author="Michael Bell" w:date="2013-05-06T17:54:00Z"/>
          <w:rFonts w:ascii="Courier New" w:hAnsi="Courier New" w:cs="Courier New"/>
          <w:color w:val="008000"/>
          <w:sz w:val="20"/>
          <w:szCs w:val="20"/>
          <w:highlight w:val="white"/>
        </w:rPr>
      </w:pPr>
      <w:del w:id="3161"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1EE7C784" w14:textId="7443AF2E" w:rsidR="002F1085" w:rsidDel="00116173" w:rsidRDefault="002F1085" w:rsidP="002F1085">
      <w:pPr>
        <w:autoSpaceDE w:val="0"/>
        <w:autoSpaceDN w:val="0"/>
        <w:adjustRightInd w:val="0"/>
        <w:spacing w:after="0" w:line="240" w:lineRule="auto"/>
        <w:rPr>
          <w:del w:id="3162" w:author="Michael Bell" w:date="2013-05-06T17:54:00Z"/>
          <w:rFonts w:ascii="Courier New" w:hAnsi="Courier New" w:cs="Courier New"/>
          <w:color w:val="000000"/>
          <w:sz w:val="20"/>
          <w:szCs w:val="20"/>
          <w:highlight w:val="white"/>
        </w:rPr>
      </w:pPr>
      <w:del w:id="316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3CDDDF75" w14:textId="4F3BE81F" w:rsidR="002F1085" w:rsidDel="00116173" w:rsidRDefault="002F1085" w:rsidP="002F1085">
      <w:pPr>
        <w:autoSpaceDE w:val="0"/>
        <w:autoSpaceDN w:val="0"/>
        <w:adjustRightInd w:val="0"/>
        <w:spacing w:after="0" w:line="240" w:lineRule="auto"/>
        <w:rPr>
          <w:del w:id="3164" w:author="Michael Bell" w:date="2013-05-06T17:54:00Z"/>
          <w:rFonts w:ascii="Courier New" w:hAnsi="Courier New" w:cs="Courier New"/>
          <w:color w:val="000000"/>
          <w:sz w:val="20"/>
          <w:szCs w:val="20"/>
          <w:highlight w:val="white"/>
        </w:rPr>
      </w:pPr>
      <w:del w:id="316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D25071" w14:textId="70D4A28A" w:rsidR="002F1085" w:rsidDel="00116173" w:rsidRDefault="002F1085" w:rsidP="002F1085">
      <w:pPr>
        <w:autoSpaceDE w:val="0"/>
        <w:autoSpaceDN w:val="0"/>
        <w:adjustRightInd w:val="0"/>
        <w:spacing w:after="0" w:line="240" w:lineRule="auto"/>
        <w:rPr>
          <w:del w:id="3166" w:author="Michael Bell" w:date="2013-05-06T17:54:00Z"/>
          <w:rFonts w:ascii="Courier New" w:hAnsi="Courier New" w:cs="Courier New"/>
          <w:color w:val="000000"/>
          <w:sz w:val="20"/>
          <w:szCs w:val="20"/>
          <w:highlight w:val="white"/>
        </w:rPr>
      </w:pPr>
      <w:del w:id="31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64B6B8" w14:textId="6E71029A" w:rsidR="002F1085" w:rsidDel="00116173" w:rsidRDefault="002F1085" w:rsidP="002F1085">
      <w:pPr>
        <w:autoSpaceDE w:val="0"/>
        <w:autoSpaceDN w:val="0"/>
        <w:adjustRightInd w:val="0"/>
        <w:spacing w:after="0" w:line="240" w:lineRule="auto"/>
        <w:rPr>
          <w:del w:id="3168" w:author="Michael Bell" w:date="2013-05-06T17:54:00Z"/>
          <w:rFonts w:ascii="Courier New" w:hAnsi="Courier New" w:cs="Courier New"/>
          <w:color w:val="000000"/>
          <w:sz w:val="20"/>
          <w:szCs w:val="20"/>
          <w:highlight w:val="white"/>
        </w:rPr>
      </w:pPr>
      <w:del w:id="3169"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4BC2AF79" w14:textId="13727643" w:rsidR="002F1085" w:rsidDel="00116173" w:rsidRDefault="002F1085" w:rsidP="002F1085">
      <w:pPr>
        <w:autoSpaceDE w:val="0"/>
        <w:autoSpaceDN w:val="0"/>
        <w:adjustRightInd w:val="0"/>
        <w:spacing w:after="0" w:line="240" w:lineRule="auto"/>
        <w:rPr>
          <w:del w:id="3170" w:author="Michael Bell" w:date="2013-05-06T17:54:00Z"/>
          <w:rFonts w:ascii="Courier New" w:hAnsi="Courier New" w:cs="Courier New"/>
          <w:color w:val="000000"/>
          <w:sz w:val="20"/>
          <w:szCs w:val="20"/>
          <w:highlight w:val="white"/>
        </w:rPr>
      </w:pPr>
      <w:del w:id="317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6D28DE7" w14:textId="3D5837E3" w:rsidR="002F1085" w:rsidDel="00116173" w:rsidRDefault="002F1085" w:rsidP="002F1085">
      <w:pPr>
        <w:autoSpaceDE w:val="0"/>
        <w:autoSpaceDN w:val="0"/>
        <w:adjustRightInd w:val="0"/>
        <w:spacing w:after="0" w:line="240" w:lineRule="auto"/>
        <w:rPr>
          <w:del w:id="3172" w:author="Michael Bell" w:date="2013-05-06T17:54:00Z"/>
          <w:rFonts w:ascii="Courier New" w:hAnsi="Courier New" w:cs="Courier New"/>
          <w:color w:val="000000"/>
          <w:sz w:val="20"/>
          <w:szCs w:val="20"/>
          <w:highlight w:val="white"/>
        </w:rPr>
      </w:pPr>
      <w:del w:id="317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9A7B55" w14:textId="7C64E49D" w:rsidR="002F1085" w:rsidDel="00116173" w:rsidRDefault="002F1085" w:rsidP="002F1085">
      <w:pPr>
        <w:autoSpaceDE w:val="0"/>
        <w:autoSpaceDN w:val="0"/>
        <w:adjustRightInd w:val="0"/>
        <w:spacing w:after="0" w:line="240" w:lineRule="auto"/>
        <w:rPr>
          <w:del w:id="3174" w:author="Michael Bell" w:date="2013-05-06T17:54:00Z"/>
          <w:rFonts w:ascii="Courier New" w:hAnsi="Courier New" w:cs="Courier New"/>
          <w:color w:val="000000"/>
          <w:sz w:val="20"/>
          <w:szCs w:val="20"/>
          <w:highlight w:val="white"/>
        </w:rPr>
      </w:pPr>
    </w:p>
    <w:p w14:paraId="7F7A505B" w14:textId="6F9FCF8D" w:rsidR="002F1085" w:rsidDel="00116173" w:rsidRDefault="002F1085" w:rsidP="002F1085">
      <w:pPr>
        <w:autoSpaceDE w:val="0"/>
        <w:autoSpaceDN w:val="0"/>
        <w:adjustRightInd w:val="0"/>
        <w:spacing w:after="0" w:line="240" w:lineRule="auto"/>
        <w:rPr>
          <w:del w:id="3175" w:author="Michael Bell" w:date="2013-05-06T17:54:00Z"/>
          <w:rFonts w:ascii="Courier New" w:hAnsi="Courier New" w:cs="Courier New"/>
          <w:color w:val="000000"/>
          <w:sz w:val="20"/>
          <w:szCs w:val="20"/>
          <w:highlight w:val="white"/>
        </w:rPr>
      </w:pPr>
      <w:del w:id="317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del>
    </w:p>
    <w:p w14:paraId="1269A328" w14:textId="6CF20878" w:rsidR="002F1085" w:rsidDel="00116173" w:rsidRDefault="002F1085" w:rsidP="002F1085">
      <w:pPr>
        <w:autoSpaceDE w:val="0"/>
        <w:autoSpaceDN w:val="0"/>
        <w:adjustRightInd w:val="0"/>
        <w:spacing w:after="0" w:line="240" w:lineRule="auto"/>
        <w:rPr>
          <w:del w:id="3177" w:author="Michael Bell" w:date="2013-05-06T17:54:00Z"/>
          <w:rFonts w:ascii="Courier New" w:hAnsi="Courier New" w:cs="Courier New"/>
          <w:color w:val="000000"/>
          <w:sz w:val="20"/>
          <w:szCs w:val="20"/>
          <w:highlight w:val="white"/>
        </w:rPr>
      </w:pPr>
      <w:del w:id="317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9A4DED0" w14:textId="2E4BC67B" w:rsidR="002F1085" w:rsidDel="00116173" w:rsidRDefault="002F1085" w:rsidP="002F1085">
      <w:pPr>
        <w:autoSpaceDE w:val="0"/>
        <w:autoSpaceDN w:val="0"/>
        <w:adjustRightInd w:val="0"/>
        <w:spacing w:after="0" w:line="240" w:lineRule="auto"/>
        <w:rPr>
          <w:del w:id="3179" w:author="Michael Bell" w:date="2013-05-06T17:54:00Z"/>
          <w:rFonts w:ascii="Courier New" w:hAnsi="Courier New" w:cs="Courier New"/>
          <w:color w:val="008000"/>
          <w:sz w:val="20"/>
          <w:szCs w:val="20"/>
          <w:highlight w:val="white"/>
        </w:rPr>
      </w:pPr>
      <w:del w:id="3180"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converge the given points</w:delText>
        </w:r>
      </w:del>
    </w:p>
    <w:p w14:paraId="4504D4FD" w14:textId="6F9A7EF5" w:rsidR="002F1085" w:rsidDel="00116173" w:rsidRDefault="002F1085" w:rsidP="002F1085">
      <w:pPr>
        <w:autoSpaceDE w:val="0"/>
        <w:autoSpaceDN w:val="0"/>
        <w:adjustRightInd w:val="0"/>
        <w:spacing w:after="0" w:line="240" w:lineRule="auto"/>
        <w:rPr>
          <w:del w:id="3181" w:author="Michael Bell" w:date="2013-05-06T17:54:00Z"/>
          <w:rFonts w:ascii="Courier New" w:hAnsi="Courier New" w:cs="Courier New"/>
          <w:color w:val="000000"/>
          <w:sz w:val="20"/>
          <w:szCs w:val="20"/>
          <w:highlight w:val="white"/>
        </w:rPr>
      </w:pPr>
      <w:del w:id="3182"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"converge"</w:delText>
        </w:r>
        <w:r w:rsidDel="00116173">
          <w:rPr>
            <w:rFonts w:ascii="Courier New" w:hAnsi="Courier New" w:cs="Courier New"/>
            <w:b/>
            <w:bCs/>
            <w:color w:val="000080"/>
            <w:sz w:val="20"/>
            <w:szCs w:val="20"/>
            <w:highlight w:val="white"/>
          </w:rPr>
          <w:delText>);</w:delText>
        </w:r>
      </w:del>
    </w:p>
    <w:p w14:paraId="656BB876" w14:textId="0BAD2DF1" w:rsidR="002F1085" w:rsidDel="00116173" w:rsidRDefault="002F1085" w:rsidP="002F1085">
      <w:pPr>
        <w:autoSpaceDE w:val="0"/>
        <w:autoSpaceDN w:val="0"/>
        <w:adjustRightInd w:val="0"/>
        <w:spacing w:after="0" w:line="240" w:lineRule="auto"/>
        <w:rPr>
          <w:del w:id="3183" w:author="Michael Bell" w:date="2013-05-06T17:54:00Z"/>
          <w:rFonts w:ascii="Courier New" w:hAnsi="Courier New" w:cs="Courier New"/>
          <w:color w:val="008000"/>
          <w:sz w:val="20"/>
          <w:szCs w:val="20"/>
          <w:highlight w:val="white"/>
        </w:rPr>
      </w:pPr>
      <w:del w:id="318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70907CCD" w14:textId="691297EB" w:rsidR="002F1085" w:rsidDel="00116173" w:rsidRDefault="002F1085" w:rsidP="002F1085">
      <w:pPr>
        <w:autoSpaceDE w:val="0"/>
        <w:autoSpaceDN w:val="0"/>
        <w:adjustRightInd w:val="0"/>
        <w:spacing w:after="0" w:line="240" w:lineRule="auto"/>
        <w:rPr>
          <w:del w:id="3185" w:author="Michael Bell" w:date="2013-05-06T17:54:00Z"/>
          <w:rFonts w:ascii="Courier New" w:hAnsi="Courier New" w:cs="Courier New"/>
          <w:color w:val="000000"/>
          <w:sz w:val="20"/>
          <w:szCs w:val="20"/>
          <w:highlight w:val="white"/>
        </w:rPr>
      </w:pPr>
      <w:del w:id="3186"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7210C0ED" w14:textId="332025EE" w:rsidR="002F1085" w:rsidDel="00116173" w:rsidRDefault="002F1085" w:rsidP="002F1085">
      <w:pPr>
        <w:autoSpaceDE w:val="0"/>
        <w:autoSpaceDN w:val="0"/>
        <w:adjustRightInd w:val="0"/>
        <w:spacing w:after="0" w:line="240" w:lineRule="auto"/>
        <w:rPr>
          <w:del w:id="3187" w:author="Michael Bell" w:date="2013-05-06T17:54:00Z"/>
          <w:rFonts w:ascii="Courier New" w:hAnsi="Courier New" w:cs="Courier New"/>
          <w:color w:val="000000"/>
          <w:sz w:val="20"/>
          <w:szCs w:val="20"/>
          <w:highlight w:val="white"/>
        </w:rPr>
      </w:pPr>
      <w:del w:id="318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C63911" w14:textId="735BDE85" w:rsidR="002F1085" w:rsidDel="00116173" w:rsidRDefault="002F1085" w:rsidP="002F1085">
      <w:pPr>
        <w:autoSpaceDE w:val="0"/>
        <w:autoSpaceDN w:val="0"/>
        <w:adjustRightInd w:val="0"/>
        <w:spacing w:after="0" w:line="240" w:lineRule="auto"/>
        <w:rPr>
          <w:del w:id="3189" w:author="Michael Bell" w:date="2013-05-06T17:54:00Z"/>
          <w:rFonts w:ascii="Courier New" w:hAnsi="Courier New" w:cs="Courier New"/>
          <w:color w:val="000000"/>
          <w:sz w:val="20"/>
          <w:szCs w:val="20"/>
          <w:highlight w:val="white"/>
        </w:rPr>
      </w:pPr>
      <w:del w:id="3190" w:author="Michael Bell" w:date="2013-05-06T17:54:00Z">
        <w:r w:rsidDel="00116173">
          <w:rPr>
            <w:rFonts w:ascii="Courier New" w:hAnsi="Courier New" w:cs="Courier New"/>
            <w:color w:val="000000"/>
            <w:sz w:val="20"/>
            <w:szCs w:val="20"/>
            <w:highlight w:val="white"/>
          </w:rPr>
          <w:delText xml:space="preserve">          </w:delText>
        </w:r>
      </w:del>
    </w:p>
    <w:p w14:paraId="5A87E31E" w14:textId="4E7AB034" w:rsidR="002F1085" w:rsidDel="00116173" w:rsidRDefault="002F1085" w:rsidP="002F1085">
      <w:pPr>
        <w:autoSpaceDE w:val="0"/>
        <w:autoSpaceDN w:val="0"/>
        <w:adjustRightInd w:val="0"/>
        <w:spacing w:after="0" w:line="240" w:lineRule="auto"/>
        <w:rPr>
          <w:del w:id="3191" w:author="Michael Bell" w:date="2013-05-06T17:54:00Z"/>
          <w:rFonts w:ascii="Courier New" w:hAnsi="Courier New" w:cs="Courier New"/>
          <w:color w:val="000000"/>
          <w:sz w:val="20"/>
          <w:szCs w:val="20"/>
          <w:highlight w:val="white"/>
        </w:rPr>
      </w:pPr>
      <w:del w:id="319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A20DA9B" w14:textId="53C6A12B" w:rsidR="002F1085" w:rsidDel="00116173" w:rsidRDefault="002F1085" w:rsidP="002F1085">
      <w:pPr>
        <w:autoSpaceDE w:val="0"/>
        <w:autoSpaceDN w:val="0"/>
        <w:adjustRightInd w:val="0"/>
        <w:spacing w:after="0" w:line="240" w:lineRule="auto"/>
        <w:rPr>
          <w:del w:id="3193" w:author="Michael Bell" w:date="2013-05-06T17:54:00Z"/>
          <w:rFonts w:ascii="Courier New" w:hAnsi="Courier New" w:cs="Courier New"/>
          <w:color w:val="000000"/>
          <w:sz w:val="20"/>
          <w:szCs w:val="20"/>
          <w:highlight w:val="white"/>
        </w:rPr>
      </w:pPr>
    </w:p>
    <w:p w14:paraId="496F2494" w14:textId="4BAB1826" w:rsidR="002F1085" w:rsidDel="00116173" w:rsidRDefault="002F1085" w:rsidP="002F1085">
      <w:pPr>
        <w:autoSpaceDE w:val="0"/>
        <w:autoSpaceDN w:val="0"/>
        <w:adjustRightInd w:val="0"/>
        <w:spacing w:after="0" w:line="240" w:lineRule="auto"/>
        <w:rPr>
          <w:del w:id="3194" w:author="Michael Bell" w:date="2013-05-06T17:54:00Z"/>
          <w:rFonts w:ascii="Courier New" w:hAnsi="Courier New" w:cs="Courier New"/>
          <w:color w:val="000000"/>
          <w:sz w:val="20"/>
          <w:szCs w:val="20"/>
          <w:highlight w:val="white"/>
        </w:rPr>
      </w:pPr>
      <w:del w:id="319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del>
    </w:p>
    <w:p w14:paraId="47DB2B6A" w14:textId="523392FA" w:rsidR="002F1085" w:rsidDel="00116173" w:rsidRDefault="002F1085" w:rsidP="002F1085">
      <w:pPr>
        <w:autoSpaceDE w:val="0"/>
        <w:autoSpaceDN w:val="0"/>
        <w:adjustRightInd w:val="0"/>
        <w:spacing w:after="0" w:line="240" w:lineRule="auto"/>
        <w:rPr>
          <w:del w:id="3196" w:author="Michael Bell" w:date="2013-05-06T17:54:00Z"/>
          <w:rFonts w:ascii="Courier New" w:hAnsi="Courier New" w:cs="Courier New"/>
          <w:color w:val="000000"/>
          <w:sz w:val="20"/>
          <w:szCs w:val="20"/>
          <w:highlight w:val="white"/>
        </w:rPr>
      </w:pPr>
      <w:del w:id="319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1D5FB1" w14:textId="609402E8" w:rsidR="002F1085" w:rsidDel="00116173" w:rsidRDefault="002F1085" w:rsidP="002F1085">
      <w:pPr>
        <w:autoSpaceDE w:val="0"/>
        <w:autoSpaceDN w:val="0"/>
        <w:adjustRightInd w:val="0"/>
        <w:spacing w:after="0" w:line="240" w:lineRule="auto"/>
        <w:rPr>
          <w:del w:id="3198" w:author="Michael Bell" w:date="2013-05-06T17:54:00Z"/>
          <w:rFonts w:ascii="Courier New" w:hAnsi="Courier New" w:cs="Courier New"/>
          <w:color w:val="008000"/>
          <w:sz w:val="20"/>
          <w:szCs w:val="20"/>
          <w:highlight w:val="white"/>
        </w:rPr>
      </w:pPr>
      <w:del w:id="3199"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diverge the given points</w:delText>
        </w:r>
      </w:del>
    </w:p>
    <w:p w14:paraId="07ECEF82" w14:textId="5967D837" w:rsidR="002F1085" w:rsidDel="00116173" w:rsidRDefault="002F1085" w:rsidP="002F1085">
      <w:pPr>
        <w:autoSpaceDE w:val="0"/>
        <w:autoSpaceDN w:val="0"/>
        <w:adjustRightInd w:val="0"/>
        <w:spacing w:after="0" w:line="240" w:lineRule="auto"/>
        <w:rPr>
          <w:del w:id="3200" w:author="Michael Bell" w:date="2013-05-06T17:54:00Z"/>
          <w:rFonts w:ascii="Courier New" w:hAnsi="Courier New" w:cs="Courier New"/>
          <w:color w:val="000000"/>
          <w:sz w:val="20"/>
          <w:szCs w:val="20"/>
          <w:highlight w:val="white"/>
        </w:rPr>
      </w:pPr>
      <w:del w:id="3201"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"diverge"</w:delText>
        </w:r>
        <w:r w:rsidDel="00116173">
          <w:rPr>
            <w:rFonts w:ascii="Courier New" w:hAnsi="Courier New" w:cs="Courier New"/>
            <w:b/>
            <w:bCs/>
            <w:color w:val="000080"/>
            <w:sz w:val="20"/>
            <w:szCs w:val="20"/>
            <w:highlight w:val="white"/>
          </w:rPr>
          <w:delText>);</w:delText>
        </w:r>
      </w:del>
    </w:p>
    <w:p w14:paraId="27ACF86A" w14:textId="1AF94D91" w:rsidR="002F1085" w:rsidDel="00116173" w:rsidRDefault="002F1085" w:rsidP="002F1085">
      <w:pPr>
        <w:autoSpaceDE w:val="0"/>
        <w:autoSpaceDN w:val="0"/>
        <w:adjustRightInd w:val="0"/>
        <w:spacing w:after="0" w:line="240" w:lineRule="auto"/>
        <w:rPr>
          <w:del w:id="3202" w:author="Michael Bell" w:date="2013-05-06T17:54:00Z"/>
          <w:rFonts w:ascii="Courier New" w:hAnsi="Courier New" w:cs="Courier New"/>
          <w:color w:val="008000"/>
          <w:sz w:val="20"/>
          <w:szCs w:val="20"/>
          <w:highlight w:val="white"/>
        </w:rPr>
      </w:pPr>
      <w:del w:id="32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31C2B81A" w14:textId="0667E5CF" w:rsidR="002F1085" w:rsidDel="00116173" w:rsidRDefault="002F1085" w:rsidP="002F1085">
      <w:pPr>
        <w:autoSpaceDE w:val="0"/>
        <w:autoSpaceDN w:val="0"/>
        <w:adjustRightInd w:val="0"/>
        <w:spacing w:after="0" w:line="240" w:lineRule="auto"/>
        <w:rPr>
          <w:del w:id="3204" w:author="Michael Bell" w:date="2013-05-06T17:54:00Z"/>
          <w:rFonts w:ascii="Courier New" w:hAnsi="Courier New" w:cs="Courier New"/>
          <w:color w:val="000000"/>
          <w:sz w:val="20"/>
          <w:szCs w:val="20"/>
          <w:highlight w:val="white"/>
        </w:rPr>
      </w:pPr>
      <w:del w:id="3205"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161D7CC3" w14:textId="34FFBF51" w:rsidR="002F1085" w:rsidDel="00116173" w:rsidRDefault="002F1085" w:rsidP="002F1085">
      <w:pPr>
        <w:autoSpaceDE w:val="0"/>
        <w:autoSpaceDN w:val="0"/>
        <w:adjustRightInd w:val="0"/>
        <w:spacing w:after="0" w:line="240" w:lineRule="auto"/>
        <w:rPr>
          <w:del w:id="3206" w:author="Michael Bell" w:date="2013-05-06T17:54:00Z"/>
          <w:rFonts w:ascii="Courier New" w:hAnsi="Courier New" w:cs="Courier New"/>
          <w:color w:val="000000"/>
          <w:sz w:val="20"/>
          <w:szCs w:val="20"/>
          <w:highlight w:val="white"/>
        </w:rPr>
      </w:pPr>
      <w:del w:id="320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480AFA" w14:textId="2E592697" w:rsidR="002F1085" w:rsidDel="00116173" w:rsidRDefault="002F1085" w:rsidP="002F1085">
      <w:pPr>
        <w:autoSpaceDE w:val="0"/>
        <w:autoSpaceDN w:val="0"/>
        <w:adjustRightInd w:val="0"/>
        <w:spacing w:after="0" w:line="240" w:lineRule="auto"/>
        <w:rPr>
          <w:del w:id="3208" w:author="Michael Bell" w:date="2013-05-06T17:54:00Z"/>
          <w:rFonts w:ascii="Courier New" w:hAnsi="Courier New" w:cs="Courier New"/>
          <w:color w:val="000000"/>
          <w:sz w:val="20"/>
          <w:szCs w:val="20"/>
          <w:highlight w:val="white"/>
        </w:rPr>
      </w:pPr>
      <w:del w:id="32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9CCE5" w14:textId="2D2A325E" w:rsidR="002F1085" w:rsidDel="00116173" w:rsidRDefault="002F1085" w:rsidP="002F1085">
      <w:pPr>
        <w:autoSpaceDE w:val="0"/>
        <w:autoSpaceDN w:val="0"/>
        <w:adjustRightInd w:val="0"/>
        <w:spacing w:after="0" w:line="240" w:lineRule="auto"/>
        <w:rPr>
          <w:del w:id="3210" w:author="Michael Bell" w:date="2013-05-06T17:54:00Z"/>
          <w:rFonts w:ascii="Courier New" w:hAnsi="Courier New" w:cs="Courier New"/>
          <w:color w:val="000000"/>
          <w:sz w:val="20"/>
          <w:szCs w:val="20"/>
          <w:highlight w:val="white"/>
        </w:rPr>
      </w:pPr>
    </w:p>
    <w:p w14:paraId="7096503E" w14:textId="4657139A" w:rsidR="002F1085" w:rsidDel="00116173" w:rsidRDefault="002F1085" w:rsidP="002F1085">
      <w:pPr>
        <w:autoSpaceDE w:val="0"/>
        <w:autoSpaceDN w:val="0"/>
        <w:adjustRightInd w:val="0"/>
        <w:spacing w:after="0" w:line="240" w:lineRule="auto"/>
        <w:rPr>
          <w:del w:id="3211" w:author="Michael Bell" w:date="2013-05-06T17:54:00Z"/>
          <w:rFonts w:ascii="Courier New" w:hAnsi="Courier New" w:cs="Courier New"/>
          <w:color w:val="000000"/>
          <w:sz w:val="20"/>
          <w:szCs w:val="20"/>
          <w:highlight w:val="white"/>
        </w:rPr>
      </w:pPr>
      <w:del w:id="32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del>
    </w:p>
    <w:p w14:paraId="51915FAC" w14:textId="60377DEA" w:rsidR="002F1085" w:rsidDel="00116173" w:rsidRDefault="002F1085" w:rsidP="002F1085">
      <w:pPr>
        <w:autoSpaceDE w:val="0"/>
        <w:autoSpaceDN w:val="0"/>
        <w:adjustRightInd w:val="0"/>
        <w:spacing w:after="0" w:line="240" w:lineRule="auto"/>
        <w:rPr>
          <w:del w:id="3213" w:author="Michael Bell" w:date="2013-05-06T17:54:00Z"/>
          <w:rFonts w:ascii="Courier New" w:hAnsi="Courier New" w:cs="Courier New"/>
          <w:color w:val="000000"/>
          <w:sz w:val="20"/>
          <w:szCs w:val="20"/>
          <w:highlight w:val="white"/>
        </w:rPr>
      </w:pPr>
      <w:del w:id="32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101AC8" w14:textId="7227AEBD" w:rsidR="002F1085" w:rsidDel="00116173" w:rsidRDefault="002F1085" w:rsidP="002F1085">
      <w:pPr>
        <w:autoSpaceDE w:val="0"/>
        <w:autoSpaceDN w:val="0"/>
        <w:adjustRightInd w:val="0"/>
        <w:spacing w:after="0" w:line="240" w:lineRule="auto"/>
        <w:rPr>
          <w:del w:id="3215" w:author="Michael Bell" w:date="2013-05-06T17:54:00Z"/>
          <w:rFonts w:ascii="Courier New" w:hAnsi="Courier New" w:cs="Courier New"/>
          <w:color w:val="008000"/>
          <w:sz w:val="20"/>
          <w:szCs w:val="20"/>
          <w:highlight w:val="white"/>
        </w:rPr>
      </w:pPr>
      <w:del w:id="3216"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the train</w:delText>
        </w:r>
      </w:del>
    </w:p>
    <w:p w14:paraId="71E04791" w14:textId="5172652A" w:rsidR="002F1085" w:rsidDel="00116173" w:rsidRDefault="002F1085" w:rsidP="002F1085">
      <w:pPr>
        <w:autoSpaceDE w:val="0"/>
        <w:autoSpaceDN w:val="0"/>
        <w:adjustRightInd w:val="0"/>
        <w:spacing w:after="0" w:line="240" w:lineRule="auto"/>
        <w:rPr>
          <w:del w:id="3217" w:author="Michael Bell" w:date="2013-05-06T17:54:00Z"/>
          <w:rFonts w:ascii="Courier New" w:hAnsi="Courier New" w:cs="Courier New"/>
          <w:color w:val="008000"/>
          <w:sz w:val="20"/>
          <w:szCs w:val="20"/>
          <w:highlight w:val="white"/>
        </w:rPr>
      </w:pPr>
      <w:del w:id="3218"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following instructions</w:delText>
        </w:r>
      </w:del>
    </w:p>
    <w:p w14:paraId="44266882" w14:textId="08FE8F41" w:rsidR="002F1085" w:rsidDel="00116173" w:rsidRDefault="002F1085" w:rsidP="002F1085">
      <w:pPr>
        <w:autoSpaceDE w:val="0"/>
        <w:autoSpaceDN w:val="0"/>
        <w:adjustRightInd w:val="0"/>
        <w:spacing w:after="0" w:line="240" w:lineRule="auto"/>
        <w:rPr>
          <w:del w:id="3219" w:author="Michael Bell" w:date="2013-05-06T17:54:00Z"/>
          <w:rFonts w:ascii="Courier New" w:hAnsi="Courier New" w:cs="Courier New"/>
          <w:color w:val="000000"/>
          <w:sz w:val="20"/>
          <w:szCs w:val="20"/>
          <w:highlight w:val="white"/>
        </w:rPr>
      </w:pPr>
      <w:del w:id="32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0840D2F" w14:textId="513DBE86" w:rsidR="002F1085" w:rsidDel="00116173" w:rsidRDefault="002F1085" w:rsidP="002F1085">
      <w:pPr>
        <w:autoSpaceDE w:val="0"/>
        <w:autoSpaceDN w:val="0"/>
        <w:adjustRightInd w:val="0"/>
        <w:spacing w:after="0" w:line="240" w:lineRule="auto"/>
        <w:rPr>
          <w:del w:id="3221" w:author="Michael Bell" w:date="2013-05-06T17:54:00Z"/>
          <w:rFonts w:ascii="Courier New" w:hAnsi="Courier New" w:cs="Courier New"/>
          <w:color w:val="000000"/>
          <w:sz w:val="20"/>
          <w:szCs w:val="20"/>
          <w:highlight w:val="white"/>
        </w:rPr>
      </w:pPr>
      <w:del w:id="32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4FA8244" w14:textId="2E5CF21F" w:rsidR="002F1085" w:rsidDel="00116173" w:rsidRDefault="002F1085" w:rsidP="002F1085">
      <w:pPr>
        <w:autoSpaceDE w:val="0"/>
        <w:autoSpaceDN w:val="0"/>
        <w:adjustRightInd w:val="0"/>
        <w:spacing w:after="0" w:line="240" w:lineRule="auto"/>
        <w:rPr>
          <w:del w:id="3223" w:author="Michael Bell" w:date="2013-05-06T17:54:00Z"/>
          <w:rFonts w:ascii="Courier New" w:hAnsi="Courier New" w:cs="Courier New"/>
          <w:color w:val="000000"/>
          <w:sz w:val="20"/>
          <w:szCs w:val="20"/>
          <w:highlight w:val="white"/>
        </w:rPr>
      </w:pPr>
      <w:del w:id="32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643B68" w14:textId="2F1CA822" w:rsidR="002F1085" w:rsidDel="00116173" w:rsidRDefault="002F1085" w:rsidP="002F1085">
      <w:pPr>
        <w:autoSpaceDE w:val="0"/>
        <w:autoSpaceDN w:val="0"/>
        <w:adjustRightInd w:val="0"/>
        <w:spacing w:after="0" w:line="240" w:lineRule="auto"/>
        <w:rPr>
          <w:del w:id="3225" w:author="Michael Bell" w:date="2013-05-06T17:54:00Z"/>
          <w:rFonts w:ascii="Courier New" w:hAnsi="Courier New" w:cs="Courier New"/>
          <w:color w:val="008000"/>
          <w:sz w:val="20"/>
          <w:szCs w:val="20"/>
          <w:highlight w:val="white"/>
        </w:rPr>
      </w:pPr>
      <w:del w:id="3226"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//resets the timer to be used by a diferent call of W</w:delText>
        </w:r>
      </w:del>
    </w:p>
    <w:p w14:paraId="6547A9F2" w14:textId="1774A254" w:rsidR="002F1085" w:rsidDel="00116173" w:rsidRDefault="002F1085" w:rsidP="002F1085">
      <w:pPr>
        <w:autoSpaceDE w:val="0"/>
        <w:autoSpaceDN w:val="0"/>
        <w:adjustRightInd w:val="0"/>
        <w:spacing w:after="0" w:line="240" w:lineRule="auto"/>
        <w:rPr>
          <w:del w:id="3227" w:author="Michael Bell" w:date="2013-05-06T17:54:00Z"/>
          <w:rFonts w:ascii="Courier New" w:hAnsi="Courier New" w:cs="Courier New"/>
          <w:color w:val="008000"/>
          <w:sz w:val="20"/>
          <w:szCs w:val="20"/>
          <w:highlight w:val="white"/>
        </w:rPr>
      </w:pPr>
      <w:del w:id="32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moves to the next instruction set</w:delText>
        </w:r>
      </w:del>
    </w:p>
    <w:p w14:paraId="094F865A" w14:textId="1C53ABAF" w:rsidR="002F1085" w:rsidDel="00116173" w:rsidRDefault="002F1085" w:rsidP="002F1085">
      <w:pPr>
        <w:autoSpaceDE w:val="0"/>
        <w:autoSpaceDN w:val="0"/>
        <w:adjustRightInd w:val="0"/>
        <w:spacing w:after="0" w:line="240" w:lineRule="auto"/>
        <w:rPr>
          <w:del w:id="3229" w:author="Michael Bell" w:date="2013-05-06T17:54:00Z"/>
          <w:rFonts w:ascii="Courier New" w:hAnsi="Courier New" w:cs="Courier New"/>
          <w:color w:val="008000"/>
          <w:sz w:val="20"/>
          <w:szCs w:val="20"/>
          <w:highlight w:val="white"/>
        </w:rPr>
      </w:pPr>
      <w:del w:id="32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for(int i = 0; i &lt; 10; i++)</w:delText>
        </w:r>
      </w:del>
    </w:p>
    <w:p w14:paraId="4AE1F194" w14:textId="05575638" w:rsidR="002F1085" w:rsidDel="00116173" w:rsidRDefault="002F1085" w:rsidP="002F1085">
      <w:pPr>
        <w:autoSpaceDE w:val="0"/>
        <w:autoSpaceDN w:val="0"/>
        <w:adjustRightInd w:val="0"/>
        <w:spacing w:after="0" w:line="240" w:lineRule="auto"/>
        <w:rPr>
          <w:del w:id="3231" w:author="Michael Bell" w:date="2013-05-06T17:54:00Z"/>
          <w:rFonts w:ascii="Courier New" w:hAnsi="Courier New" w:cs="Courier New"/>
          <w:color w:val="008000"/>
          <w:sz w:val="20"/>
          <w:szCs w:val="20"/>
          <w:highlight w:val="white"/>
        </w:rPr>
      </w:pPr>
      <w:del w:id="32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58FD8E29" w14:textId="674DA21C" w:rsidR="002F1085" w:rsidDel="00116173" w:rsidRDefault="002F1085" w:rsidP="002F1085">
      <w:pPr>
        <w:autoSpaceDE w:val="0"/>
        <w:autoSpaceDN w:val="0"/>
        <w:adjustRightInd w:val="0"/>
        <w:spacing w:after="0" w:line="240" w:lineRule="auto"/>
        <w:rPr>
          <w:del w:id="3233" w:author="Michael Bell" w:date="2013-05-06T17:54:00Z"/>
          <w:rFonts w:ascii="Courier New" w:hAnsi="Courier New" w:cs="Courier New"/>
          <w:color w:val="008000"/>
          <w:sz w:val="20"/>
          <w:szCs w:val="20"/>
          <w:highlight w:val="white"/>
        </w:rPr>
      </w:pPr>
      <w:del w:id="32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Serial.print(i);</w:delText>
        </w:r>
      </w:del>
    </w:p>
    <w:p w14:paraId="12439B1B" w14:textId="43D3FB69" w:rsidR="002F1085" w:rsidDel="00116173" w:rsidRDefault="002F1085" w:rsidP="002F1085">
      <w:pPr>
        <w:autoSpaceDE w:val="0"/>
        <w:autoSpaceDN w:val="0"/>
        <w:adjustRightInd w:val="0"/>
        <w:spacing w:after="0" w:line="240" w:lineRule="auto"/>
        <w:rPr>
          <w:del w:id="3235" w:author="Michael Bell" w:date="2013-05-06T17:54:00Z"/>
          <w:rFonts w:ascii="Courier New" w:hAnsi="Courier New" w:cs="Courier New"/>
          <w:color w:val="008000"/>
          <w:sz w:val="20"/>
          <w:szCs w:val="20"/>
          <w:highlight w:val="white"/>
        </w:rPr>
      </w:pPr>
      <w:del w:id="32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w:delText>
        </w:r>
      </w:del>
    </w:p>
    <w:p w14:paraId="46A216FA" w14:textId="3874D49A" w:rsidR="002F1085" w:rsidDel="00116173" w:rsidRDefault="002F1085" w:rsidP="002F1085">
      <w:pPr>
        <w:autoSpaceDE w:val="0"/>
        <w:autoSpaceDN w:val="0"/>
        <w:adjustRightInd w:val="0"/>
        <w:spacing w:after="0" w:line="240" w:lineRule="auto"/>
        <w:rPr>
          <w:del w:id="3237" w:author="Michael Bell" w:date="2013-05-06T17:54:00Z"/>
          <w:rFonts w:ascii="Courier New" w:hAnsi="Courier New" w:cs="Courier New"/>
          <w:color w:val="008000"/>
          <w:sz w:val="20"/>
          <w:szCs w:val="20"/>
          <w:highlight w:val="white"/>
        </w:rPr>
      </w:pPr>
      <w:del w:id="323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Serial.println(pointSwitch[i]);</w:delText>
        </w:r>
      </w:del>
    </w:p>
    <w:p w14:paraId="53584930" w14:textId="096E62AF" w:rsidR="002F1085" w:rsidDel="00116173" w:rsidRDefault="002F1085" w:rsidP="002F1085">
      <w:pPr>
        <w:autoSpaceDE w:val="0"/>
        <w:autoSpaceDN w:val="0"/>
        <w:adjustRightInd w:val="0"/>
        <w:spacing w:after="0" w:line="240" w:lineRule="auto"/>
        <w:rPr>
          <w:del w:id="3239" w:author="Michael Bell" w:date="2013-05-06T17:54:00Z"/>
          <w:rFonts w:ascii="Courier New" w:hAnsi="Courier New" w:cs="Courier New"/>
          <w:color w:val="008000"/>
          <w:sz w:val="20"/>
          <w:szCs w:val="20"/>
          <w:highlight w:val="white"/>
        </w:rPr>
      </w:pPr>
      <w:del w:id="324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7CFCA481" w14:textId="41BC6289" w:rsidR="002F1085" w:rsidDel="00116173" w:rsidRDefault="002F1085" w:rsidP="002F1085">
      <w:pPr>
        <w:autoSpaceDE w:val="0"/>
        <w:autoSpaceDN w:val="0"/>
        <w:adjustRightInd w:val="0"/>
        <w:spacing w:after="0" w:line="240" w:lineRule="auto"/>
        <w:rPr>
          <w:del w:id="3241" w:author="Michael Bell" w:date="2013-05-06T17:54:00Z"/>
          <w:rFonts w:ascii="Courier New" w:hAnsi="Courier New" w:cs="Courier New"/>
          <w:color w:val="008000"/>
          <w:sz w:val="20"/>
          <w:szCs w:val="20"/>
          <w:highlight w:val="white"/>
        </w:rPr>
      </w:pPr>
      <w:del w:id="324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xml:space="preserve">//          </w:delText>
        </w:r>
      </w:del>
    </w:p>
    <w:p w14:paraId="033FE28D" w14:textId="394C6896" w:rsidR="002F1085" w:rsidDel="00116173" w:rsidRDefault="002F1085" w:rsidP="002F1085">
      <w:pPr>
        <w:autoSpaceDE w:val="0"/>
        <w:autoSpaceDN w:val="0"/>
        <w:adjustRightInd w:val="0"/>
        <w:spacing w:after="0" w:line="240" w:lineRule="auto"/>
        <w:rPr>
          <w:del w:id="3243" w:author="Michael Bell" w:date="2013-05-06T17:54:00Z"/>
          <w:rFonts w:ascii="Courier New" w:hAnsi="Courier New" w:cs="Courier New"/>
          <w:color w:val="008000"/>
          <w:sz w:val="20"/>
          <w:szCs w:val="20"/>
          <w:highlight w:val="white"/>
        </w:rPr>
      </w:pPr>
      <w:del w:id="324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delay(10000);</w:delText>
        </w:r>
      </w:del>
    </w:p>
    <w:p w14:paraId="44E2EE19" w14:textId="0F17342E" w:rsidR="002F1085" w:rsidDel="00116173" w:rsidRDefault="002F1085" w:rsidP="002F1085">
      <w:pPr>
        <w:autoSpaceDE w:val="0"/>
        <w:autoSpaceDN w:val="0"/>
        <w:adjustRightInd w:val="0"/>
        <w:spacing w:after="0" w:line="240" w:lineRule="auto"/>
        <w:rPr>
          <w:del w:id="3245" w:author="Michael Bell" w:date="2013-05-06T17:54:00Z"/>
          <w:rFonts w:ascii="Courier New" w:hAnsi="Courier New" w:cs="Courier New"/>
          <w:color w:val="000000"/>
          <w:sz w:val="20"/>
          <w:szCs w:val="20"/>
          <w:highlight w:val="white"/>
        </w:rPr>
      </w:pPr>
      <w:del w:id="324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0D51BBC" w14:textId="08397213" w:rsidR="002F1085" w:rsidDel="00116173" w:rsidRDefault="002F1085" w:rsidP="002F1085">
      <w:pPr>
        <w:autoSpaceDE w:val="0"/>
        <w:autoSpaceDN w:val="0"/>
        <w:adjustRightInd w:val="0"/>
        <w:spacing w:after="0" w:line="240" w:lineRule="auto"/>
        <w:rPr>
          <w:del w:id="3247" w:author="Michael Bell" w:date="2013-05-06T17:54:00Z"/>
          <w:rFonts w:ascii="Courier New" w:hAnsi="Courier New" w:cs="Courier New"/>
          <w:color w:val="000000"/>
          <w:sz w:val="20"/>
          <w:szCs w:val="20"/>
          <w:highlight w:val="white"/>
        </w:rPr>
      </w:pPr>
      <w:del w:id="3248" w:author="Michael Bell" w:date="2013-05-06T17:54:00Z">
        <w:r w:rsidDel="00116173">
          <w:rPr>
            <w:rFonts w:ascii="Courier New" w:hAnsi="Courier New" w:cs="Courier New"/>
            <w:color w:val="000000"/>
            <w:sz w:val="20"/>
            <w:szCs w:val="20"/>
            <w:highlight w:val="white"/>
          </w:rPr>
          <w:delText xml:space="preserve">  </w:delText>
        </w:r>
      </w:del>
    </w:p>
    <w:p w14:paraId="1A95E64C" w14:textId="2C54A753" w:rsidR="002F1085" w:rsidDel="00116173" w:rsidRDefault="002F1085" w:rsidP="002F1085">
      <w:pPr>
        <w:autoSpaceDE w:val="0"/>
        <w:autoSpaceDN w:val="0"/>
        <w:adjustRightInd w:val="0"/>
        <w:spacing w:after="0" w:line="240" w:lineRule="auto"/>
        <w:rPr>
          <w:del w:id="3249" w:author="Michael Bell" w:date="2013-05-06T17:54:00Z"/>
          <w:rFonts w:ascii="Courier New" w:hAnsi="Courier New" w:cs="Courier New"/>
          <w:color w:val="000000"/>
          <w:sz w:val="20"/>
          <w:szCs w:val="20"/>
          <w:highlight w:val="white"/>
        </w:rPr>
      </w:pPr>
      <w:del w:id="3250" w:author="Michael Bell" w:date="2013-05-06T17:54:00Z">
        <w:r w:rsidDel="00116173">
          <w:rPr>
            <w:rFonts w:ascii="Courier New" w:hAnsi="Courier New" w:cs="Courier New"/>
            <w:b/>
            <w:bCs/>
            <w:color w:val="000080"/>
            <w:sz w:val="20"/>
            <w:szCs w:val="20"/>
            <w:highlight w:val="white"/>
          </w:rPr>
          <w:delText>}</w:delText>
        </w:r>
      </w:del>
    </w:p>
    <w:p w14:paraId="2CED7551" w14:textId="77777777" w:rsidR="002F1085" w:rsidRDefault="002F1085">
      <w:r>
        <w:br w:type="page"/>
      </w:r>
    </w:p>
    <w:p w14:paraId="40E13F37" w14:textId="77777777" w:rsidR="002F1085" w:rsidRDefault="002F1085" w:rsidP="002F1085">
      <w:pPr>
        <w:pStyle w:val="Heading2"/>
      </w:pPr>
      <w:r>
        <w:lastRenderedPageBreak/>
        <w:t>respondHash.ino</w:t>
      </w:r>
    </w:p>
    <w:p w14:paraId="2CD397F5" w14:textId="77777777" w:rsidR="003A2FEE" w:rsidRDefault="003A2FEE" w:rsidP="003A2FEE">
      <w:pPr>
        <w:autoSpaceDE w:val="0"/>
        <w:autoSpaceDN w:val="0"/>
        <w:adjustRightInd w:val="0"/>
        <w:spacing w:after="0" w:line="240" w:lineRule="auto"/>
        <w:rPr>
          <w:ins w:id="3251" w:author="Michael Bell" w:date="2013-05-06T18:08:00Z"/>
          <w:rFonts w:ascii="Courier New" w:hAnsi="Courier New" w:cs="Courier New"/>
          <w:color w:val="008000"/>
          <w:sz w:val="20"/>
          <w:szCs w:val="20"/>
          <w:highlight w:val="white"/>
        </w:rPr>
      </w:pPr>
      <w:ins w:id="3252" w:author="Michael Bell" w:date="2013-05-06T18:08:00Z">
        <w:r>
          <w:rPr>
            <w:rFonts w:ascii="Courier New" w:hAnsi="Courier New" w:cs="Courier New"/>
            <w:color w:val="008000"/>
            <w:sz w:val="20"/>
            <w:szCs w:val="20"/>
            <w:highlight w:val="white"/>
          </w:rPr>
          <w:t>/*</w:t>
        </w:r>
      </w:ins>
    </w:p>
    <w:p w14:paraId="4C795E21" w14:textId="77777777" w:rsidR="003A2FEE" w:rsidRDefault="003A2FEE" w:rsidP="003A2FEE">
      <w:pPr>
        <w:autoSpaceDE w:val="0"/>
        <w:autoSpaceDN w:val="0"/>
        <w:adjustRightInd w:val="0"/>
        <w:spacing w:after="0" w:line="240" w:lineRule="auto"/>
        <w:rPr>
          <w:ins w:id="3253" w:author="Michael Bell" w:date="2013-05-06T18:08:00Z"/>
          <w:rFonts w:ascii="Courier New" w:hAnsi="Courier New" w:cs="Courier New"/>
          <w:color w:val="008000"/>
          <w:sz w:val="20"/>
          <w:szCs w:val="20"/>
          <w:highlight w:val="white"/>
        </w:rPr>
      </w:pPr>
    </w:p>
    <w:p w14:paraId="671D06CE" w14:textId="77777777" w:rsidR="003A2FEE" w:rsidRDefault="003A2FEE" w:rsidP="003A2FEE">
      <w:pPr>
        <w:autoSpaceDE w:val="0"/>
        <w:autoSpaceDN w:val="0"/>
        <w:adjustRightInd w:val="0"/>
        <w:spacing w:after="0" w:line="240" w:lineRule="auto"/>
        <w:rPr>
          <w:ins w:id="3254" w:author="Michael Bell" w:date="2013-05-06T18:08:00Z"/>
          <w:rFonts w:ascii="Courier New" w:hAnsi="Courier New" w:cs="Courier New"/>
          <w:color w:val="008000"/>
          <w:sz w:val="20"/>
          <w:szCs w:val="20"/>
          <w:highlight w:val="white"/>
        </w:rPr>
      </w:pPr>
      <w:ins w:id="3255" w:author="Michael Bell" w:date="2013-05-06T18:08:00Z">
        <w:r>
          <w:rPr>
            <w:rFonts w:ascii="Courier New" w:hAnsi="Courier New" w:cs="Courier New"/>
            <w:color w:val="008000"/>
            <w:sz w:val="20"/>
            <w:szCs w:val="20"/>
            <w:highlight w:val="white"/>
          </w:rPr>
          <w:t xml:space="preserve"> BELTRAK</w:t>
        </w:r>
      </w:ins>
    </w:p>
    <w:p w14:paraId="5F9AFF7A" w14:textId="77777777" w:rsidR="003A2FEE" w:rsidRDefault="003A2FEE" w:rsidP="003A2FEE">
      <w:pPr>
        <w:autoSpaceDE w:val="0"/>
        <w:autoSpaceDN w:val="0"/>
        <w:adjustRightInd w:val="0"/>
        <w:spacing w:after="0" w:line="240" w:lineRule="auto"/>
        <w:rPr>
          <w:ins w:id="3256" w:author="Michael Bell" w:date="2013-05-06T18:08:00Z"/>
          <w:rFonts w:ascii="Courier New" w:hAnsi="Courier New" w:cs="Courier New"/>
          <w:color w:val="008000"/>
          <w:sz w:val="20"/>
          <w:szCs w:val="20"/>
          <w:highlight w:val="white"/>
        </w:rPr>
      </w:pPr>
      <w:ins w:id="3257" w:author="Michael Bell" w:date="2013-05-06T18:08:00Z">
        <w:r>
          <w:rPr>
            <w:rFonts w:ascii="Courier New" w:hAnsi="Courier New" w:cs="Courier New"/>
            <w:color w:val="008000"/>
            <w:sz w:val="20"/>
            <w:szCs w:val="20"/>
            <w:highlight w:val="white"/>
          </w:rPr>
          <w:t xml:space="preserve"> </w:t>
        </w:r>
      </w:ins>
    </w:p>
    <w:p w14:paraId="5847C1B6" w14:textId="77777777" w:rsidR="003A2FEE" w:rsidRDefault="003A2FEE" w:rsidP="003A2FEE">
      <w:pPr>
        <w:autoSpaceDE w:val="0"/>
        <w:autoSpaceDN w:val="0"/>
        <w:adjustRightInd w:val="0"/>
        <w:spacing w:after="0" w:line="240" w:lineRule="auto"/>
        <w:rPr>
          <w:ins w:id="3258" w:author="Michael Bell" w:date="2013-05-06T18:08:00Z"/>
          <w:rFonts w:ascii="Courier New" w:hAnsi="Courier New" w:cs="Courier New"/>
          <w:color w:val="008000"/>
          <w:sz w:val="20"/>
          <w:szCs w:val="20"/>
          <w:highlight w:val="white"/>
        </w:rPr>
      </w:pPr>
      <w:ins w:id="3259" w:author="Michael Bell" w:date="2013-05-06T18:08:00Z">
        <w:r>
          <w:rPr>
            <w:rFonts w:ascii="Courier New" w:hAnsi="Courier New" w:cs="Courier New"/>
            <w:color w:val="008000"/>
            <w:sz w:val="20"/>
            <w:szCs w:val="20"/>
            <w:highlight w:val="white"/>
          </w:rPr>
          <w:t xml:space="preserve"> V1.0</w:t>
        </w:r>
      </w:ins>
    </w:p>
    <w:p w14:paraId="53DF4D84" w14:textId="77777777" w:rsidR="003A2FEE" w:rsidRDefault="003A2FEE" w:rsidP="003A2FEE">
      <w:pPr>
        <w:autoSpaceDE w:val="0"/>
        <w:autoSpaceDN w:val="0"/>
        <w:adjustRightInd w:val="0"/>
        <w:spacing w:after="0" w:line="240" w:lineRule="auto"/>
        <w:rPr>
          <w:ins w:id="3260" w:author="Michael Bell" w:date="2013-05-06T18:08:00Z"/>
          <w:rFonts w:ascii="Courier New" w:hAnsi="Courier New" w:cs="Courier New"/>
          <w:color w:val="008000"/>
          <w:sz w:val="20"/>
          <w:szCs w:val="20"/>
          <w:highlight w:val="white"/>
        </w:rPr>
      </w:pPr>
      <w:ins w:id="3261" w:author="Michael Bell" w:date="2013-05-06T18:08:00Z">
        <w:r>
          <w:rPr>
            <w:rFonts w:ascii="Courier New" w:hAnsi="Courier New" w:cs="Courier New"/>
            <w:color w:val="008000"/>
            <w:sz w:val="20"/>
            <w:szCs w:val="20"/>
            <w:highlight w:val="white"/>
          </w:rPr>
          <w:t xml:space="preserve"> </w:t>
        </w:r>
      </w:ins>
    </w:p>
    <w:p w14:paraId="38AD9818" w14:textId="77777777" w:rsidR="003A2FEE" w:rsidRDefault="003A2FEE" w:rsidP="003A2FEE">
      <w:pPr>
        <w:autoSpaceDE w:val="0"/>
        <w:autoSpaceDN w:val="0"/>
        <w:adjustRightInd w:val="0"/>
        <w:spacing w:after="0" w:line="240" w:lineRule="auto"/>
        <w:rPr>
          <w:ins w:id="3262" w:author="Michael Bell" w:date="2013-05-06T18:08:00Z"/>
          <w:rFonts w:ascii="Courier New" w:hAnsi="Courier New" w:cs="Courier New"/>
          <w:color w:val="008000"/>
          <w:sz w:val="20"/>
          <w:szCs w:val="20"/>
          <w:highlight w:val="white"/>
        </w:rPr>
      </w:pPr>
      <w:ins w:id="3263" w:author="Michael Bell" w:date="2013-05-06T18:08:00Z">
        <w:r>
          <w:rPr>
            <w:rFonts w:ascii="Courier New" w:hAnsi="Courier New" w:cs="Courier New"/>
            <w:color w:val="008000"/>
            <w:sz w:val="20"/>
            <w:szCs w:val="20"/>
            <w:highlight w:val="white"/>
          </w:rPr>
          <w:t xml:space="preserve"> Hornby trainset automation</w:t>
        </w:r>
      </w:ins>
    </w:p>
    <w:p w14:paraId="76B0B412" w14:textId="77777777" w:rsidR="003A2FEE" w:rsidRDefault="003A2FEE" w:rsidP="003A2FEE">
      <w:pPr>
        <w:autoSpaceDE w:val="0"/>
        <w:autoSpaceDN w:val="0"/>
        <w:adjustRightInd w:val="0"/>
        <w:spacing w:after="0" w:line="240" w:lineRule="auto"/>
        <w:rPr>
          <w:ins w:id="3264" w:author="Michael Bell" w:date="2013-05-06T18:08:00Z"/>
          <w:rFonts w:ascii="Courier New" w:hAnsi="Courier New" w:cs="Courier New"/>
          <w:color w:val="008000"/>
          <w:sz w:val="20"/>
          <w:szCs w:val="20"/>
          <w:highlight w:val="white"/>
        </w:rPr>
      </w:pPr>
      <w:ins w:id="3265" w:author="Michael Bell" w:date="2013-05-06T18:08:00Z">
        <w:r>
          <w:rPr>
            <w:rFonts w:ascii="Courier New" w:hAnsi="Courier New" w:cs="Courier New"/>
            <w:color w:val="008000"/>
            <w:sz w:val="20"/>
            <w:szCs w:val="20"/>
            <w:highlight w:val="white"/>
          </w:rPr>
          <w:t xml:space="preserve"> </w:t>
        </w:r>
      </w:ins>
    </w:p>
    <w:p w14:paraId="73F91132" w14:textId="77777777" w:rsidR="003A2FEE" w:rsidRDefault="003A2FEE" w:rsidP="003A2FEE">
      <w:pPr>
        <w:autoSpaceDE w:val="0"/>
        <w:autoSpaceDN w:val="0"/>
        <w:adjustRightInd w:val="0"/>
        <w:spacing w:after="0" w:line="240" w:lineRule="auto"/>
        <w:rPr>
          <w:ins w:id="3266" w:author="Michael Bell" w:date="2013-05-06T18:08:00Z"/>
          <w:rFonts w:ascii="Courier New" w:hAnsi="Courier New" w:cs="Courier New"/>
          <w:color w:val="008000"/>
          <w:sz w:val="20"/>
          <w:szCs w:val="20"/>
          <w:highlight w:val="white"/>
        </w:rPr>
      </w:pPr>
      <w:ins w:id="3267" w:author="Michael Bell" w:date="2013-05-06T18:08:00Z">
        <w:r>
          <w:rPr>
            <w:rFonts w:ascii="Courier New" w:hAnsi="Courier New" w:cs="Courier New"/>
            <w:color w:val="008000"/>
            <w:sz w:val="20"/>
            <w:szCs w:val="20"/>
            <w:highlight w:val="white"/>
          </w:rPr>
          <w:t xml:space="preserve"> By Michael Bell</w:t>
        </w:r>
      </w:ins>
    </w:p>
    <w:p w14:paraId="35159257" w14:textId="77777777" w:rsidR="003A2FEE" w:rsidRDefault="003A2FEE" w:rsidP="003A2FEE">
      <w:pPr>
        <w:autoSpaceDE w:val="0"/>
        <w:autoSpaceDN w:val="0"/>
        <w:adjustRightInd w:val="0"/>
        <w:spacing w:after="0" w:line="240" w:lineRule="auto"/>
        <w:rPr>
          <w:ins w:id="3268" w:author="Michael Bell" w:date="2013-05-06T18:08:00Z"/>
          <w:rFonts w:ascii="Courier New" w:hAnsi="Courier New" w:cs="Courier New"/>
          <w:color w:val="008000"/>
          <w:sz w:val="20"/>
          <w:szCs w:val="20"/>
          <w:highlight w:val="white"/>
        </w:rPr>
      </w:pPr>
      <w:ins w:id="3269" w:author="Michael Bell" w:date="2013-05-06T18:08:00Z">
        <w:r>
          <w:rPr>
            <w:rFonts w:ascii="Courier New" w:hAnsi="Courier New" w:cs="Courier New"/>
            <w:color w:val="008000"/>
            <w:sz w:val="20"/>
            <w:szCs w:val="20"/>
            <w:highlight w:val="white"/>
          </w:rPr>
          <w:t xml:space="preserve"> </w:t>
        </w:r>
      </w:ins>
    </w:p>
    <w:p w14:paraId="179BF218" w14:textId="77777777" w:rsidR="003A2FEE" w:rsidRDefault="003A2FEE" w:rsidP="003A2FEE">
      <w:pPr>
        <w:autoSpaceDE w:val="0"/>
        <w:autoSpaceDN w:val="0"/>
        <w:adjustRightInd w:val="0"/>
        <w:spacing w:after="0" w:line="240" w:lineRule="auto"/>
        <w:rPr>
          <w:ins w:id="3270" w:author="Michael Bell" w:date="2013-05-06T18:08:00Z"/>
          <w:rFonts w:ascii="Courier New" w:hAnsi="Courier New" w:cs="Courier New"/>
          <w:color w:val="008000"/>
          <w:sz w:val="20"/>
          <w:szCs w:val="20"/>
          <w:highlight w:val="white"/>
        </w:rPr>
      </w:pPr>
      <w:ins w:id="3271" w:author="Michael Bell" w:date="2013-05-06T18:08:00Z">
        <w:r>
          <w:rPr>
            <w:rFonts w:ascii="Courier New" w:hAnsi="Courier New" w:cs="Courier New"/>
            <w:color w:val="008000"/>
            <w:sz w:val="20"/>
            <w:szCs w:val="20"/>
            <w:highlight w:val="white"/>
          </w:rPr>
          <w:t xml:space="preserve"> Programing started: 02/02/2013 at 14:08</w:t>
        </w:r>
      </w:ins>
    </w:p>
    <w:p w14:paraId="54A33811" w14:textId="77777777" w:rsidR="003A2FEE" w:rsidRDefault="003A2FEE" w:rsidP="003A2FEE">
      <w:pPr>
        <w:autoSpaceDE w:val="0"/>
        <w:autoSpaceDN w:val="0"/>
        <w:adjustRightInd w:val="0"/>
        <w:spacing w:after="0" w:line="240" w:lineRule="auto"/>
        <w:rPr>
          <w:ins w:id="3272" w:author="Michael Bell" w:date="2013-05-06T18:08:00Z"/>
          <w:rFonts w:ascii="Courier New" w:hAnsi="Courier New" w:cs="Courier New"/>
          <w:color w:val="008000"/>
          <w:sz w:val="20"/>
          <w:szCs w:val="20"/>
          <w:highlight w:val="white"/>
        </w:rPr>
      </w:pPr>
      <w:ins w:id="3273" w:author="Michael Bell" w:date="2013-05-06T18:08:00Z">
        <w:r>
          <w:rPr>
            <w:rFonts w:ascii="Courier New" w:hAnsi="Courier New" w:cs="Courier New"/>
            <w:color w:val="008000"/>
            <w:sz w:val="20"/>
            <w:szCs w:val="20"/>
            <w:highlight w:val="white"/>
          </w:rPr>
          <w:t xml:space="preserve"> </w:t>
        </w:r>
      </w:ins>
    </w:p>
    <w:p w14:paraId="14AACA9B" w14:textId="77777777" w:rsidR="003A2FEE" w:rsidRDefault="003A2FEE" w:rsidP="003A2FEE">
      <w:pPr>
        <w:autoSpaceDE w:val="0"/>
        <w:autoSpaceDN w:val="0"/>
        <w:adjustRightInd w:val="0"/>
        <w:spacing w:after="0" w:line="240" w:lineRule="auto"/>
        <w:rPr>
          <w:ins w:id="3274" w:author="Michael Bell" w:date="2013-05-06T18:08:00Z"/>
          <w:rFonts w:ascii="Courier New" w:hAnsi="Courier New" w:cs="Courier New"/>
          <w:color w:val="008000"/>
          <w:sz w:val="20"/>
          <w:szCs w:val="20"/>
          <w:highlight w:val="white"/>
        </w:rPr>
      </w:pPr>
      <w:ins w:id="3275" w:author="Michael Bell" w:date="2013-05-06T18:08:00Z">
        <w:r>
          <w:rPr>
            <w:rFonts w:ascii="Courier New" w:hAnsi="Courier New" w:cs="Courier New"/>
            <w:color w:val="008000"/>
            <w:sz w:val="20"/>
            <w:szCs w:val="20"/>
            <w:highlight w:val="white"/>
          </w:rPr>
          <w:t xml:space="preserve"> Programing completed: 06/05/2013 at 17:45</w:t>
        </w:r>
      </w:ins>
    </w:p>
    <w:p w14:paraId="772B5B65" w14:textId="77777777" w:rsidR="003A2FEE" w:rsidRDefault="003A2FEE" w:rsidP="003A2FEE">
      <w:pPr>
        <w:autoSpaceDE w:val="0"/>
        <w:autoSpaceDN w:val="0"/>
        <w:adjustRightInd w:val="0"/>
        <w:spacing w:after="0" w:line="240" w:lineRule="auto"/>
        <w:rPr>
          <w:ins w:id="3276" w:author="Michael Bell" w:date="2013-05-06T18:08:00Z"/>
          <w:rFonts w:ascii="Courier New" w:hAnsi="Courier New" w:cs="Courier New"/>
          <w:color w:val="008000"/>
          <w:sz w:val="20"/>
          <w:szCs w:val="20"/>
          <w:highlight w:val="white"/>
        </w:rPr>
      </w:pPr>
      <w:ins w:id="3277" w:author="Michael Bell" w:date="2013-05-06T18:08:00Z">
        <w:r>
          <w:rPr>
            <w:rFonts w:ascii="Courier New" w:hAnsi="Courier New" w:cs="Courier New"/>
            <w:color w:val="008000"/>
            <w:sz w:val="20"/>
            <w:szCs w:val="20"/>
            <w:highlight w:val="white"/>
          </w:rPr>
          <w:t xml:space="preserve"> </w:t>
        </w:r>
      </w:ins>
    </w:p>
    <w:p w14:paraId="555E2FA5" w14:textId="77777777" w:rsidR="003A2FEE" w:rsidRDefault="003A2FEE" w:rsidP="003A2FEE">
      <w:pPr>
        <w:autoSpaceDE w:val="0"/>
        <w:autoSpaceDN w:val="0"/>
        <w:adjustRightInd w:val="0"/>
        <w:spacing w:after="0" w:line="240" w:lineRule="auto"/>
        <w:rPr>
          <w:ins w:id="3278" w:author="Michael Bell" w:date="2013-05-06T18:08:00Z"/>
          <w:rFonts w:ascii="Courier New" w:hAnsi="Courier New" w:cs="Courier New"/>
          <w:color w:val="000000"/>
          <w:sz w:val="20"/>
          <w:szCs w:val="20"/>
          <w:highlight w:val="white"/>
        </w:rPr>
      </w:pPr>
      <w:ins w:id="3279" w:author="Michael Bell" w:date="2013-05-06T18:08:00Z">
        <w:r>
          <w:rPr>
            <w:rFonts w:ascii="Courier New" w:hAnsi="Courier New" w:cs="Courier New"/>
            <w:color w:val="008000"/>
            <w:sz w:val="20"/>
            <w:szCs w:val="20"/>
            <w:highlight w:val="white"/>
          </w:rPr>
          <w:t xml:space="preserve"> */</w:t>
        </w:r>
      </w:ins>
    </w:p>
    <w:p w14:paraId="1956B3D2" w14:textId="77777777" w:rsidR="003A2FEE" w:rsidRDefault="003A2FEE" w:rsidP="003A2FEE">
      <w:pPr>
        <w:autoSpaceDE w:val="0"/>
        <w:autoSpaceDN w:val="0"/>
        <w:adjustRightInd w:val="0"/>
        <w:spacing w:after="0" w:line="240" w:lineRule="auto"/>
        <w:rPr>
          <w:ins w:id="3280" w:author="Michael Bell" w:date="2013-05-06T18:08:00Z"/>
          <w:rFonts w:ascii="Courier New" w:hAnsi="Courier New" w:cs="Courier New"/>
          <w:color w:val="000000"/>
          <w:sz w:val="20"/>
          <w:szCs w:val="20"/>
          <w:highlight w:val="white"/>
        </w:rPr>
      </w:pPr>
      <w:ins w:id="3281" w:author="Michael Bell" w:date="2013-05-06T18:08:00Z">
        <w:r>
          <w:rPr>
            <w:rFonts w:ascii="Courier New" w:hAnsi="Courier New" w:cs="Courier New"/>
            <w:color w:val="000000"/>
            <w:sz w:val="20"/>
            <w:szCs w:val="20"/>
            <w:highlight w:val="white"/>
          </w:rPr>
          <w:t xml:space="preserve"> </w:t>
        </w:r>
      </w:ins>
    </w:p>
    <w:p w14:paraId="2E3D41D4" w14:textId="77777777" w:rsidR="003A2FEE" w:rsidRDefault="003A2FEE" w:rsidP="003A2FEE">
      <w:pPr>
        <w:autoSpaceDE w:val="0"/>
        <w:autoSpaceDN w:val="0"/>
        <w:adjustRightInd w:val="0"/>
        <w:spacing w:after="0" w:line="240" w:lineRule="auto"/>
        <w:rPr>
          <w:ins w:id="3282" w:author="Michael Bell" w:date="2013-05-06T18:08:00Z"/>
          <w:rFonts w:ascii="Courier New" w:hAnsi="Courier New" w:cs="Courier New"/>
          <w:color w:val="008000"/>
          <w:sz w:val="20"/>
          <w:szCs w:val="20"/>
          <w:highlight w:val="white"/>
        </w:rPr>
      </w:pPr>
      <w:ins w:id="3283" w:author="Michael Bell" w:date="2013-05-06T18:0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program moves onto a hash it moves forward untill it reaches a menu option except when it moves left onto the hash</w:t>
        </w:r>
      </w:ins>
    </w:p>
    <w:p w14:paraId="7F1320E0" w14:textId="77777777" w:rsidR="003A2FEE" w:rsidRDefault="003A2FEE" w:rsidP="003A2FEE">
      <w:pPr>
        <w:autoSpaceDE w:val="0"/>
        <w:autoSpaceDN w:val="0"/>
        <w:adjustRightInd w:val="0"/>
        <w:spacing w:after="0" w:line="240" w:lineRule="auto"/>
        <w:rPr>
          <w:ins w:id="3284" w:author="Michael Bell" w:date="2013-05-06T18:08:00Z"/>
          <w:rFonts w:ascii="Courier New" w:hAnsi="Courier New" w:cs="Courier New"/>
          <w:color w:val="000000"/>
          <w:sz w:val="20"/>
          <w:szCs w:val="20"/>
          <w:highlight w:val="white"/>
        </w:rPr>
      </w:pPr>
      <w:ins w:id="3285" w:author="Michael Bell" w:date="2013-05-06T18:08:00Z">
        <w:r>
          <w:rPr>
            <w:rFonts w:ascii="Courier New" w:hAnsi="Courier New" w:cs="Courier New"/>
            <w:color w:val="008000"/>
            <w:sz w:val="20"/>
            <w:szCs w:val="20"/>
            <w:highlight w:val="white"/>
          </w:rPr>
          <w:t xml:space="preserve"> in which case it goes up untill it reaches an option*/</w:t>
        </w:r>
      </w:ins>
    </w:p>
    <w:p w14:paraId="1BE140CA" w14:textId="77777777" w:rsidR="003A2FEE" w:rsidRDefault="003A2FEE" w:rsidP="003A2FEE">
      <w:pPr>
        <w:autoSpaceDE w:val="0"/>
        <w:autoSpaceDN w:val="0"/>
        <w:adjustRightInd w:val="0"/>
        <w:spacing w:after="0" w:line="240" w:lineRule="auto"/>
        <w:rPr>
          <w:ins w:id="3286" w:author="Michael Bell" w:date="2013-05-06T18:08:00Z"/>
          <w:rFonts w:ascii="Courier New" w:hAnsi="Courier New" w:cs="Courier New"/>
          <w:color w:val="000000"/>
          <w:sz w:val="20"/>
          <w:szCs w:val="20"/>
          <w:highlight w:val="white"/>
        </w:rPr>
      </w:pPr>
      <w:ins w:id="3287" w:author="Michael Bell" w:date="2013-05-06T18:08:00Z">
        <w:r>
          <w:rPr>
            <w:rFonts w:ascii="Courier New" w:hAnsi="Courier New" w:cs="Courier New"/>
            <w:color w:val="000000"/>
            <w:sz w:val="20"/>
            <w:szCs w:val="20"/>
            <w:highlight w:val="white"/>
          </w:rPr>
          <w:t xml:space="preserve"> </w:t>
        </w:r>
      </w:ins>
    </w:p>
    <w:p w14:paraId="2B7F5256" w14:textId="77777777" w:rsidR="003A2FEE" w:rsidRDefault="003A2FEE" w:rsidP="003A2FEE">
      <w:pPr>
        <w:autoSpaceDE w:val="0"/>
        <w:autoSpaceDN w:val="0"/>
        <w:adjustRightInd w:val="0"/>
        <w:spacing w:after="0" w:line="240" w:lineRule="auto"/>
        <w:rPr>
          <w:ins w:id="3288" w:author="Michael Bell" w:date="2013-05-06T18:08:00Z"/>
          <w:rFonts w:ascii="Courier New" w:hAnsi="Courier New" w:cs="Courier New"/>
          <w:color w:val="000000"/>
          <w:sz w:val="20"/>
          <w:szCs w:val="20"/>
          <w:highlight w:val="white"/>
        </w:rPr>
      </w:pPr>
      <w:ins w:id="3289" w:author="Michael Bell" w:date="2013-05-06T18:08: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ins>
    </w:p>
    <w:p w14:paraId="4E86759F" w14:textId="77777777" w:rsidR="003A2FEE" w:rsidRDefault="003A2FEE" w:rsidP="003A2FEE">
      <w:pPr>
        <w:autoSpaceDE w:val="0"/>
        <w:autoSpaceDN w:val="0"/>
        <w:adjustRightInd w:val="0"/>
        <w:spacing w:after="0" w:line="240" w:lineRule="auto"/>
        <w:rPr>
          <w:ins w:id="3290" w:author="Michael Bell" w:date="2013-05-06T18:08:00Z"/>
          <w:rFonts w:ascii="Courier New" w:hAnsi="Courier New" w:cs="Courier New"/>
          <w:color w:val="000000"/>
          <w:sz w:val="20"/>
          <w:szCs w:val="20"/>
          <w:highlight w:val="white"/>
        </w:rPr>
      </w:pPr>
      <w:ins w:id="3291" w:author="Michael Bell" w:date="2013-05-06T18:08:00Z">
        <w:r>
          <w:rPr>
            <w:rFonts w:ascii="Courier New" w:hAnsi="Courier New" w:cs="Courier New"/>
            <w:b/>
            <w:bCs/>
            <w:color w:val="000080"/>
            <w:sz w:val="20"/>
            <w:szCs w:val="20"/>
            <w:highlight w:val="white"/>
          </w:rPr>
          <w:t>{</w:t>
        </w:r>
      </w:ins>
    </w:p>
    <w:p w14:paraId="175B4070" w14:textId="77777777" w:rsidR="003A2FEE" w:rsidRDefault="003A2FEE" w:rsidP="003A2FEE">
      <w:pPr>
        <w:autoSpaceDE w:val="0"/>
        <w:autoSpaceDN w:val="0"/>
        <w:adjustRightInd w:val="0"/>
        <w:spacing w:after="0" w:line="240" w:lineRule="auto"/>
        <w:rPr>
          <w:ins w:id="3292" w:author="Michael Bell" w:date="2013-05-06T18:08:00Z"/>
          <w:rFonts w:ascii="Courier New" w:hAnsi="Courier New" w:cs="Courier New"/>
          <w:color w:val="000000"/>
          <w:sz w:val="20"/>
          <w:szCs w:val="20"/>
          <w:highlight w:val="white"/>
        </w:rPr>
      </w:pPr>
      <w:ins w:id="3293"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2C3BCD7" w14:textId="77777777" w:rsidR="003A2FEE" w:rsidRDefault="003A2FEE" w:rsidP="003A2FEE">
      <w:pPr>
        <w:autoSpaceDE w:val="0"/>
        <w:autoSpaceDN w:val="0"/>
        <w:adjustRightInd w:val="0"/>
        <w:spacing w:after="0" w:line="240" w:lineRule="auto"/>
        <w:rPr>
          <w:ins w:id="3294" w:author="Michael Bell" w:date="2013-05-06T18:08:00Z"/>
          <w:rFonts w:ascii="Courier New" w:hAnsi="Courier New" w:cs="Courier New"/>
          <w:color w:val="000000"/>
          <w:sz w:val="20"/>
          <w:szCs w:val="20"/>
          <w:highlight w:val="white"/>
        </w:rPr>
      </w:pPr>
      <w:ins w:id="3295"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A3047C4" w14:textId="77777777" w:rsidR="003A2FEE" w:rsidRDefault="003A2FEE" w:rsidP="003A2FEE">
      <w:pPr>
        <w:autoSpaceDE w:val="0"/>
        <w:autoSpaceDN w:val="0"/>
        <w:adjustRightInd w:val="0"/>
        <w:spacing w:after="0" w:line="240" w:lineRule="auto"/>
        <w:rPr>
          <w:ins w:id="3296" w:author="Michael Bell" w:date="2013-05-06T18:08:00Z"/>
          <w:rFonts w:ascii="Courier New" w:hAnsi="Courier New" w:cs="Courier New"/>
          <w:color w:val="000000"/>
          <w:sz w:val="20"/>
          <w:szCs w:val="20"/>
          <w:highlight w:val="white"/>
        </w:rPr>
      </w:pPr>
      <w:ins w:id="3297"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393E04DE" w14:textId="77777777" w:rsidR="003A2FEE" w:rsidRDefault="003A2FEE" w:rsidP="003A2FEE">
      <w:pPr>
        <w:autoSpaceDE w:val="0"/>
        <w:autoSpaceDN w:val="0"/>
        <w:adjustRightInd w:val="0"/>
        <w:spacing w:after="0" w:line="240" w:lineRule="auto"/>
        <w:rPr>
          <w:ins w:id="3298" w:author="Michael Bell" w:date="2013-05-06T18:08:00Z"/>
          <w:rFonts w:ascii="Courier New" w:hAnsi="Courier New" w:cs="Courier New"/>
          <w:color w:val="000000"/>
          <w:sz w:val="20"/>
          <w:szCs w:val="20"/>
          <w:highlight w:val="white"/>
        </w:rPr>
      </w:pPr>
      <w:ins w:id="3299"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1B4D8A3F" w14:textId="77777777" w:rsidR="003A2FEE" w:rsidRDefault="003A2FEE" w:rsidP="003A2FEE">
      <w:pPr>
        <w:autoSpaceDE w:val="0"/>
        <w:autoSpaceDN w:val="0"/>
        <w:adjustRightInd w:val="0"/>
        <w:spacing w:after="0" w:line="240" w:lineRule="auto"/>
        <w:rPr>
          <w:ins w:id="3300" w:author="Michael Bell" w:date="2013-05-06T18:08:00Z"/>
          <w:rFonts w:ascii="Courier New" w:hAnsi="Courier New" w:cs="Courier New"/>
          <w:color w:val="000000"/>
          <w:sz w:val="20"/>
          <w:szCs w:val="20"/>
          <w:highlight w:val="white"/>
        </w:rPr>
      </w:pPr>
      <w:ins w:id="3301" w:author="Michael Bell" w:date="2013-05-06T18:08:00Z">
        <w:r>
          <w:rPr>
            <w:rFonts w:ascii="Courier New" w:hAnsi="Courier New" w:cs="Courier New"/>
            <w:color w:val="000000"/>
            <w:sz w:val="20"/>
            <w:szCs w:val="20"/>
            <w:highlight w:val="white"/>
          </w:rPr>
          <w:t xml:space="preserve">      </w:t>
        </w:r>
      </w:ins>
    </w:p>
    <w:p w14:paraId="08BD6550" w14:textId="77777777" w:rsidR="003A2FEE" w:rsidRDefault="003A2FEE" w:rsidP="003A2FEE">
      <w:pPr>
        <w:autoSpaceDE w:val="0"/>
        <w:autoSpaceDN w:val="0"/>
        <w:adjustRightInd w:val="0"/>
        <w:spacing w:after="0" w:line="240" w:lineRule="auto"/>
        <w:rPr>
          <w:ins w:id="3302" w:author="Michael Bell" w:date="2013-05-06T18:08:00Z"/>
          <w:rFonts w:ascii="Courier New" w:hAnsi="Courier New" w:cs="Courier New"/>
          <w:color w:val="000000"/>
          <w:sz w:val="20"/>
          <w:szCs w:val="20"/>
          <w:highlight w:val="white"/>
        </w:rPr>
      </w:pPr>
      <w:ins w:id="3303"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64E45A0B" w14:textId="77777777" w:rsidR="003A2FEE" w:rsidRDefault="003A2FEE" w:rsidP="003A2FEE">
      <w:pPr>
        <w:autoSpaceDE w:val="0"/>
        <w:autoSpaceDN w:val="0"/>
        <w:adjustRightInd w:val="0"/>
        <w:spacing w:after="0" w:line="240" w:lineRule="auto"/>
        <w:rPr>
          <w:ins w:id="3304" w:author="Michael Bell" w:date="2013-05-06T18:08:00Z"/>
          <w:rFonts w:ascii="Courier New" w:hAnsi="Courier New" w:cs="Courier New"/>
          <w:color w:val="000000"/>
          <w:sz w:val="20"/>
          <w:szCs w:val="20"/>
          <w:highlight w:val="white"/>
        </w:rPr>
      </w:pPr>
      <w:ins w:id="3305"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275F49BD" w14:textId="77777777" w:rsidR="003A2FEE" w:rsidRDefault="003A2FEE" w:rsidP="003A2FEE">
      <w:pPr>
        <w:autoSpaceDE w:val="0"/>
        <w:autoSpaceDN w:val="0"/>
        <w:adjustRightInd w:val="0"/>
        <w:spacing w:after="0" w:line="240" w:lineRule="auto"/>
        <w:rPr>
          <w:ins w:id="3306" w:author="Michael Bell" w:date="2013-05-06T18:08:00Z"/>
          <w:rFonts w:ascii="Courier New" w:hAnsi="Courier New" w:cs="Courier New"/>
          <w:color w:val="000000"/>
          <w:sz w:val="20"/>
          <w:szCs w:val="20"/>
          <w:highlight w:val="white"/>
        </w:rPr>
      </w:pPr>
      <w:ins w:id="3307" w:author="Michael Bell" w:date="2013-05-06T18:08:00Z">
        <w:r>
          <w:rPr>
            <w:rFonts w:ascii="Courier New" w:hAnsi="Courier New" w:cs="Courier New"/>
            <w:color w:val="000000"/>
            <w:sz w:val="20"/>
            <w:szCs w:val="20"/>
            <w:highlight w:val="white"/>
          </w:rPr>
          <w:t xml:space="preserve">      </w:t>
        </w:r>
      </w:ins>
    </w:p>
    <w:p w14:paraId="0D9CA72A" w14:textId="77777777" w:rsidR="003A2FEE" w:rsidRDefault="003A2FEE" w:rsidP="003A2FEE">
      <w:pPr>
        <w:autoSpaceDE w:val="0"/>
        <w:autoSpaceDN w:val="0"/>
        <w:adjustRightInd w:val="0"/>
        <w:spacing w:after="0" w:line="240" w:lineRule="auto"/>
        <w:rPr>
          <w:ins w:id="3308" w:author="Michael Bell" w:date="2013-05-06T18:08:00Z"/>
          <w:rFonts w:ascii="Courier New" w:hAnsi="Courier New" w:cs="Courier New"/>
          <w:color w:val="000000"/>
          <w:sz w:val="20"/>
          <w:szCs w:val="20"/>
          <w:highlight w:val="white"/>
        </w:rPr>
      </w:pPr>
      <w:ins w:id="3309"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4DC59F05" w14:textId="77777777" w:rsidR="003A2FEE" w:rsidRDefault="003A2FEE" w:rsidP="003A2FEE">
      <w:pPr>
        <w:autoSpaceDE w:val="0"/>
        <w:autoSpaceDN w:val="0"/>
        <w:adjustRightInd w:val="0"/>
        <w:spacing w:after="0" w:line="240" w:lineRule="auto"/>
        <w:rPr>
          <w:ins w:id="3310" w:author="Michael Bell" w:date="2013-05-06T18:08:00Z"/>
          <w:rFonts w:ascii="Courier New" w:hAnsi="Courier New" w:cs="Courier New"/>
          <w:color w:val="000000"/>
          <w:sz w:val="20"/>
          <w:szCs w:val="20"/>
          <w:highlight w:val="white"/>
        </w:rPr>
      </w:pPr>
      <w:ins w:id="3311" w:author="Michael Bell" w:date="2013-05-06T18:08: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31725577" w14:textId="77777777" w:rsidR="003A2FEE" w:rsidRDefault="003A2FEE" w:rsidP="003A2FEE">
      <w:pPr>
        <w:autoSpaceDE w:val="0"/>
        <w:autoSpaceDN w:val="0"/>
        <w:adjustRightInd w:val="0"/>
        <w:spacing w:after="0" w:line="240" w:lineRule="auto"/>
        <w:rPr>
          <w:ins w:id="3312" w:author="Michael Bell" w:date="2013-05-06T18:08:00Z"/>
          <w:rFonts w:ascii="Courier New" w:hAnsi="Courier New" w:cs="Courier New"/>
          <w:color w:val="000000"/>
          <w:sz w:val="20"/>
          <w:szCs w:val="20"/>
          <w:highlight w:val="white"/>
        </w:rPr>
      </w:pPr>
      <w:ins w:id="3313" w:author="Michael Bell" w:date="2013-05-06T18:08:00Z">
        <w:r>
          <w:rPr>
            <w:rFonts w:ascii="Courier New" w:hAnsi="Courier New" w:cs="Courier New"/>
            <w:color w:val="000000"/>
            <w:sz w:val="20"/>
            <w:szCs w:val="20"/>
            <w:highlight w:val="white"/>
          </w:rPr>
          <w:t xml:space="preserve">    </w:t>
        </w:r>
      </w:ins>
    </w:p>
    <w:p w14:paraId="0A45771F" w14:textId="77777777" w:rsidR="003A2FEE" w:rsidRDefault="003A2FEE" w:rsidP="003A2FEE">
      <w:pPr>
        <w:autoSpaceDE w:val="0"/>
        <w:autoSpaceDN w:val="0"/>
        <w:adjustRightInd w:val="0"/>
        <w:spacing w:after="0" w:line="240" w:lineRule="auto"/>
        <w:rPr>
          <w:ins w:id="3314" w:author="Michael Bell" w:date="2013-05-06T18:08:00Z"/>
          <w:rFonts w:ascii="Courier New" w:hAnsi="Courier New" w:cs="Courier New"/>
          <w:color w:val="000000"/>
          <w:sz w:val="20"/>
          <w:szCs w:val="20"/>
          <w:highlight w:val="white"/>
        </w:rPr>
      </w:pPr>
      <w:ins w:id="3315"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25F79F47" w14:textId="77777777" w:rsidR="003A2FEE" w:rsidRDefault="003A2FEE" w:rsidP="003A2FEE">
      <w:pPr>
        <w:autoSpaceDE w:val="0"/>
        <w:autoSpaceDN w:val="0"/>
        <w:adjustRightInd w:val="0"/>
        <w:spacing w:after="0" w:line="240" w:lineRule="auto"/>
        <w:rPr>
          <w:ins w:id="3316" w:author="Michael Bell" w:date="2013-05-06T18:08:00Z"/>
          <w:rFonts w:ascii="Courier New" w:hAnsi="Courier New" w:cs="Courier New"/>
          <w:color w:val="000000"/>
          <w:sz w:val="20"/>
          <w:szCs w:val="20"/>
          <w:highlight w:val="white"/>
        </w:rPr>
      </w:pPr>
      <w:ins w:id="3317"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7A6376B" w14:textId="77777777" w:rsidR="003A2FEE" w:rsidRDefault="003A2FEE" w:rsidP="003A2FEE">
      <w:pPr>
        <w:autoSpaceDE w:val="0"/>
        <w:autoSpaceDN w:val="0"/>
        <w:adjustRightInd w:val="0"/>
        <w:spacing w:after="0" w:line="240" w:lineRule="auto"/>
        <w:rPr>
          <w:ins w:id="3318" w:author="Michael Bell" w:date="2013-05-06T18:08:00Z"/>
          <w:rFonts w:ascii="Courier New" w:hAnsi="Courier New" w:cs="Courier New"/>
          <w:color w:val="008000"/>
          <w:sz w:val="20"/>
          <w:szCs w:val="20"/>
          <w:highlight w:val="white"/>
        </w:rPr>
      </w:pPr>
      <w:ins w:id="3319" w:author="Michael Bell" w:date="2013-05-06T18:08: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2EA8C86F" w14:textId="77777777" w:rsidR="003A2FEE" w:rsidRDefault="003A2FEE" w:rsidP="003A2FEE">
      <w:pPr>
        <w:autoSpaceDE w:val="0"/>
        <w:autoSpaceDN w:val="0"/>
        <w:adjustRightInd w:val="0"/>
        <w:spacing w:after="0" w:line="240" w:lineRule="auto"/>
        <w:rPr>
          <w:ins w:id="3320" w:author="Michael Bell" w:date="2013-05-06T18:08:00Z"/>
          <w:rFonts w:ascii="Courier New" w:hAnsi="Courier New" w:cs="Courier New"/>
          <w:color w:val="000000"/>
          <w:sz w:val="20"/>
          <w:szCs w:val="20"/>
          <w:highlight w:val="white"/>
        </w:rPr>
      </w:pPr>
      <w:ins w:id="3321" w:author="Michael Bell" w:date="2013-05-06T18:08: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1C1E0585" w14:textId="77777777" w:rsidR="003A2FEE" w:rsidRDefault="003A2FEE" w:rsidP="003A2FEE">
      <w:pPr>
        <w:autoSpaceDE w:val="0"/>
        <w:autoSpaceDN w:val="0"/>
        <w:adjustRightInd w:val="0"/>
        <w:spacing w:after="0" w:line="240" w:lineRule="auto"/>
        <w:rPr>
          <w:ins w:id="3322" w:author="Michael Bell" w:date="2013-05-06T18:08:00Z"/>
          <w:rFonts w:ascii="Courier New" w:hAnsi="Courier New" w:cs="Courier New"/>
          <w:color w:val="000000"/>
          <w:sz w:val="20"/>
          <w:szCs w:val="20"/>
          <w:highlight w:val="white"/>
        </w:rPr>
      </w:pPr>
      <w:ins w:id="3323"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6C685D3" w14:textId="77777777" w:rsidR="003A2FEE" w:rsidRDefault="003A2FEE" w:rsidP="003A2FEE">
      <w:pPr>
        <w:autoSpaceDE w:val="0"/>
        <w:autoSpaceDN w:val="0"/>
        <w:adjustRightInd w:val="0"/>
        <w:spacing w:after="0" w:line="240" w:lineRule="auto"/>
        <w:rPr>
          <w:ins w:id="3324" w:author="Michael Bell" w:date="2013-05-06T18:08:00Z"/>
          <w:rFonts w:ascii="Courier New" w:hAnsi="Courier New" w:cs="Courier New"/>
          <w:color w:val="000000"/>
          <w:sz w:val="20"/>
          <w:szCs w:val="20"/>
          <w:highlight w:val="white"/>
        </w:rPr>
      </w:pPr>
      <w:ins w:id="3325"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F0CA2CE" w14:textId="4908C692" w:rsidR="002F1085" w:rsidDel="00116173" w:rsidRDefault="003A2FEE" w:rsidP="003A2FEE">
      <w:pPr>
        <w:autoSpaceDE w:val="0"/>
        <w:autoSpaceDN w:val="0"/>
        <w:adjustRightInd w:val="0"/>
        <w:spacing w:after="0" w:line="240" w:lineRule="auto"/>
        <w:rPr>
          <w:del w:id="3326" w:author="Michael Bell" w:date="2013-05-06T17:54:00Z"/>
          <w:rFonts w:ascii="Courier New" w:hAnsi="Courier New" w:cs="Courier New"/>
          <w:color w:val="008000"/>
          <w:sz w:val="20"/>
          <w:szCs w:val="20"/>
          <w:highlight w:val="white"/>
        </w:rPr>
      </w:pPr>
      <w:ins w:id="3327" w:author="Michael Bell" w:date="2013-05-06T18:08:00Z">
        <w:r>
          <w:rPr>
            <w:rFonts w:ascii="Courier New" w:hAnsi="Courier New" w:cs="Courier New"/>
            <w:b/>
            <w:bCs/>
            <w:color w:val="000080"/>
            <w:sz w:val="20"/>
            <w:szCs w:val="20"/>
            <w:highlight w:val="white"/>
          </w:rPr>
          <w:t>}</w:t>
        </w:r>
      </w:ins>
      <w:del w:id="3328" w:author="Michael Bell" w:date="2013-05-06T17:54:00Z">
        <w:r w:rsidR="002F1085" w:rsidDel="00116173">
          <w:rPr>
            <w:rFonts w:ascii="Courier New" w:hAnsi="Courier New" w:cs="Courier New"/>
            <w:color w:val="008000"/>
            <w:sz w:val="20"/>
            <w:szCs w:val="20"/>
            <w:highlight w:val="white"/>
          </w:rPr>
          <w:delText>/*</w:delText>
        </w:r>
      </w:del>
    </w:p>
    <w:p w14:paraId="22CEB7FE" w14:textId="17686F13" w:rsidR="002F1085" w:rsidDel="00116173" w:rsidRDefault="002F1085" w:rsidP="002F1085">
      <w:pPr>
        <w:autoSpaceDE w:val="0"/>
        <w:autoSpaceDN w:val="0"/>
        <w:adjustRightInd w:val="0"/>
        <w:spacing w:after="0" w:line="240" w:lineRule="auto"/>
        <w:rPr>
          <w:del w:id="3329" w:author="Michael Bell" w:date="2013-05-06T17:54:00Z"/>
          <w:rFonts w:ascii="Courier New" w:hAnsi="Courier New" w:cs="Courier New"/>
          <w:color w:val="008000"/>
          <w:sz w:val="20"/>
          <w:szCs w:val="20"/>
          <w:highlight w:val="white"/>
        </w:rPr>
      </w:pPr>
    </w:p>
    <w:p w14:paraId="6F754830" w14:textId="1C79E513" w:rsidR="002F1085" w:rsidDel="00116173" w:rsidRDefault="002F1085" w:rsidP="002F1085">
      <w:pPr>
        <w:autoSpaceDE w:val="0"/>
        <w:autoSpaceDN w:val="0"/>
        <w:adjustRightInd w:val="0"/>
        <w:spacing w:after="0" w:line="240" w:lineRule="auto"/>
        <w:rPr>
          <w:del w:id="3330" w:author="Michael Bell" w:date="2013-05-06T17:54:00Z"/>
          <w:rFonts w:ascii="Courier New" w:hAnsi="Courier New" w:cs="Courier New"/>
          <w:color w:val="008000"/>
          <w:sz w:val="20"/>
          <w:szCs w:val="20"/>
          <w:highlight w:val="white"/>
        </w:rPr>
      </w:pPr>
      <w:del w:id="3331" w:author="Michael Bell" w:date="2013-05-06T17:54:00Z">
        <w:r w:rsidDel="00116173">
          <w:rPr>
            <w:rFonts w:ascii="Courier New" w:hAnsi="Courier New" w:cs="Courier New"/>
            <w:color w:val="008000"/>
            <w:sz w:val="20"/>
            <w:szCs w:val="20"/>
            <w:highlight w:val="white"/>
          </w:rPr>
          <w:delText xml:space="preserve"> BELTRAK</w:delText>
        </w:r>
      </w:del>
    </w:p>
    <w:p w14:paraId="015F4D22" w14:textId="0B55D416" w:rsidR="002F1085" w:rsidDel="00116173" w:rsidRDefault="002F1085" w:rsidP="002F1085">
      <w:pPr>
        <w:autoSpaceDE w:val="0"/>
        <w:autoSpaceDN w:val="0"/>
        <w:adjustRightInd w:val="0"/>
        <w:spacing w:after="0" w:line="240" w:lineRule="auto"/>
        <w:rPr>
          <w:del w:id="3332" w:author="Michael Bell" w:date="2013-05-06T17:54:00Z"/>
          <w:rFonts w:ascii="Courier New" w:hAnsi="Courier New" w:cs="Courier New"/>
          <w:color w:val="008000"/>
          <w:sz w:val="20"/>
          <w:szCs w:val="20"/>
          <w:highlight w:val="white"/>
        </w:rPr>
      </w:pPr>
      <w:del w:id="3333" w:author="Michael Bell" w:date="2013-05-06T17:54:00Z">
        <w:r w:rsidDel="00116173">
          <w:rPr>
            <w:rFonts w:ascii="Courier New" w:hAnsi="Courier New" w:cs="Courier New"/>
            <w:color w:val="008000"/>
            <w:sz w:val="20"/>
            <w:szCs w:val="20"/>
            <w:highlight w:val="white"/>
          </w:rPr>
          <w:delText xml:space="preserve"> </w:delText>
        </w:r>
      </w:del>
    </w:p>
    <w:p w14:paraId="401EAFD9" w14:textId="76B5FCB9" w:rsidR="002F1085" w:rsidDel="00116173" w:rsidRDefault="002F1085" w:rsidP="002F1085">
      <w:pPr>
        <w:autoSpaceDE w:val="0"/>
        <w:autoSpaceDN w:val="0"/>
        <w:adjustRightInd w:val="0"/>
        <w:spacing w:after="0" w:line="240" w:lineRule="auto"/>
        <w:rPr>
          <w:del w:id="3334" w:author="Michael Bell" w:date="2013-05-06T17:54:00Z"/>
          <w:rFonts w:ascii="Courier New" w:hAnsi="Courier New" w:cs="Courier New"/>
          <w:color w:val="008000"/>
          <w:sz w:val="20"/>
          <w:szCs w:val="20"/>
          <w:highlight w:val="white"/>
        </w:rPr>
      </w:pPr>
      <w:del w:id="3335" w:author="Michael Bell" w:date="2013-05-06T17:54:00Z">
        <w:r w:rsidDel="00116173">
          <w:rPr>
            <w:rFonts w:ascii="Courier New" w:hAnsi="Courier New" w:cs="Courier New"/>
            <w:color w:val="008000"/>
            <w:sz w:val="20"/>
            <w:szCs w:val="20"/>
            <w:highlight w:val="white"/>
          </w:rPr>
          <w:delText xml:space="preserve"> V1.0</w:delText>
        </w:r>
      </w:del>
    </w:p>
    <w:p w14:paraId="744CEEE6" w14:textId="3EAD2FE8" w:rsidR="002F1085" w:rsidDel="00116173" w:rsidRDefault="002F1085" w:rsidP="002F1085">
      <w:pPr>
        <w:autoSpaceDE w:val="0"/>
        <w:autoSpaceDN w:val="0"/>
        <w:adjustRightInd w:val="0"/>
        <w:spacing w:after="0" w:line="240" w:lineRule="auto"/>
        <w:rPr>
          <w:del w:id="3336" w:author="Michael Bell" w:date="2013-05-06T17:54:00Z"/>
          <w:rFonts w:ascii="Courier New" w:hAnsi="Courier New" w:cs="Courier New"/>
          <w:color w:val="008000"/>
          <w:sz w:val="20"/>
          <w:szCs w:val="20"/>
          <w:highlight w:val="white"/>
        </w:rPr>
      </w:pPr>
      <w:del w:id="3337" w:author="Michael Bell" w:date="2013-05-06T17:54:00Z">
        <w:r w:rsidDel="00116173">
          <w:rPr>
            <w:rFonts w:ascii="Courier New" w:hAnsi="Courier New" w:cs="Courier New"/>
            <w:color w:val="008000"/>
            <w:sz w:val="20"/>
            <w:szCs w:val="20"/>
            <w:highlight w:val="white"/>
          </w:rPr>
          <w:delText xml:space="preserve"> </w:delText>
        </w:r>
      </w:del>
    </w:p>
    <w:p w14:paraId="4675D568" w14:textId="1513A3F0" w:rsidR="002F1085" w:rsidDel="00116173" w:rsidRDefault="002F1085" w:rsidP="002F1085">
      <w:pPr>
        <w:autoSpaceDE w:val="0"/>
        <w:autoSpaceDN w:val="0"/>
        <w:adjustRightInd w:val="0"/>
        <w:spacing w:after="0" w:line="240" w:lineRule="auto"/>
        <w:rPr>
          <w:del w:id="3338" w:author="Michael Bell" w:date="2013-05-06T17:54:00Z"/>
          <w:rFonts w:ascii="Courier New" w:hAnsi="Courier New" w:cs="Courier New"/>
          <w:color w:val="008000"/>
          <w:sz w:val="20"/>
          <w:szCs w:val="20"/>
          <w:highlight w:val="white"/>
        </w:rPr>
      </w:pPr>
      <w:del w:id="3339"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188C755" w14:textId="2D84DAB2" w:rsidR="002F1085" w:rsidDel="00116173" w:rsidRDefault="002F1085" w:rsidP="002F1085">
      <w:pPr>
        <w:autoSpaceDE w:val="0"/>
        <w:autoSpaceDN w:val="0"/>
        <w:adjustRightInd w:val="0"/>
        <w:spacing w:after="0" w:line="240" w:lineRule="auto"/>
        <w:rPr>
          <w:del w:id="3340" w:author="Michael Bell" w:date="2013-05-06T17:54:00Z"/>
          <w:rFonts w:ascii="Courier New" w:hAnsi="Courier New" w:cs="Courier New"/>
          <w:color w:val="008000"/>
          <w:sz w:val="20"/>
          <w:szCs w:val="20"/>
          <w:highlight w:val="white"/>
        </w:rPr>
      </w:pPr>
      <w:del w:id="3341" w:author="Michael Bell" w:date="2013-05-06T17:54:00Z">
        <w:r w:rsidDel="00116173">
          <w:rPr>
            <w:rFonts w:ascii="Courier New" w:hAnsi="Courier New" w:cs="Courier New"/>
            <w:color w:val="008000"/>
            <w:sz w:val="20"/>
            <w:szCs w:val="20"/>
            <w:highlight w:val="white"/>
          </w:rPr>
          <w:delText xml:space="preserve"> </w:delText>
        </w:r>
      </w:del>
    </w:p>
    <w:p w14:paraId="6753C578" w14:textId="5CC6B475" w:rsidR="002F1085" w:rsidDel="00116173" w:rsidRDefault="002F1085" w:rsidP="002F1085">
      <w:pPr>
        <w:autoSpaceDE w:val="0"/>
        <w:autoSpaceDN w:val="0"/>
        <w:adjustRightInd w:val="0"/>
        <w:spacing w:after="0" w:line="240" w:lineRule="auto"/>
        <w:rPr>
          <w:del w:id="3342" w:author="Michael Bell" w:date="2013-05-06T17:54:00Z"/>
          <w:rFonts w:ascii="Courier New" w:hAnsi="Courier New" w:cs="Courier New"/>
          <w:color w:val="008000"/>
          <w:sz w:val="20"/>
          <w:szCs w:val="20"/>
          <w:highlight w:val="white"/>
        </w:rPr>
      </w:pPr>
      <w:del w:id="3343" w:author="Michael Bell" w:date="2013-05-06T17:54:00Z">
        <w:r w:rsidDel="00116173">
          <w:rPr>
            <w:rFonts w:ascii="Courier New" w:hAnsi="Courier New" w:cs="Courier New"/>
            <w:color w:val="008000"/>
            <w:sz w:val="20"/>
            <w:szCs w:val="20"/>
            <w:highlight w:val="white"/>
          </w:rPr>
          <w:delText xml:space="preserve"> By Michael Bell</w:delText>
        </w:r>
      </w:del>
    </w:p>
    <w:p w14:paraId="13CB7246" w14:textId="4E05C585" w:rsidR="002F1085" w:rsidDel="00116173" w:rsidRDefault="002F1085" w:rsidP="002F1085">
      <w:pPr>
        <w:autoSpaceDE w:val="0"/>
        <w:autoSpaceDN w:val="0"/>
        <w:adjustRightInd w:val="0"/>
        <w:spacing w:after="0" w:line="240" w:lineRule="auto"/>
        <w:rPr>
          <w:del w:id="3344" w:author="Michael Bell" w:date="2013-05-06T17:54:00Z"/>
          <w:rFonts w:ascii="Courier New" w:hAnsi="Courier New" w:cs="Courier New"/>
          <w:color w:val="008000"/>
          <w:sz w:val="20"/>
          <w:szCs w:val="20"/>
          <w:highlight w:val="white"/>
        </w:rPr>
      </w:pPr>
      <w:del w:id="3345" w:author="Michael Bell" w:date="2013-05-06T17:54:00Z">
        <w:r w:rsidDel="00116173">
          <w:rPr>
            <w:rFonts w:ascii="Courier New" w:hAnsi="Courier New" w:cs="Courier New"/>
            <w:color w:val="008000"/>
            <w:sz w:val="20"/>
            <w:szCs w:val="20"/>
            <w:highlight w:val="white"/>
          </w:rPr>
          <w:delText xml:space="preserve"> </w:delText>
        </w:r>
      </w:del>
    </w:p>
    <w:p w14:paraId="7EEBAD8F" w14:textId="4E775110" w:rsidR="002F1085" w:rsidDel="00116173" w:rsidRDefault="002F1085" w:rsidP="002F1085">
      <w:pPr>
        <w:autoSpaceDE w:val="0"/>
        <w:autoSpaceDN w:val="0"/>
        <w:adjustRightInd w:val="0"/>
        <w:spacing w:after="0" w:line="240" w:lineRule="auto"/>
        <w:rPr>
          <w:del w:id="3346" w:author="Michael Bell" w:date="2013-05-06T17:54:00Z"/>
          <w:rFonts w:ascii="Courier New" w:hAnsi="Courier New" w:cs="Courier New"/>
          <w:color w:val="008000"/>
          <w:sz w:val="20"/>
          <w:szCs w:val="20"/>
          <w:highlight w:val="white"/>
        </w:rPr>
      </w:pPr>
      <w:del w:id="3347"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26E47C1" w14:textId="526DB32B" w:rsidR="002F1085" w:rsidDel="00116173" w:rsidRDefault="002F1085" w:rsidP="002F1085">
      <w:pPr>
        <w:autoSpaceDE w:val="0"/>
        <w:autoSpaceDN w:val="0"/>
        <w:adjustRightInd w:val="0"/>
        <w:spacing w:after="0" w:line="240" w:lineRule="auto"/>
        <w:rPr>
          <w:del w:id="3348" w:author="Michael Bell" w:date="2013-05-06T17:54:00Z"/>
          <w:rFonts w:ascii="Courier New" w:hAnsi="Courier New" w:cs="Courier New"/>
          <w:color w:val="008000"/>
          <w:sz w:val="20"/>
          <w:szCs w:val="20"/>
          <w:highlight w:val="white"/>
        </w:rPr>
      </w:pPr>
      <w:del w:id="3349" w:author="Michael Bell" w:date="2013-05-06T17:54:00Z">
        <w:r w:rsidDel="00116173">
          <w:rPr>
            <w:rFonts w:ascii="Courier New" w:hAnsi="Courier New" w:cs="Courier New"/>
            <w:color w:val="008000"/>
            <w:sz w:val="20"/>
            <w:szCs w:val="20"/>
            <w:highlight w:val="white"/>
          </w:rPr>
          <w:delText xml:space="preserve"> </w:delText>
        </w:r>
      </w:del>
    </w:p>
    <w:p w14:paraId="4BC373E1" w14:textId="13EF637C" w:rsidR="002F1085" w:rsidDel="00116173" w:rsidRDefault="002F1085" w:rsidP="002F1085">
      <w:pPr>
        <w:autoSpaceDE w:val="0"/>
        <w:autoSpaceDN w:val="0"/>
        <w:adjustRightInd w:val="0"/>
        <w:spacing w:after="0" w:line="240" w:lineRule="auto"/>
        <w:rPr>
          <w:del w:id="3350" w:author="Michael Bell" w:date="2013-05-06T17:54:00Z"/>
          <w:rFonts w:ascii="Courier New" w:hAnsi="Courier New" w:cs="Courier New"/>
          <w:color w:val="000000"/>
          <w:sz w:val="20"/>
          <w:szCs w:val="20"/>
          <w:highlight w:val="white"/>
        </w:rPr>
      </w:pPr>
      <w:del w:id="3351" w:author="Michael Bell" w:date="2013-05-06T17:54:00Z">
        <w:r w:rsidDel="00116173">
          <w:rPr>
            <w:rFonts w:ascii="Courier New" w:hAnsi="Courier New" w:cs="Courier New"/>
            <w:color w:val="008000"/>
            <w:sz w:val="20"/>
            <w:szCs w:val="20"/>
            <w:highlight w:val="white"/>
          </w:rPr>
          <w:delText xml:space="preserve"> */</w:delText>
        </w:r>
      </w:del>
    </w:p>
    <w:p w14:paraId="2441647E" w14:textId="61C85480" w:rsidR="002F1085" w:rsidDel="00116173" w:rsidRDefault="002F1085" w:rsidP="002F1085">
      <w:pPr>
        <w:autoSpaceDE w:val="0"/>
        <w:autoSpaceDN w:val="0"/>
        <w:adjustRightInd w:val="0"/>
        <w:spacing w:after="0" w:line="240" w:lineRule="auto"/>
        <w:rPr>
          <w:del w:id="3352" w:author="Michael Bell" w:date="2013-05-06T17:54:00Z"/>
          <w:rFonts w:ascii="Courier New" w:hAnsi="Courier New" w:cs="Courier New"/>
          <w:color w:val="000000"/>
          <w:sz w:val="20"/>
          <w:szCs w:val="20"/>
          <w:highlight w:val="white"/>
        </w:rPr>
      </w:pPr>
      <w:del w:id="3353" w:author="Michael Bell" w:date="2013-05-06T17:54:00Z">
        <w:r w:rsidDel="00116173">
          <w:rPr>
            <w:rFonts w:ascii="Courier New" w:hAnsi="Courier New" w:cs="Courier New"/>
            <w:color w:val="000000"/>
            <w:sz w:val="20"/>
            <w:szCs w:val="20"/>
            <w:highlight w:val="white"/>
          </w:rPr>
          <w:delText xml:space="preserve"> </w:delText>
        </w:r>
      </w:del>
    </w:p>
    <w:p w14:paraId="7BB902DF" w14:textId="12F22C79" w:rsidR="002F1085" w:rsidDel="00116173" w:rsidRDefault="002F1085" w:rsidP="002F1085">
      <w:pPr>
        <w:autoSpaceDE w:val="0"/>
        <w:autoSpaceDN w:val="0"/>
        <w:adjustRightInd w:val="0"/>
        <w:spacing w:after="0" w:line="240" w:lineRule="auto"/>
        <w:rPr>
          <w:del w:id="3354" w:author="Michael Bell" w:date="2013-05-06T17:54:00Z"/>
          <w:rFonts w:ascii="Courier New" w:hAnsi="Courier New" w:cs="Courier New"/>
          <w:color w:val="008000"/>
          <w:sz w:val="20"/>
          <w:szCs w:val="20"/>
          <w:highlight w:val="white"/>
        </w:rPr>
      </w:pPr>
      <w:del w:id="33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program moves onto a hash it moves forward untill it reaches a menu option except when it moves left onto the hash</w:delText>
        </w:r>
      </w:del>
    </w:p>
    <w:p w14:paraId="03B021B2" w14:textId="555259F0" w:rsidR="002F1085" w:rsidDel="00116173" w:rsidRDefault="002F1085" w:rsidP="002F1085">
      <w:pPr>
        <w:autoSpaceDE w:val="0"/>
        <w:autoSpaceDN w:val="0"/>
        <w:adjustRightInd w:val="0"/>
        <w:spacing w:after="0" w:line="240" w:lineRule="auto"/>
        <w:rPr>
          <w:del w:id="3356" w:author="Michael Bell" w:date="2013-05-06T17:54:00Z"/>
          <w:rFonts w:ascii="Courier New" w:hAnsi="Courier New" w:cs="Courier New"/>
          <w:color w:val="000000"/>
          <w:sz w:val="20"/>
          <w:szCs w:val="20"/>
          <w:highlight w:val="white"/>
        </w:rPr>
      </w:pPr>
      <w:del w:id="3357" w:author="Michael Bell" w:date="2013-05-06T17:54:00Z">
        <w:r w:rsidDel="00116173">
          <w:rPr>
            <w:rFonts w:ascii="Courier New" w:hAnsi="Courier New" w:cs="Courier New"/>
            <w:color w:val="008000"/>
            <w:sz w:val="20"/>
            <w:szCs w:val="20"/>
            <w:highlight w:val="white"/>
          </w:rPr>
          <w:delText xml:space="preserve"> in which case it goes up untill it reaches an option*/</w:delText>
        </w:r>
      </w:del>
    </w:p>
    <w:p w14:paraId="170966BC" w14:textId="53512773" w:rsidR="002F1085" w:rsidDel="00116173" w:rsidRDefault="002F1085" w:rsidP="002F1085">
      <w:pPr>
        <w:autoSpaceDE w:val="0"/>
        <w:autoSpaceDN w:val="0"/>
        <w:adjustRightInd w:val="0"/>
        <w:spacing w:after="0" w:line="240" w:lineRule="auto"/>
        <w:rPr>
          <w:del w:id="3358" w:author="Michael Bell" w:date="2013-05-06T17:54:00Z"/>
          <w:rFonts w:ascii="Courier New" w:hAnsi="Courier New" w:cs="Courier New"/>
          <w:color w:val="000000"/>
          <w:sz w:val="20"/>
          <w:szCs w:val="20"/>
          <w:highlight w:val="white"/>
        </w:rPr>
      </w:pPr>
      <w:del w:id="3359" w:author="Michael Bell" w:date="2013-05-06T17:54:00Z">
        <w:r w:rsidDel="00116173">
          <w:rPr>
            <w:rFonts w:ascii="Courier New" w:hAnsi="Courier New" w:cs="Courier New"/>
            <w:color w:val="000000"/>
            <w:sz w:val="20"/>
            <w:szCs w:val="20"/>
            <w:highlight w:val="white"/>
          </w:rPr>
          <w:delText xml:space="preserve"> </w:delText>
        </w:r>
      </w:del>
    </w:p>
    <w:p w14:paraId="5EB6EF32" w14:textId="3631276D" w:rsidR="002F1085" w:rsidDel="00116173" w:rsidRDefault="002F1085" w:rsidP="002F1085">
      <w:pPr>
        <w:autoSpaceDE w:val="0"/>
        <w:autoSpaceDN w:val="0"/>
        <w:adjustRightInd w:val="0"/>
        <w:spacing w:after="0" w:line="240" w:lineRule="auto"/>
        <w:rPr>
          <w:del w:id="3360" w:author="Michael Bell" w:date="2013-05-06T17:54:00Z"/>
          <w:rFonts w:ascii="Courier New" w:hAnsi="Courier New" w:cs="Courier New"/>
          <w:color w:val="000000"/>
          <w:sz w:val="20"/>
          <w:szCs w:val="20"/>
          <w:highlight w:val="white"/>
        </w:rPr>
      </w:pPr>
      <w:del w:id="3361"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2B033425" w14:textId="35D2B1DD" w:rsidR="002F1085" w:rsidDel="00116173" w:rsidRDefault="002F1085" w:rsidP="002F1085">
      <w:pPr>
        <w:autoSpaceDE w:val="0"/>
        <w:autoSpaceDN w:val="0"/>
        <w:adjustRightInd w:val="0"/>
        <w:spacing w:after="0" w:line="240" w:lineRule="auto"/>
        <w:rPr>
          <w:del w:id="3362" w:author="Michael Bell" w:date="2013-05-06T17:54:00Z"/>
          <w:rFonts w:ascii="Courier New" w:hAnsi="Courier New" w:cs="Courier New"/>
          <w:color w:val="000000"/>
          <w:sz w:val="20"/>
          <w:szCs w:val="20"/>
          <w:highlight w:val="white"/>
        </w:rPr>
      </w:pPr>
      <w:del w:id="3363" w:author="Michael Bell" w:date="2013-05-06T17:54:00Z">
        <w:r w:rsidDel="00116173">
          <w:rPr>
            <w:rFonts w:ascii="Courier New" w:hAnsi="Courier New" w:cs="Courier New"/>
            <w:b/>
            <w:bCs/>
            <w:color w:val="000080"/>
            <w:sz w:val="20"/>
            <w:szCs w:val="20"/>
            <w:highlight w:val="white"/>
          </w:rPr>
          <w:delText>{</w:delText>
        </w:r>
      </w:del>
    </w:p>
    <w:p w14:paraId="34F44742" w14:textId="16B98F56" w:rsidR="002F1085" w:rsidDel="00116173" w:rsidRDefault="002F1085" w:rsidP="002F1085">
      <w:pPr>
        <w:autoSpaceDE w:val="0"/>
        <w:autoSpaceDN w:val="0"/>
        <w:adjustRightInd w:val="0"/>
        <w:spacing w:after="0" w:line="240" w:lineRule="auto"/>
        <w:rPr>
          <w:del w:id="3364" w:author="Michael Bell" w:date="2013-05-06T17:54:00Z"/>
          <w:rFonts w:ascii="Courier New" w:hAnsi="Courier New" w:cs="Courier New"/>
          <w:color w:val="000000"/>
          <w:sz w:val="20"/>
          <w:szCs w:val="20"/>
          <w:highlight w:val="white"/>
        </w:rPr>
      </w:pPr>
      <w:del w:id="336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5E8453" w14:textId="1F6C8AF9" w:rsidR="002F1085" w:rsidDel="00116173" w:rsidRDefault="002F1085" w:rsidP="002F1085">
      <w:pPr>
        <w:autoSpaceDE w:val="0"/>
        <w:autoSpaceDN w:val="0"/>
        <w:adjustRightInd w:val="0"/>
        <w:spacing w:after="0" w:line="240" w:lineRule="auto"/>
        <w:rPr>
          <w:del w:id="3366" w:author="Michael Bell" w:date="2013-05-06T17:54:00Z"/>
          <w:rFonts w:ascii="Courier New" w:hAnsi="Courier New" w:cs="Courier New"/>
          <w:color w:val="000000"/>
          <w:sz w:val="20"/>
          <w:szCs w:val="20"/>
          <w:highlight w:val="white"/>
        </w:rPr>
      </w:pPr>
      <w:del w:id="33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07135C" w14:textId="7F4AEBF0" w:rsidR="002F1085" w:rsidDel="00116173" w:rsidRDefault="002F1085" w:rsidP="002F1085">
      <w:pPr>
        <w:autoSpaceDE w:val="0"/>
        <w:autoSpaceDN w:val="0"/>
        <w:adjustRightInd w:val="0"/>
        <w:spacing w:after="0" w:line="240" w:lineRule="auto"/>
        <w:rPr>
          <w:del w:id="3368" w:author="Michael Bell" w:date="2013-05-06T17:54:00Z"/>
          <w:rFonts w:ascii="Courier New" w:hAnsi="Courier New" w:cs="Courier New"/>
          <w:color w:val="000000"/>
          <w:sz w:val="20"/>
          <w:szCs w:val="20"/>
          <w:highlight w:val="white"/>
        </w:rPr>
      </w:pPr>
      <w:del w:id="336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57E7489" w14:textId="44172CA4" w:rsidR="002F1085" w:rsidDel="00116173" w:rsidRDefault="002F1085" w:rsidP="002F1085">
      <w:pPr>
        <w:autoSpaceDE w:val="0"/>
        <w:autoSpaceDN w:val="0"/>
        <w:adjustRightInd w:val="0"/>
        <w:spacing w:after="0" w:line="240" w:lineRule="auto"/>
        <w:rPr>
          <w:del w:id="3370" w:author="Michael Bell" w:date="2013-05-06T17:54:00Z"/>
          <w:rFonts w:ascii="Courier New" w:hAnsi="Courier New" w:cs="Courier New"/>
          <w:color w:val="000000"/>
          <w:sz w:val="20"/>
          <w:szCs w:val="20"/>
          <w:highlight w:val="white"/>
        </w:rPr>
      </w:pPr>
      <w:del w:id="3371"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F496383" w14:textId="481878ED" w:rsidR="002F1085" w:rsidDel="00116173" w:rsidRDefault="002F1085" w:rsidP="002F1085">
      <w:pPr>
        <w:autoSpaceDE w:val="0"/>
        <w:autoSpaceDN w:val="0"/>
        <w:adjustRightInd w:val="0"/>
        <w:spacing w:after="0" w:line="240" w:lineRule="auto"/>
        <w:rPr>
          <w:del w:id="3372" w:author="Michael Bell" w:date="2013-05-06T17:54:00Z"/>
          <w:rFonts w:ascii="Courier New" w:hAnsi="Courier New" w:cs="Courier New"/>
          <w:color w:val="000000"/>
          <w:sz w:val="20"/>
          <w:szCs w:val="20"/>
          <w:highlight w:val="white"/>
        </w:rPr>
      </w:pPr>
      <w:del w:id="3373" w:author="Michael Bell" w:date="2013-05-06T17:54:00Z">
        <w:r w:rsidDel="00116173">
          <w:rPr>
            <w:rFonts w:ascii="Courier New" w:hAnsi="Courier New" w:cs="Courier New"/>
            <w:color w:val="000000"/>
            <w:sz w:val="20"/>
            <w:szCs w:val="20"/>
            <w:highlight w:val="white"/>
          </w:rPr>
          <w:delText xml:space="preserve">      </w:delText>
        </w:r>
      </w:del>
    </w:p>
    <w:p w14:paraId="3D7B9E30" w14:textId="39CCD17E" w:rsidR="002F1085" w:rsidDel="00116173" w:rsidRDefault="002F1085" w:rsidP="002F1085">
      <w:pPr>
        <w:autoSpaceDE w:val="0"/>
        <w:autoSpaceDN w:val="0"/>
        <w:adjustRightInd w:val="0"/>
        <w:spacing w:after="0" w:line="240" w:lineRule="auto"/>
        <w:rPr>
          <w:del w:id="3374" w:author="Michael Bell" w:date="2013-05-06T17:54:00Z"/>
          <w:rFonts w:ascii="Courier New" w:hAnsi="Courier New" w:cs="Courier New"/>
          <w:color w:val="000000"/>
          <w:sz w:val="20"/>
          <w:szCs w:val="20"/>
          <w:highlight w:val="white"/>
        </w:rPr>
      </w:pPr>
      <w:del w:id="337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A706C2E" w14:textId="2F7C456F" w:rsidR="002F1085" w:rsidDel="00116173" w:rsidRDefault="002F1085" w:rsidP="002F1085">
      <w:pPr>
        <w:autoSpaceDE w:val="0"/>
        <w:autoSpaceDN w:val="0"/>
        <w:adjustRightInd w:val="0"/>
        <w:spacing w:after="0" w:line="240" w:lineRule="auto"/>
        <w:rPr>
          <w:del w:id="3376" w:author="Michael Bell" w:date="2013-05-06T17:54:00Z"/>
          <w:rFonts w:ascii="Courier New" w:hAnsi="Courier New" w:cs="Courier New"/>
          <w:color w:val="000000"/>
          <w:sz w:val="20"/>
          <w:szCs w:val="20"/>
          <w:highlight w:val="white"/>
        </w:rPr>
      </w:pPr>
      <w:del w:id="3377"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F30B42" w14:textId="4D807200" w:rsidR="002F1085" w:rsidDel="00116173" w:rsidRDefault="002F1085" w:rsidP="002F1085">
      <w:pPr>
        <w:autoSpaceDE w:val="0"/>
        <w:autoSpaceDN w:val="0"/>
        <w:adjustRightInd w:val="0"/>
        <w:spacing w:after="0" w:line="240" w:lineRule="auto"/>
        <w:rPr>
          <w:del w:id="3378" w:author="Michael Bell" w:date="2013-05-06T17:54:00Z"/>
          <w:rFonts w:ascii="Courier New" w:hAnsi="Courier New" w:cs="Courier New"/>
          <w:color w:val="000000"/>
          <w:sz w:val="20"/>
          <w:szCs w:val="20"/>
          <w:highlight w:val="white"/>
        </w:rPr>
      </w:pPr>
      <w:del w:id="3379" w:author="Michael Bell" w:date="2013-05-06T17:54:00Z">
        <w:r w:rsidDel="00116173">
          <w:rPr>
            <w:rFonts w:ascii="Courier New" w:hAnsi="Courier New" w:cs="Courier New"/>
            <w:color w:val="000000"/>
            <w:sz w:val="20"/>
            <w:szCs w:val="20"/>
            <w:highlight w:val="white"/>
          </w:rPr>
          <w:delText xml:space="preserve">      </w:delText>
        </w:r>
      </w:del>
    </w:p>
    <w:p w14:paraId="6803C80D" w14:textId="671888B7" w:rsidR="002F1085" w:rsidDel="00116173" w:rsidRDefault="002F1085" w:rsidP="002F1085">
      <w:pPr>
        <w:autoSpaceDE w:val="0"/>
        <w:autoSpaceDN w:val="0"/>
        <w:adjustRightInd w:val="0"/>
        <w:spacing w:after="0" w:line="240" w:lineRule="auto"/>
        <w:rPr>
          <w:del w:id="3380" w:author="Michael Bell" w:date="2013-05-06T17:54:00Z"/>
          <w:rFonts w:ascii="Courier New" w:hAnsi="Courier New" w:cs="Courier New"/>
          <w:color w:val="000000"/>
          <w:sz w:val="20"/>
          <w:szCs w:val="20"/>
          <w:highlight w:val="white"/>
        </w:rPr>
      </w:pPr>
      <w:del w:id="338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741E9C32" w14:textId="681D78B0" w:rsidR="002F1085" w:rsidDel="00116173" w:rsidRDefault="002F1085" w:rsidP="002F1085">
      <w:pPr>
        <w:autoSpaceDE w:val="0"/>
        <w:autoSpaceDN w:val="0"/>
        <w:adjustRightInd w:val="0"/>
        <w:spacing w:after="0" w:line="240" w:lineRule="auto"/>
        <w:rPr>
          <w:del w:id="3382" w:author="Michael Bell" w:date="2013-05-06T17:54:00Z"/>
          <w:rFonts w:ascii="Courier New" w:hAnsi="Courier New" w:cs="Courier New"/>
          <w:color w:val="000000"/>
          <w:sz w:val="20"/>
          <w:szCs w:val="20"/>
          <w:highlight w:val="white"/>
        </w:rPr>
      </w:pPr>
      <w:del w:id="3383"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5B2592" w14:textId="4DABD479" w:rsidR="002F1085" w:rsidDel="00116173" w:rsidRDefault="002F1085" w:rsidP="002F1085">
      <w:pPr>
        <w:autoSpaceDE w:val="0"/>
        <w:autoSpaceDN w:val="0"/>
        <w:adjustRightInd w:val="0"/>
        <w:spacing w:after="0" w:line="240" w:lineRule="auto"/>
        <w:rPr>
          <w:del w:id="3384" w:author="Michael Bell" w:date="2013-05-06T17:54:00Z"/>
          <w:rFonts w:ascii="Courier New" w:hAnsi="Courier New" w:cs="Courier New"/>
          <w:color w:val="000000"/>
          <w:sz w:val="20"/>
          <w:szCs w:val="20"/>
          <w:highlight w:val="white"/>
        </w:rPr>
      </w:pPr>
      <w:del w:id="3385" w:author="Michael Bell" w:date="2013-05-06T17:54:00Z">
        <w:r w:rsidDel="00116173">
          <w:rPr>
            <w:rFonts w:ascii="Courier New" w:hAnsi="Courier New" w:cs="Courier New"/>
            <w:color w:val="000000"/>
            <w:sz w:val="20"/>
            <w:szCs w:val="20"/>
            <w:highlight w:val="white"/>
          </w:rPr>
          <w:delText xml:space="preserve">    </w:delText>
        </w:r>
      </w:del>
    </w:p>
    <w:p w14:paraId="24BD322D" w14:textId="482C13C9" w:rsidR="002F1085" w:rsidDel="00116173" w:rsidRDefault="002F1085" w:rsidP="002F1085">
      <w:pPr>
        <w:autoSpaceDE w:val="0"/>
        <w:autoSpaceDN w:val="0"/>
        <w:adjustRightInd w:val="0"/>
        <w:spacing w:after="0" w:line="240" w:lineRule="auto"/>
        <w:rPr>
          <w:del w:id="3386" w:author="Michael Bell" w:date="2013-05-06T17:54:00Z"/>
          <w:rFonts w:ascii="Courier New" w:hAnsi="Courier New" w:cs="Courier New"/>
          <w:color w:val="000000"/>
          <w:sz w:val="20"/>
          <w:szCs w:val="20"/>
          <w:highlight w:val="white"/>
        </w:rPr>
      </w:pPr>
      <w:del w:id="338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93A9D8D" w14:textId="3B5A3A3D" w:rsidR="002F1085" w:rsidDel="00116173" w:rsidRDefault="002F1085" w:rsidP="002F1085">
      <w:pPr>
        <w:autoSpaceDE w:val="0"/>
        <w:autoSpaceDN w:val="0"/>
        <w:adjustRightInd w:val="0"/>
        <w:spacing w:after="0" w:line="240" w:lineRule="auto"/>
        <w:rPr>
          <w:del w:id="3388" w:author="Michael Bell" w:date="2013-05-06T17:54:00Z"/>
          <w:rFonts w:ascii="Courier New" w:hAnsi="Courier New" w:cs="Courier New"/>
          <w:color w:val="000000"/>
          <w:sz w:val="20"/>
          <w:szCs w:val="20"/>
          <w:highlight w:val="white"/>
        </w:rPr>
      </w:pPr>
      <w:del w:id="338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8BADC5A" w14:textId="08AB730C" w:rsidR="002F1085" w:rsidDel="00116173" w:rsidRDefault="002F1085" w:rsidP="002F1085">
      <w:pPr>
        <w:autoSpaceDE w:val="0"/>
        <w:autoSpaceDN w:val="0"/>
        <w:adjustRightInd w:val="0"/>
        <w:spacing w:after="0" w:line="240" w:lineRule="auto"/>
        <w:rPr>
          <w:del w:id="3390" w:author="Michael Bell" w:date="2013-05-06T17:54:00Z"/>
          <w:rFonts w:ascii="Courier New" w:hAnsi="Courier New" w:cs="Courier New"/>
          <w:color w:val="008000"/>
          <w:sz w:val="20"/>
          <w:szCs w:val="20"/>
          <w:highlight w:val="white"/>
        </w:rPr>
      </w:pPr>
      <w:del w:id="3391"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23A43007" w14:textId="5C65576E" w:rsidR="002F1085" w:rsidDel="00116173" w:rsidRDefault="002F1085" w:rsidP="002F1085">
      <w:pPr>
        <w:autoSpaceDE w:val="0"/>
        <w:autoSpaceDN w:val="0"/>
        <w:adjustRightInd w:val="0"/>
        <w:spacing w:after="0" w:line="240" w:lineRule="auto"/>
        <w:rPr>
          <w:del w:id="3392" w:author="Michael Bell" w:date="2013-05-06T17:54:00Z"/>
          <w:rFonts w:ascii="Courier New" w:hAnsi="Courier New" w:cs="Courier New"/>
          <w:color w:val="000000"/>
          <w:sz w:val="20"/>
          <w:szCs w:val="20"/>
          <w:highlight w:val="white"/>
        </w:rPr>
      </w:pPr>
      <w:del w:id="3393"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6CD35362" w14:textId="2748D06A" w:rsidR="002F1085" w:rsidDel="00116173" w:rsidRDefault="002F1085" w:rsidP="002F1085">
      <w:pPr>
        <w:autoSpaceDE w:val="0"/>
        <w:autoSpaceDN w:val="0"/>
        <w:adjustRightInd w:val="0"/>
        <w:spacing w:after="0" w:line="240" w:lineRule="auto"/>
        <w:rPr>
          <w:del w:id="3394" w:author="Michael Bell" w:date="2013-05-06T17:54:00Z"/>
          <w:rFonts w:ascii="Courier New" w:hAnsi="Courier New" w:cs="Courier New"/>
          <w:color w:val="000000"/>
          <w:sz w:val="20"/>
          <w:szCs w:val="20"/>
          <w:highlight w:val="white"/>
        </w:rPr>
      </w:pPr>
      <w:del w:id="339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0232C473" w14:textId="37348E96" w:rsidR="002F1085" w:rsidDel="00116173" w:rsidRDefault="002F1085" w:rsidP="002F1085">
      <w:pPr>
        <w:autoSpaceDE w:val="0"/>
        <w:autoSpaceDN w:val="0"/>
        <w:adjustRightInd w:val="0"/>
        <w:spacing w:after="0" w:line="240" w:lineRule="auto"/>
        <w:rPr>
          <w:del w:id="3396" w:author="Michael Bell" w:date="2013-05-06T17:54:00Z"/>
          <w:rFonts w:ascii="Courier New" w:hAnsi="Courier New" w:cs="Courier New"/>
          <w:color w:val="000000"/>
          <w:sz w:val="20"/>
          <w:szCs w:val="20"/>
          <w:highlight w:val="white"/>
        </w:rPr>
      </w:pPr>
      <w:del w:id="339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0A72E57" w14:textId="4C30142C" w:rsidR="002F1085" w:rsidDel="00116173" w:rsidRDefault="002F1085" w:rsidP="002F1085">
      <w:pPr>
        <w:autoSpaceDE w:val="0"/>
        <w:autoSpaceDN w:val="0"/>
        <w:adjustRightInd w:val="0"/>
        <w:spacing w:after="0" w:line="240" w:lineRule="auto"/>
        <w:rPr>
          <w:del w:id="3398" w:author="Michael Bell" w:date="2013-05-06T17:54:00Z"/>
          <w:rFonts w:ascii="Courier New" w:hAnsi="Courier New" w:cs="Courier New"/>
          <w:color w:val="000000"/>
          <w:sz w:val="20"/>
          <w:szCs w:val="20"/>
          <w:highlight w:val="white"/>
        </w:rPr>
      </w:pPr>
      <w:del w:id="3399" w:author="Michael Bell" w:date="2013-05-06T17:54:00Z">
        <w:r w:rsidDel="00116173">
          <w:rPr>
            <w:rFonts w:ascii="Courier New" w:hAnsi="Courier New" w:cs="Courier New"/>
            <w:b/>
            <w:bCs/>
            <w:color w:val="000080"/>
            <w:sz w:val="20"/>
            <w:szCs w:val="20"/>
            <w:highlight w:val="white"/>
          </w:rPr>
          <w:delText>}</w:delText>
        </w:r>
      </w:del>
    </w:p>
    <w:p w14:paraId="014A86CF" w14:textId="77777777" w:rsidR="002F1085" w:rsidRDefault="002F1085">
      <w:r>
        <w:br w:type="page"/>
      </w:r>
    </w:p>
    <w:p w14:paraId="38CABA4A" w14:textId="77777777" w:rsidR="002F1085" w:rsidRDefault="002F1085" w:rsidP="002F1085">
      <w:pPr>
        <w:pStyle w:val="Heading2"/>
      </w:pPr>
      <w:r>
        <w:lastRenderedPageBreak/>
        <w:t>respondTildie.ino</w:t>
      </w:r>
    </w:p>
    <w:p w14:paraId="2EBE8923" w14:textId="77777777" w:rsidR="00973ACE" w:rsidRDefault="00973ACE" w:rsidP="00973ACE">
      <w:pPr>
        <w:autoSpaceDE w:val="0"/>
        <w:autoSpaceDN w:val="0"/>
        <w:adjustRightInd w:val="0"/>
        <w:spacing w:after="0" w:line="240" w:lineRule="auto"/>
        <w:rPr>
          <w:ins w:id="3400" w:author="Michael Bell" w:date="2013-05-06T18:09:00Z"/>
          <w:rFonts w:ascii="Courier New" w:hAnsi="Courier New" w:cs="Courier New"/>
          <w:color w:val="008000"/>
          <w:sz w:val="20"/>
          <w:szCs w:val="20"/>
          <w:highlight w:val="white"/>
        </w:rPr>
      </w:pPr>
      <w:ins w:id="3401" w:author="Michael Bell" w:date="2013-05-06T18:09:00Z">
        <w:r>
          <w:rPr>
            <w:rFonts w:ascii="Courier New" w:hAnsi="Courier New" w:cs="Courier New"/>
            <w:color w:val="008000"/>
            <w:sz w:val="20"/>
            <w:szCs w:val="20"/>
            <w:highlight w:val="white"/>
          </w:rPr>
          <w:t>/*</w:t>
        </w:r>
      </w:ins>
    </w:p>
    <w:p w14:paraId="5E9FE126" w14:textId="77777777" w:rsidR="00973ACE" w:rsidRDefault="00973ACE" w:rsidP="00973ACE">
      <w:pPr>
        <w:autoSpaceDE w:val="0"/>
        <w:autoSpaceDN w:val="0"/>
        <w:adjustRightInd w:val="0"/>
        <w:spacing w:after="0" w:line="240" w:lineRule="auto"/>
        <w:rPr>
          <w:ins w:id="3402" w:author="Michael Bell" w:date="2013-05-06T18:09:00Z"/>
          <w:rFonts w:ascii="Courier New" w:hAnsi="Courier New" w:cs="Courier New"/>
          <w:color w:val="008000"/>
          <w:sz w:val="20"/>
          <w:szCs w:val="20"/>
          <w:highlight w:val="white"/>
        </w:rPr>
      </w:pPr>
    </w:p>
    <w:p w14:paraId="368D5C0D" w14:textId="77777777" w:rsidR="00973ACE" w:rsidRDefault="00973ACE" w:rsidP="00973ACE">
      <w:pPr>
        <w:autoSpaceDE w:val="0"/>
        <w:autoSpaceDN w:val="0"/>
        <w:adjustRightInd w:val="0"/>
        <w:spacing w:after="0" w:line="240" w:lineRule="auto"/>
        <w:rPr>
          <w:ins w:id="3403" w:author="Michael Bell" w:date="2013-05-06T18:09:00Z"/>
          <w:rFonts w:ascii="Courier New" w:hAnsi="Courier New" w:cs="Courier New"/>
          <w:color w:val="008000"/>
          <w:sz w:val="20"/>
          <w:szCs w:val="20"/>
          <w:highlight w:val="white"/>
        </w:rPr>
      </w:pPr>
      <w:ins w:id="3404" w:author="Michael Bell" w:date="2013-05-06T18:09:00Z">
        <w:r>
          <w:rPr>
            <w:rFonts w:ascii="Courier New" w:hAnsi="Courier New" w:cs="Courier New"/>
            <w:color w:val="008000"/>
            <w:sz w:val="20"/>
            <w:szCs w:val="20"/>
            <w:highlight w:val="white"/>
          </w:rPr>
          <w:t xml:space="preserve"> BELTRAK</w:t>
        </w:r>
      </w:ins>
    </w:p>
    <w:p w14:paraId="6811321E" w14:textId="77777777" w:rsidR="00973ACE" w:rsidRDefault="00973ACE" w:rsidP="00973ACE">
      <w:pPr>
        <w:autoSpaceDE w:val="0"/>
        <w:autoSpaceDN w:val="0"/>
        <w:adjustRightInd w:val="0"/>
        <w:spacing w:after="0" w:line="240" w:lineRule="auto"/>
        <w:rPr>
          <w:ins w:id="3405" w:author="Michael Bell" w:date="2013-05-06T18:09:00Z"/>
          <w:rFonts w:ascii="Courier New" w:hAnsi="Courier New" w:cs="Courier New"/>
          <w:color w:val="008000"/>
          <w:sz w:val="20"/>
          <w:szCs w:val="20"/>
          <w:highlight w:val="white"/>
        </w:rPr>
      </w:pPr>
      <w:ins w:id="3406" w:author="Michael Bell" w:date="2013-05-06T18:09:00Z">
        <w:r>
          <w:rPr>
            <w:rFonts w:ascii="Courier New" w:hAnsi="Courier New" w:cs="Courier New"/>
            <w:color w:val="008000"/>
            <w:sz w:val="20"/>
            <w:szCs w:val="20"/>
            <w:highlight w:val="white"/>
          </w:rPr>
          <w:t xml:space="preserve"> </w:t>
        </w:r>
      </w:ins>
    </w:p>
    <w:p w14:paraId="76BC891A" w14:textId="77777777" w:rsidR="00973ACE" w:rsidRDefault="00973ACE" w:rsidP="00973ACE">
      <w:pPr>
        <w:autoSpaceDE w:val="0"/>
        <w:autoSpaceDN w:val="0"/>
        <w:adjustRightInd w:val="0"/>
        <w:spacing w:after="0" w:line="240" w:lineRule="auto"/>
        <w:rPr>
          <w:ins w:id="3407" w:author="Michael Bell" w:date="2013-05-06T18:09:00Z"/>
          <w:rFonts w:ascii="Courier New" w:hAnsi="Courier New" w:cs="Courier New"/>
          <w:color w:val="008000"/>
          <w:sz w:val="20"/>
          <w:szCs w:val="20"/>
          <w:highlight w:val="white"/>
        </w:rPr>
      </w:pPr>
      <w:ins w:id="3408" w:author="Michael Bell" w:date="2013-05-06T18:09:00Z">
        <w:r>
          <w:rPr>
            <w:rFonts w:ascii="Courier New" w:hAnsi="Courier New" w:cs="Courier New"/>
            <w:color w:val="008000"/>
            <w:sz w:val="20"/>
            <w:szCs w:val="20"/>
            <w:highlight w:val="white"/>
          </w:rPr>
          <w:t xml:space="preserve"> V1.0</w:t>
        </w:r>
      </w:ins>
    </w:p>
    <w:p w14:paraId="39E4B357" w14:textId="77777777" w:rsidR="00973ACE" w:rsidRDefault="00973ACE" w:rsidP="00973ACE">
      <w:pPr>
        <w:autoSpaceDE w:val="0"/>
        <w:autoSpaceDN w:val="0"/>
        <w:adjustRightInd w:val="0"/>
        <w:spacing w:after="0" w:line="240" w:lineRule="auto"/>
        <w:rPr>
          <w:ins w:id="3409" w:author="Michael Bell" w:date="2013-05-06T18:09:00Z"/>
          <w:rFonts w:ascii="Courier New" w:hAnsi="Courier New" w:cs="Courier New"/>
          <w:color w:val="008000"/>
          <w:sz w:val="20"/>
          <w:szCs w:val="20"/>
          <w:highlight w:val="white"/>
        </w:rPr>
      </w:pPr>
      <w:ins w:id="3410" w:author="Michael Bell" w:date="2013-05-06T18:09:00Z">
        <w:r>
          <w:rPr>
            <w:rFonts w:ascii="Courier New" w:hAnsi="Courier New" w:cs="Courier New"/>
            <w:color w:val="008000"/>
            <w:sz w:val="20"/>
            <w:szCs w:val="20"/>
            <w:highlight w:val="white"/>
          </w:rPr>
          <w:t xml:space="preserve"> </w:t>
        </w:r>
      </w:ins>
    </w:p>
    <w:p w14:paraId="15C0E50D" w14:textId="77777777" w:rsidR="00973ACE" w:rsidRDefault="00973ACE" w:rsidP="00973ACE">
      <w:pPr>
        <w:autoSpaceDE w:val="0"/>
        <w:autoSpaceDN w:val="0"/>
        <w:adjustRightInd w:val="0"/>
        <w:spacing w:after="0" w:line="240" w:lineRule="auto"/>
        <w:rPr>
          <w:ins w:id="3411" w:author="Michael Bell" w:date="2013-05-06T18:09:00Z"/>
          <w:rFonts w:ascii="Courier New" w:hAnsi="Courier New" w:cs="Courier New"/>
          <w:color w:val="008000"/>
          <w:sz w:val="20"/>
          <w:szCs w:val="20"/>
          <w:highlight w:val="white"/>
        </w:rPr>
      </w:pPr>
      <w:ins w:id="3412" w:author="Michael Bell" w:date="2013-05-06T18:09:00Z">
        <w:r>
          <w:rPr>
            <w:rFonts w:ascii="Courier New" w:hAnsi="Courier New" w:cs="Courier New"/>
            <w:color w:val="008000"/>
            <w:sz w:val="20"/>
            <w:szCs w:val="20"/>
            <w:highlight w:val="white"/>
          </w:rPr>
          <w:t xml:space="preserve"> Hornby trainset automation</w:t>
        </w:r>
      </w:ins>
    </w:p>
    <w:p w14:paraId="241FF266" w14:textId="77777777" w:rsidR="00973ACE" w:rsidRDefault="00973ACE" w:rsidP="00973ACE">
      <w:pPr>
        <w:autoSpaceDE w:val="0"/>
        <w:autoSpaceDN w:val="0"/>
        <w:adjustRightInd w:val="0"/>
        <w:spacing w:after="0" w:line="240" w:lineRule="auto"/>
        <w:rPr>
          <w:ins w:id="3413" w:author="Michael Bell" w:date="2013-05-06T18:09:00Z"/>
          <w:rFonts w:ascii="Courier New" w:hAnsi="Courier New" w:cs="Courier New"/>
          <w:color w:val="008000"/>
          <w:sz w:val="20"/>
          <w:szCs w:val="20"/>
          <w:highlight w:val="white"/>
        </w:rPr>
      </w:pPr>
      <w:ins w:id="3414" w:author="Michael Bell" w:date="2013-05-06T18:09:00Z">
        <w:r>
          <w:rPr>
            <w:rFonts w:ascii="Courier New" w:hAnsi="Courier New" w:cs="Courier New"/>
            <w:color w:val="008000"/>
            <w:sz w:val="20"/>
            <w:szCs w:val="20"/>
            <w:highlight w:val="white"/>
          </w:rPr>
          <w:t xml:space="preserve"> </w:t>
        </w:r>
      </w:ins>
    </w:p>
    <w:p w14:paraId="78A30240" w14:textId="77777777" w:rsidR="00973ACE" w:rsidRDefault="00973ACE" w:rsidP="00973ACE">
      <w:pPr>
        <w:autoSpaceDE w:val="0"/>
        <w:autoSpaceDN w:val="0"/>
        <w:adjustRightInd w:val="0"/>
        <w:spacing w:after="0" w:line="240" w:lineRule="auto"/>
        <w:rPr>
          <w:ins w:id="3415" w:author="Michael Bell" w:date="2013-05-06T18:09:00Z"/>
          <w:rFonts w:ascii="Courier New" w:hAnsi="Courier New" w:cs="Courier New"/>
          <w:color w:val="008000"/>
          <w:sz w:val="20"/>
          <w:szCs w:val="20"/>
          <w:highlight w:val="white"/>
        </w:rPr>
      </w:pPr>
      <w:ins w:id="3416" w:author="Michael Bell" w:date="2013-05-06T18:09:00Z">
        <w:r>
          <w:rPr>
            <w:rFonts w:ascii="Courier New" w:hAnsi="Courier New" w:cs="Courier New"/>
            <w:color w:val="008000"/>
            <w:sz w:val="20"/>
            <w:szCs w:val="20"/>
            <w:highlight w:val="white"/>
          </w:rPr>
          <w:t xml:space="preserve"> By Michael Bell</w:t>
        </w:r>
      </w:ins>
    </w:p>
    <w:p w14:paraId="209A513B" w14:textId="77777777" w:rsidR="00973ACE" w:rsidRDefault="00973ACE" w:rsidP="00973ACE">
      <w:pPr>
        <w:autoSpaceDE w:val="0"/>
        <w:autoSpaceDN w:val="0"/>
        <w:adjustRightInd w:val="0"/>
        <w:spacing w:after="0" w:line="240" w:lineRule="auto"/>
        <w:rPr>
          <w:ins w:id="3417" w:author="Michael Bell" w:date="2013-05-06T18:09:00Z"/>
          <w:rFonts w:ascii="Courier New" w:hAnsi="Courier New" w:cs="Courier New"/>
          <w:color w:val="008000"/>
          <w:sz w:val="20"/>
          <w:szCs w:val="20"/>
          <w:highlight w:val="white"/>
        </w:rPr>
      </w:pPr>
      <w:ins w:id="3418" w:author="Michael Bell" w:date="2013-05-06T18:09:00Z">
        <w:r>
          <w:rPr>
            <w:rFonts w:ascii="Courier New" w:hAnsi="Courier New" w:cs="Courier New"/>
            <w:color w:val="008000"/>
            <w:sz w:val="20"/>
            <w:szCs w:val="20"/>
            <w:highlight w:val="white"/>
          </w:rPr>
          <w:t xml:space="preserve"> </w:t>
        </w:r>
      </w:ins>
    </w:p>
    <w:p w14:paraId="5B2B0133" w14:textId="77777777" w:rsidR="00973ACE" w:rsidRDefault="00973ACE" w:rsidP="00973ACE">
      <w:pPr>
        <w:autoSpaceDE w:val="0"/>
        <w:autoSpaceDN w:val="0"/>
        <w:adjustRightInd w:val="0"/>
        <w:spacing w:after="0" w:line="240" w:lineRule="auto"/>
        <w:rPr>
          <w:ins w:id="3419" w:author="Michael Bell" w:date="2013-05-06T18:09:00Z"/>
          <w:rFonts w:ascii="Courier New" w:hAnsi="Courier New" w:cs="Courier New"/>
          <w:color w:val="008000"/>
          <w:sz w:val="20"/>
          <w:szCs w:val="20"/>
          <w:highlight w:val="white"/>
        </w:rPr>
      </w:pPr>
      <w:ins w:id="3420" w:author="Michael Bell" w:date="2013-05-06T18:09:00Z">
        <w:r>
          <w:rPr>
            <w:rFonts w:ascii="Courier New" w:hAnsi="Courier New" w:cs="Courier New"/>
            <w:color w:val="008000"/>
            <w:sz w:val="20"/>
            <w:szCs w:val="20"/>
            <w:highlight w:val="white"/>
          </w:rPr>
          <w:t xml:space="preserve"> Programing started: 02/02/2013 at 14:08</w:t>
        </w:r>
      </w:ins>
    </w:p>
    <w:p w14:paraId="1BD9E748" w14:textId="77777777" w:rsidR="00973ACE" w:rsidRDefault="00973ACE" w:rsidP="00973ACE">
      <w:pPr>
        <w:autoSpaceDE w:val="0"/>
        <w:autoSpaceDN w:val="0"/>
        <w:adjustRightInd w:val="0"/>
        <w:spacing w:after="0" w:line="240" w:lineRule="auto"/>
        <w:rPr>
          <w:ins w:id="3421" w:author="Michael Bell" w:date="2013-05-06T18:09:00Z"/>
          <w:rFonts w:ascii="Courier New" w:hAnsi="Courier New" w:cs="Courier New"/>
          <w:color w:val="008000"/>
          <w:sz w:val="20"/>
          <w:szCs w:val="20"/>
          <w:highlight w:val="white"/>
        </w:rPr>
      </w:pPr>
      <w:ins w:id="3422" w:author="Michael Bell" w:date="2013-05-06T18:09:00Z">
        <w:r>
          <w:rPr>
            <w:rFonts w:ascii="Courier New" w:hAnsi="Courier New" w:cs="Courier New"/>
            <w:color w:val="008000"/>
            <w:sz w:val="20"/>
            <w:szCs w:val="20"/>
            <w:highlight w:val="white"/>
          </w:rPr>
          <w:t xml:space="preserve"> </w:t>
        </w:r>
      </w:ins>
    </w:p>
    <w:p w14:paraId="118A8243" w14:textId="77777777" w:rsidR="00973ACE" w:rsidRDefault="00973ACE" w:rsidP="00973ACE">
      <w:pPr>
        <w:autoSpaceDE w:val="0"/>
        <w:autoSpaceDN w:val="0"/>
        <w:adjustRightInd w:val="0"/>
        <w:spacing w:after="0" w:line="240" w:lineRule="auto"/>
        <w:rPr>
          <w:ins w:id="3423" w:author="Michael Bell" w:date="2013-05-06T18:09:00Z"/>
          <w:rFonts w:ascii="Courier New" w:hAnsi="Courier New" w:cs="Courier New"/>
          <w:color w:val="008000"/>
          <w:sz w:val="20"/>
          <w:szCs w:val="20"/>
          <w:highlight w:val="white"/>
        </w:rPr>
      </w:pPr>
      <w:ins w:id="3424" w:author="Michael Bell" w:date="2013-05-06T18:09:00Z">
        <w:r>
          <w:rPr>
            <w:rFonts w:ascii="Courier New" w:hAnsi="Courier New" w:cs="Courier New"/>
            <w:color w:val="008000"/>
            <w:sz w:val="20"/>
            <w:szCs w:val="20"/>
            <w:highlight w:val="white"/>
          </w:rPr>
          <w:t xml:space="preserve"> Programing completed: 06/05/2013 at 17:45</w:t>
        </w:r>
      </w:ins>
    </w:p>
    <w:p w14:paraId="09B3F44C" w14:textId="77777777" w:rsidR="00973ACE" w:rsidRDefault="00973ACE" w:rsidP="00973ACE">
      <w:pPr>
        <w:autoSpaceDE w:val="0"/>
        <w:autoSpaceDN w:val="0"/>
        <w:adjustRightInd w:val="0"/>
        <w:spacing w:after="0" w:line="240" w:lineRule="auto"/>
        <w:rPr>
          <w:ins w:id="3425" w:author="Michael Bell" w:date="2013-05-06T18:09:00Z"/>
          <w:rFonts w:ascii="Courier New" w:hAnsi="Courier New" w:cs="Courier New"/>
          <w:color w:val="008000"/>
          <w:sz w:val="20"/>
          <w:szCs w:val="20"/>
          <w:highlight w:val="white"/>
        </w:rPr>
      </w:pPr>
      <w:ins w:id="3426" w:author="Michael Bell" w:date="2013-05-06T18:09:00Z">
        <w:r>
          <w:rPr>
            <w:rFonts w:ascii="Courier New" w:hAnsi="Courier New" w:cs="Courier New"/>
            <w:color w:val="008000"/>
            <w:sz w:val="20"/>
            <w:szCs w:val="20"/>
            <w:highlight w:val="white"/>
          </w:rPr>
          <w:t xml:space="preserve"> </w:t>
        </w:r>
      </w:ins>
    </w:p>
    <w:p w14:paraId="57AFC4AD" w14:textId="77777777" w:rsidR="00973ACE" w:rsidRDefault="00973ACE" w:rsidP="00973ACE">
      <w:pPr>
        <w:autoSpaceDE w:val="0"/>
        <w:autoSpaceDN w:val="0"/>
        <w:adjustRightInd w:val="0"/>
        <w:spacing w:after="0" w:line="240" w:lineRule="auto"/>
        <w:rPr>
          <w:ins w:id="3427" w:author="Michael Bell" w:date="2013-05-06T18:09:00Z"/>
          <w:rFonts w:ascii="Courier New" w:hAnsi="Courier New" w:cs="Courier New"/>
          <w:color w:val="000000"/>
          <w:sz w:val="20"/>
          <w:szCs w:val="20"/>
          <w:highlight w:val="white"/>
        </w:rPr>
      </w:pPr>
      <w:ins w:id="3428" w:author="Michael Bell" w:date="2013-05-06T18:09:00Z">
        <w:r>
          <w:rPr>
            <w:rFonts w:ascii="Courier New" w:hAnsi="Courier New" w:cs="Courier New"/>
            <w:color w:val="008000"/>
            <w:sz w:val="20"/>
            <w:szCs w:val="20"/>
            <w:highlight w:val="white"/>
          </w:rPr>
          <w:t xml:space="preserve"> */</w:t>
        </w:r>
      </w:ins>
    </w:p>
    <w:p w14:paraId="0D18FC1D" w14:textId="77777777" w:rsidR="00973ACE" w:rsidRDefault="00973ACE" w:rsidP="00973ACE">
      <w:pPr>
        <w:autoSpaceDE w:val="0"/>
        <w:autoSpaceDN w:val="0"/>
        <w:adjustRightInd w:val="0"/>
        <w:spacing w:after="0" w:line="240" w:lineRule="auto"/>
        <w:rPr>
          <w:ins w:id="3429" w:author="Michael Bell" w:date="2013-05-06T18:09:00Z"/>
          <w:rFonts w:ascii="Courier New" w:hAnsi="Courier New" w:cs="Courier New"/>
          <w:color w:val="000000"/>
          <w:sz w:val="20"/>
          <w:szCs w:val="20"/>
          <w:highlight w:val="white"/>
        </w:rPr>
      </w:pPr>
    </w:p>
    <w:p w14:paraId="128CA128" w14:textId="77777777" w:rsidR="00973ACE" w:rsidRDefault="00973ACE" w:rsidP="00973ACE">
      <w:pPr>
        <w:autoSpaceDE w:val="0"/>
        <w:autoSpaceDN w:val="0"/>
        <w:adjustRightInd w:val="0"/>
        <w:spacing w:after="0" w:line="240" w:lineRule="auto"/>
        <w:rPr>
          <w:ins w:id="3430" w:author="Michael Bell" w:date="2013-05-06T18:09:00Z"/>
          <w:rFonts w:ascii="Courier New" w:hAnsi="Courier New" w:cs="Courier New"/>
          <w:color w:val="008000"/>
          <w:sz w:val="20"/>
          <w:szCs w:val="20"/>
          <w:highlight w:val="white"/>
        </w:rPr>
      </w:pPr>
      <w:ins w:id="3431" w:author="Michael Bell" w:date="2013-05-06T18:09:00Z">
        <w:r>
          <w:rPr>
            <w:rFonts w:ascii="Courier New" w:hAnsi="Courier New" w:cs="Courier New"/>
            <w:color w:val="008000"/>
            <w:sz w:val="20"/>
            <w:szCs w:val="20"/>
            <w:highlight w:val="white"/>
          </w:rPr>
          <w:t>/*if the program reaches a tildie this is run, when the program moves onto a ~ it moves back one step except when it moved left</w:t>
        </w:r>
      </w:ins>
    </w:p>
    <w:p w14:paraId="380F2CFC" w14:textId="77777777" w:rsidR="00973ACE" w:rsidRDefault="00973ACE" w:rsidP="00973ACE">
      <w:pPr>
        <w:autoSpaceDE w:val="0"/>
        <w:autoSpaceDN w:val="0"/>
        <w:adjustRightInd w:val="0"/>
        <w:spacing w:after="0" w:line="240" w:lineRule="auto"/>
        <w:rPr>
          <w:ins w:id="3432" w:author="Michael Bell" w:date="2013-05-06T18:09:00Z"/>
          <w:rFonts w:ascii="Courier New" w:hAnsi="Courier New" w:cs="Courier New"/>
          <w:color w:val="000000"/>
          <w:sz w:val="20"/>
          <w:szCs w:val="20"/>
          <w:highlight w:val="white"/>
        </w:rPr>
      </w:pPr>
      <w:ins w:id="3433" w:author="Michael Bell" w:date="2013-05-06T18:09:00Z">
        <w:r>
          <w:rPr>
            <w:rFonts w:ascii="Courier New" w:hAnsi="Courier New" w:cs="Courier New"/>
            <w:color w:val="008000"/>
            <w:sz w:val="20"/>
            <w:szCs w:val="20"/>
            <w:highlight w:val="white"/>
          </w:rPr>
          <w:t>onto a tildie in which case it goes up untill it reaches a menu option*/</w:t>
        </w:r>
      </w:ins>
    </w:p>
    <w:p w14:paraId="393D94E4" w14:textId="77777777" w:rsidR="00973ACE" w:rsidRDefault="00973ACE" w:rsidP="00973ACE">
      <w:pPr>
        <w:autoSpaceDE w:val="0"/>
        <w:autoSpaceDN w:val="0"/>
        <w:adjustRightInd w:val="0"/>
        <w:spacing w:after="0" w:line="240" w:lineRule="auto"/>
        <w:rPr>
          <w:ins w:id="3434" w:author="Michael Bell" w:date="2013-05-06T18:09:00Z"/>
          <w:rFonts w:ascii="Courier New" w:hAnsi="Courier New" w:cs="Courier New"/>
          <w:color w:val="000000"/>
          <w:sz w:val="20"/>
          <w:szCs w:val="20"/>
          <w:highlight w:val="white"/>
        </w:rPr>
      </w:pPr>
      <w:ins w:id="3435" w:author="Michael Bell" w:date="2013-05-06T18:09:00Z">
        <w:r>
          <w:rPr>
            <w:rFonts w:ascii="Courier New" w:hAnsi="Courier New" w:cs="Courier New"/>
            <w:color w:val="000000"/>
            <w:sz w:val="20"/>
            <w:szCs w:val="20"/>
            <w:highlight w:val="white"/>
          </w:rPr>
          <w:t xml:space="preserve"> </w:t>
        </w:r>
      </w:ins>
    </w:p>
    <w:p w14:paraId="0A85C466" w14:textId="77777777" w:rsidR="00973ACE" w:rsidRDefault="00973ACE" w:rsidP="00973ACE">
      <w:pPr>
        <w:autoSpaceDE w:val="0"/>
        <w:autoSpaceDN w:val="0"/>
        <w:adjustRightInd w:val="0"/>
        <w:spacing w:after="0" w:line="240" w:lineRule="auto"/>
        <w:rPr>
          <w:ins w:id="3436" w:author="Michael Bell" w:date="2013-05-06T18:09:00Z"/>
          <w:rFonts w:ascii="Courier New" w:hAnsi="Courier New" w:cs="Courier New"/>
          <w:color w:val="000000"/>
          <w:sz w:val="20"/>
          <w:szCs w:val="20"/>
          <w:highlight w:val="white"/>
        </w:rPr>
      </w:pPr>
      <w:ins w:id="3437" w:author="Michael Bell" w:date="2013-05-06T18:09: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ins>
    </w:p>
    <w:p w14:paraId="48CC412A" w14:textId="77777777" w:rsidR="00973ACE" w:rsidRDefault="00973ACE" w:rsidP="00973ACE">
      <w:pPr>
        <w:autoSpaceDE w:val="0"/>
        <w:autoSpaceDN w:val="0"/>
        <w:adjustRightInd w:val="0"/>
        <w:spacing w:after="0" w:line="240" w:lineRule="auto"/>
        <w:rPr>
          <w:ins w:id="3438" w:author="Michael Bell" w:date="2013-05-06T18:09:00Z"/>
          <w:rFonts w:ascii="Courier New" w:hAnsi="Courier New" w:cs="Courier New"/>
          <w:color w:val="000000"/>
          <w:sz w:val="20"/>
          <w:szCs w:val="20"/>
          <w:highlight w:val="white"/>
        </w:rPr>
      </w:pPr>
      <w:ins w:id="3439" w:author="Michael Bell" w:date="2013-05-06T18:09:00Z">
        <w:r>
          <w:rPr>
            <w:rFonts w:ascii="Courier New" w:hAnsi="Courier New" w:cs="Courier New"/>
            <w:b/>
            <w:bCs/>
            <w:color w:val="000080"/>
            <w:sz w:val="20"/>
            <w:szCs w:val="20"/>
            <w:highlight w:val="white"/>
          </w:rPr>
          <w:t>{</w:t>
        </w:r>
      </w:ins>
    </w:p>
    <w:p w14:paraId="5EECC65E" w14:textId="77777777" w:rsidR="00973ACE" w:rsidRDefault="00973ACE" w:rsidP="00973ACE">
      <w:pPr>
        <w:autoSpaceDE w:val="0"/>
        <w:autoSpaceDN w:val="0"/>
        <w:adjustRightInd w:val="0"/>
        <w:spacing w:after="0" w:line="240" w:lineRule="auto"/>
        <w:rPr>
          <w:ins w:id="3440" w:author="Michael Bell" w:date="2013-05-06T18:09:00Z"/>
          <w:rFonts w:ascii="Courier New" w:hAnsi="Courier New" w:cs="Courier New"/>
          <w:color w:val="000000"/>
          <w:sz w:val="20"/>
          <w:szCs w:val="20"/>
          <w:highlight w:val="white"/>
        </w:rPr>
      </w:pPr>
      <w:ins w:id="3441"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C82E362" w14:textId="77777777" w:rsidR="00973ACE" w:rsidRDefault="00973ACE" w:rsidP="00973ACE">
      <w:pPr>
        <w:autoSpaceDE w:val="0"/>
        <w:autoSpaceDN w:val="0"/>
        <w:adjustRightInd w:val="0"/>
        <w:spacing w:after="0" w:line="240" w:lineRule="auto"/>
        <w:rPr>
          <w:ins w:id="3442" w:author="Michael Bell" w:date="2013-05-06T18:09:00Z"/>
          <w:rFonts w:ascii="Courier New" w:hAnsi="Courier New" w:cs="Courier New"/>
          <w:color w:val="000000"/>
          <w:sz w:val="20"/>
          <w:szCs w:val="20"/>
          <w:highlight w:val="white"/>
        </w:rPr>
      </w:pPr>
      <w:ins w:id="3443"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59FB46" w14:textId="77777777" w:rsidR="00973ACE" w:rsidRDefault="00973ACE" w:rsidP="00973ACE">
      <w:pPr>
        <w:autoSpaceDE w:val="0"/>
        <w:autoSpaceDN w:val="0"/>
        <w:adjustRightInd w:val="0"/>
        <w:spacing w:after="0" w:line="240" w:lineRule="auto"/>
        <w:rPr>
          <w:ins w:id="3444" w:author="Michael Bell" w:date="2013-05-06T18:09:00Z"/>
          <w:rFonts w:ascii="Courier New" w:hAnsi="Courier New" w:cs="Courier New"/>
          <w:color w:val="000000"/>
          <w:sz w:val="20"/>
          <w:szCs w:val="20"/>
          <w:highlight w:val="white"/>
        </w:rPr>
      </w:pPr>
      <w:ins w:id="3445"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ins>
    </w:p>
    <w:p w14:paraId="0B0969A6" w14:textId="77777777" w:rsidR="00973ACE" w:rsidRDefault="00973ACE" w:rsidP="00973ACE">
      <w:pPr>
        <w:autoSpaceDE w:val="0"/>
        <w:autoSpaceDN w:val="0"/>
        <w:adjustRightInd w:val="0"/>
        <w:spacing w:after="0" w:line="240" w:lineRule="auto"/>
        <w:rPr>
          <w:ins w:id="3446" w:author="Michael Bell" w:date="2013-05-06T18:09:00Z"/>
          <w:rFonts w:ascii="Courier New" w:hAnsi="Courier New" w:cs="Courier New"/>
          <w:color w:val="000000"/>
          <w:sz w:val="20"/>
          <w:szCs w:val="20"/>
          <w:highlight w:val="white"/>
        </w:rPr>
      </w:pPr>
      <w:ins w:id="3447"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0326C825" w14:textId="77777777" w:rsidR="00973ACE" w:rsidRDefault="00973ACE" w:rsidP="00973ACE">
      <w:pPr>
        <w:autoSpaceDE w:val="0"/>
        <w:autoSpaceDN w:val="0"/>
        <w:adjustRightInd w:val="0"/>
        <w:spacing w:after="0" w:line="240" w:lineRule="auto"/>
        <w:rPr>
          <w:ins w:id="3448" w:author="Michael Bell" w:date="2013-05-06T18:09:00Z"/>
          <w:rFonts w:ascii="Courier New" w:hAnsi="Courier New" w:cs="Courier New"/>
          <w:color w:val="000000"/>
          <w:sz w:val="20"/>
          <w:szCs w:val="20"/>
          <w:highlight w:val="white"/>
        </w:rPr>
      </w:pPr>
      <w:ins w:id="3449" w:author="Michael Bell" w:date="2013-05-06T18:09:00Z">
        <w:r>
          <w:rPr>
            <w:rFonts w:ascii="Courier New" w:hAnsi="Courier New" w:cs="Courier New"/>
            <w:color w:val="000000"/>
            <w:sz w:val="20"/>
            <w:szCs w:val="20"/>
            <w:highlight w:val="white"/>
          </w:rPr>
          <w:t xml:space="preserve">      </w:t>
        </w:r>
      </w:ins>
    </w:p>
    <w:p w14:paraId="01D8E7D2" w14:textId="77777777" w:rsidR="00973ACE" w:rsidRDefault="00973ACE" w:rsidP="00973ACE">
      <w:pPr>
        <w:autoSpaceDE w:val="0"/>
        <w:autoSpaceDN w:val="0"/>
        <w:adjustRightInd w:val="0"/>
        <w:spacing w:after="0" w:line="240" w:lineRule="auto"/>
        <w:rPr>
          <w:ins w:id="3450" w:author="Michael Bell" w:date="2013-05-06T18:09:00Z"/>
          <w:rFonts w:ascii="Courier New" w:hAnsi="Courier New" w:cs="Courier New"/>
          <w:color w:val="000000"/>
          <w:sz w:val="20"/>
          <w:szCs w:val="20"/>
          <w:highlight w:val="white"/>
        </w:rPr>
      </w:pPr>
      <w:ins w:id="3451"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ins>
    </w:p>
    <w:p w14:paraId="7942157D" w14:textId="77777777" w:rsidR="00973ACE" w:rsidRDefault="00973ACE" w:rsidP="00973ACE">
      <w:pPr>
        <w:autoSpaceDE w:val="0"/>
        <w:autoSpaceDN w:val="0"/>
        <w:adjustRightInd w:val="0"/>
        <w:spacing w:after="0" w:line="240" w:lineRule="auto"/>
        <w:rPr>
          <w:ins w:id="3452" w:author="Michael Bell" w:date="2013-05-06T18:09:00Z"/>
          <w:rFonts w:ascii="Courier New" w:hAnsi="Courier New" w:cs="Courier New"/>
          <w:color w:val="000000"/>
          <w:sz w:val="20"/>
          <w:szCs w:val="20"/>
          <w:highlight w:val="white"/>
        </w:rPr>
      </w:pPr>
      <w:ins w:id="3453"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773F6812" w14:textId="77777777" w:rsidR="00973ACE" w:rsidRDefault="00973ACE" w:rsidP="00973ACE">
      <w:pPr>
        <w:autoSpaceDE w:val="0"/>
        <w:autoSpaceDN w:val="0"/>
        <w:adjustRightInd w:val="0"/>
        <w:spacing w:after="0" w:line="240" w:lineRule="auto"/>
        <w:rPr>
          <w:ins w:id="3454" w:author="Michael Bell" w:date="2013-05-06T18:09:00Z"/>
          <w:rFonts w:ascii="Courier New" w:hAnsi="Courier New" w:cs="Courier New"/>
          <w:color w:val="000000"/>
          <w:sz w:val="20"/>
          <w:szCs w:val="20"/>
          <w:highlight w:val="white"/>
        </w:rPr>
      </w:pPr>
      <w:ins w:id="3455" w:author="Michael Bell" w:date="2013-05-06T18:09:00Z">
        <w:r>
          <w:rPr>
            <w:rFonts w:ascii="Courier New" w:hAnsi="Courier New" w:cs="Courier New"/>
            <w:color w:val="000000"/>
            <w:sz w:val="20"/>
            <w:szCs w:val="20"/>
            <w:highlight w:val="white"/>
          </w:rPr>
          <w:t xml:space="preserve">      </w:t>
        </w:r>
      </w:ins>
    </w:p>
    <w:p w14:paraId="56886310" w14:textId="77777777" w:rsidR="00973ACE" w:rsidRDefault="00973ACE" w:rsidP="00973ACE">
      <w:pPr>
        <w:autoSpaceDE w:val="0"/>
        <w:autoSpaceDN w:val="0"/>
        <w:adjustRightInd w:val="0"/>
        <w:spacing w:after="0" w:line="240" w:lineRule="auto"/>
        <w:rPr>
          <w:ins w:id="3456" w:author="Michael Bell" w:date="2013-05-06T18:09:00Z"/>
          <w:rFonts w:ascii="Courier New" w:hAnsi="Courier New" w:cs="Courier New"/>
          <w:color w:val="000000"/>
          <w:sz w:val="20"/>
          <w:szCs w:val="20"/>
          <w:highlight w:val="white"/>
        </w:rPr>
      </w:pPr>
      <w:ins w:id="3457"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ins>
    </w:p>
    <w:p w14:paraId="494D45A3" w14:textId="77777777" w:rsidR="00973ACE" w:rsidRDefault="00973ACE" w:rsidP="00973ACE">
      <w:pPr>
        <w:autoSpaceDE w:val="0"/>
        <w:autoSpaceDN w:val="0"/>
        <w:adjustRightInd w:val="0"/>
        <w:spacing w:after="0" w:line="240" w:lineRule="auto"/>
        <w:rPr>
          <w:ins w:id="3458" w:author="Michael Bell" w:date="2013-05-06T18:09:00Z"/>
          <w:rFonts w:ascii="Courier New" w:hAnsi="Courier New" w:cs="Courier New"/>
          <w:color w:val="000000"/>
          <w:sz w:val="20"/>
          <w:szCs w:val="20"/>
          <w:highlight w:val="white"/>
        </w:rPr>
      </w:pPr>
      <w:ins w:id="3459" w:author="Michael Bell" w:date="2013-05-06T18:09:00Z">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ins>
    </w:p>
    <w:p w14:paraId="34755C7A" w14:textId="77777777" w:rsidR="00973ACE" w:rsidRDefault="00973ACE" w:rsidP="00973ACE">
      <w:pPr>
        <w:autoSpaceDE w:val="0"/>
        <w:autoSpaceDN w:val="0"/>
        <w:adjustRightInd w:val="0"/>
        <w:spacing w:after="0" w:line="240" w:lineRule="auto"/>
        <w:rPr>
          <w:ins w:id="3460" w:author="Michael Bell" w:date="2013-05-06T18:09:00Z"/>
          <w:rFonts w:ascii="Courier New" w:hAnsi="Courier New" w:cs="Courier New"/>
          <w:color w:val="000000"/>
          <w:sz w:val="20"/>
          <w:szCs w:val="20"/>
          <w:highlight w:val="white"/>
        </w:rPr>
      </w:pPr>
      <w:ins w:id="3461" w:author="Michael Bell" w:date="2013-05-06T18:09:00Z">
        <w:r>
          <w:rPr>
            <w:rFonts w:ascii="Courier New" w:hAnsi="Courier New" w:cs="Courier New"/>
            <w:color w:val="000000"/>
            <w:sz w:val="20"/>
            <w:szCs w:val="20"/>
            <w:highlight w:val="white"/>
          </w:rPr>
          <w:t xml:space="preserve">      </w:t>
        </w:r>
      </w:ins>
    </w:p>
    <w:p w14:paraId="15697B21" w14:textId="77777777" w:rsidR="00973ACE" w:rsidRDefault="00973ACE" w:rsidP="00973ACE">
      <w:pPr>
        <w:autoSpaceDE w:val="0"/>
        <w:autoSpaceDN w:val="0"/>
        <w:adjustRightInd w:val="0"/>
        <w:spacing w:after="0" w:line="240" w:lineRule="auto"/>
        <w:rPr>
          <w:ins w:id="3462" w:author="Michael Bell" w:date="2013-05-06T18:09:00Z"/>
          <w:rFonts w:ascii="Courier New" w:hAnsi="Courier New" w:cs="Courier New"/>
          <w:color w:val="000000"/>
          <w:sz w:val="20"/>
          <w:szCs w:val="20"/>
          <w:highlight w:val="white"/>
        </w:rPr>
      </w:pPr>
      <w:ins w:id="3463"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ins>
    </w:p>
    <w:p w14:paraId="0AA56D6B" w14:textId="77777777" w:rsidR="00973ACE" w:rsidRDefault="00973ACE" w:rsidP="00973ACE">
      <w:pPr>
        <w:autoSpaceDE w:val="0"/>
        <w:autoSpaceDN w:val="0"/>
        <w:adjustRightInd w:val="0"/>
        <w:spacing w:after="0" w:line="240" w:lineRule="auto"/>
        <w:rPr>
          <w:ins w:id="3464" w:author="Michael Bell" w:date="2013-05-06T18:09:00Z"/>
          <w:rFonts w:ascii="Courier New" w:hAnsi="Courier New" w:cs="Courier New"/>
          <w:color w:val="000000"/>
          <w:sz w:val="20"/>
          <w:szCs w:val="20"/>
          <w:highlight w:val="white"/>
        </w:rPr>
      </w:pPr>
      <w:ins w:id="3465" w:author="Michael Bell" w:date="2013-05-06T18:09: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ins>
    </w:p>
    <w:p w14:paraId="07635FD7" w14:textId="77777777" w:rsidR="00973ACE" w:rsidRDefault="00973ACE" w:rsidP="00973ACE">
      <w:pPr>
        <w:autoSpaceDE w:val="0"/>
        <w:autoSpaceDN w:val="0"/>
        <w:adjustRightInd w:val="0"/>
        <w:spacing w:after="0" w:line="240" w:lineRule="auto"/>
        <w:rPr>
          <w:ins w:id="3466" w:author="Michael Bell" w:date="2013-05-06T18:09:00Z"/>
          <w:rFonts w:ascii="Courier New" w:hAnsi="Courier New" w:cs="Courier New"/>
          <w:color w:val="000000"/>
          <w:sz w:val="20"/>
          <w:szCs w:val="20"/>
          <w:highlight w:val="white"/>
        </w:rPr>
      </w:pPr>
      <w:ins w:id="3467" w:author="Michael Bell" w:date="2013-05-06T18:09:00Z">
        <w:r>
          <w:rPr>
            <w:rFonts w:ascii="Courier New" w:hAnsi="Courier New" w:cs="Courier New"/>
            <w:color w:val="000000"/>
            <w:sz w:val="20"/>
            <w:szCs w:val="20"/>
            <w:highlight w:val="white"/>
          </w:rPr>
          <w:t xml:space="preserve">    </w:t>
        </w:r>
      </w:ins>
    </w:p>
    <w:p w14:paraId="0A6076E7" w14:textId="77777777" w:rsidR="00973ACE" w:rsidRDefault="00973ACE" w:rsidP="00973ACE">
      <w:pPr>
        <w:autoSpaceDE w:val="0"/>
        <w:autoSpaceDN w:val="0"/>
        <w:adjustRightInd w:val="0"/>
        <w:spacing w:after="0" w:line="240" w:lineRule="auto"/>
        <w:rPr>
          <w:ins w:id="3468" w:author="Michael Bell" w:date="2013-05-06T18:09:00Z"/>
          <w:rFonts w:ascii="Courier New" w:hAnsi="Courier New" w:cs="Courier New"/>
          <w:color w:val="000000"/>
          <w:sz w:val="20"/>
          <w:szCs w:val="20"/>
          <w:highlight w:val="white"/>
        </w:rPr>
      </w:pPr>
      <w:ins w:id="3469"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31BE2D72" w14:textId="77777777" w:rsidR="00973ACE" w:rsidRDefault="00973ACE" w:rsidP="00973ACE">
      <w:pPr>
        <w:autoSpaceDE w:val="0"/>
        <w:autoSpaceDN w:val="0"/>
        <w:adjustRightInd w:val="0"/>
        <w:spacing w:after="0" w:line="240" w:lineRule="auto"/>
        <w:rPr>
          <w:ins w:id="3470" w:author="Michael Bell" w:date="2013-05-06T18:09:00Z"/>
          <w:rFonts w:ascii="Courier New" w:hAnsi="Courier New" w:cs="Courier New"/>
          <w:color w:val="000000"/>
          <w:sz w:val="20"/>
          <w:szCs w:val="20"/>
          <w:highlight w:val="white"/>
        </w:rPr>
      </w:pPr>
      <w:ins w:id="3471"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E24AB9" w14:textId="77777777" w:rsidR="00973ACE" w:rsidRDefault="00973ACE" w:rsidP="00973ACE">
      <w:pPr>
        <w:autoSpaceDE w:val="0"/>
        <w:autoSpaceDN w:val="0"/>
        <w:adjustRightInd w:val="0"/>
        <w:spacing w:after="0" w:line="240" w:lineRule="auto"/>
        <w:rPr>
          <w:ins w:id="3472" w:author="Michael Bell" w:date="2013-05-06T18:09:00Z"/>
          <w:rFonts w:ascii="Courier New" w:hAnsi="Courier New" w:cs="Courier New"/>
          <w:color w:val="008000"/>
          <w:sz w:val="20"/>
          <w:szCs w:val="20"/>
          <w:highlight w:val="white"/>
        </w:rPr>
      </w:pPr>
      <w:ins w:id="3473" w:author="Michael Bell" w:date="2013-05-06T18:09: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6F599304" w14:textId="77777777" w:rsidR="00973ACE" w:rsidRDefault="00973ACE" w:rsidP="00973ACE">
      <w:pPr>
        <w:autoSpaceDE w:val="0"/>
        <w:autoSpaceDN w:val="0"/>
        <w:adjustRightInd w:val="0"/>
        <w:spacing w:after="0" w:line="240" w:lineRule="auto"/>
        <w:rPr>
          <w:ins w:id="3474" w:author="Michael Bell" w:date="2013-05-06T18:09:00Z"/>
          <w:rFonts w:ascii="Courier New" w:hAnsi="Courier New" w:cs="Courier New"/>
          <w:color w:val="000000"/>
          <w:sz w:val="20"/>
          <w:szCs w:val="20"/>
          <w:highlight w:val="white"/>
        </w:rPr>
      </w:pPr>
      <w:ins w:id="3475" w:author="Michael Bell" w:date="2013-05-06T18:09: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5A69EB4D" w14:textId="77777777" w:rsidR="00973ACE" w:rsidRDefault="00973ACE" w:rsidP="00973ACE">
      <w:pPr>
        <w:autoSpaceDE w:val="0"/>
        <w:autoSpaceDN w:val="0"/>
        <w:adjustRightInd w:val="0"/>
        <w:spacing w:after="0" w:line="240" w:lineRule="auto"/>
        <w:rPr>
          <w:ins w:id="3476" w:author="Michael Bell" w:date="2013-05-06T18:09:00Z"/>
          <w:rFonts w:ascii="Courier New" w:hAnsi="Courier New" w:cs="Courier New"/>
          <w:color w:val="000000"/>
          <w:sz w:val="20"/>
          <w:szCs w:val="20"/>
          <w:highlight w:val="white"/>
        </w:rPr>
      </w:pPr>
      <w:ins w:id="3477"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74C3B6" w14:textId="77777777" w:rsidR="00973ACE" w:rsidRDefault="00973ACE" w:rsidP="00973ACE">
      <w:pPr>
        <w:autoSpaceDE w:val="0"/>
        <w:autoSpaceDN w:val="0"/>
        <w:adjustRightInd w:val="0"/>
        <w:spacing w:after="0" w:line="240" w:lineRule="auto"/>
        <w:rPr>
          <w:ins w:id="3478" w:author="Michael Bell" w:date="2013-05-06T18:09:00Z"/>
          <w:rFonts w:ascii="Courier New" w:hAnsi="Courier New" w:cs="Courier New"/>
          <w:color w:val="000000"/>
          <w:sz w:val="20"/>
          <w:szCs w:val="20"/>
          <w:highlight w:val="white"/>
        </w:rPr>
      </w:pPr>
      <w:ins w:id="3479"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D74D07" w14:textId="1684F5AF" w:rsidR="002F1085" w:rsidDel="00116173" w:rsidRDefault="00973ACE" w:rsidP="00973ACE">
      <w:pPr>
        <w:autoSpaceDE w:val="0"/>
        <w:autoSpaceDN w:val="0"/>
        <w:adjustRightInd w:val="0"/>
        <w:spacing w:after="0" w:line="240" w:lineRule="auto"/>
        <w:rPr>
          <w:del w:id="3480" w:author="Michael Bell" w:date="2013-05-06T17:54:00Z"/>
          <w:rFonts w:ascii="Courier New" w:hAnsi="Courier New" w:cs="Courier New"/>
          <w:color w:val="008000"/>
          <w:sz w:val="20"/>
          <w:szCs w:val="20"/>
          <w:highlight w:val="white"/>
        </w:rPr>
      </w:pPr>
      <w:ins w:id="3481" w:author="Michael Bell" w:date="2013-05-06T18:09:00Z">
        <w:r>
          <w:rPr>
            <w:rFonts w:ascii="Courier New" w:hAnsi="Courier New" w:cs="Courier New"/>
            <w:b/>
            <w:bCs/>
            <w:color w:val="000080"/>
            <w:sz w:val="20"/>
            <w:szCs w:val="20"/>
            <w:highlight w:val="white"/>
          </w:rPr>
          <w:t>}</w:t>
        </w:r>
      </w:ins>
      <w:del w:id="3482" w:author="Michael Bell" w:date="2013-05-06T17:54:00Z">
        <w:r w:rsidR="002F1085" w:rsidDel="00116173">
          <w:rPr>
            <w:rFonts w:ascii="Courier New" w:hAnsi="Courier New" w:cs="Courier New"/>
            <w:color w:val="008000"/>
            <w:sz w:val="20"/>
            <w:szCs w:val="20"/>
            <w:highlight w:val="white"/>
          </w:rPr>
          <w:delText>/*</w:delText>
        </w:r>
      </w:del>
    </w:p>
    <w:p w14:paraId="37B2CFB9" w14:textId="10863154" w:rsidR="002F1085" w:rsidDel="00116173" w:rsidRDefault="002F1085" w:rsidP="002F1085">
      <w:pPr>
        <w:autoSpaceDE w:val="0"/>
        <w:autoSpaceDN w:val="0"/>
        <w:adjustRightInd w:val="0"/>
        <w:spacing w:after="0" w:line="240" w:lineRule="auto"/>
        <w:rPr>
          <w:del w:id="3483" w:author="Michael Bell" w:date="2013-05-06T17:54:00Z"/>
          <w:rFonts w:ascii="Courier New" w:hAnsi="Courier New" w:cs="Courier New"/>
          <w:color w:val="008000"/>
          <w:sz w:val="20"/>
          <w:szCs w:val="20"/>
          <w:highlight w:val="white"/>
        </w:rPr>
      </w:pPr>
    </w:p>
    <w:p w14:paraId="61D7BF4D" w14:textId="4EB66076" w:rsidR="002F1085" w:rsidDel="00116173" w:rsidRDefault="002F1085" w:rsidP="002F1085">
      <w:pPr>
        <w:autoSpaceDE w:val="0"/>
        <w:autoSpaceDN w:val="0"/>
        <w:adjustRightInd w:val="0"/>
        <w:spacing w:after="0" w:line="240" w:lineRule="auto"/>
        <w:rPr>
          <w:del w:id="3484" w:author="Michael Bell" w:date="2013-05-06T17:54:00Z"/>
          <w:rFonts w:ascii="Courier New" w:hAnsi="Courier New" w:cs="Courier New"/>
          <w:color w:val="008000"/>
          <w:sz w:val="20"/>
          <w:szCs w:val="20"/>
          <w:highlight w:val="white"/>
        </w:rPr>
      </w:pPr>
      <w:del w:id="3485" w:author="Michael Bell" w:date="2013-05-06T17:54:00Z">
        <w:r w:rsidDel="00116173">
          <w:rPr>
            <w:rFonts w:ascii="Courier New" w:hAnsi="Courier New" w:cs="Courier New"/>
            <w:color w:val="008000"/>
            <w:sz w:val="20"/>
            <w:szCs w:val="20"/>
            <w:highlight w:val="white"/>
          </w:rPr>
          <w:delText xml:space="preserve"> BELTRAK</w:delText>
        </w:r>
      </w:del>
    </w:p>
    <w:p w14:paraId="2CD2D7AC" w14:textId="459F78BE" w:rsidR="002F1085" w:rsidDel="00116173" w:rsidRDefault="002F1085" w:rsidP="002F1085">
      <w:pPr>
        <w:autoSpaceDE w:val="0"/>
        <w:autoSpaceDN w:val="0"/>
        <w:adjustRightInd w:val="0"/>
        <w:spacing w:after="0" w:line="240" w:lineRule="auto"/>
        <w:rPr>
          <w:del w:id="3486" w:author="Michael Bell" w:date="2013-05-06T17:54:00Z"/>
          <w:rFonts w:ascii="Courier New" w:hAnsi="Courier New" w:cs="Courier New"/>
          <w:color w:val="008000"/>
          <w:sz w:val="20"/>
          <w:szCs w:val="20"/>
          <w:highlight w:val="white"/>
        </w:rPr>
      </w:pPr>
      <w:del w:id="3487" w:author="Michael Bell" w:date="2013-05-06T17:54:00Z">
        <w:r w:rsidDel="00116173">
          <w:rPr>
            <w:rFonts w:ascii="Courier New" w:hAnsi="Courier New" w:cs="Courier New"/>
            <w:color w:val="008000"/>
            <w:sz w:val="20"/>
            <w:szCs w:val="20"/>
            <w:highlight w:val="white"/>
          </w:rPr>
          <w:delText xml:space="preserve"> </w:delText>
        </w:r>
      </w:del>
    </w:p>
    <w:p w14:paraId="2FA8AE23" w14:textId="11E7DDC1" w:rsidR="002F1085" w:rsidDel="00116173" w:rsidRDefault="002F1085" w:rsidP="002F1085">
      <w:pPr>
        <w:autoSpaceDE w:val="0"/>
        <w:autoSpaceDN w:val="0"/>
        <w:adjustRightInd w:val="0"/>
        <w:spacing w:after="0" w:line="240" w:lineRule="auto"/>
        <w:rPr>
          <w:del w:id="3488" w:author="Michael Bell" w:date="2013-05-06T17:54:00Z"/>
          <w:rFonts w:ascii="Courier New" w:hAnsi="Courier New" w:cs="Courier New"/>
          <w:color w:val="008000"/>
          <w:sz w:val="20"/>
          <w:szCs w:val="20"/>
          <w:highlight w:val="white"/>
        </w:rPr>
      </w:pPr>
      <w:del w:id="3489" w:author="Michael Bell" w:date="2013-05-06T17:54:00Z">
        <w:r w:rsidDel="00116173">
          <w:rPr>
            <w:rFonts w:ascii="Courier New" w:hAnsi="Courier New" w:cs="Courier New"/>
            <w:color w:val="008000"/>
            <w:sz w:val="20"/>
            <w:szCs w:val="20"/>
            <w:highlight w:val="white"/>
          </w:rPr>
          <w:delText xml:space="preserve"> V1.0</w:delText>
        </w:r>
      </w:del>
    </w:p>
    <w:p w14:paraId="752D4795" w14:textId="0732E898" w:rsidR="002F1085" w:rsidDel="00116173" w:rsidRDefault="002F1085" w:rsidP="002F1085">
      <w:pPr>
        <w:autoSpaceDE w:val="0"/>
        <w:autoSpaceDN w:val="0"/>
        <w:adjustRightInd w:val="0"/>
        <w:spacing w:after="0" w:line="240" w:lineRule="auto"/>
        <w:rPr>
          <w:del w:id="3490" w:author="Michael Bell" w:date="2013-05-06T17:54:00Z"/>
          <w:rFonts w:ascii="Courier New" w:hAnsi="Courier New" w:cs="Courier New"/>
          <w:color w:val="008000"/>
          <w:sz w:val="20"/>
          <w:szCs w:val="20"/>
          <w:highlight w:val="white"/>
        </w:rPr>
      </w:pPr>
      <w:del w:id="3491" w:author="Michael Bell" w:date="2013-05-06T17:54:00Z">
        <w:r w:rsidDel="00116173">
          <w:rPr>
            <w:rFonts w:ascii="Courier New" w:hAnsi="Courier New" w:cs="Courier New"/>
            <w:color w:val="008000"/>
            <w:sz w:val="20"/>
            <w:szCs w:val="20"/>
            <w:highlight w:val="white"/>
          </w:rPr>
          <w:delText xml:space="preserve"> </w:delText>
        </w:r>
      </w:del>
    </w:p>
    <w:p w14:paraId="65201B48" w14:textId="4711BA87" w:rsidR="002F1085" w:rsidDel="00116173" w:rsidRDefault="002F1085" w:rsidP="002F1085">
      <w:pPr>
        <w:autoSpaceDE w:val="0"/>
        <w:autoSpaceDN w:val="0"/>
        <w:adjustRightInd w:val="0"/>
        <w:spacing w:after="0" w:line="240" w:lineRule="auto"/>
        <w:rPr>
          <w:del w:id="3492" w:author="Michael Bell" w:date="2013-05-06T17:54:00Z"/>
          <w:rFonts w:ascii="Courier New" w:hAnsi="Courier New" w:cs="Courier New"/>
          <w:color w:val="008000"/>
          <w:sz w:val="20"/>
          <w:szCs w:val="20"/>
          <w:highlight w:val="white"/>
        </w:rPr>
      </w:pPr>
      <w:del w:id="3493"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BC3989D" w14:textId="0E2DA670" w:rsidR="002F1085" w:rsidDel="00116173" w:rsidRDefault="002F1085" w:rsidP="002F1085">
      <w:pPr>
        <w:autoSpaceDE w:val="0"/>
        <w:autoSpaceDN w:val="0"/>
        <w:adjustRightInd w:val="0"/>
        <w:spacing w:after="0" w:line="240" w:lineRule="auto"/>
        <w:rPr>
          <w:del w:id="3494" w:author="Michael Bell" w:date="2013-05-06T17:54:00Z"/>
          <w:rFonts w:ascii="Courier New" w:hAnsi="Courier New" w:cs="Courier New"/>
          <w:color w:val="008000"/>
          <w:sz w:val="20"/>
          <w:szCs w:val="20"/>
          <w:highlight w:val="white"/>
        </w:rPr>
      </w:pPr>
      <w:del w:id="3495" w:author="Michael Bell" w:date="2013-05-06T17:54:00Z">
        <w:r w:rsidDel="00116173">
          <w:rPr>
            <w:rFonts w:ascii="Courier New" w:hAnsi="Courier New" w:cs="Courier New"/>
            <w:color w:val="008000"/>
            <w:sz w:val="20"/>
            <w:szCs w:val="20"/>
            <w:highlight w:val="white"/>
          </w:rPr>
          <w:delText xml:space="preserve"> </w:delText>
        </w:r>
      </w:del>
    </w:p>
    <w:p w14:paraId="39C27163" w14:textId="0856BE8E" w:rsidR="002F1085" w:rsidDel="00116173" w:rsidRDefault="002F1085" w:rsidP="002F1085">
      <w:pPr>
        <w:autoSpaceDE w:val="0"/>
        <w:autoSpaceDN w:val="0"/>
        <w:adjustRightInd w:val="0"/>
        <w:spacing w:after="0" w:line="240" w:lineRule="auto"/>
        <w:rPr>
          <w:del w:id="3496" w:author="Michael Bell" w:date="2013-05-06T17:54:00Z"/>
          <w:rFonts w:ascii="Courier New" w:hAnsi="Courier New" w:cs="Courier New"/>
          <w:color w:val="008000"/>
          <w:sz w:val="20"/>
          <w:szCs w:val="20"/>
          <w:highlight w:val="white"/>
        </w:rPr>
      </w:pPr>
      <w:del w:id="3497" w:author="Michael Bell" w:date="2013-05-06T17:54:00Z">
        <w:r w:rsidDel="00116173">
          <w:rPr>
            <w:rFonts w:ascii="Courier New" w:hAnsi="Courier New" w:cs="Courier New"/>
            <w:color w:val="008000"/>
            <w:sz w:val="20"/>
            <w:szCs w:val="20"/>
            <w:highlight w:val="white"/>
          </w:rPr>
          <w:delText xml:space="preserve"> By Michael Bell</w:delText>
        </w:r>
      </w:del>
    </w:p>
    <w:p w14:paraId="7384BF33" w14:textId="02D8F2FB" w:rsidR="002F1085" w:rsidDel="00116173" w:rsidRDefault="002F1085" w:rsidP="002F1085">
      <w:pPr>
        <w:autoSpaceDE w:val="0"/>
        <w:autoSpaceDN w:val="0"/>
        <w:adjustRightInd w:val="0"/>
        <w:spacing w:after="0" w:line="240" w:lineRule="auto"/>
        <w:rPr>
          <w:del w:id="3498" w:author="Michael Bell" w:date="2013-05-06T17:54:00Z"/>
          <w:rFonts w:ascii="Courier New" w:hAnsi="Courier New" w:cs="Courier New"/>
          <w:color w:val="008000"/>
          <w:sz w:val="20"/>
          <w:szCs w:val="20"/>
          <w:highlight w:val="white"/>
        </w:rPr>
      </w:pPr>
      <w:del w:id="3499" w:author="Michael Bell" w:date="2013-05-06T17:54:00Z">
        <w:r w:rsidDel="00116173">
          <w:rPr>
            <w:rFonts w:ascii="Courier New" w:hAnsi="Courier New" w:cs="Courier New"/>
            <w:color w:val="008000"/>
            <w:sz w:val="20"/>
            <w:szCs w:val="20"/>
            <w:highlight w:val="white"/>
          </w:rPr>
          <w:delText xml:space="preserve"> </w:delText>
        </w:r>
      </w:del>
    </w:p>
    <w:p w14:paraId="46A7F85F" w14:textId="57EE2CCC" w:rsidR="002F1085" w:rsidDel="00116173" w:rsidRDefault="002F1085" w:rsidP="002F1085">
      <w:pPr>
        <w:autoSpaceDE w:val="0"/>
        <w:autoSpaceDN w:val="0"/>
        <w:adjustRightInd w:val="0"/>
        <w:spacing w:after="0" w:line="240" w:lineRule="auto"/>
        <w:rPr>
          <w:del w:id="3500" w:author="Michael Bell" w:date="2013-05-06T17:54:00Z"/>
          <w:rFonts w:ascii="Courier New" w:hAnsi="Courier New" w:cs="Courier New"/>
          <w:color w:val="008000"/>
          <w:sz w:val="20"/>
          <w:szCs w:val="20"/>
          <w:highlight w:val="white"/>
        </w:rPr>
      </w:pPr>
      <w:del w:id="3501"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F01D45" w14:textId="67396EFE" w:rsidR="002F1085" w:rsidDel="00116173" w:rsidRDefault="002F1085" w:rsidP="002F1085">
      <w:pPr>
        <w:autoSpaceDE w:val="0"/>
        <w:autoSpaceDN w:val="0"/>
        <w:adjustRightInd w:val="0"/>
        <w:spacing w:after="0" w:line="240" w:lineRule="auto"/>
        <w:rPr>
          <w:del w:id="3502" w:author="Michael Bell" w:date="2013-05-06T17:54:00Z"/>
          <w:rFonts w:ascii="Courier New" w:hAnsi="Courier New" w:cs="Courier New"/>
          <w:color w:val="008000"/>
          <w:sz w:val="20"/>
          <w:szCs w:val="20"/>
          <w:highlight w:val="white"/>
        </w:rPr>
      </w:pPr>
      <w:del w:id="3503" w:author="Michael Bell" w:date="2013-05-06T17:54:00Z">
        <w:r w:rsidDel="00116173">
          <w:rPr>
            <w:rFonts w:ascii="Courier New" w:hAnsi="Courier New" w:cs="Courier New"/>
            <w:color w:val="008000"/>
            <w:sz w:val="20"/>
            <w:szCs w:val="20"/>
            <w:highlight w:val="white"/>
          </w:rPr>
          <w:delText xml:space="preserve"> </w:delText>
        </w:r>
      </w:del>
    </w:p>
    <w:p w14:paraId="7A9FA1DA" w14:textId="123FEBB0" w:rsidR="002F1085" w:rsidDel="00116173" w:rsidRDefault="002F1085" w:rsidP="002F1085">
      <w:pPr>
        <w:autoSpaceDE w:val="0"/>
        <w:autoSpaceDN w:val="0"/>
        <w:adjustRightInd w:val="0"/>
        <w:spacing w:after="0" w:line="240" w:lineRule="auto"/>
        <w:rPr>
          <w:del w:id="3504" w:author="Michael Bell" w:date="2013-05-06T17:54:00Z"/>
          <w:rFonts w:ascii="Courier New" w:hAnsi="Courier New" w:cs="Courier New"/>
          <w:color w:val="000000"/>
          <w:sz w:val="20"/>
          <w:szCs w:val="20"/>
          <w:highlight w:val="white"/>
        </w:rPr>
      </w:pPr>
      <w:del w:id="3505" w:author="Michael Bell" w:date="2013-05-06T17:54:00Z">
        <w:r w:rsidDel="00116173">
          <w:rPr>
            <w:rFonts w:ascii="Courier New" w:hAnsi="Courier New" w:cs="Courier New"/>
            <w:color w:val="008000"/>
            <w:sz w:val="20"/>
            <w:szCs w:val="20"/>
            <w:highlight w:val="white"/>
          </w:rPr>
          <w:delText xml:space="preserve"> */</w:delText>
        </w:r>
      </w:del>
    </w:p>
    <w:p w14:paraId="59111477" w14:textId="39418AD7" w:rsidR="002F1085" w:rsidDel="00116173" w:rsidRDefault="002F1085" w:rsidP="002F1085">
      <w:pPr>
        <w:autoSpaceDE w:val="0"/>
        <w:autoSpaceDN w:val="0"/>
        <w:adjustRightInd w:val="0"/>
        <w:spacing w:after="0" w:line="240" w:lineRule="auto"/>
        <w:rPr>
          <w:del w:id="3506" w:author="Michael Bell" w:date="2013-05-06T17:54:00Z"/>
          <w:rFonts w:ascii="Courier New" w:hAnsi="Courier New" w:cs="Courier New"/>
          <w:color w:val="000000"/>
          <w:sz w:val="20"/>
          <w:szCs w:val="20"/>
          <w:highlight w:val="white"/>
        </w:rPr>
      </w:pPr>
    </w:p>
    <w:p w14:paraId="7F4B0533" w14:textId="22783406" w:rsidR="002F1085" w:rsidDel="00116173" w:rsidRDefault="002F1085" w:rsidP="002F1085">
      <w:pPr>
        <w:autoSpaceDE w:val="0"/>
        <w:autoSpaceDN w:val="0"/>
        <w:adjustRightInd w:val="0"/>
        <w:spacing w:after="0" w:line="240" w:lineRule="auto"/>
        <w:rPr>
          <w:del w:id="3507" w:author="Michael Bell" w:date="2013-05-06T17:54:00Z"/>
          <w:rFonts w:ascii="Courier New" w:hAnsi="Courier New" w:cs="Courier New"/>
          <w:color w:val="008000"/>
          <w:sz w:val="20"/>
          <w:szCs w:val="20"/>
          <w:highlight w:val="white"/>
        </w:rPr>
      </w:pPr>
      <w:del w:id="3508" w:author="Michael Bell" w:date="2013-05-06T17:54:00Z">
        <w:r w:rsidDel="00116173">
          <w:rPr>
            <w:rFonts w:ascii="Courier New" w:hAnsi="Courier New" w:cs="Courier New"/>
            <w:color w:val="008000"/>
            <w:sz w:val="20"/>
            <w:szCs w:val="20"/>
            <w:highlight w:val="white"/>
          </w:rPr>
          <w:delText>/*if the program reaches a tildie this is run, when the program moves onto a ~ it moves back one step except when it moved left</w:delText>
        </w:r>
      </w:del>
    </w:p>
    <w:p w14:paraId="7C136BE9" w14:textId="16DD9FAF" w:rsidR="002F1085" w:rsidDel="00116173" w:rsidRDefault="002F1085" w:rsidP="002F1085">
      <w:pPr>
        <w:autoSpaceDE w:val="0"/>
        <w:autoSpaceDN w:val="0"/>
        <w:adjustRightInd w:val="0"/>
        <w:spacing w:after="0" w:line="240" w:lineRule="auto"/>
        <w:rPr>
          <w:del w:id="3509" w:author="Michael Bell" w:date="2013-05-06T17:54:00Z"/>
          <w:rFonts w:ascii="Courier New" w:hAnsi="Courier New" w:cs="Courier New"/>
          <w:color w:val="000000"/>
          <w:sz w:val="20"/>
          <w:szCs w:val="20"/>
          <w:highlight w:val="white"/>
        </w:rPr>
      </w:pPr>
      <w:del w:id="3510" w:author="Michael Bell" w:date="2013-05-06T17:54:00Z">
        <w:r w:rsidDel="00116173">
          <w:rPr>
            <w:rFonts w:ascii="Courier New" w:hAnsi="Courier New" w:cs="Courier New"/>
            <w:color w:val="008000"/>
            <w:sz w:val="20"/>
            <w:szCs w:val="20"/>
            <w:highlight w:val="white"/>
          </w:rPr>
          <w:delText>onto a tildie in which case it goes up untill it reaches a menu option*/</w:delText>
        </w:r>
      </w:del>
    </w:p>
    <w:p w14:paraId="101FC98D" w14:textId="4F43AC61" w:rsidR="002F1085" w:rsidDel="00116173" w:rsidRDefault="002F1085" w:rsidP="002F1085">
      <w:pPr>
        <w:autoSpaceDE w:val="0"/>
        <w:autoSpaceDN w:val="0"/>
        <w:adjustRightInd w:val="0"/>
        <w:spacing w:after="0" w:line="240" w:lineRule="auto"/>
        <w:rPr>
          <w:del w:id="3511" w:author="Michael Bell" w:date="2013-05-06T17:54:00Z"/>
          <w:rFonts w:ascii="Courier New" w:hAnsi="Courier New" w:cs="Courier New"/>
          <w:color w:val="000000"/>
          <w:sz w:val="20"/>
          <w:szCs w:val="20"/>
          <w:highlight w:val="white"/>
        </w:rPr>
      </w:pPr>
      <w:del w:id="3512" w:author="Michael Bell" w:date="2013-05-06T17:54:00Z">
        <w:r w:rsidDel="00116173">
          <w:rPr>
            <w:rFonts w:ascii="Courier New" w:hAnsi="Courier New" w:cs="Courier New"/>
            <w:color w:val="000000"/>
            <w:sz w:val="20"/>
            <w:szCs w:val="20"/>
            <w:highlight w:val="white"/>
          </w:rPr>
          <w:delText xml:space="preserve"> </w:delText>
        </w:r>
      </w:del>
    </w:p>
    <w:p w14:paraId="2E83DC19" w14:textId="0DC30B3C" w:rsidR="002F1085" w:rsidDel="00116173" w:rsidRDefault="002F1085" w:rsidP="002F1085">
      <w:pPr>
        <w:autoSpaceDE w:val="0"/>
        <w:autoSpaceDN w:val="0"/>
        <w:adjustRightInd w:val="0"/>
        <w:spacing w:after="0" w:line="240" w:lineRule="auto"/>
        <w:rPr>
          <w:del w:id="3513" w:author="Michael Bell" w:date="2013-05-06T17:54:00Z"/>
          <w:rFonts w:ascii="Courier New" w:hAnsi="Courier New" w:cs="Courier New"/>
          <w:color w:val="000000"/>
          <w:sz w:val="20"/>
          <w:szCs w:val="20"/>
          <w:highlight w:val="white"/>
        </w:rPr>
      </w:pPr>
      <w:del w:id="3514"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139F7590" w14:textId="2C4201F3" w:rsidR="002F1085" w:rsidDel="00116173" w:rsidRDefault="002F1085" w:rsidP="002F1085">
      <w:pPr>
        <w:autoSpaceDE w:val="0"/>
        <w:autoSpaceDN w:val="0"/>
        <w:adjustRightInd w:val="0"/>
        <w:spacing w:after="0" w:line="240" w:lineRule="auto"/>
        <w:rPr>
          <w:del w:id="3515" w:author="Michael Bell" w:date="2013-05-06T17:54:00Z"/>
          <w:rFonts w:ascii="Courier New" w:hAnsi="Courier New" w:cs="Courier New"/>
          <w:color w:val="000000"/>
          <w:sz w:val="20"/>
          <w:szCs w:val="20"/>
          <w:highlight w:val="white"/>
        </w:rPr>
      </w:pPr>
      <w:del w:id="3516" w:author="Michael Bell" w:date="2013-05-06T17:54:00Z">
        <w:r w:rsidDel="00116173">
          <w:rPr>
            <w:rFonts w:ascii="Courier New" w:hAnsi="Courier New" w:cs="Courier New"/>
            <w:b/>
            <w:bCs/>
            <w:color w:val="000080"/>
            <w:sz w:val="20"/>
            <w:szCs w:val="20"/>
            <w:highlight w:val="white"/>
          </w:rPr>
          <w:delText>{</w:delText>
        </w:r>
      </w:del>
    </w:p>
    <w:p w14:paraId="676DDDEA" w14:textId="3EF0F253" w:rsidR="002F1085" w:rsidDel="00116173" w:rsidRDefault="002F1085" w:rsidP="002F1085">
      <w:pPr>
        <w:autoSpaceDE w:val="0"/>
        <w:autoSpaceDN w:val="0"/>
        <w:adjustRightInd w:val="0"/>
        <w:spacing w:after="0" w:line="240" w:lineRule="auto"/>
        <w:rPr>
          <w:del w:id="3517" w:author="Michael Bell" w:date="2013-05-06T17:54:00Z"/>
          <w:rFonts w:ascii="Courier New" w:hAnsi="Courier New" w:cs="Courier New"/>
          <w:color w:val="000000"/>
          <w:sz w:val="20"/>
          <w:szCs w:val="20"/>
          <w:highlight w:val="white"/>
        </w:rPr>
      </w:pPr>
      <w:del w:id="35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CE75A95" w14:textId="0E47347C" w:rsidR="002F1085" w:rsidDel="00116173" w:rsidRDefault="002F1085" w:rsidP="002F1085">
      <w:pPr>
        <w:autoSpaceDE w:val="0"/>
        <w:autoSpaceDN w:val="0"/>
        <w:adjustRightInd w:val="0"/>
        <w:spacing w:after="0" w:line="240" w:lineRule="auto"/>
        <w:rPr>
          <w:del w:id="3519" w:author="Michael Bell" w:date="2013-05-06T17:54:00Z"/>
          <w:rFonts w:ascii="Courier New" w:hAnsi="Courier New" w:cs="Courier New"/>
          <w:color w:val="000000"/>
          <w:sz w:val="20"/>
          <w:szCs w:val="20"/>
          <w:highlight w:val="white"/>
        </w:rPr>
      </w:pPr>
      <w:del w:id="35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8AFAA4" w14:textId="613FD12B" w:rsidR="002F1085" w:rsidDel="00116173" w:rsidRDefault="002F1085" w:rsidP="002F1085">
      <w:pPr>
        <w:autoSpaceDE w:val="0"/>
        <w:autoSpaceDN w:val="0"/>
        <w:adjustRightInd w:val="0"/>
        <w:spacing w:after="0" w:line="240" w:lineRule="auto"/>
        <w:rPr>
          <w:del w:id="3521" w:author="Michael Bell" w:date="2013-05-06T17:54:00Z"/>
          <w:rFonts w:ascii="Courier New" w:hAnsi="Courier New" w:cs="Courier New"/>
          <w:color w:val="000000"/>
          <w:sz w:val="20"/>
          <w:szCs w:val="20"/>
          <w:highlight w:val="white"/>
        </w:rPr>
      </w:pPr>
      <w:del w:id="35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8BE50CD" w14:textId="1B3EB87D" w:rsidR="002F1085" w:rsidDel="00116173" w:rsidRDefault="002F1085" w:rsidP="002F1085">
      <w:pPr>
        <w:autoSpaceDE w:val="0"/>
        <w:autoSpaceDN w:val="0"/>
        <w:adjustRightInd w:val="0"/>
        <w:spacing w:after="0" w:line="240" w:lineRule="auto"/>
        <w:rPr>
          <w:del w:id="3523" w:author="Michael Bell" w:date="2013-05-06T17:54:00Z"/>
          <w:rFonts w:ascii="Courier New" w:hAnsi="Courier New" w:cs="Courier New"/>
          <w:color w:val="000000"/>
          <w:sz w:val="20"/>
          <w:szCs w:val="20"/>
          <w:highlight w:val="white"/>
        </w:rPr>
      </w:pPr>
      <w:del w:id="3524"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82E9F89" w14:textId="50384456" w:rsidR="002F1085" w:rsidDel="00116173" w:rsidRDefault="002F1085" w:rsidP="002F1085">
      <w:pPr>
        <w:autoSpaceDE w:val="0"/>
        <w:autoSpaceDN w:val="0"/>
        <w:adjustRightInd w:val="0"/>
        <w:spacing w:after="0" w:line="240" w:lineRule="auto"/>
        <w:rPr>
          <w:del w:id="3525" w:author="Michael Bell" w:date="2013-05-06T17:54:00Z"/>
          <w:rFonts w:ascii="Courier New" w:hAnsi="Courier New" w:cs="Courier New"/>
          <w:color w:val="000000"/>
          <w:sz w:val="20"/>
          <w:szCs w:val="20"/>
          <w:highlight w:val="white"/>
        </w:rPr>
      </w:pPr>
      <w:del w:id="3526" w:author="Michael Bell" w:date="2013-05-06T17:54:00Z">
        <w:r w:rsidDel="00116173">
          <w:rPr>
            <w:rFonts w:ascii="Courier New" w:hAnsi="Courier New" w:cs="Courier New"/>
            <w:color w:val="000000"/>
            <w:sz w:val="20"/>
            <w:szCs w:val="20"/>
            <w:highlight w:val="white"/>
          </w:rPr>
          <w:delText xml:space="preserve">      </w:delText>
        </w:r>
      </w:del>
    </w:p>
    <w:p w14:paraId="2FAB4D85" w14:textId="6A55716E" w:rsidR="002F1085" w:rsidDel="00116173" w:rsidRDefault="002F1085" w:rsidP="002F1085">
      <w:pPr>
        <w:autoSpaceDE w:val="0"/>
        <w:autoSpaceDN w:val="0"/>
        <w:adjustRightInd w:val="0"/>
        <w:spacing w:after="0" w:line="240" w:lineRule="auto"/>
        <w:rPr>
          <w:del w:id="3527" w:author="Michael Bell" w:date="2013-05-06T17:54:00Z"/>
          <w:rFonts w:ascii="Courier New" w:hAnsi="Courier New" w:cs="Courier New"/>
          <w:color w:val="000000"/>
          <w:sz w:val="20"/>
          <w:szCs w:val="20"/>
          <w:highlight w:val="white"/>
        </w:rPr>
      </w:pPr>
      <w:del w:id="35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59C9BFCE" w14:textId="4D2178DF" w:rsidR="002F1085" w:rsidDel="00116173" w:rsidRDefault="002F1085" w:rsidP="002F1085">
      <w:pPr>
        <w:autoSpaceDE w:val="0"/>
        <w:autoSpaceDN w:val="0"/>
        <w:adjustRightInd w:val="0"/>
        <w:spacing w:after="0" w:line="240" w:lineRule="auto"/>
        <w:rPr>
          <w:del w:id="3529" w:author="Michael Bell" w:date="2013-05-06T17:54:00Z"/>
          <w:rFonts w:ascii="Courier New" w:hAnsi="Courier New" w:cs="Courier New"/>
          <w:color w:val="000000"/>
          <w:sz w:val="20"/>
          <w:szCs w:val="20"/>
          <w:highlight w:val="white"/>
        </w:rPr>
      </w:pPr>
      <w:del w:id="3530"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2BD02F88" w14:textId="1826EA91" w:rsidR="002F1085" w:rsidDel="00116173" w:rsidRDefault="002F1085" w:rsidP="002F1085">
      <w:pPr>
        <w:autoSpaceDE w:val="0"/>
        <w:autoSpaceDN w:val="0"/>
        <w:adjustRightInd w:val="0"/>
        <w:spacing w:after="0" w:line="240" w:lineRule="auto"/>
        <w:rPr>
          <w:del w:id="3531" w:author="Michael Bell" w:date="2013-05-06T17:54:00Z"/>
          <w:rFonts w:ascii="Courier New" w:hAnsi="Courier New" w:cs="Courier New"/>
          <w:color w:val="000000"/>
          <w:sz w:val="20"/>
          <w:szCs w:val="20"/>
          <w:highlight w:val="white"/>
        </w:rPr>
      </w:pPr>
      <w:del w:id="3532" w:author="Michael Bell" w:date="2013-05-06T17:54:00Z">
        <w:r w:rsidDel="00116173">
          <w:rPr>
            <w:rFonts w:ascii="Courier New" w:hAnsi="Courier New" w:cs="Courier New"/>
            <w:color w:val="000000"/>
            <w:sz w:val="20"/>
            <w:szCs w:val="20"/>
            <w:highlight w:val="white"/>
          </w:rPr>
          <w:delText xml:space="preserve">      </w:delText>
        </w:r>
      </w:del>
    </w:p>
    <w:p w14:paraId="6CBC4B3F" w14:textId="3FA63962" w:rsidR="002F1085" w:rsidDel="00116173" w:rsidRDefault="002F1085" w:rsidP="002F1085">
      <w:pPr>
        <w:autoSpaceDE w:val="0"/>
        <w:autoSpaceDN w:val="0"/>
        <w:adjustRightInd w:val="0"/>
        <w:spacing w:after="0" w:line="240" w:lineRule="auto"/>
        <w:rPr>
          <w:del w:id="3533" w:author="Michael Bell" w:date="2013-05-06T17:54:00Z"/>
          <w:rFonts w:ascii="Courier New" w:hAnsi="Courier New" w:cs="Courier New"/>
          <w:color w:val="000000"/>
          <w:sz w:val="20"/>
          <w:szCs w:val="20"/>
          <w:highlight w:val="white"/>
        </w:rPr>
      </w:pPr>
      <w:del w:id="35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0E9F9DBC" w14:textId="72681338" w:rsidR="002F1085" w:rsidDel="00116173" w:rsidRDefault="002F1085" w:rsidP="002F1085">
      <w:pPr>
        <w:autoSpaceDE w:val="0"/>
        <w:autoSpaceDN w:val="0"/>
        <w:adjustRightInd w:val="0"/>
        <w:spacing w:after="0" w:line="240" w:lineRule="auto"/>
        <w:rPr>
          <w:del w:id="3535" w:author="Michael Bell" w:date="2013-05-06T17:54:00Z"/>
          <w:rFonts w:ascii="Courier New" w:hAnsi="Courier New" w:cs="Courier New"/>
          <w:color w:val="000000"/>
          <w:sz w:val="20"/>
          <w:szCs w:val="20"/>
          <w:highlight w:val="white"/>
        </w:rPr>
      </w:pPr>
      <w:del w:id="3536"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1C72F3DD" w14:textId="1DB636F1" w:rsidR="002F1085" w:rsidDel="00116173" w:rsidRDefault="002F1085" w:rsidP="002F1085">
      <w:pPr>
        <w:autoSpaceDE w:val="0"/>
        <w:autoSpaceDN w:val="0"/>
        <w:adjustRightInd w:val="0"/>
        <w:spacing w:after="0" w:line="240" w:lineRule="auto"/>
        <w:rPr>
          <w:del w:id="3537" w:author="Michael Bell" w:date="2013-05-06T17:54:00Z"/>
          <w:rFonts w:ascii="Courier New" w:hAnsi="Courier New" w:cs="Courier New"/>
          <w:color w:val="000000"/>
          <w:sz w:val="20"/>
          <w:szCs w:val="20"/>
          <w:highlight w:val="white"/>
        </w:rPr>
      </w:pPr>
      <w:del w:id="3538" w:author="Michael Bell" w:date="2013-05-06T17:54:00Z">
        <w:r w:rsidDel="00116173">
          <w:rPr>
            <w:rFonts w:ascii="Courier New" w:hAnsi="Courier New" w:cs="Courier New"/>
            <w:color w:val="000000"/>
            <w:sz w:val="20"/>
            <w:szCs w:val="20"/>
            <w:highlight w:val="white"/>
          </w:rPr>
          <w:delText xml:space="preserve">      </w:delText>
        </w:r>
      </w:del>
    </w:p>
    <w:p w14:paraId="01023277" w14:textId="743116A7" w:rsidR="002F1085" w:rsidDel="00116173" w:rsidRDefault="002F1085" w:rsidP="002F1085">
      <w:pPr>
        <w:autoSpaceDE w:val="0"/>
        <w:autoSpaceDN w:val="0"/>
        <w:adjustRightInd w:val="0"/>
        <w:spacing w:after="0" w:line="240" w:lineRule="auto"/>
        <w:rPr>
          <w:del w:id="3539" w:author="Michael Bell" w:date="2013-05-06T17:54:00Z"/>
          <w:rFonts w:ascii="Courier New" w:hAnsi="Courier New" w:cs="Courier New"/>
          <w:color w:val="000000"/>
          <w:sz w:val="20"/>
          <w:szCs w:val="20"/>
          <w:highlight w:val="white"/>
        </w:rPr>
      </w:pPr>
      <w:del w:id="354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4C56B627" w14:textId="34B8A7FF" w:rsidR="002F1085" w:rsidDel="00116173" w:rsidRDefault="002F1085" w:rsidP="002F1085">
      <w:pPr>
        <w:autoSpaceDE w:val="0"/>
        <w:autoSpaceDN w:val="0"/>
        <w:adjustRightInd w:val="0"/>
        <w:spacing w:after="0" w:line="240" w:lineRule="auto"/>
        <w:rPr>
          <w:del w:id="3541" w:author="Michael Bell" w:date="2013-05-06T17:54:00Z"/>
          <w:rFonts w:ascii="Courier New" w:hAnsi="Courier New" w:cs="Courier New"/>
          <w:color w:val="000000"/>
          <w:sz w:val="20"/>
          <w:szCs w:val="20"/>
          <w:highlight w:val="white"/>
        </w:rPr>
      </w:pPr>
      <w:del w:id="3542" w:author="Michael Bell" w:date="2013-05-06T17:54: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3596D57B" w14:textId="2B11A4B3" w:rsidR="002F1085" w:rsidDel="00116173" w:rsidRDefault="002F1085" w:rsidP="002F1085">
      <w:pPr>
        <w:autoSpaceDE w:val="0"/>
        <w:autoSpaceDN w:val="0"/>
        <w:adjustRightInd w:val="0"/>
        <w:spacing w:after="0" w:line="240" w:lineRule="auto"/>
        <w:rPr>
          <w:del w:id="3543" w:author="Michael Bell" w:date="2013-05-06T17:54:00Z"/>
          <w:rFonts w:ascii="Courier New" w:hAnsi="Courier New" w:cs="Courier New"/>
          <w:color w:val="000000"/>
          <w:sz w:val="20"/>
          <w:szCs w:val="20"/>
          <w:highlight w:val="white"/>
        </w:rPr>
      </w:pPr>
      <w:del w:id="3544" w:author="Michael Bell" w:date="2013-05-06T17:54:00Z">
        <w:r w:rsidDel="00116173">
          <w:rPr>
            <w:rFonts w:ascii="Courier New" w:hAnsi="Courier New" w:cs="Courier New"/>
            <w:color w:val="000000"/>
            <w:sz w:val="20"/>
            <w:szCs w:val="20"/>
            <w:highlight w:val="white"/>
          </w:rPr>
          <w:delText xml:space="preserve">    </w:delText>
        </w:r>
      </w:del>
    </w:p>
    <w:p w14:paraId="7688906B" w14:textId="5AEBF757" w:rsidR="002F1085" w:rsidDel="00116173" w:rsidRDefault="002F1085" w:rsidP="002F1085">
      <w:pPr>
        <w:autoSpaceDE w:val="0"/>
        <w:autoSpaceDN w:val="0"/>
        <w:adjustRightInd w:val="0"/>
        <w:spacing w:after="0" w:line="240" w:lineRule="auto"/>
        <w:rPr>
          <w:del w:id="3545" w:author="Michael Bell" w:date="2013-05-06T17:54:00Z"/>
          <w:rFonts w:ascii="Courier New" w:hAnsi="Courier New" w:cs="Courier New"/>
          <w:color w:val="000000"/>
          <w:sz w:val="20"/>
          <w:szCs w:val="20"/>
          <w:highlight w:val="white"/>
        </w:rPr>
      </w:pPr>
      <w:del w:id="354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01956AC" w14:textId="3E9F4835" w:rsidR="002F1085" w:rsidDel="00116173" w:rsidRDefault="002F1085" w:rsidP="002F1085">
      <w:pPr>
        <w:autoSpaceDE w:val="0"/>
        <w:autoSpaceDN w:val="0"/>
        <w:adjustRightInd w:val="0"/>
        <w:spacing w:after="0" w:line="240" w:lineRule="auto"/>
        <w:rPr>
          <w:del w:id="3547" w:author="Michael Bell" w:date="2013-05-06T17:54:00Z"/>
          <w:rFonts w:ascii="Courier New" w:hAnsi="Courier New" w:cs="Courier New"/>
          <w:color w:val="000000"/>
          <w:sz w:val="20"/>
          <w:szCs w:val="20"/>
          <w:highlight w:val="white"/>
        </w:rPr>
      </w:pPr>
      <w:del w:id="354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F03CA" w14:textId="5285DDC4" w:rsidR="002F1085" w:rsidDel="00116173" w:rsidRDefault="002F1085" w:rsidP="002F1085">
      <w:pPr>
        <w:autoSpaceDE w:val="0"/>
        <w:autoSpaceDN w:val="0"/>
        <w:adjustRightInd w:val="0"/>
        <w:spacing w:after="0" w:line="240" w:lineRule="auto"/>
        <w:rPr>
          <w:del w:id="3549" w:author="Michael Bell" w:date="2013-05-06T17:54:00Z"/>
          <w:rFonts w:ascii="Courier New" w:hAnsi="Courier New" w:cs="Courier New"/>
          <w:color w:val="008000"/>
          <w:sz w:val="20"/>
          <w:szCs w:val="20"/>
          <w:highlight w:val="white"/>
        </w:rPr>
      </w:pPr>
      <w:del w:id="3550"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1BE1273D" w14:textId="69810CE4" w:rsidR="002F1085" w:rsidDel="00116173" w:rsidRDefault="002F1085" w:rsidP="002F1085">
      <w:pPr>
        <w:autoSpaceDE w:val="0"/>
        <w:autoSpaceDN w:val="0"/>
        <w:adjustRightInd w:val="0"/>
        <w:spacing w:after="0" w:line="240" w:lineRule="auto"/>
        <w:rPr>
          <w:del w:id="3551" w:author="Michael Bell" w:date="2013-05-06T17:54:00Z"/>
          <w:rFonts w:ascii="Courier New" w:hAnsi="Courier New" w:cs="Courier New"/>
          <w:color w:val="000000"/>
          <w:sz w:val="20"/>
          <w:szCs w:val="20"/>
          <w:highlight w:val="white"/>
        </w:rPr>
      </w:pPr>
      <w:del w:id="3552"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27AB143F" w14:textId="69185047" w:rsidR="002F1085" w:rsidDel="00116173" w:rsidRDefault="002F1085" w:rsidP="002F1085">
      <w:pPr>
        <w:autoSpaceDE w:val="0"/>
        <w:autoSpaceDN w:val="0"/>
        <w:adjustRightInd w:val="0"/>
        <w:spacing w:after="0" w:line="240" w:lineRule="auto"/>
        <w:rPr>
          <w:del w:id="3553" w:author="Michael Bell" w:date="2013-05-06T17:54:00Z"/>
          <w:rFonts w:ascii="Courier New" w:hAnsi="Courier New" w:cs="Courier New"/>
          <w:color w:val="000000"/>
          <w:sz w:val="20"/>
          <w:szCs w:val="20"/>
          <w:highlight w:val="white"/>
        </w:rPr>
      </w:pPr>
      <w:del w:id="355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9347A7E" w14:textId="000C34A8" w:rsidR="002F1085" w:rsidDel="00116173" w:rsidRDefault="002F1085" w:rsidP="002F1085">
      <w:pPr>
        <w:autoSpaceDE w:val="0"/>
        <w:autoSpaceDN w:val="0"/>
        <w:adjustRightInd w:val="0"/>
        <w:spacing w:after="0" w:line="240" w:lineRule="auto"/>
        <w:rPr>
          <w:del w:id="3555" w:author="Michael Bell" w:date="2013-05-06T17:54:00Z"/>
          <w:rFonts w:ascii="Courier New" w:hAnsi="Courier New" w:cs="Courier New"/>
          <w:color w:val="000000"/>
          <w:sz w:val="20"/>
          <w:szCs w:val="20"/>
          <w:highlight w:val="white"/>
        </w:rPr>
      </w:pPr>
      <w:del w:id="355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4C2A2A" w14:textId="6BF0E55E" w:rsidR="002F1085" w:rsidDel="00116173" w:rsidRDefault="002F1085" w:rsidP="002F1085">
      <w:pPr>
        <w:autoSpaceDE w:val="0"/>
        <w:autoSpaceDN w:val="0"/>
        <w:adjustRightInd w:val="0"/>
        <w:spacing w:after="0" w:line="240" w:lineRule="auto"/>
        <w:rPr>
          <w:del w:id="3557" w:author="Michael Bell" w:date="2013-05-06T17:54:00Z"/>
          <w:rFonts w:ascii="Courier New" w:hAnsi="Courier New" w:cs="Courier New"/>
          <w:color w:val="000000"/>
          <w:sz w:val="20"/>
          <w:szCs w:val="20"/>
          <w:highlight w:val="white"/>
        </w:rPr>
      </w:pPr>
      <w:del w:id="3558" w:author="Michael Bell" w:date="2013-05-06T17:54:00Z">
        <w:r w:rsidDel="00116173">
          <w:rPr>
            <w:rFonts w:ascii="Courier New" w:hAnsi="Courier New" w:cs="Courier New"/>
            <w:b/>
            <w:bCs/>
            <w:color w:val="000080"/>
            <w:sz w:val="20"/>
            <w:szCs w:val="20"/>
            <w:highlight w:val="white"/>
          </w:rPr>
          <w:delText>}</w:delText>
        </w:r>
      </w:del>
    </w:p>
    <w:p w14:paraId="5486BE7C" w14:textId="77777777" w:rsidR="002F1085" w:rsidRDefault="002F1085">
      <w:r>
        <w:br w:type="page"/>
      </w:r>
    </w:p>
    <w:p w14:paraId="633519FC" w14:textId="77777777" w:rsidR="002F1085" w:rsidRDefault="002F1085" w:rsidP="002F1085">
      <w:pPr>
        <w:pStyle w:val="Heading2"/>
        <w:rPr>
          <w:ins w:id="3559" w:author="Michael Bell" w:date="2013-05-06T18:11:00Z"/>
        </w:rPr>
      </w:pPr>
      <w:r>
        <w:lastRenderedPageBreak/>
        <w:t>setPoint.ino</w:t>
      </w:r>
    </w:p>
    <w:p w14:paraId="438DBDA4" w14:textId="77777777" w:rsidR="00973ACE" w:rsidRDefault="00973ACE" w:rsidP="00973ACE">
      <w:pPr>
        <w:autoSpaceDE w:val="0"/>
        <w:autoSpaceDN w:val="0"/>
        <w:adjustRightInd w:val="0"/>
        <w:spacing w:after="0" w:line="240" w:lineRule="auto"/>
        <w:rPr>
          <w:ins w:id="3560" w:author="Michael Bell" w:date="2013-05-06T18:11:00Z"/>
          <w:rFonts w:ascii="Courier New" w:hAnsi="Courier New" w:cs="Courier New"/>
          <w:color w:val="008000"/>
          <w:sz w:val="20"/>
          <w:szCs w:val="20"/>
          <w:highlight w:val="white"/>
        </w:rPr>
      </w:pPr>
      <w:ins w:id="3561" w:author="Michael Bell" w:date="2013-05-06T18:11:00Z">
        <w:r>
          <w:rPr>
            <w:rFonts w:ascii="Courier New" w:hAnsi="Courier New" w:cs="Courier New"/>
            <w:color w:val="008000"/>
            <w:sz w:val="20"/>
            <w:szCs w:val="20"/>
            <w:highlight w:val="white"/>
          </w:rPr>
          <w:t>/*</w:t>
        </w:r>
      </w:ins>
    </w:p>
    <w:p w14:paraId="2FB1233B" w14:textId="77777777" w:rsidR="00973ACE" w:rsidRDefault="00973ACE" w:rsidP="00973ACE">
      <w:pPr>
        <w:autoSpaceDE w:val="0"/>
        <w:autoSpaceDN w:val="0"/>
        <w:adjustRightInd w:val="0"/>
        <w:spacing w:after="0" w:line="240" w:lineRule="auto"/>
        <w:rPr>
          <w:ins w:id="3562" w:author="Michael Bell" w:date="2013-05-06T18:11:00Z"/>
          <w:rFonts w:ascii="Courier New" w:hAnsi="Courier New" w:cs="Courier New"/>
          <w:color w:val="008000"/>
          <w:sz w:val="20"/>
          <w:szCs w:val="20"/>
          <w:highlight w:val="white"/>
        </w:rPr>
      </w:pPr>
    </w:p>
    <w:p w14:paraId="39A1626E" w14:textId="77777777" w:rsidR="00973ACE" w:rsidRDefault="00973ACE" w:rsidP="00973ACE">
      <w:pPr>
        <w:autoSpaceDE w:val="0"/>
        <w:autoSpaceDN w:val="0"/>
        <w:adjustRightInd w:val="0"/>
        <w:spacing w:after="0" w:line="240" w:lineRule="auto"/>
        <w:rPr>
          <w:ins w:id="3563" w:author="Michael Bell" w:date="2013-05-06T18:11:00Z"/>
          <w:rFonts w:ascii="Courier New" w:hAnsi="Courier New" w:cs="Courier New"/>
          <w:color w:val="008000"/>
          <w:sz w:val="20"/>
          <w:szCs w:val="20"/>
          <w:highlight w:val="white"/>
        </w:rPr>
      </w:pPr>
      <w:ins w:id="3564" w:author="Michael Bell" w:date="2013-05-06T18:11:00Z">
        <w:r>
          <w:rPr>
            <w:rFonts w:ascii="Courier New" w:hAnsi="Courier New" w:cs="Courier New"/>
            <w:color w:val="008000"/>
            <w:sz w:val="20"/>
            <w:szCs w:val="20"/>
            <w:highlight w:val="white"/>
          </w:rPr>
          <w:t xml:space="preserve"> BELTRAK</w:t>
        </w:r>
      </w:ins>
    </w:p>
    <w:p w14:paraId="7F49E12F" w14:textId="77777777" w:rsidR="00973ACE" w:rsidRDefault="00973ACE" w:rsidP="00973ACE">
      <w:pPr>
        <w:autoSpaceDE w:val="0"/>
        <w:autoSpaceDN w:val="0"/>
        <w:adjustRightInd w:val="0"/>
        <w:spacing w:after="0" w:line="240" w:lineRule="auto"/>
        <w:rPr>
          <w:ins w:id="3565" w:author="Michael Bell" w:date="2013-05-06T18:11:00Z"/>
          <w:rFonts w:ascii="Courier New" w:hAnsi="Courier New" w:cs="Courier New"/>
          <w:color w:val="008000"/>
          <w:sz w:val="20"/>
          <w:szCs w:val="20"/>
          <w:highlight w:val="white"/>
        </w:rPr>
      </w:pPr>
      <w:ins w:id="3566" w:author="Michael Bell" w:date="2013-05-06T18:11:00Z">
        <w:r>
          <w:rPr>
            <w:rFonts w:ascii="Courier New" w:hAnsi="Courier New" w:cs="Courier New"/>
            <w:color w:val="008000"/>
            <w:sz w:val="20"/>
            <w:szCs w:val="20"/>
            <w:highlight w:val="white"/>
          </w:rPr>
          <w:t xml:space="preserve"> </w:t>
        </w:r>
      </w:ins>
    </w:p>
    <w:p w14:paraId="5050D65D" w14:textId="77777777" w:rsidR="00973ACE" w:rsidRDefault="00973ACE" w:rsidP="00973ACE">
      <w:pPr>
        <w:autoSpaceDE w:val="0"/>
        <w:autoSpaceDN w:val="0"/>
        <w:adjustRightInd w:val="0"/>
        <w:spacing w:after="0" w:line="240" w:lineRule="auto"/>
        <w:rPr>
          <w:ins w:id="3567" w:author="Michael Bell" w:date="2013-05-06T18:11:00Z"/>
          <w:rFonts w:ascii="Courier New" w:hAnsi="Courier New" w:cs="Courier New"/>
          <w:color w:val="008000"/>
          <w:sz w:val="20"/>
          <w:szCs w:val="20"/>
          <w:highlight w:val="white"/>
        </w:rPr>
      </w:pPr>
      <w:ins w:id="3568" w:author="Michael Bell" w:date="2013-05-06T18:11:00Z">
        <w:r>
          <w:rPr>
            <w:rFonts w:ascii="Courier New" w:hAnsi="Courier New" w:cs="Courier New"/>
            <w:color w:val="008000"/>
            <w:sz w:val="20"/>
            <w:szCs w:val="20"/>
            <w:highlight w:val="white"/>
          </w:rPr>
          <w:t xml:space="preserve"> V1.0</w:t>
        </w:r>
      </w:ins>
    </w:p>
    <w:p w14:paraId="483C853A" w14:textId="77777777" w:rsidR="00973ACE" w:rsidRDefault="00973ACE" w:rsidP="00973ACE">
      <w:pPr>
        <w:autoSpaceDE w:val="0"/>
        <w:autoSpaceDN w:val="0"/>
        <w:adjustRightInd w:val="0"/>
        <w:spacing w:after="0" w:line="240" w:lineRule="auto"/>
        <w:rPr>
          <w:ins w:id="3569" w:author="Michael Bell" w:date="2013-05-06T18:11:00Z"/>
          <w:rFonts w:ascii="Courier New" w:hAnsi="Courier New" w:cs="Courier New"/>
          <w:color w:val="008000"/>
          <w:sz w:val="20"/>
          <w:szCs w:val="20"/>
          <w:highlight w:val="white"/>
        </w:rPr>
      </w:pPr>
      <w:ins w:id="3570" w:author="Michael Bell" w:date="2013-05-06T18:11:00Z">
        <w:r>
          <w:rPr>
            <w:rFonts w:ascii="Courier New" w:hAnsi="Courier New" w:cs="Courier New"/>
            <w:color w:val="008000"/>
            <w:sz w:val="20"/>
            <w:szCs w:val="20"/>
            <w:highlight w:val="white"/>
          </w:rPr>
          <w:t xml:space="preserve"> </w:t>
        </w:r>
      </w:ins>
    </w:p>
    <w:p w14:paraId="54CFDAEF" w14:textId="77777777" w:rsidR="00973ACE" w:rsidRDefault="00973ACE" w:rsidP="00973ACE">
      <w:pPr>
        <w:autoSpaceDE w:val="0"/>
        <w:autoSpaceDN w:val="0"/>
        <w:adjustRightInd w:val="0"/>
        <w:spacing w:after="0" w:line="240" w:lineRule="auto"/>
        <w:rPr>
          <w:ins w:id="3571" w:author="Michael Bell" w:date="2013-05-06T18:11:00Z"/>
          <w:rFonts w:ascii="Courier New" w:hAnsi="Courier New" w:cs="Courier New"/>
          <w:color w:val="008000"/>
          <w:sz w:val="20"/>
          <w:szCs w:val="20"/>
          <w:highlight w:val="white"/>
        </w:rPr>
      </w:pPr>
      <w:ins w:id="3572" w:author="Michael Bell" w:date="2013-05-06T18:11:00Z">
        <w:r>
          <w:rPr>
            <w:rFonts w:ascii="Courier New" w:hAnsi="Courier New" w:cs="Courier New"/>
            <w:color w:val="008000"/>
            <w:sz w:val="20"/>
            <w:szCs w:val="20"/>
            <w:highlight w:val="white"/>
          </w:rPr>
          <w:t xml:space="preserve"> Hornby trainset automation</w:t>
        </w:r>
      </w:ins>
    </w:p>
    <w:p w14:paraId="450EECFF" w14:textId="77777777" w:rsidR="00973ACE" w:rsidRDefault="00973ACE" w:rsidP="00973ACE">
      <w:pPr>
        <w:autoSpaceDE w:val="0"/>
        <w:autoSpaceDN w:val="0"/>
        <w:adjustRightInd w:val="0"/>
        <w:spacing w:after="0" w:line="240" w:lineRule="auto"/>
        <w:rPr>
          <w:ins w:id="3573" w:author="Michael Bell" w:date="2013-05-06T18:11:00Z"/>
          <w:rFonts w:ascii="Courier New" w:hAnsi="Courier New" w:cs="Courier New"/>
          <w:color w:val="008000"/>
          <w:sz w:val="20"/>
          <w:szCs w:val="20"/>
          <w:highlight w:val="white"/>
        </w:rPr>
      </w:pPr>
      <w:ins w:id="3574" w:author="Michael Bell" w:date="2013-05-06T18:11:00Z">
        <w:r>
          <w:rPr>
            <w:rFonts w:ascii="Courier New" w:hAnsi="Courier New" w:cs="Courier New"/>
            <w:color w:val="008000"/>
            <w:sz w:val="20"/>
            <w:szCs w:val="20"/>
            <w:highlight w:val="white"/>
          </w:rPr>
          <w:t xml:space="preserve"> </w:t>
        </w:r>
      </w:ins>
    </w:p>
    <w:p w14:paraId="68A6DB3C" w14:textId="77777777" w:rsidR="00973ACE" w:rsidRDefault="00973ACE" w:rsidP="00973ACE">
      <w:pPr>
        <w:autoSpaceDE w:val="0"/>
        <w:autoSpaceDN w:val="0"/>
        <w:adjustRightInd w:val="0"/>
        <w:spacing w:after="0" w:line="240" w:lineRule="auto"/>
        <w:rPr>
          <w:ins w:id="3575" w:author="Michael Bell" w:date="2013-05-06T18:11:00Z"/>
          <w:rFonts w:ascii="Courier New" w:hAnsi="Courier New" w:cs="Courier New"/>
          <w:color w:val="008000"/>
          <w:sz w:val="20"/>
          <w:szCs w:val="20"/>
          <w:highlight w:val="white"/>
        </w:rPr>
      </w:pPr>
      <w:ins w:id="3576" w:author="Michael Bell" w:date="2013-05-06T18:11:00Z">
        <w:r>
          <w:rPr>
            <w:rFonts w:ascii="Courier New" w:hAnsi="Courier New" w:cs="Courier New"/>
            <w:color w:val="008000"/>
            <w:sz w:val="20"/>
            <w:szCs w:val="20"/>
            <w:highlight w:val="white"/>
          </w:rPr>
          <w:t xml:space="preserve"> By Michael Bell</w:t>
        </w:r>
      </w:ins>
    </w:p>
    <w:p w14:paraId="64357C83" w14:textId="77777777" w:rsidR="00973ACE" w:rsidRDefault="00973ACE" w:rsidP="00973ACE">
      <w:pPr>
        <w:autoSpaceDE w:val="0"/>
        <w:autoSpaceDN w:val="0"/>
        <w:adjustRightInd w:val="0"/>
        <w:spacing w:after="0" w:line="240" w:lineRule="auto"/>
        <w:rPr>
          <w:ins w:id="3577" w:author="Michael Bell" w:date="2013-05-06T18:11:00Z"/>
          <w:rFonts w:ascii="Courier New" w:hAnsi="Courier New" w:cs="Courier New"/>
          <w:color w:val="008000"/>
          <w:sz w:val="20"/>
          <w:szCs w:val="20"/>
          <w:highlight w:val="white"/>
        </w:rPr>
      </w:pPr>
      <w:ins w:id="3578" w:author="Michael Bell" w:date="2013-05-06T18:11:00Z">
        <w:r>
          <w:rPr>
            <w:rFonts w:ascii="Courier New" w:hAnsi="Courier New" w:cs="Courier New"/>
            <w:color w:val="008000"/>
            <w:sz w:val="20"/>
            <w:szCs w:val="20"/>
            <w:highlight w:val="white"/>
          </w:rPr>
          <w:t xml:space="preserve"> </w:t>
        </w:r>
      </w:ins>
    </w:p>
    <w:p w14:paraId="72F6A71F" w14:textId="77777777" w:rsidR="00973ACE" w:rsidRDefault="00973ACE" w:rsidP="00973ACE">
      <w:pPr>
        <w:autoSpaceDE w:val="0"/>
        <w:autoSpaceDN w:val="0"/>
        <w:adjustRightInd w:val="0"/>
        <w:spacing w:after="0" w:line="240" w:lineRule="auto"/>
        <w:rPr>
          <w:ins w:id="3579" w:author="Michael Bell" w:date="2013-05-06T18:11:00Z"/>
          <w:rFonts w:ascii="Courier New" w:hAnsi="Courier New" w:cs="Courier New"/>
          <w:color w:val="008000"/>
          <w:sz w:val="20"/>
          <w:szCs w:val="20"/>
          <w:highlight w:val="white"/>
        </w:rPr>
      </w:pPr>
      <w:ins w:id="3580" w:author="Michael Bell" w:date="2013-05-06T18:11:00Z">
        <w:r>
          <w:rPr>
            <w:rFonts w:ascii="Courier New" w:hAnsi="Courier New" w:cs="Courier New"/>
            <w:color w:val="008000"/>
            <w:sz w:val="20"/>
            <w:szCs w:val="20"/>
            <w:highlight w:val="white"/>
          </w:rPr>
          <w:t xml:space="preserve"> Programing started: 02/02/2013 at 14:08</w:t>
        </w:r>
      </w:ins>
    </w:p>
    <w:p w14:paraId="7B7641ED" w14:textId="77777777" w:rsidR="00973ACE" w:rsidRDefault="00973ACE" w:rsidP="00973ACE">
      <w:pPr>
        <w:autoSpaceDE w:val="0"/>
        <w:autoSpaceDN w:val="0"/>
        <w:adjustRightInd w:val="0"/>
        <w:spacing w:after="0" w:line="240" w:lineRule="auto"/>
        <w:rPr>
          <w:ins w:id="3581" w:author="Michael Bell" w:date="2013-05-06T18:11:00Z"/>
          <w:rFonts w:ascii="Courier New" w:hAnsi="Courier New" w:cs="Courier New"/>
          <w:color w:val="008000"/>
          <w:sz w:val="20"/>
          <w:szCs w:val="20"/>
          <w:highlight w:val="white"/>
        </w:rPr>
      </w:pPr>
      <w:ins w:id="3582" w:author="Michael Bell" w:date="2013-05-06T18:11:00Z">
        <w:r>
          <w:rPr>
            <w:rFonts w:ascii="Courier New" w:hAnsi="Courier New" w:cs="Courier New"/>
            <w:color w:val="008000"/>
            <w:sz w:val="20"/>
            <w:szCs w:val="20"/>
            <w:highlight w:val="white"/>
          </w:rPr>
          <w:t xml:space="preserve"> </w:t>
        </w:r>
      </w:ins>
    </w:p>
    <w:p w14:paraId="02CC1012" w14:textId="77777777" w:rsidR="00973ACE" w:rsidRDefault="00973ACE" w:rsidP="00973ACE">
      <w:pPr>
        <w:autoSpaceDE w:val="0"/>
        <w:autoSpaceDN w:val="0"/>
        <w:adjustRightInd w:val="0"/>
        <w:spacing w:after="0" w:line="240" w:lineRule="auto"/>
        <w:rPr>
          <w:ins w:id="3583" w:author="Michael Bell" w:date="2013-05-06T18:11:00Z"/>
          <w:rFonts w:ascii="Courier New" w:hAnsi="Courier New" w:cs="Courier New"/>
          <w:color w:val="008000"/>
          <w:sz w:val="20"/>
          <w:szCs w:val="20"/>
          <w:highlight w:val="white"/>
        </w:rPr>
      </w:pPr>
      <w:ins w:id="3584" w:author="Michael Bell" w:date="2013-05-06T18:11:00Z">
        <w:r>
          <w:rPr>
            <w:rFonts w:ascii="Courier New" w:hAnsi="Courier New" w:cs="Courier New"/>
            <w:color w:val="008000"/>
            <w:sz w:val="20"/>
            <w:szCs w:val="20"/>
            <w:highlight w:val="white"/>
          </w:rPr>
          <w:t xml:space="preserve"> Programing completed: 06/05/2013 at 17:45</w:t>
        </w:r>
      </w:ins>
    </w:p>
    <w:p w14:paraId="69913676" w14:textId="77777777" w:rsidR="00973ACE" w:rsidRDefault="00973ACE" w:rsidP="00973ACE">
      <w:pPr>
        <w:autoSpaceDE w:val="0"/>
        <w:autoSpaceDN w:val="0"/>
        <w:adjustRightInd w:val="0"/>
        <w:spacing w:after="0" w:line="240" w:lineRule="auto"/>
        <w:rPr>
          <w:ins w:id="3585" w:author="Michael Bell" w:date="2013-05-06T18:11:00Z"/>
          <w:rFonts w:ascii="Courier New" w:hAnsi="Courier New" w:cs="Courier New"/>
          <w:color w:val="008000"/>
          <w:sz w:val="20"/>
          <w:szCs w:val="20"/>
          <w:highlight w:val="white"/>
        </w:rPr>
      </w:pPr>
      <w:ins w:id="3586" w:author="Michael Bell" w:date="2013-05-06T18:11:00Z">
        <w:r>
          <w:rPr>
            <w:rFonts w:ascii="Courier New" w:hAnsi="Courier New" w:cs="Courier New"/>
            <w:color w:val="008000"/>
            <w:sz w:val="20"/>
            <w:szCs w:val="20"/>
            <w:highlight w:val="white"/>
          </w:rPr>
          <w:t xml:space="preserve"> </w:t>
        </w:r>
      </w:ins>
    </w:p>
    <w:p w14:paraId="02E3485B" w14:textId="77777777" w:rsidR="00973ACE" w:rsidRDefault="00973ACE" w:rsidP="00973ACE">
      <w:pPr>
        <w:autoSpaceDE w:val="0"/>
        <w:autoSpaceDN w:val="0"/>
        <w:adjustRightInd w:val="0"/>
        <w:spacing w:after="0" w:line="240" w:lineRule="auto"/>
        <w:rPr>
          <w:ins w:id="3587" w:author="Michael Bell" w:date="2013-05-06T18:11:00Z"/>
          <w:rFonts w:ascii="Courier New" w:hAnsi="Courier New" w:cs="Courier New"/>
          <w:color w:val="000000"/>
          <w:sz w:val="20"/>
          <w:szCs w:val="20"/>
          <w:highlight w:val="white"/>
        </w:rPr>
      </w:pPr>
      <w:ins w:id="3588" w:author="Michael Bell" w:date="2013-05-06T18:11:00Z">
        <w:r>
          <w:rPr>
            <w:rFonts w:ascii="Courier New" w:hAnsi="Courier New" w:cs="Courier New"/>
            <w:color w:val="008000"/>
            <w:sz w:val="20"/>
            <w:szCs w:val="20"/>
            <w:highlight w:val="white"/>
          </w:rPr>
          <w:t xml:space="preserve"> */</w:t>
        </w:r>
      </w:ins>
    </w:p>
    <w:p w14:paraId="645B7C5C" w14:textId="77777777" w:rsidR="00973ACE" w:rsidRDefault="00973ACE" w:rsidP="00973ACE">
      <w:pPr>
        <w:autoSpaceDE w:val="0"/>
        <w:autoSpaceDN w:val="0"/>
        <w:adjustRightInd w:val="0"/>
        <w:spacing w:after="0" w:line="240" w:lineRule="auto"/>
        <w:rPr>
          <w:ins w:id="3589" w:author="Michael Bell" w:date="2013-05-06T18:11:00Z"/>
          <w:rFonts w:ascii="Courier New" w:hAnsi="Courier New" w:cs="Courier New"/>
          <w:color w:val="000000"/>
          <w:sz w:val="20"/>
          <w:szCs w:val="20"/>
          <w:highlight w:val="white"/>
        </w:rPr>
      </w:pPr>
    </w:p>
    <w:p w14:paraId="24BEC332" w14:textId="77777777" w:rsidR="00973ACE" w:rsidRDefault="00973ACE" w:rsidP="00973ACE">
      <w:pPr>
        <w:autoSpaceDE w:val="0"/>
        <w:autoSpaceDN w:val="0"/>
        <w:adjustRightInd w:val="0"/>
        <w:spacing w:after="0" w:line="240" w:lineRule="auto"/>
        <w:rPr>
          <w:ins w:id="3590" w:author="Michael Bell" w:date="2013-05-06T18:11:00Z"/>
          <w:rFonts w:ascii="Courier New" w:hAnsi="Courier New" w:cs="Courier New"/>
          <w:color w:val="008000"/>
          <w:sz w:val="20"/>
          <w:szCs w:val="20"/>
          <w:highlight w:val="white"/>
        </w:rPr>
      </w:pPr>
      <w:ins w:id="3591" w:author="Michael Bell" w:date="2013-05-06T18:11:00Z">
        <w:r>
          <w:rPr>
            <w:rFonts w:ascii="Courier New" w:hAnsi="Courier New" w:cs="Courier New"/>
            <w:color w:val="008000"/>
            <w:sz w:val="20"/>
            <w:szCs w:val="20"/>
            <w:highlight w:val="white"/>
          </w:rPr>
          <w:t xml:space="preserve">/*this function takes in a point number and a point state, looks up the pin for that point's relay then </w:t>
        </w:r>
      </w:ins>
    </w:p>
    <w:p w14:paraId="4553239D" w14:textId="77777777" w:rsidR="00973ACE" w:rsidRDefault="00973ACE" w:rsidP="00973ACE">
      <w:pPr>
        <w:autoSpaceDE w:val="0"/>
        <w:autoSpaceDN w:val="0"/>
        <w:adjustRightInd w:val="0"/>
        <w:spacing w:after="0" w:line="240" w:lineRule="auto"/>
        <w:rPr>
          <w:ins w:id="3592" w:author="Michael Bell" w:date="2013-05-06T18:11:00Z"/>
          <w:rFonts w:ascii="Courier New" w:hAnsi="Courier New" w:cs="Courier New"/>
          <w:color w:val="000000"/>
          <w:sz w:val="20"/>
          <w:szCs w:val="20"/>
          <w:highlight w:val="white"/>
        </w:rPr>
      </w:pPr>
      <w:ins w:id="3593" w:author="Michael Bell" w:date="2013-05-06T18:11:00Z">
        <w:r>
          <w:rPr>
            <w:rFonts w:ascii="Courier New" w:hAnsi="Courier New" w:cs="Courier New"/>
            <w:color w:val="008000"/>
            <w:sz w:val="20"/>
            <w:szCs w:val="20"/>
            <w:highlight w:val="white"/>
          </w:rPr>
          <w:t>sets the point to the given state.*/</w:t>
        </w:r>
      </w:ins>
    </w:p>
    <w:p w14:paraId="218A1EB2" w14:textId="77777777" w:rsidR="00973ACE" w:rsidRDefault="00973ACE" w:rsidP="00973ACE">
      <w:pPr>
        <w:autoSpaceDE w:val="0"/>
        <w:autoSpaceDN w:val="0"/>
        <w:adjustRightInd w:val="0"/>
        <w:spacing w:after="0" w:line="240" w:lineRule="auto"/>
        <w:rPr>
          <w:ins w:id="3594" w:author="Michael Bell" w:date="2013-05-06T18:11:00Z"/>
          <w:rFonts w:ascii="Courier New" w:hAnsi="Courier New" w:cs="Courier New"/>
          <w:color w:val="000000"/>
          <w:sz w:val="20"/>
          <w:szCs w:val="20"/>
          <w:highlight w:val="white"/>
        </w:rPr>
      </w:pPr>
      <w:ins w:id="3595" w:author="Michael Bell" w:date="2013-05-06T18:11:00Z">
        <w:r>
          <w:rPr>
            <w:rFonts w:ascii="Courier New" w:hAnsi="Courier New" w:cs="Courier New"/>
            <w:color w:val="000000"/>
            <w:sz w:val="20"/>
            <w:szCs w:val="20"/>
            <w:highlight w:val="white"/>
          </w:rPr>
          <w:t xml:space="preserve"> </w:t>
        </w:r>
      </w:ins>
    </w:p>
    <w:p w14:paraId="4AC85247" w14:textId="77777777" w:rsidR="00973ACE" w:rsidRDefault="00973ACE" w:rsidP="00973ACE">
      <w:pPr>
        <w:autoSpaceDE w:val="0"/>
        <w:autoSpaceDN w:val="0"/>
        <w:adjustRightInd w:val="0"/>
        <w:spacing w:after="0" w:line="240" w:lineRule="auto"/>
        <w:rPr>
          <w:ins w:id="3596" w:author="Michael Bell" w:date="2013-05-06T18:11:00Z"/>
          <w:rFonts w:ascii="Courier New" w:hAnsi="Courier New" w:cs="Courier New"/>
          <w:color w:val="008000"/>
          <w:sz w:val="20"/>
          <w:szCs w:val="20"/>
          <w:highlight w:val="white"/>
        </w:rPr>
      </w:pPr>
      <w:ins w:id="3597"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ins>
    </w:p>
    <w:p w14:paraId="02094FCE" w14:textId="77777777" w:rsidR="00973ACE" w:rsidRDefault="00973ACE" w:rsidP="00973ACE">
      <w:pPr>
        <w:autoSpaceDE w:val="0"/>
        <w:autoSpaceDN w:val="0"/>
        <w:adjustRightInd w:val="0"/>
        <w:spacing w:after="0" w:line="240" w:lineRule="auto"/>
        <w:rPr>
          <w:ins w:id="3598" w:author="Michael Bell" w:date="2013-05-06T18:11:00Z"/>
          <w:rFonts w:ascii="Courier New" w:hAnsi="Courier New" w:cs="Courier New"/>
          <w:color w:val="000000"/>
          <w:sz w:val="20"/>
          <w:szCs w:val="20"/>
          <w:highlight w:val="white"/>
        </w:rPr>
      </w:pPr>
      <w:ins w:id="3599" w:author="Michael Bell" w:date="2013-05-06T18:11:00Z">
        <w:r>
          <w:rPr>
            <w:rFonts w:ascii="Courier New" w:hAnsi="Courier New" w:cs="Courier New"/>
            <w:color w:val="000000"/>
            <w:sz w:val="20"/>
            <w:szCs w:val="20"/>
            <w:highlight w:val="white"/>
          </w:rPr>
          <w:t xml:space="preserve"> </w:t>
        </w:r>
      </w:ins>
    </w:p>
    <w:p w14:paraId="3A47356D" w14:textId="77777777" w:rsidR="00973ACE" w:rsidRDefault="00973ACE" w:rsidP="00973ACE">
      <w:pPr>
        <w:autoSpaceDE w:val="0"/>
        <w:autoSpaceDN w:val="0"/>
        <w:adjustRightInd w:val="0"/>
        <w:spacing w:after="0" w:line="240" w:lineRule="auto"/>
        <w:rPr>
          <w:ins w:id="3600" w:author="Michael Bell" w:date="2013-05-06T18:11:00Z"/>
          <w:rFonts w:ascii="Courier New" w:hAnsi="Courier New" w:cs="Courier New"/>
          <w:color w:val="000000"/>
          <w:sz w:val="20"/>
          <w:szCs w:val="20"/>
          <w:highlight w:val="white"/>
        </w:rPr>
      </w:pPr>
      <w:ins w:id="3601"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boolean CorD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ins>
    </w:p>
    <w:p w14:paraId="58D97B27" w14:textId="77777777" w:rsidR="00973ACE" w:rsidRDefault="00973ACE" w:rsidP="00973ACE">
      <w:pPr>
        <w:autoSpaceDE w:val="0"/>
        <w:autoSpaceDN w:val="0"/>
        <w:adjustRightInd w:val="0"/>
        <w:spacing w:after="0" w:line="240" w:lineRule="auto"/>
        <w:rPr>
          <w:ins w:id="3602" w:author="Michael Bell" w:date="2013-05-06T18:11:00Z"/>
          <w:rFonts w:ascii="Courier New" w:hAnsi="Courier New" w:cs="Courier New"/>
          <w:color w:val="000000"/>
          <w:sz w:val="20"/>
          <w:szCs w:val="20"/>
          <w:highlight w:val="white"/>
        </w:rPr>
      </w:pPr>
      <w:ins w:id="3603"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A566EDF" w14:textId="77777777" w:rsidR="00973ACE" w:rsidRDefault="00973ACE" w:rsidP="00973ACE">
      <w:pPr>
        <w:autoSpaceDE w:val="0"/>
        <w:autoSpaceDN w:val="0"/>
        <w:adjustRightInd w:val="0"/>
        <w:spacing w:after="0" w:line="240" w:lineRule="auto"/>
        <w:rPr>
          <w:ins w:id="3604" w:author="Michael Bell" w:date="2013-05-06T18:11:00Z"/>
          <w:rFonts w:ascii="Courier New" w:hAnsi="Courier New" w:cs="Courier New"/>
          <w:color w:val="008000"/>
          <w:sz w:val="20"/>
          <w:szCs w:val="20"/>
          <w:highlight w:val="white"/>
        </w:rPr>
      </w:pPr>
      <w:ins w:id="3605"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"pointSet called"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50E82379" w14:textId="77777777" w:rsidR="00973ACE" w:rsidRDefault="00973ACE" w:rsidP="00973ACE">
      <w:pPr>
        <w:autoSpaceDE w:val="0"/>
        <w:autoSpaceDN w:val="0"/>
        <w:adjustRightInd w:val="0"/>
        <w:spacing w:after="0" w:line="240" w:lineRule="auto"/>
        <w:rPr>
          <w:ins w:id="3606" w:author="Michael Bell" w:date="2013-05-06T18:11:00Z"/>
          <w:rFonts w:ascii="Courier New" w:hAnsi="Courier New" w:cs="Courier New"/>
          <w:color w:val="000000"/>
          <w:sz w:val="20"/>
          <w:szCs w:val="20"/>
          <w:highlight w:val="white"/>
        </w:rPr>
      </w:pPr>
      <w:ins w:id="3607"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pointPin</w:t>
        </w:r>
        <w:r>
          <w:rPr>
            <w:rFonts w:ascii="Courier New" w:hAnsi="Courier New" w:cs="Courier New"/>
            <w:b/>
            <w:bCs/>
            <w:color w:val="000080"/>
            <w:sz w:val="20"/>
            <w:szCs w:val="20"/>
            <w:highlight w:val="white"/>
          </w:rPr>
          <w:t>;</w:t>
        </w:r>
      </w:ins>
    </w:p>
    <w:p w14:paraId="74A5B737" w14:textId="77777777" w:rsidR="00973ACE" w:rsidRDefault="00973ACE" w:rsidP="00973ACE">
      <w:pPr>
        <w:autoSpaceDE w:val="0"/>
        <w:autoSpaceDN w:val="0"/>
        <w:adjustRightInd w:val="0"/>
        <w:spacing w:after="0" w:line="240" w:lineRule="auto"/>
        <w:rPr>
          <w:ins w:id="3608" w:author="Michael Bell" w:date="2013-05-06T18:11:00Z"/>
          <w:rFonts w:ascii="Courier New" w:hAnsi="Courier New" w:cs="Courier New"/>
          <w:color w:val="000000"/>
          <w:sz w:val="20"/>
          <w:szCs w:val="20"/>
          <w:highlight w:val="white"/>
        </w:rPr>
      </w:pPr>
      <w:ins w:id="3609" w:author="Michael Bell" w:date="2013-05-06T18:11:00Z">
        <w:r>
          <w:rPr>
            <w:rFonts w:ascii="Courier New" w:hAnsi="Courier New" w:cs="Courier New"/>
            <w:color w:val="000000"/>
            <w:sz w:val="20"/>
            <w:szCs w:val="20"/>
            <w:highlight w:val="white"/>
          </w:rPr>
          <w:t xml:space="preserve">   </w:t>
        </w:r>
      </w:ins>
    </w:p>
    <w:p w14:paraId="1472A627" w14:textId="77777777" w:rsidR="00973ACE" w:rsidRDefault="00973ACE" w:rsidP="00973ACE">
      <w:pPr>
        <w:autoSpaceDE w:val="0"/>
        <w:autoSpaceDN w:val="0"/>
        <w:adjustRightInd w:val="0"/>
        <w:spacing w:after="0" w:line="240" w:lineRule="auto"/>
        <w:rPr>
          <w:ins w:id="3610" w:author="Michael Bell" w:date="2013-05-06T18:11:00Z"/>
          <w:rFonts w:ascii="Courier New" w:hAnsi="Courier New" w:cs="Courier New"/>
          <w:color w:val="008000"/>
          <w:sz w:val="20"/>
          <w:szCs w:val="20"/>
          <w:highlight w:val="white"/>
        </w:rPr>
      </w:pPr>
      <w:ins w:id="3611"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are the two points we use</w:t>
        </w:r>
      </w:ins>
    </w:p>
    <w:p w14:paraId="0D5CF2AC" w14:textId="77777777" w:rsidR="00973ACE" w:rsidRDefault="00973ACE" w:rsidP="00973ACE">
      <w:pPr>
        <w:autoSpaceDE w:val="0"/>
        <w:autoSpaceDN w:val="0"/>
        <w:adjustRightInd w:val="0"/>
        <w:spacing w:after="0" w:line="240" w:lineRule="auto"/>
        <w:rPr>
          <w:ins w:id="3612" w:author="Michael Bell" w:date="2013-05-06T18:11:00Z"/>
          <w:rFonts w:ascii="Courier New" w:hAnsi="Courier New" w:cs="Courier New"/>
          <w:color w:val="000000"/>
          <w:sz w:val="20"/>
          <w:szCs w:val="20"/>
          <w:highlight w:val="white"/>
        </w:rPr>
      </w:pPr>
      <w:ins w:id="3613"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41D6756B" w14:textId="77777777" w:rsidR="00973ACE" w:rsidRDefault="00973ACE" w:rsidP="00973ACE">
      <w:pPr>
        <w:autoSpaceDE w:val="0"/>
        <w:autoSpaceDN w:val="0"/>
        <w:adjustRightInd w:val="0"/>
        <w:spacing w:after="0" w:line="240" w:lineRule="auto"/>
        <w:rPr>
          <w:ins w:id="3614" w:author="Michael Bell" w:date="2013-05-06T18:11:00Z"/>
          <w:rFonts w:ascii="Courier New" w:hAnsi="Courier New" w:cs="Courier New"/>
          <w:color w:val="000000"/>
          <w:sz w:val="20"/>
          <w:szCs w:val="20"/>
          <w:highlight w:val="white"/>
        </w:rPr>
      </w:pPr>
      <w:ins w:id="3615" w:author="Michael Bell" w:date="2013-05-06T18:11:00Z">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B6367E8" w14:textId="77777777" w:rsidR="00973ACE" w:rsidRDefault="00973ACE" w:rsidP="00973ACE">
      <w:pPr>
        <w:autoSpaceDE w:val="0"/>
        <w:autoSpaceDN w:val="0"/>
        <w:adjustRightInd w:val="0"/>
        <w:spacing w:after="0" w:line="240" w:lineRule="auto"/>
        <w:rPr>
          <w:ins w:id="3616" w:author="Michael Bell" w:date="2013-05-06T18:11:00Z"/>
          <w:rFonts w:ascii="Courier New" w:hAnsi="Courier New" w:cs="Courier New"/>
          <w:color w:val="000000"/>
          <w:sz w:val="20"/>
          <w:szCs w:val="20"/>
          <w:highlight w:val="white"/>
        </w:rPr>
      </w:pPr>
      <w:ins w:id="3617"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F96078D" w14:textId="77777777" w:rsidR="00973ACE" w:rsidRDefault="00973ACE" w:rsidP="00973ACE">
      <w:pPr>
        <w:autoSpaceDE w:val="0"/>
        <w:autoSpaceDN w:val="0"/>
        <w:adjustRightInd w:val="0"/>
        <w:spacing w:after="0" w:line="240" w:lineRule="auto"/>
        <w:rPr>
          <w:ins w:id="3618" w:author="Michael Bell" w:date="2013-05-06T18:11:00Z"/>
          <w:rFonts w:ascii="Courier New" w:hAnsi="Courier New" w:cs="Courier New"/>
          <w:color w:val="000000"/>
          <w:sz w:val="20"/>
          <w:szCs w:val="20"/>
          <w:highlight w:val="white"/>
        </w:rPr>
      </w:pPr>
      <w:ins w:id="3619" w:author="Michael Bell" w:date="2013-05-06T18:11:00Z">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ins>
    </w:p>
    <w:p w14:paraId="09AC5EA7" w14:textId="77777777" w:rsidR="00973ACE" w:rsidRDefault="00973ACE" w:rsidP="00973ACE">
      <w:pPr>
        <w:autoSpaceDE w:val="0"/>
        <w:autoSpaceDN w:val="0"/>
        <w:adjustRightInd w:val="0"/>
        <w:spacing w:after="0" w:line="240" w:lineRule="auto"/>
        <w:rPr>
          <w:ins w:id="3620" w:author="Michael Bell" w:date="2013-05-06T18:11:00Z"/>
          <w:rFonts w:ascii="Courier New" w:hAnsi="Courier New" w:cs="Courier New"/>
          <w:color w:val="000000"/>
          <w:sz w:val="20"/>
          <w:szCs w:val="20"/>
          <w:highlight w:val="white"/>
        </w:rPr>
      </w:pPr>
      <w:ins w:id="3621" w:author="Michael Bell" w:date="2013-05-06T18:11:00Z">
        <w:r>
          <w:rPr>
            <w:rFonts w:ascii="Courier New" w:hAnsi="Courier New" w:cs="Courier New"/>
            <w:color w:val="000000"/>
            <w:sz w:val="20"/>
            <w:szCs w:val="20"/>
            <w:highlight w:val="white"/>
          </w:rPr>
          <w:t xml:space="preserve">     </w:t>
        </w:r>
      </w:ins>
    </w:p>
    <w:p w14:paraId="34B7E983" w14:textId="77777777" w:rsidR="00973ACE" w:rsidRDefault="00973ACE" w:rsidP="00973ACE">
      <w:pPr>
        <w:autoSpaceDE w:val="0"/>
        <w:autoSpaceDN w:val="0"/>
        <w:adjustRightInd w:val="0"/>
        <w:spacing w:after="0" w:line="240" w:lineRule="auto"/>
        <w:rPr>
          <w:ins w:id="3622" w:author="Michael Bell" w:date="2013-05-06T18:11:00Z"/>
          <w:rFonts w:ascii="Courier New" w:hAnsi="Courier New" w:cs="Courier New"/>
          <w:color w:val="000000"/>
          <w:sz w:val="20"/>
          <w:szCs w:val="20"/>
          <w:highlight w:val="white"/>
        </w:rPr>
      </w:pPr>
      <w:ins w:id="3623"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ins>
    </w:p>
    <w:p w14:paraId="0E860CF3" w14:textId="77777777" w:rsidR="00973ACE" w:rsidRDefault="00973ACE" w:rsidP="00973ACE">
      <w:pPr>
        <w:autoSpaceDE w:val="0"/>
        <w:autoSpaceDN w:val="0"/>
        <w:adjustRightInd w:val="0"/>
        <w:spacing w:after="0" w:line="240" w:lineRule="auto"/>
        <w:rPr>
          <w:ins w:id="3624" w:author="Michael Bell" w:date="2013-05-06T18:11:00Z"/>
          <w:rFonts w:ascii="Courier New" w:hAnsi="Courier New" w:cs="Courier New"/>
          <w:color w:val="000000"/>
          <w:sz w:val="20"/>
          <w:szCs w:val="20"/>
          <w:highlight w:val="white"/>
        </w:rPr>
      </w:pPr>
      <w:ins w:id="362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AB8F42" w14:textId="77777777" w:rsidR="00973ACE" w:rsidRDefault="00973ACE" w:rsidP="00973ACE">
      <w:pPr>
        <w:autoSpaceDE w:val="0"/>
        <w:autoSpaceDN w:val="0"/>
        <w:adjustRightInd w:val="0"/>
        <w:spacing w:after="0" w:line="240" w:lineRule="auto"/>
        <w:rPr>
          <w:ins w:id="3626" w:author="Michael Bell" w:date="2013-05-06T18:11:00Z"/>
          <w:rFonts w:ascii="Courier New" w:hAnsi="Courier New" w:cs="Courier New"/>
          <w:color w:val="008000"/>
          <w:sz w:val="20"/>
          <w:szCs w:val="20"/>
          <w:highlight w:val="white"/>
        </w:rPr>
      </w:pPr>
      <w:ins w:id="3627"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on the direction relay</w:t>
        </w:r>
      </w:ins>
    </w:p>
    <w:p w14:paraId="1BA3ADAC" w14:textId="77777777" w:rsidR="00973ACE" w:rsidRDefault="00973ACE" w:rsidP="00973ACE">
      <w:pPr>
        <w:autoSpaceDE w:val="0"/>
        <w:autoSpaceDN w:val="0"/>
        <w:adjustRightInd w:val="0"/>
        <w:spacing w:after="0" w:line="240" w:lineRule="auto"/>
        <w:rPr>
          <w:ins w:id="3628" w:author="Michael Bell" w:date="2013-05-06T18:11:00Z"/>
          <w:rFonts w:ascii="Courier New" w:hAnsi="Courier New" w:cs="Courier New"/>
          <w:color w:val="008000"/>
          <w:sz w:val="20"/>
          <w:szCs w:val="20"/>
          <w:highlight w:val="white"/>
        </w:rPr>
      </w:pPr>
      <w:ins w:id="3629"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714A5907" w14:textId="77777777" w:rsidR="00973ACE" w:rsidRDefault="00973ACE" w:rsidP="00973ACE">
      <w:pPr>
        <w:autoSpaceDE w:val="0"/>
        <w:autoSpaceDN w:val="0"/>
        <w:adjustRightInd w:val="0"/>
        <w:spacing w:after="0" w:line="240" w:lineRule="auto"/>
        <w:rPr>
          <w:ins w:id="3630" w:author="Michael Bell" w:date="2013-05-06T18:11:00Z"/>
          <w:rFonts w:ascii="Courier New" w:hAnsi="Courier New" w:cs="Courier New"/>
          <w:color w:val="008000"/>
          <w:sz w:val="20"/>
          <w:szCs w:val="20"/>
          <w:highlight w:val="white"/>
        </w:rPr>
      </w:pPr>
      <w:ins w:id="3631"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ins>
    </w:p>
    <w:p w14:paraId="4C464E90" w14:textId="77777777" w:rsidR="00973ACE" w:rsidRDefault="00973ACE" w:rsidP="00973ACE">
      <w:pPr>
        <w:autoSpaceDE w:val="0"/>
        <w:autoSpaceDN w:val="0"/>
        <w:adjustRightInd w:val="0"/>
        <w:spacing w:after="0" w:line="240" w:lineRule="auto"/>
        <w:rPr>
          <w:ins w:id="3632" w:author="Michael Bell" w:date="2013-05-06T18:11:00Z"/>
          <w:rFonts w:ascii="Courier New" w:hAnsi="Courier New" w:cs="Courier New"/>
          <w:color w:val="000000"/>
          <w:sz w:val="20"/>
          <w:szCs w:val="20"/>
          <w:highlight w:val="white"/>
        </w:rPr>
      </w:pPr>
      <w:ins w:id="3633"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40CF3E" w14:textId="77777777" w:rsidR="00973ACE" w:rsidRDefault="00973ACE" w:rsidP="00973ACE">
      <w:pPr>
        <w:autoSpaceDE w:val="0"/>
        <w:autoSpaceDN w:val="0"/>
        <w:adjustRightInd w:val="0"/>
        <w:spacing w:after="0" w:line="240" w:lineRule="auto"/>
        <w:rPr>
          <w:ins w:id="3634" w:author="Michael Bell" w:date="2013-05-06T18:11:00Z"/>
          <w:rFonts w:ascii="Courier New" w:hAnsi="Courier New" w:cs="Courier New"/>
          <w:color w:val="000000"/>
          <w:sz w:val="20"/>
          <w:szCs w:val="20"/>
          <w:highlight w:val="white"/>
        </w:rPr>
      </w:pPr>
      <w:ins w:id="3635" w:author="Michael Bell" w:date="2013-05-06T18:11:00Z">
        <w:r>
          <w:rPr>
            <w:rFonts w:ascii="Courier New" w:hAnsi="Courier New" w:cs="Courier New"/>
            <w:color w:val="000000"/>
            <w:sz w:val="20"/>
            <w:szCs w:val="20"/>
            <w:highlight w:val="white"/>
          </w:rPr>
          <w:t xml:space="preserve">   </w:t>
        </w:r>
      </w:ins>
    </w:p>
    <w:p w14:paraId="115B4AB4" w14:textId="77777777" w:rsidR="00973ACE" w:rsidRDefault="00973ACE" w:rsidP="00973ACE">
      <w:pPr>
        <w:autoSpaceDE w:val="0"/>
        <w:autoSpaceDN w:val="0"/>
        <w:adjustRightInd w:val="0"/>
        <w:spacing w:after="0" w:line="240" w:lineRule="auto"/>
        <w:rPr>
          <w:ins w:id="3636" w:author="Michael Bell" w:date="2013-05-06T18:11:00Z"/>
          <w:rFonts w:ascii="Courier New" w:hAnsi="Courier New" w:cs="Courier New"/>
          <w:color w:val="008000"/>
          <w:sz w:val="20"/>
          <w:szCs w:val="20"/>
          <w:highlight w:val="white"/>
        </w:rPr>
      </w:pPr>
      <w:ins w:id="3637"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255);</w:t>
        </w:r>
      </w:ins>
    </w:p>
    <w:p w14:paraId="764D924F" w14:textId="77777777" w:rsidR="00973ACE" w:rsidRDefault="00973ACE" w:rsidP="00973ACE">
      <w:pPr>
        <w:autoSpaceDE w:val="0"/>
        <w:autoSpaceDN w:val="0"/>
        <w:adjustRightInd w:val="0"/>
        <w:spacing w:after="0" w:line="240" w:lineRule="auto"/>
        <w:rPr>
          <w:ins w:id="3638" w:author="Michael Bell" w:date="2013-05-06T18:11:00Z"/>
          <w:rFonts w:ascii="Courier New" w:hAnsi="Courier New" w:cs="Courier New"/>
          <w:color w:val="000000"/>
          <w:sz w:val="20"/>
          <w:szCs w:val="20"/>
          <w:highlight w:val="white"/>
        </w:rPr>
      </w:pPr>
      <w:ins w:id="3639" w:author="Michael Bell" w:date="2013-05-06T18:11:00Z">
        <w:r>
          <w:rPr>
            <w:rFonts w:ascii="Courier New" w:hAnsi="Courier New" w:cs="Courier New"/>
            <w:color w:val="000000"/>
            <w:sz w:val="20"/>
            <w:szCs w:val="20"/>
            <w:highlight w:val="white"/>
          </w:rPr>
          <w:t xml:space="preserve">   </w:t>
        </w:r>
      </w:ins>
    </w:p>
    <w:p w14:paraId="18F2E660" w14:textId="77777777" w:rsidR="00973ACE" w:rsidRDefault="00973ACE" w:rsidP="00973ACE">
      <w:pPr>
        <w:autoSpaceDE w:val="0"/>
        <w:autoSpaceDN w:val="0"/>
        <w:adjustRightInd w:val="0"/>
        <w:spacing w:after="0" w:line="240" w:lineRule="auto"/>
        <w:rPr>
          <w:ins w:id="3640" w:author="Michael Bell" w:date="2013-05-06T18:11:00Z"/>
          <w:rFonts w:ascii="Courier New" w:hAnsi="Courier New" w:cs="Courier New"/>
          <w:color w:val="008000"/>
          <w:sz w:val="20"/>
          <w:szCs w:val="20"/>
          <w:highlight w:val="white"/>
        </w:rPr>
      </w:pPr>
      <w:ins w:id="3641"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ground the points causing them to move</w:t>
        </w:r>
      </w:ins>
    </w:p>
    <w:p w14:paraId="397CA626" w14:textId="77777777" w:rsidR="00973ACE" w:rsidRDefault="00973ACE" w:rsidP="00973ACE">
      <w:pPr>
        <w:autoSpaceDE w:val="0"/>
        <w:autoSpaceDN w:val="0"/>
        <w:adjustRightInd w:val="0"/>
        <w:spacing w:after="0" w:line="240" w:lineRule="auto"/>
        <w:rPr>
          <w:ins w:id="3642" w:author="Michael Bell" w:date="2013-05-06T18:11:00Z"/>
          <w:rFonts w:ascii="Courier New" w:hAnsi="Courier New" w:cs="Courier New"/>
          <w:color w:val="008000"/>
          <w:sz w:val="20"/>
          <w:szCs w:val="20"/>
          <w:highlight w:val="white"/>
        </w:rPr>
      </w:pPr>
      <w:ins w:id="3643"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7DFEDF43" w14:textId="77777777" w:rsidR="00973ACE" w:rsidRDefault="00973ACE" w:rsidP="00973ACE">
      <w:pPr>
        <w:autoSpaceDE w:val="0"/>
        <w:autoSpaceDN w:val="0"/>
        <w:adjustRightInd w:val="0"/>
        <w:spacing w:after="0" w:line="240" w:lineRule="auto"/>
        <w:rPr>
          <w:ins w:id="3644" w:author="Michael Bell" w:date="2013-05-06T18:11:00Z"/>
          <w:rFonts w:ascii="Courier New" w:hAnsi="Courier New" w:cs="Courier New"/>
          <w:color w:val="000000"/>
          <w:sz w:val="20"/>
          <w:szCs w:val="20"/>
          <w:highlight w:val="white"/>
        </w:rPr>
      </w:pPr>
      <w:ins w:id="3645" w:author="Michael Bell" w:date="2013-05-06T18:11:00Z">
        <w:r>
          <w:rPr>
            <w:rFonts w:ascii="Courier New" w:hAnsi="Courier New" w:cs="Courier New"/>
            <w:color w:val="000000"/>
            <w:sz w:val="20"/>
            <w:szCs w:val="20"/>
            <w:highlight w:val="white"/>
          </w:rPr>
          <w:t xml:space="preserve">   </w:t>
        </w:r>
      </w:ins>
    </w:p>
    <w:p w14:paraId="35C7F6EA" w14:textId="77777777" w:rsidR="00973ACE" w:rsidRDefault="00973ACE" w:rsidP="00973ACE">
      <w:pPr>
        <w:autoSpaceDE w:val="0"/>
        <w:autoSpaceDN w:val="0"/>
        <w:adjustRightInd w:val="0"/>
        <w:spacing w:after="0" w:line="240" w:lineRule="auto"/>
        <w:rPr>
          <w:ins w:id="3646" w:author="Michael Bell" w:date="2013-05-06T18:11:00Z"/>
          <w:rFonts w:ascii="Courier New" w:hAnsi="Courier New" w:cs="Courier New"/>
          <w:color w:val="008000"/>
          <w:sz w:val="20"/>
          <w:szCs w:val="20"/>
          <w:highlight w:val="white"/>
        </w:rPr>
      </w:pPr>
      <w:ins w:id="3647" w:author="Michael Bell" w:date="2013-05-06T18:11: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give them time to move</w:t>
        </w:r>
      </w:ins>
    </w:p>
    <w:p w14:paraId="5358464C" w14:textId="77777777" w:rsidR="00973ACE" w:rsidRDefault="00973ACE" w:rsidP="00973ACE">
      <w:pPr>
        <w:autoSpaceDE w:val="0"/>
        <w:autoSpaceDN w:val="0"/>
        <w:adjustRightInd w:val="0"/>
        <w:spacing w:after="0" w:line="240" w:lineRule="auto"/>
        <w:rPr>
          <w:ins w:id="3648" w:author="Michael Bell" w:date="2013-05-06T18:11:00Z"/>
          <w:rFonts w:ascii="Courier New" w:hAnsi="Courier New" w:cs="Courier New"/>
          <w:color w:val="008000"/>
          <w:sz w:val="20"/>
          <w:szCs w:val="20"/>
          <w:highlight w:val="white"/>
        </w:rPr>
      </w:pPr>
      <w:ins w:id="3649"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0);</w:t>
        </w:r>
      </w:ins>
    </w:p>
    <w:p w14:paraId="7C8DC2E6" w14:textId="77777777" w:rsidR="00973ACE" w:rsidRDefault="00973ACE" w:rsidP="00973ACE">
      <w:pPr>
        <w:autoSpaceDE w:val="0"/>
        <w:autoSpaceDN w:val="0"/>
        <w:adjustRightInd w:val="0"/>
        <w:spacing w:after="0" w:line="240" w:lineRule="auto"/>
        <w:rPr>
          <w:ins w:id="3650" w:author="Michael Bell" w:date="2013-05-06T18:11:00Z"/>
          <w:rFonts w:ascii="Courier New" w:hAnsi="Courier New" w:cs="Courier New"/>
          <w:color w:val="008000"/>
          <w:sz w:val="20"/>
          <w:szCs w:val="20"/>
          <w:highlight w:val="white"/>
        </w:rPr>
      </w:pPr>
      <w:ins w:id="3651"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unground them so they wont heat up</w:t>
        </w:r>
      </w:ins>
    </w:p>
    <w:p w14:paraId="657AE3F8" w14:textId="77777777" w:rsidR="00973ACE" w:rsidRDefault="00973ACE" w:rsidP="00973ACE">
      <w:pPr>
        <w:autoSpaceDE w:val="0"/>
        <w:autoSpaceDN w:val="0"/>
        <w:adjustRightInd w:val="0"/>
        <w:spacing w:after="0" w:line="240" w:lineRule="auto"/>
        <w:rPr>
          <w:ins w:id="3652" w:author="Michael Bell" w:date="2013-05-06T18:11:00Z"/>
          <w:rFonts w:ascii="Courier New" w:hAnsi="Courier New" w:cs="Courier New"/>
          <w:color w:val="008000"/>
          <w:sz w:val="20"/>
          <w:szCs w:val="20"/>
          <w:highlight w:val="white"/>
        </w:rPr>
      </w:pPr>
      <w:ins w:id="3653"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"unground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36888905" w14:textId="77777777" w:rsidR="00973ACE" w:rsidRDefault="00973ACE" w:rsidP="00973ACE">
      <w:pPr>
        <w:autoSpaceDE w:val="0"/>
        <w:autoSpaceDN w:val="0"/>
        <w:adjustRightInd w:val="0"/>
        <w:spacing w:after="0" w:line="240" w:lineRule="auto"/>
        <w:rPr>
          <w:ins w:id="3654" w:author="Michael Bell" w:date="2013-05-06T18:11:00Z"/>
          <w:rFonts w:ascii="Courier New" w:hAnsi="Courier New" w:cs="Courier New"/>
          <w:color w:val="000000"/>
          <w:sz w:val="20"/>
          <w:szCs w:val="20"/>
          <w:highlight w:val="white"/>
        </w:rPr>
      </w:pPr>
      <w:ins w:id="365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ins>
    </w:p>
    <w:p w14:paraId="2EFD5C2F" w14:textId="77777777" w:rsidR="00973ACE" w:rsidRDefault="00973ACE" w:rsidP="00973ACE">
      <w:pPr>
        <w:autoSpaceDE w:val="0"/>
        <w:autoSpaceDN w:val="0"/>
        <w:adjustRightInd w:val="0"/>
        <w:spacing w:after="0" w:line="240" w:lineRule="auto"/>
        <w:rPr>
          <w:ins w:id="3656" w:author="Michael Bell" w:date="2013-05-06T18:11:00Z"/>
          <w:rFonts w:ascii="Courier New" w:hAnsi="Courier New" w:cs="Courier New"/>
          <w:color w:val="000000"/>
          <w:sz w:val="20"/>
          <w:szCs w:val="20"/>
          <w:highlight w:val="white"/>
        </w:rPr>
      </w:pPr>
      <w:ins w:id="3657"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8C648F8" w14:textId="77777777" w:rsidR="00973ACE" w:rsidRDefault="00973ACE" w:rsidP="00973ACE">
      <w:pPr>
        <w:autoSpaceDE w:val="0"/>
        <w:autoSpaceDN w:val="0"/>
        <w:adjustRightInd w:val="0"/>
        <w:spacing w:after="0" w:line="240" w:lineRule="auto"/>
        <w:rPr>
          <w:ins w:id="3658" w:author="Michael Bell" w:date="2013-05-06T18:11:00Z"/>
          <w:rFonts w:ascii="Courier New" w:hAnsi="Courier New" w:cs="Courier New"/>
          <w:color w:val="000000"/>
          <w:sz w:val="20"/>
          <w:szCs w:val="20"/>
          <w:highlight w:val="white"/>
        </w:rPr>
      </w:pPr>
      <w:ins w:id="3659" w:author="Michael Bell" w:date="2013-05-06T18:11:00Z">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ins>
    </w:p>
    <w:p w14:paraId="79EA4063" w14:textId="77777777" w:rsidR="00973ACE" w:rsidRDefault="00973ACE" w:rsidP="00973ACE">
      <w:pPr>
        <w:autoSpaceDE w:val="0"/>
        <w:autoSpaceDN w:val="0"/>
        <w:adjustRightInd w:val="0"/>
        <w:spacing w:after="0" w:line="240" w:lineRule="auto"/>
        <w:rPr>
          <w:ins w:id="3660" w:author="Michael Bell" w:date="2013-05-06T18:11:00Z"/>
          <w:rFonts w:ascii="Courier New" w:hAnsi="Courier New" w:cs="Courier New"/>
          <w:color w:val="008000"/>
          <w:sz w:val="20"/>
          <w:szCs w:val="20"/>
          <w:highlight w:val="white"/>
        </w:rPr>
      </w:pPr>
      <w:ins w:id="3661" w:author="Michael Bell" w:date="2013-05-06T18:11:00Z">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off the direction relay</w:t>
        </w:r>
      </w:ins>
    </w:p>
    <w:p w14:paraId="2AB4FE31" w14:textId="77777777" w:rsidR="00973ACE" w:rsidRDefault="00973ACE" w:rsidP="00973ACE">
      <w:pPr>
        <w:autoSpaceDE w:val="0"/>
        <w:autoSpaceDN w:val="0"/>
        <w:adjustRightInd w:val="0"/>
        <w:spacing w:after="0" w:line="240" w:lineRule="auto"/>
        <w:rPr>
          <w:ins w:id="3662" w:author="Michael Bell" w:date="2013-05-06T18:11:00Z"/>
          <w:rFonts w:ascii="Courier New" w:hAnsi="Courier New" w:cs="Courier New"/>
          <w:color w:val="008000"/>
          <w:sz w:val="20"/>
          <w:szCs w:val="20"/>
          <w:highlight w:val="white"/>
        </w:rPr>
      </w:pPr>
      <w:ins w:id="3663" w:author="Michael Bell" w:date="2013-05-06T18:11:00Z">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ins>
    </w:p>
    <w:p w14:paraId="3D5B6B99" w14:textId="69E36B4D" w:rsidR="00973ACE" w:rsidRDefault="00973ACE" w:rsidP="00973ACE">
      <w:pPr>
        <w:autoSpaceDE w:val="0"/>
        <w:autoSpaceDN w:val="0"/>
        <w:adjustRightInd w:val="0"/>
        <w:spacing w:after="0" w:line="240" w:lineRule="auto"/>
        <w:rPr>
          <w:ins w:id="3664" w:author="Michael Bell" w:date="2013-05-06T18:11:00Z"/>
          <w:rFonts w:ascii="Courier New" w:hAnsi="Courier New" w:cs="Courier New"/>
          <w:color w:val="000000"/>
          <w:sz w:val="20"/>
          <w:szCs w:val="20"/>
          <w:highlight w:val="white"/>
        </w:rPr>
      </w:pPr>
      <w:ins w:id="366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23BD9EA" w14:textId="77777777" w:rsidR="00973ACE" w:rsidRPr="00973ACE" w:rsidRDefault="00973ACE" w:rsidP="00973ACE">
      <w:pPr>
        <w:pPrChange w:id="3666" w:author="Michael Bell" w:date="2013-05-06T18:11:00Z">
          <w:pPr>
            <w:pStyle w:val="Heading2"/>
          </w:pPr>
        </w:pPrChange>
      </w:pPr>
    </w:p>
    <w:p w14:paraId="5E62F8E2" w14:textId="139C3991" w:rsidR="002F1085" w:rsidDel="00116173" w:rsidRDefault="002F1085" w:rsidP="002F1085">
      <w:pPr>
        <w:autoSpaceDE w:val="0"/>
        <w:autoSpaceDN w:val="0"/>
        <w:adjustRightInd w:val="0"/>
        <w:spacing w:after="0" w:line="240" w:lineRule="auto"/>
        <w:rPr>
          <w:del w:id="3667" w:author="Michael Bell" w:date="2013-05-06T17:55:00Z"/>
          <w:rFonts w:ascii="Courier New" w:hAnsi="Courier New" w:cs="Courier New"/>
          <w:color w:val="008000"/>
          <w:sz w:val="20"/>
          <w:szCs w:val="20"/>
          <w:highlight w:val="white"/>
        </w:rPr>
      </w:pPr>
      <w:del w:id="3668" w:author="Michael Bell" w:date="2013-05-06T17:55:00Z">
        <w:r w:rsidDel="00116173">
          <w:rPr>
            <w:rFonts w:ascii="Courier New" w:hAnsi="Courier New" w:cs="Courier New"/>
            <w:color w:val="008000"/>
            <w:sz w:val="20"/>
            <w:szCs w:val="20"/>
            <w:highlight w:val="white"/>
          </w:rPr>
          <w:delText>/*</w:delText>
        </w:r>
      </w:del>
    </w:p>
    <w:p w14:paraId="15F2E79F" w14:textId="6B59313C" w:rsidR="002F1085" w:rsidDel="00116173" w:rsidRDefault="002F1085" w:rsidP="002F1085">
      <w:pPr>
        <w:autoSpaceDE w:val="0"/>
        <w:autoSpaceDN w:val="0"/>
        <w:adjustRightInd w:val="0"/>
        <w:spacing w:after="0" w:line="240" w:lineRule="auto"/>
        <w:rPr>
          <w:del w:id="3669" w:author="Michael Bell" w:date="2013-05-06T17:55:00Z"/>
          <w:rFonts w:ascii="Courier New" w:hAnsi="Courier New" w:cs="Courier New"/>
          <w:color w:val="008000"/>
          <w:sz w:val="20"/>
          <w:szCs w:val="20"/>
          <w:highlight w:val="white"/>
        </w:rPr>
      </w:pPr>
    </w:p>
    <w:p w14:paraId="22AC795C" w14:textId="57C2C887" w:rsidR="002F1085" w:rsidDel="00116173" w:rsidRDefault="002F1085" w:rsidP="002F1085">
      <w:pPr>
        <w:autoSpaceDE w:val="0"/>
        <w:autoSpaceDN w:val="0"/>
        <w:adjustRightInd w:val="0"/>
        <w:spacing w:after="0" w:line="240" w:lineRule="auto"/>
        <w:rPr>
          <w:del w:id="3670" w:author="Michael Bell" w:date="2013-05-06T17:55:00Z"/>
          <w:rFonts w:ascii="Courier New" w:hAnsi="Courier New" w:cs="Courier New"/>
          <w:color w:val="008000"/>
          <w:sz w:val="20"/>
          <w:szCs w:val="20"/>
          <w:highlight w:val="white"/>
        </w:rPr>
      </w:pPr>
      <w:del w:id="3671" w:author="Michael Bell" w:date="2013-05-06T17:55:00Z">
        <w:r w:rsidDel="00116173">
          <w:rPr>
            <w:rFonts w:ascii="Courier New" w:hAnsi="Courier New" w:cs="Courier New"/>
            <w:color w:val="008000"/>
            <w:sz w:val="20"/>
            <w:szCs w:val="20"/>
            <w:highlight w:val="white"/>
          </w:rPr>
          <w:delText xml:space="preserve"> BELTRAK</w:delText>
        </w:r>
      </w:del>
    </w:p>
    <w:p w14:paraId="4DB8738C" w14:textId="6693B516" w:rsidR="002F1085" w:rsidDel="00116173" w:rsidRDefault="002F1085" w:rsidP="002F1085">
      <w:pPr>
        <w:autoSpaceDE w:val="0"/>
        <w:autoSpaceDN w:val="0"/>
        <w:adjustRightInd w:val="0"/>
        <w:spacing w:after="0" w:line="240" w:lineRule="auto"/>
        <w:rPr>
          <w:del w:id="3672" w:author="Michael Bell" w:date="2013-05-06T17:55:00Z"/>
          <w:rFonts w:ascii="Courier New" w:hAnsi="Courier New" w:cs="Courier New"/>
          <w:color w:val="008000"/>
          <w:sz w:val="20"/>
          <w:szCs w:val="20"/>
          <w:highlight w:val="white"/>
        </w:rPr>
      </w:pPr>
      <w:del w:id="3673" w:author="Michael Bell" w:date="2013-05-06T17:55:00Z">
        <w:r w:rsidDel="00116173">
          <w:rPr>
            <w:rFonts w:ascii="Courier New" w:hAnsi="Courier New" w:cs="Courier New"/>
            <w:color w:val="008000"/>
            <w:sz w:val="20"/>
            <w:szCs w:val="20"/>
            <w:highlight w:val="white"/>
          </w:rPr>
          <w:delText xml:space="preserve"> </w:delText>
        </w:r>
      </w:del>
    </w:p>
    <w:p w14:paraId="38359362" w14:textId="4B970939" w:rsidR="002F1085" w:rsidDel="00116173" w:rsidRDefault="002F1085" w:rsidP="002F1085">
      <w:pPr>
        <w:autoSpaceDE w:val="0"/>
        <w:autoSpaceDN w:val="0"/>
        <w:adjustRightInd w:val="0"/>
        <w:spacing w:after="0" w:line="240" w:lineRule="auto"/>
        <w:rPr>
          <w:del w:id="3674" w:author="Michael Bell" w:date="2013-05-06T17:55:00Z"/>
          <w:rFonts w:ascii="Courier New" w:hAnsi="Courier New" w:cs="Courier New"/>
          <w:color w:val="008000"/>
          <w:sz w:val="20"/>
          <w:szCs w:val="20"/>
          <w:highlight w:val="white"/>
        </w:rPr>
      </w:pPr>
      <w:del w:id="3675" w:author="Michael Bell" w:date="2013-05-06T17:55:00Z">
        <w:r w:rsidDel="00116173">
          <w:rPr>
            <w:rFonts w:ascii="Courier New" w:hAnsi="Courier New" w:cs="Courier New"/>
            <w:color w:val="008000"/>
            <w:sz w:val="20"/>
            <w:szCs w:val="20"/>
            <w:highlight w:val="white"/>
          </w:rPr>
          <w:delText xml:space="preserve"> V1.0</w:delText>
        </w:r>
      </w:del>
    </w:p>
    <w:p w14:paraId="7A63E20D" w14:textId="7C49AFB0" w:rsidR="002F1085" w:rsidDel="00116173" w:rsidRDefault="002F1085" w:rsidP="002F1085">
      <w:pPr>
        <w:autoSpaceDE w:val="0"/>
        <w:autoSpaceDN w:val="0"/>
        <w:adjustRightInd w:val="0"/>
        <w:spacing w:after="0" w:line="240" w:lineRule="auto"/>
        <w:rPr>
          <w:del w:id="3676" w:author="Michael Bell" w:date="2013-05-06T17:55:00Z"/>
          <w:rFonts w:ascii="Courier New" w:hAnsi="Courier New" w:cs="Courier New"/>
          <w:color w:val="008000"/>
          <w:sz w:val="20"/>
          <w:szCs w:val="20"/>
          <w:highlight w:val="white"/>
        </w:rPr>
      </w:pPr>
      <w:del w:id="3677" w:author="Michael Bell" w:date="2013-05-06T17:55:00Z">
        <w:r w:rsidDel="00116173">
          <w:rPr>
            <w:rFonts w:ascii="Courier New" w:hAnsi="Courier New" w:cs="Courier New"/>
            <w:color w:val="008000"/>
            <w:sz w:val="20"/>
            <w:szCs w:val="20"/>
            <w:highlight w:val="white"/>
          </w:rPr>
          <w:delText xml:space="preserve"> </w:delText>
        </w:r>
      </w:del>
    </w:p>
    <w:p w14:paraId="64E4098D" w14:textId="31E5E6ED" w:rsidR="002F1085" w:rsidDel="00116173" w:rsidRDefault="002F1085" w:rsidP="002F1085">
      <w:pPr>
        <w:autoSpaceDE w:val="0"/>
        <w:autoSpaceDN w:val="0"/>
        <w:adjustRightInd w:val="0"/>
        <w:spacing w:after="0" w:line="240" w:lineRule="auto"/>
        <w:rPr>
          <w:del w:id="3678" w:author="Michael Bell" w:date="2013-05-06T17:55:00Z"/>
          <w:rFonts w:ascii="Courier New" w:hAnsi="Courier New" w:cs="Courier New"/>
          <w:color w:val="008000"/>
          <w:sz w:val="20"/>
          <w:szCs w:val="20"/>
          <w:highlight w:val="white"/>
        </w:rPr>
      </w:pPr>
      <w:del w:id="3679" w:author="Michael Bell" w:date="2013-05-06T17:55:00Z">
        <w:r w:rsidDel="00116173">
          <w:rPr>
            <w:rFonts w:ascii="Courier New" w:hAnsi="Courier New" w:cs="Courier New"/>
            <w:color w:val="008000"/>
            <w:sz w:val="20"/>
            <w:szCs w:val="20"/>
            <w:highlight w:val="white"/>
          </w:rPr>
          <w:delText xml:space="preserve"> Hornby trainset automation</w:delText>
        </w:r>
      </w:del>
    </w:p>
    <w:p w14:paraId="1B4F57BE" w14:textId="5BD8F2D4" w:rsidR="002F1085" w:rsidDel="00116173" w:rsidRDefault="002F1085" w:rsidP="002F1085">
      <w:pPr>
        <w:autoSpaceDE w:val="0"/>
        <w:autoSpaceDN w:val="0"/>
        <w:adjustRightInd w:val="0"/>
        <w:spacing w:after="0" w:line="240" w:lineRule="auto"/>
        <w:rPr>
          <w:del w:id="3680" w:author="Michael Bell" w:date="2013-05-06T17:55:00Z"/>
          <w:rFonts w:ascii="Courier New" w:hAnsi="Courier New" w:cs="Courier New"/>
          <w:color w:val="008000"/>
          <w:sz w:val="20"/>
          <w:szCs w:val="20"/>
          <w:highlight w:val="white"/>
        </w:rPr>
      </w:pPr>
      <w:del w:id="3681" w:author="Michael Bell" w:date="2013-05-06T17:55:00Z">
        <w:r w:rsidDel="00116173">
          <w:rPr>
            <w:rFonts w:ascii="Courier New" w:hAnsi="Courier New" w:cs="Courier New"/>
            <w:color w:val="008000"/>
            <w:sz w:val="20"/>
            <w:szCs w:val="20"/>
            <w:highlight w:val="white"/>
          </w:rPr>
          <w:delText xml:space="preserve"> </w:delText>
        </w:r>
      </w:del>
    </w:p>
    <w:p w14:paraId="4DE5CE9E" w14:textId="2CE89BF6" w:rsidR="002F1085" w:rsidDel="00116173" w:rsidRDefault="002F1085" w:rsidP="002F1085">
      <w:pPr>
        <w:autoSpaceDE w:val="0"/>
        <w:autoSpaceDN w:val="0"/>
        <w:adjustRightInd w:val="0"/>
        <w:spacing w:after="0" w:line="240" w:lineRule="auto"/>
        <w:rPr>
          <w:del w:id="3682" w:author="Michael Bell" w:date="2013-05-06T17:55:00Z"/>
          <w:rFonts w:ascii="Courier New" w:hAnsi="Courier New" w:cs="Courier New"/>
          <w:color w:val="008000"/>
          <w:sz w:val="20"/>
          <w:szCs w:val="20"/>
          <w:highlight w:val="white"/>
        </w:rPr>
      </w:pPr>
      <w:del w:id="3683" w:author="Michael Bell" w:date="2013-05-06T17:55:00Z">
        <w:r w:rsidDel="00116173">
          <w:rPr>
            <w:rFonts w:ascii="Courier New" w:hAnsi="Courier New" w:cs="Courier New"/>
            <w:color w:val="008000"/>
            <w:sz w:val="20"/>
            <w:szCs w:val="20"/>
            <w:highlight w:val="white"/>
          </w:rPr>
          <w:delText xml:space="preserve"> By Michael Bell</w:delText>
        </w:r>
      </w:del>
    </w:p>
    <w:p w14:paraId="04345EE4" w14:textId="72B40A40" w:rsidR="002F1085" w:rsidDel="00116173" w:rsidRDefault="002F1085" w:rsidP="002F1085">
      <w:pPr>
        <w:autoSpaceDE w:val="0"/>
        <w:autoSpaceDN w:val="0"/>
        <w:adjustRightInd w:val="0"/>
        <w:spacing w:after="0" w:line="240" w:lineRule="auto"/>
        <w:rPr>
          <w:del w:id="3684" w:author="Michael Bell" w:date="2013-05-06T17:55:00Z"/>
          <w:rFonts w:ascii="Courier New" w:hAnsi="Courier New" w:cs="Courier New"/>
          <w:color w:val="008000"/>
          <w:sz w:val="20"/>
          <w:szCs w:val="20"/>
          <w:highlight w:val="white"/>
        </w:rPr>
      </w:pPr>
      <w:del w:id="3685" w:author="Michael Bell" w:date="2013-05-06T17:55:00Z">
        <w:r w:rsidDel="00116173">
          <w:rPr>
            <w:rFonts w:ascii="Courier New" w:hAnsi="Courier New" w:cs="Courier New"/>
            <w:color w:val="008000"/>
            <w:sz w:val="20"/>
            <w:szCs w:val="20"/>
            <w:highlight w:val="white"/>
          </w:rPr>
          <w:delText xml:space="preserve"> </w:delText>
        </w:r>
      </w:del>
    </w:p>
    <w:p w14:paraId="6828FBFC" w14:textId="7FFA29F0" w:rsidR="002F1085" w:rsidDel="00116173" w:rsidRDefault="002F1085" w:rsidP="002F1085">
      <w:pPr>
        <w:autoSpaceDE w:val="0"/>
        <w:autoSpaceDN w:val="0"/>
        <w:adjustRightInd w:val="0"/>
        <w:spacing w:after="0" w:line="240" w:lineRule="auto"/>
        <w:rPr>
          <w:del w:id="3686" w:author="Michael Bell" w:date="2013-05-06T17:55:00Z"/>
          <w:rFonts w:ascii="Courier New" w:hAnsi="Courier New" w:cs="Courier New"/>
          <w:color w:val="008000"/>
          <w:sz w:val="20"/>
          <w:szCs w:val="20"/>
          <w:highlight w:val="white"/>
        </w:rPr>
      </w:pPr>
      <w:del w:id="3687" w:author="Michael Bell" w:date="2013-05-06T17:55:00Z">
        <w:r w:rsidDel="00116173">
          <w:rPr>
            <w:rFonts w:ascii="Courier New" w:hAnsi="Courier New" w:cs="Courier New"/>
            <w:color w:val="008000"/>
            <w:sz w:val="20"/>
            <w:szCs w:val="20"/>
            <w:highlight w:val="white"/>
          </w:rPr>
          <w:delText xml:space="preserve"> Programing started: 02/02/2013 at 14:08</w:delText>
        </w:r>
      </w:del>
    </w:p>
    <w:p w14:paraId="0757E45E" w14:textId="3B27E395" w:rsidR="002F1085" w:rsidDel="00116173" w:rsidRDefault="002F1085" w:rsidP="002F1085">
      <w:pPr>
        <w:autoSpaceDE w:val="0"/>
        <w:autoSpaceDN w:val="0"/>
        <w:adjustRightInd w:val="0"/>
        <w:spacing w:after="0" w:line="240" w:lineRule="auto"/>
        <w:rPr>
          <w:del w:id="3688" w:author="Michael Bell" w:date="2013-05-06T17:55:00Z"/>
          <w:rFonts w:ascii="Courier New" w:hAnsi="Courier New" w:cs="Courier New"/>
          <w:color w:val="008000"/>
          <w:sz w:val="20"/>
          <w:szCs w:val="20"/>
          <w:highlight w:val="white"/>
        </w:rPr>
      </w:pPr>
      <w:del w:id="3689" w:author="Michael Bell" w:date="2013-05-06T17:55:00Z">
        <w:r w:rsidDel="00116173">
          <w:rPr>
            <w:rFonts w:ascii="Courier New" w:hAnsi="Courier New" w:cs="Courier New"/>
            <w:color w:val="008000"/>
            <w:sz w:val="20"/>
            <w:szCs w:val="20"/>
            <w:highlight w:val="white"/>
          </w:rPr>
          <w:delText xml:space="preserve"> </w:delText>
        </w:r>
      </w:del>
    </w:p>
    <w:p w14:paraId="51E09A40" w14:textId="72DD00C3" w:rsidR="002F1085" w:rsidDel="00116173" w:rsidRDefault="002F1085" w:rsidP="002F1085">
      <w:pPr>
        <w:autoSpaceDE w:val="0"/>
        <w:autoSpaceDN w:val="0"/>
        <w:adjustRightInd w:val="0"/>
        <w:spacing w:after="0" w:line="240" w:lineRule="auto"/>
        <w:rPr>
          <w:del w:id="3690" w:author="Michael Bell" w:date="2013-05-06T17:55:00Z"/>
          <w:rFonts w:ascii="Courier New" w:hAnsi="Courier New" w:cs="Courier New"/>
          <w:color w:val="000000"/>
          <w:sz w:val="20"/>
          <w:szCs w:val="20"/>
          <w:highlight w:val="white"/>
        </w:rPr>
      </w:pPr>
      <w:del w:id="3691" w:author="Michael Bell" w:date="2013-05-06T17:55:00Z">
        <w:r w:rsidDel="00116173">
          <w:rPr>
            <w:rFonts w:ascii="Courier New" w:hAnsi="Courier New" w:cs="Courier New"/>
            <w:color w:val="008000"/>
            <w:sz w:val="20"/>
            <w:szCs w:val="20"/>
            <w:highlight w:val="white"/>
          </w:rPr>
          <w:delText xml:space="preserve"> */</w:delText>
        </w:r>
      </w:del>
    </w:p>
    <w:p w14:paraId="308A7A9E" w14:textId="237326E9" w:rsidR="002F1085" w:rsidDel="00116173" w:rsidRDefault="002F1085" w:rsidP="002F1085">
      <w:pPr>
        <w:autoSpaceDE w:val="0"/>
        <w:autoSpaceDN w:val="0"/>
        <w:adjustRightInd w:val="0"/>
        <w:spacing w:after="0" w:line="240" w:lineRule="auto"/>
        <w:rPr>
          <w:del w:id="3692" w:author="Michael Bell" w:date="2013-05-06T17:55:00Z"/>
          <w:rFonts w:ascii="Courier New" w:hAnsi="Courier New" w:cs="Courier New"/>
          <w:color w:val="000000"/>
          <w:sz w:val="20"/>
          <w:szCs w:val="20"/>
          <w:highlight w:val="white"/>
        </w:rPr>
      </w:pPr>
    </w:p>
    <w:p w14:paraId="4B8ED26B" w14:textId="44113BD7" w:rsidR="002F1085" w:rsidDel="00116173" w:rsidRDefault="002F1085" w:rsidP="002F1085">
      <w:pPr>
        <w:autoSpaceDE w:val="0"/>
        <w:autoSpaceDN w:val="0"/>
        <w:adjustRightInd w:val="0"/>
        <w:spacing w:after="0" w:line="240" w:lineRule="auto"/>
        <w:rPr>
          <w:del w:id="3693" w:author="Michael Bell" w:date="2013-05-06T17:55:00Z"/>
          <w:rFonts w:ascii="Courier New" w:hAnsi="Courier New" w:cs="Courier New"/>
          <w:color w:val="008000"/>
          <w:sz w:val="20"/>
          <w:szCs w:val="20"/>
          <w:highlight w:val="white"/>
        </w:rPr>
      </w:pPr>
      <w:del w:id="3694" w:author="Michael Bell" w:date="2013-05-06T17:55:00Z">
        <w:r w:rsidDel="00116173">
          <w:rPr>
            <w:rFonts w:ascii="Courier New" w:hAnsi="Courier New" w:cs="Courier New"/>
            <w:color w:val="008000"/>
            <w:sz w:val="20"/>
            <w:szCs w:val="20"/>
            <w:highlight w:val="white"/>
          </w:rPr>
          <w:delText xml:space="preserve">/*this function takes in a point number and a point state, looks up the pin for that point's relay then </w:delText>
        </w:r>
      </w:del>
    </w:p>
    <w:p w14:paraId="412B369A" w14:textId="5B7A0695" w:rsidR="002F1085" w:rsidDel="00116173" w:rsidRDefault="002F1085" w:rsidP="002F1085">
      <w:pPr>
        <w:autoSpaceDE w:val="0"/>
        <w:autoSpaceDN w:val="0"/>
        <w:adjustRightInd w:val="0"/>
        <w:spacing w:after="0" w:line="240" w:lineRule="auto"/>
        <w:rPr>
          <w:del w:id="3695" w:author="Michael Bell" w:date="2013-05-06T17:55:00Z"/>
          <w:rFonts w:ascii="Courier New" w:hAnsi="Courier New" w:cs="Courier New"/>
          <w:color w:val="000000"/>
          <w:sz w:val="20"/>
          <w:szCs w:val="20"/>
          <w:highlight w:val="white"/>
        </w:rPr>
      </w:pPr>
      <w:del w:id="3696" w:author="Michael Bell" w:date="2013-05-06T17:55:00Z">
        <w:r w:rsidDel="00116173">
          <w:rPr>
            <w:rFonts w:ascii="Courier New" w:hAnsi="Courier New" w:cs="Courier New"/>
            <w:color w:val="008000"/>
            <w:sz w:val="20"/>
            <w:szCs w:val="20"/>
            <w:highlight w:val="white"/>
          </w:rPr>
          <w:delText>sets the point to the given state.*/</w:delText>
        </w:r>
      </w:del>
    </w:p>
    <w:p w14:paraId="31DA82B8" w14:textId="735B7032" w:rsidR="002F1085" w:rsidDel="00116173" w:rsidRDefault="002F1085" w:rsidP="002F1085">
      <w:pPr>
        <w:autoSpaceDE w:val="0"/>
        <w:autoSpaceDN w:val="0"/>
        <w:adjustRightInd w:val="0"/>
        <w:spacing w:after="0" w:line="240" w:lineRule="auto"/>
        <w:rPr>
          <w:del w:id="3697" w:author="Michael Bell" w:date="2013-05-06T17:55:00Z"/>
          <w:rFonts w:ascii="Courier New" w:hAnsi="Courier New" w:cs="Courier New"/>
          <w:color w:val="000000"/>
          <w:sz w:val="20"/>
          <w:szCs w:val="20"/>
          <w:highlight w:val="white"/>
        </w:rPr>
      </w:pPr>
      <w:del w:id="3698" w:author="Michael Bell" w:date="2013-05-06T17:55:00Z">
        <w:r w:rsidDel="00116173">
          <w:rPr>
            <w:rFonts w:ascii="Courier New" w:hAnsi="Courier New" w:cs="Courier New"/>
            <w:color w:val="000000"/>
            <w:sz w:val="20"/>
            <w:szCs w:val="20"/>
            <w:highlight w:val="white"/>
          </w:rPr>
          <w:delText xml:space="preserve"> </w:delText>
        </w:r>
      </w:del>
    </w:p>
    <w:p w14:paraId="26D59F57" w14:textId="1FC18913" w:rsidR="002F1085" w:rsidDel="00116173" w:rsidRDefault="002F1085" w:rsidP="002F1085">
      <w:pPr>
        <w:autoSpaceDE w:val="0"/>
        <w:autoSpaceDN w:val="0"/>
        <w:adjustRightInd w:val="0"/>
        <w:spacing w:after="0" w:line="240" w:lineRule="auto"/>
        <w:rPr>
          <w:del w:id="3699" w:author="Michael Bell" w:date="2013-05-06T17:55:00Z"/>
          <w:rFonts w:ascii="Courier New" w:hAnsi="Courier New" w:cs="Courier New"/>
          <w:color w:val="008000"/>
          <w:sz w:val="20"/>
          <w:szCs w:val="20"/>
          <w:highlight w:val="white"/>
        </w:rPr>
      </w:pPr>
      <w:del w:id="370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 false converge A | D true Diverge B</w:delText>
        </w:r>
      </w:del>
    </w:p>
    <w:p w14:paraId="6C4EA5EB" w14:textId="5EB45E30" w:rsidR="002F1085" w:rsidDel="00116173" w:rsidRDefault="002F1085" w:rsidP="002F1085">
      <w:pPr>
        <w:autoSpaceDE w:val="0"/>
        <w:autoSpaceDN w:val="0"/>
        <w:adjustRightInd w:val="0"/>
        <w:spacing w:after="0" w:line="240" w:lineRule="auto"/>
        <w:rPr>
          <w:del w:id="3701" w:author="Michael Bell" w:date="2013-05-06T17:55:00Z"/>
          <w:rFonts w:ascii="Courier New" w:hAnsi="Courier New" w:cs="Courier New"/>
          <w:color w:val="000000"/>
          <w:sz w:val="20"/>
          <w:szCs w:val="20"/>
          <w:highlight w:val="white"/>
        </w:rPr>
      </w:pPr>
      <w:del w:id="3702" w:author="Michael Bell" w:date="2013-05-06T17:55:00Z">
        <w:r w:rsidDel="00116173">
          <w:rPr>
            <w:rFonts w:ascii="Courier New" w:hAnsi="Courier New" w:cs="Courier New"/>
            <w:color w:val="000000"/>
            <w:sz w:val="20"/>
            <w:szCs w:val="20"/>
            <w:highlight w:val="white"/>
          </w:rPr>
          <w:delText xml:space="preserve"> </w:delText>
        </w:r>
      </w:del>
    </w:p>
    <w:p w14:paraId="204015FE" w14:textId="0FF3AA7F" w:rsidR="002F1085" w:rsidDel="00116173" w:rsidRDefault="002F1085" w:rsidP="002F1085">
      <w:pPr>
        <w:autoSpaceDE w:val="0"/>
        <w:autoSpaceDN w:val="0"/>
        <w:adjustRightInd w:val="0"/>
        <w:spacing w:after="0" w:line="240" w:lineRule="auto"/>
        <w:rPr>
          <w:del w:id="3703" w:author="Michael Bell" w:date="2013-05-06T17:55:00Z"/>
          <w:rFonts w:ascii="Courier New" w:hAnsi="Courier New" w:cs="Courier New"/>
          <w:color w:val="000000"/>
          <w:sz w:val="20"/>
          <w:szCs w:val="20"/>
          <w:highlight w:val="white"/>
        </w:rPr>
      </w:pPr>
      <w:del w:id="3704"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boolean CorD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w:delText>
        </w:r>
        <w:r w:rsidDel="00116173">
          <w:rPr>
            <w:rFonts w:ascii="Courier New" w:hAnsi="Courier New" w:cs="Courier New"/>
            <w:b/>
            <w:bCs/>
            <w:color w:val="000080"/>
            <w:sz w:val="20"/>
            <w:szCs w:val="20"/>
            <w:highlight w:val="white"/>
          </w:rPr>
          <w:delText>)</w:delText>
        </w:r>
      </w:del>
    </w:p>
    <w:p w14:paraId="55988139" w14:textId="7E2D1F66" w:rsidR="002F1085" w:rsidDel="00116173" w:rsidRDefault="002F1085" w:rsidP="002F1085">
      <w:pPr>
        <w:autoSpaceDE w:val="0"/>
        <w:autoSpaceDN w:val="0"/>
        <w:adjustRightInd w:val="0"/>
        <w:spacing w:after="0" w:line="240" w:lineRule="auto"/>
        <w:rPr>
          <w:del w:id="3705" w:author="Michael Bell" w:date="2013-05-06T17:55:00Z"/>
          <w:rFonts w:ascii="Courier New" w:hAnsi="Courier New" w:cs="Courier New"/>
          <w:color w:val="000000"/>
          <w:sz w:val="20"/>
          <w:szCs w:val="20"/>
          <w:highlight w:val="white"/>
        </w:rPr>
      </w:pPr>
      <w:del w:id="370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A23A47" w14:textId="124795DD" w:rsidR="002F1085" w:rsidDel="00116173" w:rsidRDefault="002F1085" w:rsidP="002F1085">
      <w:pPr>
        <w:autoSpaceDE w:val="0"/>
        <w:autoSpaceDN w:val="0"/>
        <w:adjustRightInd w:val="0"/>
        <w:spacing w:after="0" w:line="240" w:lineRule="auto"/>
        <w:rPr>
          <w:del w:id="3707" w:author="Michael Bell" w:date="2013-05-06T17:55:00Z"/>
          <w:rFonts w:ascii="Courier New" w:hAnsi="Courier New" w:cs="Courier New"/>
          <w:color w:val="000000"/>
          <w:sz w:val="20"/>
          <w:szCs w:val="20"/>
          <w:highlight w:val="white"/>
        </w:rPr>
      </w:pPr>
      <w:del w:id="370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pointPin</w:delText>
        </w:r>
        <w:r w:rsidDel="00116173">
          <w:rPr>
            <w:rFonts w:ascii="Courier New" w:hAnsi="Courier New" w:cs="Courier New"/>
            <w:b/>
            <w:bCs/>
            <w:color w:val="000080"/>
            <w:sz w:val="20"/>
            <w:szCs w:val="20"/>
            <w:highlight w:val="white"/>
          </w:rPr>
          <w:delText>;</w:delText>
        </w:r>
      </w:del>
    </w:p>
    <w:p w14:paraId="28A29614" w14:textId="5F4D0C63" w:rsidR="002F1085" w:rsidDel="00116173" w:rsidRDefault="002F1085" w:rsidP="002F1085">
      <w:pPr>
        <w:autoSpaceDE w:val="0"/>
        <w:autoSpaceDN w:val="0"/>
        <w:adjustRightInd w:val="0"/>
        <w:spacing w:after="0" w:line="240" w:lineRule="auto"/>
        <w:rPr>
          <w:del w:id="3709" w:author="Michael Bell" w:date="2013-05-06T17:55:00Z"/>
          <w:rFonts w:ascii="Courier New" w:hAnsi="Courier New" w:cs="Courier New"/>
          <w:color w:val="000000"/>
          <w:sz w:val="20"/>
          <w:szCs w:val="20"/>
          <w:highlight w:val="white"/>
        </w:rPr>
      </w:pPr>
      <w:del w:id="3710" w:author="Michael Bell" w:date="2013-05-06T17:55:00Z">
        <w:r w:rsidDel="00116173">
          <w:rPr>
            <w:rFonts w:ascii="Courier New" w:hAnsi="Courier New" w:cs="Courier New"/>
            <w:color w:val="000000"/>
            <w:sz w:val="20"/>
            <w:szCs w:val="20"/>
            <w:highlight w:val="white"/>
          </w:rPr>
          <w:delText xml:space="preserve">   </w:delText>
        </w:r>
      </w:del>
    </w:p>
    <w:p w14:paraId="00644068" w14:textId="1BAF8AB8" w:rsidR="002F1085" w:rsidDel="00116173" w:rsidRDefault="002F1085" w:rsidP="002F1085">
      <w:pPr>
        <w:autoSpaceDE w:val="0"/>
        <w:autoSpaceDN w:val="0"/>
        <w:adjustRightInd w:val="0"/>
        <w:spacing w:after="0" w:line="240" w:lineRule="auto"/>
        <w:rPr>
          <w:del w:id="3711" w:author="Michael Bell" w:date="2013-05-06T17:55:00Z"/>
          <w:rFonts w:ascii="Courier New" w:hAnsi="Courier New" w:cs="Courier New"/>
          <w:color w:val="000000"/>
          <w:sz w:val="20"/>
          <w:szCs w:val="20"/>
          <w:highlight w:val="white"/>
        </w:rPr>
      </w:pPr>
      <w:del w:id="371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1077FAB" w14:textId="781AA840" w:rsidR="002F1085" w:rsidDel="00116173" w:rsidRDefault="002F1085" w:rsidP="002F1085">
      <w:pPr>
        <w:autoSpaceDE w:val="0"/>
        <w:autoSpaceDN w:val="0"/>
        <w:adjustRightInd w:val="0"/>
        <w:spacing w:after="0" w:line="240" w:lineRule="auto"/>
        <w:rPr>
          <w:del w:id="3713" w:author="Michael Bell" w:date="2013-05-06T17:55:00Z"/>
          <w:rFonts w:ascii="Courier New" w:hAnsi="Courier New" w:cs="Courier New"/>
          <w:color w:val="000000"/>
          <w:sz w:val="20"/>
          <w:szCs w:val="20"/>
          <w:highlight w:val="white"/>
        </w:rPr>
      </w:pPr>
      <w:del w:id="3714"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point1</w:delText>
        </w:r>
        <w:r w:rsidDel="00116173">
          <w:rPr>
            <w:rFonts w:ascii="Courier New" w:hAnsi="Courier New" w:cs="Courier New"/>
            <w:b/>
            <w:bCs/>
            <w:color w:val="000080"/>
            <w:sz w:val="20"/>
            <w:szCs w:val="20"/>
            <w:highlight w:val="white"/>
          </w:rPr>
          <w:delText>;</w:delText>
        </w:r>
      </w:del>
    </w:p>
    <w:p w14:paraId="37B98B34" w14:textId="25F83D03" w:rsidR="002F1085" w:rsidDel="00116173" w:rsidRDefault="002F1085" w:rsidP="002F1085">
      <w:pPr>
        <w:autoSpaceDE w:val="0"/>
        <w:autoSpaceDN w:val="0"/>
        <w:adjustRightInd w:val="0"/>
        <w:spacing w:after="0" w:line="240" w:lineRule="auto"/>
        <w:rPr>
          <w:del w:id="3715" w:author="Michael Bell" w:date="2013-05-06T17:55:00Z"/>
          <w:rFonts w:ascii="Courier New" w:hAnsi="Courier New" w:cs="Courier New"/>
          <w:color w:val="000000"/>
          <w:sz w:val="20"/>
          <w:szCs w:val="20"/>
          <w:highlight w:val="white"/>
        </w:rPr>
      </w:pPr>
      <w:del w:id="371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641E2813" w14:textId="1B08DFFA" w:rsidR="002F1085" w:rsidDel="00116173" w:rsidRDefault="002F1085" w:rsidP="002F1085">
      <w:pPr>
        <w:autoSpaceDE w:val="0"/>
        <w:autoSpaceDN w:val="0"/>
        <w:adjustRightInd w:val="0"/>
        <w:spacing w:after="0" w:line="240" w:lineRule="auto"/>
        <w:rPr>
          <w:del w:id="3717" w:author="Michael Bell" w:date="2013-05-06T17:55:00Z"/>
          <w:rFonts w:ascii="Courier New" w:hAnsi="Courier New" w:cs="Courier New"/>
          <w:color w:val="000000"/>
          <w:sz w:val="20"/>
          <w:szCs w:val="20"/>
          <w:highlight w:val="white"/>
        </w:rPr>
      </w:pPr>
      <w:del w:id="3718"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point2</w:delText>
        </w:r>
        <w:r w:rsidDel="00116173">
          <w:rPr>
            <w:rFonts w:ascii="Courier New" w:hAnsi="Courier New" w:cs="Courier New"/>
            <w:b/>
            <w:bCs/>
            <w:color w:val="000080"/>
            <w:sz w:val="20"/>
            <w:szCs w:val="20"/>
            <w:highlight w:val="white"/>
          </w:rPr>
          <w:delText>;</w:delText>
        </w:r>
      </w:del>
    </w:p>
    <w:p w14:paraId="73F4471A" w14:textId="177184C8" w:rsidR="002F1085" w:rsidDel="00116173" w:rsidRDefault="002F1085" w:rsidP="002F1085">
      <w:pPr>
        <w:autoSpaceDE w:val="0"/>
        <w:autoSpaceDN w:val="0"/>
        <w:adjustRightInd w:val="0"/>
        <w:spacing w:after="0" w:line="240" w:lineRule="auto"/>
        <w:rPr>
          <w:del w:id="3719" w:author="Michael Bell" w:date="2013-05-06T17:55:00Z"/>
          <w:rFonts w:ascii="Courier New" w:hAnsi="Courier New" w:cs="Courier New"/>
          <w:color w:val="000000"/>
          <w:sz w:val="20"/>
          <w:szCs w:val="20"/>
          <w:highlight w:val="white"/>
        </w:rPr>
      </w:pPr>
      <w:del w:id="372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del>
    </w:p>
    <w:p w14:paraId="7D58A75A" w14:textId="2F78DBAD" w:rsidR="002F1085" w:rsidDel="00116173" w:rsidRDefault="002F1085" w:rsidP="002F1085">
      <w:pPr>
        <w:autoSpaceDE w:val="0"/>
        <w:autoSpaceDN w:val="0"/>
        <w:adjustRightInd w:val="0"/>
        <w:spacing w:after="0" w:line="240" w:lineRule="auto"/>
        <w:rPr>
          <w:del w:id="3721" w:author="Michael Bell" w:date="2013-05-06T17:55:00Z"/>
          <w:rFonts w:ascii="Courier New" w:hAnsi="Courier New" w:cs="Courier New"/>
          <w:color w:val="000000"/>
          <w:sz w:val="20"/>
          <w:szCs w:val="20"/>
          <w:highlight w:val="white"/>
        </w:rPr>
      </w:pPr>
      <w:del w:id="3722"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point3</w:delText>
        </w:r>
        <w:r w:rsidDel="00116173">
          <w:rPr>
            <w:rFonts w:ascii="Courier New" w:hAnsi="Courier New" w:cs="Courier New"/>
            <w:b/>
            <w:bCs/>
            <w:color w:val="000080"/>
            <w:sz w:val="20"/>
            <w:szCs w:val="20"/>
            <w:highlight w:val="white"/>
          </w:rPr>
          <w:delText>;</w:delText>
        </w:r>
      </w:del>
    </w:p>
    <w:p w14:paraId="4D193216" w14:textId="5035DC89" w:rsidR="002F1085" w:rsidDel="00116173" w:rsidRDefault="002F1085" w:rsidP="002F1085">
      <w:pPr>
        <w:autoSpaceDE w:val="0"/>
        <w:autoSpaceDN w:val="0"/>
        <w:adjustRightInd w:val="0"/>
        <w:spacing w:after="0" w:line="240" w:lineRule="auto"/>
        <w:rPr>
          <w:del w:id="3723" w:author="Michael Bell" w:date="2013-05-06T17:55:00Z"/>
          <w:rFonts w:ascii="Courier New" w:hAnsi="Courier New" w:cs="Courier New"/>
          <w:color w:val="000000"/>
          <w:sz w:val="20"/>
          <w:szCs w:val="20"/>
          <w:highlight w:val="white"/>
        </w:rPr>
      </w:pPr>
      <w:del w:id="3724"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del>
    </w:p>
    <w:p w14:paraId="5AA362B6" w14:textId="36E915D1" w:rsidR="002F1085" w:rsidDel="00116173" w:rsidRDefault="002F1085" w:rsidP="002F1085">
      <w:pPr>
        <w:autoSpaceDE w:val="0"/>
        <w:autoSpaceDN w:val="0"/>
        <w:adjustRightInd w:val="0"/>
        <w:spacing w:after="0" w:line="240" w:lineRule="auto"/>
        <w:rPr>
          <w:del w:id="3725" w:author="Michael Bell" w:date="2013-05-06T17:55:00Z"/>
          <w:rFonts w:ascii="Courier New" w:hAnsi="Courier New" w:cs="Courier New"/>
          <w:color w:val="000000"/>
          <w:sz w:val="20"/>
          <w:szCs w:val="20"/>
          <w:highlight w:val="white"/>
        </w:rPr>
      </w:pPr>
      <w:del w:id="3726"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point4</w:delText>
        </w:r>
        <w:r w:rsidDel="00116173">
          <w:rPr>
            <w:rFonts w:ascii="Courier New" w:hAnsi="Courier New" w:cs="Courier New"/>
            <w:b/>
            <w:bCs/>
            <w:color w:val="000080"/>
            <w:sz w:val="20"/>
            <w:szCs w:val="20"/>
            <w:highlight w:val="white"/>
          </w:rPr>
          <w:delText>;</w:delText>
        </w:r>
      </w:del>
    </w:p>
    <w:p w14:paraId="490ECF76" w14:textId="26348FBF" w:rsidR="002F1085" w:rsidDel="00116173" w:rsidRDefault="002F1085" w:rsidP="002F1085">
      <w:pPr>
        <w:autoSpaceDE w:val="0"/>
        <w:autoSpaceDN w:val="0"/>
        <w:adjustRightInd w:val="0"/>
        <w:spacing w:after="0" w:line="240" w:lineRule="auto"/>
        <w:rPr>
          <w:del w:id="3727" w:author="Michael Bell" w:date="2013-05-06T17:55:00Z"/>
          <w:rFonts w:ascii="Courier New" w:hAnsi="Courier New" w:cs="Courier New"/>
          <w:color w:val="000000"/>
          <w:sz w:val="20"/>
          <w:szCs w:val="20"/>
          <w:highlight w:val="white"/>
        </w:rPr>
      </w:pPr>
      <w:del w:id="372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839B88F" w14:textId="5E6E479B" w:rsidR="002F1085" w:rsidDel="00116173" w:rsidRDefault="002F1085" w:rsidP="002F1085">
      <w:pPr>
        <w:autoSpaceDE w:val="0"/>
        <w:autoSpaceDN w:val="0"/>
        <w:adjustRightInd w:val="0"/>
        <w:spacing w:after="0" w:line="240" w:lineRule="auto"/>
        <w:rPr>
          <w:del w:id="3729" w:author="Michael Bell" w:date="2013-05-06T17:55:00Z"/>
          <w:rFonts w:ascii="Courier New" w:hAnsi="Courier New" w:cs="Courier New"/>
          <w:color w:val="000000"/>
          <w:sz w:val="20"/>
          <w:szCs w:val="20"/>
          <w:highlight w:val="white"/>
        </w:rPr>
      </w:pPr>
      <w:del w:id="3730"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point5</w:delText>
        </w:r>
        <w:r w:rsidDel="00116173">
          <w:rPr>
            <w:rFonts w:ascii="Courier New" w:hAnsi="Courier New" w:cs="Courier New"/>
            <w:b/>
            <w:bCs/>
            <w:color w:val="000080"/>
            <w:sz w:val="20"/>
            <w:szCs w:val="20"/>
            <w:highlight w:val="white"/>
          </w:rPr>
          <w:delText>;</w:delText>
        </w:r>
      </w:del>
    </w:p>
    <w:p w14:paraId="19E6AD81" w14:textId="47BDE597" w:rsidR="002F1085" w:rsidDel="00116173" w:rsidRDefault="002F1085" w:rsidP="002F1085">
      <w:pPr>
        <w:autoSpaceDE w:val="0"/>
        <w:autoSpaceDN w:val="0"/>
        <w:adjustRightInd w:val="0"/>
        <w:spacing w:after="0" w:line="240" w:lineRule="auto"/>
        <w:rPr>
          <w:del w:id="3731" w:author="Michael Bell" w:date="2013-05-06T17:55:00Z"/>
          <w:rFonts w:ascii="Courier New" w:hAnsi="Courier New" w:cs="Courier New"/>
          <w:color w:val="000000"/>
          <w:sz w:val="20"/>
          <w:szCs w:val="20"/>
          <w:highlight w:val="white"/>
        </w:rPr>
      </w:pPr>
      <w:del w:id="3732" w:author="Michael Bell" w:date="2013-05-06T17:55:00Z">
        <w:r w:rsidDel="00116173">
          <w:rPr>
            <w:rFonts w:ascii="Courier New" w:hAnsi="Courier New" w:cs="Courier New"/>
            <w:color w:val="000000"/>
            <w:sz w:val="20"/>
            <w:szCs w:val="20"/>
            <w:highlight w:val="white"/>
          </w:rPr>
          <w:delText xml:space="preserve">        </w:delText>
        </w:r>
      </w:del>
    </w:p>
    <w:p w14:paraId="419AE66F" w14:textId="5B1DBB5A" w:rsidR="002F1085" w:rsidDel="00116173" w:rsidRDefault="002F1085" w:rsidP="002F1085">
      <w:pPr>
        <w:autoSpaceDE w:val="0"/>
        <w:autoSpaceDN w:val="0"/>
        <w:adjustRightInd w:val="0"/>
        <w:spacing w:after="0" w:line="240" w:lineRule="auto"/>
        <w:rPr>
          <w:del w:id="3733" w:author="Michael Bell" w:date="2013-05-06T17:55:00Z"/>
          <w:rFonts w:ascii="Courier New" w:hAnsi="Courier New" w:cs="Courier New"/>
          <w:color w:val="000000"/>
          <w:sz w:val="20"/>
          <w:szCs w:val="20"/>
          <w:highlight w:val="white"/>
        </w:rPr>
      </w:pPr>
      <w:del w:id="3734" w:author="Michael Bell" w:date="2013-05-06T17:55:00Z">
        <w:r w:rsidDel="00116173">
          <w:rPr>
            <w:rFonts w:ascii="Courier New" w:hAnsi="Courier New" w:cs="Courier New"/>
            <w:color w:val="000000"/>
            <w:sz w:val="20"/>
            <w:szCs w:val="20"/>
            <w:highlight w:val="white"/>
          </w:rPr>
          <w:delText xml:space="preserve">   </w:delText>
        </w:r>
      </w:del>
    </w:p>
    <w:p w14:paraId="6E870F7B" w14:textId="1EA9624F" w:rsidR="002F1085" w:rsidDel="00116173" w:rsidRDefault="002F1085" w:rsidP="002F1085">
      <w:pPr>
        <w:autoSpaceDE w:val="0"/>
        <w:autoSpaceDN w:val="0"/>
        <w:adjustRightInd w:val="0"/>
        <w:spacing w:after="0" w:line="240" w:lineRule="auto"/>
        <w:rPr>
          <w:del w:id="3735" w:author="Michael Bell" w:date="2013-05-06T17:55:00Z"/>
          <w:rFonts w:ascii="Courier New" w:hAnsi="Courier New" w:cs="Courier New"/>
          <w:color w:val="000000"/>
          <w:sz w:val="20"/>
          <w:szCs w:val="20"/>
          <w:highlight w:val="white"/>
        </w:rPr>
      </w:pPr>
      <w:del w:id="3736" w:author="Michael Bell" w:date="2013-05-06T17:55:00Z">
        <w:r w:rsidDel="00116173">
          <w:rPr>
            <w:rFonts w:ascii="Courier New" w:hAnsi="Courier New" w:cs="Courier New"/>
            <w:color w:val="000000"/>
            <w:sz w:val="20"/>
            <w:szCs w:val="20"/>
            <w:highlight w:val="white"/>
          </w:rPr>
          <w:delText xml:space="preserve">   </w:delText>
        </w:r>
      </w:del>
    </w:p>
    <w:p w14:paraId="4E69D5BF" w14:textId="674BA21E" w:rsidR="002F1085" w:rsidDel="00116173" w:rsidRDefault="002F1085" w:rsidP="002F1085">
      <w:pPr>
        <w:autoSpaceDE w:val="0"/>
        <w:autoSpaceDN w:val="0"/>
        <w:adjustRightInd w:val="0"/>
        <w:spacing w:after="0" w:line="240" w:lineRule="auto"/>
        <w:rPr>
          <w:del w:id="3737" w:author="Michael Bell" w:date="2013-05-06T17:55:00Z"/>
          <w:rFonts w:ascii="Courier New" w:hAnsi="Courier New" w:cs="Courier New"/>
          <w:color w:val="000000"/>
          <w:sz w:val="20"/>
          <w:szCs w:val="20"/>
          <w:highlight w:val="white"/>
        </w:rPr>
      </w:pPr>
      <w:del w:id="373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CorD</w:delText>
        </w:r>
        <w:r w:rsidDel="00116173">
          <w:rPr>
            <w:rFonts w:ascii="Courier New" w:hAnsi="Courier New" w:cs="Courier New"/>
            <w:b/>
            <w:bCs/>
            <w:color w:val="000080"/>
            <w:sz w:val="20"/>
            <w:szCs w:val="20"/>
            <w:highlight w:val="white"/>
          </w:rPr>
          <w:delText>)</w:delText>
        </w:r>
      </w:del>
    </w:p>
    <w:p w14:paraId="4D39E829" w14:textId="16F38BA3" w:rsidR="002F1085" w:rsidDel="00116173" w:rsidRDefault="002F1085" w:rsidP="002F1085">
      <w:pPr>
        <w:autoSpaceDE w:val="0"/>
        <w:autoSpaceDN w:val="0"/>
        <w:adjustRightInd w:val="0"/>
        <w:spacing w:after="0" w:line="240" w:lineRule="auto"/>
        <w:rPr>
          <w:del w:id="3739" w:author="Michael Bell" w:date="2013-05-06T17:55:00Z"/>
          <w:rFonts w:ascii="Courier New" w:hAnsi="Courier New" w:cs="Courier New"/>
          <w:color w:val="000000"/>
          <w:sz w:val="20"/>
          <w:szCs w:val="20"/>
          <w:highlight w:val="white"/>
        </w:rPr>
      </w:pPr>
      <w:del w:id="374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18C5CB0" w14:textId="7CAE893D" w:rsidR="002F1085" w:rsidDel="00116173" w:rsidRDefault="002F1085" w:rsidP="002F1085">
      <w:pPr>
        <w:autoSpaceDE w:val="0"/>
        <w:autoSpaceDN w:val="0"/>
        <w:adjustRightInd w:val="0"/>
        <w:spacing w:after="0" w:line="240" w:lineRule="auto"/>
        <w:rPr>
          <w:del w:id="3741" w:author="Michael Bell" w:date="2013-05-06T17:55:00Z"/>
          <w:rFonts w:ascii="Courier New" w:hAnsi="Courier New" w:cs="Courier New"/>
          <w:color w:val="000000"/>
          <w:sz w:val="20"/>
          <w:szCs w:val="20"/>
          <w:highlight w:val="white"/>
        </w:rPr>
      </w:pPr>
      <w:del w:id="3742"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0CCA614" w14:textId="31CC309F" w:rsidR="002F1085" w:rsidDel="00116173" w:rsidRDefault="002F1085" w:rsidP="002F1085">
      <w:pPr>
        <w:autoSpaceDE w:val="0"/>
        <w:autoSpaceDN w:val="0"/>
        <w:adjustRightInd w:val="0"/>
        <w:spacing w:after="0" w:line="240" w:lineRule="auto"/>
        <w:rPr>
          <w:del w:id="3743" w:author="Michael Bell" w:date="2013-05-06T17:55:00Z"/>
          <w:rFonts w:ascii="Courier New" w:hAnsi="Courier New" w:cs="Courier New"/>
          <w:color w:val="008000"/>
          <w:sz w:val="20"/>
          <w:szCs w:val="20"/>
          <w:highlight w:val="white"/>
        </w:rPr>
      </w:pPr>
      <w:del w:id="3744"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060C1474" w14:textId="2899CC46" w:rsidR="002F1085" w:rsidDel="00116173" w:rsidRDefault="002F1085" w:rsidP="002F1085">
      <w:pPr>
        <w:autoSpaceDE w:val="0"/>
        <w:autoSpaceDN w:val="0"/>
        <w:adjustRightInd w:val="0"/>
        <w:spacing w:after="0" w:line="240" w:lineRule="auto"/>
        <w:rPr>
          <w:del w:id="3745" w:author="Michael Bell" w:date="2013-05-06T17:55:00Z"/>
          <w:rFonts w:ascii="Courier New" w:hAnsi="Courier New" w:cs="Courier New"/>
          <w:color w:val="000000"/>
          <w:sz w:val="20"/>
          <w:szCs w:val="20"/>
          <w:highlight w:val="white"/>
        </w:rPr>
      </w:pPr>
      <w:del w:id="374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7948AF" w14:textId="02B2F4AE" w:rsidR="002F1085" w:rsidDel="00116173" w:rsidRDefault="002F1085" w:rsidP="002F1085">
      <w:pPr>
        <w:autoSpaceDE w:val="0"/>
        <w:autoSpaceDN w:val="0"/>
        <w:adjustRightInd w:val="0"/>
        <w:spacing w:after="0" w:line="240" w:lineRule="auto"/>
        <w:rPr>
          <w:del w:id="3747" w:author="Michael Bell" w:date="2013-05-06T17:55:00Z"/>
          <w:rFonts w:ascii="Courier New" w:hAnsi="Courier New" w:cs="Courier New"/>
          <w:color w:val="000000"/>
          <w:sz w:val="20"/>
          <w:szCs w:val="20"/>
          <w:highlight w:val="white"/>
        </w:rPr>
      </w:pPr>
      <w:del w:id="374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FE6314B" w14:textId="7D572737" w:rsidR="002F1085" w:rsidDel="00116173" w:rsidRDefault="002F1085" w:rsidP="002F1085">
      <w:pPr>
        <w:autoSpaceDE w:val="0"/>
        <w:autoSpaceDN w:val="0"/>
        <w:adjustRightInd w:val="0"/>
        <w:spacing w:after="0" w:line="240" w:lineRule="auto"/>
        <w:rPr>
          <w:del w:id="3749" w:author="Michael Bell" w:date="2013-05-06T17:55:00Z"/>
          <w:rFonts w:ascii="Courier New" w:hAnsi="Courier New" w:cs="Courier New"/>
          <w:color w:val="000000"/>
          <w:sz w:val="20"/>
          <w:szCs w:val="20"/>
          <w:highlight w:val="white"/>
        </w:rPr>
      </w:pPr>
      <w:del w:id="375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FE14A4" w14:textId="2359B62A" w:rsidR="002F1085" w:rsidDel="00116173" w:rsidRDefault="002F1085" w:rsidP="002F1085">
      <w:pPr>
        <w:autoSpaceDE w:val="0"/>
        <w:autoSpaceDN w:val="0"/>
        <w:adjustRightInd w:val="0"/>
        <w:spacing w:after="0" w:line="240" w:lineRule="auto"/>
        <w:rPr>
          <w:del w:id="3751" w:author="Michael Bell" w:date="2013-05-06T17:55:00Z"/>
          <w:rFonts w:ascii="Courier New" w:hAnsi="Courier New" w:cs="Courier New"/>
          <w:color w:val="000000"/>
          <w:sz w:val="20"/>
          <w:szCs w:val="20"/>
          <w:highlight w:val="white"/>
        </w:rPr>
      </w:pPr>
      <w:del w:id="3752"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7A6A9DEF" w14:textId="0A1B23C4" w:rsidR="002F1085" w:rsidDel="00116173" w:rsidRDefault="002F1085" w:rsidP="002F1085">
      <w:pPr>
        <w:autoSpaceDE w:val="0"/>
        <w:autoSpaceDN w:val="0"/>
        <w:adjustRightInd w:val="0"/>
        <w:spacing w:after="0" w:line="240" w:lineRule="auto"/>
        <w:rPr>
          <w:del w:id="3753" w:author="Michael Bell" w:date="2013-05-06T17:55:00Z"/>
          <w:rFonts w:ascii="Courier New" w:hAnsi="Courier New" w:cs="Courier New"/>
          <w:color w:val="008000"/>
          <w:sz w:val="20"/>
          <w:szCs w:val="20"/>
          <w:highlight w:val="white"/>
        </w:rPr>
      </w:pPr>
      <w:del w:id="3754"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6739C92A" w14:textId="42B1C9E5" w:rsidR="002F1085" w:rsidDel="00116173" w:rsidRDefault="002F1085" w:rsidP="002F1085">
      <w:pPr>
        <w:autoSpaceDE w:val="0"/>
        <w:autoSpaceDN w:val="0"/>
        <w:adjustRightInd w:val="0"/>
        <w:spacing w:after="0" w:line="240" w:lineRule="auto"/>
        <w:rPr>
          <w:del w:id="3755" w:author="Michael Bell" w:date="2013-05-06T17:55:00Z"/>
          <w:rFonts w:ascii="Courier New" w:hAnsi="Courier New" w:cs="Courier New"/>
          <w:color w:val="000000"/>
          <w:sz w:val="20"/>
          <w:szCs w:val="20"/>
          <w:highlight w:val="white"/>
        </w:rPr>
      </w:pPr>
      <w:del w:id="375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EE74D77" w14:textId="399B2A90" w:rsidR="002F1085" w:rsidDel="00116173" w:rsidRDefault="002F1085" w:rsidP="002F1085">
      <w:pPr>
        <w:autoSpaceDE w:val="0"/>
        <w:autoSpaceDN w:val="0"/>
        <w:adjustRightInd w:val="0"/>
        <w:spacing w:after="0" w:line="240" w:lineRule="auto"/>
        <w:rPr>
          <w:del w:id="3757" w:author="Michael Bell" w:date="2013-05-06T17:55:00Z"/>
          <w:rFonts w:ascii="Courier New" w:hAnsi="Courier New" w:cs="Courier New"/>
          <w:color w:val="000000"/>
          <w:sz w:val="20"/>
          <w:szCs w:val="20"/>
          <w:highlight w:val="white"/>
        </w:rPr>
      </w:pPr>
      <w:del w:id="3758" w:author="Michael Bell" w:date="2013-05-06T17:55:00Z">
        <w:r w:rsidDel="00116173">
          <w:rPr>
            <w:rFonts w:ascii="Courier New" w:hAnsi="Courier New" w:cs="Courier New"/>
            <w:color w:val="000000"/>
            <w:sz w:val="20"/>
            <w:szCs w:val="20"/>
            <w:highlight w:val="white"/>
          </w:rPr>
          <w:delText xml:space="preserve">   </w:delText>
        </w:r>
      </w:del>
    </w:p>
    <w:p w14:paraId="7A9395B5" w14:textId="2F06F923" w:rsidR="002F1085" w:rsidDel="00116173" w:rsidRDefault="002F1085" w:rsidP="002F1085">
      <w:pPr>
        <w:autoSpaceDE w:val="0"/>
        <w:autoSpaceDN w:val="0"/>
        <w:adjustRightInd w:val="0"/>
        <w:spacing w:after="0" w:line="240" w:lineRule="auto"/>
        <w:rPr>
          <w:del w:id="3759" w:author="Michael Bell" w:date="2013-05-06T17:55:00Z"/>
          <w:rFonts w:ascii="Courier New" w:hAnsi="Courier New" w:cs="Courier New"/>
          <w:color w:val="008000"/>
          <w:sz w:val="20"/>
          <w:szCs w:val="20"/>
          <w:highlight w:val="white"/>
        </w:rPr>
      </w:pPr>
      <w:del w:id="376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255);</w:delText>
        </w:r>
      </w:del>
    </w:p>
    <w:p w14:paraId="0AE34BE6" w14:textId="39908CF5" w:rsidR="002F1085" w:rsidDel="00116173" w:rsidRDefault="002F1085" w:rsidP="002F1085">
      <w:pPr>
        <w:autoSpaceDE w:val="0"/>
        <w:autoSpaceDN w:val="0"/>
        <w:adjustRightInd w:val="0"/>
        <w:spacing w:after="0" w:line="240" w:lineRule="auto"/>
        <w:rPr>
          <w:del w:id="3761" w:author="Michael Bell" w:date="2013-05-06T17:55:00Z"/>
          <w:rFonts w:ascii="Courier New" w:hAnsi="Courier New" w:cs="Courier New"/>
          <w:color w:val="000000"/>
          <w:sz w:val="20"/>
          <w:szCs w:val="20"/>
          <w:highlight w:val="white"/>
        </w:rPr>
      </w:pPr>
      <w:del w:id="3762" w:author="Michael Bell" w:date="2013-05-06T17:55:00Z">
        <w:r w:rsidDel="00116173">
          <w:rPr>
            <w:rFonts w:ascii="Courier New" w:hAnsi="Courier New" w:cs="Courier New"/>
            <w:color w:val="000000"/>
            <w:sz w:val="20"/>
            <w:szCs w:val="20"/>
            <w:highlight w:val="white"/>
          </w:rPr>
          <w:delText xml:space="preserve">   </w:delText>
        </w:r>
      </w:del>
    </w:p>
    <w:p w14:paraId="4CE375DE" w14:textId="619E0C09" w:rsidR="002F1085" w:rsidDel="00116173" w:rsidRDefault="002F1085" w:rsidP="002F1085">
      <w:pPr>
        <w:autoSpaceDE w:val="0"/>
        <w:autoSpaceDN w:val="0"/>
        <w:adjustRightInd w:val="0"/>
        <w:spacing w:after="0" w:line="240" w:lineRule="auto"/>
        <w:rPr>
          <w:del w:id="3763" w:author="Michael Bell" w:date="2013-05-06T17:55:00Z"/>
          <w:rFonts w:ascii="Courier New" w:hAnsi="Courier New" w:cs="Courier New"/>
          <w:color w:val="000000"/>
          <w:sz w:val="20"/>
          <w:szCs w:val="20"/>
          <w:highlight w:val="white"/>
        </w:rPr>
      </w:pPr>
      <w:del w:id="3764"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D2DB225" w14:textId="0740AF42" w:rsidR="002F1085" w:rsidDel="00116173" w:rsidRDefault="002F1085" w:rsidP="002F1085">
      <w:pPr>
        <w:autoSpaceDE w:val="0"/>
        <w:autoSpaceDN w:val="0"/>
        <w:adjustRightInd w:val="0"/>
        <w:spacing w:after="0" w:line="240" w:lineRule="auto"/>
        <w:rPr>
          <w:del w:id="3765" w:author="Michael Bell" w:date="2013-05-06T17:55:00Z"/>
          <w:rFonts w:ascii="Courier New" w:hAnsi="Courier New" w:cs="Courier New"/>
          <w:color w:val="000000"/>
          <w:sz w:val="20"/>
          <w:szCs w:val="20"/>
          <w:highlight w:val="white"/>
        </w:rPr>
      </w:pPr>
      <w:del w:id="3766" w:author="Michael Bell" w:date="2013-05-06T17:55:00Z">
        <w:r w:rsidDel="00116173">
          <w:rPr>
            <w:rFonts w:ascii="Courier New" w:hAnsi="Courier New" w:cs="Courier New"/>
            <w:color w:val="000000"/>
            <w:sz w:val="20"/>
            <w:szCs w:val="20"/>
            <w:highlight w:val="white"/>
          </w:rPr>
          <w:delText xml:space="preserve">   </w:delText>
        </w:r>
      </w:del>
    </w:p>
    <w:p w14:paraId="6D180FE1" w14:textId="319F20CA" w:rsidR="002F1085" w:rsidDel="00116173" w:rsidRDefault="002F1085" w:rsidP="002F1085">
      <w:pPr>
        <w:autoSpaceDE w:val="0"/>
        <w:autoSpaceDN w:val="0"/>
        <w:adjustRightInd w:val="0"/>
        <w:spacing w:after="0" w:line="240" w:lineRule="auto"/>
        <w:rPr>
          <w:del w:id="3767" w:author="Michael Bell" w:date="2013-05-06T17:55:00Z"/>
          <w:rFonts w:ascii="Courier New" w:hAnsi="Courier New" w:cs="Courier New"/>
          <w:color w:val="000000"/>
          <w:sz w:val="20"/>
          <w:szCs w:val="20"/>
          <w:highlight w:val="white"/>
        </w:rPr>
      </w:pPr>
      <w:del w:id="3768" w:author="Michael Bell" w:date="2013-05-06T17:55: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50</w:delText>
        </w:r>
        <w:r w:rsidDel="00116173">
          <w:rPr>
            <w:rFonts w:ascii="Courier New" w:hAnsi="Courier New" w:cs="Courier New"/>
            <w:b/>
            <w:bCs/>
            <w:color w:val="000080"/>
            <w:sz w:val="20"/>
            <w:szCs w:val="20"/>
            <w:highlight w:val="white"/>
          </w:rPr>
          <w:delText>);</w:delText>
        </w:r>
      </w:del>
    </w:p>
    <w:p w14:paraId="4F260DCB" w14:textId="31AA56B7" w:rsidR="002F1085" w:rsidDel="00116173" w:rsidRDefault="002F1085" w:rsidP="002F1085">
      <w:pPr>
        <w:autoSpaceDE w:val="0"/>
        <w:autoSpaceDN w:val="0"/>
        <w:adjustRightInd w:val="0"/>
        <w:spacing w:after="0" w:line="240" w:lineRule="auto"/>
        <w:rPr>
          <w:del w:id="3769" w:author="Michael Bell" w:date="2013-05-06T17:55:00Z"/>
          <w:rFonts w:ascii="Courier New" w:hAnsi="Courier New" w:cs="Courier New"/>
          <w:color w:val="008000"/>
          <w:sz w:val="20"/>
          <w:szCs w:val="20"/>
          <w:highlight w:val="white"/>
        </w:rPr>
      </w:pPr>
      <w:del w:id="377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0);</w:delText>
        </w:r>
      </w:del>
    </w:p>
    <w:p w14:paraId="01EC03AF" w14:textId="24F61B19" w:rsidR="002F1085" w:rsidDel="00116173" w:rsidRDefault="002F1085" w:rsidP="002F1085">
      <w:pPr>
        <w:autoSpaceDE w:val="0"/>
        <w:autoSpaceDN w:val="0"/>
        <w:adjustRightInd w:val="0"/>
        <w:spacing w:after="0" w:line="240" w:lineRule="auto"/>
        <w:rPr>
          <w:del w:id="3771" w:author="Michael Bell" w:date="2013-05-06T17:55:00Z"/>
          <w:rFonts w:ascii="Courier New" w:hAnsi="Courier New" w:cs="Courier New"/>
          <w:color w:val="000000"/>
          <w:sz w:val="20"/>
          <w:szCs w:val="20"/>
          <w:highlight w:val="white"/>
        </w:rPr>
      </w:pPr>
      <w:del w:id="3772"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5656095E" w14:textId="107A5245" w:rsidR="002F1085" w:rsidDel="00116173" w:rsidRDefault="002F1085" w:rsidP="002F1085">
      <w:pPr>
        <w:autoSpaceDE w:val="0"/>
        <w:autoSpaceDN w:val="0"/>
        <w:adjustRightInd w:val="0"/>
        <w:spacing w:after="0" w:line="240" w:lineRule="auto"/>
        <w:rPr>
          <w:del w:id="3773" w:author="Michael Bell" w:date="2013-05-06T17:55:00Z"/>
          <w:rFonts w:ascii="Courier New" w:hAnsi="Courier New" w:cs="Courier New"/>
          <w:color w:val="000000"/>
          <w:sz w:val="20"/>
          <w:szCs w:val="20"/>
          <w:highlight w:val="white"/>
        </w:rPr>
      </w:pPr>
      <w:del w:id="3774" w:author="Michael Bell" w:date="2013-05-06T17:55:00Z">
        <w:r w:rsidDel="00116173">
          <w:rPr>
            <w:rFonts w:ascii="Courier New" w:hAnsi="Courier New" w:cs="Courier New"/>
            <w:color w:val="000000"/>
            <w:sz w:val="20"/>
            <w:szCs w:val="20"/>
            <w:highlight w:val="white"/>
          </w:rPr>
          <w:delText xml:space="preserve">   </w:delText>
        </w:r>
      </w:del>
    </w:p>
    <w:p w14:paraId="3DB24F37" w14:textId="481F189C" w:rsidR="002F1085" w:rsidDel="00116173" w:rsidRDefault="002F1085" w:rsidP="002F1085">
      <w:pPr>
        <w:autoSpaceDE w:val="0"/>
        <w:autoSpaceDN w:val="0"/>
        <w:adjustRightInd w:val="0"/>
        <w:spacing w:after="0" w:line="240" w:lineRule="auto"/>
        <w:rPr>
          <w:del w:id="3775" w:author="Michael Bell" w:date="2013-05-06T17:55:00Z"/>
          <w:rFonts w:ascii="Courier New" w:hAnsi="Courier New" w:cs="Courier New"/>
          <w:color w:val="000000"/>
          <w:sz w:val="20"/>
          <w:szCs w:val="20"/>
          <w:highlight w:val="white"/>
        </w:rPr>
      </w:pPr>
      <w:del w:id="377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2D8E5D" w14:textId="77777777" w:rsidR="003A2FEE" w:rsidRDefault="00D3128F" w:rsidP="003A2FEE">
      <w:pPr>
        <w:pStyle w:val="Heading2"/>
        <w:rPr>
          <w:ins w:id="3777" w:author="Michael Bell" w:date="2013-05-06T18:01:00Z"/>
        </w:rPr>
        <w:pPrChange w:id="3778" w:author="Michael Bell" w:date="2013-05-06T18:01:00Z">
          <w:pPr/>
        </w:pPrChange>
      </w:pPr>
      <w:r>
        <w:br w:type="page"/>
      </w:r>
      <w:ins w:id="3779" w:author="Michael Bell" w:date="2013-05-06T18:01:00Z">
        <w:r w:rsidR="003A2FEE">
          <w:lastRenderedPageBreak/>
          <w:t>checkPoints.ino</w:t>
        </w:r>
      </w:ins>
    </w:p>
    <w:p w14:paraId="477F8AE1" w14:textId="77777777" w:rsidR="003A2FEE" w:rsidRDefault="003A2FEE" w:rsidP="003A2FEE">
      <w:pPr>
        <w:autoSpaceDE w:val="0"/>
        <w:autoSpaceDN w:val="0"/>
        <w:adjustRightInd w:val="0"/>
        <w:spacing w:after="0" w:line="240" w:lineRule="auto"/>
        <w:rPr>
          <w:ins w:id="3780" w:author="Michael Bell" w:date="2013-05-06T18:01:00Z"/>
          <w:rFonts w:ascii="Courier New" w:hAnsi="Courier New" w:cs="Courier New"/>
          <w:color w:val="008000"/>
          <w:sz w:val="20"/>
          <w:szCs w:val="20"/>
          <w:highlight w:val="white"/>
        </w:rPr>
      </w:pPr>
      <w:ins w:id="3781" w:author="Michael Bell" w:date="2013-05-06T18:01:00Z">
        <w:r>
          <w:rPr>
            <w:rFonts w:ascii="Courier New" w:hAnsi="Courier New" w:cs="Courier New"/>
            <w:color w:val="008000"/>
            <w:sz w:val="20"/>
            <w:szCs w:val="20"/>
            <w:highlight w:val="white"/>
          </w:rPr>
          <w:t>/*</w:t>
        </w:r>
      </w:ins>
    </w:p>
    <w:p w14:paraId="02FFA725" w14:textId="77777777" w:rsidR="003A2FEE" w:rsidRDefault="003A2FEE" w:rsidP="003A2FEE">
      <w:pPr>
        <w:autoSpaceDE w:val="0"/>
        <w:autoSpaceDN w:val="0"/>
        <w:adjustRightInd w:val="0"/>
        <w:spacing w:after="0" w:line="240" w:lineRule="auto"/>
        <w:rPr>
          <w:ins w:id="3782" w:author="Michael Bell" w:date="2013-05-06T18:01:00Z"/>
          <w:rFonts w:ascii="Courier New" w:hAnsi="Courier New" w:cs="Courier New"/>
          <w:color w:val="008000"/>
          <w:sz w:val="20"/>
          <w:szCs w:val="20"/>
          <w:highlight w:val="white"/>
        </w:rPr>
      </w:pPr>
    </w:p>
    <w:p w14:paraId="24BBDBE8" w14:textId="77777777" w:rsidR="003A2FEE" w:rsidRDefault="003A2FEE" w:rsidP="003A2FEE">
      <w:pPr>
        <w:autoSpaceDE w:val="0"/>
        <w:autoSpaceDN w:val="0"/>
        <w:adjustRightInd w:val="0"/>
        <w:spacing w:after="0" w:line="240" w:lineRule="auto"/>
        <w:rPr>
          <w:ins w:id="3783" w:author="Michael Bell" w:date="2013-05-06T18:01:00Z"/>
          <w:rFonts w:ascii="Courier New" w:hAnsi="Courier New" w:cs="Courier New"/>
          <w:color w:val="008000"/>
          <w:sz w:val="20"/>
          <w:szCs w:val="20"/>
          <w:highlight w:val="white"/>
        </w:rPr>
      </w:pPr>
      <w:ins w:id="3784" w:author="Michael Bell" w:date="2013-05-06T18:01:00Z">
        <w:r>
          <w:rPr>
            <w:rFonts w:ascii="Courier New" w:hAnsi="Courier New" w:cs="Courier New"/>
            <w:color w:val="008000"/>
            <w:sz w:val="20"/>
            <w:szCs w:val="20"/>
            <w:highlight w:val="white"/>
          </w:rPr>
          <w:t xml:space="preserve"> BELTRAK</w:t>
        </w:r>
      </w:ins>
    </w:p>
    <w:p w14:paraId="55F0263A" w14:textId="77777777" w:rsidR="003A2FEE" w:rsidRDefault="003A2FEE" w:rsidP="003A2FEE">
      <w:pPr>
        <w:autoSpaceDE w:val="0"/>
        <w:autoSpaceDN w:val="0"/>
        <w:adjustRightInd w:val="0"/>
        <w:spacing w:after="0" w:line="240" w:lineRule="auto"/>
        <w:rPr>
          <w:ins w:id="3785" w:author="Michael Bell" w:date="2013-05-06T18:01:00Z"/>
          <w:rFonts w:ascii="Courier New" w:hAnsi="Courier New" w:cs="Courier New"/>
          <w:color w:val="008000"/>
          <w:sz w:val="20"/>
          <w:szCs w:val="20"/>
          <w:highlight w:val="white"/>
        </w:rPr>
      </w:pPr>
      <w:ins w:id="3786" w:author="Michael Bell" w:date="2013-05-06T18:01:00Z">
        <w:r>
          <w:rPr>
            <w:rFonts w:ascii="Courier New" w:hAnsi="Courier New" w:cs="Courier New"/>
            <w:color w:val="008000"/>
            <w:sz w:val="20"/>
            <w:szCs w:val="20"/>
            <w:highlight w:val="white"/>
          </w:rPr>
          <w:t xml:space="preserve"> </w:t>
        </w:r>
      </w:ins>
    </w:p>
    <w:p w14:paraId="78F772D5" w14:textId="77777777" w:rsidR="003A2FEE" w:rsidRDefault="003A2FEE" w:rsidP="003A2FEE">
      <w:pPr>
        <w:autoSpaceDE w:val="0"/>
        <w:autoSpaceDN w:val="0"/>
        <w:adjustRightInd w:val="0"/>
        <w:spacing w:after="0" w:line="240" w:lineRule="auto"/>
        <w:rPr>
          <w:ins w:id="3787" w:author="Michael Bell" w:date="2013-05-06T18:01:00Z"/>
          <w:rFonts w:ascii="Courier New" w:hAnsi="Courier New" w:cs="Courier New"/>
          <w:color w:val="008000"/>
          <w:sz w:val="20"/>
          <w:szCs w:val="20"/>
          <w:highlight w:val="white"/>
        </w:rPr>
      </w:pPr>
      <w:ins w:id="3788" w:author="Michael Bell" w:date="2013-05-06T18:01:00Z">
        <w:r>
          <w:rPr>
            <w:rFonts w:ascii="Courier New" w:hAnsi="Courier New" w:cs="Courier New"/>
            <w:color w:val="008000"/>
            <w:sz w:val="20"/>
            <w:szCs w:val="20"/>
            <w:highlight w:val="white"/>
          </w:rPr>
          <w:t xml:space="preserve"> V1.0</w:t>
        </w:r>
      </w:ins>
    </w:p>
    <w:p w14:paraId="47FD4792" w14:textId="77777777" w:rsidR="003A2FEE" w:rsidRDefault="003A2FEE" w:rsidP="003A2FEE">
      <w:pPr>
        <w:autoSpaceDE w:val="0"/>
        <w:autoSpaceDN w:val="0"/>
        <w:adjustRightInd w:val="0"/>
        <w:spacing w:after="0" w:line="240" w:lineRule="auto"/>
        <w:rPr>
          <w:ins w:id="3789" w:author="Michael Bell" w:date="2013-05-06T18:01:00Z"/>
          <w:rFonts w:ascii="Courier New" w:hAnsi="Courier New" w:cs="Courier New"/>
          <w:color w:val="008000"/>
          <w:sz w:val="20"/>
          <w:szCs w:val="20"/>
          <w:highlight w:val="white"/>
        </w:rPr>
      </w:pPr>
      <w:ins w:id="3790" w:author="Michael Bell" w:date="2013-05-06T18:01:00Z">
        <w:r>
          <w:rPr>
            <w:rFonts w:ascii="Courier New" w:hAnsi="Courier New" w:cs="Courier New"/>
            <w:color w:val="008000"/>
            <w:sz w:val="20"/>
            <w:szCs w:val="20"/>
            <w:highlight w:val="white"/>
          </w:rPr>
          <w:t xml:space="preserve"> </w:t>
        </w:r>
      </w:ins>
    </w:p>
    <w:p w14:paraId="5AAF7EFC" w14:textId="77777777" w:rsidR="003A2FEE" w:rsidRDefault="003A2FEE" w:rsidP="003A2FEE">
      <w:pPr>
        <w:autoSpaceDE w:val="0"/>
        <w:autoSpaceDN w:val="0"/>
        <w:adjustRightInd w:val="0"/>
        <w:spacing w:after="0" w:line="240" w:lineRule="auto"/>
        <w:rPr>
          <w:ins w:id="3791" w:author="Michael Bell" w:date="2013-05-06T18:01:00Z"/>
          <w:rFonts w:ascii="Courier New" w:hAnsi="Courier New" w:cs="Courier New"/>
          <w:color w:val="008000"/>
          <w:sz w:val="20"/>
          <w:szCs w:val="20"/>
          <w:highlight w:val="white"/>
        </w:rPr>
      </w:pPr>
      <w:ins w:id="3792" w:author="Michael Bell" w:date="2013-05-06T18:01:00Z">
        <w:r>
          <w:rPr>
            <w:rFonts w:ascii="Courier New" w:hAnsi="Courier New" w:cs="Courier New"/>
            <w:color w:val="008000"/>
            <w:sz w:val="20"/>
            <w:szCs w:val="20"/>
            <w:highlight w:val="white"/>
          </w:rPr>
          <w:t xml:space="preserve"> Hornby trainset automation</w:t>
        </w:r>
      </w:ins>
    </w:p>
    <w:p w14:paraId="19A76650" w14:textId="77777777" w:rsidR="003A2FEE" w:rsidRDefault="003A2FEE" w:rsidP="003A2FEE">
      <w:pPr>
        <w:autoSpaceDE w:val="0"/>
        <w:autoSpaceDN w:val="0"/>
        <w:adjustRightInd w:val="0"/>
        <w:spacing w:after="0" w:line="240" w:lineRule="auto"/>
        <w:rPr>
          <w:ins w:id="3793" w:author="Michael Bell" w:date="2013-05-06T18:01:00Z"/>
          <w:rFonts w:ascii="Courier New" w:hAnsi="Courier New" w:cs="Courier New"/>
          <w:color w:val="008000"/>
          <w:sz w:val="20"/>
          <w:szCs w:val="20"/>
          <w:highlight w:val="white"/>
        </w:rPr>
      </w:pPr>
      <w:ins w:id="3794" w:author="Michael Bell" w:date="2013-05-06T18:01:00Z">
        <w:r>
          <w:rPr>
            <w:rFonts w:ascii="Courier New" w:hAnsi="Courier New" w:cs="Courier New"/>
            <w:color w:val="008000"/>
            <w:sz w:val="20"/>
            <w:szCs w:val="20"/>
            <w:highlight w:val="white"/>
          </w:rPr>
          <w:t xml:space="preserve"> </w:t>
        </w:r>
      </w:ins>
    </w:p>
    <w:p w14:paraId="460CB998" w14:textId="77777777" w:rsidR="003A2FEE" w:rsidRDefault="003A2FEE" w:rsidP="003A2FEE">
      <w:pPr>
        <w:autoSpaceDE w:val="0"/>
        <w:autoSpaceDN w:val="0"/>
        <w:adjustRightInd w:val="0"/>
        <w:spacing w:after="0" w:line="240" w:lineRule="auto"/>
        <w:rPr>
          <w:ins w:id="3795" w:author="Michael Bell" w:date="2013-05-06T18:01:00Z"/>
          <w:rFonts w:ascii="Courier New" w:hAnsi="Courier New" w:cs="Courier New"/>
          <w:color w:val="008000"/>
          <w:sz w:val="20"/>
          <w:szCs w:val="20"/>
          <w:highlight w:val="white"/>
        </w:rPr>
      </w:pPr>
      <w:ins w:id="3796" w:author="Michael Bell" w:date="2013-05-06T18:01:00Z">
        <w:r>
          <w:rPr>
            <w:rFonts w:ascii="Courier New" w:hAnsi="Courier New" w:cs="Courier New"/>
            <w:color w:val="008000"/>
            <w:sz w:val="20"/>
            <w:szCs w:val="20"/>
            <w:highlight w:val="white"/>
          </w:rPr>
          <w:t xml:space="preserve"> By Michael Bell</w:t>
        </w:r>
      </w:ins>
    </w:p>
    <w:p w14:paraId="7138CE56" w14:textId="77777777" w:rsidR="003A2FEE" w:rsidRDefault="003A2FEE" w:rsidP="003A2FEE">
      <w:pPr>
        <w:autoSpaceDE w:val="0"/>
        <w:autoSpaceDN w:val="0"/>
        <w:adjustRightInd w:val="0"/>
        <w:spacing w:after="0" w:line="240" w:lineRule="auto"/>
        <w:rPr>
          <w:ins w:id="3797" w:author="Michael Bell" w:date="2013-05-06T18:01:00Z"/>
          <w:rFonts w:ascii="Courier New" w:hAnsi="Courier New" w:cs="Courier New"/>
          <w:color w:val="008000"/>
          <w:sz w:val="20"/>
          <w:szCs w:val="20"/>
          <w:highlight w:val="white"/>
        </w:rPr>
      </w:pPr>
      <w:ins w:id="3798" w:author="Michael Bell" w:date="2013-05-06T18:01:00Z">
        <w:r>
          <w:rPr>
            <w:rFonts w:ascii="Courier New" w:hAnsi="Courier New" w:cs="Courier New"/>
            <w:color w:val="008000"/>
            <w:sz w:val="20"/>
            <w:szCs w:val="20"/>
            <w:highlight w:val="white"/>
          </w:rPr>
          <w:t xml:space="preserve"> </w:t>
        </w:r>
      </w:ins>
    </w:p>
    <w:p w14:paraId="2B50BC71" w14:textId="77777777" w:rsidR="003A2FEE" w:rsidRDefault="003A2FEE" w:rsidP="003A2FEE">
      <w:pPr>
        <w:autoSpaceDE w:val="0"/>
        <w:autoSpaceDN w:val="0"/>
        <w:adjustRightInd w:val="0"/>
        <w:spacing w:after="0" w:line="240" w:lineRule="auto"/>
        <w:rPr>
          <w:ins w:id="3799" w:author="Michael Bell" w:date="2013-05-06T18:01:00Z"/>
          <w:rFonts w:ascii="Courier New" w:hAnsi="Courier New" w:cs="Courier New"/>
          <w:color w:val="008000"/>
          <w:sz w:val="20"/>
          <w:szCs w:val="20"/>
          <w:highlight w:val="white"/>
        </w:rPr>
      </w:pPr>
      <w:ins w:id="3800" w:author="Michael Bell" w:date="2013-05-06T18:01:00Z">
        <w:r>
          <w:rPr>
            <w:rFonts w:ascii="Courier New" w:hAnsi="Courier New" w:cs="Courier New"/>
            <w:color w:val="008000"/>
            <w:sz w:val="20"/>
            <w:szCs w:val="20"/>
            <w:highlight w:val="white"/>
          </w:rPr>
          <w:t xml:space="preserve"> Programing started: 02/02/2013 at 14:08</w:t>
        </w:r>
      </w:ins>
    </w:p>
    <w:p w14:paraId="535A16FD" w14:textId="77777777" w:rsidR="003A2FEE" w:rsidRDefault="003A2FEE" w:rsidP="003A2FEE">
      <w:pPr>
        <w:autoSpaceDE w:val="0"/>
        <w:autoSpaceDN w:val="0"/>
        <w:adjustRightInd w:val="0"/>
        <w:spacing w:after="0" w:line="240" w:lineRule="auto"/>
        <w:rPr>
          <w:ins w:id="3801" w:author="Michael Bell" w:date="2013-05-06T18:01:00Z"/>
          <w:rFonts w:ascii="Courier New" w:hAnsi="Courier New" w:cs="Courier New"/>
          <w:color w:val="008000"/>
          <w:sz w:val="20"/>
          <w:szCs w:val="20"/>
          <w:highlight w:val="white"/>
        </w:rPr>
      </w:pPr>
      <w:ins w:id="3802" w:author="Michael Bell" w:date="2013-05-06T18:01:00Z">
        <w:r>
          <w:rPr>
            <w:rFonts w:ascii="Courier New" w:hAnsi="Courier New" w:cs="Courier New"/>
            <w:color w:val="008000"/>
            <w:sz w:val="20"/>
            <w:szCs w:val="20"/>
            <w:highlight w:val="white"/>
          </w:rPr>
          <w:t xml:space="preserve"> </w:t>
        </w:r>
      </w:ins>
    </w:p>
    <w:p w14:paraId="4230BCE1" w14:textId="77777777" w:rsidR="003A2FEE" w:rsidRDefault="003A2FEE" w:rsidP="003A2FEE">
      <w:pPr>
        <w:autoSpaceDE w:val="0"/>
        <w:autoSpaceDN w:val="0"/>
        <w:adjustRightInd w:val="0"/>
        <w:spacing w:after="0" w:line="240" w:lineRule="auto"/>
        <w:rPr>
          <w:ins w:id="3803" w:author="Michael Bell" w:date="2013-05-06T18:01:00Z"/>
          <w:rFonts w:ascii="Courier New" w:hAnsi="Courier New" w:cs="Courier New"/>
          <w:color w:val="008000"/>
          <w:sz w:val="20"/>
          <w:szCs w:val="20"/>
          <w:highlight w:val="white"/>
        </w:rPr>
      </w:pPr>
      <w:ins w:id="3804" w:author="Michael Bell" w:date="2013-05-06T18:01:00Z">
        <w:r>
          <w:rPr>
            <w:rFonts w:ascii="Courier New" w:hAnsi="Courier New" w:cs="Courier New"/>
            <w:color w:val="008000"/>
            <w:sz w:val="20"/>
            <w:szCs w:val="20"/>
            <w:highlight w:val="white"/>
          </w:rPr>
          <w:t xml:space="preserve"> Programing completed: 06/05/2013 at 17:45</w:t>
        </w:r>
      </w:ins>
    </w:p>
    <w:p w14:paraId="62CADCD4" w14:textId="77777777" w:rsidR="003A2FEE" w:rsidRDefault="003A2FEE" w:rsidP="003A2FEE">
      <w:pPr>
        <w:autoSpaceDE w:val="0"/>
        <w:autoSpaceDN w:val="0"/>
        <w:adjustRightInd w:val="0"/>
        <w:spacing w:after="0" w:line="240" w:lineRule="auto"/>
        <w:rPr>
          <w:ins w:id="3805" w:author="Michael Bell" w:date="2013-05-06T18:01:00Z"/>
          <w:rFonts w:ascii="Courier New" w:hAnsi="Courier New" w:cs="Courier New"/>
          <w:color w:val="008000"/>
          <w:sz w:val="20"/>
          <w:szCs w:val="20"/>
          <w:highlight w:val="white"/>
        </w:rPr>
      </w:pPr>
      <w:ins w:id="3806" w:author="Michael Bell" w:date="2013-05-06T18:01:00Z">
        <w:r>
          <w:rPr>
            <w:rFonts w:ascii="Courier New" w:hAnsi="Courier New" w:cs="Courier New"/>
            <w:color w:val="008000"/>
            <w:sz w:val="20"/>
            <w:szCs w:val="20"/>
            <w:highlight w:val="white"/>
          </w:rPr>
          <w:t xml:space="preserve"> </w:t>
        </w:r>
      </w:ins>
    </w:p>
    <w:p w14:paraId="1B8689BC" w14:textId="77777777" w:rsidR="003A2FEE" w:rsidRDefault="003A2FEE" w:rsidP="003A2FEE">
      <w:pPr>
        <w:autoSpaceDE w:val="0"/>
        <w:autoSpaceDN w:val="0"/>
        <w:adjustRightInd w:val="0"/>
        <w:spacing w:after="0" w:line="240" w:lineRule="auto"/>
        <w:rPr>
          <w:ins w:id="3807" w:author="Michael Bell" w:date="2013-05-06T18:01:00Z"/>
          <w:rFonts w:ascii="Courier New" w:hAnsi="Courier New" w:cs="Courier New"/>
          <w:color w:val="000000"/>
          <w:sz w:val="20"/>
          <w:szCs w:val="20"/>
          <w:highlight w:val="white"/>
        </w:rPr>
      </w:pPr>
      <w:ins w:id="3808" w:author="Michael Bell" w:date="2013-05-06T18:01:00Z">
        <w:r>
          <w:rPr>
            <w:rFonts w:ascii="Courier New" w:hAnsi="Courier New" w:cs="Courier New"/>
            <w:color w:val="008000"/>
            <w:sz w:val="20"/>
            <w:szCs w:val="20"/>
            <w:highlight w:val="white"/>
          </w:rPr>
          <w:t xml:space="preserve"> */</w:t>
        </w:r>
      </w:ins>
    </w:p>
    <w:p w14:paraId="135EA72C" w14:textId="77777777" w:rsidR="003A2FEE" w:rsidRDefault="003A2FEE" w:rsidP="003A2FEE">
      <w:pPr>
        <w:autoSpaceDE w:val="0"/>
        <w:autoSpaceDN w:val="0"/>
        <w:adjustRightInd w:val="0"/>
        <w:spacing w:after="0" w:line="240" w:lineRule="auto"/>
        <w:rPr>
          <w:ins w:id="3809" w:author="Michael Bell" w:date="2013-05-06T18:01:00Z"/>
          <w:rFonts w:ascii="Courier New" w:hAnsi="Courier New" w:cs="Courier New"/>
          <w:color w:val="000000"/>
          <w:sz w:val="20"/>
          <w:szCs w:val="20"/>
          <w:highlight w:val="white"/>
        </w:rPr>
      </w:pPr>
    </w:p>
    <w:p w14:paraId="31400D77" w14:textId="77777777" w:rsidR="003A2FEE" w:rsidRDefault="003A2FEE" w:rsidP="003A2FEE">
      <w:pPr>
        <w:autoSpaceDE w:val="0"/>
        <w:autoSpaceDN w:val="0"/>
        <w:adjustRightInd w:val="0"/>
        <w:spacing w:after="0" w:line="240" w:lineRule="auto"/>
        <w:rPr>
          <w:ins w:id="3810" w:author="Michael Bell" w:date="2013-05-06T18:01:00Z"/>
          <w:rFonts w:ascii="Courier New" w:hAnsi="Courier New" w:cs="Courier New"/>
          <w:color w:val="008000"/>
          <w:sz w:val="20"/>
          <w:szCs w:val="20"/>
          <w:highlight w:val="white"/>
        </w:rPr>
      </w:pPr>
      <w:ins w:id="3811" w:author="Michael Bell" w:date="2013-05-06T18:01:00Z">
        <w:r>
          <w:rPr>
            <w:rFonts w:ascii="Courier New" w:hAnsi="Courier New" w:cs="Courier New"/>
            <w:color w:val="008000"/>
            <w:sz w:val="20"/>
            <w:szCs w:val="20"/>
            <w:highlight w:val="white"/>
          </w:rPr>
          <w:t>/*this function was originaly used to check the position of the points but it turned out</w:t>
        </w:r>
      </w:ins>
    </w:p>
    <w:p w14:paraId="015156D7" w14:textId="77777777" w:rsidR="003A2FEE" w:rsidRDefault="003A2FEE" w:rsidP="003A2FEE">
      <w:pPr>
        <w:autoSpaceDE w:val="0"/>
        <w:autoSpaceDN w:val="0"/>
        <w:adjustRightInd w:val="0"/>
        <w:spacing w:after="0" w:line="240" w:lineRule="auto"/>
        <w:rPr>
          <w:ins w:id="3812" w:author="Michael Bell" w:date="2013-05-06T18:01:00Z"/>
          <w:rFonts w:ascii="Courier New" w:hAnsi="Courier New" w:cs="Courier New"/>
          <w:color w:val="008000"/>
          <w:sz w:val="20"/>
          <w:szCs w:val="20"/>
          <w:highlight w:val="white"/>
        </w:rPr>
      </w:pPr>
      <w:ins w:id="3813" w:author="Michael Bell" w:date="2013-05-06T18:01:00Z">
        <w:r>
          <w:rPr>
            <w:rFonts w:ascii="Courier New" w:hAnsi="Courier New" w:cs="Courier New"/>
            <w:color w:val="008000"/>
            <w:sz w:val="20"/>
            <w:szCs w:val="20"/>
            <w:highlight w:val="white"/>
          </w:rPr>
          <w:t xml:space="preserve">to cause multiple errors and so was removed and replaced with code that simply switched </w:t>
        </w:r>
      </w:ins>
    </w:p>
    <w:p w14:paraId="287D29F5" w14:textId="77777777" w:rsidR="003A2FEE" w:rsidRDefault="003A2FEE" w:rsidP="003A2FEE">
      <w:pPr>
        <w:autoSpaceDE w:val="0"/>
        <w:autoSpaceDN w:val="0"/>
        <w:adjustRightInd w:val="0"/>
        <w:spacing w:after="0" w:line="240" w:lineRule="auto"/>
        <w:rPr>
          <w:ins w:id="3814" w:author="Michael Bell" w:date="2013-05-06T18:01:00Z"/>
          <w:rFonts w:ascii="Courier New" w:hAnsi="Courier New" w:cs="Courier New"/>
          <w:color w:val="000000"/>
          <w:sz w:val="20"/>
          <w:szCs w:val="20"/>
          <w:highlight w:val="white"/>
        </w:rPr>
      </w:pPr>
      <w:ins w:id="3815" w:author="Michael Bell" w:date="2013-05-06T18:01:00Z">
        <w:r>
          <w:rPr>
            <w:rFonts w:ascii="Courier New" w:hAnsi="Courier New" w:cs="Courier New"/>
            <w:color w:val="008000"/>
            <w:sz w:val="20"/>
            <w:szCs w:val="20"/>
            <w:highlight w:val="white"/>
          </w:rPr>
          <w:t>the points without remembering their position*/</w:t>
        </w:r>
      </w:ins>
    </w:p>
    <w:p w14:paraId="64BF6A27" w14:textId="77777777" w:rsidR="003A2FEE" w:rsidRDefault="003A2FEE" w:rsidP="003A2FEE">
      <w:pPr>
        <w:autoSpaceDE w:val="0"/>
        <w:autoSpaceDN w:val="0"/>
        <w:adjustRightInd w:val="0"/>
        <w:spacing w:after="0" w:line="240" w:lineRule="auto"/>
        <w:rPr>
          <w:ins w:id="3816" w:author="Michael Bell" w:date="2013-05-06T18:01:00Z"/>
          <w:rFonts w:ascii="Courier New" w:hAnsi="Courier New" w:cs="Courier New"/>
          <w:color w:val="000000"/>
          <w:sz w:val="20"/>
          <w:szCs w:val="20"/>
          <w:highlight w:val="white"/>
        </w:rPr>
      </w:pPr>
    </w:p>
    <w:p w14:paraId="1E5850D2" w14:textId="77777777" w:rsidR="003A2FEE" w:rsidRDefault="003A2FEE" w:rsidP="003A2FEE">
      <w:pPr>
        <w:autoSpaceDE w:val="0"/>
        <w:autoSpaceDN w:val="0"/>
        <w:adjustRightInd w:val="0"/>
        <w:spacing w:after="0" w:line="240" w:lineRule="auto"/>
        <w:rPr>
          <w:ins w:id="3817" w:author="Michael Bell" w:date="2013-05-06T18:01:00Z"/>
          <w:rFonts w:ascii="Courier New" w:hAnsi="Courier New" w:cs="Courier New"/>
          <w:color w:val="000000"/>
          <w:sz w:val="20"/>
          <w:szCs w:val="20"/>
          <w:highlight w:val="white"/>
        </w:rPr>
      </w:pPr>
    </w:p>
    <w:p w14:paraId="3D2140A3" w14:textId="77777777" w:rsidR="003A2FEE" w:rsidRDefault="003A2FEE" w:rsidP="003A2FEE">
      <w:pPr>
        <w:autoSpaceDE w:val="0"/>
        <w:autoSpaceDN w:val="0"/>
        <w:adjustRightInd w:val="0"/>
        <w:spacing w:after="0" w:line="240" w:lineRule="auto"/>
        <w:rPr>
          <w:ins w:id="3818" w:author="Michael Bell" w:date="2013-05-06T18:01:00Z"/>
          <w:rFonts w:ascii="Courier New" w:hAnsi="Courier New" w:cs="Courier New"/>
          <w:color w:val="000000"/>
          <w:sz w:val="20"/>
          <w:szCs w:val="20"/>
          <w:highlight w:val="white"/>
        </w:rPr>
      </w:pPr>
      <w:ins w:id="3819" w:author="Michael Bell" w:date="2013-05-06T18:01: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ins>
    </w:p>
    <w:p w14:paraId="3FB97778" w14:textId="77777777" w:rsidR="003A2FEE" w:rsidRDefault="003A2FEE" w:rsidP="003A2FEE">
      <w:pPr>
        <w:autoSpaceDE w:val="0"/>
        <w:autoSpaceDN w:val="0"/>
        <w:adjustRightInd w:val="0"/>
        <w:spacing w:after="0" w:line="240" w:lineRule="auto"/>
        <w:rPr>
          <w:ins w:id="3820" w:author="Michael Bell" w:date="2013-05-06T18:01:00Z"/>
          <w:rFonts w:ascii="Courier New" w:hAnsi="Courier New" w:cs="Courier New"/>
          <w:color w:val="000000"/>
          <w:sz w:val="20"/>
          <w:szCs w:val="20"/>
          <w:highlight w:val="white"/>
        </w:rPr>
      </w:pPr>
      <w:ins w:id="3821" w:author="Michael Bell" w:date="2013-05-06T18:01:00Z">
        <w:r>
          <w:rPr>
            <w:rFonts w:ascii="Courier New" w:hAnsi="Courier New" w:cs="Courier New"/>
            <w:b/>
            <w:bCs/>
            <w:color w:val="000080"/>
            <w:sz w:val="20"/>
            <w:szCs w:val="20"/>
            <w:highlight w:val="white"/>
          </w:rPr>
          <w:t>{</w:t>
        </w:r>
      </w:ins>
    </w:p>
    <w:p w14:paraId="492910A8" w14:textId="77777777" w:rsidR="003A2FEE" w:rsidRDefault="003A2FEE" w:rsidP="003A2FEE">
      <w:pPr>
        <w:autoSpaceDE w:val="0"/>
        <w:autoSpaceDN w:val="0"/>
        <w:adjustRightInd w:val="0"/>
        <w:spacing w:after="0" w:line="240" w:lineRule="auto"/>
        <w:rPr>
          <w:ins w:id="3822" w:author="Michael Bell" w:date="2013-05-06T18:01:00Z"/>
          <w:rFonts w:ascii="Courier New" w:hAnsi="Courier New" w:cs="Courier New"/>
          <w:color w:val="008000"/>
          <w:sz w:val="20"/>
          <w:szCs w:val="20"/>
          <w:highlight w:val="white"/>
        </w:rPr>
      </w:pPr>
      <w:ins w:id="3823" w:author="Michael Bell" w:date="2013-05-06T18:01:00Z">
        <w:r>
          <w:rPr>
            <w:rFonts w:ascii="Courier New" w:hAnsi="Courier New" w:cs="Courier New"/>
            <w:color w:val="008000"/>
            <w:sz w:val="20"/>
            <w:szCs w:val="20"/>
            <w:highlight w:val="white"/>
          </w:rPr>
          <w:t>//  for (int i = 1; i &lt; 11; i++)  //goes through all the points</w:t>
        </w:r>
      </w:ins>
    </w:p>
    <w:p w14:paraId="4770E39C" w14:textId="77777777" w:rsidR="003A2FEE" w:rsidRDefault="003A2FEE" w:rsidP="003A2FEE">
      <w:pPr>
        <w:autoSpaceDE w:val="0"/>
        <w:autoSpaceDN w:val="0"/>
        <w:adjustRightInd w:val="0"/>
        <w:spacing w:after="0" w:line="240" w:lineRule="auto"/>
        <w:rPr>
          <w:ins w:id="3824" w:author="Michael Bell" w:date="2013-05-06T18:01:00Z"/>
          <w:rFonts w:ascii="Courier New" w:hAnsi="Courier New" w:cs="Courier New"/>
          <w:color w:val="008000"/>
          <w:sz w:val="20"/>
          <w:szCs w:val="20"/>
          <w:highlight w:val="white"/>
        </w:rPr>
      </w:pPr>
      <w:ins w:id="3825" w:author="Michael Bell" w:date="2013-05-06T18:01:00Z">
        <w:r>
          <w:rPr>
            <w:rFonts w:ascii="Courier New" w:hAnsi="Courier New" w:cs="Courier New"/>
            <w:color w:val="008000"/>
            <w:sz w:val="20"/>
            <w:szCs w:val="20"/>
            <w:highlight w:val="white"/>
          </w:rPr>
          <w:t>//  {</w:t>
        </w:r>
      </w:ins>
    </w:p>
    <w:p w14:paraId="50D8A4B3" w14:textId="77777777" w:rsidR="003A2FEE" w:rsidRDefault="003A2FEE" w:rsidP="003A2FEE">
      <w:pPr>
        <w:autoSpaceDE w:val="0"/>
        <w:autoSpaceDN w:val="0"/>
        <w:adjustRightInd w:val="0"/>
        <w:spacing w:after="0" w:line="240" w:lineRule="auto"/>
        <w:rPr>
          <w:ins w:id="3826" w:author="Michael Bell" w:date="2013-05-06T18:01:00Z"/>
          <w:rFonts w:ascii="Courier New" w:hAnsi="Courier New" w:cs="Courier New"/>
          <w:color w:val="008000"/>
          <w:sz w:val="20"/>
          <w:szCs w:val="20"/>
          <w:highlight w:val="white"/>
        </w:rPr>
      </w:pPr>
      <w:ins w:id="3827" w:author="Michael Bell" w:date="2013-05-06T18:01:00Z">
        <w:r>
          <w:rPr>
            <w:rFonts w:ascii="Courier New" w:hAnsi="Courier New" w:cs="Courier New"/>
            <w:color w:val="008000"/>
            <w:sz w:val="20"/>
            <w:szCs w:val="20"/>
            <w:highlight w:val="white"/>
          </w:rPr>
          <w:t>//    if (pointState[i] != pointSwitch[i]) //if the state doesent match what it should be</w:t>
        </w:r>
      </w:ins>
    </w:p>
    <w:p w14:paraId="22333661" w14:textId="77777777" w:rsidR="003A2FEE" w:rsidRDefault="003A2FEE" w:rsidP="003A2FEE">
      <w:pPr>
        <w:autoSpaceDE w:val="0"/>
        <w:autoSpaceDN w:val="0"/>
        <w:adjustRightInd w:val="0"/>
        <w:spacing w:after="0" w:line="240" w:lineRule="auto"/>
        <w:rPr>
          <w:ins w:id="3828" w:author="Michael Bell" w:date="2013-05-06T18:01:00Z"/>
          <w:rFonts w:ascii="Courier New" w:hAnsi="Courier New" w:cs="Courier New"/>
          <w:color w:val="008000"/>
          <w:sz w:val="20"/>
          <w:szCs w:val="20"/>
          <w:highlight w:val="white"/>
        </w:rPr>
      </w:pPr>
      <w:ins w:id="3829" w:author="Michael Bell" w:date="2013-05-06T18:01:00Z">
        <w:r>
          <w:rPr>
            <w:rFonts w:ascii="Courier New" w:hAnsi="Courier New" w:cs="Courier New"/>
            <w:color w:val="008000"/>
            <w:sz w:val="20"/>
            <w:szCs w:val="20"/>
            <w:highlight w:val="white"/>
          </w:rPr>
          <w:t>//    {</w:t>
        </w:r>
      </w:ins>
    </w:p>
    <w:p w14:paraId="21B9E86E" w14:textId="77777777" w:rsidR="003A2FEE" w:rsidRDefault="003A2FEE" w:rsidP="003A2FEE">
      <w:pPr>
        <w:autoSpaceDE w:val="0"/>
        <w:autoSpaceDN w:val="0"/>
        <w:adjustRightInd w:val="0"/>
        <w:spacing w:after="0" w:line="240" w:lineRule="auto"/>
        <w:rPr>
          <w:ins w:id="3830" w:author="Michael Bell" w:date="2013-05-06T18:01:00Z"/>
          <w:rFonts w:ascii="Courier New" w:hAnsi="Courier New" w:cs="Courier New"/>
          <w:color w:val="008000"/>
          <w:sz w:val="20"/>
          <w:szCs w:val="20"/>
          <w:highlight w:val="white"/>
        </w:rPr>
      </w:pPr>
      <w:ins w:id="3831" w:author="Michael Bell" w:date="2013-05-06T18:01:00Z">
        <w:r>
          <w:rPr>
            <w:rFonts w:ascii="Courier New" w:hAnsi="Courier New" w:cs="Courier New"/>
            <w:color w:val="008000"/>
            <w:sz w:val="20"/>
            <w:szCs w:val="20"/>
            <w:highlight w:val="white"/>
          </w:rPr>
          <w:t>//      setPoint(pointSwitch[i], i); //move the points</w:t>
        </w:r>
      </w:ins>
    </w:p>
    <w:p w14:paraId="7416787C" w14:textId="77777777" w:rsidR="003A2FEE" w:rsidRDefault="003A2FEE" w:rsidP="003A2FEE">
      <w:pPr>
        <w:autoSpaceDE w:val="0"/>
        <w:autoSpaceDN w:val="0"/>
        <w:adjustRightInd w:val="0"/>
        <w:spacing w:after="0" w:line="240" w:lineRule="auto"/>
        <w:rPr>
          <w:ins w:id="3832" w:author="Michael Bell" w:date="2013-05-06T18:01:00Z"/>
          <w:rFonts w:ascii="Courier New" w:hAnsi="Courier New" w:cs="Courier New"/>
          <w:color w:val="008000"/>
          <w:sz w:val="20"/>
          <w:szCs w:val="20"/>
          <w:highlight w:val="white"/>
        </w:rPr>
      </w:pPr>
      <w:ins w:id="3833" w:author="Michael Bell" w:date="2013-05-06T18:01:00Z">
        <w:r>
          <w:rPr>
            <w:rFonts w:ascii="Courier New" w:hAnsi="Courier New" w:cs="Courier New"/>
            <w:color w:val="008000"/>
            <w:sz w:val="20"/>
            <w:szCs w:val="20"/>
            <w:highlight w:val="white"/>
          </w:rPr>
          <w:t>//      pointState[i] = pointSwitch[i]; //change the state</w:t>
        </w:r>
      </w:ins>
    </w:p>
    <w:p w14:paraId="1D19138D" w14:textId="77777777" w:rsidR="003A2FEE" w:rsidRDefault="003A2FEE" w:rsidP="003A2FEE">
      <w:pPr>
        <w:autoSpaceDE w:val="0"/>
        <w:autoSpaceDN w:val="0"/>
        <w:adjustRightInd w:val="0"/>
        <w:spacing w:after="0" w:line="240" w:lineRule="auto"/>
        <w:rPr>
          <w:ins w:id="3834" w:author="Michael Bell" w:date="2013-05-06T18:01:00Z"/>
          <w:rFonts w:ascii="Courier New" w:hAnsi="Courier New" w:cs="Courier New"/>
          <w:color w:val="008000"/>
          <w:sz w:val="20"/>
          <w:szCs w:val="20"/>
          <w:highlight w:val="white"/>
        </w:rPr>
      </w:pPr>
      <w:ins w:id="3835" w:author="Michael Bell" w:date="2013-05-06T18:01:00Z">
        <w:r>
          <w:rPr>
            <w:rFonts w:ascii="Courier New" w:hAnsi="Courier New" w:cs="Courier New"/>
            <w:color w:val="008000"/>
            <w:sz w:val="20"/>
            <w:szCs w:val="20"/>
            <w:highlight w:val="white"/>
          </w:rPr>
          <w:t>//    }</w:t>
        </w:r>
      </w:ins>
    </w:p>
    <w:p w14:paraId="660FCE47" w14:textId="77777777" w:rsidR="003A2FEE" w:rsidRDefault="003A2FEE" w:rsidP="003A2FEE">
      <w:pPr>
        <w:autoSpaceDE w:val="0"/>
        <w:autoSpaceDN w:val="0"/>
        <w:adjustRightInd w:val="0"/>
        <w:spacing w:after="0" w:line="240" w:lineRule="auto"/>
        <w:rPr>
          <w:ins w:id="3836" w:author="Michael Bell" w:date="2013-05-06T18:01:00Z"/>
          <w:rFonts w:ascii="Courier New" w:hAnsi="Courier New" w:cs="Courier New"/>
          <w:color w:val="008000"/>
          <w:sz w:val="20"/>
          <w:szCs w:val="20"/>
          <w:highlight w:val="white"/>
        </w:rPr>
      </w:pPr>
      <w:ins w:id="3837" w:author="Michael Bell" w:date="2013-05-06T18:01:00Z">
        <w:r>
          <w:rPr>
            <w:rFonts w:ascii="Courier New" w:hAnsi="Courier New" w:cs="Courier New"/>
            <w:color w:val="008000"/>
            <w:sz w:val="20"/>
            <w:szCs w:val="20"/>
            <w:highlight w:val="white"/>
          </w:rPr>
          <w:t>//  }</w:t>
        </w:r>
      </w:ins>
    </w:p>
    <w:p w14:paraId="076973A1" w14:textId="1942D605" w:rsidR="003A2FEE" w:rsidRDefault="003A2FEE" w:rsidP="003A2FEE">
      <w:pPr>
        <w:autoSpaceDE w:val="0"/>
        <w:autoSpaceDN w:val="0"/>
        <w:adjustRightInd w:val="0"/>
        <w:spacing w:after="0" w:line="240" w:lineRule="auto"/>
        <w:rPr>
          <w:ins w:id="3838" w:author="Michael Bell" w:date="2013-05-06T18:07:00Z"/>
          <w:rFonts w:ascii="Courier New" w:hAnsi="Courier New" w:cs="Courier New"/>
          <w:b/>
          <w:bCs/>
          <w:color w:val="000080"/>
          <w:sz w:val="20"/>
          <w:szCs w:val="20"/>
          <w:highlight w:val="white"/>
        </w:rPr>
      </w:pPr>
      <w:ins w:id="3839" w:author="Michael Bell" w:date="2013-05-06T18:01:00Z">
        <w:r>
          <w:rPr>
            <w:rFonts w:ascii="Courier New" w:hAnsi="Courier New" w:cs="Courier New"/>
            <w:b/>
            <w:bCs/>
            <w:color w:val="000080"/>
            <w:sz w:val="20"/>
            <w:szCs w:val="20"/>
            <w:highlight w:val="white"/>
          </w:rPr>
          <w:t>}</w:t>
        </w:r>
      </w:ins>
    </w:p>
    <w:p w14:paraId="341949CC" w14:textId="77777777" w:rsidR="003A2FEE" w:rsidRDefault="003A2FEE">
      <w:pPr>
        <w:rPr>
          <w:ins w:id="3840" w:author="Michael Bell" w:date="2013-05-06T18:07:00Z"/>
          <w:rFonts w:ascii="Courier New" w:hAnsi="Courier New" w:cs="Courier New"/>
          <w:b/>
          <w:bCs/>
          <w:color w:val="000080"/>
          <w:sz w:val="20"/>
          <w:szCs w:val="20"/>
          <w:highlight w:val="white"/>
        </w:rPr>
      </w:pPr>
      <w:ins w:id="3841" w:author="Michael Bell" w:date="2013-05-06T18:07:00Z">
        <w:r>
          <w:rPr>
            <w:rFonts w:ascii="Courier New" w:hAnsi="Courier New" w:cs="Courier New"/>
            <w:b/>
            <w:bCs/>
            <w:color w:val="000080"/>
            <w:sz w:val="20"/>
            <w:szCs w:val="20"/>
            <w:highlight w:val="white"/>
          </w:rPr>
          <w:br w:type="page"/>
        </w:r>
      </w:ins>
    </w:p>
    <w:p w14:paraId="02588715" w14:textId="4930E8A2" w:rsidR="003A2FEE" w:rsidRDefault="003A2FEE" w:rsidP="003A2FEE">
      <w:pPr>
        <w:pStyle w:val="Heading2"/>
        <w:rPr>
          <w:ins w:id="3842" w:author="Michael Bell" w:date="2013-05-06T18:01:00Z"/>
          <w:highlight w:val="white"/>
        </w:rPr>
        <w:pPrChange w:id="3843" w:author="Michael Bell" w:date="2013-05-06T18:07:00Z">
          <w:pPr>
            <w:autoSpaceDE w:val="0"/>
            <w:autoSpaceDN w:val="0"/>
            <w:adjustRightInd w:val="0"/>
            <w:spacing w:after="0" w:line="240" w:lineRule="auto"/>
          </w:pPr>
        </w:pPrChange>
      </w:pPr>
      <w:ins w:id="3844" w:author="Michael Bell" w:date="2013-05-06T18:07:00Z">
        <w:r>
          <w:rPr>
            <w:highlight w:val="white"/>
          </w:rPr>
          <w:lastRenderedPageBreak/>
          <w:t>respondEnter.ino</w:t>
        </w:r>
      </w:ins>
    </w:p>
    <w:p w14:paraId="7B90F172" w14:textId="77777777" w:rsidR="003A2FEE" w:rsidRDefault="003A2FEE" w:rsidP="003A2FEE">
      <w:pPr>
        <w:autoSpaceDE w:val="0"/>
        <w:autoSpaceDN w:val="0"/>
        <w:adjustRightInd w:val="0"/>
        <w:spacing w:after="0" w:line="240" w:lineRule="auto"/>
        <w:rPr>
          <w:ins w:id="3845" w:author="Michael Bell" w:date="2013-05-06T18:07:00Z"/>
          <w:rFonts w:ascii="Courier New" w:hAnsi="Courier New" w:cs="Courier New"/>
          <w:color w:val="008000"/>
          <w:sz w:val="20"/>
          <w:szCs w:val="20"/>
          <w:highlight w:val="white"/>
        </w:rPr>
      </w:pPr>
      <w:ins w:id="3846" w:author="Michael Bell" w:date="2013-05-06T18:07:00Z">
        <w:r>
          <w:rPr>
            <w:rFonts w:ascii="Courier New" w:hAnsi="Courier New" w:cs="Courier New"/>
            <w:color w:val="008000"/>
            <w:sz w:val="20"/>
            <w:szCs w:val="20"/>
            <w:highlight w:val="white"/>
          </w:rPr>
          <w:t>/*</w:t>
        </w:r>
      </w:ins>
    </w:p>
    <w:p w14:paraId="028BA8FD" w14:textId="77777777" w:rsidR="003A2FEE" w:rsidRDefault="003A2FEE" w:rsidP="003A2FEE">
      <w:pPr>
        <w:autoSpaceDE w:val="0"/>
        <w:autoSpaceDN w:val="0"/>
        <w:adjustRightInd w:val="0"/>
        <w:spacing w:after="0" w:line="240" w:lineRule="auto"/>
        <w:rPr>
          <w:ins w:id="3847" w:author="Michael Bell" w:date="2013-05-06T18:07:00Z"/>
          <w:rFonts w:ascii="Courier New" w:hAnsi="Courier New" w:cs="Courier New"/>
          <w:color w:val="008000"/>
          <w:sz w:val="20"/>
          <w:szCs w:val="20"/>
          <w:highlight w:val="white"/>
        </w:rPr>
      </w:pPr>
    </w:p>
    <w:p w14:paraId="42DEAE14" w14:textId="77777777" w:rsidR="003A2FEE" w:rsidRDefault="003A2FEE" w:rsidP="003A2FEE">
      <w:pPr>
        <w:autoSpaceDE w:val="0"/>
        <w:autoSpaceDN w:val="0"/>
        <w:adjustRightInd w:val="0"/>
        <w:spacing w:after="0" w:line="240" w:lineRule="auto"/>
        <w:rPr>
          <w:ins w:id="3848" w:author="Michael Bell" w:date="2013-05-06T18:07:00Z"/>
          <w:rFonts w:ascii="Courier New" w:hAnsi="Courier New" w:cs="Courier New"/>
          <w:color w:val="008000"/>
          <w:sz w:val="20"/>
          <w:szCs w:val="20"/>
          <w:highlight w:val="white"/>
        </w:rPr>
      </w:pPr>
      <w:ins w:id="3849" w:author="Michael Bell" w:date="2013-05-06T18:07:00Z">
        <w:r>
          <w:rPr>
            <w:rFonts w:ascii="Courier New" w:hAnsi="Courier New" w:cs="Courier New"/>
            <w:color w:val="008000"/>
            <w:sz w:val="20"/>
            <w:szCs w:val="20"/>
            <w:highlight w:val="white"/>
          </w:rPr>
          <w:t xml:space="preserve"> BELTRAK</w:t>
        </w:r>
      </w:ins>
    </w:p>
    <w:p w14:paraId="73C909A2" w14:textId="77777777" w:rsidR="003A2FEE" w:rsidRDefault="003A2FEE" w:rsidP="003A2FEE">
      <w:pPr>
        <w:autoSpaceDE w:val="0"/>
        <w:autoSpaceDN w:val="0"/>
        <w:adjustRightInd w:val="0"/>
        <w:spacing w:after="0" w:line="240" w:lineRule="auto"/>
        <w:rPr>
          <w:ins w:id="3850" w:author="Michael Bell" w:date="2013-05-06T18:07:00Z"/>
          <w:rFonts w:ascii="Courier New" w:hAnsi="Courier New" w:cs="Courier New"/>
          <w:color w:val="008000"/>
          <w:sz w:val="20"/>
          <w:szCs w:val="20"/>
          <w:highlight w:val="white"/>
        </w:rPr>
      </w:pPr>
      <w:ins w:id="3851" w:author="Michael Bell" w:date="2013-05-06T18:07:00Z">
        <w:r>
          <w:rPr>
            <w:rFonts w:ascii="Courier New" w:hAnsi="Courier New" w:cs="Courier New"/>
            <w:color w:val="008000"/>
            <w:sz w:val="20"/>
            <w:szCs w:val="20"/>
            <w:highlight w:val="white"/>
          </w:rPr>
          <w:t xml:space="preserve"> </w:t>
        </w:r>
      </w:ins>
    </w:p>
    <w:p w14:paraId="028390EE" w14:textId="77777777" w:rsidR="003A2FEE" w:rsidRDefault="003A2FEE" w:rsidP="003A2FEE">
      <w:pPr>
        <w:autoSpaceDE w:val="0"/>
        <w:autoSpaceDN w:val="0"/>
        <w:adjustRightInd w:val="0"/>
        <w:spacing w:after="0" w:line="240" w:lineRule="auto"/>
        <w:rPr>
          <w:ins w:id="3852" w:author="Michael Bell" w:date="2013-05-06T18:07:00Z"/>
          <w:rFonts w:ascii="Courier New" w:hAnsi="Courier New" w:cs="Courier New"/>
          <w:color w:val="008000"/>
          <w:sz w:val="20"/>
          <w:szCs w:val="20"/>
          <w:highlight w:val="white"/>
        </w:rPr>
      </w:pPr>
      <w:ins w:id="3853" w:author="Michael Bell" w:date="2013-05-06T18:07:00Z">
        <w:r>
          <w:rPr>
            <w:rFonts w:ascii="Courier New" w:hAnsi="Courier New" w:cs="Courier New"/>
            <w:color w:val="008000"/>
            <w:sz w:val="20"/>
            <w:szCs w:val="20"/>
            <w:highlight w:val="white"/>
          </w:rPr>
          <w:t xml:space="preserve"> V1.0</w:t>
        </w:r>
      </w:ins>
    </w:p>
    <w:p w14:paraId="0C5B9E5B" w14:textId="77777777" w:rsidR="003A2FEE" w:rsidRDefault="003A2FEE" w:rsidP="003A2FEE">
      <w:pPr>
        <w:autoSpaceDE w:val="0"/>
        <w:autoSpaceDN w:val="0"/>
        <w:adjustRightInd w:val="0"/>
        <w:spacing w:after="0" w:line="240" w:lineRule="auto"/>
        <w:rPr>
          <w:ins w:id="3854" w:author="Michael Bell" w:date="2013-05-06T18:07:00Z"/>
          <w:rFonts w:ascii="Courier New" w:hAnsi="Courier New" w:cs="Courier New"/>
          <w:color w:val="008000"/>
          <w:sz w:val="20"/>
          <w:szCs w:val="20"/>
          <w:highlight w:val="white"/>
        </w:rPr>
      </w:pPr>
      <w:ins w:id="3855" w:author="Michael Bell" w:date="2013-05-06T18:07:00Z">
        <w:r>
          <w:rPr>
            <w:rFonts w:ascii="Courier New" w:hAnsi="Courier New" w:cs="Courier New"/>
            <w:color w:val="008000"/>
            <w:sz w:val="20"/>
            <w:szCs w:val="20"/>
            <w:highlight w:val="white"/>
          </w:rPr>
          <w:t xml:space="preserve"> </w:t>
        </w:r>
      </w:ins>
    </w:p>
    <w:p w14:paraId="31D6BCC3" w14:textId="77777777" w:rsidR="003A2FEE" w:rsidRDefault="003A2FEE" w:rsidP="003A2FEE">
      <w:pPr>
        <w:autoSpaceDE w:val="0"/>
        <w:autoSpaceDN w:val="0"/>
        <w:adjustRightInd w:val="0"/>
        <w:spacing w:after="0" w:line="240" w:lineRule="auto"/>
        <w:rPr>
          <w:ins w:id="3856" w:author="Michael Bell" w:date="2013-05-06T18:07:00Z"/>
          <w:rFonts w:ascii="Courier New" w:hAnsi="Courier New" w:cs="Courier New"/>
          <w:color w:val="008000"/>
          <w:sz w:val="20"/>
          <w:szCs w:val="20"/>
          <w:highlight w:val="white"/>
        </w:rPr>
      </w:pPr>
      <w:ins w:id="3857" w:author="Michael Bell" w:date="2013-05-06T18:07:00Z">
        <w:r>
          <w:rPr>
            <w:rFonts w:ascii="Courier New" w:hAnsi="Courier New" w:cs="Courier New"/>
            <w:color w:val="008000"/>
            <w:sz w:val="20"/>
            <w:szCs w:val="20"/>
            <w:highlight w:val="white"/>
          </w:rPr>
          <w:t xml:space="preserve"> Hornby trainset automation</w:t>
        </w:r>
      </w:ins>
    </w:p>
    <w:p w14:paraId="16145C0D" w14:textId="77777777" w:rsidR="003A2FEE" w:rsidRDefault="003A2FEE" w:rsidP="003A2FEE">
      <w:pPr>
        <w:autoSpaceDE w:val="0"/>
        <w:autoSpaceDN w:val="0"/>
        <w:adjustRightInd w:val="0"/>
        <w:spacing w:after="0" w:line="240" w:lineRule="auto"/>
        <w:rPr>
          <w:ins w:id="3858" w:author="Michael Bell" w:date="2013-05-06T18:07:00Z"/>
          <w:rFonts w:ascii="Courier New" w:hAnsi="Courier New" w:cs="Courier New"/>
          <w:color w:val="008000"/>
          <w:sz w:val="20"/>
          <w:szCs w:val="20"/>
          <w:highlight w:val="white"/>
        </w:rPr>
      </w:pPr>
      <w:ins w:id="3859" w:author="Michael Bell" w:date="2013-05-06T18:07:00Z">
        <w:r>
          <w:rPr>
            <w:rFonts w:ascii="Courier New" w:hAnsi="Courier New" w:cs="Courier New"/>
            <w:color w:val="008000"/>
            <w:sz w:val="20"/>
            <w:szCs w:val="20"/>
            <w:highlight w:val="white"/>
          </w:rPr>
          <w:t xml:space="preserve"> </w:t>
        </w:r>
      </w:ins>
    </w:p>
    <w:p w14:paraId="261C1370" w14:textId="77777777" w:rsidR="003A2FEE" w:rsidRDefault="003A2FEE" w:rsidP="003A2FEE">
      <w:pPr>
        <w:autoSpaceDE w:val="0"/>
        <w:autoSpaceDN w:val="0"/>
        <w:adjustRightInd w:val="0"/>
        <w:spacing w:after="0" w:line="240" w:lineRule="auto"/>
        <w:rPr>
          <w:ins w:id="3860" w:author="Michael Bell" w:date="2013-05-06T18:07:00Z"/>
          <w:rFonts w:ascii="Courier New" w:hAnsi="Courier New" w:cs="Courier New"/>
          <w:color w:val="008000"/>
          <w:sz w:val="20"/>
          <w:szCs w:val="20"/>
          <w:highlight w:val="white"/>
        </w:rPr>
      </w:pPr>
      <w:ins w:id="3861" w:author="Michael Bell" w:date="2013-05-06T18:07:00Z">
        <w:r>
          <w:rPr>
            <w:rFonts w:ascii="Courier New" w:hAnsi="Courier New" w:cs="Courier New"/>
            <w:color w:val="008000"/>
            <w:sz w:val="20"/>
            <w:szCs w:val="20"/>
            <w:highlight w:val="white"/>
          </w:rPr>
          <w:t xml:space="preserve"> By Michael Bell</w:t>
        </w:r>
      </w:ins>
    </w:p>
    <w:p w14:paraId="1E226E11" w14:textId="77777777" w:rsidR="003A2FEE" w:rsidRDefault="003A2FEE" w:rsidP="003A2FEE">
      <w:pPr>
        <w:autoSpaceDE w:val="0"/>
        <w:autoSpaceDN w:val="0"/>
        <w:adjustRightInd w:val="0"/>
        <w:spacing w:after="0" w:line="240" w:lineRule="auto"/>
        <w:rPr>
          <w:ins w:id="3862" w:author="Michael Bell" w:date="2013-05-06T18:07:00Z"/>
          <w:rFonts w:ascii="Courier New" w:hAnsi="Courier New" w:cs="Courier New"/>
          <w:color w:val="008000"/>
          <w:sz w:val="20"/>
          <w:szCs w:val="20"/>
          <w:highlight w:val="white"/>
        </w:rPr>
      </w:pPr>
      <w:ins w:id="3863" w:author="Michael Bell" w:date="2013-05-06T18:07:00Z">
        <w:r>
          <w:rPr>
            <w:rFonts w:ascii="Courier New" w:hAnsi="Courier New" w:cs="Courier New"/>
            <w:color w:val="008000"/>
            <w:sz w:val="20"/>
            <w:szCs w:val="20"/>
            <w:highlight w:val="white"/>
          </w:rPr>
          <w:t xml:space="preserve"> </w:t>
        </w:r>
      </w:ins>
    </w:p>
    <w:p w14:paraId="29E5511D" w14:textId="77777777" w:rsidR="003A2FEE" w:rsidRDefault="003A2FEE" w:rsidP="003A2FEE">
      <w:pPr>
        <w:autoSpaceDE w:val="0"/>
        <w:autoSpaceDN w:val="0"/>
        <w:adjustRightInd w:val="0"/>
        <w:spacing w:after="0" w:line="240" w:lineRule="auto"/>
        <w:rPr>
          <w:ins w:id="3864" w:author="Michael Bell" w:date="2013-05-06T18:07:00Z"/>
          <w:rFonts w:ascii="Courier New" w:hAnsi="Courier New" w:cs="Courier New"/>
          <w:color w:val="008000"/>
          <w:sz w:val="20"/>
          <w:szCs w:val="20"/>
          <w:highlight w:val="white"/>
        </w:rPr>
      </w:pPr>
      <w:ins w:id="3865" w:author="Michael Bell" w:date="2013-05-06T18:07:00Z">
        <w:r>
          <w:rPr>
            <w:rFonts w:ascii="Courier New" w:hAnsi="Courier New" w:cs="Courier New"/>
            <w:color w:val="008000"/>
            <w:sz w:val="20"/>
            <w:szCs w:val="20"/>
            <w:highlight w:val="white"/>
          </w:rPr>
          <w:t xml:space="preserve"> Programing started: 02/02/2013 at 14:08</w:t>
        </w:r>
      </w:ins>
    </w:p>
    <w:p w14:paraId="5D6599F1" w14:textId="77777777" w:rsidR="003A2FEE" w:rsidRDefault="003A2FEE" w:rsidP="003A2FEE">
      <w:pPr>
        <w:autoSpaceDE w:val="0"/>
        <w:autoSpaceDN w:val="0"/>
        <w:adjustRightInd w:val="0"/>
        <w:spacing w:after="0" w:line="240" w:lineRule="auto"/>
        <w:rPr>
          <w:ins w:id="3866" w:author="Michael Bell" w:date="2013-05-06T18:07:00Z"/>
          <w:rFonts w:ascii="Courier New" w:hAnsi="Courier New" w:cs="Courier New"/>
          <w:color w:val="008000"/>
          <w:sz w:val="20"/>
          <w:szCs w:val="20"/>
          <w:highlight w:val="white"/>
        </w:rPr>
      </w:pPr>
      <w:ins w:id="3867" w:author="Michael Bell" w:date="2013-05-06T18:07:00Z">
        <w:r>
          <w:rPr>
            <w:rFonts w:ascii="Courier New" w:hAnsi="Courier New" w:cs="Courier New"/>
            <w:color w:val="008000"/>
            <w:sz w:val="20"/>
            <w:szCs w:val="20"/>
            <w:highlight w:val="white"/>
          </w:rPr>
          <w:t xml:space="preserve"> </w:t>
        </w:r>
      </w:ins>
    </w:p>
    <w:p w14:paraId="1DCF90ED" w14:textId="77777777" w:rsidR="003A2FEE" w:rsidRDefault="003A2FEE" w:rsidP="003A2FEE">
      <w:pPr>
        <w:autoSpaceDE w:val="0"/>
        <w:autoSpaceDN w:val="0"/>
        <w:adjustRightInd w:val="0"/>
        <w:spacing w:after="0" w:line="240" w:lineRule="auto"/>
        <w:rPr>
          <w:ins w:id="3868" w:author="Michael Bell" w:date="2013-05-06T18:07:00Z"/>
          <w:rFonts w:ascii="Courier New" w:hAnsi="Courier New" w:cs="Courier New"/>
          <w:color w:val="008000"/>
          <w:sz w:val="20"/>
          <w:szCs w:val="20"/>
          <w:highlight w:val="white"/>
        </w:rPr>
      </w:pPr>
      <w:ins w:id="3869" w:author="Michael Bell" w:date="2013-05-06T18:07:00Z">
        <w:r>
          <w:rPr>
            <w:rFonts w:ascii="Courier New" w:hAnsi="Courier New" w:cs="Courier New"/>
            <w:color w:val="008000"/>
            <w:sz w:val="20"/>
            <w:szCs w:val="20"/>
            <w:highlight w:val="white"/>
          </w:rPr>
          <w:t xml:space="preserve"> Programing completed: 06/05/2013 at 17:45</w:t>
        </w:r>
      </w:ins>
    </w:p>
    <w:p w14:paraId="3EF79224" w14:textId="77777777" w:rsidR="003A2FEE" w:rsidRDefault="003A2FEE" w:rsidP="003A2FEE">
      <w:pPr>
        <w:autoSpaceDE w:val="0"/>
        <w:autoSpaceDN w:val="0"/>
        <w:adjustRightInd w:val="0"/>
        <w:spacing w:after="0" w:line="240" w:lineRule="auto"/>
        <w:rPr>
          <w:ins w:id="3870" w:author="Michael Bell" w:date="2013-05-06T18:07:00Z"/>
          <w:rFonts w:ascii="Courier New" w:hAnsi="Courier New" w:cs="Courier New"/>
          <w:color w:val="008000"/>
          <w:sz w:val="20"/>
          <w:szCs w:val="20"/>
          <w:highlight w:val="white"/>
        </w:rPr>
      </w:pPr>
      <w:ins w:id="3871" w:author="Michael Bell" w:date="2013-05-06T18:07:00Z">
        <w:r>
          <w:rPr>
            <w:rFonts w:ascii="Courier New" w:hAnsi="Courier New" w:cs="Courier New"/>
            <w:color w:val="008000"/>
            <w:sz w:val="20"/>
            <w:szCs w:val="20"/>
            <w:highlight w:val="white"/>
          </w:rPr>
          <w:t xml:space="preserve"> </w:t>
        </w:r>
      </w:ins>
    </w:p>
    <w:p w14:paraId="3AAE31D7" w14:textId="77777777" w:rsidR="003A2FEE" w:rsidRDefault="003A2FEE" w:rsidP="003A2FEE">
      <w:pPr>
        <w:autoSpaceDE w:val="0"/>
        <w:autoSpaceDN w:val="0"/>
        <w:adjustRightInd w:val="0"/>
        <w:spacing w:after="0" w:line="240" w:lineRule="auto"/>
        <w:rPr>
          <w:ins w:id="3872" w:author="Michael Bell" w:date="2013-05-06T18:07:00Z"/>
          <w:rFonts w:ascii="Courier New" w:hAnsi="Courier New" w:cs="Courier New"/>
          <w:color w:val="000000"/>
          <w:sz w:val="20"/>
          <w:szCs w:val="20"/>
          <w:highlight w:val="white"/>
        </w:rPr>
      </w:pPr>
      <w:ins w:id="3873" w:author="Michael Bell" w:date="2013-05-06T18:07:00Z">
        <w:r>
          <w:rPr>
            <w:rFonts w:ascii="Courier New" w:hAnsi="Courier New" w:cs="Courier New"/>
            <w:color w:val="008000"/>
            <w:sz w:val="20"/>
            <w:szCs w:val="20"/>
            <w:highlight w:val="white"/>
          </w:rPr>
          <w:t xml:space="preserve"> */</w:t>
        </w:r>
      </w:ins>
    </w:p>
    <w:p w14:paraId="47BAD8E0" w14:textId="77777777" w:rsidR="003A2FEE" w:rsidRDefault="003A2FEE" w:rsidP="003A2FEE">
      <w:pPr>
        <w:autoSpaceDE w:val="0"/>
        <w:autoSpaceDN w:val="0"/>
        <w:adjustRightInd w:val="0"/>
        <w:spacing w:after="0" w:line="240" w:lineRule="auto"/>
        <w:rPr>
          <w:ins w:id="3874" w:author="Michael Bell" w:date="2013-05-06T18:07:00Z"/>
          <w:rFonts w:ascii="Courier New" w:hAnsi="Courier New" w:cs="Courier New"/>
          <w:color w:val="000000"/>
          <w:sz w:val="20"/>
          <w:szCs w:val="20"/>
          <w:highlight w:val="white"/>
        </w:rPr>
      </w:pPr>
      <w:ins w:id="3875" w:author="Michael Bell" w:date="2013-05-06T18:07:00Z">
        <w:r>
          <w:rPr>
            <w:rFonts w:ascii="Courier New" w:hAnsi="Courier New" w:cs="Courier New"/>
            <w:color w:val="000000"/>
            <w:sz w:val="20"/>
            <w:szCs w:val="20"/>
            <w:highlight w:val="white"/>
          </w:rPr>
          <w:t xml:space="preserve"> </w:t>
        </w:r>
      </w:ins>
    </w:p>
    <w:p w14:paraId="661EE60F" w14:textId="77777777" w:rsidR="003A2FEE" w:rsidRDefault="003A2FEE" w:rsidP="003A2FEE">
      <w:pPr>
        <w:autoSpaceDE w:val="0"/>
        <w:autoSpaceDN w:val="0"/>
        <w:adjustRightInd w:val="0"/>
        <w:spacing w:after="0" w:line="240" w:lineRule="auto"/>
        <w:rPr>
          <w:ins w:id="3876" w:author="Michael Bell" w:date="2013-05-06T18:07:00Z"/>
          <w:rFonts w:ascii="Courier New" w:hAnsi="Courier New" w:cs="Courier New"/>
          <w:color w:val="008000"/>
          <w:sz w:val="20"/>
          <w:szCs w:val="20"/>
          <w:highlight w:val="white"/>
        </w:rPr>
      </w:pPr>
      <w:ins w:id="3877"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is called when enter is pressed it either sets the instruction set to the apropriate station or</w:t>
        </w:r>
      </w:ins>
    </w:p>
    <w:p w14:paraId="4A6CC1BD" w14:textId="77777777" w:rsidR="003A2FEE" w:rsidRDefault="003A2FEE" w:rsidP="003A2FEE">
      <w:pPr>
        <w:autoSpaceDE w:val="0"/>
        <w:autoSpaceDN w:val="0"/>
        <w:adjustRightInd w:val="0"/>
        <w:spacing w:after="0" w:line="240" w:lineRule="auto"/>
        <w:rPr>
          <w:ins w:id="3878" w:author="Michael Bell" w:date="2013-05-06T18:07:00Z"/>
          <w:rFonts w:ascii="Courier New" w:hAnsi="Courier New" w:cs="Courier New"/>
          <w:color w:val="000000"/>
          <w:sz w:val="20"/>
          <w:szCs w:val="20"/>
          <w:highlight w:val="white"/>
        </w:rPr>
      </w:pPr>
      <w:ins w:id="3879" w:author="Michael Bell" w:date="2013-05-06T18:07:00Z">
        <w:r>
          <w:rPr>
            <w:rFonts w:ascii="Courier New" w:hAnsi="Courier New" w:cs="Courier New"/>
            <w:color w:val="008000"/>
            <w:sz w:val="20"/>
            <w:szCs w:val="20"/>
            <w:highlight w:val="white"/>
          </w:rPr>
          <w:t xml:space="preserve"> it runs the function for backlight or top speed*/</w:t>
        </w:r>
      </w:ins>
    </w:p>
    <w:p w14:paraId="495145E7" w14:textId="77777777" w:rsidR="003A2FEE" w:rsidRDefault="003A2FEE" w:rsidP="003A2FEE">
      <w:pPr>
        <w:autoSpaceDE w:val="0"/>
        <w:autoSpaceDN w:val="0"/>
        <w:adjustRightInd w:val="0"/>
        <w:spacing w:after="0" w:line="240" w:lineRule="auto"/>
        <w:rPr>
          <w:ins w:id="3880" w:author="Michael Bell" w:date="2013-05-06T18:07:00Z"/>
          <w:rFonts w:ascii="Courier New" w:hAnsi="Courier New" w:cs="Courier New"/>
          <w:color w:val="000000"/>
          <w:sz w:val="20"/>
          <w:szCs w:val="20"/>
          <w:highlight w:val="white"/>
        </w:rPr>
      </w:pPr>
    </w:p>
    <w:p w14:paraId="4DF38B61" w14:textId="77777777" w:rsidR="003A2FEE" w:rsidRDefault="003A2FEE" w:rsidP="003A2FEE">
      <w:pPr>
        <w:autoSpaceDE w:val="0"/>
        <w:autoSpaceDN w:val="0"/>
        <w:adjustRightInd w:val="0"/>
        <w:spacing w:after="0" w:line="240" w:lineRule="auto"/>
        <w:rPr>
          <w:ins w:id="3881" w:author="Michael Bell" w:date="2013-05-06T18:07:00Z"/>
          <w:rFonts w:ascii="Courier New" w:hAnsi="Courier New" w:cs="Courier New"/>
          <w:color w:val="008000"/>
          <w:sz w:val="20"/>
          <w:szCs w:val="20"/>
          <w:highlight w:val="white"/>
        </w:rPr>
      </w:pPr>
      <w:ins w:id="3882" w:author="Michael Bell" w:date="2013-05-06T18:07:00Z">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ins>
    </w:p>
    <w:p w14:paraId="1336E7A0" w14:textId="77777777" w:rsidR="003A2FEE" w:rsidRDefault="003A2FEE" w:rsidP="003A2FEE">
      <w:pPr>
        <w:autoSpaceDE w:val="0"/>
        <w:autoSpaceDN w:val="0"/>
        <w:adjustRightInd w:val="0"/>
        <w:spacing w:after="0" w:line="240" w:lineRule="auto"/>
        <w:rPr>
          <w:ins w:id="3883" w:author="Michael Bell" w:date="2013-05-06T18:07:00Z"/>
          <w:rFonts w:ascii="Courier New" w:hAnsi="Courier New" w:cs="Courier New"/>
          <w:color w:val="000000"/>
          <w:sz w:val="20"/>
          <w:szCs w:val="20"/>
          <w:highlight w:val="white"/>
        </w:rPr>
      </w:pPr>
      <w:ins w:id="3884" w:author="Michael Bell" w:date="2013-05-06T18:07:00Z">
        <w:r>
          <w:rPr>
            <w:rFonts w:ascii="Courier New" w:hAnsi="Courier New" w:cs="Courier New"/>
            <w:b/>
            <w:bCs/>
            <w:color w:val="000080"/>
            <w:sz w:val="20"/>
            <w:szCs w:val="20"/>
            <w:highlight w:val="white"/>
          </w:rPr>
          <w:t>{</w:t>
        </w:r>
      </w:ins>
    </w:p>
    <w:p w14:paraId="3C60A15E" w14:textId="77777777" w:rsidR="003A2FEE" w:rsidRDefault="003A2FEE" w:rsidP="003A2FEE">
      <w:pPr>
        <w:autoSpaceDE w:val="0"/>
        <w:autoSpaceDN w:val="0"/>
        <w:adjustRightInd w:val="0"/>
        <w:spacing w:after="0" w:line="240" w:lineRule="auto"/>
        <w:rPr>
          <w:ins w:id="3885" w:author="Michael Bell" w:date="2013-05-06T18:07:00Z"/>
          <w:rFonts w:ascii="Courier New" w:hAnsi="Courier New" w:cs="Courier New"/>
          <w:color w:val="008000"/>
          <w:sz w:val="20"/>
          <w:szCs w:val="20"/>
          <w:highlight w:val="white"/>
        </w:rPr>
      </w:pPr>
      <w:ins w:id="3886"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options in the third colum do things so we check if the selected option is there</w:t>
        </w:r>
      </w:ins>
    </w:p>
    <w:p w14:paraId="621B6E7C" w14:textId="77777777" w:rsidR="003A2FEE" w:rsidRDefault="003A2FEE" w:rsidP="003A2FEE">
      <w:pPr>
        <w:autoSpaceDE w:val="0"/>
        <w:autoSpaceDN w:val="0"/>
        <w:adjustRightInd w:val="0"/>
        <w:spacing w:after="0" w:line="240" w:lineRule="auto"/>
        <w:rPr>
          <w:ins w:id="3887" w:author="Michael Bell" w:date="2013-05-06T18:07:00Z"/>
          <w:rFonts w:ascii="Courier New" w:hAnsi="Courier New" w:cs="Courier New"/>
          <w:color w:val="008000"/>
          <w:sz w:val="20"/>
          <w:szCs w:val="20"/>
          <w:highlight w:val="white"/>
        </w:rPr>
      </w:pPr>
      <w:ins w:id="3888"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ins>
    </w:p>
    <w:p w14:paraId="516A74FF" w14:textId="77777777" w:rsidR="003A2FEE" w:rsidRDefault="003A2FEE" w:rsidP="003A2FEE">
      <w:pPr>
        <w:autoSpaceDE w:val="0"/>
        <w:autoSpaceDN w:val="0"/>
        <w:adjustRightInd w:val="0"/>
        <w:spacing w:after="0" w:line="240" w:lineRule="auto"/>
        <w:rPr>
          <w:ins w:id="3889" w:author="Michael Bell" w:date="2013-05-06T18:07:00Z"/>
          <w:rFonts w:ascii="Courier New" w:hAnsi="Courier New" w:cs="Courier New"/>
          <w:color w:val="008000"/>
          <w:sz w:val="20"/>
          <w:szCs w:val="20"/>
          <w:highlight w:val="white"/>
        </w:rPr>
      </w:pPr>
      <w:ins w:id="3890"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ins>
    </w:p>
    <w:p w14:paraId="7C172E54" w14:textId="77777777" w:rsidR="003A2FEE" w:rsidRDefault="003A2FEE" w:rsidP="003A2FEE">
      <w:pPr>
        <w:autoSpaceDE w:val="0"/>
        <w:autoSpaceDN w:val="0"/>
        <w:adjustRightInd w:val="0"/>
        <w:spacing w:after="0" w:line="240" w:lineRule="auto"/>
        <w:rPr>
          <w:ins w:id="3891" w:author="Michael Bell" w:date="2013-05-06T18:07:00Z"/>
          <w:rFonts w:ascii="Courier New" w:hAnsi="Courier New" w:cs="Courier New"/>
          <w:color w:val="000000"/>
          <w:sz w:val="20"/>
          <w:szCs w:val="20"/>
          <w:highlight w:val="white"/>
        </w:rPr>
      </w:pPr>
      <w:ins w:id="389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594899" w14:textId="77777777" w:rsidR="003A2FEE" w:rsidRDefault="003A2FEE" w:rsidP="003A2FEE">
      <w:pPr>
        <w:autoSpaceDE w:val="0"/>
        <w:autoSpaceDN w:val="0"/>
        <w:adjustRightInd w:val="0"/>
        <w:spacing w:after="0" w:line="240" w:lineRule="auto"/>
        <w:rPr>
          <w:ins w:id="3893" w:author="Michael Bell" w:date="2013-05-06T18:07:00Z"/>
          <w:rFonts w:ascii="Courier New" w:hAnsi="Courier New" w:cs="Courier New"/>
          <w:color w:val="008000"/>
          <w:sz w:val="20"/>
          <w:szCs w:val="20"/>
          <w:highlight w:val="white"/>
        </w:rPr>
      </w:pPr>
      <w:ins w:id="3894" w:author="Michael Bell" w:date="2013-05-06T18:07:00Z">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y position of the cursor also corresponds to the relivent instruction set, this is selected when enter is pressed</w:t>
        </w:r>
      </w:ins>
    </w:p>
    <w:p w14:paraId="1C42E7A2" w14:textId="77777777" w:rsidR="003A2FEE" w:rsidRDefault="003A2FEE" w:rsidP="003A2FEE">
      <w:pPr>
        <w:autoSpaceDE w:val="0"/>
        <w:autoSpaceDN w:val="0"/>
        <w:adjustRightInd w:val="0"/>
        <w:spacing w:after="0" w:line="240" w:lineRule="auto"/>
        <w:rPr>
          <w:ins w:id="3895" w:author="Michael Bell" w:date="2013-05-06T18:07:00Z"/>
          <w:rFonts w:ascii="Courier New" w:hAnsi="Courier New" w:cs="Courier New"/>
          <w:color w:val="008000"/>
          <w:sz w:val="20"/>
          <w:szCs w:val="20"/>
          <w:highlight w:val="white"/>
        </w:rPr>
      </w:pPr>
      <w:ins w:id="3896" w:author="Michael Bell" w:date="2013-05-06T18:07:00Z">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ins>
    </w:p>
    <w:p w14:paraId="4DBCE15B" w14:textId="77777777" w:rsidR="003A2FEE" w:rsidRDefault="003A2FEE" w:rsidP="003A2FEE">
      <w:pPr>
        <w:autoSpaceDE w:val="0"/>
        <w:autoSpaceDN w:val="0"/>
        <w:adjustRightInd w:val="0"/>
        <w:spacing w:after="0" w:line="240" w:lineRule="auto"/>
        <w:rPr>
          <w:ins w:id="3897" w:author="Michael Bell" w:date="2013-05-06T18:07:00Z"/>
          <w:rFonts w:ascii="Courier New" w:hAnsi="Courier New" w:cs="Courier New"/>
          <w:color w:val="000000"/>
          <w:sz w:val="20"/>
          <w:szCs w:val="20"/>
          <w:highlight w:val="white"/>
        </w:rPr>
      </w:pPr>
      <w:ins w:id="3898" w:author="Michael Bell" w:date="2013-05-06T18:07:00Z">
        <w:r>
          <w:rPr>
            <w:rFonts w:ascii="Courier New" w:hAnsi="Courier New" w:cs="Courier New"/>
            <w:color w:val="000000"/>
            <w:sz w:val="20"/>
            <w:szCs w:val="20"/>
            <w:highlight w:val="white"/>
          </w:rPr>
          <w:t xml:space="preserve">    </w:t>
        </w:r>
      </w:ins>
    </w:p>
    <w:p w14:paraId="621E400A" w14:textId="77777777" w:rsidR="003A2FEE" w:rsidRDefault="003A2FEE" w:rsidP="003A2FEE">
      <w:pPr>
        <w:autoSpaceDE w:val="0"/>
        <w:autoSpaceDN w:val="0"/>
        <w:adjustRightInd w:val="0"/>
        <w:spacing w:after="0" w:line="240" w:lineRule="auto"/>
        <w:rPr>
          <w:ins w:id="3899" w:author="Michael Bell" w:date="2013-05-06T18:07:00Z"/>
          <w:rFonts w:ascii="Courier New" w:hAnsi="Courier New" w:cs="Courier New"/>
          <w:color w:val="008000"/>
          <w:sz w:val="20"/>
          <w:szCs w:val="20"/>
          <w:highlight w:val="white"/>
        </w:rPr>
      </w:pPr>
      <w:ins w:id="3900" w:author="Michael Bell" w:date="2013-05-06T18:07:00Z">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ins>
    </w:p>
    <w:p w14:paraId="3D8BB39F" w14:textId="77777777" w:rsidR="003A2FEE" w:rsidRDefault="003A2FEE" w:rsidP="003A2FEE">
      <w:pPr>
        <w:autoSpaceDE w:val="0"/>
        <w:autoSpaceDN w:val="0"/>
        <w:adjustRightInd w:val="0"/>
        <w:spacing w:after="0" w:line="240" w:lineRule="auto"/>
        <w:rPr>
          <w:ins w:id="3901" w:author="Michael Bell" w:date="2013-05-06T18:07:00Z"/>
          <w:rFonts w:ascii="Courier New" w:hAnsi="Courier New" w:cs="Courier New"/>
          <w:color w:val="000000"/>
          <w:sz w:val="20"/>
          <w:szCs w:val="20"/>
          <w:highlight w:val="white"/>
        </w:rPr>
      </w:pPr>
      <w:ins w:id="3902" w:author="Michael Bell" w:date="2013-05-06T18:07:00Z">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376BB7F" w14:textId="77777777" w:rsidR="003A2FEE" w:rsidRDefault="003A2FEE" w:rsidP="003A2FEE">
      <w:pPr>
        <w:autoSpaceDE w:val="0"/>
        <w:autoSpaceDN w:val="0"/>
        <w:adjustRightInd w:val="0"/>
        <w:spacing w:after="0" w:line="240" w:lineRule="auto"/>
        <w:rPr>
          <w:ins w:id="3903" w:author="Michael Bell" w:date="2013-05-06T18:07:00Z"/>
          <w:rFonts w:ascii="Courier New" w:hAnsi="Courier New" w:cs="Courier New"/>
          <w:color w:val="000000"/>
          <w:sz w:val="20"/>
          <w:szCs w:val="20"/>
          <w:highlight w:val="white"/>
        </w:rPr>
      </w:pPr>
      <w:ins w:id="3904" w:author="Michael Bell" w:date="2013-05-06T18:07:00Z">
        <w:r>
          <w:rPr>
            <w:rFonts w:ascii="Courier New" w:hAnsi="Courier New" w:cs="Courier New"/>
            <w:color w:val="000000"/>
            <w:sz w:val="20"/>
            <w:szCs w:val="20"/>
            <w:highlight w:val="white"/>
          </w:rPr>
          <w:t xml:space="preserve">    </w:t>
        </w:r>
      </w:ins>
    </w:p>
    <w:p w14:paraId="6D03BDB7" w14:textId="77777777" w:rsidR="003A2FEE" w:rsidRDefault="003A2FEE" w:rsidP="003A2FEE">
      <w:pPr>
        <w:autoSpaceDE w:val="0"/>
        <w:autoSpaceDN w:val="0"/>
        <w:adjustRightInd w:val="0"/>
        <w:spacing w:after="0" w:line="240" w:lineRule="auto"/>
        <w:rPr>
          <w:ins w:id="3905" w:author="Michael Bell" w:date="2013-05-06T18:07:00Z"/>
          <w:rFonts w:ascii="Courier New" w:hAnsi="Courier New" w:cs="Courier New"/>
          <w:color w:val="008000"/>
          <w:sz w:val="20"/>
          <w:szCs w:val="20"/>
          <w:highlight w:val="white"/>
        </w:rPr>
      </w:pPr>
      <w:ins w:id="3906" w:author="Michael Bell" w:date="2013-05-06T18:07:00Z">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ins>
    </w:p>
    <w:p w14:paraId="439219BB" w14:textId="77777777" w:rsidR="003A2FEE" w:rsidRDefault="003A2FEE" w:rsidP="003A2FEE">
      <w:pPr>
        <w:autoSpaceDE w:val="0"/>
        <w:autoSpaceDN w:val="0"/>
        <w:adjustRightInd w:val="0"/>
        <w:spacing w:after="0" w:line="240" w:lineRule="auto"/>
        <w:rPr>
          <w:ins w:id="3907" w:author="Michael Bell" w:date="2013-05-06T18:07:00Z"/>
          <w:rFonts w:ascii="Courier New" w:hAnsi="Courier New" w:cs="Courier New"/>
          <w:color w:val="000000"/>
          <w:sz w:val="20"/>
          <w:szCs w:val="20"/>
          <w:highlight w:val="white"/>
        </w:rPr>
      </w:pPr>
      <w:ins w:id="3908"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6F1E556" w14:textId="77777777" w:rsidR="003A2FEE" w:rsidRDefault="003A2FEE" w:rsidP="003A2FEE">
      <w:pPr>
        <w:autoSpaceDE w:val="0"/>
        <w:autoSpaceDN w:val="0"/>
        <w:adjustRightInd w:val="0"/>
        <w:spacing w:after="0" w:line="240" w:lineRule="auto"/>
        <w:rPr>
          <w:ins w:id="3909" w:author="Michael Bell" w:date="2013-05-06T18:07:00Z"/>
          <w:rFonts w:ascii="Courier New" w:hAnsi="Courier New" w:cs="Courier New"/>
          <w:color w:val="000000"/>
          <w:sz w:val="20"/>
          <w:szCs w:val="20"/>
          <w:highlight w:val="white"/>
        </w:rPr>
      </w:pPr>
      <w:ins w:id="3910"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18F7FC3F" w14:textId="77777777" w:rsidR="003A2FEE" w:rsidRDefault="003A2FEE" w:rsidP="003A2FEE">
      <w:pPr>
        <w:autoSpaceDE w:val="0"/>
        <w:autoSpaceDN w:val="0"/>
        <w:adjustRightInd w:val="0"/>
        <w:spacing w:after="0" w:line="240" w:lineRule="auto"/>
        <w:rPr>
          <w:ins w:id="3911" w:author="Michael Bell" w:date="2013-05-06T18:07:00Z"/>
          <w:rFonts w:ascii="Courier New" w:hAnsi="Courier New" w:cs="Courier New"/>
          <w:color w:val="000000"/>
          <w:sz w:val="20"/>
          <w:szCs w:val="20"/>
          <w:highlight w:val="white"/>
        </w:rPr>
      </w:pPr>
      <w:ins w:id="391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94B4DB" w14:textId="77777777" w:rsidR="003A2FEE" w:rsidRDefault="003A2FEE" w:rsidP="003A2FEE">
      <w:pPr>
        <w:autoSpaceDE w:val="0"/>
        <w:autoSpaceDN w:val="0"/>
        <w:adjustRightInd w:val="0"/>
        <w:spacing w:after="0" w:line="240" w:lineRule="auto"/>
        <w:rPr>
          <w:ins w:id="3913" w:author="Michael Bell" w:date="2013-05-06T18:07:00Z"/>
          <w:rFonts w:ascii="Courier New" w:hAnsi="Courier New" w:cs="Courier New"/>
          <w:color w:val="008000"/>
          <w:sz w:val="20"/>
          <w:szCs w:val="20"/>
          <w:highlight w:val="white"/>
        </w:rPr>
      </w:pPr>
      <w:ins w:id="391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6FEB29B2" w14:textId="77777777" w:rsidR="003A2FEE" w:rsidRDefault="003A2FEE" w:rsidP="003A2FEE">
      <w:pPr>
        <w:autoSpaceDE w:val="0"/>
        <w:autoSpaceDN w:val="0"/>
        <w:adjustRightInd w:val="0"/>
        <w:spacing w:after="0" w:line="240" w:lineRule="auto"/>
        <w:rPr>
          <w:ins w:id="3915" w:author="Michael Bell" w:date="2013-05-06T18:07:00Z"/>
          <w:rFonts w:ascii="Courier New" w:hAnsi="Courier New" w:cs="Courier New"/>
          <w:color w:val="000000"/>
          <w:sz w:val="20"/>
          <w:szCs w:val="20"/>
          <w:highlight w:val="white"/>
        </w:rPr>
      </w:pPr>
      <w:ins w:id="3916"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AB807C" w14:textId="77777777" w:rsidR="003A2FEE" w:rsidRDefault="003A2FEE" w:rsidP="003A2FEE">
      <w:pPr>
        <w:autoSpaceDE w:val="0"/>
        <w:autoSpaceDN w:val="0"/>
        <w:adjustRightInd w:val="0"/>
        <w:spacing w:after="0" w:line="240" w:lineRule="auto"/>
        <w:rPr>
          <w:ins w:id="3917" w:author="Michael Bell" w:date="2013-05-06T18:07:00Z"/>
          <w:rFonts w:ascii="Courier New" w:hAnsi="Courier New" w:cs="Courier New"/>
          <w:color w:val="008000"/>
          <w:sz w:val="20"/>
          <w:szCs w:val="20"/>
          <w:highlight w:val="white"/>
        </w:rPr>
      </w:pPr>
      <w:ins w:id="3918" w:author="Michael Bell" w:date="2013-05-06T18:07:00Z">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6D6CE165" w14:textId="77777777" w:rsidR="003A2FEE" w:rsidRDefault="003A2FEE" w:rsidP="003A2FEE">
      <w:pPr>
        <w:autoSpaceDE w:val="0"/>
        <w:autoSpaceDN w:val="0"/>
        <w:adjustRightInd w:val="0"/>
        <w:spacing w:after="0" w:line="240" w:lineRule="auto"/>
        <w:rPr>
          <w:ins w:id="3919" w:author="Michael Bell" w:date="2013-05-06T18:07:00Z"/>
          <w:rFonts w:ascii="Courier New" w:hAnsi="Courier New" w:cs="Courier New"/>
          <w:color w:val="008000"/>
          <w:sz w:val="20"/>
          <w:szCs w:val="20"/>
          <w:highlight w:val="white"/>
        </w:rPr>
      </w:pPr>
      <w:ins w:id="3920" w:author="Michael Bell" w:date="2013-05-06T18:07:00Z">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050FE36B" w14:textId="77777777" w:rsidR="003A2FEE" w:rsidRDefault="003A2FEE" w:rsidP="003A2FEE">
      <w:pPr>
        <w:autoSpaceDE w:val="0"/>
        <w:autoSpaceDN w:val="0"/>
        <w:adjustRightInd w:val="0"/>
        <w:spacing w:after="0" w:line="240" w:lineRule="auto"/>
        <w:rPr>
          <w:ins w:id="3921" w:author="Michael Bell" w:date="2013-05-06T18:07:00Z"/>
          <w:rFonts w:ascii="Courier New" w:hAnsi="Courier New" w:cs="Courier New"/>
          <w:color w:val="008000"/>
          <w:sz w:val="20"/>
          <w:szCs w:val="20"/>
          <w:highlight w:val="white"/>
        </w:rPr>
      </w:pPr>
      <w:ins w:id="3922" w:author="Michael Bell" w:date="2013-05-06T18:07:00Z">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4D943FEF" w14:textId="77777777" w:rsidR="003A2FEE" w:rsidRDefault="003A2FEE" w:rsidP="003A2FEE">
      <w:pPr>
        <w:autoSpaceDE w:val="0"/>
        <w:autoSpaceDN w:val="0"/>
        <w:adjustRightInd w:val="0"/>
        <w:spacing w:after="0" w:line="240" w:lineRule="auto"/>
        <w:rPr>
          <w:ins w:id="3923" w:author="Michael Bell" w:date="2013-05-06T18:07:00Z"/>
          <w:rFonts w:ascii="Courier New" w:hAnsi="Courier New" w:cs="Courier New"/>
          <w:color w:val="000000"/>
          <w:sz w:val="20"/>
          <w:szCs w:val="20"/>
          <w:highlight w:val="white"/>
        </w:rPr>
      </w:pPr>
      <w:ins w:id="392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B659947" w14:textId="77777777" w:rsidR="003A2FEE" w:rsidRDefault="003A2FEE" w:rsidP="003A2FEE">
      <w:pPr>
        <w:autoSpaceDE w:val="0"/>
        <w:autoSpaceDN w:val="0"/>
        <w:adjustRightInd w:val="0"/>
        <w:spacing w:after="0" w:line="240" w:lineRule="auto"/>
        <w:rPr>
          <w:ins w:id="3925" w:author="Michael Bell" w:date="2013-05-06T18:07:00Z"/>
          <w:rFonts w:ascii="Courier New" w:hAnsi="Courier New" w:cs="Courier New"/>
          <w:color w:val="000000"/>
          <w:sz w:val="20"/>
          <w:szCs w:val="20"/>
          <w:highlight w:val="white"/>
        </w:rPr>
      </w:pPr>
      <w:ins w:id="3926"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B61063" w14:textId="77777777" w:rsidR="003A2FEE" w:rsidRDefault="003A2FEE" w:rsidP="003A2FEE">
      <w:pPr>
        <w:autoSpaceDE w:val="0"/>
        <w:autoSpaceDN w:val="0"/>
        <w:adjustRightInd w:val="0"/>
        <w:spacing w:after="0" w:line="240" w:lineRule="auto"/>
        <w:rPr>
          <w:ins w:id="3927" w:author="Michael Bell" w:date="2013-05-06T18:07:00Z"/>
          <w:rFonts w:ascii="Courier New" w:hAnsi="Courier New" w:cs="Courier New"/>
          <w:color w:val="000000"/>
          <w:sz w:val="20"/>
          <w:szCs w:val="20"/>
          <w:highlight w:val="white"/>
        </w:rPr>
      </w:pPr>
      <w:ins w:id="3928" w:author="Michael Bell" w:date="2013-05-06T18:07:00Z">
        <w:r>
          <w:rPr>
            <w:rFonts w:ascii="Courier New" w:hAnsi="Courier New" w:cs="Courier New"/>
            <w:color w:val="000000"/>
            <w:sz w:val="20"/>
            <w:szCs w:val="20"/>
            <w:highlight w:val="white"/>
          </w:rPr>
          <w:t xml:space="preserve">  </w:t>
        </w:r>
      </w:ins>
    </w:p>
    <w:p w14:paraId="4A9F6667" w14:textId="77777777" w:rsidR="003A2FEE" w:rsidRDefault="003A2FEE" w:rsidP="003A2FEE">
      <w:pPr>
        <w:autoSpaceDE w:val="0"/>
        <w:autoSpaceDN w:val="0"/>
        <w:adjustRightInd w:val="0"/>
        <w:spacing w:after="0" w:line="240" w:lineRule="auto"/>
        <w:rPr>
          <w:ins w:id="3929" w:author="Michael Bell" w:date="2013-05-06T18:07:00Z"/>
          <w:rFonts w:ascii="Courier New" w:hAnsi="Courier New" w:cs="Courier New"/>
          <w:color w:val="008000"/>
          <w:sz w:val="20"/>
          <w:szCs w:val="20"/>
          <w:highlight w:val="white"/>
        </w:rPr>
      </w:pPr>
      <w:ins w:id="3930"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the backlight position in the menu</w:t>
        </w:r>
      </w:ins>
    </w:p>
    <w:p w14:paraId="60285F59" w14:textId="77777777" w:rsidR="003A2FEE" w:rsidRDefault="003A2FEE" w:rsidP="003A2FEE">
      <w:pPr>
        <w:autoSpaceDE w:val="0"/>
        <w:autoSpaceDN w:val="0"/>
        <w:adjustRightInd w:val="0"/>
        <w:spacing w:after="0" w:line="240" w:lineRule="auto"/>
        <w:rPr>
          <w:ins w:id="3931" w:author="Michael Bell" w:date="2013-05-06T18:07:00Z"/>
          <w:rFonts w:ascii="Courier New" w:hAnsi="Courier New" w:cs="Courier New"/>
          <w:color w:val="000000"/>
          <w:sz w:val="20"/>
          <w:szCs w:val="20"/>
          <w:highlight w:val="white"/>
        </w:rPr>
      </w:pPr>
      <w:ins w:id="393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DEC2AF" w14:textId="77777777" w:rsidR="003A2FEE" w:rsidRDefault="003A2FEE" w:rsidP="003A2FEE">
      <w:pPr>
        <w:autoSpaceDE w:val="0"/>
        <w:autoSpaceDN w:val="0"/>
        <w:adjustRightInd w:val="0"/>
        <w:spacing w:after="0" w:line="240" w:lineRule="auto"/>
        <w:rPr>
          <w:ins w:id="3933" w:author="Michael Bell" w:date="2013-05-06T18:07:00Z"/>
          <w:rFonts w:ascii="Courier New" w:hAnsi="Courier New" w:cs="Courier New"/>
          <w:color w:val="000000"/>
          <w:sz w:val="20"/>
          <w:szCs w:val="20"/>
          <w:highlight w:val="white"/>
        </w:rPr>
      </w:pPr>
      <w:ins w:id="393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7DF75E4" w14:textId="77777777" w:rsidR="003A2FEE" w:rsidRDefault="003A2FEE" w:rsidP="003A2FEE">
      <w:pPr>
        <w:autoSpaceDE w:val="0"/>
        <w:autoSpaceDN w:val="0"/>
        <w:adjustRightInd w:val="0"/>
        <w:spacing w:after="0" w:line="240" w:lineRule="auto"/>
        <w:rPr>
          <w:ins w:id="3935" w:author="Michael Bell" w:date="2013-05-06T18:07:00Z"/>
          <w:rFonts w:ascii="Courier New" w:hAnsi="Courier New" w:cs="Courier New"/>
          <w:color w:val="008000"/>
          <w:sz w:val="20"/>
          <w:szCs w:val="20"/>
          <w:highlight w:val="white"/>
        </w:rPr>
      </w:pPr>
      <w:ins w:id="3936" w:author="Michael Bell" w:date="2013-05-06T18:07: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 switches the backlight off</w:t>
        </w:r>
      </w:ins>
    </w:p>
    <w:p w14:paraId="22BA55CA" w14:textId="77777777" w:rsidR="003A2FEE" w:rsidRDefault="003A2FEE" w:rsidP="003A2FEE">
      <w:pPr>
        <w:autoSpaceDE w:val="0"/>
        <w:autoSpaceDN w:val="0"/>
        <w:adjustRightInd w:val="0"/>
        <w:spacing w:after="0" w:line="240" w:lineRule="auto"/>
        <w:rPr>
          <w:ins w:id="3937" w:author="Michael Bell" w:date="2013-05-06T18:07:00Z"/>
          <w:rFonts w:ascii="Courier New" w:hAnsi="Courier New" w:cs="Courier New"/>
          <w:color w:val="000000"/>
          <w:sz w:val="20"/>
          <w:szCs w:val="20"/>
          <w:highlight w:val="white"/>
        </w:rPr>
      </w:pPr>
      <w:ins w:id="3938"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ins>
    </w:p>
    <w:p w14:paraId="6179F56E" w14:textId="77777777" w:rsidR="003A2FEE" w:rsidRDefault="003A2FEE" w:rsidP="003A2FEE">
      <w:pPr>
        <w:autoSpaceDE w:val="0"/>
        <w:autoSpaceDN w:val="0"/>
        <w:adjustRightInd w:val="0"/>
        <w:spacing w:after="0" w:line="240" w:lineRule="auto"/>
        <w:rPr>
          <w:ins w:id="3939" w:author="Michael Bell" w:date="2013-05-06T18:07:00Z"/>
          <w:rFonts w:ascii="Courier New" w:hAnsi="Courier New" w:cs="Courier New"/>
          <w:color w:val="008000"/>
          <w:sz w:val="20"/>
          <w:szCs w:val="20"/>
          <w:highlight w:val="white"/>
        </w:rPr>
      </w:pPr>
      <w:ins w:id="3940" w:author="Michael Bell" w:date="2013-05-06T18:07:00Z">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 switches it on</w:t>
        </w:r>
      </w:ins>
    </w:p>
    <w:p w14:paraId="1EC96F01" w14:textId="77777777" w:rsidR="003A2FEE" w:rsidRDefault="003A2FEE" w:rsidP="003A2FEE">
      <w:pPr>
        <w:autoSpaceDE w:val="0"/>
        <w:autoSpaceDN w:val="0"/>
        <w:adjustRightInd w:val="0"/>
        <w:spacing w:after="0" w:line="240" w:lineRule="auto"/>
        <w:rPr>
          <w:ins w:id="3941" w:author="Michael Bell" w:date="2013-05-06T18:07:00Z"/>
          <w:rFonts w:ascii="Courier New" w:hAnsi="Courier New" w:cs="Courier New"/>
          <w:color w:val="000000"/>
          <w:sz w:val="20"/>
          <w:szCs w:val="20"/>
          <w:highlight w:val="white"/>
        </w:rPr>
      </w:pPr>
      <w:ins w:id="394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B43E60" w14:textId="779322EF" w:rsidR="00973ACE" w:rsidRDefault="003A2FEE" w:rsidP="003A2FEE">
      <w:pPr>
        <w:autoSpaceDE w:val="0"/>
        <w:autoSpaceDN w:val="0"/>
        <w:adjustRightInd w:val="0"/>
        <w:spacing w:after="0" w:line="240" w:lineRule="auto"/>
        <w:rPr>
          <w:ins w:id="3943" w:author="Michael Bell" w:date="2013-05-06T18:10:00Z"/>
          <w:rFonts w:ascii="Courier New" w:hAnsi="Courier New" w:cs="Courier New"/>
          <w:b/>
          <w:bCs/>
          <w:color w:val="000080"/>
          <w:sz w:val="20"/>
          <w:szCs w:val="20"/>
          <w:highlight w:val="white"/>
        </w:rPr>
      </w:pPr>
      <w:ins w:id="3944" w:author="Michael Bell" w:date="2013-05-06T18:07:00Z">
        <w:r>
          <w:rPr>
            <w:rFonts w:ascii="Courier New" w:hAnsi="Courier New" w:cs="Courier New"/>
            <w:b/>
            <w:bCs/>
            <w:color w:val="000080"/>
            <w:sz w:val="20"/>
            <w:szCs w:val="20"/>
            <w:highlight w:val="white"/>
          </w:rPr>
          <w:t>}</w:t>
        </w:r>
      </w:ins>
    </w:p>
    <w:p w14:paraId="62B03271" w14:textId="77777777" w:rsidR="00973ACE" w:rsidRDefault="00973ACE">
      <w:pPr>
        <w:rPr>
          <w:ins w:id="3945" w:author="Michael Bell" w:date="2013-05-06T18:10:00Z"/>
          <w:rFonts w:ascii="Courier New" w:hAnsi="Courier New" w:cs="Courier New"/>
          <w:b/>
          <w:bCs/>
          <w:color w:val="000080"/>
          <w:sz w:val="20"/>
          <w:szCs w:val="20"/>
          <w:highlight w:val="white"/>
        </w:rPr>
      </w:pPr>
      <w:ins w:id="3946" w:author="Michael Bell" w:date="2013-05-06T18:10:00Z">
        <w:r>
          <w:rPr>
            <w:rFonts w:ascii="Courier New" w:hAnsi="Courier New" w:cs="Courier New"/>
            <w:b/>
            <w:bCs/>
            <w:color w:val="000080"/>
            <w:sz w:val="20"/>
            <w:szCs w:val="20"/>
            <w:highlight w:val="white"/>
          </w:rPr>
          <w:br w:type="page"/>
        </w:r>
      </w:ins>
    </w:p>
    <w:p w14:paraId="65AB4C18" w14:textId="44643349" w:rsidR="003A2FEE" w:rsidRDefault="00973ACE" w:rsidP="00973ACE">
      <w:pPr>
        <w:pStyle w:val="Heading2"/>
        <w:rPr>
          <w:ins w:id="3947" w:author="Michael Bell" w:date="2013-05-06T18:10:00Z"/>
          <w:highlight w:val="white"/>
        </w:rPr>
        <w:pPrChange w:id="3948" w:author="Michael Bell" w:date="2013-05-06T18:10:00Z">
          <w:pPr>
            <w:autoSpaceDE w:val="0"/>
            <w:autoSpaceDN w:val="0"/>
            <w:adjustRightInd w:val="0"/>
            <w:spacing w:after="0" w:line="240" w:lineRule="auto"/>
          </w:pPr>
        </w:pPrChange>
      </w:pPr>
      <w:ins w:id="3949" w:author="Michael Bell" w:date="2013-05-06T18:10:00Z">
        <w:r>
          <w:rPr>
            <w:highlight w:val="white"/>
          </w:rPr>
          <w:lastRenderedPageBreak/>
          <w:t>setBacklight.ino</w:t>
        </w:r>
      </w:ins>
    </w:p>
    <w:p w14:paraId="1FCDB685" w14:textId="77777777" w:rsidR="00973ACE" w:rsidRDefault="00973ACE" w:rsidP="00973ACE">
      <w:pPr>
        <w:autoSpaceDE w:val="0"/>
        <w:autoSpaceDN w:val="0"/>
        <w:adjustRightInd w:val="0"/>
        <w:spacing w:after="0" w:line="240" w:lineRule="auto"/>
        <w:rPr>
          <w:ins w:id="3950" w:author="Michael Bell" w:date="2013-05-06T18:10:00Z"/>
          <w:rFonts w:ascii="Courier New" w:hAnsi="Courier New" w:cs="Courier New"/>
          <w:color w:val="008000"/>
          <w:sz w:val="20"/>
          <w:szCs w:val="20"/>
          <w:highlight w:val="white"/>
        </w:rPr>
      </w:pPr>
      <w:ins w:id="3951" w:author="Michael Bell" w:date="2013-05-06T18:10:00Z">
        <w:r>
          <w:rPr>
            <w:rFonts w:ascii="Courier New" w:hAnsi="Courier New" w:cs="Courier New"/>
            <w:color w:val="008000"/>
            <w:sz w:val="20"/>
            <w:szCs w:val="20"/>
            <w:highlight w:val="white"/>
          </w:rPr>
          <w:t>/*</w:t>
        </w:r>
      </w:ins>
    </w:p>
    <w:p w14:paraId="31DFDE24" w14:textId="77777777" w:rsidR="00973ACE" w:rsidRDefault="00973ACE" w:rsidP="00973ACE">
      <w:pPr>
        <w:autoSpaceDE w:val="0"/>
        <w:autoSpaceDN w:val="0"/>
        <w:adjustRightInd w:val="0"/>
        <w:spacing w:after="0" w:line="240" w:lineRule="auto"/>
        <w:rPr>
          <w:ins w:id="3952" w:author="Michael Bell" w:date="2013-05-06T18:10:00Z"/>
          <w:rFonts w:ascii="Courier New" w:hAnsi="Courier New" w:cs="Courier New"/>
          <w:color w:val="008000"/>
          <w:sz w:val="20"/>
          <w:szCs w:val="20"/>
          <w:highlight w:val="white"/>
        </w:rPr>
      </w:pPr>
    </w:p>
    <w:p w14:paraId="7459CC0A" w14:textId="77777777" w:rsidR="00973ACE" w:rsidRDefault="00973ACE" w:rsidP="00973ACE">
      <w:pPr>
        <w:autoSpaceDE w:val="0"/>
        <w:autoSpaceDN w:val="0"/>
        <w:adjustRightInd w:val="0"/>
        <w:spacing w:after="0" w:line="240" w:lineRule="auto"/>
        <w:rPr>
          <w:ins w:id="3953" w:author="Michael Bell" w:date="2013-05-06T18:10:00Z"/>
          <w:rFonts w:ascii="Courier New" w:hAnsi="Courier New" w:cs="Courier New"/>
          <w:color w:val="008000"/>
          <w:sz w:val="20"/>
          <w:szCs w:val="20"/>
          <w:highlight w:val="white"/>
        </w:rPr>
      </w:pPr>
      <w:ins w:id="3954" w:author="Michael Bell" w:date="2013-05-06T18:10:00Z">
        <w:r>
          <w:rPr>
            <w:rFonts w:ascii="Courier New" w:hAnsi="Courier New" w:cs="Courier New"/>
            <w:color w:val="008000"/>
            <w:sz w:val="20"/>
            <w:szCs w:val="20"/>
            <w:highlight w:val="white"/>
          </w:rPr>
          <w:t xml:space="preserve"> BELTRAK</w:t>
        </w:r>
      </w:ins>
    </w:p>
    <w:p w14:paraId="33F587FB" w14:textId="77777777" w:rsidR="00973ACE" w:rsidRDefault="00973ACE" w:rsidP="00973ACE">
      <w:pPr>
        <w:autoSpaceDE w:val="0"/>
        <w:autoSpaceDN w:val="0"/>
        <w:adjustRightInd w:val="0"/>
        <w:spacing w:after="0" w:line="240" w:lineRule="auto"/>
        <w:rPr>
          <w:ins w:id="3955" w:author="Michael Bell" w:date="2013-05-06T18:10:00Z"/>
          <w:rFonts w:ascii="Courier New" w:hAnsi="Courier New" w:cs="Courier New"/>
          <w:color w:val="008000"/>
          <w:sz w:val="20"/>
          <w:szCs w:val="20"/>
          <w:highlight w:val="white"/>
        </w:rPr>
      </w:pPr>
      <w:ins w:id="3956" w:author="Michael Bell" w:date="2013-05-06T18:10:00Z">
        <w:r>
          <w:rPr>
            <w:rFonts w:ascii="Courier New" w:hAnsi="Courier New" w:cs="Courier New"/>
            <w:color w:val="008000"/>
            <w:sz w:val="20"/>
            <w:szCs w:val="20"/>
            <w:highlight w:val="white"/>
          </w:rPr>
          <w:t xml:space="preserve"> </w:t>
        </w:r>
      </w:ins>
    </w:p>
    <w:p w14:paraId="6D6E74D5" w14:textId="77777777" w:rsidR="00973ACE" w:rsidRDefault="00973ACE" w:rsidP="00973ACE">
      <w:pPr>
        <w:autoSpaceDE w:val="0"/>
        <w:autoSpaceDN w:val="0"/>
        <w:adjustRightInd w:val="0"/>
        <w:spacing w:after="0" w:line="240" w:lineRule="auto"/>
        <w:rPr>
          <w:ins w:id="3957" w:author="Michael Bell" w:date="2013-05-06T18:10:00Z"/>
          <w:rFonts w:ascii="Courier New" w:hAnsi="Courier New" w:cs="Courier New"/>
          <w:color w:val="008000"/>
          <w:sz w:val="20"/>
          <w:szCs w:val="20"/>
          <w:highlight w:val="white"/>
        </w:rPr>
      </w:pPr>
      <w:ins w:id="3958" w:author="Michael Bell" w:date="2013-05-06T18:10:00Z">
        <w:r>
          <w:rPr>
            <w:rFonts w:ascii="Courier New" w:hAnsi="Courier New" w:cs="Courier New"/>
            <w:color w:val="008000"/>
            <w:sz w:val="20"/>
            <w:szCs w:val="20"/>
            <w:highlight w:val="white"/>
          </w:rPr>
          <w:t xml:space="preserve"> V1.0</w:t>
        </w:r>
      </w:ins>
    </w:p>
    <w:p w14:paraId="4185089D" w14:textId="77777777" w:rsidR="00973ACE" w:rsidRDefault="00973ACE" w:rsidP="00973ACE">
      <w:pPr>
        <w:autoSpaceDE w:val="0"/>
        <w:autoSpaceDN w:val="0"/>
        <w:adjustRightInd w:val="0"/>
        <w:spacing w:after="0" w:line="240" w:lineRule="auto"/>
        <w:rPr>
          <w:ins w:id="3959" w:author="Michael Bell" w:date="2013-05-06T18:10:00Z"/>
          <w:rFonts w:ascii="Courier New" w:hAnsi="Courier New" w:cs="Courier New"/>
          <w:color w:val="008000"/>
          <w:sz w:val="20"/>
          <w:szCs w:val="20"/>
          <w:highlight w:val="white"/>
        </w:rPr>
      </w:pPr>
      <w:ins w:id="3960" w:author="Michael Bell" w:date="2013-05-06T18:10:00Z">
        <w:r>
          <w:rPr>
            <w:rFonts w:ascii="Courier New" w:hAnsi="Courier New" w:cs="Courier New"/>
            <w:color w:val="008000"/>
            <w:sz w:val="20"/>
            <w:szCs w:val="20"/>
            <w:highlight w:val="white"/>
          </w:rPr>
          <w:t xml:space="preserve"> </w:t>
        </w:r>
      </w:ins>
    </w:p>
    <w:p w14:paraId="27A844FB" w14:textId="77777777" w:rsidR="00973ACE" w:rsidRDefault="00973ACE" w:rsidP="00973ACE">
      <w:pPr>
        <w:autoSpaceDE w:val="0"/>
        <w:autoSpaceDN w:val="0"/>
        <w:adjustRightInd w:val="0"/>
        <w:spacing w:after="0" w:line="240" w:lineRule="auto"/>
        <w:rPr>
          <w:ins w:id="3961" w:author="Michael Bell" w:date="2013-05-06T18:10:00Z"/>
          <w:rFonts w:ascii="Courier New" w:hAnsi="Courier New" w:cs="Courier New"/>
          <w:color w:val="008000"/>
          <w:sz w:val="20"/>
          <w:szCs w:val="20"/>
          <w:highlight w:val="white"/>
        </w:rPr>
      </w:pPr>
      <w:ins w:id="3962" w:author="Michael Bell" w:date="2013-05-06T18:10:00Z">
        <w:r>
          <w:rPr>
            <w:rFonts w:ascii="Courier New" w:hAnsi="Courier New" w:cs="Courier New"/>
            <w:color w:val="008000"/>
            <w:sz w:val="20"/>
            <w:szCs w:val="20"/>
            <w:highlight w:val="white"/>
          </w:rPr>
          <w:t xml:space="preserve"> Hornby trainset automation</w:t>
        </w:r>
      </w:ins>
    </w:p>
    <w:p w14:paraId="7D6B11C5" w14:textId="77777777" w:rsidR="00973ACE" w:rsidRDefault="00973ACE" w:rsidP="00973ACE">
      <w:pPr>
        <w:autoSpaceDE w:val="0"/>
        <w:autoSpaceDN w:val="0"/>
        <w:adjustRightInd w:val="0"/>
        <w:spacing w:after="0" w:line="240" w:lineRule="auto"/>
        <w:rPr>
          <w:ins w:id="3963" w:author="Michael Bell" w:date="2013-05-06T18:10:00Z"/>
          <w:rFonts w:ascii="Courier New" w:hAnsi="Courier New" w:cs="Courier New"/>
          <w:color w:val="008000"/>
          <w:sz w:val="20"/>
          <w:szCs w:val="20"/>
          <w:highlight w:val="white"/>
        </w:rPr>
      </w:pPr>
      <w:ins w:id="3964" w:author="Michael Bell" w:date="2013-05-06T18:10:00Z">
        <w:r>
          <w:rPr>
            <w:rFonts w:ascii="Courier New" w:hAnsi="Courier New" w:cs="Courier New"/>
            <w:color w:val="008000"/>
            <w:sz w:val="20"/>
            <w:szCs w:val="20"/>
            <w:highlight w:val="white"/>
          </w:rPr>
          <w:t xml:space="preserve"> </w:t>
        </w:r>
      </w:ins>
    </w:p>
    <w:p w14:paraId="0F95A270" w14:textId="77777777" w:rsidR="00973ACE" w:rsidRDefault="00973ACE" w:rsidP="00973ACE">
      <w:pPr>
        <w:autoSpaceDE w:val="0"/>
        <w:autoSpaceDN w:val="0"/>
        <w:adjustRightInd w:val="0"/>
        <w:spacing w:after="0" w:line="240" w:lineRule="auto"/>
        <w:rPr>
          <w:ins w:id="3965" w:author="Michael Bell" w:date="2013-05-06T18:10:00Z"/>
          <w:rFonts w:ascii="Courier New" w:hAnsi="Courier New" w:cs="Courier New"/>
          <w:color w:val="008000"/>
          <w:sz w:val="20"/>
          <w:szCs w:val="20"/>
          <w:highlight w:val="white"/>
        </w:rPr>
      </w:pPr>
      <w:ins w:id="3966" w:author="Michael Bell" w:date="2013-05-06T18:10:00Z">
        <w:r>
          <w:rPr>
            <w:rFonts w:ascii="Courier New" w:hAnsi="Courier New" w:cs="Courier New"/>
            <w:color w:val="008000"/>
            <w:sz w:val="20"/>
            <w:szCs w:val="20"/>
            <w:highlight w:val="white"/>
          </w:rPr>
          <w:t xml:space="preserve"> By Michael Bell</w:t>
        </w:r>
      </w:ins>
    </w:p>
    <w:p w14:paraId="7A855D81" w14:textId="77777777" w:rsidR="00973ACE" w:rsidRDefault="00973ACE" w:rsidP="00973ACE">
      <w:pPr>
        <w:autoSpaceDE w:val="0"/>
        <w:autoSpaceDN w:val="0"/>
        <w:adjustRightInd w:val="0"/>
        <w:spacing w:after="0" w:line="240" w:lineRule="auto"/>
        <w:rPr>
          <w:ins w:id="3967" w:author="Michael Bell" w:date="2013-05-06T18:10:00Z"/>
          <w:rFonts w:ascii="Courier New" w:hAnsi="Courier New" w:cs="Courier New"/>
          <w:color w:val="008000"/>
          <w:sz w:val="20"/>
          <w:szCs w:val="20"/>
          <w:highlight w:val="white"/>
        </w:rPr>
      </w:pPr>
      <w:ins w:id="3968" w:author="Michael Bell" w:date="2013-05-06T18:10:00Z">
        <w:r>
          <w:rPr>
            <w:rFonts w:ascii="Courier New" w:hAnsi="Courier New" w:cs="Courier New"/>
            <w:color w:val="008000"/>
            <w:sz w:val="20"/>
            <w:szCs w:val="20"/>
            <w:highlight w:val="white"/>
          </w:rPr>
          <w:t xml:space="preserve"> </w:t>
        </w:r>
      </w:ins>
    </w:p>
    <w:p w14:paraId="69610E41" w14:textId="77777777" w:rsidR="00973ACE" w:rsidRDefault="00973ACE" w:rsidP="00973ACE">
      <w:pPr>
        <w:autoSpaceDE w:val="0"/>
        <w:autoSpaceDN w:val="0"/>
        <w:adjustRightInd w:val="0"/>
        <w:spacing w:after="0" w:line="240" w:lineRule="auto"/>
        <w:rPr>
          <w:ins w:id="3969" w:author="Michael Bell" w:date="2013-05-06T18:10:00Z"/>
          <w:rFonts w:ascii="Courier New" w:hAnsi="Courier New" w:cs="Courier New"/>
          <w:color w:val="008000"/>
          <w:sz w:val="20"/>
          <w:szCs w:val="20"/>
          <w:highlight w:val="white"/>
        </w:rPr>
      </w:pPr>
      <w:ins w:id="3970" w:author="Michael Bell" w:date="2013-05-06T18:10:00Z">
        <w:r>
          <w:rPr>
            <w:rFonts w:ascii="Courier New" w:hAnsi="Courier New" w:cs="Courier New"/>
            <w:color w:val="008000"/>
            <w:sz w:val="20"/>
            <w:szCs w:val="20"/>
            <w:highlight w:val="white"/>
          </w:rPr>
          <w:t xml:space="preserve"> Programing started: 02/02/2013 at 14:08</w:t>
        </w:r>
      </w:ins>
    </w:p>
    <w:p w14:paraId="4B6CBF23" w14:textId="77777777" w:rsidR="00973ACE" w:rsidRDefault="00973ACE" w:rsidP="00973ACE">
      <w:pPr>
        <w:autoSpaceDE w:val="0"/>
        <w:autoSpaceDN w:val="0"/>
        <w:adjustRightInd w:val="0"/>
        <w:spacing w:after="0" w:line="240" w:lineRule="auto"/>
        <w:rPr>
          <w:ins w:id="3971" w:author="Michael Bell" w:date="2013-05-06T18:10:00Z"/>
          <w:rFonts w:ascii="Courier New" w:hAnsi="Courier New" w:cs="Courier New"/>
          <w:color w:val="008000"/>
          <w:sz w:val="20"/>
          <w:szCs w:val="20"/>
          <w:highlight w:val="white"/>
        </w:rPr>
      </w:pPr>
      <w:ins w:id="3972" w:author="Michael Bell" w:date="2013-05-06T18:10:00Z">
        <w:r>
          <w:rPr>
            <w:rFonts w:ascii="Courier New" w:hAnsi="Courier New" w:cs="Courier New"/>
            <w:color w:val="008000"/>
            <w:sz w:val="20"/>
            <w:szCs w:val="20"/>
            <w:highlight w:val="white"/>
          </w:rPr>
          <w:t xml:space="preserve"> </w:t>
        </w:r>
      </w:ins>
    </w:p>
    <w:p w14:paraId="25ED6E4B" w14:textId="77777777" w:rsidR="00973ACE" w:rsidRDefault="00973ACE" w:rsidP="00973ACE">
      <w:pPr>
        <w:autoSpaceDE w:val="0"/>
        <w:autoSpaceDN w:val="0"/>
        <w:adjustRightInd w:val="0"/>
        <w:spacing w:after="0" w:line="240" w:lineRule="auto"/>
        <w:rPr>
          <w:ins w:id="3973" w:author="Michael Bell" w:date="2013-05-06T18:10:00Z"/>
          <w:rFonts w:ascii="Courier New" w:hAnsi="Courier New" w:cs="Courier New"/>
          <w:color w:val="008000"/>
          <w:sz w:val="20"/>
          <w:szCs w:val="20"/>
          <w:highlight w:val="white"/>
        </w:rPr>
      </w:pPr>
      <w:ins w:id="3974" w:author="Michael Bell" w:date="2013-05-06T18:10:00Z">
        <w:r>
          <w:rPr>
            <w:rFonts w:ascii="Courier New" w:hAnsi="Courier New" w:cs="Courier New"/>
            <w:color w:val="008000"/>
            <w:sz w:val="20"/>
            <w:szCs w:val="20"/>
            <w:highlight w:val="white"/>
          </w:rPr>
          <w:t xml:space="preserve"> Programing completed: 06/05/2013 at 17:45</w:t>
        </w:r>
      </w:ins>
    </w:p>
    <w:p w14:paraId="20ACFF27" w14:textId="77777777" w:rsidR="00973ACE" w:rsidRDefault="00973ACE" w:rsidP="00973ACE">
      <w:pPr>
        <w:autoSpaceDE w:val="0"/>
        <w:autoSpaceDN w:val="0"/>
        <w:adjustRightInd w:val="0"/>
        <w:spacing w:after="0" w:line="240" w:lineRule="auto"/>
        <w:rPr>
          <w:ins w:id="3975" w:author="Michael Bell" w:date="2013-05-06T18:10:00Z"/>
          <w:rFonts w:ascii="Courier New" w:hAnsi="Courier New" w:cs="Courier New"/>
          <w:color w:val="008000"/>
          <w:sz w:val="20"/>
          <w:szCs w:val="20"/>
          <w:highlight w:val="white"/>
        </w:rPr>
      </w:pPr>
      <w:ins w:id="3976" w:author="Michael Bell" w:date="2013-05-06T18:10:00Z">
        <w:r>
          <w:rPr>
            <w:rFonts w:ascii="Courier New" w:hAnsi="Courier New" w:cs="Courier New"/>
            <w:color w:val="008000"/>
            <w:sz w:val="20"/>
            <w:szCs w:val="20"/>
            <w:highlight w:val="white"/>
          </w:rPr>
          <w:t xml:space="preserve"> </w:t>
        </w:r>
      </w:ins>
    </w:p>
    <w:p w14:paraId="27C52EB8" w14:textId="77777777" w:rsidR="00973ACE" w:rsidRDefault="00973ACE" w:rsidP="00973ACE">
      <w:pPr>
        <w:autoSpaceDE w:val="0"/>
        <w:autoSpaceDN w:val="0"/>
        <w:adjustRightInd w:val="0"/>
        <w:spacing w:after="0" w:line="240" w:lineRule="auto"/>
        <w:rPr>
          <w:ins w:id="3977" w:author="Michael Bell" w:date="2013-05-06T18:10:00Z"/>
          <w:rFonts w:ascii="Courier New" w:hAnsi="Courier New" w:cs="Courier New"/>
          <w:color w:val="000000"/>
          <w:sz w:val="20"/>
          <w:szCs w:val="20"/>
          <w:highlight w:val="white"/>
        </w:rPr>
      </w:pPr>
      <w:ins w:id="3978" w:author="Michael Bell" w:date="2013-05-06T18:10:00Z">
        <w:r>
          <w:rPr>
            <w:rFonts w:ascii="Courier New" w:hAnsi="Courier New" w:cs="Courier New"/>
            <w:color w:val="008000"/>
            <w:sz w:val="20"/>
            <w:szCs w:val="20"/>
            <w:highlight w:val="white"/>
          </w:rPr>
          <w:t xml:space="preserve"> */</w:t>
        </w:r>
      </w:ins>
    </w:p>
    <w:p w14:paraId="529E217C" w14:textId="77777777" w:rsidR="00973ACE" w:rsidRDefault="00973ACE" w:rsidP="00973ACE">
      <w:pPr>
        <w:autoSpaceDE w:val="0"/>
        <w:autoSpaceDN w:val="0"/>
        <w:adjustRightInd w:val="0"/>
        <w:spacing w:after="0" w:line="240" w:lineRule="auto"/>
        <w:rPr>
          <w:ins w:id="3979" w:author="Michael Bell" w:date="2013-05-06T18:10:00Z"/>
          <w:rFonts w:ascii="Courier New" w:hAnsi="Courier New" w:cs="Courier New"/>
          <w:color w:val="000000"/>
          <w:sz w:val="20"/>
          <w:szCs w:val="20"/>
          <w:highlight w:val="white"/>
        </w:rPr>
      </w:pPr>
      <w:ins w:id="3980" w:author="Michael Bell" w:date="2013-05-06T18:10:00Z">
        <w:r>
          <w:rPr>
            <w:rFonts w:ascii="Courier New" w:hAnsi="Courier New" w:cs="Courier New"/>
            <w:color w:val="000000"/>
            <w:sz w:val="20"/>
            <w:szCs w:val="20"/>
            <w:highlight w:val="white"/>
          </w:rPr>
          <w:t xml:space="preserve"> </w:t>
        </w:r>
      </w:ins>
    </w:p>
    <w:p w14:paraId="17776751" w14:textId="77777777" w:rsidR="00973ACE" w:rsidRDefault="00973ACE" w:rsidP="00973ACE">
      <w:pPr>
        <w:autoSpaceDE w:val="0"/>
        <w:autoSpaceDN w:val="0"/>
        <w:adjustRightInd w:val="0"/>
        <w:spacing w:after="0" w:line="240" w:lineRule="auto"/>
        <w:rPr>
          <w:ins w:id="3981" w:author="Michael Bell" w:date="2013-05-06T18:10:00Z"/>
          <w:rFonts w:ascii="Courier New" w:hAnsi="Courier New" w:cs="Courier New"/>
          <w:color w:val="000000"/>
          <w:sz w:val="20"/>
          <w:szCs w:val="20"/>
          <w:highlight w:val="white"/>
        </w:rPr>
      </w:pPr>
      <w:ins w:id="3982" w:author="Michael Bell" w:date="2013-05-06T18:10:00Z">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ins>
    </w:p>
    <w:p w14:paraId="5AC35D06" w14:textId="77777777" w:rsidR="00973ACE" w:rsidRDefault="00973ACE" w:rsidP="00973ACE">
      <w:pPr>
        <w:autoSpaceDE w:val="0"/>
        <w:autoSpaceDN w:val="0"/>
        <w:adjustRightInd w:val="0"/>
        <w:spacing w:after="0" w:line="240" w:lineRule="auto"/>
        <w:rPr>
          <w:ins w:id="3983" w:author="Michael Bell" w:date="2013-05-06T18:10:00Z"/>
          <w:rFonts w:ascii="Courier New" w:hAnsi="Courier New" w:cs="Courier New"/>
          <w:color w:val="000000"/>
          <w:sz w:val="20"/>
          <w:szCs w:val="20"/>
          <w:highlight w:val="white"/>
        </w:rPr>
      </w:pPr>
      <w:ins w:id="3984"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D49DC7" w14:textId="77777777" w:rsidR="00973ACE" w:rsidRDefault="00973ACE" w:rsidP="00973ACE">
      <w:pPr>
        <w:autoSpaceDE w:val="0"/>
        <w:autoSpaceDN w:val="0"/>
        <w:adjustRightInd w:val="0"/>
        <w:spacing w:after="0" w:line="240" w:lineRule="auto"/>
        <w:rPr>
          <w:ins w:id="3985" w:author="Michael Bell" w:date="2013-05-06T18:10:00Z"/>
          <w:rFonts w:ascii="Courier New" w:hAnsi="Courier New" w:cs="Courier New"/>
          <w:color w:val="000000"/>
          <w:sz w:val="20"/>
          <w:szCs w:val="20"/>
          <w:highlight w:val="white"/>
        </w:rPr>
      </w:pPr>
      <w:ins w:id="3986"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EB592AA" w14:textId="77777777" w:rsidR="00973ACE" w:rsidRDefault="00973ACE" w:rsidP="00973ACE">
      <w:pPr>
        <w:autoSpaceDE w:val="0"/>
        <w:autoSpaceDN w:val="0"/>
        <w:adjustRightInd w:val="0"/>
        <w:spacing w:after="0" w:line="240" w:lineRule="auto"/>
        <w:rPr>
          <w:ins w:id="3987" w:author="Michael Bell" w:date="2013-05-06T18:10:00Z"/>
          <w:rFonts w:ascii="Courier New" w:hAnsi="Courier New" w:cs="Courier New"/>
          <w:color w:val="008000"/>
          <w:sz w:val="20"/>
          <w:szCs w:val="20"/>
          <w:highlight w:val="white"/>
        </w:rPr>
      </w:pPr>
      <w:ins w:id="3988" w:author="Michael Bell" w:date="2013-05-06T18:10:00Z">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the backlight off</w:t>
        </w:r>
      </w:ins>
    </w:p>
    <w:p w14:paraId="76C86683" w14:textId="77777777" w:rsidR="00973ACE" w:rsidRDefault="00973ACE" w:rsidP="00973ACE">
      <w:pPr>
        <w:autoSpaceDE w:val="0"/>
        <w:autoSpaceDN w:val="0"/>
        <w:adjustRightInd w:val="0"/>
        <w:spacing w:after="0" w:line="240" w:lineRule="auto"/>
        <w:rPr>
          <w:ins w:id="3989" w:author="Michael Bell" w:date="2013-05-06T18:10:00Z"/>
          <w:rFonts w:ascii="Courier New" w:hAnsi="Courier New" w:cs="Courier New"/>
          <w:color w:val="000000"/>
          <w:sz w:val="20"/>
          <w:szCs w:val="20"/>
          <w:highlight w:val="white"/>
        </w:rPr>
      </w:pPr>
      <w:ins w:id="3990" w:author="Michael Bell" w:date="2013-05-06T18:10:00Z">
        <w:r>
          <w:rPr>
            <w:rFonts w:ascii="Courier New" w:hAnsi="Courier New" w:cs="Courier New"/>
            <w:color w:val="000000"/>
            <w:sz w:val="20"/>
            <w:szCs w:val="20"/>
            <w:highlight w:val="white"/>
          </w:rPr>
          <w:t xml:space="preserve">   </w:t>
        </w:r>
      </w:ins>
    </w:p>
    <w:p w14:paraId="011198DE" w14:textId="77777777" w:rsidR="00973ACE" w:rsidRDefault="00973ACE" w:rsidP="00973ACE">
      <w:pPr>
        <w:autoSpaceDE w:val="0"/>
        <w:autoSpaceDN w:val="0"/>
        <w:adjustRightInd w:val="0"/>
        <w:spacing w:after="0" w:line="240" w:lineRule="auto"/>
        <w:rPr>
          <w:ins w:id="3991" w:author="Michael Bell" w:date="2013-05-06T18:10:00Z"/>
          <w:rFonts w:ascii="Courier New" w:hAnsi="Courier New" w:cs="Courier New"/>
          <w:color w:val="000000"/>
          <w:sz w:val="20"/>
          <w:szCs w:val="20"/>
          <w:highlight w:val="white"/>
        </w:rPr>
      </w:pPr>
      <w:ins w:id="3992"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1B223812" w14:textId="77777777" w:rsidR="00973ACE" w:rsidRDefault="00973ACE" w:rsidP="00973ACE">
      <w:pPr>
        <w:autoSpaceDE w:val="0"/>
        <w:autoSpaceDN w:val="0"/>
        <w:adjustRightInd w:val="0"/>
        <w:spacing w:after="0" w:line="240" w:lineRule="auto"/>
        <w:rPr>
          <w:ins w:id="3993" w:author="Michael Bell" w:date="2013-05-06T18:10:00Z"/>
          <w:rFonts w:ascii="Courier New" w:hAnsi="Courier New" w:cs="Courier New"/>
          <w:color w:val="008000"/>
          <w:sz w:val="20"/>
          <w:szCs w:val="20"/>
          <w:highlight w:val="white"/>
        </w:rPr>
      </w:pPr>
      <w:ins w:id="3994" w:author="Michael Bell" w:date="2013-05-06T18:10:00Z">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it on</w:t>
        </w:r>
      </w:ins>
    </w:p>
    <w:p w14:paraId="1C8C1090" w14:textId="0ACDBF98" w:rsidR="00973ACE" w:rsidRPr="00973ACE" w:rsidRDefault="00973ACE" w:rsidP="00973ACE">
      <w:pPr>
        <w:rPr>
          <w:ins w:id="3995" w:author="Michael Bell" w:date="2013-05-06T18:07:00Z"/>
          <w:highlight w:val="white"/>
          <w:rPrChange w:id="3996" w:author="Michael Bell" w:date="2013-05-06T18:10:00Z">
            <w:rPr>
              <w:ins w:id="3997" w:author="Michael Bell" w:date="2013-05-06T18:07:00Z"/>
              <w:highlight w:val="white"/>
            </w:rPr>
          </w:rPrChange>
        </w:rPr>
        <w:pPrChange w:id="3998" w:author="Michael Bell" w:date="2013-05-06T18:10:00Z">
          <w:pPr>
            <w:autoSpaceDE w:val="0"/>
            <w:autoSpaceDN w:val="0"/>
            <w:adjustRightInd w:val="0"/>
            <w:spacing w:after="0" w:line="240" w:lineRule="auto"/>
          </w:pPr>
        </w:pPrChange>
      </w:pPr>
      <w:ins w:id="3999"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DC2EE" w14:textId="38BB5C7A" w:rsidR="003A2FEE" w:rsidRDefault="003A2FEE" w:rsidP="003A2FEE">
      <w:pPr>
        <w:rPr>
          <w:ins w:id="4000" w:author="Michael Bell" w:date="2013-05-06T18:00:00Z"/>
        </w:rPr>
        <w:pPrChange w:id="4001" w:author="Michael Bell" w:date="2013-05-06T18:01:00Z">
          <w:pPr/>
        </w:pPrChange>
      </w:pPr>
      <w:ins w:id="4002" w:author="Michael Bell" w:date="2013-05-06T18:00:00Z">
        <w:r>
          <w:br w:type="page"/>
        </w:r>
      </w:ins>
    </w:p>
    <w:p w14:paraId="27DB254D" w14:textId="088DD228" w:rsidR="00D3128F" w:rsidDel="003A2FEE" w:rsidRDefault="00D3128F" w:rsidP="002F1085">
      <w:pPr>
        <w:rPr>
          <w:del w:id="4003" w:author="Michael Bell" w:date="2013-05-06T18:07:00Z"/>
        </w:rPr>
      </w:pPr>
    </w:p>
    <w:p w14:paraId="401C6A5E" w14:textId="77777777" w:rsidR="00215B84" w:rsidRDefault="002E4C56" w:rsidP="002E4C56">
      <w:pPr>
        <w:pStyle w:val="Heading1"/>
        <w:rPr>
          <w:ins w:id="4004" w:author="Michael Bell" w:date="2013-05-06T18:34:00Z"/>
        </w:rPr>
      </w:pPr>
      <w:bookmarkStart w:id="4005" w:name="_Toc228847797"/>
      <w:r>
        <w:t>Testing</w:t>
      </w:r>
      <w:bookmarkEnd w:id="4005"/>
    </w:p>
    <w:p w14:paraId="4BDEA985" w14:textId="57AA0401" w:rsidR="00215B84" w:rsidRDefault="00215B84" w:rsidP="00215B84">
      <w:pPr>
        <w:rPr>
          <w:ins w:id="4006" w:author="Michael Bell" w:date="2013-05-06T18:35:00Z"/>
          <w:noProof/>
          <w:lang w:eastAsia="en-GB"/>
        </w:rPr>
        <w:pPrChange w:id="4007" w:author="Michael Bell" w:date="2013-05-06T18:34:00Z">
          <w:pPr>
            <w:pStyle w:val="Heading1"/>
          </w:pPr>
        </w:pPrChange>
      </w:pPr>
      <w:ins w:id="4008" w:author="Michael Bell" w:date="2013-05-06T18:36:00Z">
        <w:r>
          <w:rPr>
            <w:noProof/>
            <w:lang w:eastAsia="en-GB"/>
          </w:rPr>
          <w:drawing>
            <wp:inline distT="0" distB="0" distL="0" distR="0" wp14:anchorId="3068739B" wp14:editId="3227C199">
              <wp:extent cx="5692140" cy="474345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8252" t="10902" r="29869" b="33257"/>
                      <a:stretch/>
                    </pic:blipFill>
                    <pic:spPr bwMode="auto">
                      <a:xfrm>
                        <a:off x="0" y="0"/>
                        <a:ext cx="5692140" cy="4743450"/>
                      </a:xfrm>
                      <a:prstGeom prst="rect">
                        <a:avLst/>
                      </a:prstGeom>
                      <a:ln>
                        <a:noFill/>
                      </a:ln>
                      <a:extLst>
                        <a:ext uri="{53640926-AAD7-44D8-BBD7-CCE9431645EC}">
                          <a14:shadowObscured xmlns:a14="http://schemas.microsoft.com/office/drawing/2010/main"/>
                        </a:ext>
                      </a:extLst>
                    </pic:spPr>
                  </pic:pic>
                </a:graphicData>
              </a:graphic>
            </wp:inline>
          </w:drawing>
        </w:r>
      </w:ins>
    </w:p>
    <w:p w14:paraId="4853E7A9" w14:textId="4F88042E" w:rsidR="002E4C56" w:rsidRDefault="00215B84" w:rsidP="00215B84">
      <w:pPr>
        <w:rPr>
          <w:ins w:id="4009" w:author="Michael Bell" w:date="2013-05-06T18:33:00Z"/>
        </w:rPr>
        <w:pPrChange w:id="4010" w:author="Michael Bell" w:date="2013-05-06T18:34:00Z">
          <w:pPr>
            <w:pStyle w:val="Heading1"/>
          </w:pPr>
        </w:pPrChange>
      </w:pPr>
      <w:ins w:id="4011" w:author="Michael Bell" w:date="2013-05-06T18:35:00Z">
        <w:r>
          <w:rPr>
            <w:noProof/>
            <w:lang w:eastAsia="en-GB"/>
          </w:rPr>
          <w:lastRenderedPageBreak/>
          <w:drawing>
            <wp:inline distT="0" distB="0" distL="0" distR="0" wp14:anchorId="7C01ACC3" wp14:editId="11E6FB13">
              <wp:extent cx="546735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0579" t="6116" r="31033" b="41234"/>
                      <a:stretch/>
                    </pic:blipFill>
                    <pic:spPr bwMode="auto">
                      <a:xfrm>
                        <a:off x="0" y="0"/>
                        <a:ext cx="5477822" cy="4695276"/>
                      </a:xfrm>
                      <a:prstGeom prst="rect">
                        <a:avLst/>
                      </a:prstGeom>
                      <a:ln>
                        <a:noFill/>
                      </a:ln>
                      <a:extLst>
                        <a:ext uri="{53640926-AAD7-44D8-BBD7-CCE9431645EC}">
                          <a14:shadowObscured xmlns:a14="http://schemas.microsoft.com/office/drawing/2010/main"/>
                        </a:ext>
                      </a:extLst>
                    </pic:spPr>
                  </pic:pic>
                </a:graphicData>
              </a:graphic>
            </wp:inline>
          </w:drawing>
        </w:r>
      </w:ins>
      <w:bookmarkStart w:id="4012" w:name="_GoBack"/>
      <w:bookmarkEnd w:id="4012"/>
    </w:p>
    <w:p w14:paraId="5FDFD50D" w14:textId="282BFC87" w:rsidR="00215B84" w:rsidRPr="00215B84" w:rsidRDefault="00215B84" w:rsidP="00215B84">
      <w:pPr>
        <w:rPr>
          <w:ins w:id="4013" w:author="Michael Bell" w:date="2013-05-06T18:32:00Z"/>
          <w:rPrChange w:id="4014" w:author="Michael Bell" w:date="2013-05-06T18:33:00Z">
            <w:rPr>
              <w:ins w:id="4015" w:author="Michael Bell" w:date="2013-05-06T18:32:00Z"/>
            </w:rPr>
          </w:rPrChange>
        </w:rPr>
        <w:pPrChange w:id="4016" w:author="Michael Bell" w:date="2013-05-06T18:33:00Z">
          <w:pPr>
            <w:pStyle w:val="Heading1"/>
          </w:pPr>
        </w:pPrChange>
      </w:pPr>
      <w:ins w:id="4017" w:author="Michael Bell" w:date="2013-05-06T18:32:00Z">
        <w:r>
          <w:rPr>
            <w:noProof/>
            <w:lang w:eastAsia="en-GB"/>
          </w:rPr>
          <w:lastRenderedPageBreak/>
          <w:drawing>
            <wp:anchor distT="0" distB="0" distL="114300" distR="114300" simplePos="0" relativeHeight="251660800" behindDoc="0" locked="0" layoutInCell="1" allowOverlap="1" wp14:anchorId="5F47F263" wp14:editId="760B758C">
              <wp:simplePos x="0" y="0"/>
              <wp:positionH relativeFrom="column">
                <wp:posOffset>9525</wp:posOffset>
              </wp:positionH>
              <wp:positionV relativeFrom="paragraph">
                <wp:posOffset>384175</wp:posOffset>
              </wp:positionV>
              <wp:extent cx="5734050" cy="7348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1243" t="7179" r="28041" b="9325"/>
                      <a:stretch/>
                    </pic:blipFill>
                    <pic:spPr bwMode="auto">
                      <a:xfrm>
                        <a:off x="0" y="0"/>
                        <a:ext cx="5734050" cy="734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E0899BD" w14:textId="7D24621A" w:rsidR="00215B84" w:rsidRPr="00215B84" w:rsidRDefault="00215B84" w:rsidP="00215B84">
      <w:pPr>
        <w:rPr>
          <w:rPrChange w:id="4018" w:author="Michael Bell" w:date="2013-05-06T18:32:00Z">
            <w:rPr/>
          </w:rPrChange>
        </w:rPr>
        <w:pPrChange w:id="4019" w:author="Michael Bell" w:date="2013-05-06T18:32:00Z">
          <w:pPr>
            <w:pStyle w:val="Heading1"/>
          </w:pPr>
        </w:pPrChange>
      </w:pPr>
      <w:ins w:id="4020" w:author="Michael Bell" w:date="2013-05-06T18:33:00Z">
        <w:r>
          <w:br w:type="textWrapping" w:clear="all"/>
        </w:r>
      </w:ins>
    </w:p>
    <w:p w14:paraId="33013961" w14:textId="113BAC99" w:rsidR="0083152B" w:rsidDel="00215B84" w:rsidRDefault="0083152B" w:rsidP="0083152B">
      <w:pPr>
        <w:pStyle w:val="Heading3"/>
        <w:rPr>
          <w:del w:id="4021" w:author="Michael Bell" w:date="2013-05-06T18:32:00Z"/>
        </w:rPr>
      </w:pPr>
      <w:del w:id="4022" w:author="Michael Bell" w:date="2013-05-06T18:32:00Z">
        <w:r w:rsidDel="00215B84">
          <w:delText>interface testing</w:delText>
        </w:r>
      </w:del>
    </w:p>
    <w:p w14:paraId="40231229" w14:textId="3B5E8A69" w:rsidR="0083152B" w:rsidDel="00215B84" w:rsidRDefault="0083152B" w:rsidP="0083152B">
      <w:pPr>
        <w:pStyle w:val="Heading4"/>
        <w:rPr>
          <w:del w:id="4023" w:author="Michael Bell" w:date="2013-05-06T18:32:00Z"/>
        </w:rPr>
      </w:pPr>
      <w:del w:id="4024" w:author="Michael Bell" w:date="2013-05-06T18:32:00Z">
        <w:r w:rsidDel="00215B84">
          <w:delText>navigation Through Options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rsidDel="00215B84" w14:paraId="16EB0E93" w14:textId="0ED1FE12" w:rsidTr="008B221E">
        <w:trPr>
          <w:del w:id="4025" w:author="Michael Bell" w:date="2013-05-06T18:32:00Z"/>
        </w:trPr>
        <w:tc>
          <w:tcPr>
            <w:tcW w:w="3080" w:type="dxa"/>
            <w:shd w:val="clear" w:color="auto" w:fill="F2DBDB" w:themeFill="accent2" w:themeFillTint="33"/>
          </w:tcPr>
          <w:p w14:paraId="1C7C73C2" w14:textId="34F0BBE1" w:rsidR="0083152B" w:rsidDel="00215B84" w:rsidRDefault="0083152B" w:rsidP="008B221E">
            <w:pPr>
              <w:rPr>
                <w:del w:id="4026" w:author="Michael Bell" w:date="2013-05-06T18:32:00Z"/>
              </w:rPr>
            </w:pPr>
            <w:del w:id="4027" w:author="Michael Bell" w:date="2013-05-06T18:32:00Z">
              <w:r w:rsidDel="00215B84">
                <w:delText>Object</w:delText>
              </w:r>
            </w:del>
          </w:p>
        </w:tc>
        <w:tc>
          <w:tcPr>
            <w:tcW w:w="3081" w:type="dxa"/>
            <w:shd w:val="clear" w:color="auto" w:fill="F2DBDB" w:themeFill="accent2" w:themeFillTint="33"/>
          </w:tcPr>
          <w:p w14:paraId="6D718A2D" w14:textId="1264897F" w:rsidR="0083152B" w:rsidDel="00215B84" w:rsidRDefault="0083152B" w:rsidP="008B221E">
            <w:pPr>
              <w:rPr>
                <w:del w:id="4028" w:author="Michael Bell" w:date="2013-05-06T18:32:00Z"/>
              </w:rPr>
            </w:pPr>
            <w:del w:id="4029" w:author="Michael Bell" w:date="2013-05-06T18:32:00Z">
              <w:r w:rsidDel="00215B84">
                <w:delText>Can be reached</w:delText>
              </w:r>
            </w:del>
          </w:p>
        </w:tc>
        <w:tc>
          <w:tcPr>
            <w:tcW w:w="3081" w:type="dxa"/>
            <w:shd w:val="clear" w:color="auto" w:fill="F2DBDB" w:themeFill="accent2" w:themeFillTint="33"/>
          </w:tcPr>
          <w:p w14:paraId="37CEE319" w14:textId="35FB900C" w:rsidR="0083152B" w:rsidDel="00215B84" w:rsidRDefault="0083152B" w:rsidP="008B221E">
            <w:pPr>
              <w:rPr>
                <w:del w:id="4030" w:author="Michael Bell" w:date="2013-05-06T18:32:00Z"/>
              </w:rPr>
            </w:pPr>
            <w:del w:id="4031" w:author="Michael Bell" w:date="2013-05-06T18:32:00Z">
              <w:r w:rsidDel="00215B84">
                <w:delText>Can return to menu</w:delText>
              </w:r>
            </w:del>
          </w:p>
        </w:tc>
      </w:tr>
      <w:tr w:rsidR="0083152B" w:rsidDel="00215B84" w14:paraId="05D51DBB" w14:textId="13A52915" w:rsidTr="008B221E">
        <w:trPr>
          <w:del w:id="4032" w:author="Michael Bell" w:date="2013-05-06T18:32:00Z"/>
        </w:trPr>
        <w:tc>
          <w:tcPr>
            <w:tcW w:w="3080" w:type="dxa"/>
            <w:shd w:val="clear" w:color="auto" w:fill="F2DBDB" w:themeFill="accent2" w:themeFillTint="33"/>
          </w:tcPr>
          <w:p w14:paraId="529AE4BC" w14:textId="290CA69F" w:rsidR="0083152B" w:rsidDel="00215B84" w:rsidRDefault="0083152B" w:rsidP="008B221E">
            <w:pPr>
              <w:rPr>
                <w:del w:id="4033" w:author="Michael Bell" w:date="2013-05-06T18:32:00Z"/>
              </w:rPr>
            </w:pPr>
            <w:del w:id="4034" w:author="Michael Bell" w:date="2013-05-06T18:32:00Z">
              <w:r w:rsidDel="00215B84">
                <w:delText>Destination: Hawkhaven</w:delText>
              </w:r>
            </w:del>
          </w:p>
        </w:tc>
        <w:tc>
          <w:tcPr>
            <w:tcW w:w="3081" w:type="dxa"/>
          </w:tcPr>
          <w:p w14:paraId="1B45D724" w14:textId="6560F06F" w:rsidR="0083152B" w:rsidDel="00215B84" w:rsidRDefault="0083152B" w:rsidP="008B221E">
            <w:pPr>
              <w:rPr>
                <w:del w:id="4035" w:author="Michael Bell" w:date="2013-05-06T18:32:00Z"/>
              </w:rPr>
            </w:pPr>
          </w:p>
        </w:tc>
        <w:tc>
          <w:tcPr>
            <w:tcW w:w="3081" w:type="dxa"/>
          </w:tcPr>
          <w:p w14:paraId="615B478F" w14:textId="52F4C7E3" w:rsidR="0083152B" w:rsidDel="00215B84" w:rsidRDefault="0083152B" w:rsidP="008B221E">
            <w:pPr>
              <w:rPr>
                <w:del w:id="4036" w:author="Michael Bell" w:date="2013-05-06T18:32:00Z"/>
              </w:rPr>
            </w:pPr>
          </w:p>
        </w:tc>
      </w:tr>
      <w:tr w:rsidR="0083152B" w:rsidDel="00215B84" w14:paraId="13D2BF7D" w14:textId="2AA6E346" w:rsidTr="008B221E">
        <w:trPr>
          <w:del w:id="4037" w:author="Michael Bell" w:date="2013-05-06T18:32:00Z"/>
        </w:trPr>
        <w:tc>
          <w:tcPr>
            <w:tcW w:w="3080" w:type="dxa"/>
            <w:shd w:val="clear" w:color="auto" w:fill="F2DBDB" w:themeFill="accent2" w:themeFillTint="33"/>
          </w:tcPr>
          <w:p w14:paraId="5BE24E2C" w14:textId="4225C765" w:rsidR="0083152B" w:rsidDel="00215B84" w:rsidRDefault="0083152B" w:rsidP="008B221E">
            <w:pPr>
              <w:rPr>
                <w:del w:id="4038" w:author="Michael Bell" w:date="2013-05-06T18:32:00Z"/>
              </w:rPr>
            </w:pPr>
            <w:del w:id="4039" w:author="Michael Bell" w:date="2013-05-06T18:32:00Z">
              <w:r w:rsidDel="00215B84">
                <w:delText>Destination: Remilo</w:delText>
              </w:r>
            </w:del>
          </w:p>
        </w:tc>
        <w:tc>
          <w:tcPr>
            <w:tcW w:w="3081" w:type="dxa"/>
          </w:tcPr>
          <w:p w14:paraId="13DDD384" w14:textId="3E5F5372" w:rsidR="0083152B" w:rsidDel="00215B84" w:rsidRDefault="0083152B" w:rsidP="008B221E">
            <w:pPr>
              <w:rPr>
                <w:del w:id="4040" w:author="Michael Bell" w:date="2013-05-06T18:32:00Z"/>
              </w:rPr>
            </w:pPr>
          </w:p>
        </w:tc>
        <w:tc>
          <w:tcPr>
            <w:tcW w:w="3081" w:type="dxa"/>
          </w:tcPr>
          <w:p w14:paraId="40082726" w14:textId="6A110983" w:rsidR="0083152B" w:rsidDel="00215B84" w:rsidRDefault="0083152B" w:rsidP="008B221E">
            <w:pPr>
              <w:rPr>
                <w:del w:id="4041" w:author="Michael Bell" w:date="2013-05-06T18:32:00Z"/>
              </w:rPr>
            </w:pPr>
          </w:p>
        </w:tc>
      </w:tr>
      <w:tr w:rsidR="0083152B" w:rsidDel="00215B84" w14:paraId="441B13F2" w14:textId="28CADD2A" w:rsidTr="008B221E">
        <w:trPr>
          <w:del w:id="4042" w:author="Michael Bell" w:date="2013-05-06T18:32:00Z"/>
        </w:trPr>
        <w:tc>
          <w:tcPr>
            <w:tcW w:w="3080" w:type="dxa"/>
            <w:shd w:val="clear" w:color="auto" w:fill="F2DBDB" w:themeFill="accent2" w:themeFillTint="33"/>
          </w:tcPr>
          <w:p w14:paraId="1708DA5B" w14:textId="5F69B17F" w:rsidR="0083152B" w:rsidDel="00215B84" w:rsidRDefault="0083152B" w:rsidP="008B221E">
            <w:pPr>
              <w:rPr>
                <w:del w:id="4043" w:author="Michael Bell" w:date="2013-05-06T18:32:00Z"/>
              </w:rPr>
            </w:pPr>
            <w:del w:id="4044" w:author="Michael Bell" w:date="2013-05-06T18:32:00Z">
              <w:r w:rsidDel="00215B84">
                <w:delText>Destination: Allantown</w:delText>
              </w:r>
            </w:del>
          </w:p>
        </w:tc>
        <w:tc>
          <w:tcPr>
            <w:tcW w:w="3081" w:type="dxa"/>
          </w:tcPr>
          <w:p w14:paraId="49AD9486" w14:textId="74CB3065" w:rsidR="0083152B" w:rsidDel="00215B84" w:rsidRDefault="0083152B" w:rsidP="008B221E">
            <w:pPr>
              <w:rPr>
                <w:del w:id="4045" w:author="Michael Bell" w:date="2013-05-06T18:32:00Z"/>
              </w:rPr>
            </w:pPr>
          </w:p>
        </w:tc>
        <w:tc>
          <w:tcPr>
            <w:tcW w:w="3081" w:type="dxa"/>
          </w:tcPr>
          <w:p w14:paraId="2327ACC0" w14:textId="320C9C09" w:rsidR="0083152B" w:rsidDel="00215B84" w:rsidRDefault="0083152B" w:rsidP="008B221E">
            <w:pPr>
              <w:rPr>
                <w:del w:id="4046" w:author="Michael Bell" w:date="2013-05-06T18:32:00Z"/>
              </w:rPr>
            </w:pPr>
          </w:p>
        </w:tc>
      </w:tr>
      <w:tr w:rsidR="0083152B" w:rsidDel="00215B84" w14:paraId="64D9C67C" w14:textId="72E2D91C" w:rsidTr="008B221E">
        <w:trPr>
          <w:del w:id="4047" w:author="Michael Bell" w:date="2013-05-06T18:32:00Z"/>
        </w:trPr>
        <w:tc>
          <w:tcPr>
            <w:tcW w:w="3080" w:type="dxa"/>
            <w:shd w:val="clear" w:color="auto" w:fill="F2DBDB" w:themeFill="accent2" w:themeFillTint="33"/>
          </w:tcPr>
          <w:p w14:paraId="5DD90EB8" w14:textId="09934A36" w:rsidR="0083152B" w:rsidDel="00215B84" w:rsidRDefault="0083152B" w:rsidP="008B221E">
            <w:pPr>
              <w:rPr>
                <w:del w:id="4048" w:author="Michael Bell" w:date="2013-05-06T18:32:00Z"/>
              </w:rPr>
            </w:pPr>
            <w:del w:id="4049" w:author="Michael Bell" w:date="2013-05-06T18:32:00Z">
              <w:r w:rsidDel="00215B84">
                <w:delText>Destination: Gregville</w:delText>
              </w:r>
            </w:del>
          </w:p>
        </w:tc>
        <w:tc>
          <w:tcPr>
            <w:tcW w:w="3081" w:type="dxa"/>
          </w:tcPr>
          <w:p w14:paraId="6B168095" w14:textId="7292A4B3" w:rsidR="0083152B" w:rsidDel="00215B84" w:rsidRDefault="0083152B" w:rsidP="008B221E">
            <w:pPr>
              <w:rPr>
                <w:del w:id="4050" w:author="Michael Bell" w:date="2013-05-06T18:32:00Z"/>
              </w:rPr>
            </w:pPr>
          </w:p>
        </w:tc>
        <w:tc>
          <w:tcPr>
            <w:tcW w:w="3081" w:type="dxa"/>
          </w:tcPr>
          <w:p w14:paraId="594FC8DE" w14:textId="7EC551DF" w:rsidR="0083152B" w:rsidDel="00215B84" w:rsidRDefault="0083152B" w:rsidP="008B221E">
            <w:pPr>
              <w:rPr>
                <w:del w:id="4051" w:author="Michael Bell" w:date="2013-05-06T18:32:00Z"/>
              </w:rPr>
            </w:pPr>
          </w:p>
        </w:tc>
      </w:tr>
      <w:tr w:rsidR="0083152B" w:rsidDel="00215B84" w14:paraId="5B1BA5BF" w14:textId="3C01C71F" w:rsidTr="008B221E">
        <w:trPr>
          <w:del w:id="4052" w:author="Michael Bell" w:date="2013-05-06T18:32:00Z"/>
        </w:trPr>
        <w:tc>
          <w:tcPr>
            <w:tcW w:w="3080" w:type="dxa"/>
            <w:shd w:val="clear" w:color="auto" w:fill="F2DBDB" w:themeFill="accent2" w:themeFillTint="33"/>
          </w:tcPr>
          <w:p w14:paraId="11A07B16" w14:textId="03B0062E" w:rsidR="0083152B" w:rsidDel="00215B84" w:rsidRDefault="0083152B" w:rsidP="008B221E">
            <w:pPr>
              <w:rPr>
                <w:del w:id="4053" w:author="Michael Bell" w:date="2013-05-06T18:32:00Z"/>
              </w:rPr>
            </w:pPr>
            <w:del w:id="4054" w:author="Michael Bell" w:date="2013-05-06T18:32:00Z">
              <w:r w:rsidDel="00215B84">
                <w:delText>Destination: Leovetticutte</w:delText>
              </w:r>
            </w:del>
          </w:p>
        </w:tc>
        <w:tc>
          <w:tcPr>
            <w:tcW w:w="3081" w:type="dxa"/>
          </w:tcPr>
          <w:p w14:paraId="549EAE04" w14:textId="12E9C1B2" w:rsidR="0083152B" w:rsidDel="00215B84" w:rsidRDefault="0083152B" w:rsidP="008B221E">
            <w:pPr>
              <w:rPr>
                <w:del w:id="4055" w:author="Michael Bell" w:date="2013-05-06T18:32:00Z"/>
              </w:rPr>
            </w:pPr>
          </w:p>
        </w:tc>
        <w:tc>
          <w:tcPr>
            <w:tcW w:w="3081" w:type="dxa"/>
          </w:tcPr>
          <w:p w14:paraId="6686C40A" w14:textId="2CB878DF" w:rsidR="0083152B" w:rsidDel="00215B84" w:rsidRDefault="0083152B" w:rsidP="008B221E">
            <w:pPr>
              <w:rPr>
                <w:del w:id="4056" w:author="Michael Bell" w:date="2013-05-06T18:32:00Z"/>
              </w:rPr>
            </w:pPr>
          </w:p>
        </w:tc>
      </w:tr>
      <w:tr w:rsidR="0083152B" w:rsidDel="00215B84" w14:paraId="3EEF110A" w14:textId="53C159D1" w:rsidTr="008B221E">
        <w:trPr>
          <w:del w:id="4057" w:author="Michael Bell" w:date="2013-05-06T18:32:00Z"/>
        </w:trPr>
        <w:tc>
          <w:tcPr>
            <w:tcW w:w="3080" w:type="dxa"/>
            <w:shd w:val="clear" w:color="auto" w:fill="F2DBDB" w:themeFill="accent2" w:themeFillTint="33"/>
          </w:tcPr>
          <w:p w14:paraId="4EB282BA" w14:textId="2B40CE60" w:rsidR="0083152B" w:rsidDel="00215B84" w:rsidRDefault="0083152B" w:rsidP="008B221E">
            <w:pPr>
              <w:rPr>
                <w:del w:id="4058" w:author="Michael Bell" w:date="2013-05-06T18:32:00Z"/>
              </w:rPr>
            </w:pPr>
            <w:del w:id="4059" w:author="Michael Bell" w:date="2013-05-06T18:32:00Z">
              <w:r w:rsidDel="00215B84">
                <w:delText>Destination: Regantra</w:delText>
              </w:r>
            </w:del>
          </w:p>
        </w:tc>
        <w:tc>
          <w:tcPr>
            <w:tcW w:w="3081" w:type="dxa"/>
          </w:tcPr>
          <w:p w14:paraId="314DFA74" w14:textId="7039F1BE" w:rsidR="0083152B" w:rsidDel="00215B84" w:rsidRDefault="0083152B" w:rsidP="008B221E">
            <w:pPr>
              <w:rPr>
                <w:del w:id="4060" w:author="Michael Bell" w:date="2013-05-06T18:32:00Z"/>
              </w:rPr>
            </w:pPr>
          </w:p>
        </w:tc>
        <w:tc>
          <w:tcPr>
            <w:tcW w:w="3081" w:type="dxa"/>
          </w:tcPr>
          <w:p w14:paraId="178E08AA" w14:textId="79FC010D" w:rsidR="0083152B" w:rsidDel="00215B84" w:rsidRDefault="0083152B" w:rsidP="008B221E">
            <w:pPr>
              <w:rPr>
                <w:del w:id="4061" w:author="Michael Bell" w:date="2013-05-06T18:32:00Z"/>
              </w:rPr>
            </w:pPr>
          </w:p>
        </w:tc>
      </w:tr>
      <w:tr w:rsidR="0083152B" w:rsidDel="00215B84" w14:paraId="25638BE4" w14:textId="3979364E" w:rsidTr="008B221E">
        <w:trPr>
          <w:del w:id="4062" w:author="Michael Bell" w:date="2013-05-06T18:32:00Z"/>
        </w:trPr>
        <w:tc>
          <w:tcPr>
            <w:tcW w:w="3080" w:type="dxa"/>
            <w:shd w:val="clear" w:color="auto" w:fill="F2DBDB" w:themeFill="accent2" w:themeFillTint="33"/>
          </w:tcPr>
          <w:p w14:paraId="746D77B5" w14:textId="6FC2C064" w:rsidR="0083152B" w:rsidDel="00215B84" w:rsidRDefault="0083152B" w:rsidP="008B221E">
            <w:pPr>
              <w:rPr>
                <w:del w:id="4063" w:author="Michael Bell" w:date="2013-05-06T18:32:00Z"/>
              </w:rPr>
            </w:pPr>
            <w:del w:id="4064" w:author="Michael Bell" w:date="2013-05-06T18:32:00Z">
              <w:r w:rsidDel="00215B84">
                <w:delText>Destination: Vancoville</w:delText>
              </w:r>
            </w:del>
          </w:p>
        </w:tc>
        <w:tc>
          <w:tcPr>
            <w:tcW w:w="3081" w:type="dxa"/>
          </w:tcPr>
          <w:p w14:paraId="26965B1C" w14:textId="1D5BB7E3" w:rsidR="0083152B" w:rsidDel="00215B84" w:rsidRDefault="0083152B" w:rsidP="008B221E">
            <w:pPr>
              <w:rPr>
                <w:del w:id="4065" w:author="Michael Bell" w:date="2013-05-06T18:32:00Z"/>
              </w:rPr>
            </w:pPr>
          </w:p>
        </w:tc>
        <w:tc>
          <w:tcPr>
            <w:tcW w:w="3081" w:type="dxa"/>
          </w:tcPr>
          <w:p w14:paraId="7131FA7D" w14:textId="62AA472B" w:rsidR="0083152B" w:rsidDel="00215B84" w:rsidRDefault="0083152B" w:rsidP="008B221E">
            <w:pPr>
              <w:rPr>
                <w:del w:id="4066" w:author="Michael Bell" w:date="2013-05-06T18:32:00Z"/>
              </w:rPr>
            </w:pPr>
          </w:p>
        </w:tc>
      </w:tr>
      <w:tr w:rsidR="0083152B" w:rsidDel="00215B84" w14:paraId="56477D21" w14:textId="5F046AAC" w:rsidTr="008B221E">
        <w:trPr>
          <w:del w:id="4067" w:author="Michael Bell" w:date="2013-05-06T18:32:00Z"/>
        </w:trPr>
        <w:tc>
          <w:tcPr>
            <w:tcW w:w="3080" w:type="dxa"/>
            <w:shd w:val="clear" w:color="auto" w:fill="F2DBDB" w:themeFill="accent2" w:themeFillTint="33"/>
          </w:tcPr>
          <w:p w14:paraId="76FA74AE" w14:textId="7A252793" w:rsidR="0083152B" w:rsidDel="00215B84" w:rsidRDefault="0083152B" w:rsidP="008B221E">
            <w:pPr>
              <w:rPr>
                <w:del w:id="4068" w:author="Michael Bell" w:date="2013-05-06T18:32:00Z"/>
              </w:rPr>
            </w:pPr>
            <w:del w:id="4069" w:author="Michael Bell" w:date="2013-05-06T18:32:00Z">
              <w:r w:rsidDel="00215B84">
                <w:delText>Setting: Top Speed</w:delText>
              </w:r>
            </w:del>
          </w:p>
        </w:tc>
        <w:tc>
          <w:tcPr>
            <w:tcW w:w="3081" w:type="dxa"/>
          </w:tcPr>
          <w:p w14:paraId="015B22AA" w14:textId="7E6C190D" w:rsidR="0083152B" w:rsidDel="00215B84" w:rsidRDefault="0083152B" w:rsidP="008B221E">
            <w:pPr>
              <w:rPr>
                <w:del w:id="4070" w:author="Michael Bell" w:date="2013-05-06T18:32:00Z"/>
              </w:rPr>
            </w:pPr>
          </w:p>
        </w:tc>
        <w:tc>
          <w:tcPr>
            <w:tcW w:w="3081" w:type="dxa"/>
          </w:tcPr>
          <w:p w14:paraId="204D7328" w14:textId="140A023C" w:rsidR="0083152B" w:rsidDel="00215B84" w:rsidRDefault="0083152B" w:rsidP="008B221E">
            <w:pPr>
              <w:rPr>
                <w:del w:id="4071" w:author="Michael Bell" w:date="2013-05-06T18:32:00Z"/>
              </w:rPr>
            </w:pPr>
          </w:p>
        </w:tc>
      </w:tr>
      <w:tr w:rsidR="0083152B" w:rsidDel="00215B84" w14:paraId="019178B3" w14:textId="60D251E5" w:rsidTr="008B221E">
        <w:trPr>
          <w:del w:id="4072" w:author="Michael Bell" w:date="2013-05-06T18:32:00Z"/>
        </w:trPr>
        <w:tc>
          <w:tcPr>
            <w:tcW w:w="3080" w:type="dxa"/>
            <w:shd w:val="clear" w:color="auto" w:fill="F2DBDB" w:themeFill="accent2" w:themeFillTint="33"/>
          </w:tcPr>
          <w:p w14:paraId="0F9837CA" w14:textId="477D2F23" w:rsidR="0083152B" w:rsidDel="00215B84" w:rsidRDefault="0083152B" w:rsidP="008B221E">
            <w:pPr>
              <w:rPr>
                <w:del w:id="4073" w:author="Michael Bell" w:date="2013-05-06T18:32:00Z"/>
              </w:rPr>
            </w:pPr>
            <w:del w:id="4074" w:author="Michael Bell" w:date="2013-05-06T18:32:00Z">
              <w:r w:rsidDel="00215B84">
                <w:delText>Setting: Backlight</w:delText>
              </w:r>
            </w:del>
          </w:p>
        </w:tc>
        <w:tc>
          <w:tcPr>
            <w:tcW w:w="3081" w:type="dxa"/>
          </w:tcPr>
          <w:p w14:paraId="5DA1059D" w14:textId="288625B6" w:rsidR="0083152B" w:rsidDel="00215B84" w:rsidRDefault="0083152B" w:rsidP="008B221E">
            <w:pPr>
              <w:rPr>
                <w:del w:id="4075" w:author="Michael Bell" w:date="2013-05-06T18:32:00Z"/>
              </w:rPr>
            </w:pPr>
          </w:p>
        </w:tc>
        <w:tc>
          <w:tcPr>
            <w:tcW w:w="3081" w:type="dxa"/>
          </w:tcPr>
          <w:p w14:paraId="056151F3" w14:textId="3D618258" w:rsidR="0083152B" w:rsidDel="00215B84" w:rsidRDefault="0083152B" w:rsidP="008B221E">
            <w:pPr>
              <w:rPr>
                <w:del w:id="4076" w:author="Michael Bell" w:date="2013-05-06T18:32:00Z"/>
              </w:rPr>
            </w:pPr>
          </w:p>
        </w:tc>
      </w:tr>
    </w:tbl>
    <w:p w14:paraId="44D01EF4" w14:textId="7F9C958E" w:rsidR="0083152B" w:rsidDel="00215B84" w:rsidRDefault="0083152B" w:rsidP="0083152B">
      <w:pPr>
        <w:pStyle w:val="Heading4"/>
        <w:rPr>
          <w:del w:id="4077" w:author="Michael Bell" w:date="2013-05-06T18:32:00Z"/>
        </w:rPr>
      </w:pPr>
    </w:p>
    <w:p w14:paraId="60A743F7" w14:textId="352260D9" w:rsidR="0083152B" w:rsidDel="00215B84" w:rsidRDefault="0083152B" w:rsidP="0083152B">
      <w:pPr>
        <w:pStyle w:val="Heading4"/>
        <w:rPr>
          <w:del w:id="4078" w:author="Michael Bell" w:date="2013-05-06T18:32:00Z"/>
        </w:rPr>
      </w:pPr>
      <w:del w:id="4079" w:author="Michael Bell" w:date="2013-05-06T18:32:00Z">
        <w:r w:rsidDel="00215B84">
          <w:delText>Selection of Options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rsidDel="00215B84" w14:paraId="7A910B39" w14:textId="0C885BB5" w:rsidTr="008B221E">
        <w:trPr>
          <w:del w:id="4080" w:author="Michael Bell" w:date="2013-05-06T18:32:00Z"/>
        </w:trPr>
        <w:tc>
          <w:tcPr>
            <w:tcW w:w="3080" w:type="dxa"/>
            <w:shd w:val="clear" w:color="auto" w:fill="F2DBDB" w:themeFill="accent2" w:themeFillTint="33"/>
          </w:tcPr>
          <w:p w14:paraId="0BE7498E" w14:textId="02EA2CD8" w:rsidR="0083152B" w:rsidDel="00215B84" w:rsidRDefault="0083152B" w:rsidP="008B221E">
            <w:pPr>
              <w:rPr>
                <w:del w:id="4081" w:author="Michael Bell" w:date="2013-05-06T18:32:00Z"/>
              </w:rPr>
            </w:pPr>
            <w:del w:id="4082" w:author="Michael Bell" w:date="2013-05-06T18:32:00Z">
              <w:r w:rsidDel="00215B84">
                <w:delText>Object</w:delText>
              </w:r>
            </w:del>
          </w:p>
        </w:tc>
        <w:tc>
          <w:tcPr>
            <w:tcW w:w="3081" w:type="dxa"/>
            <w:shd w:val="clear" w:color="auto" w:fill="F2DBDB" w:themeFill="accent2" w:themeFillTint="33"/>
          </w:tcPr>
          <w:p w14:paraId="42FD7280" w14:textId="6CC6FCEF" w:rsidR="0083152B" w:rsidDel="00215B84" w:rsidRDefault="0083152B" w:rsidP="008B221E">
            <w:pPr>
              <w:rPr>
                <w:del w:id="4083" w:author="Michael Bell" w:date="2013-05-06T18:32:00Z"/>
              </w:rPr>
            </w:pPr>
            <w:del w:id="4084" w:author="Michael Bell" w:date="2013-05-06T18:32:00Z">
              <w:r w:rsidDel="00215B84">
                <w:delText>Expected Result</w:delText>
              </w:r>
            </w:del>
          </w:p>
        </w:tc>
        <w:tc>
          <w:tcPr>
            <w:tcW w:w="3081" w:type="dxa"/>
            <w:shd w:val="clear" w:color="auto" w:fill="F2DBDB" w:themeFill="accent2" w:themeFillTint="33"/>
          </w:tcPr>
          <w:p w14:paraId="101E6EE5" w14:textId="28E24BF2" w:rsidR="0083152B" w:rsidDel="00215B84" w:rsidRDefault="0083152B" w:rsidP="008B221E">
            <w:pPr>
              <w:rPr>
                <w:del w:id="4085" w:author="Michael Bell" w:date="2013-05-06T18:32:00Z"/>
              </w:rPr>
            </w:pPr>
            <w:del w:id="4086" w:author="Michael Bell" w:date="2013-05-06T18:32:00Z">
              <w:r w:rsidDel="00215B84">
                <w:delText>Result Met</w:delText>
              </w:r>
            </w:del>
          </w:p>
        </w:tc>
      </w:tr>
      <w:tr w:rsidR="0083152B" w:rsidDel="00215B84" w14:paraId="5F8C17BE" w14:textId="6CCDE819" w:rsidTr="008B221E">
        <w:trPr>
          <w:del w:id="4087" w:author="Michael Bell" w:date="2013-05-06T18:32:00Z"/>
        </w:trPr>
        <w:tc>
          <w:tcPr>
            <w:tcW w:w="3080" w:type="dxa"/>
            <w:shd w:val="clear" w:color="auto" w:fill="F2DBDB" w:themeFill="accent2" w:themeFillTint="33"/>
          </w:tcPr>
          <w:p w14:paraId="29688737" w14:textId="6632EB98" w:rsidR="0083152B" w:rsidDel="00215B84" w:rsidRDefault="0083152B" w:rsidP="008B221E">
            <w:pPr>
              <w:rPr>
                <w:del w:id="4088" w:author="Michael Bell" w:date="2013-05-06T18:32:00Z"/>
              </w:rPr>
            </w:pPr>
            <w:del w:id="4089" w:author="Michael Bell" w:date="2013-05-06T18:32:00Z">
              <w:r w:rsidDel="00215B84">
                <w:delText>Welcome Page</w:delText>
              </w:r>
            </w:del>
          </w:p>
        </w:tc>
        <w:tc>
          <w:tcPr>
            <w:tcW w:w="3081" w:type="dxa"/>
            <w:shd w:val="clear" w:color="auto" w:fill="F2DBDB" w:themeFill="accent2" w:themeFillTint="33"/>
          </w:tcPr>
          <w:p w14:paraId="2A18060C" w14:textId="4A8512F0" w:rsidR="0083152B" w:rsidDel="00215B84" w:rsidRDefault="0083152B" w:rsidP="008B221E">
            <w:pPr>
              <w:rPr>
                <w:del w:id="4090" w:author="Michael Bell" w:date="2013-05-06T18:32:00Z"/>
              </w:rPr>
            </w:pPr>
            <w:del w:id="4091" w:author="Michael Bell" w:date="2013-05-06T18:32:00Z">
              <w:r w:rsidDel="00215B84">
                <w:delText>-</w:delText>
              </w:r>
            </w:del>
          </w:p>
        </w:tc>
        <w:tc>
          <w:tcPr>
            <w:tcW w:w="3081" w:type="dxa"/>
          </w:tcPr>
          <w:p w14:paraId="76ACD59E" w14:textId="6E347087" w:rsidR="0083152B" w:rsidDel="00215B84" w:rsidRDefault="0083152B" w:rsidP="008B221E">
            <w:pPr>
              <w:rPr>
                <w:del w:id="4092" w:author="Michael Bell" w:date="2013-05-06T18:32:00Z"/>
              </w:rPr>
            </w:pPr>
          </w:p>
        </w:tc>
      </w:tr>
      <w:tr w:rsidR="0083152B" w:rsidDel="00215B84" w14:paraId="37BF23A5" w14:textId="18A71ABB" w:rsidTr="008B221E">
        <w:trPr>
          <w:del w:id="4093" w:author="Michael Bell" w:date="2013-05-06T18:32:00Z"/>
        </w:trPr>
        <w:tc>
          <w:tcPr>
            <w:tcW w:w="3080" w:type="dxa"/>
            <w:shd w:val="clear" w:color="auto" w:fill="F2DBDB" w:themeFill="accent2" w:themeFillTint="33"/>
          </w:tcPr>
          <w:p w14:paraId="1C77ABEB" w14:textId="324DE711" w:rsidR="0083152B" w:rsidDel="00215B84" w:rsidRDefault="0083152B" w:rsidP="008B221E">
            <w:pPr>
              <w:rPr>
                <w:del w:id="4094" w:author="Michael Bell" w:date="2013-05-06T18:32:00Z"/>
              </w:rPr>
            </w:pPr>
            <w:del w:id="4095" w:author="Michael Bell" w:date="2013-05-06T18:32:00Z">
              <w:r w:rsidDel="00215B84">
                <w:delText>Destination</w:delText>
              </w:r>
            </w:del>
          </w:p>
        </w:tc>
        <w:tc>
          <w:tcPr>
            <w:tcW w:w="3081" w:type="dxa"/>
            <w:shd w:val="clear" w:color="auto" w:fill="F2DBDB" w:themeFill="accent2" w:themeFillTint="33"/>
          </w:tcPr>
          <w:p w14:paraId="360B0C52" w14:textId="71A644E0" w:rsidR="0083152B" w:rsidDel="00215B84" w:rsidRDefault="0083152B" w:rsidP="008B221E">
            <w:pPr>
              <w:rPr>
                <w:del w:id="4096" w:author="Michael Bell" w:date="2013-05-06T18:32:00Z"/>
              </w:rPr>
            </w:pPr>
            <w:del w:id="4097" w:author="Michael Bell" w:date="2013-05-06T18:32:00Z">
              <w:r w:rsidDel="00215B84">
                <w:delText>-</w:delText>
              </w:r>
            </w:del>
          </w:p>
        </w:tc>
        <w:tc>
          <w:tcPr>
            <w:tcW w:w="3081" w:type="dxa"/>
          </w:tcPr>
          <w:p w14:paraId="60E4773C" w14:textId="12AD2D14" w:rsidR="0083152B" w:rsidDel="00215B84" w:rsidRDefault="0083152B" w:rsidP="008B221E">
            <w:pPr>
              <w:rPr>
                <w:del w:id="4098" w:author="Michael Bell" w:date="2013-05-06T18:32:00Z"/>
              </w:rPr>
            </w:pPr>
          </w:p>
        </w:tc>
      </w:tr>
      <w:tr w:rsidR="0083152B" w:rsidDel="00215B84" w14:paraId="52511389" w14:textId="4AD6989D" w:rsidTr="008B221E">
        <w:trPr>
          <w:del w:id="4099" w:author="Michael Bell" w:date="2013-05-06T18:32:00Z"/>
        </w:trPr>
        <w:tc>
          <w:tcPr>
            <w:tcW w:w="3080" w:type="dxa"/>
            <w:shd w:val="clear" w:color="auto" w:fill="F2DBDB" w:themeFill="accent2" w:themeFillTint="33"/>
          </w:tcPr>
          <w:p w14:paraId="3AC74B88" w14:textId="5DB92FD4" w:rsidR="0083152B" w:rsidDel="00215B84" w:rsidRDefault="0083152B" w:rsidP="008B221E">
            <w:pPr>
              <w:rPr>
                <w:del w:id="4100" w:author="Michael Bell" w:date="2013-05-06T18:32:00Z"/>
              </w:rPr>
            </w:pPr>
            <w:del w:id="4101" w:author="Michael Bell" w:date="2013-05-06T18:32:00Z">
              <w:r w:rsidDel="00215B84">
                <w:delText>Destination: Hawkhaven</w:delText>
              </w:r>
            </w:del>
          </w:p>
        </w:tc>
        <w:tc>
          <w:tcPr>
            <w:tcW w:w="3081" w:type="dxa"/>
            <w:shd w:val="clear" w:color="auto" w:fill="F2DBDB" w:themeFill="accent2" w:themeFillTint="33"/>
          </w:tcPr>
          <w:p w14:paraId="0AA96B0A" w14:textId="246CC530" w:rsidR="0083152B" w:rsidDel="00215B84" w:rsidRDefault="0083152B" w:rsidP="008B221E">
            <w:pPr>
              <w:rPr>
                <w:del w:id="4102" w:author="Michael Bell" w:date="2013-05-06T18:32:00Z"/>
              </w:rPr>
            </w:pPr>
            <w:del w:id="4103" w:author="Michael Bell" w:date="2013-05-06T18:32:00Z">
              <w:r w:rsidDel="00215B84">
                <w:delText>Select Instruction Set 1</w:delText>
              </w:r>
            </w:del>
          </w:p>
        </w:tc>
        <w:tc>
          <w:tcPr>
            <w:tcW w:w="3081" w:type="dxa"/>
          </w:tcPr>
          <w:p w14:paraId="207C0ED0" w14:textId="7BD58EDC" w:rsidR="0083152B" w:rsidDel="00215B84" w:rsidRDefault="0083152B" w:rsidP="008B221E">
            <w:pPr>
              <w:rPr>
                <w:del w:id="4104" w:author="Michael Bell" w:date="2013-05-06T18:32:00Z"/>
              </w:rPr>
            </w:pPr>
          </w:p>
        </w:tc>
      </w:tr>
      <w:tr w:rsidR="0083152B" w:rsidDel="00215B84" w14:paraId="06F9C90C" w14:textId="03EF4EC4" w:rsidTr="008B221E">
        <w:trPr>
          <w:del w:id="4105" w:author="Michael Bell" w:date="2013-05-06T18:32:00Z"/>
        </w:trPr>
        <w:tc>
          <w:tcPr>
            <w:tcW w:w="3080" w:type="dxa"/>
            <w:shd w:val="clear" w:color="auto" w:fill="F2DBDB" w:themeFill="accent2" w:themeFillTint="33"/>
          </w:tcPr>
          <w:p w14:paraId="0B673DAC" w14:textId="25A9A145" w:rsidR="0083152B" w:rsidDel="00215B84" w:rsidRDefault="0083152B" w:rsidP="008B221E">
            <w:pPr>
              <w:rPr>
                <w:del w:id="4106" w:author="Michael Bell" w:date="2013-05-06T18:32:00Z"/>
              </w:rPr>
            </w:pPr>
            <w:del w:id="4107" w:author="Michael Bell" w:date="2013-05-06T18:32:00Z">
              <w:r w:rsidDel="00215B84">
                <w:delText>Destination: Remilo</w:delText>
              </w:r>
            </w:del>
          </w:p>
        </w:tc>
        <w:tc>
          <w:tcPr>
            <w:tcW w:w="3081" w:type="dxa"/>
            <w:shd w:val="clear" w:color="auto" w:fill="F2DBDB" w:themeFill="accent2" w:themeFillTint="33"/>
          </w:tcPr>
          <w:p w14:paraId="12B5AD3A" w14:textId="779C8C8F" w:rsidR="0083152B" w:rsidDel="00215B84" w:rsidRDefault="0083152B" w:rsidP="008B221E">
            <w:pPr>
              <w:rPr>
                <w:del w:id="4108" w:author="Michael Bell" w:date="2013-05-06T18:32:00Z"/>
              </w:rPr>
            </w:pPr>
            <w:del w:id="4109" w:author="Michael Bell" w:date="2013-05-06T18:32:00Z">
              <w:r w:rsidDel="00215B84">
                <w:delText>Select Instruction Set 2</w:delText>
              </w:r>
            </w:del>
          </w:p>
        </w:tc>
        <w:tc>
          <w:tcPr>
            <w:tcW w:w="3081" w:type="dxa"/>
          </w:tcPr>
          <w:p w14:paraId="5EC35752" w14:textId="4BC94881" w:rsidR="0083152B" w:rsidDel="00215B84" w:rsidRDefault="0083152B" w:rsidP="008B221E">
            <w:pPr>
              <w:rPr>
                <w:del w:id="4110" w:author="Michael Bell" w:date="2013-05-06T18:32:00Z"/>
              </w:rPr>
            </w:pPr>
          </w:p>
        </w:tc>
      </w:tr>
      <w:tr w:rsidR="0083152B" w:rsidDel="00215B84" w14:paraId="23E0A782" w14:textId="6D9BB5A3" w:rsidTr="008B221E">
        <w:trPr>
          <w:del w:id="4111" w:author="Michael Bell" w:date="2013-05-06T18:32:00Z"/>
        </w:trPr>
        <w:tc>
          <w:tcPr>
            <w:tcW w:w="3080" w:type="dxa"/>
            <w:shd w:val="clear" w:color="auto" w:fill="F2DBDB" w:themeFill="accent2" w:themeFillTint="33"/>
          </w:tcPr>
          <w:p w14:paraId="37A2862F" w14:textId="2AE6ABCB" w:rsidR="0083152B" w:rsidDel="00215B84" w:rsidRDefault="0083152B" w:rsidP="008B221E">
            <w:pPr>
              <w:rPr>
                <w:del w:id="4112" w:author="Michael Bell" w:date="2013-05-06T18:32:00Z"/>
              </w:rPr>
            </w:pPr>
            <w:del w:id="4113" w:author="Michael Bell" w:date="2013-05-06T18:32:00Z">
              <w:r w:rsidDel="00215B84">
                <w:delText>Destination: Allantown</w:delText>
              </w:r>
            </w:del>
          </w:p>
        </w:tc>
        <w:tc>
          <w:tcPr>
            <w:tcW w:w="3081" w:type="dxa"/>
            <w:shd w:val="clear" w:color="auto" w:fill="F2DBDB" w:themeFill="accent2" w:themeFillTint="33"/>
          </w:tcPr>
          <w:p w14:paraId="71029515" w14:textId="6E59579F" w:rsidR="0083152B" w:rsidDel="00215B84" w:rsidRDefault="0083152B" w:rsidP="008B221E">
            <w:pPr>
              <w:rPr>
                <w:del w:id="4114" w:author="Michael Bell" w:date="2013-05-06T18:32:00Z"/>
              </w:rPr>
            </w:pPr>
            <w:del w:id="4115" w:author="Michael Bell" w:date="2013-05-06T18:32:00Z">
              <w:r w:rsidDel="00215B84">
                <w:delText>Select Instruction Set 3</w:delText>
              </w:r>
            </w:del>
          </w:p>
        </w:tc>
        <w:tc>
          <w:tcPr>
            <w:tcW w:w="3081" w:type="dxa"/>
          </w:tcPr>
          <w:p w14:paraId="0B1E48EF" w14:textId="74835689" w:rsidR="0083152B" w:rsidDel="00215B84" w:rsidRDefault="0083152B" w:rsidP="008B221E">
            <w:pPr>
              <w:rPr>
                <w:del w:id="4116" w:author="Michael Bell" w:date="2013-05-06T18:32:00Z"/>
              </w:rPr>
            </w:pPr>
          </w:p>
        </w:tc>
      </w:tr>
      <w:tr w:rsidR="0083152B" w:rsidDel="00215B84" w14:paraId="1000FCD2" w14:textId="296371A3" w:rsidTr="008B221E">
        <w:trPr>
          <w:del w:id="4117" w:author="Michael Bell" w:date="2013-05-06T18:32:00Z"/>
        </w:trPr>
        <w:tc>
          <w:tcPr>
            <w:tcW w:w="3080" w:type="dxa"/>
            <w:shd w:val="clear" w:color="auto" w:fill="F2DBDB" w:themeFill="accent2" w:themeFillTint="33"/>
          </w:tcPr>
          <w:p w14:paraId="7C86DFEB" w14:textId="09940F67" w:rsidR="0083152B" w:rsidDel="00215B84" w:rsidRDefault="0083152B" w:rsidP="008B221E">
            <w:pPr>
              <w:rPr>
                <w:del w:id="4118" w:author="Michael Bell" w:date="2013-05-06T18:32:00Z"/>
              </w:rPr>
            </w:pPr>
            <w:del w:id="4119" w:author="Michael Bell" w:date="2013-05-06T18:32:00Z">
              <w:r w:rsidDel="00215B84">
                <w:delText>Destination: Gregville</w:delText>
              </w:r>
            </w:del>
          </w:p>
        </w:tc>
        <w:tc>
          <w:tcPr>
            <w:tcW w:w="3081" w:type="dxa"/>
            <w:shd w:val="clear" w:color="auto" w:fill="F2DBDB" w:themeFill="accent2" w:themeFillTint="33"/>
          </w:tcPr>
          <w:p w14:paraId="5D493554" w14:textId="101F8629" w:rsidR="0083152B" w:rsidDel="00215B84" w:rsidRDefault="0083152B" w:rsidP="008B221E">
            <w:pPr>
              <w:rPr>
                <w:del w:id="4120" w:author="Michael Bell" w:date="2013-05-06T18:32:00Z"/>
              </w:rPr>
            </w:pPr>
            <w:del w:id="4121" w:author="Michael Bell" w:date="2013-05-06T18:32:00Z">
              <w:r w:rsidDel="00215B84">
                <w:delText>Select Instruction Set 4</w:delText>
              </w:r>
            </w:del>
          </w:p>
        </w:tc>
        <w:tc>
          <w:tcPr>
            <w:tcW w:w="3081" w:type="dxa"/>
          </w:tcPr>
          <w:p w14:paraId="5C8FB433" w14:textId="246A9F06" w:rsidR="0083152B" w:rsidDel="00215B84" w:rsidRDefault="0083152B" w:rsidP="008B221E">
            <w:pPr>
              <w:rPr>
                <w:del w:id="4122" w:author="Michael Bell" w:date="2013-05-06T18:32:00Z"/>
              </w:rPr>
            </w:pPr>
          </w:p>
        </w:tc>
      </w:tr>
      <w:tr w:rsidR="0083152B" w:rsidDel="00215B84" w14:paraId="7AA9E8B1" w14:textId="4DA61B2C" w:rsidTr="008B221E">
        <w:trPr>
          <w:del w:id="4123" w:author="Michael Bell" w:date="2013-05-06T18:32:00Z"/>
        </w:trPr>
        <w:tc>
          <w:tcPr>
            <w:tcW w:w="3080" w:type="dxa"/>
            <w:shd w:val="clear" w:color="auto" w:fill="F2DBDB" w:themeFill="accent2" w:themeFillTint="33"/>
          </w:tcPr>
          <w:p w14:paraId="10EFB42C" w14:textId="670B467D" w:rsidR="0083152B" w:rsidDel="00215B84" w:rsidRDefault="0083152B" w:rsidP="008B221E">
            <w:pPr>
              <w:rPr>
                <w:del w:id="4124" w:author="Michael Bell" w:date="2013-05-06T18:32:00Z"/>
              </w:rPr>
            </w:pPr>
            <w:del w:id="4125" w:author="Michael Bell" w:date="2013-05-06T18:32:00Z">
              <w:r w:rsidDel="00215B84">
                <w:delText>Destination: Leovetticutte</w:delText>
              </w:r>
            </w:del>
          </w:p>
        </w:tc>
        <w:tc>
          <w:tcPr>
            <w:tcW w:w="3081" w:type="dxa"/>
            <w:shd w:val="clear" w:color="auto" w:fill="F2DBDB" w:themeFill="accent2" w:themeFillTint="33"/>
          </w:tcPr>
          <w:p w14:paraId="56DFB215" w14:textId="369C262B" w:rsidR="0083152B" w:rsidDel="00215B84" w:rsidRDefault="0083152B" w:rsidP="008B221E">
            <w:pPr>
              <w:rPr>
                <w:del w:id="4126" w:author="Michael Bell" w:date="2013-05-06T18:32:00Z"/>
              </w:rPr>
            </w:pPr>
            <w:del w:id="4127" w:author="Michael Bell" w:date="2013-05-06T18:32:00Z">
              <w:r w:rsidDel="00215B84">
                <w:delText>Select Instruction Set 5</w:delText>
              </w:r>
            </w:del>
          </w:p>
        </w:tc>
        <w:tc>
          <w:tcPr>
            <w:tcW w:w="3081" w:type="dxa"/>
          </w:tcPr>
          <w:p w14:paraId="5EBFAF03" w14:textId="1F7103A9" w:rsidR="0083152B" w:rsidDel="00215B84" w:rsidRDefault="0083152B" w:rsidP="008B221E">
            <w:pPr>
              <w:rPr>
                <w:del w:id="4128" w:author="Michael Bell" w:date="2013-05-06T18:32:00Z"/>
              </w:rPr>
            </w:pPr>
          </w:p>
        </w:tc>
      </w:tr>
      <w:tr w:rsidR="0083152B" w:rsidDel="00215B84" w14:paraId="58A5BA11" w14:textId="7FBC0157" w:rsidTr="008B221E">
        <w:trPr>
          <w:del w:id="4129" w:author="Michael Bell" w:date="2013-05-06T18:32:00Z"/>
        </w:trPr>
        <w:tc>
          <w:tcPr>
            <w:tcW w:w="3080" w:type="dxa"/>
            <w:shd w:val="clear" w:color="auto" w:fill="F2DBDB" w:themeFill="accent2" w:themeFillTint="33"/>
          </w:tcPr>
          <w:p w14:paraId="6350D000" w14:textId="786D4A56" w:rsidR="0083152B" w:rsidDel="00215B84" w:rsidRDefault="0083152B" w:rsidP="008B221E">
            <w:pPr>
              <w:rPr>
                <w:del w:id="4130" w:author="Michael Bell" w:date="2013-05-06T18:32:00Z"/>
              </w:rPr>
            </w:pPr>
            <w:del w:id="4131" w:author="Michael Bell" w:date="2013-05-06T18:32:00Z">
              <w:r w:rsidDel="00215B84">
                <w:delText>Destination: Regantra</w:delText>
              </w:r>
            </w:del>
          </w:p>
        </w:tc>
        <w:tc>
          <w:tcPr>
            <w:tcW w:w="3081" w:type="dxa"/>
            <w:shd w:val="clear" w:color="auto" w:fill="F2DBDB" w:themeFill="accent2" w:themeFillTint="33"/>
          </w:tcPr>
          <w:p w14:paraId="2E487A06" w14:textId="13C9BFE7" w:rsidR="0083152B" w:rsidDel="00215B84" w:rsidRDefault="0083152B" w:rsidP="008B221E">
            <w:pPr>
              <w:rPr>
                <w:del w:id="4132" w:author="Michael Bell" w:date="2013-05-06T18:32:00Z"/>
              </w:rPr>
            </w:pPr>
            <w:del w:id="4133" w:author="Michael Bell" w:date="2013-05-06T18:32:00Z">
              <w:r w:rsidDel="00215B84">
                <w:delText>Select Instruction Set 6</w:delText>
              </w:r>
            </w:del>
          </w:p>
        </w:tc>
        <w:tc>
          <w:tcPr>
            <w:tcW w:w="3081" w:type="dxa"/>
          </w:tcPr>
          <w:p w14:paraId="2D7E12D8" w14:textId="3DD3C1BB" w:rsidR="0083152B" w:rsidDel="00215B84" w:rsidRDefault="0083152B" w:rsidP="008B221E">
            <w:pPr>
              <w:rPr>
                <w:del w:id="4134" w:author="Michael Bell" w:date="2013-05-06T18:32:00Z"/>
              </w:rPr>
            </w:pPr>
          </w:p>
        </w:tc>
      </w:tr>
      <w:tr w:rsidR="0083152B" w:rsidDel="00215B84" w14:paraId="31192FC1" w14:textId="19DB11C0" w:rsidTr="008B221E">
        <w:trPr>
          <w:del w:id="4135" w:author="Michael Bell" w:date="2013-05-06T18:32:00Z"/>
        </w:trPr>
        <w:tc>
          <w:tcPr>
            <w:tcW w:w="3080" w:type="dxa"/>
            <w:shd w:val="clear" w:color="auto" w:fill="F2DBDB" w:themeFill="accent2" w:themeFillTint="33"/>
          </w:tcPr>
          <w:p w14:paraId="68DFF098" w14:textId="6A8C61B6" w:rsidR="0083152B" w:rsidDel="00215B84" w:rsidRDefault="0083152B" w:rsidP="008B221E">
            <w:pPr>
              <w:rPr>
                <w:del w:id="4136" w:author="Michael Bell" w:date="2013-05-06T18:32:00Z"/>
              </w:rPr>
            </w:pPr>
            <w:del w:id="4137" w:author="Michael Bell" w:date="2013-05-06T18:32:00Z">
              <w:r w:rsidDel="00215B84">
                <w:delText>Destination: Vancoville</w:delText>
              </w:r>
            </w:del>
          </w:p>
        </w:tc>
        <w:tc>
          <w:tcPr>
            <w:tcW w:w="3081" w:type="dxa"/>
            <w:shd w:val="clear" w:color="auto" w:fill="F2DBDB" w:themeFill="accent2" w:themeFillTint="33"/>
          </w:tcPr>
          <w:p w14:paraId="721DEFED" w14:textId="268D6DBE" w:rsidR="0083152B" w:rsidDel="00215B84" w:rsidRDefault="0083152B" w:rsidP="008B221E">
            <w:pPr>
              <w:rPr>
                <w:del w:id="4138" w:author="Michael Bell" w:date="2013-05-06T18:32:00Z"/>
              </w:rPr>
            </w:pPr>
            <w:del w:id="4139" w:author="Michael Bell" w:date="2013-05-06T18:32:00Z">
              <w:r w:rsidDel="00215B84">
                <w:delText>Select Instruction Set 7</w:delText>
              </w:r>
            </w:del>
          </w:p>
        </w:tc>
        <w:tc>
          <w:tcPr>
            <w:tcW w:w="3081" w:type="dxa"/>
          </w:tcPr>
          <w:p w14:paraId="018A48D8" w14:textId="1AB7D7B6" w:rsidR="0083152B" w:rsidDel="00215B84" w:rsidRDefault="0083152B" w:rsidP="008B221E">
            <w:pPr>
              <w:rPr>
                <w:del w:id="4140" w:author="Michael Bell" w:date="2013-05-06T18:32:00Z"/>
              </w:rPr>
            </w:pPr>
          </w:p>
        </w:tc>
      </w:tr>
      <w:tr w:rsidR="0083152B" w:rsidDel="00215B84" w14:paraId="5D430F43" w14:textId="086FB748" w:rsidTr="008B221E">
        <w:trPr>
          <w:del w:id="4141" w:author="Michael Bell" w:date="2013-05-06T18:32:00Z"/>
        </w:trPr>
        <w:tc>
          <w:tcPr>
            <w:tcW w:w="3080" w:type="dxa"/>
            <w:shd w:val="clear" w:color="auto" w:fill="F2DBDB" w:themeFill="accent2" w:themeFillTint="33"/>
          </w:tcPr>
          <w:p w14:paraId="2E49DC2D" w14:textId="5800385F" w:rsidR="0083152B" w:rsidDel="00215B84" w:rsidRDefault="0083152B" w:rsidP="008B221E">
            <w:pPr>
              <w:rPr>
                <w:del w:id="4142" w:author="Michael Bell" w:date="2013-05-06T18:32:00Z"/>
              </w:rPr>
            </w:pPr>
            <w:del w:id="4143" w:author="Michael Bell" w:date="2013-05-06T18:32:00Z">
              <w:r w:rsidDel="00215B84">
                <w:delText>Settings</w:delText>
              </w:r>
            </w:del>
          </w:p>
        </w:tc>
        <w:tc>
          <w:tcPr>
            <w:tcW w:w="3081" w:type="dxa"/>
            <w:shd w:val="clear" w:color="auto" w:fill="F2DBDB" w:themeFill="accent2" w:themeFillTint="33"/>
          </w:tcPr>
          <w:p w14:paraId="62908040" w14:textId="1B7F7ADE" w:rsidR="0083152B" w:rsidDel="00215B84" w:rsidRDefault="0083152B" w:rsidP="008B221E">
            <w:pPr>
              <w:rPr>
                <w:del w:id="4144" w:author="Michael Bell" w:date="2013-05-06T18:32:00Z"/>
              </w:rPr>
            </w:pPr>
            <w:del w:id="4145" w:author="Michael Bell" w:date="2013-05-06T18:32:00Z">
              <w:r w:rsidDel="00215B84">
                <w:delText>-</w:delText>
              </w:r>
            </w:del>
          </w:p>
        </w:tc>
        <w:tc>
          <w:tcPr>
            <w:tcW w:w="3081" w:type="dxa"/>
          </w:tcPr>
          <w:p w14:paraId="5C950DE6" w14:textId="04994EC6" w:rsidR="0083152B" w:rsidDel="00215B84" w:rsidRDefault="0083152B" w:rsidP="008B221E">
            <w:pPr>
              <w:rPr>
                <w:del w:id="4146" w:author="Michael Bell" w:date="2013-05-06T18:32:00Z"/>
              </w:rPr>
            </w:pPr>
          </w:p>
        </w:tc>
      </w:tr>
      <w:tr w:rsidR="0083152B" w:rsidDel="00215B84" w14:paraId="633ADCE1" w14:textId="3C3948D4" w:rsidTr="008B221E">
        <w:trPr>
          <w:del w:id="4147" w:author="Michael Bell" w:date="2013-05-06T18:32:00Z"/>
        </w:trPr>
        <w:tc>
          <w:tcPr>
            <w:tcW w:w="3080" w:type="dxa"/>
            <w:shd w:val="clear" w:color="auto" w:fill="F2DBDB" w:themeFill="accent2" w:themeFillTint="33"/>
          </w:tcPr>
          <w:p w14:paraId="70AD6DF4" w14:textId="40D70538" w:rsidR="0083152B" w:rsidDel="00215B84" w:rsidRDefault="0083152B" w:rsidP="008B221E">
            <w:pPr>
              <w:rPr>
                <w:del w:id="4148" w:author="Michael Bell" w:date="2013-05-06T18:32:00Z"/>
              </w:rPr>
            </w:pPr>
            <w:del w:id="4149" w:author="Michael Bell" w:date="2013-05-06T18:32:00Z">
              <w:r w:rsidDel="00215B84">
                <w:delText>Setting: Top Speed</w:delText>
              </w:r>
            </w:del>
          </w:p>
        </w:tc>
        <w:tc>
          <w:tcPr>
            <w:tcW w:w="3081" w:type="dxa"/>
            <w:shd w:val="clear" w:color="auto" w:fill="F2DBDB" w:themeFill="accent2" w:themeFillTint="33"/>
          </w:tcPr>
          <w:p w14:paraId="48602A11" w14:textId="13F01ACD" w:rsidR="0083152B" w:rsidDel="00215B84" w:rsidRDefault="0083152B" w:rsidP="008B221E">
            <w:pPr>
              <w:rPr>
                <w:del w:id="4150" w:author="Michael Bell" w:date="2013-05-06T18:32:00Z"/>
              </w:rPr>
            </w:pPr>
            <w:del w:id="4151" w:author="Michael Bell" w:date="2013-05-06T18:32:00Z">
              <w:r w:rsidDel="00215B84">
                <w:delText>Open Speed Selector</w:delText>
              </w:r>
            </w:del>
          </w:p>
        </w:tc>
        <w:tc>
          <w:tcPr>
            <w:tcW w:w="3081" w:type="dxa"/>
          </w:tcPr>
          <w:p w14:paraId="2C3AB4E7" w14:textId="7D40DBB2" w:rsidR="0083152B" w:rsidDel="00215B84" w:rsidRDefault="0083152B" w:rsidP="008B221E">
            <w:pPr>
              <w:rPr>
                <w:del w:id="4152" w:author="Michael Bell" w:date="2013-05-06T18:32:00Z"/>
              </w:rPr>
            </w:pPr>
          </w:p>
        </w:tc>
      </w:tr>
      <w:tr w:rsidR="0083152B" w:rsidDel="00215B84" w14:paraId="3E79649E" w14:textId="079BCB85" w:rsidTr="008B221E">
        <w:trPr>
          <w:del w:id="4153" w:author="Michael Bell" w:date="2013-05-06T18:32:00Z"/>
        </w:trPr>
        <w:tc>
          <w:tcPr>
            <w:tcW w:w="3080" w:type="dxa"/>
            <w:shd w:val="clear" w:color="auto" w:fill="F2DBDB" w:themeFill="accent2" w:themeFillTint="33"/>
          </w:tcPr>
          <w:p w14:paraId="64389135" w14:textId="7CABCEF2" w:rsidR="0083152B" w:rsidDel="00215B84" w:rsidRDefault="0083152B" w:rsidP="008B221E">
            <w:pPr>
              <w:rPr>
                <w:del w:id="4154" w:author="Michael Bell" w:date="2013-05-06T18:32:00Z"/>
              </w:rPr>
            </w:pPr>
            <w:del w:id="4155" w:author="Michael Bell" w:date="2013-05-06T18:32:00Z">
              <w:r w:rsidDel="00215B84">
                <w:delText>Setting: Backlight</w:delText>
              </w:r>
            </w:del>
          </w:p>
        </w:tc>
        <w:tc>
          <w:tcPr>
            <w:tcW w:w="3081" w:type="dxa"/>
            <w:shd w:val="clear" w:color="auto" w:fill="F2DBDB" w:themeFill="accent2" w:themeFillTint="33"/>
          </w:tcPr>
          <w:p w14:paraId="6927868D" w14:textId="662F0343" w:rsidR="0083152B" w:rsidDel="00215B84" w:rsidRDefault="0083152B" w:rsidP="008B221E">
            <w:pPr>
              <w:rPr>
                <w:del w:id="4156" w:author="Michael Bell" w:date="2013-05-06T18:32:00Z"/>
              </w:rPr>
            </w:pPr>
            <w:del w:id="4157" w:author="Michael Bell" w:date="2013-05-06T18:32:00Z">
              <w:r w:rsidDel="00215B84">
                <w:delText>Open Backlight Setter</w:delText>
              </w:r>
            </w:del>
          </w:p>
        </w:tc>
        <w:tc>
          <w:tcPr>
            <w:tcW w:w="3081" w:type="dxa"/>
          </w:tcPr>
          <w:p w14:paraId="2C61C96F" w14:textId="349D0A2A" w:rsidR="0083152B" w:rsidDel="00215B84" w:rsidRDefault="0083152B" w:rsidP="008B221E">
            <w:pPr>
              <w:rPr>
                <w:del w:id="4158" w:author="Michael Bell" w:date="2013-05-06T18:32:00Z"/>
              </w:rPr>
            </w:pPr>
          </w:p>
        </w:tc>
      </w:tr>
    </w:tbl>
    <w:p w14:paraId="5215CB34" w14:textId="7EDB741F" w:rsidR="0083152B" w:rsidDel="00215B84" w:rsidRDefault="0083152B" w:rsidP="0083152B">
      <w:pPr>
        <w:rPr>
          <w:del w:id="4159" w:author="Michael Bell" w:date="2013-05-06T18:32:00Z"/>
        </w:rPr>
      </w:pPr>
    </w:p>
    <w:p w14:paraId="706A55E0" w14:textId="4402BC0D" w:rsidR="0083152B" w:rsidDel="00215B84" w:rsidRDefault="0083152B">
      <w:pPr>
        <w:rPr>
          <w:del w:id="4160" w:author="Michael Bell" w:date="2013-05-06T18:32:00Z"/>
        </w:rPr>
      </w:pPr>
      <w:del w:id="4161" w:author="Michael Bell" w:date="2013-05-06T18:32:00Z">
        <w:r w:rsidDel="00215B84">
          <w:br w:type="page"/>
        </w:r>
      </w:del>
    </w:p>
    <w:p w14:paraId="0080342C" w14:textId="37F5230D" w:rsidR="0083152B" w:rsidDel="00215B84" w:rsidRDefault="0083152B" w:rsidP="0083152B">
      <w:pPr>
        <w:pStyle w:val="Heading4"/>
        <w:rPr>
          <w:del w:id="4162" w:author="Michael Bell" w:date="2013-05-06T18:32:00Z"/>
        </w:rPr>
      </w:pPr>
      <w:del w:id="4163" w:author="Michael Bell" w:date="2013-05-06T18:32:00Z">
        <w:r w:rsidDel="00215B84">
          <w:delText>Navigation Boundry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3152B" w:rsidDel="00215B84" w14:paraId="60DDB823" w14:textId="031A0939" w:rsidTr="008B221E">
        <w:trPr>
          <w:del w:id="4164" w:author="Michael Bell" w:date="2013-05-06T18:32:00Z"/>
        </w:trPr>
        <w:tc>
          <w:tcPr>
            <w:tcW w:w="2310" w:type="dxa"/>
            <w:shd w:val="clear" w:color="auto" w:fill="F2DBDB" w:themeFill="accent2" w:themeFillTint="33"/>
          </w:tcPr>
          <w:p w14:paraId="515E2066" w14:textId="524E8BE1" w:rsidR="0083152B" w:rsidDel="00215B84" w:rsidRDefault="0083152B" w:rsidP="008B221E">
            <w:pPr>
              <w:rPr>
                <w:del w:id="4165" w:author="Michael Bell" w:date="2013-05-06T18:32:00Z"/>
              </w:rPr>
            </w:pPr>
            <w:del w:id="4166" w:author="Michael Bell" w:date="2013-05-06T18:32:00Z">
              <w:r w:rsidDel="00215B84">
                <w:delText>Object</w:delText>
              </w:r>
            </w:del>
          </w:p>
        </w:tc>
        <w:tc>
          <w:tcPr>
            <w:tcW w:w="2310" w:type="dxa"/>
            <w:shd w:val="clear" w:color="auto" w:fill="F2DBDB" w:themeFill="accent2" w:themeFillTint="33"/>
          </w:tcPr>
          <w:p w14:paraId="230DCD89" w14:textId="2A590EA1" w:rsidR="0083152B" w:rsidDel="00215B84" w:rsidRDefault="0083152B" w:rsidP="008B221E">
            <w:pPr>
              <w:rPr>
                <w:del w:id="4167" w:author="Michael Bell" w:date="2013-05-06T18:32:00Z"/>
              </w:rPr>
            </w:pPr>
            <w:del w:id="4168" w:author="Michael Bell" w:date="2013-05-06T18:32:00Z">
              <w:r w:rsidDel="00215B84">
                <w:delText>Direction</w:delText>
              </w:r>
            </w:del>
          </w:p>
        </w:tc>
        <w:tc>
          <w:tcPr>
            <w:tcW w:w="2311" w:type="dxa"/>
            <w:shd w:val="clear" w:color="auto" w:fill="F2DBDB" w:themeFill="accent2" w:themeFillTint="33"/>
          </w:tcPr>
          <w:p w14:paraId="6392D5F6" w14:textId="359312CD" w:rsidR="0083152B" w:rsidDel="00215B84" w:rsidRDefault="0083152B" w:rsidP="008B221E">
            <w:pPr>
              <w:rPr>
                <w:del w:id="4169" w:author="Michael Bell" w:date="2013-05-06T18:32:00Z"/>
              </w:rPr>
            </w:pPr>
            <w:del w:id="4170" w:author="Michael Bell" w:date="2013-05-06T18:32:00Z">
              <w:r w:rsidDel="00215B84">
                <w:delText>Expected Result</w:delText>
              </w:r>
            </w:del>
          </w:p>
        </w:tc>
        <w:tc>
          <w:tcPr>
            <w:tcW w:w="2311" w:type="dxa"/>
            <w:shd w:val="clear" w:color="auto" w:fill="F2DBDB" w:themeFill="accent2" w:themeFillTint="33"/>
          </w:tcPr>
          <w:p w14:paraId="13272C5D" w14:textId="664513EB" w:rsidR="0083152B" w:rsidDel="00215B84" w:rsidRDefault="0083152B" w:rsidP="008B221E">
            <w:pPr>
              <w:rPr>
                <w:del w:id="4171" w:author="Michael Bell" w:date="2013-05-06T18:32:00Z"/>
              </w:rPr>
            </w:pPr>
            <w:del w:id="4172" w:author="Michael Bell" w:date="2013-05-06T18:32:00Z">
              <w:r w:rsidDel="00215B84">
                <w:delText>Result Met</w:delText>
              </w:r>
            </w:del>
          </w:p>
        </w:tc>
      </w:tr>
      <w:tr w:rsidR="0083152B" w:rsidDel="00215B84" w14:paraId="72A65EF8" w14:textId="2A8676EF" w:rsidTr="008B221E">
        <w:trPr>
          <w:del w:id="4173" w:author="Michael Bell" w:date="2013-05-06T18:32:00Z"/>
        </w:trPr>
        <w:tc>
          <w:tcPr>
            <w:tcW w:w="2310" w:type="dxa"/>
            <w:shd w:val="clear" w:color="auto" w:fill="F2DBDB" w:themeFill="accent2" w:themeFillTint="33"/>
          </w:tcPr>
          <w:p w14:paraId="34EDF414" w14:textId="18E083EF" w:rsidR="0083152B" w:rsidDel="00215B84" w:rsidRDefault="0083152B" w:rsidP="008B221E">
            <w:pPr>
              <w:rPr>
                <w:del w:id="4174" w:author="Michael Bell" w:date="2013-05-06T18:32:00Z"/>
              </w:rPr>
            </w:pPr>
            <w:del w:id="4175" w:author="Michael Bell" w:date="2013-05-06T18:32:00Z">
              <w:r w:rsidDel="00215B84">
                <w:delText>Welcome page</w:delText>
              </w:r>
            </w:del>
          </w:p>
        </w:tc>
        <w:tc>
          <w:tcPr>
            <w:tcW w:w="2310" w:type="dxa"/>
            <w:shd w:val="clear" w:color="auto" w:fill="F2DBDB" w:themeFill="accent2" w:themeFillTint="33"/>
          </w:tcPr>
          <w:p w14:paraId="27B9632E" w14:textId="78323274" w:rsidR="0083152B" w:rsidDel="00215B84" w:rsidRDefault="0083152B" w:rsidP="008B221E">
            <w:pPr>
              <w:rPr>
                <w:del w:id="4176" w:author="Michael Bell" w:date="2013-05-06T18:32:00Z"/>
              </w:rPr>
            </w:pPr>
            <w:del w:id="4177" w:author="Michael Bell" w:date="2013-05-06T18:32:00Z">
              <w:r w:rsidDel="00215B84">
                <w:delText>Up</w:delText>
              </w:r>
            </w:del>
          </w:p>
        </w:tc>
        <w:tc>
          <w:tcPr>
            <w:tcW w:w="2311" w:type="dxa"/>
            <w:shd w:val="clear" w:color="auto" w:fill="F2DBDB" w:themeFill="accent2" w:themeFillTint="33"/>
          </w:tcPr>
          <w:p w14:paraId="0E1EB33B" w14:textId="38C679B0" w:rsidR="0083152B" w:rsidDel="00215B84" w:rsidRDefault="0083152B" w:rsidP="008B221E">
            <w:pPr>
              <w:rPr>
                <w:del w:id="4178" w:author="Michael Bell" w:date="2013-05-06T18:32:00Z"/>
              </w:rPr>
            </w:pPr>
            <w:del w:id="4179" w:author="Michael Bell" w:date="2013-05-06T18:32:00Z">
              <w:r w:rsidDel="00215B84">
                <w:delText>-</w:delText>
              </w:r>
            </w:del>
          </w:p>
        </w:tc>
        <w:tc>
          <w:tcPr>
            <w:tcW w:w="2311" w:type="dxa"/>
          </w:tcPr>
          <w:p w14:paraId="4ACE97E7" w14:textId="31371DFE" w:rsidR="0083152B" w:rsidDel="00215B84" w:rsidRDefault="0083152B" w:rsidP="008B221E">
            <w:pPr>
              <w:rPr>
                <w:del w:id="4180" w:author="Michael Bell" w:date="2013-05-06T18:32:00Z"/>
              </w:rPr>
            </w:pPr>
          </w:p>
        </w:tc>
      </w:tr>
      <w:tr w:rsidR="0083152B" w:rsidDel="00215B84" w14:paraId="32A85E73" w14:textId="7F732714" w:rsidTr="008B221E">
        <w:trPr>
          <w:del w:id="4181" w:author="Michael Bell" w:date="2013-05-06T18:32:00Z"/>
        </w:trPr>
        <w:tc>
          <w:tcPr>
            <w:tcW w:w="2310" w:type="dxa"/>
            <w:shd w:val="clear" w:color="auto" w:fill="F2DBDB" w:themeFill="accent2" w:themeFillTint="33"/>
          </w:tcPr>
          <w:p w14:paraId="73963911" w14:textId="038D8A9E" w:rsidR="0083152B" w:rsidDel="00215B84" w:rsidRDefault="0083152B" w:rsidP="008B221E">
            <w:pPr>
              <w:rPr>
                <w:del w:id="4182" w:author="Michael Bell" w:date="2013-05-06T18:32:00Z"/>
              </w:rPr>
            </w:pPr>
          </w:p>
        </w:tc>
        <w:tc>
          <w:tcPr>
            <w:tcW w:w="2310" w:type="dxa"/>
            <w:shd w:val="clear" w:color="auto" w:fill="F2DBDB" w:themeFill="accent2" w:themeFillTint="33"/>
          </w:tcPr>
          <w:p w14:paraId="65182D72" w14:textId="680B7011" w:rsidR="0083152B" w:rsidDel="00215B84" w:rsidRDefault="0083152B" w:rsidP="008B221E">
            <w:pPr>
              <w:rPr>
                <w:del w:id="4183" w:author="Michael Bell" w:date="2013-05-06T18:32:00Z"/>
              </w:rPr>
            </w:pPr>
            <w:del w:id="4184" w:author="Michael Bell" w:date="2013-05-06T18:32:00Z">
              <w:r w:rsidDel="00215B84">
                <w:delText>Down</w:delText>
              </w:r>
            </w:del>
          </w:p>
        </w:tc>
        <w:tc>
          <w:tcPr>
            <w:tcW w:w="2311" w:type="dxa"/>
            <w:shd w:val="clear" w:color="auto" w:fill="F2DBDB" w:themeFill="accent2" w:themeFillTint="33"/>
          </w:tcPr>
          <w:p w14:paraId="6B945A62" w14:textId="19D71D83" w:rsidR="0083152B" w:rsidDel="00215B84" w:rsidRDefault="0083152B" w:rsidP="008B221E">
            <w:pPr>
              <w:rPr>
                <w:del w:id="4185" w:author="Michael Bell" w:date="2013-05-06T18:32:00Z"/>
              </w:rPr>
            </w:pPr>
            <w:del w:id="4186" w:author="Michael Bell" w:date="2013-05-06T18:32:00Z">
              <w:r w:rsidDel="00215B84">
                <w:delText>-</w:delText>
              </w:r>
            </w:del>
          </w:p>
        </w:tc>
        <w:tc>
          <w:tcPr>
            <w:tcW w:w="2311" w:type="dxa"/>
          </w:tcPr>
          <w:p w14:paraId="355C57FD" w14:textId="6C93DC31" w:rsidR="0083152B" w:rsidDel="00215B84" w:rsidRDefault="0083152B" w:rsidP="008B221E">
            <w:pPr>
              <w:rPr>
                <w:del w:id="4187" w:author="Michael Bell" w:date="2013-05-06T18:32:00Z"/>
              </w:rPr>
            </w:pPr>
          </w:p>
        </w:tc>
      </w:tr>
      <w:tr w:rsidR="0083152B" w:rsidDel="00215B84" w14:paraId="6FDF884C" w14:textId="48B63574" w:rsidTr="008B221E">
        <w:trPr>
          <w:del w:id="4188" w:author="Michael Bell" w:date="2013-05-06T18:32:00Z"/>
        </w:trPr>
        <w:tc>
          <w:tcPr>
            <w:tcW w:w="2310" w:type="dxa"/>
            <w:shd w:val="clear" w:color="auto" w:fill="F2DBDB" w:themeFill="accent2" w:themeFillTint="33"/>
          </w:tcPr>
          <w:p w14:paraId="003C3DF2" w14:textId="7FAF1E07" w:rsidR="0083152B" w:rsidDel="00215B84" w:rsidRDefault="0083152B" w:rsidP="008B221E">
            <w:pPr>
              <w:rPr>
                <w:del w:id="4189" w:author="Michael Bell" w:date="2013-05-06T18:32:00Z"/>
              </w:rPr>
            </w:pPr>
          </w:p>
        </w:tc>
        <w:tc>
          <w:tcPr>
            <w:tcW w:w="2310" w:type="dxa"/>
            <w:shd w:val="clear" w:color="auto" w:fill="F2DBDB" w:themeFill="accent2" w:themeFillTint="33"/>
          </w:tcPr>
          <w:p w14:paraId="22210A10" w14:textId="7C1FE4CE" w:rsidR="0083152B" w:rsidDel="00215B84" w:rsidRDefault="0083152B" w:rsidP="008B221E">
            <w:pPr>
              <w:rPr>
                <w:del w:id="4190" w:author="Michael Bell" w:date="2013-05-06T18:32:00Z"/>
              </w:rPr>
            </w:pPr>
            <w:del w:id="4191" w:author="Michael Bell" w:date="2013-05-06T18:32:00Z">
              <w:r w:rsidDel="00215B84">
                <w:delText>Left</w:delText>
              </w:r>
            </w:del>
          </w:p>
        </w:tc>
        <w:tc>
          <w:tcPr>
            <w:tcW w:w="2311" w:type="dxa"/>
            <w:shd w:val="clear" w:color="auto" w:fill="F2DBDB" w:themeFill="accent2" w:themeFillTint="33"/>
          </w:tcPr>
          <w:p w14:paraId="688BD48A" w14:textId="6E99B330" w:rsidR="0083152B" w:rsidDel="00215B84" w:rsidRDefault="0083152B" w:rsidP="008B221E">
            <w:pPr>
              <w:rPr>
                <w:del w:id="4192" w:author="Michael Bell" w:date="2013-05-06T18:32:00Z"/>
              </w:rPr>
            </w:pPr>
            <w:del w:id="4193" w:author="Michael Bell" w:date="2013-05-06T18:32:00Z">
              <w:r w:rsidDel="00215B84">
                <w:delText>-</w:delText>
              </w:r>
            </w:del>
          </w:p>
        </w:tc>
        <w:tc>
          <w:tcPr>
            <w:tcW w:w="2311" w:type="dxa"/>
          </w:tcPr>
          <w:p w14:paraId="57659A5B" w14:textId="197C1820" w:rsidR="0083152B" w:rsidDel="00215B84" w:rsidRDefault="0083152B" w:rsidP="008B221E">
            <w:pPr>
              <w:rPr>
                <w:del w:id="4194" w:author="Michael Bell" w:date="2013-05-06T18:32:00Z"/>
              </w:rPr>
            </w:pPr>
          </w:p>
        </w:tc>
      </w:tr>
      <w:tr w:rsidR="0083152B" w:rsidDel="00215B84" w14:paraId="1BF7DB50" w14:textId="53665035" w:rsidTr="008B221E">
        <w:trPr>
          <w:del w:id="4195" w:author="Michael Bell" w:date="2013-05-06T18:32:00Z"/>
        </w:trPr>
        <w:tc>
          <w:tcPr>
            <w:tcW w:w="2310" w:type="dxa"/>
            <w:shd w:val="clear" w:color="auto" w:fill="F2DBDB" w:themeFill="accent2" w:themeFillTint="33"/>
          </w:tcPr>
          <w:p w14:paraId="6D7CB362" w14:textId="112D74F7" w:rsidR="0083152B" w:rsidDel="00215B84" w:rsidRDefault="0083152B" w:rsidP="008B221E">
            <w:pPr>
              <w:rPr>
                <w:del w:id="4196" w:author="Michael Bell" w:date="2013-05-06T18:32:00Z"/>
              </w:rPr>
            </w:pPr>
          </w:p>
        </w:tc>
        <w:tc>
          <w:tcPr>
            <w:tcW w:w="2310" w:type="dxa"/>
            <w:shd w:val="clear" w:color="auto" w:fill="F2DBDB" w:themeFill="accent2" w:themeFillTint="33"/>
          </w:tcPr>
          <w:p w14:paraId="63FAA678" w14:textId="17ECE8B2" w:rsidR="0083152B" w:rsidDel="00215B84" w:rsidRDefault="0083152B" w:rsidP="008B221E">
            <w:pPr>
              <w:rPr>
                <w:del w:id="4197" w:author="Michael Bell" w:date="2013-05-06T18:32:00Z"/>
              </w:rPr>
            </w:pPr>
            <w:del w:id="4198" w:author="Michael Bell" w:date="2013-05-06T18:32:00Z">
              <w:r w:rsidDel="00215B84">
                <w:delText>Right</w:delText>
              </w:r>
            </w:del>
          </w:p>
        </w:tc>
        <w:tc>
          <w:tcPr>
            <w:tcW w:w="2311" w:type="dxa"/>
            <w:shd w:val="clear" w:color="auto" w:fill="F2DBDB" w:themeFill="accent2" w:themeFillTint="33"/>
          </w:tcPr>
          <w:p w14:paraId="21D12AC7" w14:textId="76A7BAA5" w:rsidR="0083152B" w:rsidDel="00215B84" w:rsidRDefault="0083152B" w:rsidP="008B221E">
            <w:pPr>
              <w:rPr>
                <w:del w:id="4199" w:author="Michael Bell" w:date="2013-05-06T18:32:00Z"/>
              </w:rPr>
            </w:pPr>
            <w:del w:id="4200" w:author="Michael Bell" w:date="2013-05-06T18:32:00Z">
              <w:r w:rsidDel="00215B84">
                <w:delText>Destination</w:delText>
              </w:r>
            </w:del>
          </w:p>
        </w:tc>
        <w:tc>
          <w:tcPr>
            <w:tcW w:w="2311" w:type="dxa"/>
          </w:tcPr>
          <w:p w14:paraId="7062DE52" w14:textId="1BB03ECF" w:rsidR="0083152B" w:rsidDel="00215B84" w:rsidRDefault="0083152B" w:rsidP="008B221E">
            <w:pPr>
              <w:rPr>
                <w:del w:id="4201" w:author="Michael Bell" w:date="2013-05-06T18:32:00Z"/>
              </w:rPr>
            </w:pPr>
          </w:p>
        </w:tc>
      </w:tr>
      <w:tr w:rsidR="0083152B" w:rsidDel="00215B84" w14:paraId="6B2B4036" w14:textId="5D1A2F45" w:rsidTr="008B221E">
        <w:trPr>
          <w:del w:id="4202" w:author="Michael Bell" w:date="2013-05-06T18:32:00Z"/>
        </w:trPr>
        <w:tc>
          <w:tcPr>
            <w:tcW w:w="2310" w:type="dxa"/>
            <w:shd w:val="clear" w:color="auto" w:fill="F2DBDB" w:themeFill="accent2" w:themeFillTint="33"/>
          </w:tcPr>
          <w:p w14:paraId="0EA558B8" w14:textId="171FE643" w:rsidR="0083152B" w:rsidDel="00215B84" w:rsidRDefault="0083152B" w:rsidP="008B221E">
            <w:pPr>
              <w:rPr>
                <w:del w:id="4203" w:author="Michael Bell" w:date="2013-05-06T18:32:00Z"/>
              </w:rPr>
            </w:pPr>
            <w:del w:id="4204" w:author="Michael Bell" w:date="2013-05-06T18:32:00Z">
              <w:r w:rsidDel="00215B84">
                <w:delText>Destinations</w:delText>
              </w:r>
            </w:del>
          </w:p>
        </w:tc>
        <w:tc>
          <w:tcPr>
            <w:tcW w:w="2310" w:type="dxa"/>
            <w:shd w:val="clear" w:color="auto" w:fill="F2DBDB" w:themeFill="accent2" w:themeFillTint="33"/>
          </w:tcPr>
          <w:p w14:paraId="78493759" w14:textId="3DD1461F" w:rsidR="0083152B" w:rsidDel="00215B84" w:rsidRDefault="0083152B" w:rsidP="008B221E">
            <w:pPr>
              <w:rPr>
                <w:del w:id="4205" w:author="Michael Bell" w:date="2013-05-06T18:32:00Z"/>
              </w:rPr>
            </w:pPr>
            <w:del w:id="4206" w:author="Michael Bell" w:date="2013-05-06T18:32:00Z">
              <w:r w:rsidDel="00215B84">
                <w:delText>Up</w:delText>
              </w:r>
            </w:del>
          </w:p>
        </w:tc>
        <w:tc>
          <w:tcPr>
            <w:tcW w:w="2311" w:type="dxa"/>
            <w:shd w:val="clear" w:color="auto" w:fill="F2DBDB" w:themeFill="accent2" w:themeFillTint="33"/>
          </w:tcPr>
          <w:p w14:paraId="2BDD4D7D" w14:textId="207BEC6E" w:rsidR="0083152B" w:rsidDel="00215B84" w:rsidRDefault="0083152B" w:rsidP="008B221E">
            <w:pPr>
              <w:rPr>
                <w:del w:id="4207" w:author="Michael Bell" w:date="2013-05-06T18:32:00Z"/>
              </w:rPr>
            </w:pPr>
            <w:del w:id="4208" w:author="Michael Bell" w:date="2013-05-06T18:32:00Z">
              <w:r w:rsidDel="00215B84">
                <w:delText>-</w:delText>
              </w:r>
            </w:del>
          </w:p>
        </w:tc>
        <w:tc>
          <w:tcPr>
            <w:tcW w:w="2311" w:type="dxa"/>
          </w:tcPr>
          <w:p w14:paraId="63F28D7F" w14:textId="4D29F148" w:rsidR="0083152B" w:rsidDel="00215B84" w:rsidRDefault="0083152B" w:rsidP="008B221E">
            <w:pPr>
              <w:rPr>
                <w:del w:id="4209" w:author="Michael Bell" w:date="2013-05-06T18:32:00Z"/>
              </w:rPr>
            </w:pPr>
          </w:p>
        </w:tc>
      </w:tr>
      <w:tr w:rsidR="0083152B" w:rsidDel="00215B84" w14:paraId="0C1A2533" w14:textId="55B8923B" w:rsidTr="008B221E">
        <w:trPr>
          <w:del w:id="4210" w:author="Michael Bell" w:date="2013-05-06T18:32:00Z"/>
        </w:trPr>
        <w:tc>
          <w:tcPr>
            <w:tcW w:w="2310" w:type="dxa"/>
            <w:shd w:val="clear" w:color="auto" w:fill="F2DBDB" w:themeFill="accent2" w:themeFillTint="33"/>
          </w:tcPr>
          <w:p w14:paraId="754B5A37" w14:textId="50945B48" w:rsidR="0083152B" w:rsidDel="00215B84" w:rsidRDefault="0083152B" w:rsidP="008B221E">
            <w:pPr>
              <w:rPr>
                <w:del w:id="4211" w:author="Michael Bell" w:date="2013-05-06T18:32:00Z"/>
              </w:rPr>
            </w:pPr>
          </w:p>
        </w:tc>
        <w:tc>
          <w:tcPr>
            <w:tcW w:w="2310" w:type="dxa"/>
            <w:shd w:val="clear" w:color="auto" w:fill="F2DBDB" w:themeFill="accent2" w:themeFillTint="33"/>
          </w:tcPr>
          <w:p w14:paraId="66D0E0E5" w14:textId="667EC49A" w:rsidR="0083152B" w:rsidDel="00215B84" w:rsidRDefault="0083152B" w:rsidP="008B221E">
            <w:pPr>
              <w:rPr>
                <w:del w:id="4212" w:author="Michael Bell" w:date="2013-05-06T18:32:00Z"/>
              </w:rPr>
            </w:pPr>
            <w:del w:id="4213" w:author="Michael Bell" w:date="2013-05-06T18:32:00Z">
              <w:r w:rsidDel="00215B84">
                <w:delText>Down</w:delText>
              </w:r>
            </w:del>
          </w:p>
        </w:tc>
        <w:tc>
          <w:tcPr>
            <w:tcW w:w="2311" w:type="dxa"/>
            <w:shd w:val="clear" w:color="auto" w:fill="F2DBDB" w:themeFill="accent2" w:themeFillTint="33"/>
          </w:tcPr>
          <w:p w14:paraId="7650A733" w14:textId="284933EB" w:rsidR="0083152B" w:rsidDel="00215B84" w:rsidRDefault="0083152B" w:rsidP="008B221E">
            <w:pPr>
              <w:rPr>
                <w:del w:id="4214" w:author="Michael Bell" w:date="2013-05-06T18:32:00Z"/>
              </w:rPr>
            </w:pPr>
            <w:del w:id="4215" w:author="Michael Bell" w:date="2013-05-06T18:32:00Z">
              <w:r w:rsidDel="00215B84">
                <w:delText>Settings</w:delText>
              </w:r>
            </w:del>
          </w:p>
        </w:tc>
        <w:tc>
          <w:tcPr>
            <w:tcW w:w="2311" w:type="dxa"/>
          </w:tcPr>
          <w:p w14:paraId="0F2B52F4" w14:textId="1B598E66" w:rsidR="0083152B" w:rsidDel="00215B84" w:rsidRDefault="0083152B" w:rsidP="008B221E">
            <w:pPr>
              <w:rPr>
                <w:del w:id="4216" w:author="Michael Bell" w:date="2013-05-06T18:32:00Z"/>
              </w:rPr>
            </w:pPr>
          </w:p>
        </w:tc>
      </w:tr>
      <w:tr w:rsidR="0083152B" w:rsidDel="00215B84" w14:paraId="05458E0A" w14:textId="43AE7149" w:rsidTr="008B221E">
        <w:trPr>
          <w:del w:id="4217" w:author="Michael Bell" w:date="2013-05-06T18:32:00Z"/>
        </w:trPr>
        <w:tc>
          <w:tcPr>
            <w:tcW w:w="2310" w:type="dxa"/>
            <w:shd w:val="clear" w:color="auto" w:fill="F2DBDB" w:themeFill="accent2" w:themeFillTint="33"/>
          </w:tcPr>
          <w:p w14:paraId="6211BEBC" w14:textId="24CEBD99" w:rsidR="0083152B" w:rsidDel="00215B84" w:rsidRDefault="0083152B" w:rsidP="008B221E">
            <w:pPr>
              <w:rPr>
                <w:del w:id="4218" w:author="Michael Bell" w:date="2013-05-06T18:32:00Z"/>
              </w:rPr>
            </w:pPr>
          </w:p>
        </w:tc>
        <w:tc>
          <w:tcPr>
            <w:tcW w:w="2310" w:type="dxa"/>
            <w:shd w:val="clear" w:color="auto" w:fill="F2DBDB" w:themeFill="accent2" w:themeFillTint="33"/>
          </w:tcPr>
          <w:p w14:paraId="5DCF2EC0" w14:textId="2A4C5A18" w:rsidR="0083152B" w:rsidDel="00215B84" w:rsidRDefault="0083152B" w:rsidP="008B221E">
            <w:pPr>
              <w:rPr>
                <w:del w:id="4219" w:author="Michael Bell" w:date="2013-05-06T18:32:00Z"/>
              </w:rPr>
            </w:pPr>
            <w:del w:id="4220" w:author="Michael Bell" w:date="2013-05-06T18:32:00Z">
              <w:r w:rsidDel="00215B84">
                <w:delText>Left</w:delText>
              </w:r>
            </w:del>
          </w:p>
        </w:tc>
        <w:tc>
          <w:tcPr>
            <w:tcW w:w="2311" w:type="dxa"/>
            <w:shd w:val="clear" w:color="auto" w:fill="F2DBDB" w:themeFill="accent2" w:themeFillTint="33"/>
          </w:tcPr>
          <w:p w14:paraId="704170A3" w14:textId="4E291772" w:rsidR="0083152B" w:rsidDel="00215B84" w:rsidRDefault="0083152B" w:rsidP="008B221E">
            <w:pPr>
              <w:rPr>
                <w:del w:id="4221" w:author="Michael Bell" w:date="2013-05-06T18:32:00Z"/>
              </w:rPr>
            </w:pPr>
            <w:del w:id="4222" w:author="Michael Bell" w:date="2013-05-06T18:32:00Z">
              <w:r w:rsidDel="00215B84">
                <w:delText>Welcome Page</w:delText>
              </w:r>
            </w:del>
          </w:p>
        </w:tc>
        <w:tc>
          <w:tcPr>
            <w:tcW w:w="2311" w:type="dxa"/>
          </w:tcPr>
          <w:p w14:paraId="198B04D8" w14:textId="19754A41" w:rsidR="0083152B" w:rsidDel="00215B84" w:rsidRDefault="0083152B" w:rsidP="008B221E">
            <w:pPr>
              <w:rPr>
                <w:del w:id="4223" w:author="Michael Bell" w:date="2013-05-06T18:32:00Z"/>
              </w:rPr>
            </w:pPr>
          </w:p>
        </w:tc>
      </w:tr>
      <w:tr w:rsidR="0083152B" w:rsidDel="00215B84" w14:paraId="54B6E7F0" w14:textId="54611898" w:rsidTr="008B221E">
        <w:trPr>
          <w:del w:id="4224" w:author="Michael Bell" w:date="2013-05-06T18:32:00Z"/>
        </w:trPr>
        <w:tc>
          <w:tcPr>
            <w:tcW w:w="2310" w:type="dxa"/>
            <w:shd w:val="clear" w:color="auto" w:fill="F2DBDB" w:themeFill="accent2" w:themeFillTint="33"/>
          </w:tcPr>
          <w:p w14:paraId="5866D89E" w14:textId="163CD6E9" w:rsidR="0083152B" w:rsidDel="00215B84" w:rsidRDefault="0083152B" w:rsidP="008B221E">
            <w:pPr>
              <w:rPr>
                <w:del w:id="4225" w:author="Michael Bell" w:date="2013-05-06T18:32:00Z"/>
              </w:rPr>
            </w:pPr>
          </w:p>
        </w:tc>
        <w:tc>
          <w:tcPr>
            <w:tcW w:w="2310" w:type="dxa"/>
            <w:shd w:val="clear" w:color="auto" w:fill="F2DBDB" w:themeFill="accent2" w:themeFillTint="33"/>
          </w:tcPr>
          <w:p w14:paraId="7C910E12" w14:textId="370D76DF" w:rsidR="0083152B" w:rsidDel="00215B84" w:rsidRDefault="0083152B" w:rsidP="008B221E">
            <w:pPr>
              <w:rPr>
                <w:del w:id="4226" w:author="Michael Bell" w:date="2013-05-06T18:32:00Z"/>
              </w:rPr>
            </w:pPr>
            <w:del w:id="4227" w:author="Michael Bell" w:date="2013-05-06T18:32:00Z">
              <w:r w:rsidDel="00215B84">
                <w:delText>Right</w:delText>
              </w:r>
            </w:del>
          </w:p>
        </w:tc>
        <w:tc>
          <w:tcPr>
            <w:tcW w:w="2311" w:type="dxa"/>
            <w:shd w:val="clear" w:color="auto" w:fill="F2DBDB" w:themeFill="accent2" w:themeFillTint="33"/>
          </w:tcPr>
          <w:p w14:paraId="63D5BF39" w14:textId="1A9614C4" w:rsidR="0083152B" w:rsidDel="00215B84" w:rsidRDefault="0083152B" w:rsidP="008B221E">
            <w:pPr>
              <w:rPr>
                <w:del w:id="4228" w:author="Michael Bell" w:date="2013-05-06T18:32:00Z"/>
              </w:rPr>
            </w:pPr>
            <w:del w:id="4229" w:author="Michael Bell" w:date="2013-05-06T18:32:00Z">
              <w:r w:rsidDel="00215B84">
                <w:delText>Hawkhaven</w:delText>
              </w:r>
            </w:del>
          </w:p>
        </w:tc>
        <w:tc>
          <w:tcPr>
            <w:tcW w:w="2311" w:type="dxa"/>
          </w:tcPr>
          <w:p w14:paraId="1A15E31F" w14:textId="0AA76F2F" w:rsidR="0083152B" w:rsidDel="00215B84" w:rsidRDefault="0083152B" w:rsidP="008B221E">
            <w:pPr>
              <w:rPr>
                <w:del w:id="4230" w:author="Michael Bell" w:date="2013-05-06T18:32:00Z"/>
              </w:rPr>
            </w:pPr>
          </w:p>
        </w:tc>
      </w:tr>
      <w:tr w:rsidR="0083152B" w:rsidDel="00215B84" w14:paraId="13A57DC3" w14:textId="147F51C0" w:rsidTr="008B221E">
        <w:trPr>
          <w:del w:id="4231" w:author="Michael Bell" w:date="2013-05-06T18:32:00Z"/>
        </w:trPr>
        <w:tc>
          <w:tcPr>
            <w:tcW w:w="2310" w:type="dxa"/>
            <w:shd w:val="clear" w:color="auto" w:fill="F2DBDB" w:themeFill="accent2" w:themeFillTint="33"/>
          </w:tcPr>
          <w:p w14:paraId="07ECCD90" w14:textId="2BF953BD" w:rsidR="0083152B" w:rsidDel="00215B84" w:rsidRDefault="0083152B" w:rsidP="008B221E">
            <w:pPr>
              <w:rPr>
                <w:del w:id="4232" w:author="Michael Bell" w:date="2013-05-06T18:32:00Z"/>
              </w:rPr>
            </w:pPr>
            <w:del w:id="4233" w:author="Michael Bell" w:date="2013-05-06T18:32:00Z">
              <w:r w:rsidDel="00215B84">
                <w:delText>Settings</w:delText>
              </w:r>
            </w:del>
          </w:p>
        </w:tc>
        <w:tc>
          <w:tcPr>
            <w:tcW w:w="2310" w:type="dxa"/>
            <w:shd w:val="clear" w:color="auto" w:fill="F2DBDB" w:themeFill="accent2" w:themeFillTint="33"/>
          </w:tcPr>
          <w:p w14:paraId="2296CBF4" w14:textId="170E4F4E" w:rsidR="0083152B" w:rsidDel="00215B84" w:rsidRDefault="0083152B" w:rsidP="008B221E">
            <w:pPr>
              <w:rPr>
                <w:del w:id="4234" w:author="Michael Bell" w:date="2013-05-06T18:32:00Z"/>
              </w:rPr>
            </w:pPr>
            <w:del w:id="4235" w:author="Michael Bell" w:date="2013-05-06T18:32:00Z">
              <w:r w:rsidDel="00215B84">
                <w:delText>Up</w:delText>
              </w:r>
            </w:del>
          </w:p>
        </w:tc>
        <w:tc>
          <w:tcPr>
            <w:tcW w:w="2311" w:type="dxa"/>
            <w:shd w:val="clear" w:color="auto" w:fill="F2DBDB" w:themeFill="accent2" w:themeFillTint="33"/>
          </w:tcPr>
          <w:p w14:paraId="0E1B23CA" w14:textId="1B052E6B" w:rsidR="0083152B" w:rsidDel="00215B84" w:rsidRDefault="0083152B" w:rsidP="008B221E">
            <w:pPr>
              <w:rPr>
                <w:del w:id="4236" w:author="Michael Bell" w:date="2013-05-06T18:32:00Z"/>
              </w:rPr>
            </w:pPr>
            <w:del w:id="4237" w:author="Michael Bell" w:date="2013-05-06T18:32:00Z">
              <w:r w:rsidDel="00215B84">
                <w:delText>Destinations</w:delText>
              </w:r>
            </w:del>
          </w:p>
        </w:tc>
        <w:tc>
          <w:tcPr>
            <w:tcW w:w="2311" w:type="dxa"/>
          </w:tcPr>
          <w:p w14:paraId="4238AF2F" w14:textId="30D2727F" w:rsidR="0083152B" w:rsidDel="00215B84" w:rsidRDefault="0083152B" w:rsidP="008B221E">
            <w:pPr>
              <w:rPr>
                <w:del w:id="4238" w:author="Michael Bell" w:date="2013-05-06T18:32:00Z"/>
              </w:rPr>
            </w:pPr>
          </w:p>
        </w:tc>
      </w:tr>
      <w:tr w:rsidR="0083152B" w:rsidDel="00215B84" w14:paraId="0BD03358" w14:textId="143BD708" w:rsidTr="008B221E">
        <w:trPr>
          <w:del w:id="4239" w:author="Michael Bell" w:date="2013-05-06T18:32:00Z"/>
        </w:trPr>
        <w:tc>
          <w:tcPr>
            <w:tcW w:w="2310" w:type="dxa"/>
            <w:shd w:val="clear" w:color="auto" w:fill="F2DBDB" w:themeFill="accent2" w:themeFillTint="33"/>
          </w:tcPr>
          <w:p w14:paraId="4ED65397" w14:textId="736FDD88" w:rsidR="0083152B" w:rsidDel="00215B84" w:rsidRDefault="0083152B" w:rsidP="008B221E">
            <w:pPr>
              <w:rPr>
                <w:del w:id="4240" w:author="Michael Bell" w:date="2013-05-06T18:32:00Z"/>
              </w:rPr>
            </w:pPr>
          </w:p>
        </w:tc>
        <w:tc>
          <w:tcPr>
            <w:tcW w:w="2310" w:type="dxa"/>
            <w:shd w:val="clear" w:color="auto" w:fill="F2DBDB" w:themeFill="accent2" w:themeFillTint="33"/>
          </w:tcPr>
          <w:p w14:paraId="0F51B913" w14:textId="25929FBF" w:rsidR="0083152B" w:rsidDel="00215B84" w:rsidRDefault="0083152B" w:rsidP="008B221E">
            <w:pPr>
              <w:rPr>
                <w:del w:id="4241" w:author="Michael Bell" w:date="2013-05-06T18:32:00Z"/>
              </w:rPr>
            </w:pPr>
            <w:del w:id="4242" w:author="Michael Bell" w:date="2013-05-06T18:32:00Z">
              <w:r w:rsidDel="00215B84">
                <w:delText>Down</w:delText>
              </w:r>
            </w:del>
          </w:p>
        </w:tc>
        <w:tc>
          <w:tcPr>
            <w:tcW w:w="2311" w:type="dxa"/>
            <w:shd w:val="clear" w:color="auto" w:fill="F2DBDB" w:themeFill="accent2" w:themeFillTint="33"/>
          </w:tcPr>
          <w:p w14:paraId="4D35D2FC" w14:textId="05072740" w:rsidR="0083152B" w:rsidDel="00215B84" w:rsidRDefault="0083152B" w:rsidP="008B221E">
            <w:pPr>
              <w:rPr>
                <w:del w:id="4243" w:author="Michael Bell" w:date="2013-05-06T18:32:00Z"/>
              </w:rPr>
            </w:pPr>
            <w:del w:id="4244" w:author="Michael Bell" w:date="2013-05-06T18:32:00Z">
              <w:r w:rsidDel="00215B84">
                <w:delText>-</w:delText>
              </w:r>
            </w:del>
          </w:p>
        </w:tc>
        <w:tc>
          <w:tcPr>
            <w:tcW w:w="2311" w:type="dxa"/>
          </w:tcPr>
          <w:p w14:paraId="24EBF985" w14:textId="7E7972F3" w:rsidR="0083152B" w:rsidDel="00215B84" w:rsidRDefault="0083152B" w:rsidP="008B221E">
            <w:pPr>
              <w:rPr>
                <w:del w:id="4245" w:author="Michael Bell" w:date="2013-05-06T18:32:00Z"/>
              </w:rPr>
            </w:pPr>
          </w:p>
        </w:tc>
      </w:tr>
      <w:tr w:rsidR="0083152B" w:rsidDel="00215B84" w14:paraId="66E9B64A" w14:textId="539C98EF" w:rsidTr="008B221E">
        <w:trPr>
          <w:del w:id="4246" w:author="Michael Bell" w:date="2013-05-06T18:32:00Z"/>
        </w:trPr>
        <w:tc>
          <w:tcPr>
            <w:tcW w:w="2310" w:type="dxa"/>
            <w:shd w:val="clear" w:color="auto" w:fill="F2DBDB" w:themeFill="accent2" w:themeFillTint="33"/>
          </w:tcPr>
          <w:p w14:paraId="4D4E6A25" w14:textId="56B50008" w:rsidR="0083152B" w:rsidDel="00215B84" w:rsidRDefault="0083152B" w:rsidP="008B221E">
            <w:pPr>
              <w:rPr>
                <w:del w:id="4247" w:author="Michael Bell" w:date="2013-05-06T18:32:00Z"/>
              </w:rPr>
            </w:pPr>
          </w:p>
        </w:tc>
        <w:tc>
          <w:tcPr>
            <w:tcW w:w="2310" w:type="dxa"/>
            <w:shd w:val="clear" w:color="auto" w:fill="F2DBDB" w:themeFill="accent2" w:themeFillTint="33"/>
          </w:tcPr>
          <w:p w14:paraId="544AE99A" w14:textId="78CF2099" w:rsidR="0083152B" w:rsidDel="00215B84" w:rsidRDefault="0083152B" w:rsidP="008B221E">
            <w:pPr>
              <w:rPr>
                <w:del w:id="4248" w:author="Michael Bell" w:date="2013-05-06T18:32:00Z"/>
              </w:rPr>
            </w:pPr>
            <w:del w:id="4249" w:author="Michael Bell" w:date="2013-05-06T18:32:00Z">
              <w:r w:rsidDel="00215B84">
                <w:delText>Left</w:delText>
              </w:r>
            </w:del>
          </w:p>
        </w:tc>
        <w:tc>
          <w:tcPr>
            <w:tcW w:w="2311" w:type="dxa"/>
            <w:shd w:val="clear" w:color="auto" w:fill="F2DBDB" w:themeFill="accent2" w:themeFillTint="33"/>
          </w:tcPr>
          <w:p w14:paraId="58F0A2D1" w14:textId="3D228ACA" w:rsidR="0083152B" w:rsidDel="00215B84" w:rsidRDefault="0083152B" w:rsidP="008B221E">
            <w:pPr>
              <w:rPr>
                <w:del w:id="4250" w:author="Michael Bell" w:date="2013-05-06T18:32:00Z"/>
              </w:rPr>
            </w:pPr>
            <w:del w:id="4251" w:author="Michael Bell" w:date="2013-05-06T18:32:00Z">
              <w:r w:rsidDel="00215B84">
                <w:delText>Welcome Page</w:delText>
              </w:r>
            </w:del>
          </w:p>
        </w:tc>
        <w:tc>
          <w:tcPr>
            <w:tcW w:w="2311" w:type="dxa"/>
          </w:tcPr>
          <w:p w14:paraId="22A31F05" w14:textId="71332EF0" w:rsidR="0083152B" w:rsidDel="00215B84" w:rsidRDefault="0083152B" w:rsidP="008B221E">
            <w:pPr>
              <w:rPr>
                <w:del w:id="4252" w:author="Michael Bell" w:date="2013-05-06T18:32:00Z"/>
              </w:rPr>
            </w:pPr>
          </w:p>
        </w:tc>
      </w:tr>
      <w:tr w:rsidR="0083152B" w:rsidDel="00215B84" w14:paraId="3792CC70" w14:textId="6AEA3FDC" w:rsidTr="008B221E">
        <w:trPr>
          <w:del w:id="4253" w:author="Michael Bell" w:date="2013-05-06T18:32:00Z"/>
        </w:trPr>
        <w:tc>
          <w:tcPr>
            <w:tcW w:w="2310" w:type="dxa"/>
            <w:shd w:val="clear" w:color="auto" w:fill="F2DBDB" w:themeFill="accent2" w:themeFillTint="33"/>
          </w:tcPr>
          <w:p w14:paraId="2F032CEB" w14:textId="39A3EA75" w:rsidR="0083152B" w:rsidDel="00215B84" w:rsidRDefault="0083152B" w:rsidP="008B221E">
            <w:pPr>
              <w:rPr>
                <w:del w:id="4254" w:author="Michael Bell" w:date="2013-05-06T18:32:00Z"/>
              </w:rPr>
            </w:pPr>
          </w:p>
        </w:tc>
        <w:tc>
          <w:tcPr>
            <w:tcW w:w="2310" w:type="dxa"/>
            <w:shd w:val="clear" w:color="auto" w:fill="F2DBDB" w:themeFill="accent2" w:themeFillTint="33"/>
          </w:tcPr>
          <w:p w14:paraId="27DF0CC3" w14:textId="606657FA" w:rsidR="0083152B" w:rsidDel="00215B84" w:rsidRDefault="0083152B" w:rsidP="008B221E">
            <w:pPr>
              <w:rPr>
                <w:del w:id="4255" w:author="Michael Bell" w:date="2013-05-06T18:32:00Z"/>
              </w:rPr>
            </w:pPr>
            <w:del w:id="4256" w:author="Michael Bell" w:date="2013-05-06T18:32:00Z">
              <w:r w:rsidDel="00215B84">
                <w:delText>Right</w:delText>
              </w:r>
            </w:del>
          </w:p>
        </w:tc>
        <w:tc>
          <w:tcPr>
            <w:tcW w:w="2311" w:type="dxa"/>
            <w:shd w:val="clear" w:color="auto" w:fill="F2DBDB" w:themeFill="accent2" w:themeFillTint="33"/>
          </w:tcPr>
          <w:p w14:paraId="32F96311" w14:textId="514A0AFB" w:rsidR="0083152B" w:rsidDel="00215B84" w:rsidRDefault="0083152B" w:rsidP="008B221E">
            <w:pPr>
              <w:rPr>
                <w:del w:id="4257" w:author="Michael Bell" w:date="2013-05-06T18:32:00Z"/>
              </w:rPr>
            </w:pPr>
            <w:del w:id="4258" w:author="Michael Bell" w:date="2013-05-06T18:32:00Z">
              <w:r w:rsidDel="00215B84">
                <w:delText>Top Speed</w:delText>
              </w:r>
            </w:del>
          </w:p>
        </w:tc>
        <w:tc>
          <w:tcPr>
            <w:tcW w:w="2311" w:type="dxa"/>
          </w:tcPr>
          <w:p w14:paraId="245A4EEE" w14:textId="20940E03" w:rsidR="0083152B" w:rsidDel="00215B84" w:rsidRDefault="0083152B" w:rsidP="008B221E">
            <w:pPr>
              <w:rPr>
                <w:del w:id="4259" w:author="Michael Bell" w:date="2013-05-06T18:32:00Z"/>
              </w:rPr>
            </w:pPr>
          </w:p>
        </w:tc>
      </w:tr>
      <w:tr w:rsidR="0083152B" w:rsidDel="00215B84" w14:paraId="44104099" w14:textId="506AA388" w:rsidTr="008B221E">
        <w:trPr>
          <w:del w:id="4260" w:author="Michael Bell" w:date="2013-05-06T18:32:00Z"/>
        </w:trPr>
        <w:tc>
          <w:tcPr>
            <w:tcW w:w="2310" w:type="dxa"/>
            <w:shd w:val="clear" w:color="auto" w:fill="F2DBDB" w:themeFill="accent2" w:themeFillTint="33"/>
          </w:tcPr>
          <w:p w14:paraId="15B9C593" w14:textId="37A0D2A8" w:rsidR="0083152B" w:rsidDel="00215B84" w:rsidRDefault="0083152B" w:rsidP="008B221E">
            <w:pPr>
              <w:rPr>
                <w:del w:id="4261" w:author="Michael Bell" w:date="2013-05-06T18:32:00Z"/>
              </w:rPr>
            </w:pPr>
            <w:del w:id="4262" w:author="Michael Bell" w:date="2013-05-06T18:32:00Z">
              <w:r w:rsidDel="00215B84">
                <w:delText>Hawkhaven</w:delText>
              </w:r>
            </w:del>
          </w:p>
        </w:tc>
        <w:tc>
          <w:tcPr>
            <w:tcW w:w="2310" w:type="dxa"/>
            <w:shd w:val="clear" w:color="auto" w:fill="F2DBDB" w:themeFill="accent2" w:themeFillTint="33"/>
          </w:tcPr>
          <w:p w14:paraId="12DD4690" w14:textId="2FBE5B10" w:rsidR="0083152B" w:rsidDel="00215B84" w:rsidRDefault="0083152B" w:rsidP="008B221E">
            <w:pPr>
              <w:rPr>
                <w:del w:id="4263" w:author="Michael Bell" w:date="2013-05-06T18:32:00Z"/>
              </w:rPr>
            </w:pPr>
            <w:del w:id="4264" w:author="Michael Bell" w:date="2013-05-06T18:32:00Z">
              <w:r w:rsidDel="00215B84">
                <w:delText>Up</w:delText>
              </w:r>
            </w:del>
          </w:p>
        </w:tc>
        <w:tc>
          <w:tcPr>
            <w:tcW w:w="2311" w:type="dxa"/>
            <w:shd w:val="clear" w:color="auto" w:fill="F2DBDB" w:themeFill="accent2" w:themeFillTint="33"/>
          </w:tcPr>
          <w:p w14:paraId="4DE8B197" w14:textId="34B83B19" w:rsidR="0083152B" w:rsidDel="00215B84" w:rsidRDefault="0083152B" w:rsidP="008B221E">
            <w:pPr>
              <w:rPr>
                <w:del w:id="4265" w:author="Michael Bell" w:date="2013-05-06T18:32:00Z"/>
              </w:rPr>
            </w:pPr>
            <w:del w:id="4266" w:author="Michael Bell" w:date="2013-05-06T18:32:00Z">
              <w:r w:rsidDel="00215B84">
                <w:delText>-</w:delText>
              </w:r>
            </w:del>
          </w:p>
        </w:tc>
        <w:tc>
          <w:tcPr>
            <w:tcW w:w="2311" w:type="dxa"/>
          </w:tcPr>
          <w:p w14:paraId="72F1DF4B" w14:textId="1ABFF019" w:rsidR="0083152B" w:rsidDel="00215B84" w:rsidRDefault="0083152B" w:rsidP="008B221E">
            <w:pPr>
              <w:rPr>
                <w:del w:id="4267" w:author="Michael Bell" w:date="2013-05-06T18:32:00Z"/>
              </w:rPr>
            </w:pPr>
          </w:p>
        </w:tc>
      </w:tr>
      <w:tr w:rsidR="0083152B" w:rsidDel="00215B84" w14:paraId="68565085" w14:textId="18D8DD2E" w:rsidTr="008B221E">
        <w:trPr>
          <w:del w:id="4268" w:author="Michael Bell" w:date="2013-05-06T18:32:00Z"/>
        </w:trPr>
        <w:tc>
          <w:tcPr>
            <w:tcW w:w="2310" w:type="dxa"/>
            <w:shd w:val="clear" w:color="auto" w:fill="F2DBDB" w:themeFill="accent2" w:themeFillTint="33"/>
          </w:tcPr>
          <w:p w14:paraId="3E8B0D44" w14:textId="261077F1" w:rsidR="0083152B" w:rsidDel="00215B84" w:rsidRDefault="0083152B" w:rsidP="008B221E">
            <w:pPr>
              <w:rPr>
                <w:del w:id="4269" w:author="Michael Bell" w:date="2013-05-06T18:32:00Z"/>
              </w:rPr>
            </w:pPr>
          </w:p>
        </w:tc>
        <w:tc>
          <w:tcPr>
            <w:tcW w:w="2310" w:type="dxa"/>
            <w:shd w:val="clear" w:color="auto" w:fill="F2DBDB" w:themeFill="accent2" w:themeFillTint="33"/>
          </w:tcPr>
          <w:p w14:paraId="7788C1D1" w14:textId="60D622BA" w:rsidR="0083152B" w:rsidDel="00215B84" w:rsidRDefault="0083152B" w:rsidP="008B221E">
            <w:pPr>
              <w:rPr>
                <w:del w:id="4270" w:author="Michael Bell" w:date="2013-05-06T18:32:00Z"/>
              </w:rPr>
            </w:pPr>
            <w:del w:id="4271" w:author="Michael Bell" w:date="2013-05-06T18:32:00Z">
              <w:r w:rsidDel="00215B84">
                <w:delText>Down</w:delText>
              </w:r>
            </w:del>
          </w:p>
        </w:tc>
        <w:tc>
          <w:tcPr>
            <w:tcW w:w="2311" w:type="dxa"/>
            <w:shd w:val="clear" w:color="auto" w:fill="F2DBDB" w:themeFill="accent2" w:themeFillTint="33"/>
          </w:tcPr>
          <w:p w14:paraId="54806024" w14:textId="11FF3308" w:rsidR="0083152B" w:rsidDel="00215B84" w:rsidRDefault="0083152B" w:rsidP="008B221E">
            <w:pPr>
              <w:rPr>
                <w:del w:id="4272" w:author="Michael Bell" w:date="2013-05-06T18:32:00Z"/>
              </w:rPr>
            </w:pPr>
            <w:del w:id="4273" w:author="Michael Bell" w:date="2013-05-06T18:32:00Z">
              <w:r w:rsidDel="00215B84">
                <w:delText>Remilo</w:delText>
              </w:r>
            </w:del>
          </w:p>
        </w:tc>
        <w:tc>
          <w:tcPr>
            <w:tcW w:w="2311" w:type="dxa"/>
          </w:tcPr>
          <w:p w14:paraId="5BF53099" w14:textId="06557E3F" w:rsidR="0083152B" w:rsidDel="00215B84" w:rsidRDefault="0083152B" w:rsidP="008B221E">
            <w:pPr>
              <w:rPr>
                <w:del w:id="4274" w:author="Michael Bell" w:date="2013-05-06T18:32:00Z"/>
              </w:rPr>
            </w:pPr>
          </w:p>
        </w:tc>
      </w:tr>
      <w:tr w:rsidR="0083152B" w:rsidDel="00215B84" w14:paraId="1B1A21A6" w14:textId="4C313991" w:rsidTr="008B221E">
        <w:trPr>
          <w:del w:id="4275" w:author="Michael Bell" w:date="2013-05-06T18:32:00Z"/>
        </w:trPr>
        <w:tc>
          <w:tcPr>
            <w:tcW w:w="2310" w:type="dxa"/>
            <w:shd w:val="clear" w:color="auto" w:fill="F2DBDB" w:themeFill="accent2" w:themeFillTint="33"/>
          </w:tcPr>
          <w:p w14:paraId="525BF095" w14:textId="52A9DA38" w:rsidR="0083152B" w:rsidDel="00215B84" w:rsidRDefault="0083152B" w:rsidP="008B221E">
            <w:pPr>
              <w:rPr>
                <w:del w:id="4276" w:author="Michael Bell" w:date="2013-05-06T18:32:00Z"/>
              </w:rPr>
            </w:pPr>
          </w:p>
        </w:tc>
        <w:tc>
          <w:tcPr>
            <w:tcW w:w="2310" w:type="dxa"/>
            <w:shd w:val="clear" w:color="auto" w:fill="F2DBDB" w:themeFill="accent2" w:themeFillTint="33"/>
          </w:tcPr>
          <w:p w14:paraId="2C295E0B" w14:textId="59256C23" w:rsidR="0083152B" w:rsidDel="00215B84" w:rsidRDefault="0083152B" w:rsidP="008B221E">
            <w:pPr>
              <w:rPr>
                <w:del w:id="4277" w:author="Michael Bell" w:date="2013-05-06T18:32:00Z"/>
              </w:rPr>
            </w:pPr>
            <w:del w:id="4278" w:author="Michael Bell" w:date="2013-05-06T18:32:00Z">
              <w:r w:rsidDel="00215B84">
                <w:delText>Left</w:delText>
              </w:r>
            </w:del>
          </w:p>
        </w:tc>
        <w:tc>
          <w:tcPr>
            <w:tcW w:w="2311" w:type="dxa"/>
            <w:shd w:val="clear" w:color="auto" w:fill="F2DBDB" w:themeFill="accent2" w:themeFillTint="33"/>
          </w:tcPr>
          <w:p w14:paraId="4A09A4A3" w14:textId="0BB253BC" w:rsidR="0083152B" w:rsidDel="00215B84" w:rsidRDefault="0083152B" w:rsidP="008B221E">
            <w:pPr>
              <w:rPr>
                <w:del w:id="4279" w:author="Michael Bell" w:date="2013-05-06T18:32:00Z"/>
              </w:rPr>
            </w:pPr>
            <w:del w:id="4280" w:author="Michael Bell" w:date="2013-05-06T18:32:00Z">
              <w:r w:rsidDel="00215B84">
                <w:delText>Destinations</w:delText>
              </w:r>
            </w:del>
          </w:p>
        </w:tc>
        <w:tc>
          <w:tcPr>
            <w:tcW w:w="2311" w:type="dxa"/>
          </w:tcPr>
          <w:p w14:paraId="6EFDD67B" w14:textId="5342FEAE" w:rsidR="0083152B" w:rsidDel="00215B84" w:rsidRDefault="0083152B" w:rsidP="008B221E">
            <w:pPr>
              <w:rPr>
                <w:del w:id="4281" w:author="Michael Bell" w:date="2013-05-06T18:32:00Z"/>
              </w:rPr>
            </w:pPr>
          </w:p>
        </w:tc>
      </w:tr>
      <w:tr w:rsidR="0083152B" w:rsidDel="00215B84" w14:paraId="6D8DDAB5" w14:textId="22FC80E7" w:rsidTr="008B221E">
        <w:trPr>
          <w:del w:id="4282" w:author="Michael Bell" w:date="2013-05-06T18:32:00Z"/>
        </w:trPr>
        <w:tc>
          <w:tcPr>
            <w:tcW w:w="2310" w:type="dxa"/>
            <w:shd w:val="clear" w:color="auto" w:fill="F2DBDB" w:themeFill="accent2" w:themeFillTint="33"/>
          </w:tcPr>
          <w:p w14:paraId="5489A59C" w14:textId="177A6025" w:rsidR="0083152B" w:rsidDel="00215B84" w:rsidRDefault="0083152B" w:rsidP="008B221E">
            <w:pPr>
              <w:rPr>
                <w:del w:id="4283" w:author="Michael Bell" w:date="2013-05-06T18:32:00Z"/>
              </w:rPr>
            </w:pPr>
          </w:p>
        </w:tc>
        <w:tc>
          <w:tcPr>
            <w:tcW w:w="2310" w:type="dxa"/>
            <w:shd w:val="clear" w:color="auto" w:fill="F2DBDB" w:themeFill="accent2" w:themeFillTint="33"/>
          </w:tcPr>
          <w:p w14:paraId="3FA33660" w14:textId="4CC73791" w:rsidR="0083152B" w:rsidDel="00215B84" w:rsidRDefault="0083152B" w:rsidP="008B221E">
            <w:pPr>
              <w:rPr>
                <w:del w:id="4284" w:author="Michael Bell" w:date="2013-05-06T18:32:00Z"/>
              </w:rPr>
            </w:pPr>
            <w:del w:id="4285" w:author="Michael Bell" w:date="2013-05-06T18:32:00Z">
              <w:r w:rsidDel="00215B84">
                <w:delText>Right</w:delText>
              </w:r>
            </w:del>
          </w:p>
        </w:tc>
        <w:tc>
          <w:tcPr>
            <w:tcW w:w="2311" w:type="dxa"/>
            <w:shd w:val="clear" w:color="auto" w:fill="F2DBDB" w:themeFill="accent2" w:themeFillTint="33"/>
          </w:tcPr>
          <w:p w14:paraId="7369DF82" w14:textId="11ABA47F" w:rsidR="0083152B" w:rsidDel="00215B84" w:rsidRDefault="0083152B" w:rsidP="008B221E">
            <w:pPr>
              <w:rPr>
                <w:del w:id="4286" w:author="Michael Bell" w:date="2013-05-06T18:32:00Z"/>
              </w:rPr>
            </w:pPr>
            <w:del w:id="4287" w:author="Michael Bell" w:date="2013-05-06T18:32:00Z">
              <w:r w:rsidDel="00215B84">
                <w:delText>-</w:delText>
              </w:r>
            </w:del>
          </w:p>
        </w:tc>
        <w:tc>
          <w:tcPr>
            <w:tcW w:w="2311" w:type="dxa"/>
          </w:tcPr>
          <w:p w14:paraId="3FB067E0" w14:textId="00D2686B" w:rsidR="0083152B" w:rsidDel="00215B84" w:rsidRDefault="0083152B" w:rsidP="008B221E">
            <w:pPr>
              <w:rPr>
                <w:del w:id="4288" w:author="Michael Bell" w:date="2013-05-06T18:32:00Z"/>
              </w:rPr>
            </w:pPr>
          </w:p>
        </w:tc>
      </w:tr>
      <w:tr w:rsidR="0083152B" w:rsidDel="00215B84" w14:paraId="7034629A" w14:textId="2ED71DD9" w:rsidTr="008B221E">
        <w:trPr>
          <w:del w:id="4289" w:author="Michael Bell" w:date="2013-05-06T18:32:00Z"/>
        </w:trPr>
        <w:tc>
          <w:tcPr>
            <w:tcW w:w="2310" w:type="dxa"/>
            <w:shd w:val="clear" w:color="auto" w:fill="F2DBDB" w:themeFill="accent2" w:themeFillTint="33"/>
          </w:tcPr>
          <w:p w14:paraId="760C45E4" w14:textId="4BE9E1F4" w:rsidR="0083152B" w:rsidDel="00215B84" w:rsidRDefault="0083152B" w:rsidP="008B221E">
            <w:pPr>
              <w:rPr>
                <w:del w:id="4290" w:author="Michael Bell" w:date="2013-05-06T18:32:00Z"/>
              </w:rPr>
            </w:pPr>
            <w:del w:id="4291" w:author="Michael Bell" w:date="2013-05-06T18:32:00Z">
              <w:r w:rsidDel="00215B84">
                <w:delText>Remilo</w:delText>
              </w:r>
            </w:del>
          </w:p>
        </w:tc>
        <w:tc>
          <w:tcPr>
            <w:tcW w:w="2310" w:type="dxa"/>
            <w:shd w:val="clear" w:color="auto" w:fill="F2DBDB" w:themeFill="accent2" w:themeFillTint="33"/>
          </w:tcPr>
          <w:p w14:paraId="4FE22AA5" w14:textId="668E3048" w:rsidR="0083152B" w:rsidDel="00215B84" w:rsidRDefault="0083152B" w:rsidP="008B221E">
            <w:pPr>
              <w:rPr>
                <w:del w:id="4292" w:author="Michael Bell" w:date="2013-05-06T18:32:00Z"/>
              </w:rPr>
            </w:pPr>
            <w:del w:id="4293" w:author="Michael Bell" w:date="2013-05-06T18:32:00Z">
              <w:r w:rsidDel="00215B84">
                <w:delText>Up</w:delText>
              </w:r>
            </w:del>
          </w:p>
        </w:tc>
        <w:tc>
          <w:tcPr>
            <w:tcW w:w="2311" w:type="dxa"/>
            <w:shd w:val="clear" w:color="auto" w:fill="F2DBDB" w:themeFill="accent2" w:themeFillTint="33"/>
          </w:tcPr>
          <w:p w14:paraId="328AEEA8" w14:textId="77DF2C32" w:rsidR="0083152B" w:rsidDel="00215B84" w:rsidRDefault="0083152B" w:rsidP="008B221E">
            <w:pPr>
              <w:rPr>
                <w:del w:id="4294" w:author="Michael Bell" w:date="2013-05-06T18:32:00Z"/>
              </w:rPr>
            </w:pPr>
            <w:del w:id="4295" w:author="Michael Bell" w:date="2013-05-06T18:32:00Z">
              <w:r w:rsidDel="00215B84">
                <w:delText>Hawkhaven</w:delText>
              </w:r>
            </w:del>
          </w:p>
        </w:tc>
        <w:tc>
          <w:tcPr>
            <w:tcW w:w="2311" w:type="dxa"/>
          </w:tcPr>
          <w:p w14:paraId="16F28065" w14:textId="47AF6589" w:rsidR="0083152B" w:rsidDel="00215B84" w:rsidRDefault="0083152B" w:rsidP="008B221E">
            <w:pPr>
              <w:rPr>
                <w:del w:id="4296" w:author="Michael Bell" w:date="2013-05-06T18:32:00Z"/>
              </w:rPr>
            </w:pPr>
          </w:p>
        </w:tc>
      </w:tr>
      <w:tr w:rsidR="0083152B" w:rsidDel="00215B84" w14:paraId="1BA0B149" w14:textId="5A1BB322" w:rsidTr="008B221E">
        <w:trPr>
          <w:del w:id="4297" w:author="Michael Bell" w:date="2013-05-06T18:32:00Z"/>
        </w:trPr>
        <w:tc>
          <w:tcPr>
            <w:tcW w:w="2310" w:type="dxa"/>
            <w:shd w:val="clear" w:color="auto" w:fill="F2DBDB" w:themeFill="accent2" w:themeFillTint="33"/>
          </w:tcPr>
          <w:p w14:paraId="24B7ABD4" w14:textId="0DA0E8F3" w:rsidR="0083152B" w:rsidDel="00215B84" w:rsidRDefault="0083152B" w:rsidP="008B221E">
            <w:pPr>
              <w:rPr>
                <w:del w:id="4298" w:author="Michael Bell" w:date="2013-05-06T18:32:00Z"/>
              </w:rPr>
            </w:pPr>
          </w:p>
        </w:tc>
        <w:tc>
          <w:tcPr>
            <w:tcW w:w="2310" w:type="dxa"/>
            <w:shd w:val="clear" w:color="auto" w:fill="F2DBDB" w:themeFill="accent2" w:themeFillTint="33"/>
          </w:tcPr>
          <w:p w14:paraId="35479D7D" w14:textId="711560F4" w:rsidR="0083152B" w:rsidDel="00215B84" w:rsidRDefault="0083152B" w:rsidP="008B221E">
            <w:pPr>
              <w:rPr>
                <w:del w:id="4299" w:author="Michael Bell" w:date="2013-05-06T18:32:00Z"/>
              </w:rPr>
            </w:pPr>
            <w:del w:id="4300" w:author="Michael Bell" w:date="2013-05-06T18:32:00Z">
              <w:r w:rsidDel="00215B84">
                <w:delText>Down</w:delText>
              </w:r>
            </w:del>
          </w:p>
        </w:tc>
        <w:tc>
          <w:tcPr>
            <w:tcW w:w="2311" w:type="dxa"/>
            <w:shd w:val="clear" w:color="auto" w:fill="F2DBDB" w:themeFill="accent2" w:themeFillTint="33"/>
          </w:tcPr>
          <w:p w14:paraId="1771841A" w14:textId="5C357710" w:rsidR="0083152B" w:rsidDel="00215B84" w:rsidRDefault="0083152B" w:rsidP="008B221E">
            <w:pPr>
              <w:rPr>
                <w:del w:id="4301" w:author="Michael Bell" w:date="2013-05-06T18:32:00Z"/>
              </w:rPr>
            </w:pPr>
            <w:del w:id="4302" w:author="Michael Bell" w:date="2013-05-06T18:32:00Z">
              <w:r w:rsidDel="00215B84">
                <w:delText>Allantown</w:delText>
              </w:r>
            </w:del>
          </w:p>
        </w:tc>
        <w:tc>
          <w:tcPr>
            <w:tcW w:w="2311" w:type="dxa"/>
          </w:tcPr>
          <w:p w14:paraId="78E59C0E" w14:textId="0A25758F" w:rsidR="0083152B" w:rsidDel="00215B84" w:rsidRDefault="0083152B" w:rsidP="008B221E">
            <w:pPr>
              <w:rPr>
                <w:del w:id="4303" w:author="Michael Bell" w:date="2013-05-06T18:32:00Z"/>
              </w:rPr>
            </w:pPr>
          </w:p>
        </w:tc>
      </w:tr>
      <w:tr w:rsidR="0083152B" w:rsidDel="00215B84" w14:paraId="3E45FE46" w14:textId="3863A80D" w:rsidTr="008B221E">
        <w:trPr>
          <w:del w:id="4304" w:author="Michael Bell" w:date="2013-05-06T18:32:00Z"/>
        </w:trPr>
        <w:tc>
          <w:tcPr>
            <w:tcW w:w="2310" w:type="dxa"/>
            <w:shd w:val="clear" w:color="auto" w:fill="F2DBDB" w:themeFill="accent2" w:themeFillTint="33"/>
          </w:tcPr>
          <w:p w14:paraId="7EBDFC15" w14:textId="73B4046D" w:rsidR="0083152B" w:rsidDel="00215B84" w:rsidRDefault="0083152B" w:rsidP="008B221E">
            <w:pPr>
              <w:rPr>
                <w:del w:id="4305" w:author="Michael Bell" w:date="2013-05-06T18:32:00Z"/>
              </w:rPr>
            </w:pPr>
          </w:p>
        </w:tc>
        <w:tc>
          <w:tcPr>
            <w:tcW w:w="2310" w:type="dxa"/>
            <w:shd w:val="clear" w:color="auto" w:fill="F2DBDB" w:themeFill="accent2" w:themeFillTint="33"/>
          </w:tcPr>
          <w:p w14:paraId="597CA52B" w14:textId="5C1ACB13" w:rsidR="0083152B" w:rsidDel="00215B84" w:rsidRDefault="0083152B" w:rsidP="008B221E">
            <w:pPr>
              <w:rPr>
                <w:del w:id="4306" w:author="Michael Bell" w:date="2013-05-06T18:32:00Z"/>
              </w:rPr>
            </w:pPr>
            <w:del w:id="4307" w:author="Michael Bell" w:date="2013-05-06T18:32:00Z">
              <w:r w:rsidDel="00215B84">
                <w:delText>Left</w:delText>
              </w:r>
            </w:del>
          </w:p>
        </w:tc>
        <w:tc>
          <w:tcPr>
            <w:tcW w:w="2311" w:type="dxa"/>
            <w:shd w:val="clear" w:color="auto" w:fill="F2DBDB" w:themeFill="accent2" w:themeFillTint="33"/>
          </w:tcPr>
          <w:p w14:paraId="1DD9400F" w14:textId="0AED6CF3" w:rsidR="0083152B" w:rsidDel="00215B84" w:rsidRDefault="0083152B" w:rsidP="008B221E">
            <w:pPr>
              <w:rPr>
                <w:del w:id="4308" w:author="Michael Bell" w:date="2013-05-06T18:32:00Z"/>
              </w:rPr>
            </w:pPr>
            <w:del w:id="4309" w:author="Michael Bell" w:date="2013-05-06T18:32:00Z">
              <w:r w:rsidDel="00215B84">
                <w:delText>Destinations</w:delText>
              </w:r>
            </w:del>
          </w:p>
        </w:tc>
        <w:tc>
          <w:tcPr>
            <w:tcW w:w="2311" w:type="dxa"/>
          </w:tcPr>
          <w:p w14:paraId="327B4655" w14:textId="51795FF9" w:rsidR="0083152B" w:rsidDel="00215B84" w:rsidRDefault="0083152B" w:rsidP="008B221E">
            <w:pPr>
              <w:rPr>
                <w:del w:id="4310" w:author="Michael Bell" w:date="2013-05-06T18:32:00Z"/>
              </w:rPr>
            </w:pPr>
          </w:p>
        </w:tc>
      </w:tr>
      <w:tr w:rsidR="0083152B" w:rsidDel="00215B84" w14:paraId="0A60B924" w14:textId="1B2C29DC" w:rsidTr="008B221E">
        <w:trPr>
          <w:del w:id="4311" w:author="Michael Bell" w:date="2013-05-06T18:32:00Z"/>
        </w:trPr>
        <w:tc>
          <w:tcPr>
            <w:tcW w:w="2310" w:type="dxa"/>
            <w:shd w:val="clear" w:color="auto" w:fill="F2DBDB" w:themeFill="accent2" w:themeFillTint="33"/>
          </w:tcPr>
          <w:p w14:paraId="1E38A3A4" w14:textId="6232D755" w:rsidR="0083152B" w:rsidDel="00215B84" w:rsidRDefault="0083152B" w:rsidP="008B221E">
            <w:pPr>
              <w:rPr>
                <w:del w:id="4312" w:author="Michael Bell" w:date="2013-05-06T18:32:00Z"/>
              </w:rPr>
            </w:pPr>
          </w:p>
        </w:tc>
        <w:tc>
          <w:tcPr>
            <w:tcW w:w="2310" w:type="dxa"/>
            <w:shd w:val="clear" w:color="auto" w:fill="F2DBDB" w:themeFill="accent2" w:themeFillTint="33"/>
          </w:tcPr>
          <w:p w14:paraId="7DEA86BE" w14:textId="4E490FE4" w:rsidR="0083152B" w:rsidDel="00215B84" w:rsidRDefault="0083152B" w:rsidP="008B221E">
            <w:pPr>
              <w:rPr>
                <w:del w:id="4313" w:author="Michael Bell" w:date="2013-05-06T18:32:00Z"/>
              </w:rPr>
            </w:pPr>
            <w:del w:id="4314" w:author="Michael Bell" w:date="2013-05-06T18:32:00Z">
              <w:r w:rsidDel="00215B84">
                <w:delText>Right</w:delText>
              </w:r>
            </w:del>
          </w:p>
        </w:tc>
        <w:tc>
          <w:tcPr>
            <w:tcW w:w="2311" w:type="dxa"/>
            <w:shd w:val="clear" w:color="auto" w:fill="F2DBDB" w:themeFill="accent2" w:themeFillTint="33"/>
          </w:tcPr>
          <w:p w14:paraId="294021C2" w14:textId="63F379EA" w:rsidR="0083152B" w:rsidDel="00215B84" w:rsidRDefault="0083152B" w:rsidP="008B221E">
            <w:pPr>
              <w:rPr>
                <w:del w:id="4315" w:author="Michael Bell" w:date="2013-05-06T18:32:00Z"/>
              </w:rPr>
            </w:pPr>
            <w:del w:id="4316" w:author="Michael Bell" w:date="2013-05-06T18:32:00Z">
              <w:r w:rsidDel="00215B84">
                <w:delText>-</w:delText>
              </w:r>
            </w:del>
          </w:p>
        </w:tc>
        <w:tc>
          <w:tcPr>
            <w:tcW w:w="2311" w:type="dxa"/>
          </w:tcPr>
          <w:p w14:paraId="1C5BD756" w14:textId="0E98E8EB" w:rsidR="0083152B" w:rsidDel="00215B84" w:rsidRDefault="0083152B" w:rsidP="008B221E">
            <w:pPr>
              <w:rPr>
                <w:del w:id="4317" w:author="Michael Bell" w:date="2013-05-06T18:32:00Z"/>
              </w:rPr>
            </w:pPr>
          </w:p>
        </w:tc>
      </w:tr>
      <w:tr w:rsidR="0083152B" w:rsidDel="00215B84" w14:paraId="7DFF7C3B" w14:textId="332D0734" w:rsidTr="008B221E">
        <w:trPr>
          <w:del w:id="4318" w:author="Michael Bell" w:date="2013-05-06T18:32:00Z"/>
        </w:trPr>
        <w:tc>
          <w:tcPr>
            <w:tcW w:w="2310" w:type="dxa"/>
            <w:shd w:val="clear" w:color="auto" w:fill="F2DBDB" w:themeFill="accent2" w:themeFillTint="33"/>
          </w:tcPr>
          <w:p w14:paraId="3BAB44B7" w14:textId="084E9007" w:rsidR="0083152B" w:rsidDel="00215B84" w:rsidRDefault="0083152B" w:rsidP="008B221E">
            <w:pPr>
              <w:rPr>
                <w:del w:id="4319" w:author="Michael Bell" w:date="2013-05-06T18:32:00Z"/>
              </w:rPr>
            </w:pPr>
            <w:del w:id="4320" w:author="Michael Bell" w:date="2013-05-06T18:32:00Z">
              <w:r w:rsidDel="00215B84">
                <w:delText>Allantown</w:delText>
              </w:r>
            </w:del>
          </w:p>
        </w:tc>
        <w:tc>
          <w:tcPr>
            <w:tcW w:w="2310" w:type="dxa"/>
            <w:shd w:val="clear" w:color="auto" w:fill="F2DBDB" w:themeFill="accent2" w:themeFillTint="33"/>
          </w:tcPr>
          <w:p w14:paraId="3477E185" w14:textId="48F80B5F" w:rsidR="0083152B" w:rsidDel="00215B84" w:rsidRDefault="0083152B" w:rsidP="008B221E">
            <w:pPr>
              <w:rPr>
                <w:del w:id="4321" w:author="Michael Bell" w:date="2013-05-06T18:32:00Z"/>
              </w:rPr>
            </w:pPr>
            <w:del w:id="4322" w:author="Michael Bell" w:date="2013-05-06T18:32:00Z">
              <w:r w:rsidDel="00215B84">
                <w:delText>Up</w:delText>
              </w:r>
            </w:del>
          </w:p>
        </w:tc>
        <w:tc>
          <w:tcPr>
            <w:tcW w:w="2311" w:type="dxa"/>
            <w:shd w:val="clear" w:color="auto" w:fill="F2DBDB" w:themeFill="accent2" w:themeFillTint="33"/>
          </w:tcPr>
          <w:p w14:paraId="76137844" w14:textId="6ED92981" w:rsidR="0083152B" w:rsidDel="00215B84" w:rsidRDefault="0083152B" w:rsidP="008B221E">
            <w:pPr>
              <w:rPr>
                <w:del w:id="4323" w:author="Michael Bell" w:date="2013-05-06T18:32:00Z"/>
              </w:rPr>
            </w:pPr>
            <w:del w:id="4324" w:author="Michael Bell" w:date="2013-05-06T18:32:00Z">
              <w:r w:rsidDel="00215B84">
                <w:delText>Remilo</w:delText>
              </w:r>
            </w:del>
          </w:p>
        </w:tc>
        <w:tc>
          <w:tcPr>
            <w:tcW w:w="2311" w:type="dxa"/>
          </w:tcPr>
          <w:p w14:paraId="63F9B772" w14:textId="1C1A2C95" w:rsidR="0083152B" w:rsidDel="00215B84" w:rsidRDefault="0083152B" w:rsidP="008B221E">
            <w:pPr>
              <w:rPr>
                <w:del w:id="4325" w:author="Michael Bell" w:date="2013-05-06T18:32:00Z"/>
              </w:rPr>
            </w:pPr>
          </w:p>
        </w:tc>
      </w:tr>
      <w:tr w:rsidR="0083152B" w:rsidDel="00215B84" w14:paraId="347E6922" w14:textId="2E34AB03" w:rsidTr="008B221E">
        <w:trPr>
          <w:del w:id="4326" w:author="Michael Bell" w:date="2013-05-06T18:32:00Z"/>
        </w:trPr>
        <w:tc>
          <w:tcPr>
            <w:tcW w:w="2310" w:type="dxa"/>
            <w:shd w:val="clear" w:color="auto" w:fill="F2DBDB" w:themeFill="accent2" w:themeFillTint="33"/>
          </w:tcPr>
          <w:p w14:paraId="4D4DF23F" w14:textId="617A1CC5" w:rsidR="0083152B" w:rsidDel="00215B84" w:rsidRDefault="0083152B" w:rsidP="008B221E">
            <w:pPr>
              <w:rPr>
                <w:del w:id="4327" w:author="Michael Bell" w:date="2013-05-06T18:32:00Z"/>
              </w:rPr>
            </w:pPr>
          </w:p>
        </w:tc>
        <w:tc>
          <w:tcPr>
            <w:tcW w:w="2310" w:type="dxa"/>
            <w:shd w:val="clear" w:color="auto" w:fill="F2DBDB" w:themeFill="accent2" w:themeFillTint="33"/>
          </w:tcPr>
          <w:p w14:paraId="42533CD1" w14:textId="24AEAB54" w:rsidR="0083152B" w:rsidDel="00215B84" w:rsidRDefault="0083152B" w:rsidP="008B221E">
            <w:pPr>
              <w:rPr>
                <w:del w:id="4328" w:author="Michael Bell" w:date="2013-05-06T18:32:00Z"/>
              </w:rPr>
            </w:pPr>
            <w:del w:id="4329" w:author="Michael Bell" w:date="2013-05-06T18:32:00Z">
              <w:r w:rsidDel="00215B84">
                <w:delText>Down</w:delText>
              </w:r>
            </w:del>
          </w:p>
        </w:tc>
        <w:tc>
          <w:tcPr>
            <w:tcW w:w="2311" w:type="dxa"/>
            <w:shd w:val="clear" w:color="auto" w:fill="F2DBDB" w:themeFill="accent2" w:themeFillTint="33"/>
          </w:tcPr>
          <w:p w14:paraId="0E510747" w14:textId="5BEF6F5C" w:rsidR="0083152B" w:rsidDel="00215B84" w:rsidRDefault="0083152B" w:rsidP="008B221E">
            <w:pPr>
              <w:rPr>
                <w:del w:id="4330" w:author="Michael Bell" w:date="2013-05-06T18:32:00Z"/>
              </w:rPr>
            </w:pPr>
            <w:del w:id="4331" w:author="Michael Bell" w:date="2013-05-06T18:32:00Z">
              <w:r w:rsidDel="00215B84">
                <w:delText>Gregville</w:delText>
              </w:r>
            </w:del>
          </w:p>
        </w:tc>
        <w:tc>
          <w:tcPr>
            <w:tcW w:w="2311" w:type="dxa"/>
          </w:tcPr>
          <w:p w14:paraId="5590F11B" w14:textId="0B8FFEF5" w:rsidR="0083152B" w:rsidDel="00215B84" w:rsidRDefault="0083152B" w:rsidP="008B221E">
            <w:pPr>
              <w:rPr>
                <w:del w:id="4332" w:author="Michael Bell" w:date="2013-05-06T18:32:00Z"/>
              </w:rPr>
            </w:pPr>
          </w:p>
        </w:tc>
      </w:tr>
      <w:tr w:rsidR="0083152B" w:rsidDel="00215B84" w14:paraId="57468338" w14:textId="5F2E96B4" w:rsidTr="008B221E">
        <w:trPr>
          <w:del w:id="4333" w:author="Michael Bell" w:date="2013-05-06T18:32:00Z"/>
        </w:trPr>
        <w:tc>
          <w:tcPr>
            <w:tcW w:w="2310" w:type="dxa"/>
            <w:shd w:val="clear" w:color="auto" w:fill="F2DBDB" w:themeFill="accent2" w:themeFillTint="33"/>
          </w:tcPr>
          <w:p w14:paraId="70940C66" w14:textId="359159CC" w:rsidR="0083152B" w:rsidDel="00215B84" w:rsidRDefault="0083152B" w:rsidP="008B221E">
            <w:pPr>
              <w:rPr>
                <w:del w:id="4334" w:author="Michael Bell" w:date="2013-05-06T18:32:00Z"/>
              </w:rPr>
            </w:pPr>
          </w:p>
        </w:tc>
        <w:tc>
          <w:tcPr>
            <w:tcW w:w="2310" w:type="dxa"/>
            <w:shd w:val="clear" w:color="auto" w:fill="F2DBDB" w:themeFill="accent2" w:themeFillTint="33"/>
          </w:tcPr>
          <w:p w14:paraId="7AAC9718" w14:textId="242EBA6F" w:rsidR="0083152B" w:rsidDel="00215B84" w:rsidRDefault="0083152B" w:rsidP="008B221E">
            <w:pPr>
              <w:rPr>
                <w:del w:id="4335" w:author="Michael Bell" w:date="2013-05-06T18:32:00Z"/>
              </w:rPr>
            </w:pPr>
            <w:del w:id="4336" w:author="Michael Bell" w:date="2013-05-06T18:32:00Z">
              <w:r w:rsidDel="00215B84">
                <w:delText>Left</w:delText>
              </w:r>
            </w:del>
          </w:p>
        </w:tc>
        <w:tc>
          <w:tcPr>
            <w:tcW w:w="2311" w:type="dxa"/>
            <w:shd w:val="clear" w:color="auto" w:fill="F2DBDB" w:themeFill="accent2" w:themeFillTint="33"/>
          </w:tcPr>
          <w:p w14:paraId="4A2D5F3E" w14:textId="2FB2E734" w:rsidR="0083152B" w:rsidDel="00215B84" w:rsidRDefault="0083152B" w:rsidP="008B221E">
            <w:pPr>
              <w:rPr>
                <w:del w:id="4337" w:author="Michael Bell" w:date="2013-05-06T18:32:00Z"/>
              </w:rPr>
            </w:pPr>
            <w:del w:id="4338" w:author="Michael Bell" w:date="2013-05-06T18:32:00Z">
              <w:r w:rsidDel="00215B84">
                <w:delText>Destinations</w:delText>
              </w:r>
            </w:del>
          </w:p>
        </w:tc>
        <w:tc>
          <w:tcPr>
            <w:tcW w:w="2311" w:type="dxa"/>
          </w:tcPr>
          <w:p w14:paraId="49AB9A2D" w14:textId="7D5C762D" w:rsidR="0083152B" w:rsidDel="00215B84" w:rsidRDefault="0083152B" w:rsidP="008B221E">
            <w:pPr>
              <w:rPr>
                <w:del w:id="4339" w:author="Michael Bell" w:date="2013-05-06T18:32:00Z"/>
              </w:rPr>
            </w:pPr>
          </w:p>
        </w:tc>
      </w:tr>
      <w:tr w:rsidR="0083152B" w:rsidDel="00215B84" w14:paraId="469ED525" w14:textId="62CBC413" w:rsidTr="008B221E">
        <w:trPr>
          <w:del w:id="4340" w:author="Michael Bell" w:date="2013-05-06T18:32:00Z"/>
        </w:trPr>
        <w:tc>
          <w:tcPr>
            <w:tcW w:w="2310" w:type="dxa"/>
            <w:shd w:val="clear" w:color="auto" w:fill="F2DBDB" w:themeFill="accent2" w:themeFillTint="33"/>
          </w:tcPr>
          <w:p w14:paraId="4724D123" w14:textId="1958690F" w:rsidR="0083152B" w:rsidDel="00215B84" w:rsidRDefault="0083152B" w:rsidP="008B221E">
            <w:pPr>
              <w:rPr>
                <w:del w:id="4341" w:author="Michael Bell" w:date="2013-05-06T18:32:00Z"/>
              </w:rPr>
            </w:pPr>
          </w:p>
        </w:tc>
        <w:tc>
          <w:tcPr>
            <w:tcW w:w="2310" w:type="dxa"/>
            <w:shd w:val="clear" w:color="auto" w:fill="F2DBDB" w:themeFill="accent2" w:themeFillTint="33"/>
          </w:tcPr>
          <w:p w14:paraId="6A7804BA" w14:textId="6FC32CFA" w:rsidR="0083152B" w:rsidDel="00215B84" w:rsidRDefault="0083152B" w:rsidP="008B221E">
            <w:pPr>
              <w:rPr>
                <w:del w:id="4342" w:author="Michael Bell" w:date="2013-05-06T18:32:00Z"/>
              </w:rPr>
            </w:pPr>
            <w:del w:id="4343" w:author="Michael Bell" w:date="2013-05-06T18:32:00Z">
              <w:r w:rsidDel="00215B84">
                <w:delText>Right</w:delText>
              </w:r>
            </w:del>
          </w:p>
        </w:tc>
        <w:tc>
          <w:tcPr>
            <w:tcW w:w="2311" w:type="dxa"/>
            <w:shd w:val="clear" w:color="auto" w:fill="F2DBDB" w:themeFill="accent2" w:themeFillTint="33"/>
          </w:tcPr>
          <w:p w14:paraId="195A4BAF" w14:textId="2DA16C6E" w:rsidR="0083152B" w:rsidDel="00215B84" w:rsidRDefault="0083152B" w:rsidP="008B221E">
            <w:pPr>
              <w:rPr>
                <w:del w:id="4344" w:author="Michael Bell" w:date="2013-05-06T18:32:00Z"/>
              </w:rPr>
            </w:pPr>
            <w:del w:id="4345" w:author="Michael Bell" w:date="2013-05-06T18:32:00Z">
              <w:r w:rsidDel="00215B84">
                <w:delText>-</w:delText>
              </w:r>
            </w:del>
          </w:p>
        </w:tc>
        <w:tc>
          <w:tcPr>
            <w:tcW w:w="2311" w:type="dxa"/>
          </w:tcPr>
          <w:p w14:paraId="38163292" w14:textId="24C98A4F" w:rsidR="0083152B" w:rsidDel="00215B84" w:rsidRDefault="0083152B" w:rsidP="008B221E">
            <w:pPr>
              <w:rPr>
                <w:del w:id="4346" w:author="Michael Bell" w:date="2013-05-06T18:32:00Z"/>
              </w:rPr>
            </w:pPr>
          </w:p>
        </w:tc>
      </w:tr>
      <w:tr w:rsidR="0083152B" w:rsidDel="00215B84" w14:paraId="3C9632F4" w14:textId="115EC5D3" w:rsidTr="008B221E">
        <w:trPr>
          <w:del w:id="4347" w:author="Michael Bell" w:date="2013-05-06T18:32:00Z"/>
        </w:trPr>
        <w:tc>
          <w:tcPr>
            <w:tcW w:w="2310" w:type="dxa"/>
            <w:shd w:val="clear" w:color="auto" w:fill="F2DBDB" w:themeFill="accent2" w:themeFillTint="33"/>
          </w:tcPr>
          <w:p w14:paraId="5663B891" w14:textId="3E2E02C4" w:rsidR="0083152B" w:rsidDel="00215B84" w:rsidRDefault="0083152B" w:rsidP="008B221E">
            <w:pPr>
              <w:rPr>
                <w:del w:id="4348" w:author="Michael Bell" w:date="2013-05-06T18:32:00Z"/>
              </w:rPr>
            </w:pPr>
            <w:del w:id="4349" w:author="Michael Bell" w:date="2013-05-06T18:32:00Z">
              <w:r w:rsidDel="00215B84">
                <w:delText>Gregville</w:delText>
              </w:r>
            </w:del>
          </w:p>
        </w:tc>
        <w:tc>
          <w:tcPr>
            <w:tcW w:w="2310" w:type="dxa"/>
            <w:shd w:val="clear" w:color="auto" w:fill="F2DBDB" w:themeFill="accent2" w:themeFillTint="33"/>
          </w:tcPr>
          <w:p w14:paraId="4AAC817F" w14:textId="062CE855" w:rsidR="0083152B" w:rsidDel="00215B84" w:rsidRDefault="0083152B" w:rsidP="008B221E">
            <w:pPr>
              <w:rPr>
                <w:del w:id="4350" w:author="Michael Bell" w:date="2013-05-06T18:32:00Z"/>
              </w:rPr>
            </w:pPr>
            <w:del w:id="4351" w:author="Michael Bell" w:date="2013-05-06T18:32:00Z">
              <w:r w:rsidDel="00215B84">
                <w:delText>Up</w:delText>
              </w:r>
            </w:del>
          </w:p>
        </w:tc>
        <w:tc>
          <w:tcPr>
            <w:tcW w:w="2311" w:type="dxa"/>
            <w:shd w:val="clear" w:color="auto" w:fill="F2DBDB" w:themeFill="accent2" w:themeFillTint="33"/>
          </w:tcPr>
          <w:p w14:paraId="56F0B16A" w14:textId="03D9B12A" w:rsidR="0083152B" w:rsidDel="00215B84" w:rsidRDefault="0083152B" w:rsidP="008B221E">
            <w:pPr>
              <w:rPr>
                <w:del w:id="4352" w:author="Michael Bell" w:date="2013-05-06T18:32:00Z"/>
              </w:rPr>
            </w:pPr>
            <w:del w:id="4353" w:author="Michael Bell" w:date="2013-05-06T18:32:00Z">
              <w:r w:rsidDel="00215B84">
                <w:delText>Allantown</w:delText>
              </w:r>
            </w:del>
          </w:p>
        </w:tc>
        <w:tc>
          <w:tcPr>
            <w:tcW w:w="2311" w:type="dxa"/>
          </w:tcPr>
          <w:p w14:paraId="6AD305E6" w14:textId="516E5925" w:rsidR="0083152B" w:rsidDel="00215B84" w:rsidRDefault="0083152B" w:rsidP="008B221E">
            <w:pPr>
              <w:rPr>
                <w:del w:id="4354" w:author="Michael Bell" w:date="2013-05-06T18:32:00Z"/>
              </w:rPr>
            </w:pPr>
          </w:p>
        </w:tc>
      </w:tr>
      <w:tr w:rsidR="0083152B" w:rsidDel="00215B84" w14:paraId="3B89BAD5" w14:textId="6395F324" w:rsidTr="008B221E">
        <w:trPr>
          <w:del w:id="4355" w:author="Michael Bell" w:date="2013-05-06T18:32:00Z"/>
        </w:trPr>
        <w:tc>
          <w:tcPr>
            <w:tcW w:w="2310" w:type="dxa"/>
            <w:shd w:val="clear" w:color="auto" w:fill="F2DBDB" w:themeFill="accent2" w:themeFillTint="33"/>
          </w:tcPr>
          <w:p w14:paraId="692D91C8" w14:textId="7BD7D9E9" w:rsidR="0083152B" w:rsidDel="00215B84" w:rsidRDefault="0083152B" w:rsidP="008B221E">
            <w:pPr>
              <w:rPr>
                <w:del w:id="4356" w:author="Michael Bell" w:date="2013-05-06T18:32:00Z"/>
              </w:rPr>
            </w:pPr>
          </w:p>
        </w:tc>
        <w:tc>
          <w:tcPr>
            <w:tcW w:w="2310" w:type="dxa"/>
            <w:shd w:val="clear" w:color="auto" w:fill="F2DBDB" w:themeFill="accent2" w:themeFillTint="33"/>
          </w:tcPr>
          <w:p w14:paraId="143E8904" w14:textId="22CFAA92" w:rsidR="0083152B" w:rsidDel="00215B84" w:rsidRDefault="0083152B" w:rsidP="008B221E">
            <w:pPr>
              <w:rPr>
                <w:del w:id="4357" w:author="Michael Bell" w:date="2013-05-06T18:32:00Z"/>
              </w:rPr>
            </w:pPr>
            <w:del w:id="4358" w:author="Michael Bell" w:date="2013-05-06T18:32:00Z">
              <w:r w:rsidDel="00215B84">
                <w:delText>Down</w:delText>
              </w:r>
            </w:del>
          </w:p>
        </w:tc>
        <w:tc>
          <w:tcPr>
            <w:tcW w:w="2311" w:type="dxa"/>
            <w:shd w:val="clear" w:color="auto" w:fill="F2DBDB" w:themeFill="accent2" w:themeFillTint="33"/>
          </w:tcPr>
          <w:p w14:paraId="3E1B0C62" w14:textId="13CF5E4F" w:rsidR="0083152B" w:rsidDel="00215B84" w:rsidRDefault="0083152B" w:rsidP="008B221E">
            <w:pPr>
              <w:rPr>
                <w:del w:id="4359" w:author="Michael Bell" w:date="2013-05-06T18:32:00Z"/>
              </w:rPr>
            </w:pPr>
            <w:del w:id="4360" w:author="Michael Bell" w:date="2013-05-06T18:32:00Z">
              <w:r w:rsidDel="00215B84">
                <w:delText>Leovetticutte</w:delText>
              </w:r>
            </w:del>
          </w:p>
        </w:tc>
        <w:tc>
          <w:tcPr>
            <w:tcW w:w="2311" w:type="dxa"/>
          </w:tcPr>
          <w:p w14:paraId="2EB6F2B4" w14:textId="1561CA2E" w:rsidR="0083152B" w:rsidDel="00215B84" w:rsidRDefault="0083152B" w:rsidP="008B221E">
            <w:pPr>
              <w:rPr>
                <w:del w:id="4361" w:author="Michael Bell" w:date="2013-05-06T18:32:00Z"/>
              </w:rPr>
            </w:pPr>
          </w:p>
        </w:tc>
      </w:tr>
      <w:tr w:rsidR="0083152B" w:rsidDel="00215B84" w14:paraId="2F291BB2" w14:textId="5A03423C" w:rsidTr="008B221E">
        <w:trPr>
          <w:del w:id="4362" w:author="Michael Bell" w:date="2013-05-06T18:32:00Z"/>
        </w:trPr>
        <w:tc>
          <w:tcPr>
            <w:tcW w:w="2310" w:type="dxa"/>
            <w:shd w:val="clear" w:color="auto" w:fill="F2DBDB" w:themeFill="accent2" w:themeFillTint="33"/>
          </w:tcPr>
          <w:p w14:paraId="2DD1563F" w14:textId="0A9DA145" w:rsidR="0083152B" w:rsidDel="00215B84" w:rsidRDefault="0083152B" w:rsidP="008B221E">
            <w:pPr>
              <w:rPr>
                <w:del w:id="4363" w:author="Michael Bell" w:date="2013-05-06T18:32:00Z"/>
              </w:rPr>
            </w:pPr>
          </w:p>
        </w:tc>
        <w:tc>
          <w:tcPr>
            <w:tcW w:w="2310" w:type="dxa"/>
            <w:shd w:val="clear" w:color="auto" w:fill="F2DBDB" w:themeFill="accent2" w:themeFillTint="33"/>
          </w:tcPr>
          <w:p w14:paraId="52E672B2" w14:textId="5C408AD6" w:rsidR="0083152B" w:rsidDel="00215B84" w:rsidRDefault="0083152B" w:rsidP="008B221E">
            <w:pPr>
              <w:rPr>
                <w:del w:id="4364" w:author="Michael Bell" w:date="2013-05-06T18:32:00Z"/>
              </w:rPr>
            </w:pPr>
            <w:del w:id="4365" w:author="Michael Bell" w:date="2013-05-06T18:32:00Z">
              <w:r w:rsidDel="00215B84">
                <w:delText>Left</w:delText>
              </w:r>
            </w:del>
          </w:p>
        </w:tc>
        <w:tc>
          <w:tcPr>
            <w:tcW w:w="2311" w:type="dxa"/>
            <w:shd w:val="clear" w:color="auto" w:fill="F2DBDB" w:themeFill="accent2" w:themeFillTint="33"/>
          </w:tcPr>
          <w:p w14:paraId="6DCAFF43" w14:textId="331B2B7B" w:rsidR="0083152B" w:rsidDel="00215B84" w:rsidRDefault="0083152B" w:rsidP="008B221E">
            <w:pPr>
              <w:rPr>
                <w:del w:id="4366" w:author="Michael Bell" w:date="2013-05-06T18:32:00Z"/>
              </w:rPr>
            </w:pPr>
            <w:del w:id="4367" w:author="Michael Bell" w:date="2013-05-06T18:32:00Z">
              <w:r w:rsidDel="00215B84">
                <w:delText>Destinations</w:delText>
              </w:r>
            </w:del>
          </w:p>
        </w:tc>
        <w:tc>
          <w:tcPr>
            <w:tcW w:w="2311" w:type="dxa"/>
          </w:tcPr>
          <w:p w14:paraId="1FAF9D0F" w14:textId="345FCB33" w:rsidR="0083152B" w:rsidDel="00215B84" w:rsidRDefault="0083152B" w:rsidP="008B221E">
            <w:pPr>
              <w:rPr>
                <w:del w:id="4368" w:author="Michael Bell" w:date="2013-05-06T18:32:00Z"/>
              </w:rPr>
            </w:pPr>
          </w:p>
        </w:tc>
      </w:tr>
      <w:tr w:rsidR="0083152B" w:rsidDel="00215B84" w14:paraId="70C40BD1" w14:textId="0947C9F3" w:rsidTr="008B221E">
        <w:trPr>
          <w:del w:id="4369" w:author="Michael Bell" w:date="2013-05-06T18:32:00Z"/>
        </w:trPr>
        <w:tc>
          <w:tcPr>
            <w:tcW w:w="2310" w:type="dxa"/>
            <w:shd w:val="clear" w:color="auto" w:fill="F2DBDB" w:themeFill="accent2" w:themeFillTint="33"/>
          </w:tcPr>
          <w:p w14:paraId="57184DEF" w14:textId="4A10E86A" w:rsidR="0083152B" w:rsidDel="00215B84" w:rsidRDefault="0083152B" w:rsidP="008B221E">
            <w:pPr>
              <w:rPr>
                <w:del w:id="4370" w:author="Michael Bell" w:date="2013-05-06T18:32:00Z"/>
              </w:rPr>
            </w:pPr>
          </w:p>
        </w:tc>
        <w:tc>
          <w:tcPr>
            <w:tcW w:w="2310" w:type="dxa"/>
            <w:shd w:val="clear" w:color="auto" w:fill="F2DBDB" w:themeFill="accent2" w:themeFillTint="33"/>
          </w:tcPr>
          <w:p w14:paraId="5A72B499" w14:textId="05B10493" w:rsidR="0083152B" w:rsidDel="00215B84" w:rsidRDefault="0083152B" w:rsidP="008B221E">
            <w:pPr>
              <w:rPr>
                <w:del w:id="4371" w:author="Michael Bell" w:date="2013-05-06T18:32:00Z"/>
              </w:rPr>
            </w:pPr>
            <w:del w:id="4372" w:author="Michael Bell" w:date="2013-05-06T18:32:00Z">
              <w:r w:rsidDel="00215B84">
                <w:delText>Right</w:delText>
              </w:r>
            </w:del>
          </w:p>
        </w:tc>
        <w:tc>
          <w:tcPr>
            <w:tcW w:w="2311" w:type="dxa"/>
            <w:shd w:val="clear" w:color="auto" w:fill="F2DBDB" w:themeFill="accent2" w:themeFillTint="33"/>
          </w:tcPr>
          <w:p w14:paraId="7D872533" w14:textId="73093B9D" w:rsidR="0083152B" w:rsidDel="00215B84" w:rsidRDefault="0083152B" w:rsidP="008B221E">
            <w:pPr>
              <w:rPr>
                <w:del w:id="4373" w:author="Michael Bell" w:date="2013-05-06T18:32:00Z"/>
              </w:rPr>
            </w:pPr>
            <w:del w:id="4374" w:author="Michael Bell" w:date="2013-05-06T18:32:00Z">
              <w:r w:rsidDel="00215B84">
                <w:delText>-</w:delText>
              </w:r>
            </w:del>
          </w:p>
        </w:tc>
        <w:tc>
          <w:tcPr>
            <w:tcW w:w="2311" w:type="dxa"/>
          </w:tcPr>
          <w:p w14:paraId="44AB0AA4" w14:textId="4440E96D" w:rsidR="0083152B" w:rsidDel="00215B84" w:rsidRDefault="0083152B" w:rsidP="008B221E">
            <w:pPr>
              <w:rPr>
                <w:del w:id="4375" w:author="Michael Bell" w:date="2013-05-06T18:32:00Z"/>
              </w:rPr>
            </w:pPr>
          </w:p>
        </w:tc>
      </w:tr>
      <w:tr w:rsidR="0083152B" w:rsidDel="00215B84" w14:paraId="5756E3F5" w14:textId="3F48B18F" w:rsidTr="008B221E">
        <w:trPr>
          <w:del w:id="4376" w:author="Michael Bell" w:date="2013-05-06T18:32:00Z"/>
        </w:trPr>
        <w:tc>
          <w:tcPr>
            <w:tcW w:w="2310" w:type="dxa"/>
            <w:shd w:val="clear" w:color="auto" w:fill="F2DBDB" w:themeFill="accent2" w:themeFillTint="33"/>
          </w:tcPr>
          <w:p w14:paraId="2C0653C1" w14:textId="221B3078" w:rsidR="0083152B" w:rsidDel="00215B84" w:rsidRDefault="0083152B" w:rsidP="008B221E">
            <w:pPr>
              <w:rPr>
                <w:del w:id="4377" w:author="Michael Bell" w:date="2013-05-06T18:32:00Z"/>
              </w:rPr>
            </w:pPr>
            <w:del w:id="4378" w:author="Michael Bell" w:date="2013-05-06T18:32:00Z">
              <w:r w:rsidDel="00215B84">
                <w:delText>Leovetticutte</w:delText>
              </w:r>
            </w:del>
          </w:p>
        </w:tc>
        <w:tc>
          <w:tcPr>
            <w:tcW w:w="2310" w:type="dxa"/>
            <w:shd w:val="clear" w:color="auto" w:fill="F2DBDB" w:themeFill="accent2" w:themeFillTint="33"/>
          </w:tcPr>
          <w:p w14:paraId="09C7CC4A" w14:textId="2D200567" w:rsidR="0083152B" w:rsidRPr="00EC5295" w:rsidDel="00215B84" w:rsidRDefault="0083152B" w:rsidP="008B221E">
            <w:pPr>
              <w:rPr>
                <w:del w:id="4379" w:author="Michael Bell" w:date="2013-05-06T18:32:00Z"/>
                <w:b/>
              </w:rPr>
            </w:pPr>
            <w:del w:id="4380" w:author="Michael Bell" w:date="2013-05-06T18:32:00Z">
              <w:r w:rsidDel="00215B84">
                <w:delText>Up</w:delText>
              </w:r>
            </w:del>
          </w:p>
        </w:tc>
        <w:tc>
          <w:tcPr>
            <w:tcW w:w="2311" w:type="dxa"/>
            <w:shd w:val="clear" w:color="auto" w:fill="F2DBDB" w:themeFill="accent2" w:themeFillTint="33"/>
          </w:tcPr>
          <w:p w14:paraId="50F4D6B3" w14:textId="407C067A" w:rsidR="0083152B" w:rsidDel="00215B84" w:rsidRDefault="0083152B" w:rsidP="008B221E">
            <w:pPr>
              <w:rPr>
                <w:del w:id="4381" w:author="Michael Bell" w:date="2013-05-06T18:32:00Z"/>
              </w:rPr>
            </w:pPr>
            <w:del w:id="4382" w:author="Michael Bell" w:date="2013-05-06T18:32:00Z">
              <w:r w:rsidDel="00215B84">
                <w:delText>Gregville</w:delText>
              </w:r>
            </w:del>
          </w:p>
        </w:tc>
        <w:tc>
          <w:tcPr>
            <w:tcW w:w="2311" w:type="dxa"/>
          </w:tcPr>
          <w:p w14:paraId="5BDD641F" w14:textId="711149CA" w:rsidR="0083152B" w:rsidDel="00215B84" w:rsidRDefault="0083152B" w:rsidP="008B221E">
            <w:pPr>
              <w:rPr>
                <w:del w:id="4383" w:author="Michael Bell" w:date="2013-05-06T18:32:00Z"/>
              </w:rPr>
            </w:pPr>
          </w:p>
        </w:tc>
      </w:tr>
      <w:tr w:rsidR="0083152B" w:rsidDel="00215B84" w14:paraId="335429F9" w14:textId="41B2165C" w:rsidTr="008B221E">
        <w:trPr>
          <w:del w:id="4384" w:author="Michael Bell" w:date="2013-05-06T18:32:00Z"/>
        </w:trPr>
        <w:tc>
          <w:tcPr>
            <w:tcW w:w="2310" w:type="dxa"/>
            <w:shd w:val="clear" w:color="auto" w:fill="F2DBDB" w:themeFill="accent2" w:themeFillTint="33"/>
          </w:tcPr>
          <w:p w14:paraId="3B742105" w14:textId="62D0996F" w:rsidR="0083152B" w:rsidDel="00215B84" w:rsidRDefault="0083152B" w:rsidP="008B221E">
            <w:pPr>
              <w:rPr>
                <w:del w:id="4385" w:author="Michael Bell" w:date="2013-05-06T18:32:00Z"/>
              </w:rPr>
            </w:pPr>
          </w:p>
        </w:tc>
        <w:tc>
          <w:tcPr>
            <w:tcW w:w="2310" w:type="dxa"/>
            <w:shd w:val="clear" w:color="auto" w:fill="F2DBDB" w:themeFill="accent2" w:themeFillTint="33"/>
          </w:tcPr>
          <w:p w14:paraId="71238FAF" w14:textId="779B1309" w:rsidR="0083152B" w:rsidDel="00215B84" w:rsidRDefault="0083152B" w:rsidP="008B221E">
            <w:pPr>
              <w:rPr>
                <w:del w:id="4386" w:author="Michael Bell" w:date="2013-05-06T18:32:00Z"/>
              </w:rPr>
            </w:pPr>
            <w:del w:id="4387" w:author="Michael Bell" w:date="2013-05-06T18:32:00Z">
              <w:r w:rsidDel="00215B84">
                <w:delText>Down</w:delText>
              </w:r>
            </w:del>
          </w:p>
        </w:tc>
        <w:tc>
          <w:tcPr>
            <w:tcW w:w="2311" w:type="dxa"/>
            <w:shd w:val="clear" w:color="auto" w:fill="F2DBDB" w:themeFill="accent2" w:themeFillTint="33"/>
          </w:tcPr>
          <w:p w14:paraId="7C4C28BA" w14:textId="133626B3" w:rsidR="0083152B" w:rsidDel="00215B84" w:rsidRDefault="0083152B" w:rsidP="008B221E">
            <w:pPr>
              <w:rPr>
                <w:del w:id="4388" w:author="Michael Bell" w:date="2013-05-06T18:32:00Z"/>
              </w:rPr>
            </w:pPr>
            <w:del w:id="4389" w:author="Michael Bell" w:date="2013-05-06T18:32:00Z">
              <w:r w:rsidDel="00215B84">
                <w:delText>Regantra</w:delText>
              </w:r>
            </w:del>
          </w:p>
        </w:tc>
        <w:tc>
          <w:tcPr>
            <w:tcW w:w="2311" w:type="dxa"/>
          </w:tcPr>
          <w:p w14:paraId="10C36707" w14:textId="1F776032" w:rsidR="0083152B" w:rsidDel="00215B84" w:rsidRDefault="0083152B" w:rsidP="008B221E">
            <w:pPr>
              <w:rPr>
                <w:del w:id="4390" w:author="Michael Bell" w:date="2013-05-06T18:32:00Z"/>
              </w:rPr>
            </w:pPr>
          </w:p>
        </w:tc>
      </w:tr>
      <w:tr w:rsidR="0083152B" w:rsidDel="00215B84" w14:paraId="3EB38BAF" w14:textId="66CD30F0" w:rsidTr="008B221E">
        <w:trPr>
          <w:del w:id="4391" w:author="Michael Bell" w:date="2013-05-06T18:32:00Z"/>
        </w:trPr>
        <w:tc>
          <w:tcPr>
            <w:tcW w:w="2310" w:type="dxa"/>
            <w:shd w:val="clear" w:color="auto" w:fill="F2DBDB" w:themeFill="accent2" w:themeFillTint="33"/>
          </w:tcPr>
          <w:p w14:paraId="3EDAF24D" w14:textId="6810AA1A" w:rsidR="0083152B" w:rsidDel="00215B84" w:rsidRDefault="0083152B" w:rsidP="008B221E">
            <w:pPr>
              <w:rPr>
                <w:del w:id="4392" w:author="Michael Bell" w:date="2013-05-06T18:32:00Z"/>
              </w:rPr>
            </w:pPr>
          </w:p>
        </w:tc>
        <w:tc>
          <w:tcPr>
            <w:tcW w:w="2310" w:type="dxa"/>
            <w:shd w:val="clear" w:color="auto" w:fill="F2DBDB" w:themeFill="accent2" w:themeFillTint="33"/>
          </w:tcPr>
          <w:p w14:paraId="708E3A54" w14:textId="625A89C0" w:rsidR="0083152B" w:rsidDel="00215B84" w:rsidRDefault="0083152B" w:rsidP="008B221E">
            <w:pPr>
              <w:rPr>
                <w:del w:id="4393" w:author="Michael Bell" w:date="2013-05-06T18:32:00Z"/>
              </w:rPr>
            </w:pPr>
            <w:del w:id="4394" w:author="Michael Bell" w:date="2013-05-06T18:32:00Z">
              <w:r w:rsidDel="00215B84">
                <w:delText>Left</w:delText>
              </w:r>
            </w:del>
          </w:p>
        </w:tc>
        <w:tc>
          <w:tcPr>
            <w:tcW w:w="2311" w:type="dxa"/>
            <w:shd w:val="clear" w:color="auto" w:fill="F2DBDB" w:themeFill="accent2" w:themeFillTint="33"/>
          </w:tcPr>
          <w:p w14:paraId="1B6097DD" w14:textId="46637094" w:rsidR="0083152B" w:rsidDel="00215B84" w:rsidRDefault="0083152B" w:rsidP="008B221E">
            <w:pPr>
              <w:rPr>
                <w:del w:id="4395" w:author="Michael Bell" w:date="2013-05-06T18:32:00Z"/>
              </w:rPr>
            </w:pPr>
            <w:del w:id="4396" w:author="Michael Bell" w:date="2013-05-06T18:32:00Z">
              <w:r w:rsidDel="00215B84">
                <w:delText>Destinations</w:delText>
              </w:r>
            </w:del>
          </w:p>
        </w:tc>
        <w:tc>
          <w:tcPr>
            <w:tcW w:w="2311" w:type="dxa"/>
          </w:tcPr>
          <w:p w14:paraId="63AEA9C3" w14:textId="6FE2B1D5" w:rsidR="0083152B" w:rsidDel="00215B84" w:rsidRDefault="0083152B" w:rsidP="008B221E">
            <w:pPr>
              <w:rPr>
                <w:del w:id="4397" w:author="Michael Bell" w:date="2013-05-06T18:32:00Z"/>
              </w:rPr>
            </w:pPr>
          </w:p>
        </w:tc>
      </w:tr>
      <w:tr w:rsidR="0083152B" w:rsidDel="00215B84" w14:paraId="3E51511D" w14:textId="370EF1DC" w:rsidTr="008B221E">
        <w:trPr>
          <w:del w:id="4398" w:author="Michael Bell" w:date="2013-05-06T18:32:00Z"/>
        </w:trPr>
        <w:tc>
          <w:tcPr>
            <w:tcW w:w="2310" w:type="dxa"/>
            <w:shd w:val="clear" w:color="auto" w:fill="F2DBDB" w:themeFill="accent2" w:themeFillTint="33"/>
          </w:tcPr>
          <w:p w14:paraId="09029D5B" w14:textId="68DB4B11" w:rsidR="0083152B" w:rsidDel="00215B84" w:rsidRDefault="0083152B" w:rsidP="008B221E">
            <w:pPr>
              <w:rPr>
                <w:del w:id="4399" w:author="Michael Bell" w:date="2013-05-06T18:32:00Z"/>
              </w:rPr>
            </w:pPr>
          </w:p>
        </w:tc>
        <w:tc>
          <w:tcPr>
            <w:tcW w:w="2310" w:type="dxa"/>
            <w:shd w:val="clear" w:color="auto" w:fill="F2DBDB" w:themeFill="accent2" w:themeFillTint="33"/>
          </w:tcPr>
          <w:p w14:paraId="445B6B4C" w14:textId="3FDBA9E3" w:rsidR="0083152B" w:rsidDel="00215B84" w:rsidRDefault="0083152B" w:rsidP="008B221E">
            <w:pPr>
              <w:rPr>
                <w:del w:id="4400" w:author="Michael Bell" w:date="2013-05-06T18:32:00Z"/>
              </w:rPr>
            </w:pPr>
            <w:del w:id="4401" w:author="Michael Bell" w:date="2013-05-06T18:32:00Z">
              <w:r w:rsidDel="00215B84">
                <w:delText>Right</w:delText>
              </w:r>
            </w:del>
          </w:p>
        </w:tc>
        <w:tc>
          <w:tcPr>
            <w:tcW w:w="2311" w:type="dxa"/>
            <w:shd w:val="clear" w:color="auto" w:fill="F2DBDB" w:themeFill="accent2" w:themeFillTint="33"/>
          </w:tcPr>
          <w:p w14:paraId="02302824" w14:textId="691133B7" w:rsidR="0083152B" w:rsidDel="00215B84" w:rsidRDefault="0083152B" w:rsidP="008B221E">
            <w:pPr>
              <w:rPr>
                <w:del w:id="4402" w:author="Michael Bell" w:date="2013-05-06T18:32:00Z"/>
              </w:rPr>
            </w:pPr>
            <w:del w:id="4403" w:author="Michael Bell" w:date="2013-05-06T18:32:00Z">
              <w:r w:rsidDel="00215B84">
                <w:delText>-</w:delText>
              </w:r>
            </w:del>
          </w:p>
        </w:tc>
        <w:tc>
          <w:tcPr>
            <w:tcW w:w="2311" w:type="dxa"/>
          </w:tcPr>
          <w:p w14:paraId="0C80A547" w14:textId="53F9F3E8" w:rsidR="0083152B" w:rsidDel="00215B84" w:rsidRDefault="0083152B" w:rsidP="008B221E">
            <w:pPr>
              <w:rPr>
                <w:del w:id="4404" w:author="Michael Bell" w:date="2013-05-06T18:32:00Z"/>
              </w:rPr>
            </w:pPr>
          </w:p>
        </w:tc>
      </w:tr>
      <w:tr w:rsidR="0083152B" w:rsidDel="00215B84" w14:paraId="6388ED20" w14:textId="1F533288" w:rsidTr="008B221E">
        <w:trPr>
          <w:del w:id="4405" w:author="Michael Bell" w:date="2013-05-06T18:32:00Z"/>
        </w:trPr>
        <w:tc>
          <w:tcPr>
            <w:tcW w:w="2310" w:type="dxa"/>
            <w:shd w:val="clear" w:color="auto" w:fill="F2DBDB" w:themeFill="accent2" w:themeFillTint="33"/>
          </w:tcPr>
          <w:p w14:paraId="50A19879" w14:textId="536151F3" w:rsidR="0083152B" w:rsidDel="00215B84" w:rsidRDefault="0083152B" w:rsidP="008B221E">
            <w:pPr>
              <w:rPr>
                <w:del w:id="4406" w:author="Michael Bell" w:date="2013-05-06T18:32:00Z"/>
              </w:rPr>
            </w:pPr>
            <w:del w:id="4407" w:author="Michael Bell" w:date="2013-05-06T18:32:00Z">
              <w:r w:rsidDel="00215B84">
                <w:delText>Regantra</w:delText>
              </w:r>
            </w:del>
          </w:p>
        </w:tc>
        <w:tc>
          <w:tcPr>
            <w:tcW w:w="2310" w:type="dxa"/>
            <w:shd w:val="clear" w:color="auto" w:fill="F2DBDB" w:themeFill="accent2" w:themeFillTint="33"/>
          </w:tcPr>
          <w:p w14:paraId="6263276E" w14:textId="5791A6A0" w:rsidR="0083152B" w:rsidDel="00215B84" w:rsidRDefault="0083152B" w:rsidP="008B221E">
            <w:pPr>
              <w:rPr>
                <w:del w:id="4408" w:author="Michael Bell" w:date="2013-05-06T18:32:00Z"/>
              </w:rPr>
            </w:pPr>
            <w:del w:id="4409" w:author="Michael Bell" w:date="2013-05-06T18:32:00Z">
              <w:r w:rsidDel="00215B84">
                <w:delText>Up</w:delText>
              </w:r>
            </w:del>
          </w:p>
        </w:tc>
        <w:tc>
          <w:tcPr>
            <w:tcW w:w="2311" w:type="dxa"/>
            <w:shd w:val="clear" w:color="auto" w:fill="F2DBDB" w:themeFill="accent2" w:themeFillTint="33"/>
          </w:tcPr>
          <w:p w14:paraId="10ECA020" w14:textId="13DBDABD" w:rsidR="0083152B" w:rsidDel="00215B84" w:rsidRDefault="0083152B" w:rsidP="008B221E">
            <w:pPr>
              <w:rPr>
                <w:del w:id="4410" w:author="Michael Bell" w:date="2013-05-06T18:32:00Z"/>
              </w:rPr>
            </w:pPr>
            <w:del w:id="4411" w:author="Michael Bell" w:date="2013-05-06T18:32:00Z">
              <w:r w:rsidDel="00215B84">
                <w:delText>Leovetticutte</w:delText>
              </w:r>
            </w:del>
          </w:p>
        </w:tc>
        <w:tc>
          <w:tcPr>
            <w:tcW w:w="2311" w:type="dxa"/>
          </w:tcPr>
          <w:p w14:paraId="60C79416" w14:textId="746344CC" w:rsidR="0083152B" w:rsidDel="00215B84" w:rsidRDefault="0083152B" w:rsidP="008B221E">
            <w:pPr>
              <w:rPr>
                <w:del w:id="4412" w:author="Michael Bell" w:date="2013-05-06T18:32:00Z"/>
              </w:rPr>
            </w:pPr>
          </w:p>
        </w:tc>
      </w:tr>
      <w:tr w:rsidR="0083152B" w:rsidDel="00215B84" w14:paraId="042E5B15" w14:textId="7CA2A522" w:rsidTr="008B221E">
        <w:trPr>
          <w:del w:id="4413" w:author="Michael Bell" w:date="2013-05-06T18:32:00Z"/>
        </w:trPr>
        <w:tc>
          <w:tcPr>
            <w:tcW w:w="2310" w:type="dxa"/>
            <w:shd w:val="clear" w:color="auto" w:fill="F2DBDB" w:themeFill="accent2" w:themeFillTint="33"/>
          </w:tcPr>
          <w:p w14:paraId="16FDDC5D" w14:textId="55C65EF3" w:rsidR="0083152B" w:rsidDel="00215B84" w:rsidRDefault="0083152B" w:rsidP="008B221E">
            <w:pPr>
              <w:rPr>
                <w:del w:id="4414" w:author="Michael Bell" w:date="2013-05-06T18:32:00Z"/>
              </w:rPr>
            </w:pPr>
          </w:p>
        </w:tc>
        <w:tc>
          <w:tcPr>
            <w:tcW w:w="2310" w:type="dxa"/>
            <w:shd w:val="clear" w:color="auto" w:fill="F2DBDB" w:themeFill="accent2" w:themeFillTint="33"/>
          </w:tcPr>
          <w:p w14:paraId="23FB994E" w14:textId="36357E6C" w:rsidR="0083152B" w:rsidDel="00215B84" w:rsidRDefault="0083152B" w:rsidP="008B221E">
            <w:pPr>
              <w:rPr>
                <w:del w:id="4415" w:author="Michael Bell" w:date="2013-05-06T18:32:00Z"/>
              </w:rPr>
            </w:pPr>
            <w:del w:id="4416" w:author="Michael Bell" w:date="2013-05-06T18:32:00Z">
              <w:r w:rsidDel="00215B84">
                <w:delText>Down</w:delText>
              </w:r>
            </w:del>
          </w:p>
        </w:tc>
        <w:tc>
          <w:tcPr>
            <w:tcW w:w="2311" w:type="dxa"/>
            <w:shd w:val="clear" w:color="auto" w:fill="F2DBDB" w:themeFill="accent2" w:themeFillTint="33"/>
          </w:tcPr>
          <w:p w14:paraId="0634FDB0" w14:textId="3D3FCF86" w:rsidR="0083152B" w:rsidDel="00215B84" w:rsidRDefault="0083152B" w:rsidP="008B221E">
            <w:pPr>
              <w:rPr>
                <w:del w:id="4417" w:author="Michael Bell" w:date="2013-05-06T18:32:00Z"/>
              </w:rPr>
            </w:pPr>
            <w:del w:id="4418" w:author="Michael Bell" w:date="2013-05-06T18:32:00Z">
              <w:r w:rsidDel="00215B84">
                <w:delText>Vancoville</w:delText>
              </w:r>
            </w:del>
          </w:p>
        </w:tc>
        <w:tc>
          <w:tcPr>
            <w:tcW w:w="2311" w:type="dxa"/>
          </w:tcPr>
          <w:p w14:paraId="39F4ECD4" w14:textId="54091CCC" w:rsidR="0083152B" w:rsidDel="00215B84" w:rsidRDefault="0083152B" w:rsidP="008B221E">
            <w:pPr>
              <w:rPr>
                <w:del w:id="4419" w:author="Michael Bell" w:date="2013-05-06T18:32:00Z"/>
              </w:rPr>
            </w:pPr>
          </w:p>
        </w:tc>
      </w:tr>
      <w:tr w:rsidR="0083152B" w:rsidDel="00215B84" w14:paraId="7DC4EA94" w14:textId="6E89B4E8" w:rsidTr="008B221E">
        <w:trPr>
          <w:del w:id="4420" w:author="Michael Bell" w:date="2013-05-06T18:32:00Z"/>
        </w:trPr>
        <w:tc>
          <w:tcPr>
            <w:tcW w:w="2310" w:type="dxa"/>
            <w:shd w:val="clear" w:color="auto" w:fill="F2DBDB" w:themeFill="accent2" w:themeFillTint="33"/>
          </w:tcPr>
          <w:p w14:paraId="0168F4D9" w14:textId="06A60031" w:rsidR="0083152B" w:rsidDel="00215B84" w:rsidRDefault="0083152B" w:rsidP="008B221E">
            <w:pPr>
              <w:rPr>
                <w:del w:id="4421" w:author="Michael Bell" w:date="2013-05-06T18:32:00Z"/>
              </w:rPr>
            </w:pPr>
          </w:p>
        </w:tc>
        <w:tc>
          <w:tcPr>
            <w:tcW w:w="2310" w:type="dxa"/>
            <w:shd w:val="clear" w:color="auto" w:fill="F2DBDB" w:themeFill="accent2" w:themeFillTint="33"/>
          </w:tcPr>
          <w:p w14:paraId="3285CF7F" w14:textId="29620E93" w:rsidR="0083152B" w:rsidDel="00215B84" w:rsidRDefault="0083152B" w:rsidP="008B221E">
            <w:pPr>
              <w:rPr>
                <w:del w:id="4422" w:author="Michael Bell" w:date="2013-05-06T18:32:00Z"/>
              </w:rPr>
            </w:pPr>
            <w:del w:id="4423" w:author="Michael Bell" w:date="2013-05-06T18:32:00Z">
              <w:r w:rsidDel="00215B84">
                <w:delText>Left</w:delText>
              </w:r>
            </w:del>
          </w:p>
        </w:tc>
        <w:tc>
          <w:tcPr>
            <w:tcW w:w="2311" w:type="dxa"/>
            <w:shd w:val="clear" w:color="auto" w:fill="F2DBDB" w:themeFill="accent2" w:themeFillTint="33"/>
          </w:tcPr>
          <w:p w14:paraId="52760A7C" w14:textId="31D5EEC7" w:rsidR="0083152B" w:rsidDel="00215B84" w:rsidRDefault="0083152B" w:rsidP="008B221E">
            <w:pPr>
              <w:rPr>
                <w:del w:id="4424" w:author="Michael Bell" w:date="2013-05-06T18:32:00Z"/>
              </w:rPr>
            </w:pPr>
            <w:del w:id="4425" w:author="Michael Bell" w:date="2013-05-06T18:32:00Z">
              <w:r w:rsidDel="00215B84">
                <w:delText>Destinations</w:delText>
              </w:r>
            </w:del>
          </w:p>
        </w:tc>
        <w:tc>
          <w:tcPr>
            <w:tcW w:w="2311" w:type="dxa"/>
          </w:tcPr>
          <w:p w14:paraId="157D2A1A" w14:textId="773605CE" w:rsidR="0083152B" w:rsidDel="00215B84" w:rsidRDefault="0083152B" w:rsidP="008B221E">
            <w:pPr>
              <w:rPr>
                <w:del w:id="4426" w:author="Michael Bell" w:date="2013-05-06T18:32:00Z"/>
              </w:rPr>
            </w:pPr>
          </w:p>
        </w:tc>
      </w:tr>
      <w:tr w:rsidR="0083152B" w:rsidDel="00215B84" w14:paraId="3490E124" w14:textId="662A9375" w:rsidTr="008B221E">
        <w:trPr>
          <w:del w:id="4427" w:author="Michael Bell" w:date="2013-05-06T18:32:00Z"/>
        </w:trPr>
        <w:tc>
          <w:tcPr>
            <w:tcW w:w="2310" w:type="dxa"/>
            <w:shd w:val="clear" w:color="auto" w:fill="F2DBDB" w:themeFill="accent2" w:themeFillTint="33"/>
          </w:tcPr>
          <w:p w14:paraId="06682662" w14:textId="33EE18E6" w:rsidR="0083152B" w:rsidDel="00215B84" w:rsidRDefault="0083152B" w:rsidP="008B221E">
            <w:pPr>
              <w:rPr>
                <w:del w:id="4428" w:author="Michael Bell" w:date="2013-05-06T18:32:00Z"/>
              </w:rPr>
            </w:pPr>
          </w:p>
        </w:tc>
        <w:tc>
          <w:tcPr>
            <w:tcW w:w="2310" w:type="dxa"/>
            <w:shd w:val="clear" w:color="auto" w:fill="F2DBDB" w:themeFill="accent2" w:themeFillTint="33"/>
          </w:tcPr>
          <w:p w14:paraId="64951F64" w14:textId="503E09B1" w:rsidR="0083152B" w:rsidDel="00215B84" w:rsidRDefault="0083152B" w:rsidP="008B221E">
            <w:pPr>
              <w:rPr>
                <w:del w:id="4429" w:author="Michael Bell" w:date="2013-05-06T18:32:00Z"/>
              </w:rPr>
            </w:pPr>
            <w:del w:id="4430" w:author="Michael Bell" w:date="2013-05-06T18:32:00Z">
              <w:r w:rsidDel="00215B84">
                <w:delText>Right</w:delText>
              </w:r>
            </w:del>
          </w:p>
        </w:tc>
        <w:tc>
          <w:tcPr>
            <w:tcW w:w="2311" w:type="dxa"/>
            <w:shd w:val="clear" w:color="auto" w:fill="F2DBDB" w:themeFill="accent2" w:themeFillTint="33"/>
          </w:tcPr>
          <w:p w14:paraId="47E23C75" w14:textId="7706B8D8" w:rsidR="0083152B" w:rsidDel="00215B84" w:rsidRDefault="0083152B" w:rsidP="008B221E">
            <w:pPr>
              <w:rPr>
                <w:del w:id="4431" w:author="Michael Bell" w:date="2013-05-06T18:32:00Z"/>
              </w:rPr>
            </w:pPr>
            <w:del w:id="4432" w:author="Michael Bell" w:date="2013-05-06T18:32:00Z">
              <w:r w:rsidDel="00215B84">
                <w:delText>-</w:delText>
              </w:r>
            </w:del>
          </w:p>
        </w:tc>
        <w:tc>
          <w:tcPr>
            <w:tcW w:w="2311" w:type="dxa"/>
          </w:tcPr>
          <w:p w14:paraId="4D363B61" w14:textId="57EE25BC" w:rsidR="0083152B" w:rsidDel="00215B84" w:rsidRDefault="0083152B" w:rsidP="008B221E">
            <w:pPr>
              <w:rPr>
                <w:del w:id="4433" w:author="Michael Bell" w:date="2013-05-06T18:32:00Z"/>
              </w:rPr>
            </w:pPr>
          </w:p>
        </w:tc>
      </w:tr>
      <w:tr w:rsidR="0083152B" w:rsidDel="00215B84" w14:paraId="1797A9B8" w14:textId="65F2BF0A" w:rsidTr="008B221E">
        <w:trPr>
          <w:del w:id="4434" w:author="Michael Bell" w:date="2013-05-06T18:32:00Z"/>
        </w:trPr>
        <w:tc>
          <w:tcPr>
            <w:tcW w:w="2310" w:type="dxa"/>
            <w:shd w:val="clear" w:color="auto" w:fill="F2DBDB" w:themeFill="accent2" w:themeFillTint="33"/>
          </w:tcPr>
          <w:p w14:paraId="3519E0F2" w14:textId="0A67DA81" w:rsidR="0083152B" w:rsidDel="00215B84" w:rsidRDefault="0083152B" w:rsidP="008B221E">
            <w:pPr>
              <w:rPr>
                <w:del w:id="4435" w:author="Michael Bell" w:date="2013-05-06T18:32:00Z"/>
              </w:rPr>
            </w:pPr>
            <w:del w:id="4436" w:author="Michael Bell" w:date="2013-05-06T18:32:00Z">
              <w:r w:rsidDel="00215B84">
                <w:delText>Vancoville</w:delText>
              </w:r>
            </w:del>
          </w:p>
        </w:tc>
        <w:tc>
          <w:tcPr>
            <w:tcW w:w="2310" w:type="dxa"/>
            <w:shd w:val="clear" w:color="auto" w:fill="F2DBDB" w:themeFill="accent2" w:themeFillTint="33"/>
          </w:tcPr>
          <w:p w14:paraId="3CD7669A" w14:textId="4D364906" w:rsidR="0083152B" w:rsidDel="00215B84" w:rsidRDefault="0083152B" w:rsidP="008B221E">
            <w:pPr>
              <w:rPr>
                <w:del w:id="4437" w:author="Michael Bell" w:date="2013-05-06T18:32:00Z"/>
              </w:rPr>
            </w:pPr>
            <w:del w:id="4438" w:author="Michael Bell" w:date="2013-05-06T18:32:00Z">
              <w:r w:rsidDel="00215B84">
                <w:delText>Up</w:delText>
              </w:r>
            </w:del>
          </w:p>
        </w:tc>
        <w:tc>
          <w:tcPr>
            <w:tcW w:w="2311" w:type="dxa"/>
            <w:shd w:val="clear" w:color="auto" w:fill="F2DBDB" w:themeFill="accent2" w:themeFillTint="33"/>
          </w:tcPr>
          <w:p w14:paraId="2E87EEC0" w14:textId="369C53EE" w:rsidR="0083152B" w:rsidDel="00215B84" w:rsidRDefault="0083152B" w:rsidP="008B221E">
            <w:pPr>
              <w:rPr>
                <w:del w:id="4439" w:author="Michael Bell" w:date="2013-05-06T18:32:00Z"/>
              </w:rPr>
            </w:pPr>
            <w:del w:id="4440" w:author="Michael Bell" w:date="2013-05-06T18:32:00Z">
              <w:r w:rsidDel="00215B84">
                <w:delText>Regantra</w:delText>
              </w:r>
            </w:del>
          </w:p>
        </w:tc>
        <w:tc>
          <w:tcPr>
            <w:tcW w:w="2311" w:type="dxa"/>
          </w:tcPr>
          <w:p w14:paraId="2FDEF632" w14:textId="264CA8C1" w:rsidR="0083152B" w:rsidDel="00215B84" w:rsidRDefault="0083152B" w:rsidP="008B221E">
            <w:pPr>
              <w:rPr>
                <w:del w:id="4441" w:author="Michael Bell" w:date="2013-05-06T18:32:00Z"/>
              </w:rPr>
            </w:pPr>
          </w:p>
        </w:tc>
      </w:tr>
      <w:tr w:rsidR="0083152B" w:rsidDel="00215B84" w14:paraId="32A35346" w14:textId="36BDCD84" w:rsidTr="008B221E">
        <w:trPr>
          <w:del w:id="4442" w:author="Michael Bell" w:date="2013-05-06T18:32:00Z"/>
        </w:trPr>
        <w:tc>
          <w:tcPr>
            <w:tcW w:w="2310" w:type="dxa"/>
            <w:shd w:val="clear" w:color="auto" w:fill="F2DBDB" w:themeFill="accent2" w:themeFillTint="33"/>
          </w:tcPr>
          <w:p w14:paraId="3056AB3F" w14:textId="2C97D50D" w:rsidR="0083152B" w:rsidDel="00215B84" w:rsidRDefault="0083152B" w:rsidP="008B221E">
            <w:pPr>
              <w:rPr>
                <w:del w:id="4443" w:author="Michael Bell" w:date="2013-05-06T18:32:00Z"/>
              </w:rPr>
            </w:pPr>
          </w:p>
        </w:tc>
        <w:tc>
          <w:tcPr>
            <w:tcW w:w="2310" w:type="dxa"/>
            <w:shd w:val="clear" w:color="auto" w:fill="F2DBDB" w:themeFill="accent2" w:themeFillTint="33"/>
          </w:tcPr>
          <w:p w14:paraId="07F45A98" w14:textId="57D51535" w:rsidR="0083152B" w:rsidDel="00215B84" w:rsidRDefault="0083152B" w:rsidP="008B221E">
            <w:pPr>
              <w:rPr>
                <w:del w:id="4444" w:author="Michael Bell" w:date="2013-05-06T18:32:00Z"/>
              </w:rPr>
            </w:pPr>
            <w:del w:id="4445" w:author="Michael Bell" w:date="2013-05-06T18:32:00Z">
              <w:r w:rsidDel="00215B84">
                <w:delText>Down</w:delText>
              </w:r>
            </w:del>
          </w:p>
        </w:tc>
        <w:tc>
          <w:tcPr>
            <w:tcW w:w="2311" w:type="dxa"/>
            <w:shd w:val="clear" w:color="auto" w:fill="F2DBDB" w:themeFill="accent2" w:themeFillTint="33"/>
          </w:tcPr>
          <w:p w14:paraId="4444305E" w14:textId="249B8904" w:rsidR="0083152B" w:rsidDel="00215B84" w:rsidRDefault="0083152B" w:rsidP="008B221E">
            <w:pPr>
              <w:rPr>
                <w:del w:id="4446" w:author="Michael Bell" w:date="2013-05-06T18:32:00Z"/>
              </w:rPr>
            </w:pPr>
            <w:del w:id="4447" w:author="Michael Bell" w:date="2013-05-06T18:32:00Z">
              <w:r w:rsidDel="00215B84">
                <w:delText>-</w:delText>
              </w:r>
            </w:del>
          </w:p>
        </w:tc>
        <w:tc>
          <w:tcPr>
            <w:tcW w:w="2311" w:type="dxa"/>
          </w:tcPr>
          <w:p w14:paraId="07005401" w14:textId="7DE43478" w:rsidR="0083152B" w:rsidDel="00215B84" w:rsidRDefault="0083152B" w:rsidP="008B221E">
            <w:pPr>
              <w:rPr>
                <w:del w:id="4448" w:author="Michael Bell" w:date="2013-05-06T18:32:00Z"/>
              </w:rPr>
            </w:pPr>
          </w:p>
        </w:tc>
      </w:tr>
      <w:tr w:rsidR="0083152B" w:rsidDel="00215B84" w14:paraId="3652DF3E" w14:textId="694F070F" w:rsidTr="008B221E">
        <w:trPr>
          <w:del w:id="4449" w:author="Michael Bell" w:date="2013-05-06T18:32:00Z"/>
        </w:trPr>
        <w:tc>
          <w:tcPr>
            <w:tcW w:w="2310" w:type="dxa"/>
            <w:shd w:val="clear" w:color="auto" w:fill="F2DBDB" w:themeFill="accent2" w:themeFillTint="33"/>
          </w:tcPr>
          <w:p w14:paraId="3EBE8503" w14:textId="2A82066A" w:rsidR="0083152B" w:rsidDel="00215B84" w:rsidRDefault="0083152B" w:rsidP="008B221E">
            <w:pPr>
              <w:rPr>
                <w:del w:id="4450" w:author="Michael Bell" w:date="2013-05-06T18:32:00Z"/>
              </w:rPr>
            </w:pPr>
          </w:p>
        </w:tc>
        <w:tc>
          <w:tcPr>
            <w:tcW w:w="2310" w:type="dxa"/>
            <w:shd w:val="clear" w:color="auto" w:fill="F2DBDB" w:themeFill="accent2" w:themeFillTint="33"/>
          </w:tcPr>
          <w:p w14:paraId="2E01A31A" w14:textId="593CD298" w:rsidR="0083152B" w:rsidDel="00215B84" w:rsidRDefault="0083152B" w:rsidP="008B221E">
            <w:pPr>
              <w:rPr>
                <w:del w:id="4451" w:author="Michael Bell" w:date="2013-05-06T18:32:00Z"/>
              </w:rPr>
            </w:pPr>
            <w:del w:id="4452" w:author="Michael Bell" w:date="2013-05-06T18:32:00Z">
              <w:r w:rsidDel="00215B84">
                <w:delText>Left</w:delText>
              </w:r>
            </w:del>
          </w:p>
        </w:tc>
        <w:tc>
          <w:tcPr>
            <w:tcW w:w="2311" w:type="dxa"/>
            <w:shd w:val="clear" w:color="auto" w:fill="F2DBDB" w:themeFill="accent2" w:themeFillTint="33"/>
          </w:tcPr>
          <w:p w14:paraId="0FDADC36" w14:textId="0D67F301" w:rsidR="0083152B" w:rsidDel="00215B84" w:rsidRDefault="0083152B" w:rsidP="008B221E">
            <w:pPr>
              <w:rPr>
                <w:del w:id="4453" w:author="Michael Bell" w:date="2013-05-06T18:32:00Z"/>
              </w:rPr>
            </w:pPr>
            <w:del w:id="4454" w:author="Michael Bell" w:date="2013-05-06T18:32:00Z">
              <w:r w:rsidDel="00215B84">
                <w:delText>Destinations</w:delText>
              </w:r>
            </w:del>
          </w:p>
        </w:tc>
        <w:tc>
          <w:tcPr>
            <w:tcW w:w="2311" w:type="dxa"/>
          </w:tcPr>
          <w:p w14:paraId="5A3ECD32" w14:textId="67E22269" w:rsidR="0083152B" w:rsidDel="00215B84" w:rsidRDefault="0083152B" w:rsidP="008B221E">
            <w:pPr>
              <w:rPr>
                <w:del w:id="4455" w:author="Michael Bell" w:date="2013-05-06T18:32:00Z"/>
              </w:rPr>
            </w:pPr>
          </w:p>
        </w:tc>
      </w:tr>
      <w:tr w:rsidR="0083152B" w:rsidDel="00215B84" w14:paraId="051D96E6" w14:textId="07FDB07D" w:rsidTr="008B221E">
        <w:trPr>
          <w:del w:id="4456" w:author="Michael Bell" w:date="2013-05-06T18:32:00Z"/>
        </w:trPr>
        <w:tc>
          <w:tcPr>
            <w:tcW w:w="2310" w:type="dxa"/>
            <w:shd w:val="clear" w:color="auto" w:fill="F2DBDB" w:themeFill="accent2" w:themeFillTint="33"/>
          </w:tcPr>
          <w:p w14:paraId="244B0C77" w14:textId="17CEC064" w:rsidR="0083152B" w:rsidDel="00215B84" w:rsidRDefault="0083152B" w:rsidP="008B221E">
            <w:pPr>
              <w:rPr>
                <w:del w:id="4457" w:author="Michael Bell" w:date="2013-05-06T18:32:00Z"/>
              </w:rPr>
            </w:pPr>
          </w:p>
        </w:tc>
        <w:tc>
          <w:tcPr>
            <w:tcW w:w="2310" w:type="dxa"/>
            <w:shd w:val="clear" w:color="auto" w:fill="F2DBDB" w:themeFill="accent2" w:themeFillTint="33"/>
          </w:tcPr>
          <w:p w14:paraId="6E29FAE2" w14:textId="71B76C0E" w:rsidR="0083152B" w:rsidDel="00215B84" w:rsidRDefault="0083152B" w:rsidP="008B221E">
            <w:pPr>
              <w:rPr>
                <w:del w:id="4458" w:author="Michael Bell" w:date="2013-05-06T18:32:00Z"/>
              </w:rPr>
            </w:pPr>
            <w:del w:id="4459" w:author="Michael Bell" w:date="2013-05-06T18:32:00Z">
              <w:r w:rsidDel="00215B84">
                <w:delText>Right</w:delText>
              </w:r>
            </w:del>
          </w:p>
        </w:tc>
        <w:tc>
          <w:tcPr>
            <w:tcW w:w="2311" w:type="dxa"/>
            <w:shd w:val="clear" w:color="auto" w:fill="F2DBDB" w:themeFill="accent2" w:themeFillTint="33"/>
          </w:tcPr>
          <w:p w14:paraId="5B8A9F25" w14:textId="24B949FA" w:rsidR="0083152B" w:rsidDel="00215B84" w:rsidRDefault="0083152B" w:rsidP="008B221E">
            <w:pPr>
              <w:rPr>
                <w:del w:id="4460" w:author="Michael Bell" w:date="2013-05-06T18:32:00Z"/>
              </w:rPr>
            </w:pPr>
            <w:del w:id="4461" w:author="Michael Bell" w:date="2013-05-06T18:32:00Z">
              <w:r w:rsidDel="00215B84">
                <w:delText>-</w:delText>
              </w:r>
            </w:del>
          </w:p>
        </w:tc>
        <w:tc>
          <w:tcPr>
            <w:tcW w:w="2311" w:type="dxa"/>
          </w:tcPr>
          <w:p w14:paraId="70082FC5" w14:textId="7357BD14" w:rsidR="0083152B" w:rsidDel="00215B84" w:rsidRDefault="0083152B" w:rsidP="008B221E">
            <w:pPr>
              <w:rPr>
                <w:del w:id="4462" w:author="Michael Bell" w:date="2013-05-06T18:32:00Z"/>
              </w:rPr>
            </w:pPr>
          </w:p>
        </w:tc>
      </w:tr>
      <w:tr w:rsidR="0083152B" w:rsidDel="00215B84" w14:paraId="2C1E3576" w14:textId="5478C8D4" w:rsidTr="008B221E">
        <w:trPr>
          <w:del w:id="4463" w:author="Michael Bell" w:date="2013-05-06T18:32:00Z"/>
        </w:trPr>
        <w:tc>
          <w:tcPr>
            <w:tcW w:w="2310" w:type="dxa"/>
            <w:shd w:val="clear" w:color="auto" w:fill="F2DBDB" w:themeFill="accent2" w:themeFillTint="33"/>
          </w:tcPr>
          <w:p w14:paraId="5B32B29F" w14:textId="2A686794" w:rsidR="0083152B" w:rsidDel="00215B84" w:rsidRDefault="0083152B" w:rsidP="008B221E">
            <w:pPr>
              <w:rPr>
                <w:del w:id="4464" w:author="Michael Bell" w:date="2013-05-06T18:32:00Z"/>
              </w:rPr>
            </w:pPr>
            <w:del w:id="4465" w:author="Michael Bell" w:date="2013-05-06T18:32:00Z">
              <w:r w:rsidDel="00215B84">
                <w:delText>Top Speed</w:delText>
              </w:r>
            </w:del>
          </w:p>
        </w:tc>
        <w:tc>
          <w:tcPr>
            <w:tcW w:w="2310" w:type="dxa"/>
            <w:shd w:val="clear" w:color="auto" w:fill="F2DBDB" w:themeFill="accent2" w:themeFillTint="33"/>
          </w:tcPr>
          <w:p w14:paraId="42FB5906" w14:textId="025A6D24" w:rsidR="0083152B" w:rsidDel="00215B84" w:rsidRDefault="0083152B" w:rsidP="008B221E">
            <w:pPr>
              <w:rPr>
                <w:del w:id="4466" w:author="Michael Bell" w:date="2013-05-06T18:32:00Z"/>
              </w:rPr>
            </w:pPr>
            <w:del w:id="4467" w:author="Michael Bell" w:date="2013-05-06T18:32:00Z">
              <w:r w:rsidDel="00215B84">
                <w:delText>Up</w:delText>
              </w:r>
            </w:del>
          </w:p>
        </w:tc>
        <w:tc>
          <w:tcPr>
            <w:tcW w:w="2311" w:type="dxa"/>
            <w:shd w:val="clear" w:color="auto" w:fill="F2DBDB" w:themeFill="accent2" w:themeFillTint="33"/>
          </w:tcPr>
          <w:p w14:paraId="3F931E29" w14:textId="62199F6B" w:rsidR="0083152B" w:rsidDel="00215B84" w:rsidRDefault="0083152B" w:rsidP="008B221E">
            <w:pPr>
              <w:rPr>
                <w:del w:id="4468" w:author="Michael Bell" w:date="2013-05-06T18:32:00Z"/>
              </w:rPr>
            </w:pPr>
            <w:del w:id="4469" w:author="Michael Bell" w:date="2013-05-06T18:32:00Z">
              <w:r w:rsidDel="00215B84">
                <w:delText>-</w:delText>
              </w:r>
            </w:del>
          </w:p>
        </w:tc>
        <w:tc>
          <w:tcPr>
            <w:tcW w:w="2311" w:type="dxa"/>
          </w:tcPr>
          <w:p w14:paraId="09F8E2B7" w14:textId="0C05C58F" w:rsidR="0083152B" w:rsidDel="00215B84" w:rsidRDefault="0083152B" w:rsidP="008B221E">
            <w:pPr>
              <w:rPr>
                <w:del w:id="4470" w:author="Michael Bell" w:date="2013-05-06T18:32:00Z"/>
              </w:rPr>
            </w:pPr>
          </w:p>
        </w:tc>
      </w:tr>
      <w:tr w:rsidR="0083152B" w:rsidDel="00215B84" w14:paraId="0975DA70" w14:textId="36A754F1" w:rsidTr="008B221E">
        <w:trPr>
          <w:del w:id="4471" w:author="Michael Bell" w:date="2013-05-06T18:32:00Z"/>
        </w:trPr>
        <w:tc>
          <w:tcPr>
            <w:tcW w:w="2310" w:type="dxa"/>
            <w:shd w:val="clear" w:color="auto" w:fill="F2DBDB" w:themeFill="accent2" w:themeFillTint="33"/>
          </w:tcPr>
          <w:p w14:paraId="1DF5C570" w14:textId="38BD4A9A" w:rsidR="0083152B" w:rsidDel="00215B84" w:rsidRDefault="0083152B" w:rsidP="008B221E">
            <w:pPr>
              <w:rPr>
                <w:del w:id="4472" w:author="Michael Bell" w:date="2013-05-06T18:32:00Z"/>
              </w:rPr>
            </w:pPr>
          </w:p>
        </w:tc>
        <w:tc>
          <w:tcPr>
            <w:tcW w:w="2310" w:type="dxa"/>
            <w:shd w:val="clear" w:color="auto" w:fill="F2DBDB" w:themeFill="accent2" w:themeFillTint="33"/>
          </w:tcPr>
          <w:p w14:paraId="78A41DCB" w14:textId="50E3CAC3" w:rsidR="0083152B" w:rsidDel="00215B84" w:rsidRDefault="0083152B" w:rsidP="008B221E">
            <w:pPr>
              <w:rPr>
                <w:del w:id="4473" w:author="Michael Bell" w:date="2013-05-06T18:32:00Z"/>
              </w:rPr>
            </w:pPr>
            <w:del w:id="4474" w:author="Michael Bell" w:date="2013-05-06T18:32:00Z">
              <w:r w:rsidDel="00215B84">
                <w:delText>Down</w:delText>
              </w:r>
            </w:del>
          </w:p>
        </w:tc>
        <w:tc>
          <w:tcPr>
            <w:tcW w:w="2311" w:type="dxa"/>
            <w:shd w:val="clear" w:color="auto" w:fill="F2DBDB" w:themeFill="accent2" w:themeFillTint="33"/>
          </w:tcPr>
          <w:p w14:paraId="4B17F938" w14:textId="4DE68C5B" w:rsidR="0083152B" w:rsidDel="00215B84" w:rsidRDefault="0083152B" w:rsidP="008B221E">
            <w:pPr>
              <w:rPr>
                <w:del w:id="4475" w:author="Michael Bell" w:date="2013-05-06T18:32:00Z"/>
              </w:rPr>
            </w:pPr>
            <w:del w:id="4476" w:author="Michael Bell" w:date="2013-05-06T18:32:00Z">
              <w:r w:rsidDel="00215B84">
                <w:delText>Backlight</w:delText>
              </w:r>
            </w:del>
          </w:p>
        </w:tc>
        <w:tc>
          <w:tcPr>
            <w:tcW w:w="2311" w:type="dxa"/>
          </w:tcPr>
          <w:p w14:paraId="71C0B893" w14:textId="20A36005" w:rsidR="0083152B" w:rsidDel="00215B84" w:rsidRDefault="0083152B" w:rsidP="008B221E">
            <w:pPr>
              <w:rPr>
                <w:del w:id="4477" w:author="Michael Bell" w:date="2013-05-06T18:32:00Z"/>
              </w:rPr>
            </w:pPr>
          </w:p>
        </w:tc>
      </w:tr>
      <w:tr w:rsidR="0083152B" w:rsidDel="00215B84" w14:paraId="0FC05191" w14:textId="3832E561" w:rsidTr="008B221E">
        <w:trPr>
          <w:del w:id="4478" w:author="Michael Bell" w:date="2013-05-06T18:32:00Z"/>
        </w:trPr>
        <w:tc>
          <w:tcPr>
            <w:tcW w:w="2310" w:type="dxa"/>
            <w:shd w:val="clear" w:color="auto" w:fill="F2DBDB" w:themeFill="accent2" w:themeFillTint="33"/>
          </w:tcPr>
          <w:p w14:paraId="0949B80F" w14:textId="4C727313" w:rsidR="0083152B" w:rsidDel="00215B84" w:rsidRDefault="0083152B" w:rsidP="008B221E">
            <w:pPr>
              <w:rPr>
                <w:del w:id="4479" w:author="Michael Bell" w:date="2013-05-06T18:32:00Z"/>
              </w:rPr>
            </w:pPr>
          </w:p>
        </w:tc>
        <w:tc>
          <w:tcPr>
            <w:tcW w:w="2310" w:type="dxa"/>
            <w:shd w:val="clear" w:color="auto" w:fill="F2DBDB" w:themeFill="accent2" w:themeFillTint="33"/>
          </w:tcPr>
          <w:p w14:paraId="6C26C1DB" w14:textId="5DB56B5B" w:rsidR="0083152B" w:rsidDel="00215B84" w:rsidRDefault="0083152B" w:rsidP="008B221E">
            <w:pPr>
              <w:rPr>
                <w:del w:id="4480" w:author="Michael Bell" w:date="2013-05-06T18:32:00Z"/>
              </w:rPr>
            </w:pPr>
            <w:del w:id="4481" w:author="Michael Bell" w:date="2013-05-06T18:32:00Z">
              <w:r w:rsidDel="00215B84">
                <w:delText>Left</w:delText>
              </w:r>
            </w:del>
          </w:p>
        </w:tc>
        <w:tc>
          <w:tcPr>
            <w:tcW w:w="2311" w:type="dxa"/>
            <w:shd w:val="clear" w:color="auto" w:fill="F2DBDB" w:themeFill="accent2" w:themeFillTint="33"/>
          </w:tcPr>
          <w:p w14:paraId="25E7E76B" w14:textId="13E45887" w:rsidR="0083152B" w:rsidDel="00215B84" w:rsidRDefault="0083152B" w:rsidP="008B221E">
            <w:pPr>
              <w:rPr>
                <w:del w:id="4482" w:author="Michael Bell" w:date="2013-05-06T18:32:00Z"/>
              </w:rPr>
            </w:pPr>
            <w:del w:id="4483" w:author="Michael Bell" w:date="2013-05-06T18:32:00Z">
              <w:r w:rsidDel="00215B84">
                <w:delText>Settings</w:delText>
              </w:r>
            </w:del>
          </w:p>
        </w:tc>
        <w:tc>
          <w:tcPr>
            <w:tcW w:w="2311" w:type="dxa"/>
          </w:tcPr>
          <w:p w14:paraId="4CA5CD43" w14:textId="3A24FE0C" w:rsidR="0083152B" w:rsidDel="00215B84" w:rsidRDefault="0083152B" w:rsidP="008B221E">
            <w:pPr>
              <w:rPr>
                <w:del w:id="4484" w:author="Michael Bell" w:date="2013-05-06T18:32:00Z"/>
              </w:rPr>
            </w:pPr>
          </w:p>
        </w:tc>
      </w:tr>
      <w:tr w:rsidR="0083152B" w:rsidDel="00215B84" w14:paraId="64397E17" w14:textId="0B464BBD" w:rsidTr="008B221E">
        <w:trPr>
          <w:del w:id="4485" w:author="Michael Bell" w:date="2013-05-06T18:32:00Z"/>
        </w:trPr>
        <w:tc>
          <w:tcPr>
            <w:tcW w:w="2310" w:type="dxa"/>
            <w:shd w:val="clear" w:color="auto" w:fill="F2DBDB" w:themeFill="accent2" w:themeFillTint="33"/>
          </w:tcPr>
          <w:p w14:paraId="6005F36D" w14:textId="13969DF9" w:rsidR="0083152B" w:rsidDel="00215B84" w:rsidRDefault="0083152B" w:rsidP="008B221E">
            <w:pPr>
              <w:rPr>
                <w:del w:id="4486" w:author="Michael Bell" w:date="2013-05-06T18:32:00Z"/>
              </w:rPr>
            </w:pPr>
          </w:p>
        </w:tc>
        <w:tc>
          <w:tcPr>
            <w:tcW w:w="2310" w:type="dxa"/>
            <w:shd w:val="clear" w:color="auto" w:fill="F2DBDB" w:themeFill="accent2" w:themeFillTint="33"/>
          </w:tcPr>
          <w:p w14:paraId="5F588EF0" w14:textId="143703DF" w:rsidR="0083152B" w:rsidDel="00215B84" w:rsidRDefault="0083152B" w:rsidP="008B221E">
            <w:pPr>
              <w:rPr>
                <w:del w:id="4487" w:author="Michael Bell" w:date="2013-05-06T18:32:00Z"/>
              </w:rPr>
            </w:pPr>
            <w:del w:id="4488" w:author="Michael Bell" w:date="2013-05-06T18:32:00Z">
              <w:r w:rsidDel="00215B84">
                <w:delText>Right</w:delText>
              </w:r>
            </w:del>
          </w:p>
        </w:tc>
        <w:tc>
          <w:tcPr>
            <w:tcW w:w="2311" w:type="dxa"/>
            <w:shd w:val="clear" w:color="auto" w:fill="F2DBDB" w:themeFill="accent2" w:themeFillTint="33"/>
          </w:tcPr>
          <w:p w14:paraId="63706E11" w14:textId="1D9C2E26" w:rsidR="0083152B" w:rsidDel="00215B84" w:rsidRDefault="0083152B" w:rsidP="008B221E">
            <w:pPr>
              <w:rPr>
                <w:del w:id="4489" w:author="Michael Bell" w:date="2013-05-06T18:32:00Z"/>
              </w:rPr>
            </w:pPr>
            <w:del w:id="4490" w:author="Michael Bell" w:date="2013-05-06T18:32:00Z">
              <w:r w:rsidDel="00215B84">
                <w:delText>-</w:delText>
              </w:r>
            </w:del>
          </w:p>
        </w:tc>
        <w:tc>
          <w:tcPr>
            <w:tcW w:w="2311" w:type="dxa"/>
          </w:tcPr>
          <w:p w14:paraId="6B3B7D0E" w14:textId="0BA31AC2" w:rsidR="0083152B" w:rsidDel="00215B84" w:rsidRDefault="0083152B" w:rsidP="008B221E">
            <w:pPr>
              <w:rPr>
                <w:del w:id="4491" w:author="Michael Bell" w:date="2013-05-06T18:32:00Z"/>
              </w:rPr>
            </w:pPr>
          </w:p>
        </w:tc>
      </w:tr>
      <w:tr w:rsidR="0083152B" w:rsidDel="00215B84" w14:paraId="6AD6201E" w14:textId="03C1F133" w:rsidTr="008B221E">
        <w:trPr>
          <w:del w:id="4492" w:author="Michael Bell" w:date="2013-05-06T18:32:00Z"/>
        </w:trPr>
        <w:tc>
          <w:tcPr>
            <w:tcW w:w="2310" w:type="dxa"/>
            <w:shd w:val="clear" w:color="auto" w:fill="F2DBDB" w:themeFill="accent2" w:themeFillTint="33"/>
          </w:tcPr>
          <w:p w14:paraId="0CA729E0" w14:textId="22D43B2C" w:rsidR="0083152B" w:rsidDel="00215B84" w:rsidRDefault="0083152B" w:rsidP="008B221E">
            <w:pPr>
              <w:rPr>
                <w:del w:id="4493" w:author="Michael Bell" w:date="2013-05-06T18:32:00Z"/>
              </w:rPr>
            </w:pPr>
            <w:del w:id="4494" w:author="Michael Bell" w:date="2013-05-06T18:32:00Z">
              <w:r w:rsidDel="00215B84">
                <w:delText>Backlight</w:delText>
              </w:r>
            </w:del>
          </w:p>
        </w:tc>
        <w:tc>
          <w:tcPr>
            <w:tcW w:w="2310" w:type="dxa"/>
            <w:shd w:val="clear" w:color="auto" w:fill="F2DBDB" w:themeFill="accent2" w:themeFillTint="33"/>
          </w:tcPr>
          <w:p w14:paraId="03FE30F9" w14:textId="42EED296" w:rsidR="0083152B" w:rsidDel="00215B84" w:rsidRDefault="0083152B" w:rsidP="008B221E">
            <w:pPr>
              <w:rPr>
                <w:del w:id="4495" w:author="Michael Bell" w:date="2013-05-06T18:32:00Z"/>
              </w:rPr>
            </w:pPr>
            <w:del w:id="4496" w:author="Michael Bell" w:date="2013-05-06T18:32:00Z">
              <w:r w:rsidDel="00215B84">
                <w:delText>Up</w:delText>
              </w:r>
            </w:del>
          </w:p>
        </w:tc>
        <w:tc>
          <w:tcPr>
            <w:tcW w:w="2311" w:type="dxa"/>
            <w:shd w:val="clear" w:color="auto" w:fill="F2DBDB" w:themeFill="accent2" w:themeFillTint="33"/>
          </w:tcPr>
          <w:p w14:paraId="49A97595" w14:textId="5F11A8E5" w:rsidR="0083152B" w:rsidDel="00215B84" w:rsidRDefault="0083152B" w:rsidP="008B221E">
            <w:pPr>
              <w:rPr>
                <w:del w:id="4497" w:author="Michael Bell" w:date="2013-05-06T18:32:00Z"/>
              </w:rPr>
            </w:pPr>
            <w:del w:id="4498" w:author="Michael Bell" w:date="2013-05-06T18:32:00Z">
              <w:r w:rsidDel="00215B84">
                <w:delText>Top Speed</w:delText>
              </w:r>
            </w:del>
          </w:p>
        </w:tc>
        <w:tc>
          <w:tcPr>
            <w:tcW w:w="2311" w:type="dxa"/>
          </w:tcPr>
          <w:p w14:paraId="0510A6A8" w14:textId="43894251" w:rsidR="0083152B" w:rsidDel="00215B84" w:rsidRDefault="0083152B" w:rsidP="008B221E">
            <w:pPr>
              <w:rPr>
                <w:del w:id="4499" w:author="Michael Bell" w:date="2013-05-06T18:32:00Z"/>
              </w:rPr>
            </w:pPr>
          </w:p>
        </w:tc>
      </w:tr>
      <w:tr w:rsidR="0083152B" w:rsidDel="00215B84" w14:paraId="680EEDB9" w14:textId="3560A389" w:rsidTr="008B221E">
        <w:trPr>
          <w:del w:id="4500" w:author="Michael Bell" w:date="2013-05-06T18:32:00Z"/>
        </w:trPr>
        <w:tc>
          <w:tcPr>
            <w:tcW w:w="2310" w:type="dxa"/>
            <w:shd w:val="clear" w:color="auto" w:fill="F2DBDB" w:themeFill="accent2" w:themeFillTint="33"/>
          </w:tcPr>
          <w:p w14:paraId="339B1BBB" w14:textId="424EE7DA" w:rsidR="0083152B" w:rsidDel="00215B84" w:rsidRDefault="0083152B" w:rsidP="008B221E">
            <w:pPr>
              <w:rPr>
                <w:del w:id="4501" w:author="Michael Bell" w:date="2013-05-06T18:32:00Z"/>
              </w:rPr>
            </w:pPr>
          </w:p>
        </w:tc>
        <w:tc>
          <w:tcPr>
            <w:tcW w:w="2310" w:type="dxa"/>
            <w:shd w:val="clear" w:color="auto" w:fill="F2DBDB" w:themeFill="accent2" w:themeFillTint="33"/>
          </w:tcPr>
          <w:p w14:paraId="6083A016" w14:textId="6821641E" w:rsidR="0083152B" w:rsidDel="00215B84" w:rsidRDefault="0083152B" w:rsidP="008B221E">
            <w:pPr>
              <w:rPr>
                <w:del w:id="4502" w:author="Michael Bell" w:date="2013-05-06T18:32:00Z"/>
              </w:rPr>
            </w:pPr>
            <w:del w:id="4503" w:author="Michael Bell" w:date="2013-05-06T18:32:00Z">
              <w:r w:rsidDel="00215B84">
                <w:delText>Down</w:delText>
              </w:r>
            </w:del>
          </w:p>
        </w:tc>
        <w:tc>
          <w:tcPr>
            <w:tcW w:w="2311" w:type="dxa"/>
            <w:shd w:val="clear" w:color="auto" w:fill="F2DBDB" w:themeFill="accent2" w:themeFillTint="33"/>
          </w:tcPr>
          <w:p w14:paraId="34A14CF3" w14:textId="640ACF81" w:rsidR="0083152B" w:rsidDel="00215B84" w:rsidRDefault="0083152B" w:rsidP="008B221E">
            <w:pPr>
              <w:rPr>
                <w:del w:id="4504" w:author="Michael Bell" w:date="2013-05-06T18:32:00Z"/>
              </w:rPr>
            </w:pPr>
            <w:del w:id="4505" w:author="Michael Bell" w:date="2013-05-06T18:32:00Z">
              <w:r w:rsidDel="00215B84">
                <w:delText>-</w:delText>
              </w:r>
            </w:del>
          </w:p>
        </w:tc>
        <w:tc>
          <w:tcPr>
            <w:tcW w:w="2311" w:type="dxa"/>
          </w:tcPr>
          <w:p w14:paraId="2B11E1C4" w14:textId="0DC76454" w:rsidR="0083152B" w:rsidDel="00215B84" w:rsidRDefault="0083152B" w:rsidP="008B221E">
            <w:pPr>
              <w:rPr>
                <w:del w:id="4506" w:author="Michael Bell" w:date="2013-05-06T18:32:00Z"/>
              </w:rPr>
            </w:pPr>
          </w:p>
        </w:tc>
      </w:tr>
      <w:tr w:rsidR="0083152B" w:rsidDel="00215B84" w14:paraId="5208CE93" w14:textId="0A08184F" w:rsidTr="008B221E">
        <w:trPr>
          <w:del w:id="4507" w:author="Michael Bell" w:date="2013-05-06T18:32:00Z"/>
        </w:trPr>
        <w:tc>
          <w:tcPr>
            <w:tcW w:w="2310" w:type="dxa"/>
            <w:shd w:val="clear" w:color="auto" w:fill="F2DBDB" w:themeFill="accent2" w:themeFillTint="33"/>
          </w:tcPr>
          <w:p w14:paraId="1FC2C407" w14:textId="576EA160" w:rsidR="0083152B" w:rsidDel="00215B84" w:rsidRDefault="0083152B" w:rsidP="008B221E">
            <w:pPr>
              <w:rPr>
                <w:del w:id="4508" w:author="Michael Bell" w:date="2013-05-06T18:32:00Z"/>
              </w:rPr>
            </w:pPr>
          </w:p>
        </w:tc>
        <w:tc>
          <w:tcPr>
            <w:tcW w:w="2310" w:type="dxa"/>
            <w:shd w:val="clear" w:color="auto" w:fill="F2DBDB" w:themeFill="accent2" w:themeFillTint="33"/>
          </w:tcPr>
          <w:p w14:paraId="0DE6F0A6" w14:textId="4A31BB36" w:rsidR="0083152B" w:rsidDel="00215B84" w:rsidRDefault="0083152B" w:rsidP="008B221E">
            <w:pPr>
              <w:rPr>
                <w:del w:id="4509" w:author="Michael Bell" w:date="2013-05-06T18:32:00Z"/>
              </w:rPr>
            </w:pPr>
            <w:del w:id="4510" w:author="Michael Bell" w:date="2013-05-06T18:32:00Z">
              <w:r w:rsidDel="00215B84">
                <w:delText>Left</w:delText>
              </w:r>
            </w:del>
          </w:p>
        </w:tc>
        <w:tc>
          <w:tcPr>
            <w:tcW w:w="2311" w:type="dxa"/>
            <w:shd w:val="clear" w:color="auto" w:fill="F2DBDB" w:themeFill="accent2" w:themeFillTint="33"/>
          </w:tcPr>
          <w:p w14:paraId="6FAADB4E" w14:textId="70E7F090" w:rsidR="0083152B" w:rsidDel="00215B84" w:rsidRDefault="0083152B" w:rsidP="008B221E">
            <w:pPr>
              <w:rPr>
                <w:del w:id="4511" w:author="Michael Bell" w:date="2013-05-06T18:32:00Z"/>
              </w:rPr>
            </w:pPr>
            <w:del w:id="4512" w:author="Michael Bell" w:date="2013-05-06T18:32:00Z">
              <w:r w:rsidDel="00215B84">
                <w:delText>Settings</w:delText>
              </w:r>
            </w:del>
          </w:p>
        </w:tc>
        <w:tc>
          <w:tcPr>
            <w:tcW w:w="2311" w:type="dxa"/>
          </w:tcPr>
          <w:p w14:paraId="08AC38B9" w14:textId="0D04BE60" w:rsidR="0083152B" w:rsidDel="00215B84" w:rsidRDefault="0083152B" w:rsidP="008B221E">
            <w:pPr>
              <w:rPr>
                <w:del w:id="4513" w:author="Michael Bell" w:date="2013-05-06T18:32:00Z"/>
              </w:rPr>
            </w:pPr>
          </w:p>
        </w:tc>
      </w:tr>
      <w:tr w:rsidR="0083152B" w:rsidDel="00215B84" w14:paraId="32970EAB" w14:textId="63909944" w:rsidTr="008B221E">
        <w:trPr>
          <w:del w:id="4514" w:author="Michael Bell" w:date="2013-05-06T18:32:00Z"/>
        </w:trPr>
        <w:tc>
          <w:tcPr>
            <w:tcW w:w="2310" w:type="dxa"/>
            <w:shd w:val="clear" w:color="auto" w:fill="F2DBDB" w:themeFill="accent2" w:themeFillTint="33"/>
          </w:tcPr>
          <w:p w14:paraId="36E9AE2D" w14:textId="73994159" w:rsidR="0083152B" w:rsidDel="00215B84" w:rsidRDefault="0083152B" w:rsidP="008B221E">
            <w:pPr>
              <w:rPr>
                <w:del w:id="4515" w:author="Michael Bell" w:date="2013-05-06T18:32:00Z"/>
              </w:rPr>
            </w:pPr>
          </w:p>
        </w:tc>
        <w:tc>
          <w:tcPr>
            <w:tcW w:w="2310" w:type="dxa"/>
            <w:shd w:val="clear" w:color="auto" w:fill="F2DBDB" w:themeFill="accent2" w:themeFillTint="33"/>
          </w:tcPr>
          <w:p w14:paraId="3DCBC6D8" w14:textId="596CEB71" w:rsidR="0083152B" w:rsidDel="00215B84" w:rsidRDefault="0083152B" w:rsidP="008B221E">
            <w:pPr>
              <w:rPr>
                <w:del w:id="4516" w:author="Michael Bell" w:date="2013-05-06T18:32:00Z"/>
              </w:rPr>
            </w:pPr>
            <w:del w:id="4517" w:author="Michael Bell" w:date="2013-05-06T18:32:00Z">
              <w:r w:rsidDel="00215B84">
                <w:delText>Right</w:delText>
              </w:r>
            </w:del>
          </w:p>
        </w:tc>
        <w:tc>
          <w:tcPr>
            <w:tcW w:w="2311" w:type="dxa"/>
            <w:shd w:val="clear" w:color="auto" w:fill="F2DBDB" w:themeFill="accent2" w:themeFillTint="33"/>
          </w:tcPr>
          <w:p w14:paraId="4D9825C8" w14:textId="42912E7C" w:rsidR="0083152B" w:rsidDel="00215B84" w:rsidRDefault="0083152B" w:rsidP="008B221E">
            <w:pPr>
              <w:rPr>
                <w:del w:id="4518" w:author="Michael Bell" w:date="2013-05-06T18:32:00Z"/>
              </w:rPr>
            </w:pPr>
            <w:del w:id="4519" w:author="Michael Bell" w:date="2013-05-06T18:32:00Z">
              <w:r w:rsidDel="00215B84">
                <w:delText>-</w:delText>
              </w:r>
            </w:del>
          </w:p>
        </w:tc>
        <w:tc>
          <w:tcPr>
            <w:tcW w:w="2311" w:type="dxa"/>
          </w:tcPr>
          <w:p w14:paraId="60EE5746" w14:textId="56B11C1E" w:rsidR="0083152B" w:rsidDel="00215B84" w:rsidRDefault="0083152B" w:rsidP="008B221E">
            <w:pPr>
              <w:rPr>
                <w:del w:id="4520" w:author="Michael Bell" w:date="2013-05-06T18:32:00Z"/>
              </w:rPr>
            </w:pPr>
          </w:p>
        </w:tc>
      </w:tr>
    </w:tbl>
    <w:p w14:paraId="533562C6" w14:textId="3D54B4E6" w:rsidR="0083152B" w:rsidDel="00215B84" w:rsidRDefault="0083152B">
      <w:pPr>
        <w:rPr>
          <w:del w:id="4521" w:author="Michael Bell" w:date="2013-05-06T18:32:00Z"/>
        </w:rPr>
      </w:pPr>
    </w:p>
    <w:p w14:paraId="5BEF7A9C" w14:textId="7B2852D9" w:rsidR="0083152B" w:rsidDel="00215B84" w:rsidRDefault="0083152B" w:rsidP="0083152B">
      <w:pPr>
        <w:pStyle w:val="Heading3"/>
        <w:rPr>
          <w:del w:id="4522" w:author="Michael Bell" w:date="2013-05-06T18:32:00Z"/>
        </w:rPr>
      </w:pPr>
      <w:del w:id="4523" w:author="Michael Bell" w:date="2013-05-06T18:32:00Z">
        <w:r w:rsidDel="00215B84">
          <w:delText>train on the track testing</w:delText>
        </w:r>
      </w:del>
    </w:p>
    <w:p w14:paraId="5C48B4E1" w14:textId="5E910028" w:rsidR="0083152B" w:rsidDel="00215B84" w:rsidRDefault="0083152B" w:rsidP="0083152B">
      <w:pPr>
        <w:rPr>
          <w:del w:id="4524" w:author="Michael Bell" w:date="2013-05-06T18:32:00Z"/>
        </w:rPr>
      </w:pPr>
      <w:del w:id="4525" w:author="Michael Bell" w:date="2013-05-06T18:32:00Z">
        <w:r w:rsidDel="00215B84">
          <w:rPr>
            <w:noProof/>
            <w:lang w:eastAsia="en-GB"/>
          </w:rPr>
          <w:drawing>
            <wp:inline distT="0" distB="0" distL="0" distR="0" wp14:anchorId="49E15D61" wp14:editId="65C81C1E">
              <wp:extent cx="5678154" cy="2873449"/>
              <wp:effectExtent l="0" t="0" r="12065" b="0"/>
              <wp:docPr id="47" name="Picture 47"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6C4FF86C" w14:textId="6DEC9424" w:rsidR="0083152B" w:rsidDel="00215B84" w:rsidRDefault="0083152B" w:rsidP="0083152B">
      <w:pPr>
        <w:rPr>
          <w:del w:id="4526" w:author="Michael Bell" w:date="2013-05-06T18:32:00Z"/>
        </w:rPr>
      </w:pP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83152B" w:rsidDel="00215B84" w14:paraId="11CA508D" w14:textId="7C41D750" w:rsidTr="008B221E">
        <w:trPr>
          <w:del w:id="4527" w:author="Michael Bell" w:date="2013-05-06T18:32:00Z"/>
        </w:trPr>
        <w:tc>
          <w:tcPr>
            <w:tcW w:w="1010" w:type="dxa"/>
            <w:tcBorders>
              <w:top w:val="nil"/>
              <w:left w:val="nil"/>
              <w:bottom w:val="nil"/>
              <w:right w:val="nil"/>
            </w:tcBorders>
            <w:shd w:val="clear" w:color="auto" w:fill="auto"/>
          </w:tcPr>
          <w:p w14:paraId="52FA3B86" w14:textId="27FC2CCE" w:rsidR="0083152B" w:rsidDel="00215B84" w:rsidRDefault="0083152B" w:rsidP="008B221E">
            <w:pPr>
              <w:rPr>
                <w:del w:id="4528" w:author="Michael Bell" w:date="2013-05-06T18:32:00Z"/>
              </w:rPr>
            </w:pPr>
          </w:p>
        </w:tc>
        <w:tc>
          <w:tcPr>
            <w:tcW w:w="1028" w:type="dxa"/>
            <w:tcBorders>
              <w:top w:val="nil"/>
              <w:left w:val="nil"/>
              <w:bottom w:val="nil"/>
            </w:tcBorders>
            <w:shd w:val="clear" w:color="auto" w:fill="auto"/>
          </w:tcPr>
          <w:p w14:paraId="64CA59EC" w14:textId="104F9AE7" w:rsidR="0083152B" w:rsidDel="00215B84" w:rsidRDefault="0083152B" w:rsidP="008B221E">
            <w:pPr>
              <w:rPr>
                <w:del w:id="4529" w:author="Michael Bell" w:date="2013-05-06T18:32:00Z"/>
              </w:rPr>
            </w:pPr>
          </w:p>
        </w:tc>
        <w:tc>
          <w:tcPr>
            <w:tcW w:w="7204" w:type="dxa"/>
            <w:gridSpan w:val="7"/>
            <w:shd w:val="clear" w:color="auto" w:fill="F2DBDB" w:themeFill="accent2" w:themeFillTint="33"/>
          </w:tcPr>
          <w:p w14:paraId="41E88F32" w14:textId="58F64F02" w:rsidR="0083152B" w:rsidDel="00215B84" w:rsidRDefault="0083152B" w:rsidP="008B221E">
            <w:pPr>
              <w:jc w:val="center"/>
              <w:rPr>
                <w:del w:id="4530" w:author="Michael Bell" w:date="2013-05-06T18:32:00Z"/>
              </w:rPr>
            </w:pPr>
            <w:del w:id="4531" w:author="Michael Bell" w:date="2013-05-06T18:32:00Z">
              <w:r w:rsidDel="00215B84">
                <w:delText>Start</w:delText>
              </w:r>
            </w:del>
          </w:p>
        </w:tc>
      </w:tr>
      <w:tr w:rsidR="0083152B" w:rsidDel="00215B84" w14:paraId="4FF7B638" w14:textId="48EA7476" w:rsidTr="008B221E">
        <w:trPr>
          <w:del w:id="4532" w:author="Michael Bell" w:date="2013-05-06T18:32:00Z"/>
        </w:trPr>
        <w:tc>
          <w:tcPr>
            <w:tcW w:w="1010" w:type="dxa"/>
            <w:tcBorders>
              <w:top w:val="nil"/>
              <w:left w:val="nil"/>
              <w:right w:val="nil"/>
            </w:tcBorders>
            <w:shd w:val="clear" w:color="auto" w:fill="auto"/>
          </w:tcPr>
          <w:p w14:paraId="1980ED78" w14:textId="04EE253B" w:rsidR="0083152B" w:rsidDel="00215B84" w:rsidRDefault="0083152B" w:rsidP="008B221E">
            <w:pPr>
              <w:rPr>
                <w:del w:id="4533" w:author="Michael Bell" w:date="2013-05-06T18:32:00Z"/>
              </w:rPr>
            </w:pPr>
          </w:p>
        </w:tc>
        <w:tc>
          <w:tcPr>
            <w:tcW w:w="1028" w:type="dxa"/>
            <w:tcBorders>
              <w:top w:val="nil"/>
              <w:left w:val="nil"/>
            </w:tcBorders>
            <w:shd w:val="clear" w:color="auto" w:fill="auto"/>
          </w:tcPr>
          <w:p w14:paraId="0222C992" w14:textId="3F170401" w:rsidR="0083152B" w:rsidDel="00215B84" w:rsidRDefault="0083152B" w:rsidP="008B221E">
            <w:pPr>
              <w:rPr>
                <w:del w:id="4534" w:author="Michael Bell" w:date="2013-05-06T18:32:00Z"/>
              </w:rPr>
            </w:pPr>
          </w:p>
        </w:tc>
        <w:tc>
          <w:tcPr>
            <w:tcW w:w="1028" w:type="dxa"/>
            <w:shd w:val="clear" w:color="auto" w:fill="F2DBDB" w:themeFill="accent2" w:themeFillTint="33"/>
          </w:tcPr>
          <w:p w14:paraId="0B9BA9A1" w14:textId="71015D59" w:rsidR="0083152B" w:rsidDel="00215B84" w:rsidRDefault="0083152B" w:rsidP="008B221E">
            <w:pPr>
              <w:rPr>
                <w:del w:id="4535" w:author="Michael Bell" w:date="2013-05-06T18:32:00Z"/>
              </w:rPr>
            </w:pPr>
            <w:del w:id="4536" w:author="Michael Bell" w:date="2013-05-06T18:32:00Z">
              <w:r w:rsidDel="00215B84">
                <w:delText>1</w:delText>
              </w:r>
            </w:del>
          </w:p>
        </w:tc>
        <w:tc>
          <w:tcPr>
            <w:tcW w:w="1029" w:type="dxa"/>
            <w:shd w:val="clear" w:color="auto" w:fill="F2DBDB" w:themeFill="accent2" w:themeFillTint="33"/>
          </w:tcPr>
          <w:p w14:paraId="6DC732D2" w14:textId="5C670801" w:rsidR="0083152B" w:rsidDel="00215B84" w:rsidRDefault="0083152B" w:rsidP="008B221E">
            <w:pPr>
              <w:rPr>
                <w:del w:id="4537" w:author="Michael Bell" w:date="2013-05-06T18:32:00Z"/>
              </w:rPr>
            </w:pPr>
            <w:del w:id="4538" w:author="Michael Bell" w:date="2013-05-06T18:32:00Z">
              <w:r w:rsidDel="00215B84">
                <w:delText>2</w:delText>
              </w:r>
            </w:del>
          </w:p>
        </w:tc>
        <w:tc>
          <w:tcPr>
            <w:tcW w:w="1029" w:type="dxa"/>
            <w:shd w:val="clear" w:color="auto" w:fill="F2DBDB" w:themeFill="accent2" w:themeFillTint="33"/>
          </w:tcPr>
          <w:p w14:paraId="0DF58F01" w14:textId="77AB051F" w:rsidR="0083152B" w:rsidDel="00215B84" w:rsidRDefault="0083152B" w:rsidP="008B221E">
            <w:pPr>
              <w:rPr>
                <w:del w:id="4539" w:author="Michael Bell" w:date="2013-05-06T18:32:00Z"/>
              </w:rPr>
            </w:pPr>
            <w:del w:id="4540" w:author="Michael Bell" w:date="2013-05-06T18:32:00Z">
              <w:r w:rsidDel="00215B84">
                <w:delText>3</w:delText>
              </w:r>
            </w:del>
          </w:p>
        </w:tc>
        <w:tc>
          <w:tcPr>
            <w:tcW w:w="1029" w:type="dxa"/>
            <w:shd w:val="clear" w:color="auto" w:fill="F2DBDB" w:themeFill="accent2" w:themeFillTint="33"/>
          </w:tcPr>
          <w:p w14:paraId="207BD323" w14:textId="76F072A4" w:rsidR="0083152B" w:rsidDel="00215B84" w:rsidRDefault="0083152B" w:rsidP="008B221E">
            <w:pPr>
              <w:rPr>
                <w:del w:id="4541" w:author="Michael Bell" w:date="2013-05-06T18:32:00Z"/>
              </w:rPr>
            </w:pPr>
            <w:del w:id="4542" w:author="Michael Bell" w:date="2013-05-06T18:32:00Z">
              <w:r w:rsidDel="00215B84">
                <w:delText>4</w:delText>
              </w:r>
            </w:del>
          </w:p>
        </w:tc>
        <w:tc>
          <w:tcPr>
            <w:tcW w:w="1029" w:type="dxa"/>
            <w:shd w:val="clear" w:color="auto" w:fill="F2DBDB" w:themeFill="accent2" w:themeFillTint="33"/>
          </w:tcPr>
          <w:p w14:paraId="495F9AEA" w14:textId="016AEB81" w:rsidR="0083152B" w:rsidDel="00215B84" w:rsidRDefault="0083152B" w:rsidP="008B221E">
            <w:pPr>
              <w:rPr>
                <w:del w:id="4543" w:author="Michael Bell" w:date="2013-05-06T18:32:00Z"/>
              </w:rPr>
            </w:pPr>
            <w:del w:id="4544" w:author="Michael Bell" w:date="2013-05-06T18:32:00Z">
              <w:r w:rsidDel="00215B84">
                <w:delText>5</w:delText>
              </w:r>
            </w:del>
          </w:p>
        </w:tc>
        <w:tc>
          <w:tcPr>
            <w:tcW w:w="1030" w:type="dxa"/>
            <w:shd w:val="clear" w:color="auto" w:fill="F2DBDB" w:themeFill="accent2" w:themeFillTint="33"/>
          </w:tcPr>
          <w:p w14:paraId="73C6DB7F" w14:textId="7DD952F5" w:rsidR="0083152B" w:rsidDel="00215B84" w:rsidRDefault="0083152B" w:rsidP="008B221E">
            <w:pPr>
              <w:rPr>
                <w:del w:id="4545" w:author="Michael Bell" w:date="2013-05-06T18:32:00Z"/>
              </w:rPr>
            </w:pPr>
            <w:del w:id="4546" w:author="Michael Bell" w:date="2013-05-06T18:32:00Z">
              <w:r w:rsidDel="00215B84">
                <w:delText>6</w:delText>
              </w:r>
            </w:del>
          </w:p>
        </w:tc>
        <w:tc>
          <w:tcPr>
            <w:tcW w:w="1030" w:type="dxa"/>
            <w:shd w:val="clear" w:color="auto" w:fill="F2DBDB" w:themeFill="accent2" w:themeFillTint="33"/>
          </w:tcPr>
          <w:p w14:paraId="2EDF84D5" w14:textId="15506975" w:rsidR="0083152B" w:rsidDel="00215B84" w:rsidRDefault="0083152B" w:rsidP="008B221E">
            <w:pPr>
              <w:rPr>
                <w:del w:id="4547" w:author="Michael Bell" w:date="2013-05-06T18:32:00Z"/>
              </w:rPr>
            </w:pPr>
            <w:del w:id="4548" w:author="Michael Bell" w:date="2013-05-06T18:32:00Z">
              <w:r w:rsidDel="00215B84">
                <w:delText>7</w:delText>
              </w:r>
            </w:del>
          </w:p>
        </w:tc>
      </w:tr>
      <w:tr w:rsidR="0083152B" w:rsidDel="00215B84" w14:paraId="7A582F7B" w14:textId="5967FB4A" w:rsidTr="008B221E">
        <w:trPr>
          <w:del w:id="4549" w:author="Michael Bell" w:date="2013-05-06T18:32:00Z"/>
        </w:trPr>
        <w:tc>
          <w:tcPr>
            <w:tcW w:w="1010" w:type="dxa"/>
            <w:vMerge w:val="restart"/>
            <w:shd w:val="clear" w:color="auto" w:fill="F2DBDB" w:themeFill="accent2" w:themeFillTint="33"/>
            <w:vAlign w:val="center"/>
          </w:tcPr>
          <w:p w14:paraId="6D167030" w14:textId="6582AD3B" w:rsidR="0083152B" w:rsidDel="00215B84" w:rsidRDefault="0083152B" w:rsidP="008B221E">
            <w:pPr>
              <w:jc w:val="center"/>
              <w:rPr>
                <w:del w:id="4550" w:author="Michael Bell" w:date="2013-05-06T18:32:00Z"/>
              </w:rPr>
            </w:pPr>
            <w:del w:id="4551" w:author="Michael Bell" w:date="2013-05-06T18:32:00Z">
              <w:r w:rsidDel="00215B84">
                <w:delText>Destination</w:delText>
              </w:r>
            </w:del>
          </w:p>
        </w:tc>
        <w:tc>
          <w:tcPr>
            <w:tcW w:w="1028" w:type="dxa"/>
            <w:shd w:val="clear" w:color="auto" w:fill="F2DBDB" w:themeFill="accent2" w:themeFillTint="33"/>
          </w:tcPr>
          <w:p w14:paraId="10DAC638" w14:textId="613C8C85" w:rsidR="0083152B" w:rsidDel="00215B84" w:rsidRDefault="0083152B" w:rsidP="008B221E">
            <w:pPr>
              <w:rPr>
                <w:del w:id="4552" w:author="Michael Bell" w:date="2013-05-06T18:32:00Z"/>
              </w:rPr>
            </w:pPr>
            <w:del w:id="4553" w:author="Michael Bell" w:date="2013-05-06T18:32:00Z">
              <w:r w:rsidDel="00215B84">
                <w:delText>1</w:delText>
              </w:r>
            </w:del>
          </w:p>
        </w:tc>
        <w:tc>
          <w:tcPr>
            <w:tcW w:w="1028" w:type="dxa"/>
            <w:shd w:val="clear" w:color="auto" w:fill="F2DBDB" w:themeFill="accent2" w:themeFillTint="33"/>
          </w:tcPr>
          <w:p w14:paraId="33F311A9" w14:textId="6AE7AD38" w:rsidR="0083152B" w:rsidDel="00215B84" w:rsidRDefault="0083152B" w:rsidP="008B221E">
            <w:pPr>
              <w:rPr>
                <w:del w:id="4554" w:author="Michael Bell" w:date="2013-05-06T18:32:00Z"/>
              </w:rPr>
            </w:pPr>
          </w:p>
        </w:tc>
        <w:tc>
          <w:tcPr>
            <w:tcW w:w="1029" w:type="dxa"/>
          </w:tcPr>
          <w:p w14:paraId="0EF94688" w14:textId="54ED348E" w:rsidR="0083152B" w:rsidDel="00215B84" w:rsidRDefault="0083152B" w:rsidP="008B221E">
            <w:pPr>
              <w:rPr>
                <w:del w:id="4555" w:author="Michael Bell" w:date="2013-05-06T18:32:00Z"/>
              </w:rPr>
            </w:pPr>
          </w:p>
        </w:tc>
        <w:tc>
          <w:tcPr>
            <w:tcW w:w="1029" w:type="dxa"/>
          </w:tcPr>
          <w:p w14:paraId="0C13837C" w14:textId="2B060520" w:rsidR="0083152B" w:rsidDel="00215B84" w:rsidRDefault="0083152B" w:rsidP="008B221E">
            <w:pPr>
              <w:rPr>
                <w:del w:id="4556" w:author="Michael Bell" w:date="2013-05-06T18:32:00Z"/>
              </w:rPr>
            </w:pPr>
          </w:p>
        </w:tc>
        <w:tc>
          <w:tcPr>
            <w:tcW w:w="1029" w:type="dxa"/>
          </w:tcPr>
          <w:p w14:paraId="63A7E8BD" w14:textId="20FF78CA" w:rsidR="0083152B" w:rsidDel="00215B84" w:rsidRDefault="0083152B" w:rsidP="008B221E">
            <w:pPr>
              <w:rPr>
                <w:del w:id="4557" w:author="Michael Bell" w:date="2013-05-06T18:32:00Z"/>
              </w:rPr>
            </w:pPr>
          </w:p>
        </w:tc>
        <w:tc>
          <w:tcPr>
            <w:tcW w:w="1029" w:type="dxa"/>
          </w:tcPr>
          <w:p w14:paraId="3B987972" w14:textId="03C9A0E6" w:rsidR="0083152B" w:rsidDel="00215B84" w:rsidRDefault="0083152B" w:rsidP="008B221E">
            <w:pPr>
              <w:rPr>
                <w:del w:id="4558" w:author="Michael Bell" w:date="2013-05-06T18:32:00Z"/>
              </w:rPr>
            </w:pPr>
          </w:p>
        </w:tc>
        <w:tc>
          <w:tcPr>
            <w:tcW w:w="1030" w:type="dxa"/>
          </w:tcPr>
          <w:p w14:paraId="6377DBA2" w14:textId="692E3DEA" w:rsidR="0083152B" w:rsidDel="00215B84" w:rsidRDefault="0083152B" w:rsidP="008B221E">
            <w:pPr>
              <w:rPr>
                <w:del w:id="4559" w:author="Michael Bell" w:date="2013-05-06T18:32:00Z"/>
              </w:rPr>
            </w:pPr>
          </w:p>
        </w:tc>
        <w:tc>
          <w:tcPr>
            <w:tcW w:w="1030" w:type="dxa"/>
          </w:tcPr>
          <w:p w14:paraId="0831D229" w14:textId="2E0A3A36" w:rsidR="0083152B" w:rsidDel="00215B84" w:rsidRDefault="0083152B" w:rsidP="008B221E">
            <w:pPr>
              <w:rPr>
                <w:del w:id="4560" w:author="Michael Bell" w:date="2013-05-06T18:32:00Z"/>
              </w:rPr>
            </w:pPr>
          </w:p>
        </w:tc>
      </w:tr>
      <w:tr w:rsidR="0083152B" w:rsidDel="00215B84" w14:paraId="69484EAC" w14:textId="432FDF28" w:rsidTr="008B221E">
        <w:trPr>
          <w:del w:id="4561" w:author="Michael Bell" w:date="2013-05-06T18:32:00Z"/>
        </w:trPr>
        <w:tc>
          <w:tcPr>
            <w:tcW w:w="1010" w:type="dxa"/>
            <w:vMerge/>
            <w:shd w:val="clear" w:color="auto" w:fill="F2DBDB" w:themeFill="accent2" w:themeFillTint="33"/>
          </w:tcPr>
          <w:p w14:paraId="2422718E" w14:textId="05201F47" w:rsidR="0083152B" w:rsidDel="00215B84" w:rsidRDefault="0083152B" w:rsidP="008B221E">
            <w:pPr>
              <w:rPr>
                <w:del w:id="4562" w:author="Michael Bell" w:date="2013-05-06T18:32:00Z"/>
              </w:rPr>
            </w:pPr>
          </w:p>
        </w:tc>
        <w:tc>
          <w:tcPr>
            <w:tcW w:w="1028" w:type="dxa"/>
            <w:shd w:val="clear" w:color="auto" w:fill="F2DBDB" w:themeFill="accent2" w:themeFillTint="33"/>
          </w:tcPr>
          <w:p w14:paraId="586B0F67" w14:textId="3C5C8EA8" w:rsidR="0083152B" w:rsidDel="00215B84" w:rsidRDefault="0083152B" w:rsidP="008B221E">
            <w:pPr>
              <w:rPr>
                <w:del w:id="4563" w:author="Michael Bell" w:date="2013-05-06T18:32:00Z"/>
              </w:rPr>
            </w:pPr>
            <w:del w:id="4564" w:author="Michael Bell" w:date="2013-05-06T18:32:00Z">
              <w:r w:rsidDel="00215B84">
                <w:delText>2</w:delText>
              </w:r>
            </w:del>
          </w:p>
        </w:tc>
        <w:tc>
          <w:tcPr>
            <w:tcW w:w="1028" w:type="dxa"/>
          </w:tcPr>
          <w:p w14:paraId="1E3AD2D0" w14:textId="45D98EC9" w:rsidR="0083152B" w:rsidDel="00215B84" w:rsidRDefault="0083152B" w:rsidP="008B221E">
            <w:pPr>
              <w:rPr>
                <w:del w:id="4565" w:author="Michael Bell" w:date="2013-05-06T18:32:00Z"/>
              </w:rPr>
            </w:pPr>
          </w:p>
        </w:tc>
        <w:tc>
          <w:tcPr>
            <w:tcW w:w="1029" w:type="dxa"/>
            <w:shd w:val="clear" w:color="auto" w:fill="F2DBDB" w:themeFill="accent2" w:themeFillTint="33"/>
          </w:tcPr>
          <w:p w14:paraId="51B63AB8" w14:textId="464780FF" w:rsidR="0083152B" w:rsidDel="00215B84" w:rsidRDefault="0083152B" w:rsidP="008B221E">
            <w:pPr>
              <w:rPr>
                <w:del w:id="4566" w:author="Michael Bell" w:date="2013-05-06T18:32:00Z"/>
              </w:rPr>
            </w:pPr>
          </w:p>
        </w:tc>
        <w:tc>
          <w:tcPr>
            <w:tcW w:w="1029" w:type="dxa"/>
          </w:tcPr>
          <w:p w14:paraId="56F797C8" w14:textId="402C9785" w:rsidR="0083152B" w:rsidDel="00215B84" w:rsidRDefault="0083152B" w:rsidP="008B221E">
            <w:pPr>
              <w:rPr>
                <w:del w:id="4567" w:author="Michael Bell" w:date="2013-05-06T18:32:00Z"/>
              </w:rPr>
            </w:pPr>
          </w:p>
        </w:tc>
        <w:tc>
          <w:tcPr>
            <w:tcW w:w="1029" w:type="dxa"/>
          </w:tcPr>
          <w:p w14:paraId="7386C5EB" w14:textId="09BD9DD7" w:rsidR="0083152B" w:rsidDel="00215B84" w:rsidRDefault="0083152B" w:rsidP="008B221E">
            <w:pPr>
              <w:rPr>
                <w:del w:id="4568" w:author="Michael Bell" w:date="2013-05-06T18:32:00Z"/>
              </w:rPr>
            </w:pPr>
          </w:p>
        </w:tc>
        <w:tc>
          <w:tcPr>
            <w:tcW w:w="1029" w:type="dxa"/>
          </w:tcPr>
          <w:p w14:paraId="1463C8A7" w14:textId="4A5CF063" w:rsidR="0083152B" w:rsidDel="00215B84" w:rsidRDefault="0083152B" w:rsidP="008B221E">
            <w:pPr>
              <w:rPr>
                <w:del w:id="4569" w:author="Michael Bell" w:date="2013-05-06T18:32:00Z"/>
              </w:rPr>
            </w:pPr>
          </w:p>
        </w:tc>
        <w:tc>
          <w:tcPr>
            <w:tcW w:w="1030" w:type="dxa"/>
          </w:tcPr>
          <w:p w14:paraId="531560F2" w14:textId="6A7ED10A" w:rsidR="0083152B" w:rsidDel="00215B84" w:rsidRDefault="0083152B" w:rsidP="008B221E">
            <w:pPr>
              <w:rPr>
                <w:del w:id="4570" w:author="Michael Bell" w:date="2013-05-06T18:32:00Z"/>
              </w:rPr>
            </w:pPr>
          </w:p>
        </w:tc>
        <w:tc>
          <w:tcPr>
            <w:tcW w:w="1030" w:type="dxa"/>
          </w:tcPr>
          <w:p w14:paraId="7634F92E" w14:textId="1E266CFD" w:rsidR="0083152B" w:rsidDel="00215B84" w:rsidRDefault="0083152B" w:rsidP="008B221E">
            <w:pPr>
              <w:rPr>
                <w:del w:id="4571" w:author="Michael Bell" w:date="2013-05-06T18:32:00Z"/>
              </w:rPr>
            </w:pPr>
          </w:p>
        </w:tc>
      </w:tr>
      <w:tr w:rsidR="0083152B" w:rsidDel="00215B84" w14:paraId="577AC9CC" w14:textId="671C9CCE" w:rsidTr="008B221E">
        <w:trPr>
          <w:del w:id="4572" w:author="Michael Bell" w:date="2013-05-06T18:32:00Z"/>
        </w:trPr>
        <w:tc>
          <w:tcPr>
            <w:tcW w:w="1010" w:type="dxa"/>
            <w:vMerge/>
            <w:shd w:val="clear" w:color="auto" w:fill="F2DBDB" w:themeFill="accent2" w:themeFillTint="33"/>
          </w:tcPr>
          <w:p w14:paraId="15FF0B28" w14:textId="1E90D2AE" w:rsidR="0083152B" w:rsidDel="00215B84" w:rsidRDefault="0083152B" w:rsidP="008B221E">
            <w:pPr>
              <w:rPr>
                <w:del w:id="4573" w:author="Michael Bell" w:date="2013-05-06T18:32:00Z"/>
              </w:rPr>
            </w:pPr>
          </w:p>
        </w:tc>
        <w:tc>
          <w:tcPr>
            <w:tcW w:w="1028" w:type="dxa"/>
            <w:shd w:val="clear" w:color="auto" w:fill="F2DBDB" w:themeFill="accent2" w:themeFillTint="33"/>
          </w:tcPr>
          <w:p w14:paraId="745BBBDE" w14:textId="34EF2C30" w:rsidR="0083152B" w:rsidDel="00215B84" w:rsidRDefault="0083152B" w:rsidP="008B221E">
            <w:pPr>
              <w:rPr>
                <w:del w:id="4574" w:author="Michael Bell" w:date="2013-05-06T18:32:00Z"/>
              </w:rPr>
            </w:pPr>
            <w:del w:id="4575" w:author="Michael Bell" w:date="2013-05-06T18:32:00Z">
              <w:r w:rsidDel="00215B84">
                <w:delText>3</w:delText>
              </w:r>
            </w:del>
          </w:p>
        </w:tc>
        <w:tc>
          <w:tcPr>
            <w:tcW w:w="1028" w:type="dxa"/>
          </w:tcPr>
          <w:p w14:paraId="7E4338A5" w14:textId="567EF225" w:rsidR="0083152B" w:rsidDel="00215B84" w:rsidRDefault="0083152B" w:rsidP="008B221E">
            <w:pPr>
              <w:rPr>
                <w:del w:id="4576" w:author="Michael Bell" w:date="2013-05-06T18:32:00Z"/>
              </w:rPr>
            </w:pPr>
          </w:p>
        </w:tc>
        <w:tc>
          <w:tcPr>
            <w:tcW w:w="1029" w:type="dxa"/>
          </w:tcPr>
          <w:p w14:paraId="73E0FBAA" w14:textId="5F1C64EF" w:rsidR="0083152B" w:rsidDel="00215B84" w:rsidRDefault="0083152B" w:rsidP="008B221E">
            <w:pPr>
              <w:rPr>
                <w:del w:id="4577" w:author="Michael Bell" w:date="2013-05-06T18:32:00Z"/>
              </w:rPr>
            </w:pPr>
          </w:p>
        </w:tc>
        <w:tc>
          <w:tcPr>
            <w:tcW w:w="1029" w:type="dxa"/>
            <w:shd w:val="clear" w:color="auto" w:fill="F2DBDB" w:themeFill="accent2" w:themeFillTint="33"/>
          </w:tcPr>
          <w:p w14:paraId="19238DFD" w14:textId="5F590974" w:rsidR="0083152B" w:rsidDel="00215B84" w:rsidRDefault="0083152B" w:rsidP="008B221E">
            <w:pPr>
              <w:rPr>
                <w:del w:id="4578" w:author="Michael Bell" w:date="2013-05-06T18:32:00Z"/>
              </w:rPr>
            </w:pPr>
          </w:p>
        </w:tc>
        <w:tc>
          <w:tcPr>
            <w:tcW w:w="1029" w:type="dxa"/>
          </w:tcPr>
          <w:p w14:paraId="040AE5AD" w14:textId="75CC7ECE" w:rsidR="0083152B" w:rsidDel="00215B84" w:rsidRDefault="0083152B" w:rsidP="008B221E">
            <w:pPr>
              <w:rPr>
                <w:del w:id="4579" w:author="Michael Bell" w:date="2013-05-06T18:32:00Z"/>
              </w:rPr>
            </w:pPr>
          </w:p>
        </w:tc>
        <w:tc>
          <w:tcPr>
            <w:tcW w:w="1029" w:type="dxa"/>
          </w:tcPr>
          <w:p w14:paraId="3119CB41" w14:textId="4129929B" w:rsidR="0083152B" w:rsidDel="00215B84" w:rsidRDefault="0083152B" w:rsidP="008B221E">
            <w:pPr>
              <w:rPr>
                <w:del w:id="4580" w:author="Michael Bell" w:date="2013-05-06T18:32:00Z"/>
              </w:rPr>
            </w:pPr>
          </w:p>
        </w:tc>
        <w:tc>
          <w:tcPr>
            <w:tcW w:w="1030" w:type="dxa"/>
          </w:tcPr>
          <w:p w14:paraId="4597594D" w14:textId="72EA2231" w:rsidR="0083152B" w:rsidDel="00215B84" w:rsidRDefault="0083152B" w:rsidP="008B221E">
            <w:pPr>
              <w:rPr>
                <w:del w:id="4581" w:author="Michael Bell" w:date="2013-05-06T18:32:00Z"/>
              </w:rPr>
            </w:pPr>
          </w:p>
        </w:tc>
        <w:tc>
          <w:tcPr>
            <w:tcW w:w="1030" w:type="dxa"/>
          </w:tcPr>
          <w:p w14:paraId="5A49ACE6" w14:textId="1B2EA27F" w:rsidR="0083152B" w:rsidDel="00215B84" w:rsidRDefault="0083152B" w:rsidP="008B221E">
            <w:pPr>
              <w:rPr>
                <w:del w:id="4582" w:author="Michael Bell" w:date="2013-05-06T18:32:00Z"/>
              </w:rPr>
            </w:pPr>
          </w:p>
        </w:tc>
      </w:tr>
      <w:tr w:rsidR="0083152B" w:rsidDel="00215B84" w14:paraId="1C4FB7F8" w14:textId="0CDA0FD3" w:rsidTr="008B221E">
        <w:trPr>
          <w:del w:id="4583" w:author="Michael Bell" w:date="2013-05-06T18:32:00Z"/>
        </w:trPr>
        <w:tc>
          <w:tcPr>
            <w:tcW w:w="1010" w:type="dxa"/>
            <w:vMerge/>
            <w:shd w:val="clear" w:color="auto" w:fill="F2DBDB" w:themeFill="accent2" w:themeFillTint="33"/>
          </w:tcPr>
          <w:p w14:paraId="1C9C7393" w14:textId="4FB86D4B" w:rsidR="0083152B" w:rsidDel="00215B84" w:rsidRDefault="0083152B" w:rsidP="008B221E">
            <w:pPr>
              <w:rPr>
                <w:del w:id="4584" w:author="Michael Bell" w:date="2013-05-06T18:32:00Z"/>
              </w:rPr>
            </w:pPr>
          </w:p>
        </w:tc>
        <w:tc>
          <w:tcPr>
            <w:tcW w:w="1028" w:type="dxa"/>
            <w:shd w:val="clear" w:color="auto" w:fill="F2DBDB" w:themeFill="accent2" w:themeFillTint="33"/>
          </w:tcPr>
          <w:p w14:paraId="390A876C" w14:textId="7145A3A5" w:rsidR="0083152B" w:rsidDel="00215B84" w:rsidRDefault="0083152B" w:rsidP="008B221E">
            <w:pPr>
              <w:rPr>
                <w:del w:id="4585" w:author="Michael Bell" w:date="2013-05-06T18:32:00Z"/>
              </w:rPr>
            </w:pPr>
            <w:del w:id="4586" w:author="Michael Bell" w:date="2013-05-06T18:32:00Z">
              <w:r w:rsidDel="00215B84">
                <w:delText>4</w:delText>
              </w:r>
            </w:del>
          </w:p>
        </w:tc>
        <w:tc>
          <w:tcPr>
            <w:tcW w:w="1028" w:type="dxa"/>
          </w:tcPr>
          <w:p w14:paraId="63FA1CD7" w14:textId="17A3E323" w:rsidR="0083152B" w:rsidDel="00215B84" w:rsidRDefault="0083152B" w:rsidP="008B221E">
            <w:pPr>
              <w:rPr>
                <w:del w:id="4587" w:author="Michael Bell" w:date="2013-05-06T18:32:00Z"/>
              </w:rPr>
            </w:pPr>
          </w:p>
        </w:tc>
        <w:tc>
          <w:tcPr>
            <w:tcW w:w="1029" w:type="dxa"/>
          </w:tcPr>
          <w:p w14:paraId="0D313F72" w14:textId="054D624D" w:rsidR="0083152B" w:rsidDel="00215B84" w:rsidRDefault="0083152B" w:rsidP="008B221E">
            <w:pPr>
              <w:rPr>
                <w:del w:id="4588" w:author="Michael Bell" w:date="2013-05-06T18:32:00Z"/>
              </w:rPr>
            </w:pPr>
          </w:p>
        </w:tc>
        <w:tc>
          <w:tcPr>
            <w:tcW w:w="1029" w:type="dxa"/>
          </w:tcPr>
          <w:p w14:paraId="355BBC00" w14:textId="04C0DA60" w:rsidR="0083152B" w:rsidDel="00215B84" w:rsidRDefault="0083152B" w:rsidP="008B221E">
            <w:pPr>
              <w:rPr>
                <w:del w:id="4589" w:author="Michael Bell" w:date="2013-05-06T18:32:00Z"/>
              </w:rPr>
            </w:pPr>
          </w:p>
        </w:tc>
        <w:tc>
          <w:tcPr>
            <w:tcW w:w="1029" w:type="dxa"/>
            <w:shd w:val="clear" w:color="auto" w:fill="F2DBDB" w:themeFill="accent2" w:themeFillTint="33"/>
          </w:tcPr>
          <w:p w14:paraId="1B481FB3" w14:textId="75864367" w:rsidR="0083152B" w:rsidDel="00215B84" w:rsidRDefault="0083152B" w:rsidP="008B221E">
            <w:pPr>
              <w:rPr>
                <w:del w:id="4590" w:author="Michael Bell" w:date="2013-05-06T18:32:00Z"/>
              </w:rPr>
            </w:pPr>
          </w:p>
        </w:tc>
        <w:tc>
          <w:tcPr>
            <w:tcW w:w="1029" w:type="dxa"/>
          </w:tcPr>
          <w:p w14:paraId="38F4C562" w14:textId="3AD4BEE7" w:rsidR="0083152B" w:rsidDel="00215B84" w:rsidRDefault="0083152B" w:rsidP="008B221E">
            <w:pPr>
              <w:rPr>
                <w:del w:id="4591" w:author="Michael Bell" w:date="2013-05-06T18:32:00Z"/>
              </w:rPr>
            </w:pPr>
          </w:p>
        </w:tc>
        <w:tc>
          <w:tcPr>
            <w:tcW w:w="1030" w:type="dxa"/>
          </w:tcPr>
          <w:p w14:paraId="214512A6" w14:textId="0EAC80C2" w:rsidR="0083152B" w:rsidDel="00215B84" w:rsidRDefault="0083152B" w:rsidP="008B221E">
            <w:pPr>
              <w:rPr>
                <w:del w:id="4592" w:author="Michael Bell" w:date="2013-05-06T18:32:00Z"/>
              </w:rPr>
            </w:pPr>
          </w:p>
        </w:tc>
        <w:tc>
          <w:tcPr>
            <w:tcW w:w="1030" w:type="dxa"/>
          </w:tcPr>
          <w:p w14:paraId="71E9402B" w14:textId="0AD447FB" w:rsidR="0083152B" w:rsidDel="00215B84" w:rsidRDefault="0083152B" w:rsidP="008B221E">
            <w:pPr>
              <w:rPr>
                <w:del w:id="4593" w:author="Michael Bell" w:date="2013-05-06T18:32:00Z"/>
              </w:rPr>
            </w:pPr>
          </w:p>
        </w:tc>
      </w:tr>
      <w:tr w:rsidR="0083152B" w:rsidDel="00215B84" w14:paraId="29FE1C32" w14:textId="374D6F63" w:rsidTr="008B221E">
        <w:trPr>
          <w:del w:id="4594" w:author="Michael Bell" w:date="2013-05-06T18:32:00Z"/>
        </w:trPr>
        <w:tc>
          <w:tcPr>
            <w:tcW w:w="1010" w:type="dxa"/>
            <w:vMerge/>
            <w:shd w:val="clear" w:color="auto" w:fill="F2DBDB" w:themeFill="accent2" w:themeFillTint="33"/>
          </w:tcPr>
          <w:p w14:paraId="395172CC" w14:textId="249DC880" w:rsidR="0083152B" w:rsidDel="00215B84" w:rsidRDefault="0083152B" w:rsidP="008B221E">
            <w:pPr>
              <w:rPr>
                <w:del w:id="4595" w:author="Michael Bell" w:date="2013-05-06T18:32:00Z"/>
              </w:rPr>
            </w:pPr>
          </w:p>
        </w:tc>
        <w:tc>
          <w:tcPr>
            <w:tcW w:w="1028" w:type="dxa"/>
            <w:shd w:val="clear" w:color="auto" w:fill="F2DBDB" w:themeFill="accent2" w:themeFillTint="33"/>
          </w:tcPr>
          <w:p w14:paraId="04ADBD73" w14:textId="5421AED7" w:rsidR="0083152B" w:rsidDel="00215B84" w:rsidRDefault="0083152B" w:rsidP="008B221E">
            <w:pPr>
              <w:rPr>
                <w:del w:id="4596" w:author="Michael Bell" w:date="2013-05-06T18:32:00Z"/>
              </w:rPr>
            </w:pPr>
            <w:del w:id="4597" w:author="Michael Bell" w:date="2013-05-06T18:32:00Z">
              <w:r w:rsidDel="00215B84">
                <w:delText>5</w:delText>
              </w:r>
            </w:del>
          </w:p>
        </w:tc>
        <w:tc>
          <w:tcPr>
            <w:tcW w:w="1028" w:type="dxa"/>
          </w:tcPr>
          <w:p w14:paraId="1849A73E" w14:textId="2B3D4DDE" w:rsidR="0083152B" w:rsidDel="00215B84" w:rsidRDefault="0083152B" w:rsidP="008B221E">
            <w:pPr>
              <w:rPr>
                <w:del w:id="4598" w:author="Michael Bell" w:date="2013-05-06T18:32:00Z"/>
              </w:rPr>
            </w:pPr>
          </w:p>
        </w:tc>
        <w:tc>
          <w:tcPr>
            <w:tcW w:w="1029" w:type="dxa"/>
          </w:tcPr>
          <w:p w14:paraId="5CA1AD6B" w14:textId="69E0F65E" w:rsidR="0083152B" w:rsidDel="00215B84" w:rsidRDefault="0083152B" w:rsidP="008B221E">
            <w:pPr>
              <w:rPr>
                <w:del w:id="4599" w:author="Michael Bell" w:date="2013-05-06T18:32:00Z"/>
              </w:rPr>
            </w:pPr>
          </w:p>
        </w:tc>
        <w:tc>
          <w:tcPr>
            <w:tcW w:w="1029" w:type="dxa"/>
          </w:tcPr>
          <w:p w14:paraId="4186CF0B" w14:textId="7658613E" w:rsidR="0083152B" w:rsidDel="00215B84" w:rsidRDefault="0083152B" w:rsidP="008B221E">
            <w:pPr>
              <w:rPr>
                <w:del w:id="4600" w:author="Michael Bell" w:date="2013-05-06T18:32:00Z"/>
              </w:rPr>
            </w:pPr>
          </w:p>
        </w:tc>
        <w:tc>
          <w:tcPr>
            <w:tcW w:w="1029" w:type="dxa"/>
          </w:tcPr>
          <w:p w14:paraId="6BC1A56C" w14:textId="37977359" w:rsidR="0083152B" w:rsidDel="00215B84" w:rsidRDefault="0083152B" w:rsidP="008B221E">
            <w:pPr>
              <w:rPr>
                <w:del w:id="4601" w:author="Michael Bell" w:date="2013-05-06T18:32:00Z"/>
              </w:rPr>
            </w:pPr>
          </w:p>
        </w:tc>
        <w:tc>
          <w:tcPr>
            <w:tcW w:w="1029" w:type="dxa"/>
            <w:shd w:val="clear" w:color="auto" w:fill="F2DBDB" w:themeFill="accent2" w:themeFillTint="33"/>
          </w:tcPr>
          <w:p w14:paraId="7EF4048F" w14:textId="4830DF7E" w:rsidR="0083152B" w:rsidDel="00215B84" w:rsidRDefault="0083152B" w:rsidP="008B221E">
            <w:pPr>
              <w:rPr>
                <w:del w:id="4602" w:author="Michael Bell" w:date="2013-05-06T18:32:00Z"/>
              </w:rPr>
            </w:pPr>
          </w:p>
        </w:tc>
        <w:tc>
          <w:tcPr>
            <w:tcW w:w="1030" w:type="dxa"/>
          </w:tcPr>
          <w:p w14:paraId="725FEA8A" w14:textId="15FACD87" w:rsidR="0083152B" w:rsidDel="00215B84" w:rsidRDefault="0083152B" w:rsidP="008B221E">
            <w:pPr>
              <w:rPr>
                <w:del w:id="4603" w:author="Michael Bell" w:date="2013-05-06T18:32:00Z"/>
              </w:rPr>
            </w:pPr>
          </w:p>
        </w:tc>
        <w:tc>
          <w:tcPr>
            <w:tcW w:w="1030" w:type="dxa"/>
          </w:tcPr>
          <w:p w14:paraId="64B5B56E" w14:textId="51AB64F8" w:rsidR="0083152B" w:rsidDel="00215B84" w:rsidRDefault="0083152B" w:rsidP="008B221E">
            <w:pPr>
              <w:rPr>
                <w:del w:id="4604" w:author="Michael Bell" w:date="2013-05-06T18:32:00Z"/>
              </w:rPr>
            </w:pPr>
          </w:p>
        </w:tc>
      </w:tr>
      <w:tr w:rsidR="0083152B" w:rsidDel="00215B84" w14:paraId="2FB23E82" w14:textId="4A259FB9" w:rsidTr="008B221E">
        <w:trPr>
          <w:del w:id="4605" w:author="Michael Bell" w:date="2013-05-06T18:32:00Z"/>
        </w:trPr>
        <w:tc>
          <w:tcPr>
            <w:tcW w:w="1010" w:type="dxa"/>
            <w:vMerge/>
            <w:shd w:val="clear" w:color="auto" w:fill="F2DBDB" w:themeFill="accent2" w:themeFillTint="33"/>
          </w:tcPr>
          <w:p w14:paraId="148C7ED6" w14:textId="30B6F505" w:rsidR="0083152B" w:rsidDel="00215B84" w:rsidRDefault="0083152B" w:rsidP="008B221E">
            <w:pPr>
              <w:rPr>
                <w:del w:id="4606" w:author="Michael Bell" w:date="2013-05-06T18:32:00Z"/>
              </w:rPr>
            </w:pPr>
          </w:p>
        </w:tc>
        <w:tc>
          <w:tcPr>
            <w:tcW w:w="1028" w:type="dxa"/>
            <w:shd w:val="clear" w:color="auto" w:fill="F2DBDB" w:themeFill="accent2" w:themeFillTint="33"/>
          </w:tcPr>
          <w:p w14:paraId="6CEA94F5" w14:textId="75E2824D" w:rsidR="0083152B" w:rsidDel="00215B84" w:rsidRDefault="0083152B" w:rsidP="008B221E">
            <w:pPr>
              <w:rPr>
                <w:del w:id="4607" w:author="Michael Bell" w:date="2013-05-06T18:32:00Z"/>
              </w:rPr>
            </w:pPr>
            <w:del w:id="4608" w:author="Michael Bell" w:date="2013-05-06T18:32:00Z">
              <w:r w:rsidDel="00215B84">
                <w:delText>6</w:delText>
              </w:r>
            </w:del>
          </w:p>
        </w:tc>
        <w:tc>
          <w:tcPr>
            <w:tcW w:w="1028" w:type="dxa"/>
          </w:tcPr>
          <w:p w14:paraId="7E616433" w14:textId="0DADBABD" w:rsidR="0083152B" w:rsidDel="00215B84" w:rsidRDefault="0083152B" w:rsidP="008B221E">
            <w:pPr>
              <w:rPr>
                <w:del w:id="4609" w:author="Michael Bell" w:date="2013-05-06T18:32:00Z"/>
              </w:rPr>
            </w:pPr>
          </w:p>
        </w:tc>
        <w:tc>
          <w:tcPr>
            <w:tcW w:w="1029" w:type="dxa"/>
          </w:tcPr>
          <w:p w14:paraId="794DF9A0" w14:textId="5CE19463" w:rsidR="0083152B" w:rsidDel="00215B84" w:rsidRDefault="0083152B" w:rsidP="008B221E">
            <w:pPr>
              <w:rPr>
                <w:del w:id="4610" w:author="Michael Bell" w:date="2013-05-06T18:32:00Z"/>
              </w:rPr>
            </w:pPr>
          </w:p>
        </w:tc>
        <w:tc>
          <w:tcPr>
            <w:tcW w:w="1029" w:type="dxa"/>
          </w:tcPr>
          <w:p w14:paraId="3F6E6E21" w14:textId="55068EDA" w:rsidR="0083152B" w:rsidDel="00215B84" w:rsidRDefault="0083152B" w:rsidP="008B221E">
            <w:pPr>
              <w:rPr>
                <w:del w:id="4611" w:author="Michael Bell" w:date="2013-05-06T18:32:00Z"/>
              </w:rPr>
            </w:pPr>
          </w:p>
        </w:tc>
        <w:tc>
          <w:tcPr>
            <w:tcW w:w="1029" w:type="dxa"/>
          </w:tcPr>
          <w:p w14:paraId="0A83BD56" w14:textId="77A328D1" w:rsidR="0083152B" w:rsidDel="00215B84" w:rsidRDefault="0083152B" w:rsidP="008B221E">
            <w:pPr>
              <w:rPr>
                <w:del w:id="4612" w:author="Michael Bell" w:date="2013-05-06T18:32:00Z"/>
              </w:rPr>
            </w:pPr>
          </w:p>
        </w:tc>
        <w:tc>
          <w:tcPr>
            <w:tcW w:w="1029" w:type="dxa"/>
          </w:tcPr>
          <w:p w14:paraId="7B033B72" w14:textId="4961E225" w:rsidR="0083152B" w:rsidDel="00215B84" w:rsidRDefault="0083152B" w:rsidP="008B221E">
            <w:pPr>
              <w:rPr>
                <w:del w:id="4613" w:author="Michael Bell" w:date="2013-05-06T18:32:00Z"/>
              </w:rPr>
            </w:pPr>
          </w:p>
        </w:tc>
        <w:tc>
          <w:tcPr>
            <w:tcW w:w="1030" w:type="dxa"/>
            <w:shd w:val="clear" w:color="auto" w:fill="F2DBDB" w:themeFill="accent2" w:themeFillTint="33"/>
          </w:tcPr>
          <w:p w14:paraId="460C6EE3" w14:textId="4B2D87F9" w:rsidR="0083152B" w:rsidDel="00215B84" w:rsidRDefault="0083152B" w:rsidP="008B221E">
            <w:pPr>
              <w:rPr>
                <w:del w:id="4614" w:author="Michael Bell" w:date="2013-05-06T18:32:00Z"/>
              </w:rPr>
            </w:pPr>
          </w:p>
        </w:tc>
        <w:tc>
          <w:tcPr>
            <w:tcW w:w="1030" w:type="dxa"/>
          </w:tcPr>
          <w:p w14:paraId="6606D8A6" w14:textId="2CC62FD4" w:rsidR="0083152B" w:rsidDel="00215B84" w:rsidRDefault="0083152B" w:rsidP="008B221E">
            <w:pPr>
              <w:rPr>
                <w:del w:id="4615" w:author="Michael Bell" w:date="2013-05-06T18:32:00Z"/>
              </w:rPr>
            </w:pPr>
          </w:p>
        </w:tc>
      </w:tr>
      <w:tr w:rsidR="0083152B" w:rsidDel="00215B84" w14:paraId="7DA9C2EA" w14:textId="6ED03E14" w:rsidTr="008B221E">
        <w:trPr>
          <w:del w:id="4616" w:author="Michael Bell" w:date="2013-05-06T18:32:00Z"/>
        </w:trPr>
        <w:tc>
          <w:tcPr>
            <w:tcW w:w="1010" w:type="dxa"/>
            <w:vMerge/>
            <w:shd w:val="clear" w:color="auto" w:fill="F2DBDB" w:themeFill="accent2" w:themeFillTint="33"/>
          </w:tcPr>
          <w:p w14:paraId="6414D1C6" w14:textId="206D4F88" w:rsidR="0083152B" w:rsidDel="00215B84" w:rsidRDefault="0083152B" w:rsidP="008B221E">
            <w:pPr>
              <w:rPr>
                <w:del w:id="4617" w:author="Michael Bell" w:date="2013-05-06T18:32:00Z"/>
              </w:rPr>
            </w:pPr>
          </w:p>
        </w:tc>
        <w:tc>
          <w:tcPr>
            <w:tcW w:w="1028" w:type="dxa"/>
            <w:shd w:val="clear" w:color="auto" w:fill="F2DBDB" w:themeFill="accent2" w:themeFillTint="33"/>
          </w:tcPr>
          <w:p w14:paraId="0DC07CE3" w14:textId="1C90C749" w:rsidR="0083152B" w:rsidDel="00215B84" w:rsidRDefault="0083152B" w:rsidP="008B221E">
            <w:pPr>
              <w:rPr>
                <w:del w:id="4618" w:author="Michael Bell" w:date="2013-05-06T18:32:00Z"/>
              </w:rPr>
            </w:pPr>
            <w:del w:id="4619" w:author="Michael Bell" w:date="2013-05-06T18:32:00Z">
              <w:r w:rsidDel="00215B84">
                <w:delText>7</w:delText>
              </w:r>
            </w:del>
          </w:p>
        </w:tc>
        <w:tc>
          <w:tcPr>
            <w:tcW w:w="1028" w:type="dxa"/>
          </w:tcPr>
          <w:p w14:paraId="2C83CFC8" w14:textId="7939FBCE" w:rsidR="0083152B" w:rsidDel="00215B84" w:rsidRDefault="0083152B" w:rsidP="008B221E">
            <w:pPr>
              <w:rPr>
                <w:del w:id="4620" w:author="Michael Bell" w:date="2013-05-06T18:32:00Z"/>
              </w:rPr>
            </w:pPr>
          </w:p>
        </w:tc>
        <w:tc>
          <w:tcPr>
            <w:tcW w:w="1029" w:type="dxa"/>
          </w:tcPr>
          <w:p w14:paraId="57C6F1CA" w14:textId="407E0832" w:rsidR="0083152B" w:rsidDel="00215B84" w:rsidRDefault="0083152B" w:rsidP="008B221E">
            <w:pPr>
              <w:rPr>
                <w:del w:id="4621" w:author="Michael Bell" w:date="2013-05-06T18:32:00Z"/>
              </w:rPr>
            </w:pPr>
          </w:p>
        </w:tc>
        <w:tc>
          <w:tcPr>
            <w:tcW w:w="1029" w:type="dxa"/>
          </w:tcPr>
          <w:p w14:paraId="0636ACD3" w14:textId="3E0D3178" w:rsidR="0083152B" w:rsidDel="00215B84" w:rsidRDefault="0083152B" w:rsidP="008B221E">
            <w:pPr>
              <w:rPr>
                <w:del w:id="4622" w:author="Michael Bell" w:date="2013-05-06T18:32:00Z"/>
              </w:rPr>
            </w:pPr>
          </w:p>
        </w:tc>
        <w:tc>
          <w:tcPr>
            <w:tcW w:w="1029" w:type="dxa"/>
          </w:tcPr>
          <w:p w14:paraId="7A90D757" w14:textId="1B2F9120" w:rsidR="0083152B" w:rsidDel="00215B84" w:rsidRDefault="0083152B" w:rsidP="008B221E">
            <w:pPr>
              <w:rPr>
                <w:del w:id="4623" w:author="Michael Bell" w:date="2013-05-06T18:32:00Z"/>
              </w:rPr>
            </w:pPr>
          </w:p>
        </w:tc>
        <w:tc>
          <w:tcPr>
            <w:tcW w:w="1029" w:type="dxa"/>
          </w:tcPr>
          <w:p w14:paraId="21A229C1" w14:textId="0ADF4BE0" w:rsidR="0083152B" w:rsidDel="00215B84" w:rsidRDefault="0083152B" w:rsidP="008B221E">
            <w:pPr>
              <w:rPr>
                <w:del w:id="4624" w:author="Michael Bell" w:date="2013-05-06T18:32:00Z"/>
              </w:rPr>
            </w:pPr>
          </w:p>
        </w:tc>
        <w:tc>
          <w:tcPr>
            <w:tcW w:w="1030" w:type="dxa"/>
          </w:tcPr>
          <w:p w14:paraId="6528A269" w14:textId="336E7C49" w:rsidR="0083152B" w:rsidDel="00215B84" w:rsidRDefault="0083152B" w:rsidP="008B221E">
            <w:pPr>
              <w:rPr>
                <w:del w:id="4625" w:author="Michael Bell" w:date="2013-05-06T18:32:00Z"/>
              </w:rPr>
            </w:pPr>
          </w:p>
        </w:tc>
        <w:tc>
          <w:tcPr>
            <w:tcW w:w="1030" w:type="dxa"/>
            <w:shd w:val="clear" w:color="auto" w:fill="F2DBDB" w:themeFill="accent2" w:themeFillTint="33"/>
          </w:tcPr>
          <w:p w14:paraId="62EB730E" w14:textId="30A2C0EE" w:rsidR="0083152B" w:rsidDel="00215B84" w:rsidRDefault="0083152B" w:rsidP="008B221E">
            <w:pPr>
              <w:rPr>
                <w:del w:id="4626" w:author="Michael Bell" w:date="2013-05-06T18:32:00Z"/>
              </w:rPr>
            </w:pPr>
          </w:p>
        </w:tc>
      </w:tr>
    </w:tbl>
    <w:p w14:paraId="74A77B3F" w14:textId="45EA7A61" w:rsidR="0083152B" w:rsidDel="00215B84" w:rsidRDefault="0083152B" w:rsidP="0083152B">
      <w:pPr>
        <w:rPr>
          <w:del w:id="4627" w:author="Michael Bell" w:date="2013-05-06T18:32:00Z"/>
        </w:rPr>
      </w:pPr>
    </w:p>
    <w:p w14:paraId="3694CCE7" w14:textId="4F65B17B" w:rsidR="002E4C56" w:rsidDel="00215B84" w:rsidRDefault="002E4C56" w:rsidP="002E4C56">
      <w:pPr>
        <w:rPr>
          <w:del w:id="4628" w:author="Michael Bell" w:date="2013-05-06T18:32:00Z"/>
        </w:rPr>
      </w:pPr>
      <w:del w:id="4629" w:author="Michael Bell" w:date="2013-05-06T18:32:00Z">
        <w:r w:rsidDel="00215B84">
          <w:br w:type="page"/>
        </w:r>
      </w:del>
    </w:p>
    <w:p w14:paraId="0B1FE630" w14:textId="49407F7D" w:rsidR="002E4C56" w:rsidRDefault="002E4C56" w:rsidP="002E4C56">
      <w:pPr>
        <w:pStyle w:val="Title"/>
      </w:pPr>
      <w:r>
        <w:t>Evaluation</w:t>
      </w:r>
    </w:p>
    <w:p w14:paraId="61CE7A8E" w14:textId="08423EDB" w:rsidR="002E4C56" w:rsidRDefault="002E4C56" w:rsidP="002E4C56">
      <w:r>
        <w:br w:type="page"/>
      </w:r>
    </w:p>
    <w:p w14:paraId="7072155F" w14:textId="63AAD818" w:rsidR="002E4C56" w:rsidRDefault="002E4C56" w:rsidP="002E4C56">
      <w:pPr>
        <w:pStyle w:val="Heading1"/>
      </w:pPr>
      <w:bookmarkStart w:id="4630" w:name="_Toc228847798"/>
      <w:r>
        <w:lastRenderedPageBreak/>
        <w:t>Discussion of the degree of success in meeting the original objectives</w:t>
      </w:r>
      <w:bookmarkEnd w:id="4630"/>
    </w:p>
    <w:p w14:paraId="4930CC99" w14:textId="77777777" w:rsidR="00AC26F3" w:rsidRDefault="007F083D" w:rsidP="002E4C56">
      <w:r>
        <w:t xml:space="preserve">Beltrac works, which is a good result no matter the circumstances, there where a few things however that where not up to the standard that I would have liked, for a start, the designs allowed for 8 point motors which could be implemented to control the train but in the end only 3 of them ever worked to standard despite constand debugging and alteration to the design, in the end, most of the point motors where replaced by elastic bands which </w:t>
      </w:r>
      <w:r w:rsidR="00AC26F3">
        <w:t>sprung the points back to a ceartain position after the train passes over them. Though seemingly inconvenient, the train could still reach all the destinations like this by carefuly writing the instructions to direct the train over these elasticated points such that it would go the correct direction, but this makes the routes more long and complicated than they need to be which interfeers with the next problem.</w:t>
      </w:r>
    </w:p>
    <w:p w14:paraId="2C30F0DA" w14:textId="19EBDF42" w:rsidR="002E4C56" w:rsidRDefault="00AC26F3" w:rsidP="002E4C56">
      <w:r>
        <w:t>The transformer from Hornby which suplys the power to Beltrac has a nasty habit of overheating, its response to this is to back off on the power supplied to Beltrac which stops the train, the only way to stop this problem was to turn it off and alow it to cool, this would screw up any long term use of the device and so an additional timer had to be installed to switch the transformer off and allow it to cool periodicaly which is a serious inconvenience when running the train in a display environment.</w:t>
      </w:r>
      <w:r w:rsidR="002E4C56">
        <w:br w:type="page"/>
      </w:r>
    </w:p>
    <w:p w14:paraId="0748D981" w14:textId="689B210B" w:rsidR="002E4C56" w:rsidRDefault="002E4C56" w:rsidP="002E4C56">
      <w:pPr>
        <w:pStyle w:val="Heading1"/>
      </w:pPr>
      <w:bookmarkStart w:id="4631" w:name="_Toc228847799"/>
      <w:commentRangeStart w:id="4632"/>
      <w:r>
        <w:lastRenderedPageBreak/>
        <w:t>evaluation of the user’s response to the system</w:t>
      </w:r>
      <w:bookmarkEnd w:id="4631"/>
      <w:commentRangeEnd w:id="4632"/>
      <w:r w:rsidR="0037418E">
        <w:rPr>
          <w:rStyle w:val="CommentReference"/>
          <w:caps w:val="0"/>
          <w:color w:val="auto"/>
          <w:spacing w:val="0"/>
        </w:rPr>
        <w:commentReference w:id="4632"/>
      </w:r>
    </w:p>
    <w:p w14:paraId="224F9A5C" w14:textId="7F7087D1" w:rsidR="002E4C56" w:rsidRDefault="002E4C56" w:rsidP="002E4C56">
      <w:r>
        <w:br w:type="page"/>
      </w:r>
    </w:p>
    <w:p w14:paraId="1B174BAC" w14:textId="67BECAF1" w:rsidR="002E4C56" w:rsidRDefault="002E4C56" w:rsidP="002E4C56">
      <w:pPr>
        <w:pStyle w:val="Heading1"/>
      </w:pPr>
      <w:bookmarkStart w:id="4633" w:name="_Toc228847800"/>
      <w:r>
        <w:lastRenderedPageBreak/>
        <w:t>Desirable Extensions</w:t>
      </w:r>
      <w:bookmarkEnd w:id="4633"/>
    </w:p>
    <w:p w14:paraId="766848C8" w14:textId="31157726" w:rsidR="007F083D" w:rsidRDefault="007F083D" w:rsidP="007F083D">
      <w:r>
        <w:t>Though unfeasible at the time of creation, one of the most desirable extentions would be adding the multiple train functionality, either as outlined in the designs in this writeup or a full functionality where 2 trains could run on the same track at the same time and perform different tasks.</w:t>
      </w:r>
    </w:p>
    <w:p w14:paraId="08E0B581" w14:textId="22481B01" w:rsidR="00AC26F3" w:rsidRPr="007F083D" w:rsidRDefault="00AC26F3" w:rsidP="007F083D">
      <w:r>
        <w:t>Another desiarable extention would be to creat the power supply to go with the system so it would not be at the mercy of the problems caused by hornby’s ones.</w:t>
      </w:r>
    </w:p>
    <w:sectPr w:rsidR="00AC26F3" w:rsidRPr="007F083D" w:rsidSect="00E9169B">
      <w:footerReference w:type="default" r:id="rId7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8B221E" w:rsidRDefault="008B221E" w:rsidP="004F22F1">
      <w:pPr>
        <w:pStyle w:val="CommentText"/>
        <w:numPr>
          <w:ilvl w:val="0"/>
          <w:numId w:val="2"/>
        </w:numPr>
      </w:pPr>
      <w:r>
        <w:rPr>
          <w:rStyle w:val="CommentReference"/>
        </w:rPr>
        <w:annotationRef/>
      </w:r>
      <w:r>
        <w:t>How the project progresses from the original data to the results</w:t>
      </w:r>
    </w:p>
    <w:p w14:paraId="615BB639" w14:textId="77777777" w:rsidR="008B221E" w:rsidRDefault="008B221E" w:rsidP="004F22F1">
      <w:pPr>
        <w:pStyle w:val="CommentText"/>
        <w:numPr>
          <w:ilvl w:val="0"/>
          <w:numId w:val="2"/>
        </w:numPr>
      </w:pPr>
      <w:r>
        <w:t>How the user requirements where ascertained</w:t>
      </w:r>
    </w:p>
    <w:p w14:paraId="166A87A5" w14:textId="77777777" w:rsidR="008B221E" w:rsidRDefault="008B221E" w:rsidP="004F22F1">
      <w:pPr>
        <w:pStyle w:val="CommentText"/>
        <w:numPr>
          <w:ilvl w:val="0"/>
          <w:numId w:val="2"/>
        </w:numPr>
      </w:pPr>
      <w:r>
        <w:t>The results of the investigation, accurately recorded and analysed carefully</w:t>
      </w:r>
    </w:p>
    <w:p w14:paraId="0FE27DBE" w14:textId="77777777" w:rsidR="008B221E" w:rsidRDefault="008B221E" w:rsidP="004F22F1">
      <w:pPr>
        <w:pStyle w:val="CommentText"/>
        <w:numPr>
          <w:ilvl w:val="0"/>
          <w:numId w:val="2"/>
        </w:numPr>
      </w:pPr>
      <w:r>
        <w:t>How I arrived at the requirement specification</w:t>
      </w:r>
    </w:p>
    <w:p w14:paraId="7EFE895B" w14:textId="77777777" w:rsidR="008B221E" w:rsidRDefault="008B221E"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8B221E" w:rsidRDefault="008B221E">
      <w:pPr>
        <w:pStyle w:val="CommentText"/>
      </w:pPr>
      <w:r>
        <w:rPr>
          <w:rStyle w:val="CommentReference"/>
        </w:rPr>
        <w:annotationRef/>
      </w:r>
      <w:r>
        <w:t>Seems to be missing from the emails</w:t>
      </w:r>
    </w:p>
  </w:comment>
  <w:comment w:id="50" w:author="Roserick Sarrus" w:date="2012-12-15T13:16:00Z" w:initials="RS">
    <w:p w14:paraId="42086C16" w14:textId="77777777" w:rsidR="008B221E" w:rsidRDefault="008B221E">
      <w:pPr>
        <w:pStyle w:val="CommentText"/>
      </w:pPr>
      <w:r>
        <w:rPr>
          <w:rStyle w:val="CommentReference"/>
        </w:rPr>
        <w:annotationRef/>
      </w:r>
      <w:r>
        <w:t>Need picture</w:t>
      </w:r>
    </w:p>
  </w:comment>
  <w:comment w:id="51" w:author="Roserick Sarrus" w:date="2012-12-15T15:09:00Z" w:initials="RS">
    <w:p w14:paraId="58276640" w14:textId="77777777" w:rsidR="008B221E" w:rsidRDefault="008B221E">
      <w:pPr>
        <w:pStyle w:val="CommentText"/>
      </w:pPr>
      <w:r>
        <w:rPr>
          <w:rStyle w:val="CommentReference"/>
        </w:rPr>
        <w:annotationRef/>
      </w:r>
      <w:r>
        <w:t>Code needed</w:t>
      </w:r>
    </w:p>
  </w:comment>
  <w:comment w:id="53" w:author="Michael Bell" w:date="2013-03-26T10:24:00Z" w:initials="MB">
    <w:p w14:paraId="4457BF97" w14:textId="1CEF03DA" w:rsidR="008B221E" w:rsidRDefault="008B221E">
      <w:pPr>
        <w:pStyle w:val="CommentText"/>
      </w:pPr>
      <w:r>
        <w:rPr>
          <w:rStyle w:val="CommentReference"/>
        </w:rPr>
        <w:annotationRef/>
      </w:r>
      <w:r>
        <w:t>Mention later that this is too low</w:t>
      </w:r>
    </w:p>
  </w:comment>
  <w:comment w:id="54" w:author="Michael Bell" w:date="2013-03-26T10:47:00Z" w:initials="MB">
    <w:p w14:paraId="5B72E6B8" w14:textId="14DFB196" w:rsidR="008B221E" w:rsidRDefault="008B221E">
      <w:pPr>
        <w:pStyle w:val="CommentText"/>
      </w:pPr>
      <w:r>
        <w:rPr>
          <w:rStyle w:val="CommentReference"/>
        </w:rPr>
        <w:annotationRef/>
      </w:r>
      <w:r>
        <w:t>A nice picture would be nice</w:t>
      </w:r>
    </w:p>
  </w:comment>
  <w:comment w:id="55" w:author="Michael Bell" w:date="2013-03-26T10:57:00Z" w:initials="MB">
    <w:p w14:paraId="4A235F43" w14:textId="0956CCB1" w:rsidR="008B221E" w:rsidRDefault="008B221E">
      <w:pPr>
        <w:pStyle w:val="CommentText"/>
      </w:pPr>
      <w:r>
        <w:rPr>
          <w:rStyle w:val="CommentReference"/>
        </w:rPr>
        <w:annotationRef/>
      </w:r>
      <w:r>
        <w:t>Diagram needed</w:t>
      </w:r>
    </w:p>
  </w:comment>
  <w:comment w:id="60" w:author="Michael R. Bell" w:date="2013-05-03T13:49:00Z" w:initials="MRB">
    <w:p w14:paraId="11314226" w14:textId="6882A106" w:rsidR="008B221E" w:rsidRDefault="008B221E">
      <w:pPr>
        <w:pStyle w:val="CommentText"/>
      </w:pPr>
      <w:r>
        <w:rPr>
          <w:rStyle w:val="CommentReference"/>
        </w:rPr>
        <w:annotationRef/>
      </w:r>
      <w:r>
        <w:t>Insert instruction array</w:t>
      </w:r>
    </w:p>
  </w:comment>
  <w:comment w:id="4632" w:author="Michael Bell" w:date="2013-05-03T14:22:00Z" w:initials="MB">
    <w:p w14:paraId="2F1E9406" w14:textId="65D834BB" w:rsidR="008B221E" w:rsidRDefault="008B221E">
      <w:pPr>
        <w:pStyle w:val="CommentText"/>
      </w:pPr>
      <w:r>
        <w:rPr>
          <w:rStyle w:val="CommentReference"/>
        </w:rPr>
        <w:annotationRef/>
      </w:r>
      <w:r>
        <w:t>Create user acceptance questionaire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Ex w15:paraId="11314226" w15:done="0"/>
  <w15:commentEx w15:paraId="2F1E940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0C27F6" w14:textId="77777777" w:rsidR="00CD3FD9" w:rsidRDefault="00CD3FD9" w:rsidP="003C3B39">
      <w:pPr>
        <w:spacing w:after="0" w:line="240" w:lineRule="auto"/>
      </w:pPr>
      <w:r>
        <w:separator/>
      </w:r>
    </w:p>
  </w:endnote>
  <w:endnote w:type="continuationSeparator" w:id="0">
    <w:p w14:paraId="249A63D7" w14:textId="77777777" w:rsidR="00CD3FD9" w:rsidRDefault="00CD3FD9"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8B221E" w:rsidRDefault="008B221E">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215B84">
      <w:rPr>
        <w:noProof/>
      </w:rPr>
      <w:t>73</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215B84">
      <w:rPr>
        <w:noProof/>
      </w:rPr>
      <w:t>73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11CB4A" w14:textId="77777777" w:rsidR="00CD3FD9" w:rsidRDefault="00CD3FD9" w:rsidP="003C3B39">
      <w:pPr>
        <w:spacing w:after="0" w:line="240" w:lineRule="auto"/>
      </w:pPr>
      <w:r>
        <w:separator/>
      </w:r>
    </w:p>
  </w:footnote>
  <w:footnote w:type="continuationSeparator" w:id="0">
    <w:p w14:paraId="68A57A20" w14:textId="77777777" w:rsidR="00CD3FD9" w:rsidRDefault="00CD3FD9" w:rsidP="003C3B39">
      <w:pPr>
        <w:spacing w:after="0" w:line="240" w:lineRule="auto"/>
      </w:pPr>
      <w:r>
        <w:continuationSeparator/>
      </w:r>
    </w:p>
  </w:footnote>
  <w:footnote w:id="1">
    <w:p w14:paraId="3B3C7F23" w14:textId="6BFDFBD2" w:rsidR="008B221E" w:rsidRPr="00E443E8" w:rsidRDefault="008B221E">
      <w:pPr>
        <w:pStyle w:val="FootnoteText"/>
        <w:rPr>
          <w:lang w:val="en-US"/>
        </w:rPr>
      </w:pPr>
      <w:r>
        <w:rPr>
          <w:rStyle w:val="FootnoteReference"/>
        </w:rPr>
        <w:footnoteRef/>
      </w:r>
      <w:r>
        <w:t xml:space="preserve"> </w:t>
      </w:r>
      <w:r>
        <w:rPr>
          <w:lang w:val="en-US"/>
        </w:rPr>
        <w:t>Devices which are switch on or off a current based on the supply of a smaller current.</w:t>
      </w:r>
    </w:p>
  </w:footnote>
  <w:footnote w:id="2">
    <w:p w14:paraId="6899B675" w14:textId="4F99BBF2" w:rsidR="008B221E" w:rsidRDefault="008B221E">
      <w:pPr>
        <w:pStyle w:val="FootnoteText"/>
      </w:pPr>
      <w:r>
        <w:rPr>
          <w:rStyle w:val="FootnoteReference"/>
        </w:rPr>
        <w:footnoteRef/>
      </w:r>
      <w:r>
        <w:t xml:space="preserve"> Switched on by the board</w:t>
      </w:r>
    </w:p>
  </w:footnote>
  <w:footnote w:id="3">
    <w:p w14:paraId="118BF753" w14:textId="15848379" w:rsidR="008B221E" w:rsidRPr="008B26B9" w:rsidRDefault="008B221E">
      <w:pPr>
        <w:pStyle w:val="FootnoteText"/>
      </w:pPr>
      <w:r>
        <w:rPr>
          <w:rStyle w:val="FootnoteReference"/>
        </w:rPr>
        <w:footnoteRef/>
      </w:r>
      <w:r>
        <w:t xml:space="preserve"> 12V for the motor shield and 9V for all other parts.</w:t>
      </w:r>
    </w:p>
  </w:footnote>
  <w:footnote w:id="4">
    <w:p w14:paraId="51F91600" w14:textId="294B020E" w:rsidR="008B221E" w:rsidRPr="00056D41" w:rsidRDefault="008B221E">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C6D68DC"/>
    <w:multiLevelType w:val="hybridMultilevel"/>
    <w:tmpl w:val="30B03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1"/>
  </w:num>
  <w:num w:numId="10">
    <w:abstractNumId w:val="6"/>
  </w:num>
  <w:num w:numId="11">
    <w:abstractNumId w:val="13"/>
  </w:num>
  <w:num w:numId="12">
    <w:abstractNumId w:val="9"/>
  </w:num>
  <w:num w:numId="13">
    <w:abstractNumId w:val="0"/>
  </w:num>
  <w:num w:numId="14">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R. Bell">
    <w15:presenceInfo w15:providerId="AD" w15:userId="S-1-5-21-3074758352-1115506446-1067512191-1175"/>
  </w15:person>
  <w15:person w15:author="Michael Bell">
    <w15:presenceInfo w15:providerId="Windows Live" w15:userId="7723a1f26e718b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26285"/>
    <w:rsid w:val="00056D41"/>
    <w:rsid w:val="000769EE"/>
    <w:rsid w:val="00077CA7"/>
    <w:rsid w:val="0009431A"/>
    <w:rsid w:val="000959A3"/>
    <w:rsid w:val="000A1A18"/>
    <w:rsid w:val="000B569E"/>
    <w:rsid w:val="000D15AA"/>
    <w:rsid w:val="000D4AA1"/>
    <w:rsid w:val="000F77CB"/>
    <w:rsid w:val="001032E8"/>
    <w:rsid w:val="001109D0"/>
    <w:rsid w:val="00116173"/>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0369E"/>
    <w:rsid w:val="00215B84"/>
    <w:rsid w:val="002237DB"/>
    <w:rsid w:val="00234416"/>
    <w:rsid w:val="002479A1"/>
    <w:rsid w:val="00256B27"/>
    <w:rsid w:val="002750FF"/>
    <w:rsid w:val="00277D3E"/>
    <w:rsid w:val="002804E0"/>
    <w:rsid w:val="00292DFA"/>
    <w:rsid w:val="002B649F"/>
    <w:rsid w:val="002C4D0B"/>
    <w:rsid w:val="002E4C56"/>
    <w:rsid w:val="002F1085"/>
    <w:rsid w:val="0030087F"/>
    <w:rsid w:val="00307B52"/>
    <w:rsid w:val="00313842"/>
    <w:rsid w:val="00361728"/>
    <w:rsid w:val="003713F0"/>
    <w:rsid w:val="0037313E"/>
    <w:rsid w:val="0037418E"/>
    <w:rsid w:val="00377130"/>
    <w:rsid w:val="0039076D"/>
    <w:rsid w:val="003A2FEE"/>
    <w:rsid w:val="003C3B39"/>
    <w:rsid w:val="003C511B"/>
    <w:rsid w:val="003C5731"/>
    <w:rsid w:val="003E1D09"/>
    <w:rsid w:val="003E25BC"/>
    <w:rsid w:val="003E7F0B"/>
    <w:rsid w:val="003F0072"/>
    <w:rsid w:val="003F407B"/>
    <w:rsid w:val="00411BC3"/>
    <w:rsid w:val="00412E61"/>
    <w:rsid w:val="004A58AB"/>
    <w:rsid w:val="004C24BB"/>
    <w:rsid w:val="004D4E84"/>
    <w:rsid w:val="004E238E"/>
    <w:rsid w:val="004F22F1"/>
    <w:rsid w:val="004F5F9C"/>
    <w:rsid w:val="005050B4"/>
    <w:rsid w:val="00506F9F"/>
    <w:rsid w:val="00523706"/>
    <w:rsid w:val="00532D25"/>
    <w:rsid w:val="005421F0"/>
    <w:rsid w:val="0054507D"/>
    <w:rsid w:val="005467B9"/>
    <w:rsid w:val="0056420A"/>
    <w:rsid w:val="00572BDE"/>
    <w:rsid w:val="0058000B"/>
    <w:rsid w:val="00581A89"/>
    <w:rsid w:val="00584962"/>
    <w:rsid w:val="005A33CE"/>
    <w:rsid w:val="005B6B53"/>
    <w:rsid w:val="005C1185"/>
    <w:rsid w:val="005D5F1A"/>
    <w:rsid w:val="005E32A3"/>
    <w:rsid w:val="005E533A"/>
    <w:rsid w:val="00606909"/>
    <w:rsid w:val="00620F0E"/>
    <w:rsid w:val="006247BE"/>
    <w:rsid w:val="00627657"/>
    <w:rsid w:val="00652796"/>
    <w:rsid w:val="00665643"/>
    <w:rsid w:val="00685587"/>
    <w:rsid w:val="006918A7"/>
    <w:rsid w:val="006A201E"/>
    <w:rsid w:val="006A7E72"/>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97AB6"/>
    <w:rsid w:val="008A0AF0"/>
    <w:rsid w:val="008B221E"/>
    <w:rsid w:val="008B26B9"/>
    <w:rsid w:val="008C2A9F"/>
    <w:rsid w:val="008C7F64"/>
    <w:rsid w:val="008E0DFA"/>
    <w:rsid w:val="00903DB9"/>
    <w:rsid w:val="0091711B"/>
    <w:rsid w:val="00922539"/>
    <w:rsid w:val="00935EEB"/>
    <w:rsid w:val="00944E58"/>
    <w:rsid w:val="00951F76"/>
    <w:rsid w:val="00956128"/>
    <w:rsid w:val="00963C06"/>
    <w:rsid w:val="00973ACE"/>
    <w:rsid w:val="009878E5"/>
    <w:rsid w:val="009933FE"/>
    <w:rsid w:val="009A164C"/>
    <w:rsid w:val="009A1920"/>
    <w:rsid w:val="009A1F28"/>
    <w:rsid w:val="00A04BFF"/>
    <w:rsid w:val="00A30F35"/>
    <w:rsid w:val="00A3442A"/>
    <w:rsid w:val="00A462E6"/>
    <w:rsid w:val="00A4698F"/>
    <w:rsid w:val="00A639DB"/>
    <w:rsid w:val="00A75E62"/>
    <w:rsid w:val="00AA0351"/>
    <w:rsid w:val="00AA6E28"/>
    <w:rsid w:val="00AB3EF4"/>
    <w:rsid w:val="00AC26F3"/>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D3AC9"/>
    <w:rsid w:val="00BD7922"/>
    <w:rsid w:val="00C4393F"/>
    <w:rsid w:val="00C44F45"/>
    <w:rsid w:val="00C6358D"/>
    <w:rsid w:val="00C7054C"/>
    <w:rsid w:val="00C93315"/>
    <w:rsid w:val="00CB169F"/>
    <w:rsid w:val="00CB42DA"/>
    <w:rsid w:val="00CD05FF"/>
    <w:rsid w:val="00CD3FD9"/>
    <w:rsid w:val="00CD5742"/>
    <w:rsid w:val="00CD6482"/>
    <w:rsid w:val="00CE6FC6"/>
    <w:rsid w:val="00CF0CD1"/>
    <w:rsid w:val="00D0235E"/>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E022FC"/>
    <w:rsid w:val="00E05C6E"/>
    <w:rsid w:val="00E20C75"/>
    <w:rsid w:val="00E26110"/>
    <w:rsid w:val="00E3087E"/>
    <w:rsid w:val="00E443E8"/>
    <w:rsid w:val="00E56AB6"/>
    <w:rsid w:val="00E604B5"/>
    <w:rsid w:val="00E77DA1"/>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56708"/>
    <w:rsid w:val="00F612D5"/>
    <w:rsid w:val="00F7776F"/>
    <w:rsid w:val="00F82808"/>
    <w:rsid w:val="00F83EFB"/>
    <w:rsid w:val="00F95F97"/>
    <w:rsid w:val="00FB40DE"/>
    <w:rsid w:val="00FB41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FFC87DFA-2585-4CAC-92A7-57EFF246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oleObject" Target="embeddings/oleObject2.bin"/><Relationship Id="rId63" Type="http://schemas.openxmlformats.org/officeDocument/2006/relationships/oleObject" Target="embeddings/oleObject10.bin"/><Relationship Id="rId68"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39.emf"/><Relationship Id="rId66" Type="http://schemas.openxmlformats.org/officeDocument/2006/relationships/image" Target="media/image43.emf"/><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oleObject" Target="embeddings/oleObject9.bin"/><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2.emf"/><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59" Type="http://schemas.openxmlformats.org/officeDocument/2006/relationships/oleObject" Target="embeddings/oleObject8.bin"/><Relationship Id="rId67" Type="http://schemas.openxmlformats.org/officeDocument/2006/relationships/image" Target="media/image44.jpeg"/><Relationship Id="rId20" Type="http://schemas.openxmlformats.org/officeDocument/2006/relationships/image" Target="media/image9.png"/><Relationship Id="rId41" Type="http://schemas.microsoft.com/office/2007/relationships/hdphoto" Target="media/hdphoto2.wdp"/><Relationship Id="rId54" Type="http://schemas.openxmlformats.org/officeDocument/2006/relationships/image" Target="media/image37.emf"/><Relationship Id="rId62" Type="http://schemas.openxmlformats.org/officeDocument/2006/relationships/image" Target="media/image41.emf"/><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oleObject" Target="embeddings/oleObject7.bin"/><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oleObject" Target="embeddings/oleObject11.bin"/><Relationship Id="rId73"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5.emf"/><Relationship Id="rId55" Type="http://schemas.openxmlformats.org/officeDocument/2006/relationships/oleObject" Target="embeddings/oleObject6.bin"/><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351C67-F387-415D-915A-B418F36BE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2993</TotalTime>
  <Pages>74</Pages>
  <Words>16616</Words>
  <Characters>94716</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111110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65</cp:revision>
  <cp:lastPrinted>2013-05-03T13:18:00Z</cp:lastPrinted>
  <dcterms:created xsi:type="dcterms:W3CDTF">2012-12-06T12:15:00Z</dcterms:created>
  <dcterms:modified xsi:type="dcterms:W3CDTF">2013-05-06T17:37:00Z</dcterms:modified>
</cp:coreProperties>
</file>